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762F0" w14:textId="77777777" w:rsidR="00481474" w:rsidRDefault="00481474" w:rsidP="00CB0520">
      <w:pPr>
        <w:framePr w:w="7441" w:h="1578" w:hRule="exact" w:hSpace="180" w:wrap="auto" w:vAnchor="text" w:hAnchor="page" w:x="2458" w:y="430"/>
        <w:rPr>
          <w:b/>
          <w:sz w:val="36"/>
        </w:rPr>
      </w:pPr>
    </w:p>
    <w:p w14:paraId="103B4A83" w14:textId="77777777" w:rsidR="00481474" w:rsidRDefault="00481474">
      <w:pPr>
        <w:framePr w:w="7441" w:h="1578" w:hRule="exact" w:hSpace="180" w:wrap="auto" w:vAnchor="text" w:hAnchor="page" w:x="2458" w:y="430"/>
        <w:jc w:val="center"/>
        <w:rPr>
          <w:b/>
          <w:i/>
          <w:sz w:val="36"/>
        </w:rPr>
      </w:pPr>
      <w:r>
        <w:rPr>
          <w:b/>
          <w:sz w:val="36"/>
        </w:rPr>
        <w:t>INTERNATIONAL COLLEGIATE PROGRAMMING  CONTEST</w:t>
      </w:r>
    </w:p>
    <w:p w14:paraId="4DA63557" w14:textId="77777777" w:rsidR="00481474" w:rsidRDefault="00A92296">
      <w:pPr>
        <w:jc w:val="center"/>
        <w:rPr>
          <w:rFonts w:ascii="Arial" w:hAnsi="Arial"/>
          <w:b/>
          <w:sz w:val="28"/>
        </w:rPr>
      </w:pPr>
      <w:r>
        <w:rPr>
          <w:noProof/>
        </w:rPr>
        <w:drawing>
          <wp:anchor distT="0" distB="0" distL="114300" distR="114300" simplePos="0" relativeHeight="251656192" behindDoc="0" locked="0" layoutInCell="1" allowOverlap="1" wp14:anchorId="0C042761" wp14:editId="37EE658A">
            <wp:simplePos x="0" y="0"/>
            <wp:positionH relativeFrom="column">
              <wp:posOffset>5309235</wp:posOffset>
            </wp:positionH>
            <wp:positionV relativeFrom="paragraph">
              <wp:posOffset>181610</wp:posOffset>
            </wp:positionV>
            <wp:extent cx="1125855" cy="1143000"/>
            <wp:effectExtent l="0" t="0" r="0" b="0"/>
            <wp:wrapSquare wrapText="bothSides"/>
            <wp:docPr id="55" name="Picture 55" descr="csu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sus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5855"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1775CF7E" wp14:editId="34B88AAF">
            <wp:simplePos x="0" y="0"/>
            <wp:positionH relativeFrom="column">
              <wp:posOffset>-583565</wp:posOffset>
            </wp:positionH>
            <wp:positionV relativeFrom="paragraph">
              <wp:posOffset>78105</wp:posOffset>
            </wp:positionV>
            <wp:extent cx="1299210" cy="1216660"/>
            <wp:effectExtent l="0" t="0" r="0" b="0"/>
            <wp:wrapTopAndBottom/>
            <wp:docPr id="134" name="Picture 134" descr="icpc-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cpc-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9210" cy="1216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593BD2" w14:textId="77777777" w:rsidR="00481474" w:rsidRDefault="00481474">
      <w:pPr>
        <w:jc w:val="center"/>
        <w:rPr>
          <w:rFonts w:ascii="Arial" w:hAnsi="Arial"/>
          <w:b/>
          <w:sz w:val="28"/>
        </w:rPr>
      </w:pPr>
    </w:p>
    <w:p w14:paraId="0658D2BD" w14:textId="77777777" w:rsidR="00481474" w:rsidRDefault="00481474">
      <w:pPr>
        <w:jc w:val="center"/>
        <w:rPr>
          <w:rFonts w:ascii="Arial" w:hAnsi="Arial"/>
          <w:b/>
          <w:sz w:val="28"/>
        </w:rPr>
      </w:pPr>
    </w:p>
    <w:p w14:paraId="1899626C" w14:textId="77777777" w:rsidR="00481474" w:rsidRDefault="00481474">
      <w:pPr>
        <w:jc w:val="center"/>
        <w:rPr>
          <w:rFonts w:ascii="Arial" w:hAnsi="Arial"/>
          <w:b/>
          <w:sz w:val="28"/>
        </w:rPr>
      </w:pPr>
    </w:p>
    <w:p w14:paraId="4F6180D5" w14:textId="77777777" w:rsidR="00481474" w:rsidRDefault="00481474">
      <w:pPr>
        <w:jc w:val="center"/>
        <w:rPr>
          <w:rFonts w:ascii="Arial" w:hAnsi="Arial"/>
          <w:b/>
          <w:sz w:val="28"/>
        </w:rPr>
      </w:pPr>
    </w:p>
    <w:p w14:paraId="6A983CAD" w14:textId="77777777" w:rsidR="00481474" w:rsidRDefault="00481474">
      <w:pPr>
        <w:jc w:val="center"/>
        <w:rPr>
          <w:rFonts w:ascii="Arial" w:hAnsi="Arial"/>
          <w:b/>
          <w:sz w:val="28"/>
        </w:rPr>
      </w:pPr>
      <w:r>
        <w:rPr>
          <w:rFonts w:ascii="Arial" w:hAnsi="Arial"/>
          <w:b/>
          <w:sz w:val="28"/>
        </w:rPr>
        <w:t>California State University, Sacramento’s</w:t>
      </w:r>
    </w:p>
    <w:p w14:paraId="6D5C95C2" w14:textId="77777777" w:rsidR="00481474" w:rsidRDefault="00481474">
      <w:pPr>
        <w:jc w:val="center"/>
        <w:rPr>
          <w:rFonts w:ascii="Arial" w:hAnsi="Arial"/>
          <w:sz w:val="28"/>
        </w:rPr>
      </w:pPr>
    </w:p>
    <w:p w14:paraId="13EA164F" w14:textId="77777777" w:rsidR="00481474" w:rsidRDefault="00481474">
      <w:pPr>
        <w:jc w:val="center"/>
        <w:rPr>
          <w:rFonts w:ascii="Arial" w:hAnsi="Arial"/>
          <w:sz w:val="28"/>
        </w:rPr>
      </w:pPr>
    </w:p>
    <w:p w14:paraId="16669EA8" w14:textId="77777777" w:rsidR="00481474" w:rsidRDefault="00481474">
      <w:pPr>
        <w:jc w:val="center"/>
        <w:rPr>
          <w:rFonts w:ascii="Arial" w:hAnsi="Arial"/>
          <w:b/>
          <w:sz w:val="66"/>
        </w:rPr>
      </w:pPr>
      <w:r>
        <w:rPr>
          <w:rFonts w:ascii="Arial" w:hAnsi="Arial"/>
          <w:b/>
          <w:sz w:val="66"/>
        </w:rPr>
        <w:t xml:space="preserve"> PC</w:t>
      </w:r>
      <w:r>
        <w:rPr>
          <w:rFonts w:ascii="Arial" w:hAnsi="Arial"/>
          <w:b/>
          <w:sz w:val="66"/>
          <w:vertAlign w:val="superscript"/>
        </w:rPr>
        <w:t>2</w:t>
      </w:r>
    </w:p>
    <w:p w14:paraId="79E15138" w14:textId="1182FBA6" w:rsidR="00481474" w:rsidRDefault="00481474">
      <w:pPr>
        <w:jc w:val="center"/>
        <w:rPr>
          <w:rFonts w:ascii="Arial" w:hAnsi="Arial"/>
          <w:b/>
          <w:sz w:val="30"/>
        </w:rPr>
      </w:pPr>
      <w:r>
        <w:rPr>
          <w:rFonts w:ascii="Arial" w:hAnsi="Arial"/>
          <w:b/>
          <w:sz w:val="30"/>
        </w:rPr>
        <w:t xml:space="preserve">Version </w:t>
      </w:r>
      <w:r w:rsidR="00D25111">
        <w:rPr>
          <w:rFonts w:ascii="Arial" w:hAnsi="Arial"/>
          <w:b/>
          <w:sz w:val="30"/>
        </w:rPr>
        <w:t>9.</w:t>
      </w:r>
      <w:ins w:id="7" w:author="John Clevenger [2]" w:date="2022-06-14T18:37:00Z">
        <w:del w:id="8" w:author="John Buck" w:date="2023-04-11T15:50:00Z">
          <w:r w:rsidR="00A0211D" w:rsidDel="00917410">
            <w:rPr>
              <w:rFonts w:ascii="Arial" w:hAnsi="Arial"/>
              <w:b/>
              <w:sz w:val="30"/>
            </w:rPr>
            <w:delText>8</w:delText>
          </w:r>
        </w:del>
      </w:ins>
      <w:ins w:id="9" w:author="John Buck" w:date="2023-04-11T15:50:00Z">
        <w:del w:id="10" w:author="John Clevenger" w:date="2023-11-16T17:18:00Z">
          <w:r w:rsidR="00917410" w:rsidDel="008402DF">
            <w:rPr>
              <w:rFonts w:ascii="Arial" w:hAnsi="Arial"/>
              <w:b/>
              <w:sz w:val="30"/>
            </w:rPr>
            <w:delText>8</w:delText>
          </w:r>
        </w:del>
      </w:ins>
      <w:ins w:id="11" w:author="John Clevenger" w:date="2023-11-16T17:18:00Z">
        <w:r w:rsidR="008402DF">
          <w:rPr>
            <w:rFonts w:ascii="Arial" w:hAnsi="Arial"/>
            <w:b/>
            <w:sz w:val="30"/>
          </w:rPr>
          <w:t>9</w:t>
        </w:r>
      </w:ins>
      <w:del w:id="12" w:author="John Clevenger [2]" w:date="2022-06-14T18:37:00Z">
        <w:r w:rsidR="00175AAB" w:rsidDel="00A0211D">
          <w:rPr>
            <w:rFonts w:ascii="Arial" w:hAnsi="Arial"/>
            <w:b/>
            <w:sz w:val="30"/>
          </w:rPr>
          <w:delText>7</w:delText>
        </w:r>
      </w:del>
    </w:p>
    <w:p w14:paraId="53F5C867" w14:textId="77777777" w:rsidR="00481474" w:rsidRDefault="00481474">
      <w:pPr>
        <w:jc w:val="center"/>
        <w:rPr>
          <w:rFonts w:ascii="Arial" w:hAnsi="Arial"/>
          <w:b/>
          <w:sz w:val="30"/>
        </w:rPr>
      </w:pPr>
    </w:p>
    <w:p w14:paraId="17160963" w14:textId="77777777" w:rsidR="00481474" w:rsidRDefault="00481474">
      <w:pPr>
        <w:jc w:val="center"/>
        <w:rPr>
          <w:rFonts w:ascii="Arial" w:hAnsi="Arial"/>
          <w:b/>
          <w:sz w:val="30"/>
        </w:rPr>
      </w:pPr>
    </w:p>
    <w:p w14:paraId="4372D901" w14:textId="77777777" w:rsidR="00481474" w:rsidRDefault="00481474">
      <w:pPr>
        <w:pStyle w:val="Title"/>
        <w:jc w:val="left"/>
        <w:rPr>
          <w:b/>
        </w:rPr>
      </w:pPr>
    </w:p>
    <w:p w14:paraId="27FBE47D" w14:textId="77777777" w:rsidR="00481474" w:rsidRDefault="00481474">
      <w:pPr>
        <w:pStyle w:val="Subtitle"/>
        <w:spacing w:line="360" w:lineRule="auto"/>
        <w:rPr>
          <w:rFonts w:ascii="Arial" w:hAnsi="Arial"/>
          <w:sz w:val="72"/>
        </w:rPr>
      </w:pPr>
      <w:r>
        <w:rPr>
          <w:rFonts w:ascii="Arial" w:hAnsi="Arial"/>
          <w:sz w:val="72"/>
        </w:rPr>
        <w:t xml:space="preserve">Contest Administrator’s </w:t>
      </w:r>
    </w:p>
    <w:p w14:paraId="0579632F" w14:textId="77777777" w:rsidR="00481474" w:rsidRDefault="00481474">
      <w:pPr>
        <w:pStyle w:val="Subtitle"/>
        <w:spacing w:line="360" w:lineRule="auto"/>
        <w:rPr>
          <w:rFonts w:ascii="Arial" w:hAnsi="Arial"/>
          <w:sz w:val="72"/>
        </w:rPr>
      </w:pPr>
      <w:r>
        <w:rPr>
          <w:rFonts w:ascii="Arial" w:hAnsi="Arial"/>
          <w:sz w:val="72"/>
        </w:rPr>
        <w:t>Installation and Configuration Guide</w:t>
      </w:r>
    </w:p>
    <w:p w14:paraId="1CDEB866" w14:textId="77777777" w:rsidR="00481474" w:rsidRDefault="00481474">
      <w:pPr>
        <w:jc w:val="center"/>
      </w:pPr>
    </w:p>
    <w:p w14:paraId="2754EEFB" w14:textId="77777777" w:rsidR="00481474" w:rsidRDefault="00481474">
      <w:pPr>
        <w:jc w:val="center"/>
        <w:rPr>
          <w:b/>
          <w:szCs w:val="24"/>
        </w:rPr>
      </w:pPr>
    </w:p>
    <w:p w14:paraId="0060E96E" w14:textId="77777777" w:rsidR="00481474" w:rsidRDefault="00481474">
      <w:pPr>
        <w:jc w:val="center"/>
        <w:rPr>
          <w:b/>
          <w:szCs w:val="24"/>
        </w:rPr>
      </w:pPr>
    </w:p>
    <w:p w14:paraId="20E7D710" w14:textId="77777777" w:rsidR="00481474" w:rsidRDefault="00481474">
      <w:pPr>
        <w:jc w:val="center"/>
        <w:rPr>
          <w:b/>
          <w:szCs w:val="24"/>
        </w:rPr>
      </w:pPr>
    </w:p>
    <w:p w14:paraId="793239D5" w14:textId="77777777" w:rsidR="00481474" w:rsidRDefault="00481474">
      <w:pPr>
        <w:jc w:val="center"/>
        <w:rPr>
          <w:b/>
          <w:szCs w:val="24"/>
        </w:rPr>
      </w:pPr>
    </w:p>
    <w:p w14:paraId="16E19160" w14:textId="77777777" w:rsidR="00481474" w:rsidRDefault="00481474">
      <w:pPr>
        <w:jc w:val="center"/>
        <w:rPr>
          <w:b/>
          <w:szCs w:val="24"/>
        </w:rPr>
      </w:pPr>
    </w:p>
    <w:p w14:paraId="6692C00D" w14:textId="77777777" w:rsidR="00481474" w:rsidRDefault="00481474">
      <w:pPr>
        <w:jc w:val="center"/>
        <w:rPr>
          <w:b/>
          <w:szCs w:val="24"/>
        </w:rPr>
      </w:pPr>
    </w:p>
    <w:p w14:paraId="26DEAB0F" w14:textId="77777777" w:rsidR="00481474" w:rsidRDefault="00481474">
      <w:pPr>
        <w:jc w:val="center"/>
        <w:rPr>
          <w:b/>
          <w:szCs w:val="24"/>
        </w:rPr>
      </w:pPr>
    </w:p>
    <w:p w14:paraId="47552D59" w14:textId="401C8358" w:rsidR="00481474" w:rsidRDefault="00481474">
      <w:pPr>
        <w:jc w:val="center"/>
        <w:rPr>
          <w:b/>
          <w:sz w:val="16"/>
          <w:szCs w:val="24"/>
        </w:rPr>
      </w:pPr>
      <w:r>
        <w:rPr>
          <w:b/>
          <w:sz w:val="16"/>
          <w:szCs w:val="24"/>
        </w:rPr>
        <w:t xml:space="preserve">&lt;Last Update: </w:t>
      </w:r>
      <w:ins w:id="13" w:author="John Clevenger [2]" w:date="2022-09-22T22:20:00Z">
        <w:del w:id="14" w:author="John Clevenger" w:date="2022-12-14T11:05:00Z">
          <w:r w:rsidR="00383321" w:rsidDel="002E5478">
            <w:rPr>
              <w:b/>
              <w:sz w:val="16"/>
              <w:szCs w:val="24"/>
            </w:rPr>
            <w:delText>September</w:delText>
          </w:r>
        </w:del>
      </w:ins>
      <w:ins w:id="15" w:author="John Clevenger [2]" w:date="2022-07-19T14:16:00Z">
        <w:del w:id="16" w:author="John Clevenger" w:date="2022-12-14T11:05:00Z">
          <w:r w:rsidR="006F343F" w:rsidDel="002E5478">
            <w:rPr>
              <w:b/>
              <w:sz w:val="16"/>
              <w:szCs w:val="24"/>
            </w:rPr>
            <w:delText xml:space="preserve"> </w:delText>
          </w:r>
        </w:del>
      </w:ins>
      <w:ins w:id="17" w:author="John Clevenger [2]" w:date="2022-09-22T22:20:00Z">
        <w:del w:id="18" w:author="John Clevenger" w:date="2022-12-14T11:05:00Z">
          <w:r w:rsidR="00383321" w:rsidDel="002E5478">
            <w:rPr>
              <w:b/>
              <w:sz w:val="16"/>
              <w:szCs w:val="24"/>
            </w:rPr>
            <w:delText>22</w:delText>
          </w:r>
        </w:del>
      </w:ins>
      <w:ins w:id="19" w:author="John Clevenger" w:date="2022-12-14T11:05:00Z">
        <w:del w:id="20" w:author="John Buck" w:date="2023-04-11T15:50:00Z">
          <w:r w:rsidR="002E5478" w:rsidDel="00917410">
            <w:rPr>
              <w:b/>
              <w:sz w:val="16"/>
              <w:szCs w:val="24"/>
            </w:rPr>
            <w:delText>December 14</w:delText>
          </w:r>
        </w:del>
      </w:ins>
      <w:ins w:id="21" w:author="John Clevenger [2]" w:date="2022-12-17T16:15:00Z">
        <w:del w:id="22" w:author="John Buck" w:date="2023-04-11T15:50:00Z">
          <w:r w:rsidR="004D72C9" w:rsidDel="00917410">
            <w:rPr>
              <w:b/>
              <w:sz w:val="16"/>
              <w:szCs w:val="24"/>
            </w:rPr>
            <w:delText>7</w:delText>
          </w:r>
        </w:del>
      </w:ins>
      <w:ins w:id="23" w:author="John Buck" w:date="2023-04-11T15:50:00Z">
        <w:del w:id="24" w:author="John Clevenger" w:date="2023-11-16T17:18:00Z">
          <w:r w:rsidR="00917410" w:rsidDel="008402DF">
            <w:rPr>
              <w:b/>
              <w:sz w:val="16"/>
              <w:szCs w:val="24"/>
            </w:rPr>
            <w:delText>April 11</w:delText>
          </w:r>
        </w:del>
      </w:ins>
      <w:ins w:id="25" w:author="John Clevenger" w:date="2023-11-16T17:18:00Z">
        <w:r w:rsidR="008402DF">
          <w:rPr>
            <w:b/>
            <w:sz w:val="16"/>
            <w:szCs w:val="24"/>
          </w:rPr>
          <w:t>November 22</w:t>
        </w:r>
      </w:ins>
      <w:ins w:id="26" w:author="John Clevenger [2]" w:date="2022-06-14T18:38:00Z">
        <w:r w:rsidR="00A0211D">
          <w:rPr>
            <w:b/>
            <w:sz w:val="16"/>
            <w:szCs w:val="24"/>
          </w:rPr>
          <w:t>, 202</w:t>
        </w:r>
      </w:ins>
      <w:ins w:id="27" w:author="John Buck" w:date="2023-04-11T15:50:00Z">
        <w:r w:rsidR="00917410">
          <w:rPr>
            <w:b/>
            <w:sz w:val="16"/>
            <w:szCs w:val="24"/>
          </w:rPr>
          <w:t>3</w:t>
        </w:r>
      </w:ins>
      <w:ins w:id="28" w:author="John Clevenger [2]" w:date="2022-06-14T18:38:00Z">
        <w:del w:id="29" w:author="John Buck" w:date="2023-04-11T15:50:00Z">
          <w:r w:rsidR="00A0211D" w:rsidDel="00917410">
            <w:rPr>
              <w:b/>
              <w:sz w:val="16"/>
              <w:szCs w:val="24"/>
            </w:rPr>
            <w:delText>2</w:delText>
          </w:r>
        </w:del>
      </w:ins>
      <w:del w:id="30" w:author="John Clevenger [2]" w:date="2021-03-14T20:56:00Z">
        <w:r w:rsidDel="0040625D">
          <w:rPr>
            <w:b/>
            <w:sz w:val="16"/>
            <w:szCs w:val="24"/>
          </w:rPr>
          <w:delText xml:space="preserve"> </w:delText>
        </w:r>
      </w:del>
      <w:del w:id="31" w:author="John Clevenger [2]" w:date="2021-03-14T20:55:00Z">
        <w:r w:rsidR="00D95505" w:rsidDel="0040625D">
          <w:rPr>
            <w:b/>
            <w:sz w:val="16"/>
            <w:szCs w:val="24"/>
          </w:rPr>
          <w:fldChar w:fldCharType="begin"/>
        </w:r>
        <w:r w:rsidR="00D95505" w:rsidDel="0040625D">
          <w:rPr>
            <w:b/>
            <w:sz w:val="16"/>
            <w:szCs w:val="24"/>
          </w:rPr>
          <w:delInstrText xml:space="preserve"> SAVEDATE  \@ "MMMM d, yyyy"  \* MERGEFORMAT </w:delInstrText>
        </w:r>
        <w:r w:rsidR="00D95505" w:rsidDel="0040625D">
          <w:rPr>
            <w:b/>
            <w:sz w:val="16"/>
            <w:szCs w:val="24"/>
          </w:rPr>
          <w:fldChar w:fldCharType="separate"/>
        </w:r>
      </w:del>
      <w:ins w:id="32" w:author="john" w:date="2020-11-28T18:31:00Z">
        <w:del w:id="33" w:author="John Clevenger [2]" w:date="2021-03-14T18:37:00Z">
          <w:r w:rsidR="005C557C" w:rsidDel="00CB632F">
            <w:rPr>
              <w:b/>
              <w:noProof/>
              <w:sz w:val="16"/>
              <w:szCs w:val="24"/>
            </w:rPr>
            <w:delText>November 28, 2020</w:delText>
          </w:r>
        </w:del>
      </w:ins>
      <w:ins w:id="34" w:author="john" w:date="2020-11-28T01:22:00Z">
        <w:del w:id="35" w:author="John Clevenger [2]" w:date="2021-03-14T18:37:00Z">
          <w:r w:rsidR="003E4746" w:rsidDel="00CB632F">
            <w:rPr>
              <w:b/>
              <w:noProof/>
              <w:sz w:val="16"/>
              <w:szCs w:val="24"/>
            </w:rPr>
            <w:delText>November 28, 2020</w:delText>
          </w:r>
        </w:del>
      </w:ins>
      <w:ins w:id="36" w:author="john" w:date="2020-10-23T22:44:00Z">
        <w:del w:id="37" w:author="John Clevenger [2]" w:date="2021-03-14T18:37:00Z">
          <w:r w:rsidR="008B4237" w:rsidDel="00CB632F">
            <w:rPr>
              <w:b/>
              <w:noProof/>
              <w:sz w:val="16"/>
              <w:szCs w:val="24"/>
            </w:rPr>
            <w:delText>October 23, 2020</w:delText>
          </w:r>
        </w:del>
      </w:ins>
      <w:del w:id="38" w:author="John Clevenger [2]" w:date="2021-03-14T18:37:00Z">
        <w:r w:rsidR="00A92296" w:rsidDel="00CB632F">
          <w:rPr>
            <w:b/>
            <w:noProof/>
            <w:sz w:val="16"/>
            <w:szCs w:val="24"/>
          </w:rPr>
          <w:delText>June 5, 2020</w:delText>
        </w:r>
      </w:del>
      <w:del w:id="39" w:author="John Clevenger [2]" w:date="2021-03-14T20:55:00Z">
        <w:r w:rsidR="00D95505" w:rsidDel="0040625D">
          <w:rPr>
            <w:b/>
            <w:sz w:val="16"/>
            <w:szCs w:val="24"/>
          </w:rPr>
          <w:fldChar w:fldCharType="end"/>
        </w:r>
      </w:del>
      <w:r>
        <w:rPr>
          <w:b/>
          <w:sz w:val="16"/>
          <w:szCs w:val="24"/>
        </w:rPr>
        <w:t>&gt;</w:t>
      </w:r>
    </w:p>
    <w:p w14:paraId="29B99370" w14:textId="77777777" w:rsidR="00481474" w:rsidRDefault="00481474">
      <w:pPr>
        <w:jc w:val="center"/>
        <w:rPr>
          <w:rFonts w:ascii="Arial" w:hAnsi="Arial" w:cs="Arial"/>
          <w:b/>
          <w:bCs/>
          <w:sz w:val="28"/>
        </w:rPr>
      </w:pPr>
    </w:p>
    <w:p w14:paraId="4F59FCF0" w14:textId="77777777" w:rsidR="00C322A7" w:rsidRDefault="00C322A7">
      <w:pPr>
        <w:jc w:val="center"/>
        <w:rPr>
          <w:rFonts w:ascii="Arial" w:hAnsi="Arial" w:cs="Arial"/>
          <w:b/>
          <w:bCs/>
          <w:sz w:val="28"/>
        </w:rPr>
        <w:sectPr w:rsidR="00C322A7">
          <w:footerReference w:type="even" r:id="rId10"/>
          <w:footerReference w:type="default" r:id="rId11"/>
          <w:pgSz w:w="12240" w:h="15840"/>
          <w:pgMar w:top="720" w:right="1267" w:bottom="806" w:left="1440" w:header="432" w:footer="720" w:gutter="0"/>
          <w:cols w:space="720"/>
        </w:sectPr>
      </w:pPr>
    </w:p>
    <w:p w14:paraId="4A496771" w14:textId="77777777" w:rsidR="000037D5" w:rsidRPr="000037D5" w:rsidRDefault="000037D5" w:rsidP="00F612EA">
      <w:pPr>
        <w:pStyle w:val="TOCHeading"/>
      </w:pPr>
      <w:r w:rsidRPr="000037D5">
        <w:lastRenderedPageBreak/>
        <w:t>Table of Contents</w:t>
      </w:r>
    </w:p>
    <w:p w14:paraId="1849FB93" w14:textId="78B6DD1E" w:rsidR="00917410" w:rsidDel="005A6B63" w:rsidRDefault="000037D5" w:rsidP="0005660E">
      <w:pPr>
        <w:pStyle w:val="TOC1"/>
        <w:rPr>
          <w:ins w:id="40" w:author="John Buck" w:date="2023-04-11T15:53:00Z"/>
          <w:del w:id="41" w:author="John Clevenger" w:date="2023-11-18T14:49:00Z"/>
          <w:rFonts w:asciiTheme="minorHAnsi" w:eastAsiaTheme="minorEastAsia" w:hAnsiTheme="minorHAnsi" w:cstheme="minorBidi"/>
          <w:sz w:val="22"/>
          <w:szCs w:val="22"/>
        </w:rPr>
      </w:pPr>
      <w:del w:id="42" w:author="John Clevenger" w:date="2023-11-19T12:58:00Z">
        <w:r w:rsidDel="00095678">
          <w:fldChar w:fldCharType="begin"/>
        </w:r>
        <w:r w:rsidDel="00095678">
          <w:delInstrText xml:space="preserve"> TOC \o "1-3" \h \z \u </w:delInstrText>
        </w:r>
        <w:r w:rsidDel="00095678">
          <w:fldChar w:fldCharType="separate"/>
        </w:r>
      </w:del>
      <w:ins w:id="43" w:author="John Buck" w:date="2023-04-11T15:53:00Z">
        <w:del w:id="44" w:author="John Clevenger" w:date="2023-11-18T14:49:00Z">
          <w:r w:rsidR="00917410" w:rsidRPr="005A6B63" w:rsidDel="005A6B63">
            <w:rPr>
              <w:rStyle w:val="Hyperlink"/>
              <w:b w:val="0"/>
              <w:bCs w:val="0"/>
              <w:iCs w:val="0"/>
            </w:rPr>
            <w:delText>1</w:delText>
          </w:r>
          <w:r w:rsidR="00917410" w:rsidDel="005A6B63">
            <w:rPr>
              <w:rFonts w:asciiTheme="minorHAnsi" w:eastAsiaTheme="minorEastAsia" w:hAnsiTheme="minorHAnsi" w:cstheme="minorBidi"/>
              <w:sz w:val="22"/>
              <w:szCs w:val="22"/>
            </w:rPr>
            <w:tab/>
          </w:r>
          <w:r w:rsidR="00917410" w:rsidRPr="005A6B63" w:rsidDel="005A6B63">
            <w:rPr>
              <w:rStyle w:val="Hyperlink"/>
              <w:b w:val="0"/>
              <w:bCs w:val="0"/>
              <w:iCs w:val="0"/>
            </w:rPr>
            <w:delText>Introduction</w:delText>
          </w:r>
          <w:r w:rsidR="00917410" w:rsidDel="005A6B63">
            <w:rPr>
              <w:webHidden/>
            </w:rPr>
            <w:tab/>
          </w:r>
        </w:del>
      </w:ins>
      <w:ins w:id="45" w:author="John Buck" w:date="2023-04-21T13:55:00Z">
        <w:del w:id="46" w:author="John Clevenger" w:date="2023-11-18T14:49:00Z">
          <w:r w:rsidR="00E35EEA" w:rsidDel="005A6B63">
            <w:rPr>
              <w:webHidden/>
            </w:rPr>
            <w:delText>23</w:delText>
          </w:r>
        </w:del>
      </w:ins>
    </w:p>
    <w:p w14:paraId="6944F09F" w14:textId="03B5A86B" w:rsidR="00917410" w:rsidDel="005A6B63" w:rsidRDefault="00917410">
      <w:pPr>
        <w:pStyle w:val="TOC2"/>
        <w:rPr>
          <w:ins w:id="47" w:author="John Buck" w:date="2023-04-11T15:53:00Z"/>
          <w:del w:id="48" w:author="John Clevenger" w:date="2023-11-18T14:49:00Z"/>
          <w:rFonts w:asciiTheme="minorHAnsi" w:eastAsiaTheme="minorEastAsia" w:hAnsiTheme="minorHAnsi" w:cstheme="minorBidi"/>
          <w:b w:val="0"/>
          <w:bCs w:val="0"/>
          <w:sz w:val="22"/>
          <w:szCs w:val="22"/>
        </w:rPr>
      </w:pPr>
      <w:ins w:id="49" w:author="John Buck" w:date="2023-04-11T15:53:00Z">
        <w:del w:id="50" w:author="John Clevenger" w:date="2023-11-18T14:49:00Z">
          <w:r w:rsidRPr="005A6B63" w:rsidDel="005A6B63">
            <w:rPr>
              <w:rStyle w:val="Hyperlink"/>
              <w:b w:val="0"/>
              <w:bCs w:val="0"/>
            </w:rPr>
            <w:delText>1.1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Overview</w:delText>
          </w:r>
          <w:r w:rsidDel="005A6B63">
            <w:rPr>
              <w:webHidden/>
            </w:rPr>
            <w:tab/>
          </w:r>
        </w:del>
      </w:ins>
      <w:ins w:id="51" w:author="John Buck" w:date="2023-04-21T13:55:00Z">
        <w:del w:id="52" w:author="John Clevenger" w:date="2023-11-18T14:49:00Z">
          <w:r w:rsidR="00E35EEA" w:rsidDel="005A6B63">
            <w:rPr>
              <w:webHidden/>
            </w:rPr>
            <w:delText>23</w:delText>
          </w:r>
        </w:del>
      </w:ins>
    </w:p>
    <w:p w14:paraId="14CFE2C6" w14:textId="17EC3354" w:rsidR="00917410" w:rsidDel="005A6B63" w:rsidRDefault="00917410">
      <w:pPr>
        <w:pStyle w:val="TOC2"/>
        <w:rPr>
          <w:ins w:id="53" w:author="John Buck" w:date="2023-04-11T15:53:00Z"/>
          <w:del w:id="54" w:author="John Clevenger" w:date="2023-11-18T14:49:00Z"/>
          <w:rFonts w:asciiTheme="minorHAnsi" w:eastAsiaTheme="minorEastAsia" w:hAnsiTheme="minorHAnsi" w:cstheme="minorBidi"/>
          <w:b w:val="0"/>
          <w:bCs w:val="0"/>
          <w:sz w:val="22"/>
          <w:szCs w:val="22"/>
        </w:rPr>
      </w:pPr>
      <w:ins w:id="55" w:author="John Buck" w:date="2023-04-11T15:53:00Z">
        <w:del w:id="56" w:author="John Clevenger" w:date="2023-11-18T14:49:00Z">
          <w:r w:rsidRPr="005A6B63" w:rsidDel="005A6B63">
            <w:rPr>
              <w:rStyle w:val="Hyperlink"/>
              <w:b w:val="0"/>
              <w:bCs w:val="0"/>
            </w:rPr>
            <w:delText>1.2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Compatibility Note</w:delText>
          </w:r>
          <w:r w:rsidDel="005A6B63">
            <w:rPr>
              <w:webHidden/>
            </w:rPr>
            <w:tab/>
          </w:r>
        </w:del>
      </w:ins>
      <w:ins w:id="57" w:author="John Buck" w:date="2023-04-21T13:55:00Z">
        <w:del w:id="58" w:author="John Clevenger" w:date="2023-11-18T14:49:00Z">
          <w:r w:rsidR="00E35EEA" w:rsidDel="005A6B63">
            <w:rPr>
              <w:webHidden/>
            </w:rPr>
            <w:delText>24</w:delText>
          </w:r>
        </w:del>
      </w:ins>
    </w:p>
    <w:p w14:paraId="063B85B3" w14:textId="33DA6099" w:rsidR="00917410" w:rsidDel="005A6B63" w:rsidRDefault="00917410">
      <w:pPr>
        <w:pStyle w:val="TOC2"/>
        <w:rPr>
          <w:ins w:id="59" w:author="John Buck" w:date="2023-04-11T15:53:00Z"/>
          <w:del w:id="60" w:author="John Clevenger" w:date="2023-11-18T14:49:00Z"/>
          <w:rFonts w:asciiTheme="minorHAnsi" w:eastAsiaTheme="minorEastAsia" w:hAnsiTheme="minorHAnsi" w:cstheme="minorBidi"/>
          <w:b w:val="0"/>
          <w:bCs w:val="0"/>
          <w:sz w:val="22"/>
          <w:szCs w:val="22"/>
        </w:rPr>
      </w:pPr>
      <w:ins w:id="61" w:author="John Buck" w:date="2023-04-11T15:53:00Z">
        <w:del w:id="62" w:author="John Clevenger" w:date="2023-11-18T14:49:00Z">
          <w:r w:rsidRPr="005A6B63" w:rsidDel="005A6B63">
            <w:rPr>
              <w:rStyle w:val="Hyperlink"/>
              <w:b w:val="0"/>
              <w:bCs w:val="0"/>
            </w:rPr>
            <w:delText>1.3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References</w:delText>
          </w:r>
          <w:r w:rsidDel="005A6B63">
            <w:rPr>
              <w:webHidden/>
            </w:rPr>
            <w:tab/>
          </w:r>
        </w:del>
      </w:ins>
      <w:ins w:id="63" w:author="John Buck" w:date="2023-04-21T13:55:00Z">
        <w:del w:id="64" w:author="John Clevenger" w:date="2023-11-18T14:49:00Z">
          <w:r w:rsidR="00E35EEA" w:rsidDel="005A6B63">
            <w:rPr>
              <w:webHidden/>
            </w:rPr>
            <w:delText>24</w:delText>
          </w:r>
        </w:del>
      </w:ins>
    </w:p>
    <w:p w14:paraId="3484C73F" w14:textId="33C17865" w:rsidR="00917410" w:rsidDel="005A6B63" w:rsidRDefault="00917410" w:rsidP="0005660E">
      <w:pPr>
        <w:pStyle w:val="TOC1"/>
        <w:rPr>
          <w:ins w:id="65" w:author="John Buck" w:date="2023-04-11T15:53:00Z"/>
          <w:del w:id="66" w:author="John Clevenger" w:date="2023-11-18T14:49:00Z"/>
          <w:rFonts w:asciiTheme="minorHAnsi" w:eastAsiaTheme="minorEastAsia" w:hAnsiTheme="minorHAnsi" w:cstheme="minorBidi"/>
          <w:sz w:val="22"/>
          <w:szCs w:val="22"/>
        </w:rPr>
      </w:pPr>
      <w:ins w:id="67" w:author="John Buck" w:date="2023-04-11T15:53:00Z">
        <w:del w:id="68" w:author="John Clevenger" w:date="2023-11-18T14:49:00Z">
          <w:r w:rsidRPr="005A6B63" w:rsidDel="005A6B63">
            <w:rPr>
              <w:rStyle w:val="Hyperlink"/>
              <w:b w:val="0"/>
              <w:bCs w:val="0"/>
              <w:iCs w:val="0"/>
            </w:rPr>
            <w:delText>2</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Getting Started</w:delText>
          </w:r>
          <w:r w:rsidDel="005A6B63">
            <w:rPr>
              <w:webHidden/>
            </w:rPr>
            <w:tab/>
          </w:r>
        </w:del>
      </w:ins>
      <w:ins w:id="69" w:author="John Buck" w:date="2023-04-21T13:55:00Z">
        <w:del w:id="70" w:author="John Clevenger" w:date="2023-11-18T14:49:00Z">
          <w:r w:rsidR="00E35EEA" w:rsidDel="005A6B63">
            <w:rPr>
              <w:webHidden/>
            </w:rPr>
            <w:delText>25</w:delText>
          </w:r>
        </w:del>
      </w:ins>
    </w:p>
    <w:p w14:paraId="64DC7D99" w14:textId="1078AA98" w:rsidR="00917410" w:rsidDel="005A6B63" w:rsidRDefault="00917410">
      <w:pPr>
        <w:pStyle w:val="TOC2"/>
        <w:rPr>
          <w:ins w:id="71" w:author="John Buck" w:date="2023-04-11T15:53:00Z"/>
          <w:del w:id="72" w:author="John Clevenger" w:date="2023-11-18T14:49:00Z"/>
          <w:rFonts w:asciiTheme="minorHAnsi" w:eastAsiaTheme="minorEastAsia" w:hAnsiTheme="minorHAnsi" w:cstheme="minorBidi"/>
          <w:b w:val="0"/>
          <w:bCs w:val="0"/>
          <w:sz w:val="22"/>
          <w:szCs w:val="22"/>
        </w:rPr>
      </w:pPr>
      <w:ins w:id="73" w:author="John Buck" w:date="2023-04-11T15:53:00Z">
        <w:del w:id="74" w:author="John Clevenger" w:date="2023-11-18T14:49:00Z">
          <w:r w:rsidRPr="005A6B63" w:rsidDel="005A6B63">
            <w:rPr>
              <w:rStyle w:val="Hyperlink"/>
              <w:b w:val="0"/>
              <w:bCs w:val="0"/>
            </w:rPr>
            <w:delText>2.1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Server Startup</w:delText>
          </w:r>
          <w:r w:rsidDel="005A6B63">
            <w:rPr>
              <w:webHidden/>
            </w:rPr>
            <w:tab/>
          </w:r>
        </w:del>
      </w:ins>
      <w:ins w:id="75" w:author="John Buck" w:date="2023-04-21T13:55:00Z">
        <w:del w:id="76" w:author="John Clevenger" w:date="2023-11-18T14:49:00Z">
          <w:r w:rsidR="00E35EEA" w:rsidDel="005A6B63">
            <w:rPr>
              <w:webHidden/>
            </w:rPr>
            <w:delText>25</w:delText>
          </w:r>
        </w:del>
      </w:ins>
    </w:p>
    <w:p w14:paraId="79CB3BE2" w14:textId="42BFDF21" w:rsidR="00917410" w:rsidDel="005A6B63" w:rsidRDefault="00917410">
      <w:pPr>
        <w:pStyle w:val="TOC2"/>
        <w:rPr>
          <w:ins w:id="77" w:author="John Buck" w:date="2023-04-11T15:53:00Z"/>
          <w:del w:id="78" w:author="John Clevenger" w:date="2023-11-18T14:49:00Z"/>
          <w:rFonts w:asciiTheme="minorHAnsi" w:eastAsiaTheme="minorEastAsia" w:hAnsiTheme="minorHAnsi" w:cstheme="minorBidi"/>
          <w:b w:val="0"/>
          <w:bCs w:val="0"/>
          <w:sz w:val="22"/>
          <w:szCs w:val="22"/>
        </w:rPr>
      </w:pPr>
      <w:ins w:id="79" w:author="John Buck" w:date="2023-04-11T15:53:00Z">
        <w:del w:id="80" w:author="John Clevenger" w:date="2023-11-18T14:49:00Z">
          <w:r w:rsidRPr="005A6B63" w:rsidDel="005A6B63">
            <w:rPr>
              <w:rStyle w:val="Hyperlink"/>
              <w:b w:val="0"/>
              <w:bCs w:val="0"/>
            </w:rPr>
            <w:delText>2.2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Admin Startup</w:delText>
          </w:r>
          <w:r w:rsidDel="005A6B63">
            <w:rPr>
              <w:webHidden/>
            </w:rPr>
            <w:tab/>
          </w:r>
        </w:del>
      </w:ins>
      <w:ins w:id="81" w:author="John Buck" w:date="2023-04-21T13:55:00Z">
        <w:del w:id="82" w:author="John Clevenger" w:date="2023-11-18T14:49:00Z">
          <w:r w:rsidR="00E35EEA" w:rsidDel="005A6B63">
            <w:rPr>
              <w:webHidden/>
            </w:rPr>
            <w:delText>25</w:delText>
          </w:r>
        </w:del>
      </w:ins>
    </w:p>
    <w:p w14:paraId="04C53D20" w14:textId="57D54AAB" w:rsidR="00917410" w:rsidDel="005A6B63" w:rsidRDefault="00917410">
      <w:pPr>
        <w:pStyle w:val="TOC2"/>
        <w:rPr>
          <w:ins w:id="83" w:author="John Buck" w:date="2023-04-11T15:53:00Z"/>
          <w:del w:id="84" w:author="John Clevenger" w:date="2023-11-18T14:49:00Z"/>
          <w:rFonts w:asciiTheme="minorHAnsi" w:eastAsiaTheme="minorEastAsia" w:hAnsiTheme="minorHAnsi" w:cstheme="minorBidi"/>
          <w:b w:val="0"/>
          <w:bCs w:val="0"/>
          <w:sz w:val="22"/>
          <w:szCs w:val="22"/>
        </w:rPr>
      </w:pPr>
      <w:ins w:id="85" w:author="John Buck" w:date="2023-04-11T15:53:00Z">
        <w:del w:id="86" w:author="John Clevenger" w:date="2023-11-18T14:49:00Z">
          <w:r w:rsidRPr="005A6B63" w:rsidDel="005A6B63">
            <w:rPr>
              <w:rStyle w:val="Hyperlink"/>
              <w:b w:val="0"/>
              <w:bCs w:val="0"/>
            </w:rPr>
            <w:delText>2.3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Configuration</w:delText>
          </w:r>
          <w:r w:rsidDel="005A6B63">
            <w:rPr>
              <w:webHidden/>
            </w:rPr>
            <w:tab/>
          </w:r>
        </w:del>
      </w:ins>
      <w:ins w:id="87" w:author="John Buck" w:date="2023-04-21T13:55:00Z">
        <w:del w:id="88" w:author="John Clevenger" w:date="2023-11-18T14:49:00Z">
          <w:r w:rsidR="00E35EEA" w:rsidDel="005A6B63">
            <w:rPr>
              <w:webHidden/>
            </w:rPr>
            <w:delText>26</w:delText>
          </w:r>
        </w:del>
      </w:ins>
    </w:p>
    <w:p w14:paraId="1DC69705" w14:textId="5CFC8679" w:rsidR="00917410" w:rsidDel="005A6B63" w:rsidRDefault="00917410">
      <w:pPr>
        <w:pStyle w:val="TOC2"/>
        <w:rPr>
          <w:ins w:id="89" w:author="John Buck" w:date="2023-04-11T15:53:00Z"/>
          <w:del w:id="90" w:author="John Clevenger" w:date="2023-11-18T14:49:00Z"/>
          <w:rFonts w:asciiTheme="minorHAnsi" w:eastAsiaTheme="minorEastAsia" w:hAnsiTheme="minorHAnsi" w:cstheme="minorBidi"/>
          <w:b w:val="0"/>
          <w:bCs w:val="0"/>
          <w:sz w:val="22"/>
          <w:szCs w:val="22"/>
        </w:rPr>
      </w:pPr>
      <w:ins w:id="91" w:author="John Buck" w:date="2023-04-11T15:53:00Z">
        <w:del w:id="92" w:author="John Clevenger" w:date="2023-11-18T14:49:00Z">
          <w:r w:rsidRPr="005A6B63" w:rsidDel="005A6B63">
            <w:rPr>
              <w:rStyle w:val="Hyperlink"/>
              <w:b w:val="0"/>
              <w:bCs w:val="0"/>
            </w:rPr>
            <w:delText>2.4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Team Startup</w:delText>
          </w:r>
          <w:r w:rsidDel="005A6B63">
            <w:rPr>
              <w:webHidden/>
            </w:rPr>
            <w:tab/>
          </w:r>
        </w:del>
      </w:ins>
      <w:ins w:id="93" w:author="John Buck" w:date="2023-04-21T13:55:00Z">
        <w:del w:id="94" w:author="John Clevenger" w:date="2023-11-18T14:49:00Z">
          <w:r w:rsidR="00E35EEA" w:rsidDel="005A6B63">
            <w:rPr>
              <w:webHidden/>
            </w:rPr>
            <w:delText>26</w:delText>
          </w:r>
        </w:del>
      </w:ins>
    </w:p>
    <w:p w14:paraId="669C5C9A" w14:textId="4DEF6DBE" w:rsidR="00917410" w:rsidDel="005A6B63" w:rsidRDefault="00917410">
      <w:pPr>
        <w:pStyle w:val="TOC2"/>
        <w:rPr>
          <w:ins w:id="95" w:author="John Buck" w:date="2023-04-11T15:53:00Z"/>
          <w:del w:id="96" w:author="John Clevenger" w:date="2023-11-18T14:49:00Z"/>
          <w:rFonts w:asciiTheme="minorHAnsi" w:eastAsiaTheme="minorEastAsia" w:hAnsiTheme="minorHAnsi" w:cstheme="minorBidi"/>
          <w:b w:val="0"/>
          <w:bCs w:val="0"/>
          <w:sz w:val="22"/>
          <w:szCs w:val="22"/>
        </w:rPr>
      </w:pPr>
      <w:ins w:id="97" w:author="John Buck" w:date="2023-04-11T15:53:00Z">
        <w:del w:id="98" w:author="John Clevenger" w:date="2023-11-18T14:49:00Z">
          <w:r w:rsidRPr="005A6B63" w:rsidDel="005A6B63">
            <w:rPr>
              <w:rStyle w:val="Hyperlink"/>
              <w:b w:val="0"/>
              <w:bCs w:val="0"/>
            </w:rPr>
            <w:delText>2.5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Judge Startup</w:delText>
          </w:r>
          <w:r w:rsidDel="005A6B63">
            <w:rPr>
              <w:webHidden/>
            </w:rPr>
            <w:tab/>
          </w:r>
        </w:del>
      </w:ins>
      <w:ins w:id="99" w:author="John Buck" w:date="2023-04-21T13:55:00Z">
        <w:del w:id="100" w:author="John Clevenger" w:date="2023-11-18T14:49:00Z">
          <w:r w:rsidR="00E35EEA" w:rsidDel="005A6B63">
            <w:rPr>
              <w:webHidden/>
            </w:rPr>
            <w:delText>27</w:delText>
          </w:r>
        </w:del>
      </w:ins>
    </w:p>
    <w:p w14:paraId="17996C38" w14:textId="3FED5AF1" w:rsidR="00917410" w:rsidDel="005A6B63" w:rsidRDefault="00917410">
      <w:pPr>
        <w:pStyle w:val="TOC2"/>
        <w:rPr>
          <w:ins w:id="101" w:author="John Buck" w:date="2023-04-11T15:53:00Z"/>
          <w:del w:id="102" w:author="John Clevenger" w:date="2023-11-18T14:49:00Z"/>
          <w:rFonts w:asciiTheme="minorHAnsi" w:eastAsiaTheme="minorEastAsia" w:hAnsiTheme="minorHAnsi" w:cstheme="minorBidi"/>
          <w:b w:val="0"/>
          <w:bCs w:val="0"/>
          <w:sz w:val="22"/>
          <w:szCs w:val="22"/>
        </w:rPr>
      </w:pPr>
      <w:ins w:id="103" w:author="John Buck" w:date="2023-04-11T15:53:00Z">
        <w:del w:id="104" w:author="John Clevenger" w:date="2023-11-18T14:49:00Z">
          <w:r w:rsidRPr="005A6B63" w:rsidDel="005A6B63">
            <w:rPr>
              <w:rStyle w:val="Hyperlink"/>
              <w:b w:val="0"/>
              <w:bCs w:val="0"/>
            </w:rPr>
            <w:delText>2.6</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Scoreboard Startup</w:delText>
          </w:r>
          <w:r w:rsidDel="005A6B63">
            <w:rPr>
              <w:webHidden/>
            </w:rPr>
            <w:tab/>
          </w:r>
        </w:del>
      </w:ins>
      <w:ins w:id="105" w:author="John Buck" w:date="2023-04-21T13:55:00Z">
        <w:del w:id="106" w:author="John Clevenger" w:date="2023-11-18T14:49:00Z">
          <w:r w:rsidR="00E35EEA" w:rsidDel="005A6B63">
            <w:rPr>
              <w:webHidden/>
            </w:rPr>
            <w:delText>27</w:delText>
          </w:r>
        </w:del>
      </w:ins>
    </w:p>
    <w:p w14:paraId="73D965E0" w14:textId="19D2BA29" w:rsidR="00917410" w:rsidDel="005A6B63" w:rsidRDefault="00917410">
      <w:pPr>
        <w:pStyle w:val="TOC2"/>
        <w:rPr>
          <w:ins w:id="107" w:author="John Buck" w:date="2023-04-11T15:53:00Z"/>
          <w:del w:id="108" w:author="John Clevenger" w:date="2023-11-18T14:49:00Z"/>
          <w:rFonts w:asciiTheme="minorHAnsi" w:eastAsiaTheme="minorEastAsia" w:hAnsiTheme="minorHAnsi" w:cstheme="minorBidi"/>
          <w:b w:val="0"/>
          <w:bCs w:val="0"/>
          <w:sz w:val="22"/>
          <w:szCs w:val="22"/>
        </w:rPr>
      </w:pPr>
      <w:ins w:id="109" w:author="John Buck" w:date="2023-04-11T15:53:00Z">
        <w:del w:id="110" w:author="John Clevenger" w:date="2023-11-18T14:49:00Z">
          <w:r w:rsidRPr="005A6B63" w:rsidDel="005A6B63">
            <w:rPr>
              <w:rStyle w:val="Hyperlink"/>
              <w:b w:val="0"/>
              <w:bCs w:val="0"/>
            </w:rPr>
            <w:delText>2.7</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Starting the Contest</w:delText>
          </w:r>
          <w:r w:rsidDel="005A6B63">
            <w:rPr>
              <w:webHidden/>
            </w:rPr>
            <w:tab/>
          </w:r>
        </w:del>
      </w:ins>
      <w:ins w:id="111" w:author="John Buck" w:date="2023-04-21T13:55:00Z">
        <w:del w:id="112" w:author="John Clevenger" w:date="2023-11-18T14:49:00Z">
          <w:r w:rsidR="00E35EEA" w:rsidDel="005A6B63">
            <w:rPr>
              <w:webHidden/>
            </w:rPr>
            <w:delText>28</w:delText>
          </w:r>
        </w:del>
      </w:ins>
    </w:p>
    <w:p w14:paraId="762631CA" w14:textId="0D47EB7C" w:rsidR="00917410" w:rsidDel="005A6B63" w:rsidRDefault="00917410">
      <w:pPr>
        <w:pStyle w:val="TOC2"/>
        <w:rPr>
          <w:ins w:id="113" w:author="John Buck" w:date="2023-04-11T15:53:00Z"/>
          <w:del w:id="114" w:author="John Clevenger" w:date="2023-11-18T14:49:00Z"/>
          <w:rFonts w:asciiTheme="minorHAnsi" w:eastAsiaTheme="minorEastAsia" w:hAnsiTheme="minorHAnsi" w:cstheme="minorBidi"/>
          <w:b w:val="0"/>
          <w:bCs w:val="0"/>
          <w:sz w:val="22"/>
          <w:szCs w:val="22"/>
        </w:rPr>
      </w:pPr>
      <w:ins w:id="115" w:author="John Buck" w:date="2023-04-11T15:53:00Z">
        <w:del w:id="116" w:author="John Clevenger" w:date="2023-11-18T14:49:00Z">
          <w:r w:rsidRPr="005A6B63" w:rsidDel="005A6B63">
            <w:rPr>
              <w:rStyle w:val="Hyperlink"/>
              <w:b w:val="0"/>
              <w:bCs w:val="0"/>
            </w:rPr>
            <w:delText>2.8</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Additional Information</w:delText>
          </w:r>
          <w:r w:rsidDel="005A6B63">
            <w:rPr>
              <w:webHidden/>
            </w:rPr>
            <w:tab/>
          </w:r>
        </w:del>
      </w:ins>
      <w:ins w:id="117" w:author="John Buck" w:date="2023-04-21T13:55:00Z">
        <w:del w:id="118" w:author="John Clevenger" w:date="2023-11-18T14:49:00Z">
          <w:r w:rsidR="00E35EEA" w:rsidDel="005A6B63">
            <w:rPr>
              <w:webHidden/>
            </w:rPr>
            <w:delText>28</w:delText>
          </w:r>
        </w:del>
      </w:ins>
    </w:p>
    <w:p w14:paraId="3251167C" w14:textId="18304920" w:rsidR="00917410" w:rsidDel="005A6B63" w:rsidRDefault="00917410" w:rsidP="0005660E">
      <w:pPr>
        <w:pStyle w:val="TOC1"/>
        <w:rPr>
          <w:ins w:id="119" w:author="John Buck" w:date="2023-04-11T15:53:00Z"/>
          <w:del w:id="120" w:author="John Clevenger" w:date="2023-11-18T14:49:00Z"/>
          <w:rFonts w:asciiTheme="minorHAnsi" w:eastAsiaTheme="minorEastAsia" w:hAnsiTheme="minorHAnsi" w:cstheme="minorBidi"/>
          <w:sz w:val="22"/>
          <w:szCs w:val="22"/>
        </w:rPr>
      </w:pPr>
      <w:ins w:id="121" w:author="John Buck" w:date="2023-04-11T15:53:00Z">
        <w:del w:id="122" w:author="John Clevenger" w:date="2023-11-18T14:49:00Z">
          <w:r w:rsidRPr="005A6B63" w:rsidDel="005A6B63">
            <w:rPr>
              <w:rStyle w:val="Hyperlink"/>
              <w:b w:val="0"/>
              <w:bCs w:val="0"/>
              <w:iCs w:val="0"/>
            </w:rPr>
            <w:delText>3</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Installation Details</w:delText>
          </w:r>
          <w:r w:rsidDel="005A6B63">
            <w:rPr>
              <w:webHidden/>
            </w:rPr>
            <w:tab/>
          </w:r>
        </w:del>
      </w:ins>
      <w:ins w:id="123" w:author="John Buck" w:date="2023-04-21T13:55:00Z">
        <w:del w:id="124" w:author="John Clevenger" w:date="2023-11-18T14:49:00Z">
          <w:r w:rsidR="00E35EEA" w:rsidDel="005A6B63">
            <w:rPr>
              <w:webHidden/>
            </w:rPr>
            <w:delText>30</w:delText>
          </w:r>
        </w:del>
      </w:ins>
    </w:p>
    <w:p w14:paraId="6BD84F83" w14:textId="073D2D6B" w:rsidR="00917410" w:rsidDel="005A6B63" w:rsidRDefault="00917410">
      <w:pPr>
        <w:pStyle w:val="TOC2"/>
        <w:rPr>
          <w:ins w:id="125" w:author="John Buck" w:date="2023-04-11T15:53:00Z"/>
          <w:del w:id="126" w:author="John Clevenger" w:date="2023-11-18T14:49:00Z"/>
          <w:rFonts w:asciiTheme="minorHAnsi" w:eastAsiaTheme="minorEastAsia" w:hAnsiTheme="minorHAnsi" w:cstheme="minorBidi"/>
          <w:b w:val="0"/>
          <w:bCs w:val="0"/>
          <w:sz w:val="22"/>
          <w:szCs w:val="22"/>
        </w:rPr>
      </w:pPr>
      <w:ins w:id="127" w:author="John Buck" w:date="2023-04-11T15:53:00Z">
        <w:del w:id="128" w:author="John Clevenger" w:date="2023-11-18T14:49:00Z">
          <w:r w:rsidRPr="005A6B63" w:rsidDel="005A6B63">
            <w:rPr>
              <w:rStyle w:val="Hyperlink"/>
              <w:b w:val="0"/>
              <w:bCs w:val="0"/>
            </w:rPr>
            <w:delText>3.1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Installation</w:delText>
          </w:r>
          <w:r w:rsidDel="005A6B63">
            <w:rPr>
              <w:webHidden/>
            </w:rPr>
            <w:tab/>
          </w:r>
        </w:del>
      </w:ins>
      <w:ins w:id="129" w:author="John Buck" w:date="2023-04-21T13:55:00Z">
        <w:del w:id="130" w:author="John Clevenger" w:date="2023-11-18T14:49:00Z">
          <w:r w:rsidR="00E35EEA" w:rsidDel="005A6B63">
            <w:rPr>
              <w:webHidden/>
            </w:rPr>
            <w:delText>30</w:delText>
          </w:r>
        </w:del>
      </w:ins>
    </w:p>
    <w:p w14:paraId="646F44D5" w14:textId="0F1BD70F" w:rsidR="00917410" w:rsidDel="005A6B63" w:rsidRDefault="00917410">
      <w:pPr>
        <w:pStyle w:val="TOC2"/>
        <w:rPr>
          <w:ins w:id="131" w:author="John Buck" w:date="2023-04-11T15:53:00Z"/>
          <w:del w:id="132" w:author="John Clevenger" w:date="2023-11-18T14:49:00Z"/>
          <w:rFonts w:asciiTheme="minorHAnsi" w:eastAsiaTheme="minorEastAsia" w:hAnsiTheme="minorHAnsi" w:cstheme="minorBidi"/>
          <w:b w:val="0"/>
          <w:bCs w:val="0"/>
          <w:sz w:val="22"/>
          <w:szCs w:val="22"/>
        </w:rPr>
      </w:pPr>
      <w:ins w:id="133" w:author="John Buck" w:date="2023-04-11T15:53:00Z">
        <w:del w:id="134" w:author="John Clevenger" w:date="2023-11-18T14:49:00Z">
          <w:r w:rsidRPr="005A6B63" w:rsidDel="005A6B63">
            <w:rPr>
              <w:rStyle w:val="Hyperlink"/>
              <w:b w:val="0"/>
              <w:bCs w:val="0"/>
            </w:rPr>
            <w:delText>3.2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Network / Firewall Requirements</w:delText>
          </w:r>
          <w:r w:rsidDel="005A6B63">
            <w:rPr>
              <w:webHidden/>
            </w:rPr>
            <w:tab/>
          </w:r>
        </w:del>
      </w:ins>
      <w:ins w:id="135" w:author="John Buck" w:date="2023-04-21T13:55:00Z">
        <w:del w:id="136" w:author="John Clevenger" w:date="2023-11-18T14:49:00Z">
          <w:r w:rsidR="00E35EEA" w:rsidDel="005A6B63">
            <w:rPr>
              <w:webHidden/>
            </w:rPr>
            <w:delText>30</w:delText>
          </w:r>
        </w:del>
      </w:ins>
    </w:p>
    <w:p w14:paraId="1BB07D1E" w14:textId="31A6B566" w:rsidR="00917410" w:rsidDel="005A6B63" w:rsidRDefault="00917410">
      <w:pPr>
        <w:pStyle w:val="TOC2"/>
        <w:rPr>
          <w:ins w:id="137" w:author="John Buck" w:date="2023-04-11T15:53:00Z"/>
          <w:del w:id="138" w:author="John Clevenger" w:date="2023-11-18T14:49:00Z"/>
          <w:rFonts w:asciiTheme="minorHAnsi" w:eastAsiaTheme="minorEastAsia" w:hAnsiTheme="minorHAnsi" w:cstheme="minorBidi"/>
          <w:b w:val="0"/>
          <w:bCs w:val="0"/>
          <w:sz w:val="22"/>
          <w:szCs w:val="22"/>
        </w:rPr>
      </w:pPr>
      <w:ins w:id="139" w:author="John Buck" w:date="2023-04-11T15:53:00Z">
        <w:del w:id="140" w:author="John Clevenger" w:date="2023-11-18T14:49:00Z">
          <w:r w:rsidRPr="005A6B63" w:rsidDel="005A6B63">
            <w:rPr>
              <w:rStyle w:val="Hyperlink"/>
              <w:b w:val="0"/>
              <w:bCs w:val="0"/>
            </w:rPr>
            <w:delText>3.3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Memory Limits</w:delText>
          </w:r>
          <w:r w:rsidDel="005A6B63">
            <w:rPr>
              <w:webHidden/>
            </w:rPr>
            <w:tab/>
          </w:r>
        </w:del>
      </w:ins>
      <w:ins w:id="141" w:author="John Buck" w:date="2023-04-21T13:55:00Z">
        <w:del w:id="142" w:author="John Clevenger" w:date="2023-11-18T14:49:00Z">
          <w:r w:rsidR="00E35EEA" w:rsidDel="005A6B63">
            <w:rPr>
              <w:webHidden/>
            </w:rPr>
            <w:delText>31</w:delText>
          </w:r>
        </w:del>
      </w:ins>
    </w:p>
    <w:p w14:paraId="5CBCA44A" w14:textId="713F1933" w:rsidR="00917410" w:rsidDel="005A6B63" w:rsidRDefault="00917410">
      <w:pPr>
        <w:pStyle w:val="TOC2"/>
        <w:rPr>
          <w:ins w:id="143" w:author="John Buck" w:date="2023-04-11T15:53:00Z"/>
          <w:del w:id="144" w:author="John Clevenger" w:date="2023-11-18T14:49:00Z"/>
          <w:rFonts w:asciiTheme="minorHAnsi" w:eastAsiaTheme="minorEastAsia" w:hAnsiTheme="minorHAnsi" w:cstheme="minorBidi"/>
          <w:b w:val="0"/>
          <w:bCs w:val="0"/>
          <w:sz w:val="22"/>
          <w:szCs w:val="22"/>
        </w:rPr>
      </w:pPr>
      <w:ins w:id="145" w:author="John Buck" w:date="2023-04-11T15:53:00Z">
        <w:del w:id="146" w:author="John Clevenger" w:date="2023-11-18T14:49:00Z">
          <w:r w:rsidRPr="005A6B63" w:rsidDel="005A6B63">
            <w:rPr>
              <w:rStyle w:val="Hyperlink"/>
              <w:b w:val="0"/>
              <w:bCs w:val="0"/>
            </w:rPr>
            <w:delText>3.4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Security Alerts</w:delText>
          </w:r>
          <w:r w:rsidDel="005A6B63">
            <w:rPr>
              <w:webHidden/>
            </w:rPr>
            <w:tab/>
          </w:r>
        </w:del>
      </w:ins>
      <w:ins w:id="147" w:author="John Buck" w:date="2023-04-21T13:55:00Z">
        <w:del w:id="148" w:author="John Clevenger" w:date="2023-11-18T14:49:00Z">
          <w:r w:rsidR="00E35EEA" w:rsidDel="005A6B63">
            <w:rPr>
              <w:webHidden/>
            </w:rPr>
            <w:delText>32</w:delText>
          </w:r>
        </w:del>
      </w:ins>
    </w:p>
    <w:p w14:paraId="4BF79428" w14:textId="12016F33" w:rsidR="00917410" w:rsidDel="005A6B63" w:rsidRDefault="00917410">
      <w:pPr>
        <w:pStyle w:val="TOC2"/>
        <w:rPr>
          <w:ins w:id="149" w:author="John Buck" w:date="2023-04-11T15:53:00Z"/>
          <w:del w:id="150" w:author="John Clevenger" w:date="2023-11-18T14:49:00Z"/>
          <w:rFonts w:asciiTheme="minorHAnsi" w:eastAsiaTheme="minorEastAsia" w:hAnsiTheme="minorHAnsi" w:cstheme="minorBidi"/>
          <w:b w:val="0"/>
          <w:bCs w:val="0"/>
          <w:sz w:val="22"/>
          <w:szCs w:val="22"/>
        </w:rPr>
      </w:pPr>
      <w:ins w:id="151" w:author="John Buck" w:date="2023-04-11T15:53:00Z">
        <w:del w:id="152" w:author="John Clevenger" w:date="2023-11-18T14:49:00Z">
          <w:r w:rsidRPr="005A6B63" w:rsidDel="005A6B63">
            <w:rPr>
              <w:rStyle w:val="Hyperlink"/>
              <w:b w:val="0"/>
              <w:bCs w:val="0"/>
            </w:rPr>
            <w:delText>3.5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Uninstall</w:delText>
          </w:r>
          <w:r w:rsidDel="005A6B63">
            <w:rPr>
              <w:webHidden/>
            </w:rPr>
            <w:tab/>
          </w:r>
        </w:del>
      </w:ins>
      <w:ins w:id="153" w:author="John Buck" w:date="2023-04-21T13:55:00Z">
        <w:del w:id="154" w:author="John Clevenger" w:date="2023-11-18T14:49:00Z">
          <w:r w:rsidR="00E35EEA" w:rsidDel="005A6B63">
            <w:rPr>
              <w:webHidden/>
            </w:rPr>
            <w:delText>32</w:delText>
          </w:r>
        </w:del>
      </w:ins>
    </w:p>
    <w:p w14:paraId="73FBA43C" w14:textId="4B68679D" w:rsidR="00917410" w:rsidDel="005A6B63" w:rsidRDefault="00917410" w:rsidP="0005660E">
      <w:pPr>
        <w:pStyle w:val="TOC1"/>
        <w:rPr>
          <w:ins w:id="155" w:author="John Buck" w:date="2023-04-11T15:53:00Z"/>
          <w:del w:id="156" w:author="John Clevenger" w:date="2023-11-18T14:49:00Z"/>
          <w:rFonts w:asciiTheme="minorHAnsi" w:eastAsiaTheme="minorEastAsia" w:hAnsiTheme="minorHAnsi" w:cstheme="minorBidi"/>
          <w:sz w:val="22"/>
          <w:szCs w:val="22"/>
        </w:rPr>
      </w:pPr>
      <w:ins w:id="157" w:author="John Buck" w:date="2023-04-11T15:53:00Z">
        <w:del w:id="158" w:author="John Clevenger" w:date="2023-11-18T14:49:00Z">
          <w:r w:rsidRPr="005A6B63" w:rsidDel="005A6B63">
            <w:rPr>
              <w:rStyle w:val="Hyperlink"/>
              <w:b w:val="0"/>
              <w:bCs w:val="0"/>
              <w:iCs w:val="0"/>
            </w:rPr>
            <w:delText>4</w:delText>
          </w:r>
          <w:r w:rsidDel="005A6B63">
            <w:rPr>
              <w:rFonts w:asciiTheme="minorHAnsi" w:eastAsiaTheme="minorEastAsia" w:hAnsiTheme="minorHAnsi" w:cstheme="minorBidi"/>
              <w:sz w:val="22"/>
              <w:szCs w:val="22"/>
            </w:rPr>
            <w:tab/>
          </w:r>
          <w:r w:rsidRPr="005A6B63" w:rsidDel="005A6B63">
            <w:rPr>
              <w:rStyle w:val="Hyperlink"/>
              <w:rFonts w:cs="Arial"/>
              <w:b w:val="0"/>
              <w:bCs w:val="0"/>
              <w:iCs w:val="0"/>
            </w:rPr>
            <w:delText>PC</w:delText>
          </w:r>
          <w:r w:rsidRPr="005A6B63" w:rsidDel="005A6B63">
            <w:rPr>
              <w:rStyle w:val="Hyperlink"/>
              <w:rFonts w:cs="Arial"/>
              <w:b w:val="0"/>
              <w:bCs w:val="0"/>
              <w:iCs w:val="0"/>
              <w:vertAlign w:val="superscript"/>
            </w:rPr>
            <w:delText>2</w:delText>
          </w:r>
          <w:r w:rsidRPr="005A6B63" w:rsidDel="005A6B63">
            <w:rPr>
              <w:rStyle w:val="Hyperlink"/>
              <w:rFonts w:cs="Arial"/>
              <w:b w:val="0"/>
              <w:bCs w:val="0"/>
              <w:iCs w:val="0"/>
            </w:rPr>
            <w:delText xml:space="preserve">  </w:delText>
          </w:r>
          <w:r w:rsidRPr="005A6B63" w:rsidDel="005A6B63">
            <w:rPr>
              <w:rStyle w:val="Hyperlink"/>
              <w:b w:val="0"/>
              <w:bCs w:val="0"/>
              <w:iCs w:val="0"/>
            </w:rPr>
            <w:delText>Initialization  Files</w:delText>
          </w:r>
          <w:r w:rsidDel="005A6B63">
            <w:rPr>
              <w:webHidden/>
            </w:rPr>
            <w:tab/>
          </w:r>
        </w:del>
      </w:ins>
      <w:ins w:id="159" w:author="John Buck" w:date="2023-04-21T13:55:00Z">
        <w:del w:id="160" w:author="John Clevenger" w:date="2023-11-18T14:49:00Z">
          <w:r w:rsidR="00E35EEA" w:rsidDel="005A6B63">
            <w:rPr>
              <w:webHidden/>
            </w:rPr>
            <w:delText>34</w:delText>
          </w:r>
        </w:del>
      </w:ins>
    </w:p>
    <w:p w14:paraId="17D88C9B" w14:textId="7E714EA2" w:rsidR="00917410" w:rsidDel="005A6B63" w:rsidRDefault="00917410">
      <w:pPr>
        <w:pStyle w:val="TOC2"/>
        <w:rPr>
          <w:ins w:id="161" w:author="John Buck" w:date="2023-04-11T15:53:00Z"/>
          <w:del w:id="162" w:author="John Clevenger" w:date="2023-11-18T14:49:00Z"/>
          <w:rFonts w:asciiTheme="minorHAnsi" w:eastAsiaTheme="minorEastAsia" w:hAnsiTheme="minorHAnsi" w:cstheme="minorBidi"/>
          <w:b w:val="0"/>
          <w:bCs w:val="0"/>
          <w:sz w:val="22"/>
          <w:szCs w:val="22"/>
        </w:rPr>
      </w:pPr>
      <w:ins w:id="163" w:author="John Buck" w:date="2023-04-11T15:53:00Z">
        <w:del w:id="164" w:author="John Clevenger" w:date="2023-11-18T14:49:00Z">
          <w:r w:rsidRPr="005A6B63" w:rsidDel="005A6B63">
            <w:rPr>
              <w:rStyle w:val="Hyperlink"/>
              <w:b w:val="0"/>
              <w:bCs w:val="0"/>
            </w:rPr>
            <w:delText>4.1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 xml:space="preserve">The </w:delText>
          </w:r>
          <w:r w:rsidRPr="005A6B63" w:rsidDel="005A6B63">
            <w:rPr>
              <w:rStyle w:val="Hyperlink"/>
              <w:b w:val="0"/>
              <w:bCs w:val="0"/>
              <w:i/>
            </w:rPr>
            <w:delText>pc2v9.ini</w:delText>
          </w:r>
          <w:r w:rsidRPr="005A6B63" w:rsidDel="005A6B63">
            <w:rPr>
              <w:rStyle w:val="Hyperlink"/>
              <w:b w:val="0"/>
              <w:bCs w:val="0"/>
            </w:rPr>
            <w:delText xml:space="preserve">  file</w:delText>
          </w:r>
          <w:r w:rsidDel="005A6B63">
            <w:rPr>
              <w:webHidden/>
            </w:rPr>
            <w:tab/>
          </w:r>
        </w:del>
      </w:ins>
      <w:ins w:id="165" w:author="John Buck" w:date="2023-04-21T13:55:00Z">
        <w:del w:id="166" w:author="John Clevenger" w:date="2023-11-18T14:49:00Z">
          <w:r w:rsidR="00E35EEA" w:rsidDel="005A6B63">
            <w:rPr>
              <w:webHidden/>
            </w:rPr>
            <w:delText>34</w:delText>
          </w:r>
        </w:del>
      </w:ins>
    </w:p>
    <w:p w14:paraId="6996E50E" w14:textId="3287AC77" w:rsidR="00917410" w:rsidDel="005A6B63" w:rsidRDefault="00917410">
      <w:pPr>
        <w:pStyle w:val="TOC2"/>
        <w:rPr>
          <w:ins w:id="167" w:author="John Buck" w:date="2023-04-11T15:53:00Z"/>
          <w:del w:id="168" w:author="John Clevenger" w:date="2023-11-18T14:49:00Z"/>
          <w:rFonts w:asciiTheme="minorHAnsi" w:eastAsiaTheme="minorEastAsia" w:hAnsiTheme="minorHAnsi" w:cstheme="minorBidi"/>
          <w:b w:val="0"/>
          <w:bCs w:val="0"/>
          <w:sz w:val="22"/>
          <w:szCs w:val="22"/>
        </w:rPr>
      </w:pPr>
      <w:ins w:id="169" w:author="John Buck" w:date="2023-04-11T15:53:00Z">
        <w:del w:id="170" w:author="John Clevenger" w:date="2023-11-18T14:49:00Z">
          <w:r w:rsidRPr="005A6B63" w:rsidDel="005A6B63">
            <w:rPr>
              <w:rStyle w:val="Hyperlink"/>
              <w:b w:val="0"/>
              <w:bCs w:val="0"/>
            </w:rPr>
            <w:delText>4.2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Other Initialization Files</w:delText>
          </w:r>
          <w:r w:rsidDel="005A6B63">
            <w:rPr>
              <w:webHidden/>
            </w:rPr>
            <w:tab/>
          </w:r>
        </w:del>
      </w:ins>
      <w:ins w:id="171" w:author="John Buck" w:date="2023-04-21T13:55:00Z">
        <w:del w:id="172" w:author="John Clevenger" w:date="2023-11-18T14:49:00Z">
          <w:r w:rsidR="00E35EEA" w:rsidDel="005A6B63">
            <w:rPr>
              <w:webHidden/>
            </w:rPr>
            <w:delText>36</w:delText>
          </w:r>
        </w:del>
      </w:ins>
    </w:p>
    <w:p w14:paraId="5CDE469E" w14:textId="2926FD71" w:rsidR="00917410" w:rsidDel="005A6B63" w:rsidRDefault="00917410" w:rsidP="0005660E">
      <w:pPr>
        <w:pStyle w:val="TOC1"/>
        <w:rPr>
          <w:ins w:id="173" w:author="John Buck" w:date="2023-04-11T15:53:00Z"/>
          <w:del w:id="174" w:author="John Clevenger" w:date="2023-11-18T14:49:00Z"/>
          <w:rFonts w:asciiTheme="minorHAnsi" w:eastAsiaTheme="minorEastAsia" w:hAnsiTheme="minorHAnsi" w:cstheme="minorBidi"/>
          <w:sz w:val="22"/>
          <w:szCs w:val="22"/>
        </w:rPr>
      </w:pPr>
      <w:ins w:id="175" w:author="John Buck" w:date="2023-04-11T15:53:00Z">
        <w:del w:id="176" w:author="John Clevenger" w:date="2023-11-18T14:49:00Z">
          <w:r w:rsidRPr="005A6B63" w:rsidDel="005A6B63">
            <w:rPr>
              <w:rStyle w:val="Hyperlink"/>
              <w:b w:val="0"/>
              <w:bCs w:val="0"/>
              <w:iCs w:val="0"/>
            </w:rPr>
            <w:delText>5</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Startup Procedures</w:delText>
          </w:r>
          <w:r w:rsidDel="005A6B63">
            <w:rPr>
              <w:webHidden/>
            </w:rPr>
            <w:tab/>
          </w:r>
        </w:del>
      </w:ins>
      <w:ins w:id="177" w:author="John Buck" w:date="2023-04-21T13:55:00Z">
        <w:del w:id="178" w:author="John Clevenger" w:date="2023-11-18T14:49:00Z">
          <w:r w:rsidR="00E35EEA" w:rsidDel="005A6B63">
            <w:rPr>
              <w:webHidden/>
            </w:rPr>
            <w:delText>37</w:delText>
          </w:r>
        </w:del>
      </w:ins>
    </w:p>
    <w:p w14:paraId="5647F0E4" w14:textId="50FFF16F" w:rsidR="00917410" w:rsidDel="005A6B63" w:rsidRDefault="00917410">
      <w:pPr>
        <w:pStyle w:val="TOC2"/>
        <w:rPr>
          <w:ins w:id="179" w:author="John Buck" w:date="2023-04-11T15:53:00Z"/>
          <w:del w:id="180" w:author="John Clevenger" w:date="2023-11-18T14:49:00Z"/>
          <w:rFonts w:asciiTheme="minorHAnsi" w:eastAsiaTheme="minorEastAsia" w:hAnsiTheme="minorHAnsi" w:cstheme="minorBidi"/>
          <w:b w:val="0"/>
          <w:bCs w:val="0"/>
          <w:sz w:val="22"/>
          <w:szCs w:val="22"/>
        </w:rPr>
      </w:pPr>
      <w:ins w:id="181" w:author="John Buck" w:date="2023-04-11T15:53:00Z">
        <w:del w:id="182" w:author="John Clevenger" w:date="2023-11-18T14:49:00Z">
          <w:r w:rsidRPr="005A6B63" w:rsidDel="005A6B63">
            <w:rPr>
              <w:rStyle w:val="Hyperlink"/>
              <w:b w:val="0"/>
              <w:bCs w:val="0"/>
            </w:rPr>
            <w:delText>5.1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Built-in Commands</w:delText>
          </w:r>
          <w:r w:rsidDel="005A6B63">
            <w:rPr>
              <w:webHidden/>
            </w:rPr>
            <w:tab/>
          </w:r>
        </w:del>
      </w:ins>
      <w:ins w:id="183" w:author="John Buck" w:date="2023-04-21T13:55:00Z">
        <w:del w:id="184" w:author="John Clevenger" w:date="2023-11-18T14:49:00Z">
          <w:r w:rsidR="00E35EEA" w:rsidDel="005A6B63">
            <w:rPr>
              <w:webHidden/>
            </w:rPr>
            <w:delText>37</w:delText>
          </w:r>
        </w:del>
      </w:ins>
    </w:p>
    <w:p w14:paraId="20F13E56" w14:textId="2F236FF0" w:rsidR="00917410" w:rsidDel="005A6B63" w:rsidRDefault="00917410">
      <w:pPr>
        <w:pStyle w:val="TOC2"/>
        <w:rPr>
          <w:ins w:id="185" w:author="John Buck" w:date="2023-04-11T15:53:00Z"/>
          <w:del w:id="186" w:author="John Clevenger" w:date="2023-11-18T14:49:00Z"/>
          <w:rFonts w:asciiTheme="minorHAnsi" w:eastAsiaTheme="minorEastAsia" w:hAnsiTheme="minorHAnsi" w:cstheme="minorBidi"/>
          <w:b w:val="0"/>
          <w:bCs w:val="0"/>
          <w:sz w:val="22"/>
          <w:szCs w:val="22"/>
        </w:rPr>
      </w:pPr>
      <w:ins w:id="187" w:author="John Buck" w:date="2023-04-11T15:53:00Z">
        <w:del w:id="188" w:author="John Clevenger" w:date="2023-11-18T14:49:00Z">
          <w:r w:rsidRPr="005A6B63" w:rsidDel="005A6B63">
            <w:rPr>
              <w:rStyle w:val="Hyperlink"/>
              <w:b w:val="0"/>
              <w:bCs w:val="0"/>
            </w:rPr>
            <w:delText>5.2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Server Startup</w:delText>
          </w:r>
          <w:r w:rsidDel="005A6B63">
            <w:rPr>
              <w:webHidden/>
            </w:rPr>
            <w:tab/>
          </w:r>
        </w:del>
      </w:ins>
      <w:ins w:id="189" w:author="John Buck" w:date="2023-04-21T13:55:00Z">
        <w:del w:id="190" w:author="John Clevenger" w:date="2023-11-18T14:49:00Z">
          <w:r w:rsidR="00E35EEA" w:rsidDel="005A6B63">
            <w:rPr>
              <w:webHidden/>
            </w:rPr>
            <w:delText>38</w:delText>
          </w:r>
        </w:del>
      </w:ins>
    </w:p>
    <w:p w14:paraId="61F1251C" w14:textId="4986A611" w:rsidR="00917410" w:rsidDel="005A6B63" w:rsidRDefault="00917410">
      <w:pPr>
        <w:pStyle w:val="TOC3"/>
        <w:rPr>
          <w:ins w:id="191" w:author="John Buck" w:date="2023-04-11T15:53:00Z"/>
          <w:del w:id="192" w:author="John Clevenger" w:date="2023-11-18T14:49:00Z"/>
          <w:rFonts w:asciiTheme="minorHAnsi" w:eastAsiaTheme="minorEastAsia" w:hAnsiTheme="minorHAnsi" w:cstheme="minorBidi"/>
          <w:sz w:val="22"/>
          <w:szCs w:val="22"/>
        </w:rPr>
      </w:pPr>
      <w:ins w:id="193" w:author="John Buck" w:date="2023-04-11T15:53:00Z">
        <w:del w:id="194" w:author="John Clevenger" w:date="2023-11-18T14:49:00Z">
          <w:r w:rsidRPr="005A6B63" w:rsidDel="005A6B63">
            <w:rPr>
              <w:rStyle w:val="Hyperlink"/>
            </w:rPr>
            <w:delText>5.2.1</w:delText>
          </w:r>
          <w:r w:rsidDel="005A6B63">
            <w:rPr>
              <w:rFonts w:asciiTheme="minorHAnsi" w:eastAsiaTheme="minorEastAsia" w:hAnsiTheme="minorHAnsi" w:cstheme="minorBidi"/>
              <w:sz w:val="22"/>
              <w:szCs w:val="22"/>
            </w:rPr>
            <w:tab/>
          </w:r>
          <w:r w:rsidRPr="005A6B63" w:rsidDel="005A6B63">
            <w:rPr>
              <w:rStyle w:val="Hyperlink"/>
            </w:rPr>
            <w:delText>Non-GUI Server Startup</w:delText>
          </w:r>
          <w:r w:rsidDel="005A6B63">
            <w:rPr>
              <w:webHidden/>
            </w:rPr>
            <w:tab/>
          </w:r>
        </w:del>
      </w:ins>
      <w:ins w:id="195" w:author="John Buck" w:date="2023-04-21T13:55:00Z">
        <w:del w:id="196" w:author="John Clevenger" w:date="2023-11-18T14:49:00Z">
          <w:r w:rsidR="00E35EEA" w:rsidDel="005A6B63">
            <w:rPr>
              <w:webHidden/>
            </w:rPr>
            <w:delText>40</w:delText>
          </w:r>
        </w:del>
      </w:ins>
    </w:p>
    <w:p w14:paraId="7B298207" w14:textId="6D0D41FA" w:rsidR="00917410" w:rsidDel="005A6B63" w:rsidRDefault="00917410">
      <w:pPr>
        <w:pStyle w:val="TOC2"/>
        <w:rPr>
          <w:ins w:id="197" w:author="John Buck" w:date="2023-04-11T15:53:00Z"/>
          <w:del w:id="198" w:author="John Clevenger" w:date="2023-11-18T14:49:00Z"/>
          <w:rFonts w:asciiTheme="minorHAnsi" w:eastAsiaTheme="minorEastAsia" w:hAnsiTheme="minorHAnsi" w:cstheme="minorBidi"/>
          <w:b w:val="0"/>
          <w:bCs w:val="0"/>
          <w:sz w:val="22"/>
          <w:szCs w:val="22"/>
        </w:rPr>
      </w:pPr>
      <w:ins w:id="199" w:author="John Buck" w:date="2023-04-11T15:53:00Z">
        <w:del w:id="200" w:author="John Clevenger" w:date="2023-11-18T14:49:00Z">
          <w:r w:rsidRPr="005A6B63" w:rsidDel="005A6B63">
            <w:rPr>
              <w:rStyle w:val="Hyperlink"/>
              <w:b w:val="0"/>
              <w:bCs w:val="0"/>
            </w:rPr>
            <w:delText>5.3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Server GUI Controls</w:delText>
          </w:r>
          <w:r w:rsidDel="005A6B63">
            <w:rPr>
              <w:webHidden/>
            </w:rPr>
            <w:tab/>
          </w:r>
        </w:del>
      </w:ins>
      <w:ins w:id="201" w:author="John Buck" w:date="2023-04-21T13:55:00Z">
        <w:del w:id="202" w:author="John Clevenger" w:date="2023-11-18T14:49:00Z">
          <w:r w:rsidR="00E35EEA" w:rsidDel="005A6B63">
            <w:rPr>
              <w:webHidden/>
            </w:rPr>
            <w:delText>40</w:delText>
          </w:r>
        </w:del>
      </w:ins>
    </w:p>
    <w:p w14:paraId="026E451A" w14:textId="20456049" w:rsidR="00917410" w:rsidDel="005A6B63" w:rsidRDefault="00917410">
      <w:pPr>
        <w:pStyle w:val="TOC3"/>
        <w:rPr>
          <w:ins w:id="203" w:author="John Buck" w:date="2023-04-11T15:53:00Z"/>
          <w:del w:id="204" w:author="John Clevenger" w:date="2023-11-18T14:49:00Z"/>
          <w:rFonts w:asciiTheme="minorHAnsi" w:eastAsiaTheme="minorEastAsia" w:hAnsiTheme="minorHAnsi" w:cstheme="minorBidi"/>
          <w:sz w:val="22"/>
          <w:szCs w:val="22"/>
        </w:rPr>
      </w:pPr>
      <w:ins w:id="205" w:author="John Buck" w:date="2023-04-11T15:53:00Z">
        <w:del w:id="206" w:author="John Clevenger" w:date="2023-11-18T14:49:00Z">
          <w:r w:rsidRPr="005A6B63" w:rsidDel="005A6B63">
            <w:rPr>
              <w:rStyle w:val="Hyperlink"/>
            </w:rPr>
            <w:delText>5.3.1</w:delText>
          </w:r>
          <w:r w:rsidDel="005A6B63">
            <w:rPr>
              <w:rFonts w:asciiTheme="minorHAnsi" w:eastAsiaTheme="minorEastAsia" w:hAnsiTheme="minorHAnsi" w:cstheme="minorBidi"/>
              <w:sz w:val="22"/>
              <w:szCs w:val="22"/>
            </w:rPr>
            <w:tab/>
          </w:r>
          <w:r w:rsidRPr="005A6B63" w:rsidDel="005A6B63">
            <w:rPr>
              <w:rStyle w:val="Hyperlink"/>
            </w:rPr>
            <w:delText>Adding Sites</w:delText>
          </w:r>
          <w:r w:rsidDel="005A6B63">
            <w:rPr>
              <w:webHidden/>
            </w:rPr>
            <w:tab/>
          </w:r>
        </w:del>
      </w:ins>
      <w:ins w:id="207" w:author="John Buck" w:date="2023-04-21T13:55:00Z">
        <w:del w:id="208" w:author="John Clevenger" w:date="2023-11-18T14:49:00Z">
          <w:r w:rsidR="00E35EEA" w:rsidDel="005A6B63">
            <w:rPr>
              <w:webHidden/>
            </w:rPr>
            <w:delText>41</w:delText>
          </w:r>
        </w:del>
      </w:ins>
    </w:p>
    <w:p w14:paraId="5B5DA1FA" w14:textId="1C74707C" w:rsidR="00917410" w:rsidDel="005A6B63" w:rsidRDefault="00917410">
      <w:pPr>
        <w:pStyle w:val="TOC3"/>
        <w:rPr>
          <w:ins w:id="209" w:author="John Buck" w:date="2023-04-11T15:53:00Z"/>
          <w:del w:id="210" w:author="John Clevenger" w:date="2023-11-18T14:49:00Z"/>
          <w:rFonts w:asciiTheme="minorHAnsi" w:eastAsiaTheme="minorEastAsia" w:hAnsiTheme="minorHAnsi" w:cstheme="minorBidi"/>
          <w:sz w:val="22"/>
          <w:szCs w:val="22"/>
        </w:rPr>
      </w:pPr>
      <w:ins w:id="211" w:author="John Buck" w:date="2023-04-11T15:53:00Z">
        <w:del w:id="212" w:author="John Clevenger" w:date="2023-11-18T14:49:00Z">
          <w:r w:rsidRPr="005A6B63" w:rsidDel="005A6B63">
            <w:rPr>
              <w:rStyle w:val="Hyperlink"/>
            </w:rPr>
            <w:delText>5.3.2</w:delText>
          </w:r>
          <w:r w:rsidDel="005A6B63">
            <w:rPr>
              <w:rFonts w:asciiTheme="minorHAnsi" w:eastAsiaTheme="minorEastAsia" w:hAnsiTheme="minorHAnsi" w:cstheme="minorBidi"/>
              <w:sz w:val="22"/>
              <w:szCs w:val="22"/>
            </w:rPr>
            <w:tab/>
          </w:r>
          <w:r w:rsidRPr="005A6B63" w:rsidDel="005A6B63">
            <w:rPr>
              <w:rStyle w:val="Hyperlink"/>
            </w:rPr>
            <w:delText>Restarting / Reconnecting Servers</w:delText>
          </w:r>
          <w:r w:rsidDel="005A6B63">
            <w:rPr>
              <w:webHidden/>
            </w:rPr>
            <w:tab/>
          </w:r>
        </w:del>
      </w:ins>
      <w:ins w:id="213" w:author="John Buck" w:date="2023-04-21T13:55:00Z">
        <w:del w:id="214" w:author="John Clevenger" w:date="2023-11-18T14:49:00Z">
          <w:r w:rsidR="00E35EEA" w:rsidDel="005A6B63">
            <w:rPr>
              <w:webHidden/>
            </w:rPr>
            <w:delText>42</w:delText>
          </w:r>
        </w:del>
      </w:ins>
    </w:p>
    <w:p w14:paraId="321BE21E" w14:textId="3A9D4C79" w:rsidR="00917410" w:rsidDel="005A6B63" w:rsidRDefault="00917410">
      <w:pPr>
        <w:pStyle w:val="TOC3"/>
        <w:rPr>
          <w:ins w:id="215" w:author="John Buck" w:date="2023-04-11T15:53:00Z"/>
          <w:del w:id="216" w:author="John Clevenger" w:date="2023-11-18T14:49:00Z"/>
          <w:rFonts w:asciiTheme="minorHAnsi" w:eastAsiaTheme="minorEastAsia" w:hAnsiTheme="minorHAnsi" w:cstheme="minorBidi"/>
          <w:sz w:val="22"/>
          <w:szCs w:val="22"/>
        </w:rPr>
      </w:pPr>
      <w:ins w:id="217" w:author="John Buck" w:date="2023-04-11T15:53:00Z">
        <w:del w:id="218" w:author="John Clevenger" w:date="2023-11-18T14:49:00Z">
          <w:r w:rsidRPr="005A6B63" w:rsidDel="005A6B63">
            <w:rPr>
              <w:rStyle w:val="Hyperlink"/>
            </w:rPr>
            <w:delText>5.3.3</w:delText>
          </w:r>
          <w:r w:rsidDel="005A6B63">
            <w:rPr>
              <w:rFonts w:asciiTheme="minorHAnsi" w:eastAsiaTheme="minorEastAsia" w:hAnsiTheme="minorHAnsi" w:cstheme="minorBidi"/>
              <w:sz w:val="22"/>
              <w:szCs w:val="22"/>
            </w:rPr>
            <w:tab/>
          </w:r>
          <w:r w:rsidRPr="005A6B63" w:rsidDel="005A6B63">
            <w:rPr>
              <w:rStyle w:val="Hyperlink"/>
            </w:rPr>
            <w:delText>Connections and Logins</w:delText>
          </w:r>
          <w:r w:rsidDel="005A6B63">
            <w:rPr>
              <w:webHidden/>
            </w:rPr>
            <w:tab/>
          </w:r>
        </w:del>
      </w:ins>
      <w:ins w:id="219" w:author="John Buck" w:date="2023-04-21T13:55:00Z">
        <w:del w:id="220" w:author="John Clevenger" w:date="2023-11-18T14:49:00Z">
          <w:r w:rsidR="00E35EEA" w:rsidDel="005A6B63">
            <w:rPr>
              <w:webHidden/>
            </w:rPr>
            <w:delText>44</w:delText>
          </w:r>
        </w:del>
      </w:ins>
    </w:p>
    <w:p w14:paraId="72BE71C3" w14:textId="1CCECF0A" w:rsidR="00917410" w:rsidDel="005A6B63" w:rsidRDefault="00917410">
      <w:pPr>
        <w:pStyle w:val="TOC3"/>
        <w:rPr>
          <w:ins w:id="221" w:author="John Buck" w:date="2023-04-11T15:53:00Z"/>
          <w:del w:id="222" w:author="John Clevenger" w:date="2023-11-18T14:49:00Z"/>
          <w:rFonts w:asciiTheme="minorHAnsi" w:eastAsiaTheme="minorEastAsia" w:hAnsiTheme="minorHAnsi" w:cstheme="minorBidi"/>
          <w:sz w:val="22"/>
          <w:szCs w:val="22"/>
        </w:rPr>
      </w:pPr>
      <w:ins w:id="223" w:author="John Buck" w:date="2023-04-11T15:53:00Z">
        <w:del w:id="224" w:author="John Clevenger" w:date="2023-11-18T14:49:00Z">
          <w:r w:rsidRPr="005A6B63" w:rsidDel="005A6B63">
            <w:rPr>
              <w:rStyle w:val="Hyperlink"/>
            </w:rPr>
            <w:delText>5.3.4</w:delText>
          </w:r>
          <w:r w:rsidDel="005A6B63">
            <w:rPr>
              <w:rFonts w:asciiTheme="minorHAnsi" w:eastAsiaTheme="minorEastAsia" w:hAnsiTheme="minorHAnsi" w:cstheme="minorBidi"/>
              <w:sz w:val="22"/>
              <w:szCs w:val="22"/>
            </w:rPr>
            <w:tab/>
          </w:r>
          <w:r w:rsidRPr="005A6B63" w:rsidDel="005A6B63">
            <w:rPr>
              <w:rStyle w:val="Hyperlink"/>
            </w:rPr>
            <w:delText>Additional Server GUI Controls</w:delText>
          </w:r>
          <w:r w:rsidDel="005A6B63">
            <w:rPr>
              <w:webHidden/>
            </w:rPr>
            <w:tab/>
          </w:r>
        </w:del>
      </w:ins>
      <w:ins w:id="225" w:author="John Buck" w:date="2023-04-21T13:55:00Z">
        <w:del w:id="226" w:author="John Clevenger" w:date="2023-11-18T14:49:00Z">
          <w:r w:rsidR="00E35EEA" w:rsidDel="005A6B63">
            <w:rPr>
              <w:webHidden/>
            </w:rPr>
            <w:delText>44</w:delText>
          </w:r>
        </w:del>
      </w:ins>
    </w:p>
    <w:p w14:paraId="0F1F3004" w14:textId="7D3A9904" w:rsidR="00917410" w:rsidDel="005A6B63" w:rsidRDefault="00917410">
      <w:pPr>
        <w:pStyle w:val="TOC2"/>
        <w:rPr>
          <w:ins w:id="227" w:author="John Buck" w:date="2023-04-11T15:53:00Z"/>
          <w:del w:id="228" w:author="John Clevenger" w:date="2023-11-18T14:49:00Z"/>
          <w:rFonts w:asciiTheme="minorHAnsi" w:eastAsiaTheme="minorEastAsia" w:hAnsiTheme="minorHAnsi" w:cstheme="minorBidi"/>
          <w:b w:val="0"/>
          <w:bCs w:val="0"/>
          <w:sz w:val="22"/>
          <w:szCs w:val="22"/>
        </w:rPr>
      </w:pPr>
      <w:ins w:id="229" w:author="John Buck" w:date="2023-04-11T15:53:00Z">
        <w:del w:id="230" w:author="John Clevenger" w:date="2023-11-18T14:49:00Z">
          <w:r w:rsidRPr="005A6B63" w:rsidDel="005A6B63">
            <w:rPr>
              <w:rStyle w:val="Hyperlink"/>
              <w:b w:val="0"/>
              <w:bCs w:val="0"/>
            </w:rPr>
            <w:delText>5.4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Starting Clients</w:delText>
          </w:r>
          <w:r w:rsidDel="005A6B63">
            <w:rPr>
              <w:webHidden/>
            </w:rPr>
            <w:tab/>
          </w:r>
        </w:del>
      </w:ins>
      <w:ins w:id="231" w:author="John Buck" w:date="2023-04-21T13:55:00Z">
        <w:del w:id="232" w:author="John Clevenger" w:date="2023-11-18T14:49:00Z">
          <w:r w:rsidR="00E35EEA" w:rsidDel="005A6B63">
            <w:rPr>
              <w:webHidden/>
            </w:rPr>
            <w:delText>44</w:delText>
          </w:r>
        </w:del>
      </w:ins>
    </w:p>
    <w:p w14:paraId="3A81CBC4" w14:textId="6C2D347C" w:rsidR="00917410" w:rsidDel="005A6B63" w:rsidRDefault="00917410">
      <w:pPr>
        <w:pStyle w:val="TOC2"/>
        <w:rPr>
          <w:ins w:id="233" w:author="John Buck" w:date="2023-04-11T15:53:00Z"/>
          <w:del w:id="234" w:author="John Clevenger" w:date="2023-11-18T14:49:00Z"/>
          <w:rFonts w:asciiTheme="minorHAnsi" w:eastAsiaTheme="minorEastAsia" w:hAnsiTheme="minorHAnsi" w:cstheme="minorBidi"/>
          <w:b w:val="0"/>
          <w:bCs w:val="0"/>
          <w:sz w:val="22"/>
          <w:szCs w:val="22"/>
        </w:rPr>
      </w:pPr>
      <w:ins w:id="235" w:author="John Buck" w:date="2023-04-11T15:53:00Z">
        <w:del w:id="236" w:author="John Clevenger" w:date="2023-11-18T14:49:00Z">
          <w:r w:rsidRPr="005A6B63" w:rsidDel="005A6B63">
            <w:rPr>
              <w:rStyle w:val="Hyperlink"/>
              <w:b w:val="0"/>
              <w:bCs w:val="0"/>
            </w:rPr>
            <w:delText>5.5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Profiles</w:delText>
          </w:r>
          <w:r w:rsidDel="005A6B63">
            <w:rPr>
              <w:webHidden/>
            </w:rPr>
            <w:tab/>
          </w:r>
        </w:del>
      </w:ins>
      <w:ins w:id="237" w:author="John Buck" w:date="2023-04-21T13:55:00Z">
        <w:del w:id="238" w:author="John Clevenger" w:date="2023-11-18T14:49:00Z">
          <w:r w:rsidR="00E35EEA" w:rsidDel="005A6B63">
            <w:rPr>
              <w:webHidden/>
            </w:rPr>
            <w:delText>45</w:delText>
          </w:r>
        </w:del>
      </w:ins>
    </w:p>
    <w:p w14:paraId="2072EE87" w14:textId="5BCA8ED6" w:rsidR="00917410" w:rsidDel="005A6B63" w:rsidRDefault="00917410" w:rsidP="0005660E">
      <w:pPr>
        <w:pStyle w:val="TOC1"/>
        <w:rPr>
          <w:ins w:id="239" w:author="John Buck" w:date="2023-04-11T15:53:00Z"/>
          <w:del w:id="240" w:author="John Clevenger" w:date="2023-11-18T14:49:00Z"/>
          <w:rFonts w:asciiTheme="minorHAnsi" w:eastAsiaTheme="minorEastAsia" w:hAnsiTheme="minorHAnsi" w:cstheme="minorBidi"/>
          <w:sz w:val="22"/>
          <w:szCs w:val="22"/>
        </w:rPr>
      </w:pPr>
      <w:ins w:id="241" w:author="John Buck" w:date="2023-04-11T15:53:00Z">
        <w:del w:id="242" w:author="John Clevenger" w:date="2023-11-18T14:49:00Z">
          <w:r w:rsidRPr="005A6B63" w:rsidDel="005A6B63">
            <w:rPr>
              <w:rStyle w:val="Hyperlink"/>
              <w:b w:val="0"/>
              <w:bCs w:val="0"/>
              <w:iCs w:val="0"/>
            </w:rPr>
            <w:delText>6</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Interactive Contest Configuration</w:delText>
          </w:r>
          <w:r w:rsidDel="005A6B63">
            <w:rPr>
              <w:webHidden/>
            </w:rPr>
            <w:tab/>
          </w:r>
        </w:del>
      </w:ins>
      <w:ins w:id="243" w:author="John Buck" w:date="2023-04-21T13:55:00Z">
        <w:del w:id="244" w:author="John Clevenger" w:date="2023-11-18T14:49:00Z">
          <w:r w:rsidR="00E35EEA" w:rsidDel="005A6B63">
            <w:rPr>
              <w:webHidden/>
            </w:rPr>
            <w:delText>51</w:delText>
          </w:r>
        </w:del>
      </w:ins>
    </w:p>
    <w:p w14:paraId="74358017" w14:textId="6AEE7CBA" w:rsidR="00917410" w:rsidDel="005A6B63" w:rsidRDefault="00917410">
      <w:pPr>
        <w:pStyle w:val="TOC2"/>
        <w:rPr>
          <w:ins w:id="245" w:author="John Buck" w:date="2023-04-11T15:53:00Z"/>
          <w:del w:id="246" w:author="John Clevenger" w:date="2023-11-18T14:49:00Z"/>
          <w:rFonts w:asciiTheme="minorHAnsi" w:eastAsiaTheme="minorEastAsia" w:hAnsiTheme="minorHAnsi" w:cstheme="minorBidi"/>
          <w:b w:val="0"/>
          <w:bCs w:val="0"/>
          <w:sz w:val="22"/>
          <w:szCs w:val="22"/>
        </w:rPr>
      </w:pPr>
      <w:ins w:id="247" w:author="John Buck" w:date="2023-04-11T15:53:00Z">
        <w:del w:id="248" w:author="John Clevenger" w:date="2023-11-18T14:49:00Z">
          <w:r w:rsidRPr="005A6B63" w:rsidDel="005A6B63">
            <w:rPr>
              <w:rStyle w:val="Hyperlink"/>
              <w:b w:val="0"/>
              <w:bCs w:val="0"/>
            </w:rPr>
            <w:delText>6.1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Administrator Login</w:delText>
          </w:r>
          <w:r w:rsidDel="005A6B63">
            <w:rPr>
              <w:webHidden/>
            </w:rPr>
            <w:tab/>
          </w:r>
        </w:del>
      </w:ins>
      <w:ins w:id="249" w:author="John Buck" w:date="2023-04-21T13:55:00Z">
        <w:del w:id="250" w:author="John Clevenger" w:date="2023-11-18T14:49:00Z">
          <w:r w:rsidR="00E35EEA" w:rsidDel="005A6B63">
            <w:rPr>
              <w:webHidden/>
            </w:rPr>
            <w:delText>51</w:delText>
          </w:r>
        </w:del>
      </w:ins>
    </w:p>
    <w:p w14:paraId="437FE465" w14:textId="5BF4A467" w:rsidR="00917410" w:rsidDel="005A6B63" w:rsidRDefault="00917410">
      <w:pPr>
        <w:pStyle w:val="TOC2"/>
        <w:rPr>
          <w:ins w:id="251" w:author="John Buck" w:date="2023-04-11T15:53:00Z"/>
          <w:del w:id="252" w:author="John Clevenger" w:date="2023-11-18T14:49:00Z"/>
          <w:rFonts w:asciiTheme="minorHAnsi" w:eastAsiaTheme="minorEastAsia" w:hAnsiTheme="minorHAnsi" w:cstheme="minorBidi"/>
          <w:b w:val="0"/>
          <w:bCs w:val="0"/>
          <w:sz w:val="22"/>
          <w:szCs w:val="22"/>
        </w:rPr>
      </w:pPr>
      <w:ins w:id="253" w:author="John Buck" w:date="2023-04-11T15:53:00Z">
        <w:del w:id="254" w:author="John Clevenger" w:date="2023-11-18T14:49:00Z">
          <w:r w:rsidRPr="005A6B63" w:rsidDel="005A6B63">
            <w:rPr>
              <w:rStyle w:val="Hyperlink"/>
              <w:b w:val="0"/>
              <w:bCs w:val="0"/>
            </w:rPr>
            <w:delText>6.2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User Accounts</w:delText>
          </w:r>
          <w:r w:rsidDel="005A6B63">
            <w:rPr>
              <w:webHidden/>
            </w:rPr>
            <w:tab/>
          </w:r>
        </w:del>
      </w:ins>
      <w:ins w:id="255" w:author="John Buck" w:date="2023-04-21T13:55:00Z">
        <w:del w:id="256" w:author="John Clevenger" w:date="2023-11-18T14:49:00Z">
          <w:r w:rsidR="00E35EEA" w:rsidDel="005A6B63">
            <w:rPr>
              <w:webHidden/>
            </w:rPr>
            <w:delText>52</w:delText>
          </w:r>
        </w:del>
      </w:ins>
    </w:p>
    <w:p w14:paraId="1C69E237" w14:textId="2ABD0D6C" w:rsidR="00917410" w:rsidDel="005A6B63" w:rsidRDefault="00917410">
      <w:pPr>
        <w:pStyle w:val="TOC3"/>
        <w:rPr>
          <w:ins w:id="257" w:author="John Buck" w:date="2023-04-11T15:53:00Z"/>
          <w:del w:id="258" w:author="John Clevenger" w:date="2023-11-18T14:49:00Z"/>
          <w:rFonts w:asciiTheme="minorHAnsi" w:eastAsiaTheme="minorEastAsia" w:hAnsiTheme="minorHAnsi" w:cstheme="minorBidi"/>
          <w:sz w:val="22"/>
          <w:szCs w:val="22"/>
        </w:rPr>
      </w:pPr>
      <w:ins w:id="259" w:author="John Buck" w:date="2023-04-11T15:53:00Z">
        <w:del w:id="260" w:author="John Clevenger" w:date="2023-11-18T14:49:00Z">
          <w:r w:rsidRPr="005A6B63" w:rsidDel="005A6B63">
            <w:rPr>
              <w:rStyle w:val="Hyperlink"/>
            </w:rPr>
            <w:delText>6.2.1</w:delText>
          </w:r>
          <w:r w:rsidDel="005A6B63">
            <w:rPr>
              <w:rFonts w:asciiTheme="minorHAnsi" w:eastAsiaTheme="minorEastAsia" w:hAnsiTheme="minorHAnsi" w:cstheme="minorBidi"/>
              <w:sz w:val="22"/>
              <w:szCs w:val="22"/>
            </w:rPr>
            <w:tab/>
          </w:r>
          <w:r w:rsidRPr="005A6B63" w:rsidDel="005A6B63">
            <w:rPr>
              <w:rStyle w:val="Hyperlink"/>
            </w:rPr>
            <w:delText>Account Creation</w:delText>
          </w:r>
          <w:r w:rsidDel="005A6B63">
            <w:rPr>
              <w:webHidden/>
            </w:rPr>
            <w:tab/>
          </w:r>
        </w:del>
      </w:ins>
      <w:ins w:id="261" w:author="John Buck" w:date="2023-04-21T13:55:00Z">
        <w:del w:id="262" w:author="John Clevenger" w:date="2023-11-18T14:49:00Z">
          <w:r w:rsidR="00E35EEA" w:rsidDel="005A6B63">
            <w:rPr>
              <w:webHidden/>
            </w:rPr>
            <w:delText>52</w:delText>
          </w:r>
        </w:del>
      </w:ins>
    </w:p>
    <w:p w14:paraId="2518248F" w14:textId="1F97C85B" w:rsidR="00917410" w:rsidDel="005A6B63" w:rsidRDefault="00917410">
      <w:pPr>
        <w:pStyle w:val="TOC3"/>
        <w:rPr>
          <w:ins w:id="263" w:author="John Buck" w:date="2023-04-11T15:53:00Z"/>
          <w:del w:id="264" w:author="John Clevenger" w:date="2023-11-18T14:49:00Z"/>
          <w:rFonts w:asciiTheme="minorHAnsi" w:eastAsiaTheme="minorEastAsia" w:hAnsiTheme="minorHAnsi" w:cstheme="minorBidi"/>
          <w:sz w:val="22"/>
          <w:szCs w:val="22"/>
        </w:rPr>
      </w:pPr>
      <w:ins w:id="265" w:author="John Buck" w:date="2023-04-11T15:53:00Z">
        <w:del w:id="266" w:author="John Clevenger" w:date="2023-11-18T14:49:00Z">
          <w:r w:rsidRPr="005A6B63" w:rsidDel="005A6B63">
            <w:rPr>
              <w:rStyle w:val="Hyperlink"/>
            </w:rPr>
            <w:delText>6.2.2</w:delText>
          </w:r>
          <w:r w:rsidDel="005A6B63">
            <w:rPr>
              <w:rFonts w:asciiTheme="minorHAnsi" w:eastAsiaTheme="minorEastAsia" w:hAnsiTheme="minorHAnsi" w:cstheme="minorBidi"/>
              <w:sz w:val="22"/>
              <w:szCs w:val="22"/>
            </w:rPr>
            <w:tab/>
          </w:r>
          <w:r w:rsidRPr="005A6B63" w:rsidDel="005A6B63">
            <w:rPr>
              <w:rStyle w:val="Hyperlink"/>
            </w:rPr>
            <w:delText>Account Names and Passwords</w:delText>
          </w:r>
          <w:r w:rsidDel="005A6B63">
            <w:rPr>
              <w:webHidden/>
            </w:rPr>
            <w:tab/>
          </w:r>
        </w:del>
      </w:ins>
      <w:ins w:id="267" w:author="John Buck" w:date="2023-04-21T13:55:00Z">
        <w:del w:id="268" w:author="John Clevenger" w:date="2023-11-18T14:49:00Z">
          <w:r w:rsidR="00E35EEA" w:rsidDel="005A6B63">
            <w:rPr>
              <w:webHidden/>
            </w:rPr>
            <w:delText>53</w:delText>
          </w:r>
        </w:del>
      </w:ins>
    </w:p>
    <w:p w14:paraId="2A3F4DDA" w14:textId="43B5642D" w:rsidR="00917410" w:rsidDel="005A6B63" w:rsidRDefault="00917410">
      <w:pPr>
        <w:pStyle w:val="TOC3"/>
        <w:rPr>
          <w:ins w:id="269" w:author="John Buck" w:date="2023-04-11T15:53:00Z"/>
          <w:del w:id="270" w:author="John Clevenger" w:date="2023-11-18T14:49:00Z"/>
          <w:rFonts w:asciiTheme="minorHAnsi" w:eastAsiaTheme="minorEastAsia" w:hAnsiTheme="minorHAnsi" w:cstheme="minorBidi"/>
          <w:sz w:val="22"/>
          <w:szCs w:val="22"/>
        </w:rPr>
      </w:pPr>
      <w:ins w:id="271" w:author="John Buck" w:date="2023-04-11T15:53:00Z">
        <w:del w:id="272" w:author="John Clevenger" w:date="2023-11-18T14:49:00Z">
          <w:r w:rsidRPr="005A6B63" w:rsidDel="005A6B63">
            <w:rPr>
              <w:rStyle w:val="Hyperlink"/>
            </w:rPr>
            <w:delText>6.2.3</w:delText>
          </w:r>
          <w:r w:rsidDel="005A6B63">
            <w:rPr>
              <w:rFonts w:asciiTheme="minorHAnsi" w:eastAsiaTheme="minorEastAsia" w:hAnsiTheme="minorHAnsi" w:cstheme="minorBidi"/>
              <w:sz w:val="22"/>
              <w:szCs w:val="22"/>
            </w:rPr>
            <w:tab/>
          </w:r>
          <w:r w:rsidRPr="005A6B63" w:rsidDel="005A6B63">
            <w:rPr>
              <w:rStyle w:val="Hyperlink"/>
            </w:rPr>
            <w:delText>Loading Account Data</w:delText>
          </w:r>
          <w:r w:rsidDel="005A6B63">
            <w:rPr>
              <w:webHidden/>
            </w:rPr>
            <w:tab/>
          </w:r>
        </w:del>
      </w:ins>
      <w:ins w:id="273" w:author="John Buck" w:date="2023-04-21T13:55:00Z">
        <w:del w:id="274" w:author="John Clevenger" w:date="2023-11-18T14:49:00Z">
          <w:r w:rsidR="00E35EEA" w:rsidDel="005A6B63">
            <w:rPr>
              <w:webHidden/>
            </w:rPr>
            <w:delText>56</w:delText>
          </w:r>
        </w:del>
      </w:ins>
    </w:p>
    <w:p w14:paraId="599A7E1C" w14:textId="2FD3EA8F" w:rsidR="00917410" w:rsidDel="005A6B63" w:rsidRDefault="00917410">
      <w:pPr>
        <w:pStyle w:val="TOC3"/>
        <w:rPr>
          <w:ins w:id="275" w:author="John Buck" w:date="2023-04-11T15:53:00Z"/>
          <w:del w:id="276" w:author="John Clevenger" w:date="2023-11-18T14:49:00Z"/>
          <w:rFonts w:asciiTheme="minorHAnsi" w:eastAsiaTheme="minorEastAsia" w:hAnsiTheme="minorHAnsi" w:cstheme="minorBidi"/>
          <w:sz w:val="22"/>
          <w:szCs w:val="22"/>
        </w:rPr>
      </w:pPr>
      <w:ins w:id="277" w:author="John Buck" w:date="2023-04-11T15:53:00Z">
        <w:del w:id="278" w:author="John Clevenger" w:date="2023-11-18T14:49:00Z">
          <w:r w:rsidRPr="005A6B63" w:rsidDel="005A6B63">
            <w:rPr>
              <w:rStyle w:val="Hyperlink"/>
            </w:rPr>
            <w:delText>6.2.4</w:delText>
          </w:r>
          <w:r w:rsidDel="005A6B63">
            <w:rPr>
              <w:rFonts w:asciiTheme="minorHAnsi" w:eastAsiaTheme="minorEastAsia" w:hAnsiTheme="minorHAnsi" w:cstheme="minorBidi"/>
              <w:sz w:val="22"/>
              <w:szCs w:val="22"/>
            </w:rPr>
            <w:tab/>
          </w:r>
          <w:r w:rsidRPr="005A6B63" w:rsidDel="005A6B63">
            <w:rPr>
              <w:rStyle w:val="Hyperlink"/>
            </w:rPr>
            <w:delText>Importing ICPC Data</w:delText>
          </w:r>
          <w:r w:rsidDel="005A6B63">
            <w:rPr>
              <w:webHidden/>
            </w:rPr>
            <w:tab/>
          </w:r>
        </w:del>
      </w:ins>
      <w:ins w:id="279" w:author="John Buck" w:date="2023-04-21T13:55:00Z">
        <w:del w:id="280" w:author="John Clevenger" w:date="2023-11-18T14:49:00Z">
          <w:r w:rsidR="00E35EEA" w:rsidDel="005A6B63">
            <w:rPr>
              <w:webHidden/>
            </w:rPr>
            <w:delText>57</w:delText>
          </w:r>
        </w:del>
      </w:ins>
    </w:p>
    <w:p w14:paraId="16E4D0D1" w14:textId="1CA256DD" w:rsidR="00917410" w:rsidDel="005A6B63" w:rsidRDefault="00917410">
      <w:pPr>
        <w:pStyle w:val="TOC2"/>
        <w:rPr>
          <w:ins w:id="281" w:author="John Buck" w:date="2023-04-11T15:53:00Z"/>
          <w:del w:id="282" w:author="John Clevenger" w:date="2023-11-18T14:49:00Z"/>
          <w:rFonts w:asciiTheme="minorHAnsi" w:eastAsiaTheme="minorEastAsia" w:hAnsiTheme="minorHAnsi" w:cstheme="minorBidi"/>
          <w:b w:val="0"/>
          <w:bCs w:val="0"/>
          <w:sz w:val="22"/>
          <w:szCs w:val="22"/>
        </w:rPr>
      </w:pPr>
      <w:ins w:id="283" w:author="John Buck" w:date="2023-04-11T15:53:00Z">
        <w:del w:id="284" w:author="John Clevenger" w:date="2023-11-18T14:49:00Z">
          <w:r w:rsidRPr="005A6B63" w:rsidDel="005A6B63">
            <w:rPr>
              <w:rStyle w:val="Hyperlink"/>
              <w:b w:val="0"/>
              <w:bCs w:val="0"/>
            </w:rPr>
            <w:delText>6.3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Problems</w:delText>
          </w:r>
          <w:r w:rsidDel="005A6B63">
            <w:rPr>
              <w:webHidden/>
            </w:rPr>
            <w:tab/>
          </w:r>
        </w:del>
      </w:ins>
      <w:ins w:id="285" w:author="John Buck" w:date="2023-04-21T13:55:00Z">
        <w:del w:id="286" w:author="John Clevenger" w:date="2023-11-18T14:49:00Z">
          <w:r w:rsidR="00E35EEA" w:rsidDel="005A6B63">
            <w:rPr>
              <w:webHidden/>
            </w:rPr>
            <w:delText>58</w:delText>
          </w:r>
        </w:del>
      </w:ins>
    </w:p>
    <w:p w14:paraId="632B90D4" w14:textId="11418416" w:rsidR="00917410" w:rsidDel="005A6B63" w:rsidRDefault="00917410">
      <w:pPr>
        <w:pStyle w:val="TOC3"/>
        <w:rPr>
          <w:ins w:id="287" w:author="John Buck" w:date="2023-04-11T15:53:00Z"/>
          <w:del w:id="288" w:author="John Clevenger" w:date="2023-11-18T14:49:00Z"/>
          <w:rFonts w:asciiTheme="minorHAnsi" w:eastAsiaTheme="minorEastAsia" w:hAnsiTheme="minorHAnsi" w:cstheme="minorBidi"/>
          <w:sz w:val="22"/>
          <w:szCs w:val="22"/>
        </w:rPr>
      </w:pPr>
      <w:ins w:id="289" w:author="John Buck" w:date="2023-04-11T15:53:00Z">
        <w:del w:id="290" w:author="John Clevenger" w:date="2023-11-18T14:49:00Z">
          <w:r w:rsidRPr="005A6B63" w:rsidDel="005A6B63">
            <w:rPr>
              <w:rStyle w:val="Hyperlink"/>
            </w:rPr>
            <w:delText>6.3.1</w:delText>
          </w:r>
          <w:r w:rsidDel="005A6B63">
            <w:rPr>
              <w:rFonts w:asciiTheme="minorHAnsi" w:eastAsiaTheme="minorEastAsia" w:hAnsiTheme="minorHAnsi" w:cstheme="minorBidi"/>
              <w:sz w:val="22"/>
              <w:szCs w:val="22"/>
            </w:rPr>
            <w:tab/>
          </w:r>
          <w:r w:rsidRPr="005A6B63" w:rsidDel="005A6B63">
            <w:rPr>
              <w:rStyle w:val="Hyperlink"/>
            </w:rPr>
            <w:delText>Defining a Problem</w:delText>
          </w:r>
          <w:r w:rsidDel="005A6B63">
            <w:rPr>
              <w:webHidden/>
            </w:rPr>
            <w:tab/>
          </w:r>
        </w:del>
      </w:ins>
      <w:ins w:id="291" w:author="John Buck" w:date="2023-04-21T13:55:00Z">
        <w:del w:id="292" w:author="John Clevenger" w:date="2023-11-18T14:49:00Z">
          <w:r w:rsidR="00E35EEA" w:rsidDel="005A6B63">
            <w:rPr>
              <w:webHidden/>
            </w:rPr>
            <w:delText>58</w:delText>
          </w:r>
        </w:del>
      </w:ins>
    </w:p>
    <w:p w14:paraId="196009FB" w14:textId="5F3FBAD6" w:rsidR="00917410" w:rsidDel="005A6B63" w:rsidRDefault="00917410">
      <w:pPr>
        <w:pStyle w:val="TOC3"/>
        <w:rPr>
          <w:ins w:id="293" w:author="John Buck" w:date="2023-04-11T15:53:00Z"/>
          <w:del w:id="294" w:author="John Clevenger" w:date="2023-11-18T14:49:00Z"/>
          <w:rFonts w:asciiTheme="minorHAnsi" w:eastAsiaTheme="minorEastAsia" w:hAnsiTheme="minorHAnsi" w:cstheme="minorBidi"/>
          <w:sz w:val="22"/>
          <w:szCs w:val="22"/>
        </w:rPr>
      </w:pPr>
      <w:ins w:id="295" w:author="John Buck" w:date="2023-04-11T15:53:00Z">
        <w:del w:id="296" w:author="John Clevenger" w:date="2023-11-18T14:49:00Z">
          <w:r w:rsidRPr="005A6B63" w:rsidDel="005A6B63">
            <w:rPr>
              <w:rStyle w:val="Hyperlink"/>
            </w:rPr>
            <w:delText>6.3.2</w:delText>
          </w:r>
          <w:r w:rsidDel="005A6B63">
            <w:rPr>
              <w:rFonts w:asciiTheme="minorHAnsi" w:eastAsiaTheme="minorEastAsia" w:hAnsiTheme="minorHAnsi" w:cstheme="minorBidi"/>
              <w:sz w:val="22"/>
              <w:szCs w:val="22"/>
            </w:rPr>
            <w:tab/>
          </w:r>
          <w:r w:rsidRPr="005A6B63" w:rsidDel="005A6B63">
            <w:rPr>
              <w:rStyle w:val="Hyperlink"/>
            </w:rPr>
            <w:delText>Multiple Test Data Files</w:delText>
          </w:r>
          <w:r w:rsidDel="005A6B63">
            <w:rPr>
              <w:webHidden/>
            </w:rPr>
            <w:tab/>
          </w:r>
        </w:del>
      </w:ins>
      <w:ins w:id="297" w:author="John Buck" w:date="2023-04-21T13:55:00Z">
        <w:del w:id="298" w:author="John Clevenger" w:date="2023-11-18T14:49:00Z">
          <w:r w:rsidR="00E35EEA" w:rsidDel="005A6B63">
            <w:rPr>
              <w:webHidden/>
            </w:rPr>
            <w:delText>63</w:delText>
          </w:r>
        </w:del>
      </w:ins>
    </w:p>
    <w:p w14:paraId="146BAA6B" w14:textId="6CD87BD7" w:rsidR="00917410" w:rsidDel="005A6B63" w:rsidRDefault="00917410">
      <w:pPr>
        <w:pStyle w:val="TOC3"/>
        <w:rPr>
          <w:ins w:id="299" w:author="John Buck" w:date="2023-04-11T15:53:00Z"/>
          <w:del w:id="300" w:author="John Clevenger" w:date="2023-11-18T14:49:00Z"/>
          <w:rFonts w:asciiTheme="minorHAnsi" w:eastAsiaTheme="minorEastAsia" w:hAnsiTheme="minorHAnsi" w:cstheme="minorBidi"/>
          <w:sz w:val="22"/>
          <w:szCs w:val="22"/>
        </w:rPr>
      </w:pPr>
      <w:ins w:id="301" w:author="John Buck" w:date="2023-04-11T15:53:00Z">
        <w:del w:id="302" w:author="John Clevenger" w:date="2023-11-18T14:49:00Z">
          <w:r w:rsidRPr="005A6B63" w:rsidDel="005A6B63">
            <w:rPr>
              <w:rStyle w:val="Hyperlink"/>
            </w:rPr>
            <w:delText>6.3.3</w:delText>
          </w:r>
          <w:r w:rsidDel="005A6B63">
            <w:rPr>
              <w:rFonts w:asciiTheme="minorHAnsi" w:eastAsiaTheme="minorEastAsia" w:hAnsiTheme="minorHAnsi" w:cstheme="minorBidi"/>
              <w:sz w:val="22"/>
              <w:szCs w:val="22"/>
            </w:rPr>
            <w:tab/>
          </w:r>
          <w:r w:rsidRPr="005A6B63" w:rsidDel="005A6B63">
            <w:rPr>
              <w:rStyle w:val="Hyperlink"/>
            </w:rPr>
            <w:delText>Defining Judging Type</w:delText>
          </w:r>
          <w:r w:rsidDel="005A6B63">
            <w:rPr>
              <w:webHidden/>
            </w:rPr>
            <w:tab/>
          </w:r>
        </w:del>
      </w:ins>
      <w:ins w:id="303" w:author="John Buck" w:date="2023-04-21T13:55:00Z">
        <w:del w:id="304" w:author="John Clevenger" w:date="2023-11-18T14:49:00Z">
          <w:r w:rsidR="00E35EEA" w:rsidDel="005A6B63">
            <w:rPr>
              <w:webHidden/>
            </w:rPr>
            <w:delText>65</w:delText>
          </w:r>
        </w:del>
      </w:ins>
    </w:p>
    <w:p w14:paraId="0175823F" w14:textId="03E335C0" w:rsidR="00917410" w:rsidDel="005A6B63" w:rsidRDefault="00917410">
      <w:pPr>
        <w:pStyle w:val="TOC3"/>
        <w:rPr>
          <w:ins w:id="305" w:author="John Buck" w:date="2023-04-11T15:53:00Z"/>
          <w:del w:id="306" w:author="John Clevenger" w:date="2023-11-18T14:49:00Z"/>
          <w:rFonts w:asciiTheme="minorHAnsi" w:eastAsiaTheme="minorEastAsia" w:hAnsiTheme="minorHAnsi" w:cstheme="minorBidi"/>
          <w:sz w:val="22"/>
          <w:szCs w:val="22"/>
        </w:rPr>
      </w:pPr>
      <w:ins w:id="307" w:author="John Buck" w:date="2023-04-11T15:53:00Z">
        <w:del w:id="308" w:author="John Clevenger" w:date="2023-11-18T14:49:00Z">
          <w:r w:rsidRPr="005A6B63" w:rsidDel="005A6B63">
            <w:rPr>
              <w:rStyle w:val="Hyperlink"/>
            </w:rPr>
            <w:delText>6.3.4</w:delText>
          </w:r>
          <w:r w:rsidDel="005A6B63">
            <w:rPr>
              <w:rFonts w:asciiTheme="minorHAnsi" w:eastAsiaTheme="minorEastAsia" w:hAnsiTheme="minorHAnsi" w:cstheme="minorBidi"/>
              <w:sz w:val="22"/>
              <w:szCs w:val="22"/>
            </w:rPr>
            <w:tab/>
          </w:r>
          <w:r w:rsidRPr="005A6B63" w:rsidDel="005A6B63">
            <w:rPr>
              <w:rStyle w:val="Hyperlink"/>
            </w:rPr>
            <w:delText>Assigning  Auto Judging to Judge modules</w:delText>
          </w:r>
          <w:r w:rsidDel="005A6B63">
            <w:rPr>
              <w:webHidden/>
            </w:rPr>
            <w:tab/>
          </w:r>
        </w:del>
      </w:ins>
      <w:ins w:id="309" w:author="John Buck" w:date="2023-04-21T13:55:00Z">
        <w:del w:id="310" w:author="John Clevenger" w:date="2023-11-18T14:49:00Z">
          <w:r w:rsidR="00E35EEA" w:rsidDel="005A6B63">
            <w:rPr>
              <w:webHidden/>
            </w:rPr>
            <w:delText>67</w:delText>
          </w:r>
        </w:del>
      </w:ins>
    </w:p>
    <w:p w14:paraId="14126748" w14:textId="006F9398" w:rsidR="00917410" w:rsidDel="005A6B63" w:rsidRDefault="00917410">
      <w:pPr>
        <w:pStyle w:val="TOC2"/>
        <w:rPr>
          <w:ins w:id="311" w:author="John Buck" w:date="2023-04-11T15:53:00Z"/>
          <w:del w:id="312" w:author="John Clevenger" w:date="2023-11-18T14:49:00Z"/>
          <w:rFonts w:asciiTheme="minorHAnsi" w:eastAsiaTheme="minorEastAsia" w:hAnsiTheme="minorHAnsi" w:cstheme="minorBidi"/>
          <w:b w:val="0"/>
          <w:bCs w:val="0"/>
          <w:sz w:val="22"/>
          <w:szCs w:val="22"/>
        </w:rPr>
      </w:pPr>
      <w:ins w:id="313" w:author="John Buck" w:date="2023-04-11T15:53:00Z">
        <w:del w:id="314" w:author="John Clevenger" w:date="2023-11-18T14:49:00Z">
          <w:r w:rsidRPr="005A6B63" w:rsidDel="005A6B63">
            <w:rPr>
              <w:rStyle w:val="Hyperlink"/>
              <w:b w:val="0"/>
              <w:bCs w:val="0"/>
            </w:rPr>
            <w:delText>6.4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Languages</w:delText>
          </w:r>
          <w:r w:rsidDel="005A6B63">
            <w:rPr>
              <w:webHidden/>
            </w:rPr>
            <w:tab/>
          </w:r>
        </w:del>
      </w:ins>
      <w:ins w:id="315" w:author="John Buck" w:date="2023-04-21T13:55:00Z">
        <w:del w:id="316" w:author="John Clevenger" w:date="2023-11-18T14:49:00Z">
          <w:r w:rsidR="00E35EEA" w:rsidDel="005A6B63">
            <w:rPr>
              <w:webHidden/>
            </w:rPr>
            <w:delText>71</w:delText>
          </w:r>
        </w:del>
      </w:ins>
    </w:p>
    <w:p w14:paraId="2110F812" w14:textId="1773B03C" w:rsidR="00917410" w:rsidDel="005A6B63" w:rsidRDefault="00917410">
      <w:pPr>
        <w:pStyle w:val="TOC3"/>
        <w:rPr>
          <w:ins w:id="317" w:author="John Buck" w:date="2023-04-11T15:53:00Z"/>
          <w:del w:id="318" w:author="John Clevenger" w:date="2023-11-18T14:49:00Z"/>
          <w:rFonts w:asciiTheme="minorHAnsi" w:eastAsiaTheme="minorEastAsia" w:hAnsiTheme="minorHAnsi" w:cstheme="minorBidi"/>
          <w:sz w:val="22"/>
          <w:szCs w:val="22"/>
        </w:rPr>
      </w:pPr>
      <w:ins w:id="319" w:author="John Buck" w:date="2023-04-11T15:53:00Z">
        <w:del w:id="320" w:author="John Clevenger" w:date="2023-11-18T14:49:00Z">
          <w:r w:rsidRPr="005A6B63" w:rsidDel="005A6B63">
            <w:rPr>
              <w:rStyle w:val="Hyperlink"/>
            </w:rPr>
            <w:delText>6.4.1</w:delText>
          </w:r>
          <w:r w:rsidDel="005A6B63">
            <w:rPr>
              <w:rFonts w:asciiTheme="minorHAnsi" w:eastAsiaTheme="minorEastAsia" w:hAnsiTheme="minorHAnsi" w:cstheme="minorBidi"/>
              <w:sz w:val="22"/>
              <w:szCs w:val="22"/>
            </w:rPr>
            <w:tab/>
          </w:r>
          <w:r w:rsidRPr="005A6B63" w:rsidDel="005A6B63">
            <w:rPr>
              <w:rStyle w:val="Hyperlink"/>
            </w:rPr>
            <w:delText>Defining a Language</w:delText>
          </w:r>
          <w:r w:rsidDel="005A6B63">
            <w:rPr>
              <w:webHidden/>
            </w:rPr>
            <w:tab/>
          </w:r>
        </w:del>
      </w:ins>
      <w:ins w:id="321" w:author="John Buck" w:date="2023-04-21T13:55:00Z">
        <w:del w:id="322" w:author="John Clevenger" w:date="2023-11-18T14:49:00Z">
          <w:r w:rsidR="00E35EEA" w:rsidDel="005A6B63">
            <w:rPr>
              <w:webHidden/>
            </w:rPr>
            <w:delText>71</w:delText>
          </w:r>
        </w:del>
      </w:ins>
    </w:p>
    <w:p w14:paraId="23099163" w14:textId="7C9F007D" w:rsidR="00917410" w:rsidDel="005A6B63" w:rsidRDefault="00917410">
      <w:pPr>
        <w:pStyle w:val="TOC3"/>
        <w:rPr>
          <w:ins w:id="323" w:author="John Buck" w:date="2023-04-11T15:53:00Z"/>
          <w:del w:id="324" w:author="John Clevenger" w:date="2023-11-18T14:49:00Z"/>
          <w:rFonts w:asciiTheme="minorHAnsi" w:eastAsiaTheme="minorEastAsia" w:hAnsiTheme="minorHAnsi" w:cstheme="minorBidi"/>
          <w:sz w:val="22"/>
          <w:szCs w:val="22"/>
        </w:rPr>
      </w:pPr>
      <w:ins w:id="325" w:author="John Buck" w:date="2023-04-11T15:53:00Z">
        <w:del w:id="326" w:author="John Clevenger" w:date="2023-11-18T14:49:00Z">
          <w:r w:rsidRPr="005A6B63" w:rsidDel="005A6B63">
            <w:rPr>
              <w:rStyle w:val="Hyperlink"/>
            </w:rPr>
            <w:delText>6.4.2</w:delText>
          </w:r>
          <w:r w:rsidDel="005A6B63">
            <w:rPr>
              <w:rFonts w:asciiTheme="minorHAnsi" w:eastAsiaTheme="minorEastAsia" w:hAnsiTheme="minorHAnsi" w:cstheme="minorBidi"/>
              <w:sz w:val="22"/>
              <w:szCs w:val="22"/>
            </w:rPr>
            <w:tab/>
          </w:r>
          <w:r w:rsidRPr="005A6B63" w:rsidDel="005A6B63">
            <w:rPr>
              <w:rStyle w:val="Hyperlink"/>
            </w:rPr>
            <w:delText>Command Parameter Substitutions</w:delText>
          </w:r>
          <w:r w:rsidDel="005A6B63">
            <w:rPr>
              <w:webHidden/>
            </w:rPr>
            <w:tab/>
          </w:r>
        </w:del>
      </w:ins>
      <w:ins w:id="327" w:author="John Buck" w:date="2023-04-21T13:55:00Z">
        <w:del w:id="328" w:author="John Clevenger" w:date="2023-11-18T14:49:00Z">
          <w:r w:rsidR="00E35EEA" w:rsidDel="005A6B63">
            <w:rPr>
              <w:webHidden/>
            </w:rPr>
            <w:delText>74</w:delText>
          </w:r>
        </w:del>
      </w:ins>
    </w:p>
    <w:p w14:paraId="411B3FB2" w14:textId="08A9614B" w:rsidR="00917410" w:rsidDel="005A6B63" w:rsidRDefault="00917410">
      <w:pPr>
        <w:pStyle w:val="TOC3"/>
        <w:rPr>
          <w:ins w:id="329" w:author="John Buck" w:date="2023-04-11T15:53:00Z"/>
          <w:del w:id="330" w:author="John Clevenger" w:date="2023-11-18T14:49:00Z"/>
          <w:rFonts w:asciiTheme="minorHAnsi" w:eastAsiaTheme="minorEastAsia" w:hAnsiTheme="minorHAnsi" w:cstheme="minorBidi"/>
          <w:sz w:val="22"/>
          <w:szCs w:val="22"/>
        </w:rPr>
      </w:pPr>
      <w:ins w:id="331" w:author="John Buck" w:date="2023-04-11T15:53:00Z">
        <w:del w:id="332" w:author="John Clevenger" w:date="2023-11-18T14:49:00Z">
          <w:r w:rsidRPr="005A6B63" w:rsidDel="005A6B63">
            <w:rPr>
              <w:rStyle w:val="Hyperlink"/>
            </w:rPr>
            <w:delText>6.4.3</w:delText>
          </w:r>
          <w:r w:rsidDel="005A6B63">
            <w:rPr>
              <w:rFonts w:asciiTheme="minorHAnsi" w:eastAsiaTheme="minorEastAsia" w:hAnsiTheme="minorHAnsi" w:cstheme="minorBidi"/>
              <w:sz w:val="22"/>
              <w:szCs w:val="22"/>
            </w:rPr>
            <w:tab/>
          </w:r>
          <w:r w:rsidRPr="005A6B63" w:rsidDel="005A6B63">
            <w:rPr>
              <w:rStyle w:val="Hyperlink"/>
            </w:rPr>
            <w:delText>Language  Definition  Examples</w:delText>
          </w:r>
          <w:r w:rsidDel="005A6B63">
            <w:rPr>
              <w:webHidden/>
            </w:rPr>
            <w:tab/>
          </w:r>
        </w:del>
      </w:ins>
      <w:ins w:id="333" w:author="John Buck" w:date="2023-04-21T13:55:00Z">
        <w:del w:id="334" w:author="John Clevenger" w:date="2023-11-18T14:49:00Z">
          <w:r w:rsidR="00E35EEA" w:rsidDel="005A6B63">
            <w:rPr>
              <w:webHidden/>
            </w:rPr>
            <w:delText>74</w:delText>
          </w:r>
        </w:del>
      </w:ins>
    </w:p>
    <w:p w14:paraId="4D675EC0" w14:textId="0411C6B0" w:rsidR="00917410" w:rsidDel="005A6B63" w:rsidRDefault="00917410">
      <w:pPr>
        <w:pStyle w:val="TOC3"/>
        <w:rPr>
          <w:ins w:id="335" w:author="John Buck" w:date="2023-04-11T15:53:00Z"/>
          <w:del w:id="336" w:author="John Clevenger" w:date="2023-11-18T14:49:00Z"/>
          <w:rFonts w:asciiTheme="minorHAnsi" w:eastAsiaTheme="minorEastAsia" w:hAnsiTheme="minorHAnsi" w:cstheme="minorBidi"/>
          <w:sz w:val="22"/>
          <w:szCs w:val="22"/>
        </w:rPr>
      </w:pPr>
      <w:ins w:id="337" w:author="John Buck" w:date="2023-04-11T15:53:00Z">
        <w:del w:id="338" w:author="John Clevenger" w:date="2023-11-18T14:49:00Z">
          <w:r w:rsidRPr="005A6B63" w:rsidDel="005A6B63">
            <w:rPr>
              <w:rStyle w:val="Hyperlink"/>
            </w:rPr>
            <w:delText>6.4.4</w:delText>
          </w:r>
          <w:r w:rsidDel="005A6B63">
            <w:rPr>
              <w:rFonts w:asciiTheme="minorHAnsi" w:eastAsiaTheme="minorEastAsia" w:hAnsiTheme="minorHAnsi" w:cstheme="minorBidi"/>
              <w:sz w:val="22"/>
              <w:szCs w:val="22"/>
            </w:rPr>
            <w:tab/>
          </w:r>
          <w:r w:rsidRPr="005A6B63" w:rsidDel="005A6B63">
            <w:rPr>
              <w:rStyle w:val="Hyperlink"/>
            </w:rPr>
            <w:delText>Language  Definitions In Multi-Site Contests</w:delText>
          </w:r>
          <w:r w:rsidDel="005A6B63">
            <w:rPr>
              <w:webHidden/>
            </w:rPr>
            <w:tab/>
          </w:r>
        </w:del>
      </w:ins>
      <w:ins w:id="339" w:author="John Buck" w:date="2023-04-21T13:55:00Z">
        <w:del w:id="340" w:author="John Clevenger" w:date="2023-11-18T14:49:00Z">
          <w:r w:rsidR="00E35EEA" w:rsidDel="005A6B63">
            <w:rPr>
              <w:webHidden/>
            </w:rPr>
            <w:delText>76</w:delText>
          </w:r>
        </w:del>
      </w:ins>
    </w:p>
    <w:p w14:paraId="11AACE0F" w14:textId="00124E76" w:rsidR="00917410" w:rsidDel="005A6B63" w:rsidRDefault="00917410">
      <w:pPr>
        <w:pStyle w:val="TOC2"/>
        <w:rPr>
          <w:ins w:id="341" w:author="John Buck" w:date="2023-04-11T15:53:00Z"/>
          <w:del w:id="342" w:author="John Clevenger" w:date="2023-11-18T14:49:00Z"/>
          <w:rFonts w:asciiTheme="minorHAnsi" w:eastAsiaTheme="minorEastAsia" w:hAnsiTheme="minorHAnsi" w:cstheme="minorBidi"/>
          <w:b w:val="0"/>
          <w:bCs w:val="0"/>
          <w:sz w:val="22"/>
          <w:szCs w:val="22"/>
        </w:rPr>
      </w:pPr>
      <w:ins w:id="343" w:author="John Buck" w:date="2023-04-11T15:53:00Z">
        <w:del w:id="344" w:author="John Clevenger" w:date="2023-11-18T14:49:00Z">
          <w:r w:rsidRPr="005A6B63" w:rsidDel="005A6B63">
            <w:rPr>
              <w:rStyle w:val="Hyperlink"/>
              <w:b w:val="0"/>
              <w:bCs w:val="0"/>
            </w:rPr>
            <w:delText>6.5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Judgments</w:delText>
          </w:r>
          <w:r w:rsidDel="005A6B63">
            <w:rPr>
              <w:webHidden/>
            </w:rPr>
            <w:tab/>
          </w:r>
        </w:del>
      </w:ins>
      <w:ins w:id="345" w:author="John Buck" w:date="2023-04-21T13:55:00Z">
        <w:del w:id="346" w:author="John Clevenger" w:date="2023-11-18T14:49:00Z">
          <w:r w:rsidR="00E35EEA" w:rsidDel="005A6B63">
            <w:rPr>
              <w:webHidden/>
            </w:rPr>
            <w:delText>78</w:delText>
          </w:r>
        </w:del>
      </w:ins>
    </w:p>
    <w:p w14:paraId="60AFD4E9" w14:textId="7F886D0C" w:rsidR="00917410" w:rsidDel="005A6B63" w:rsidRDefault="00917410">
      <w:pPr>
        <w:pStyle w:val="TOC3"/>
        <w:rPr>
          <w:ins w:id="347" w:author="John Buck" w:date="2023-04-11T15:53:00Z"/>
          <w:del w:id="348" w:author="John Clevenger" w:date="2023-11-18T14:49:00Z"/>
          <w:rFonts w:asciiTheme="minorHAnsi" w:eastAsiaTheme="minorEastAsia" w:hAnsiTheme="minorHAnsi" w:cstheme="minorBidi"/>
          <w:sz w:val="22"/>
          <w:szCs w:val="22"/>
        </w:rPr>
      </w:pPr>
      <w:ins w:id="349" w:author="John Buck" w:date="2023-04-11T15:53:00Z">
        <w:del w:id="350" w:author="John Clevenger" w:date="2023-11-18T14:49:00Z">
          <w:r w:rsidRPr="005A6B63" w:rsidDel="005A6B63">
            <w:rPr>
              <w:rStyle w:val="Hyperlink"/>
            </w:rPr>
            <w:delText>6.5.1</w:delText>
          </w:r>
          <w:r w:rsidDel="005A6B63">
            <w:rPr>
              <w:rFonts w:asciiTheme="minorHAnsi" w:eastAsiaTheme="minorEastAsia" w:hAnsiTheme="minorHAnsi" w:cstheme="minorBidi"/>
              <w:sz w:val="22"/>
              <w:szCs w:val="22"/>
            </w:rPr>
            <w:tab/>
          </w:r>
          <w:r w:rsidRPr="005A6B63" w:rsidDel="005A6B63">
            <w:rPr>
              <w:rStyle w:val="Hyperlink"/>
            </w:rPr>
            <w:delText>Defining a New Judgment</w:delText>
          </w:r>
          <w:r w:rsidDel="005A6B63">
            <w:rPr>
              <w:webHidden/>
            </w:rPr>
            <w:tab/>
          </w:r>
        </w:del>
      </w:ins>
      <w:ins w:id="351" w:author="John Buck" w:date="2023-04-21T13:55:00Z">
        <w:del w:id="352" w:author="John Clevenger" w:date="2023-11-18T14:49:00Z">
          <w:r w:rsidR="00E35EEA" w:rsidDel="005A6B63">
            <w:rPr>
              <w:webHidden/>
            </w:rPr>
            <w:delText>78</w:delText>
          </w:r>
        </w:del>
      </w:ins>
    </w:p>
    <w:p w14:paraId="5487E914" w14:textId="750628B1" w:rsidR="00917410" w:rsidDel="005A6B63" w:rsidRDefault="00917410">
      <w:pPr>
        <w:pStyle w:val="TOC3"/>
        <w:rPr>
          <w:ins w:id="353" w:author="John Buck" w:date="2023-04-11T15:53:00Z"/>
          <w:del w:id="354" w:author="John Clevenger" w:date="2023-11-18T14:49:00Z"/>
          <w:rFonts w:asciiTheme="minorHAnsi" w:eastAsiaTheme="minorEastAsia" w:hAnsiTheme="minorHAnsi" w:cstheme="minorBidi"/>
          <w:sz w:val="22"/>
          <w:szCs w:val="22"/>
        </w:rPr>
      </w:pPr>
      <w:ins w:id="355" w:author="John Buck" w:date="2023-04-11T15:53:00Z">
        <w:del w:id="356" w:author="John Clevenger" w:date="2023-11-18T14:49:00Z">
          <w:r w:rsidRPr="005A6B63" w:rsidDel="005A6B63">
            <w:rPr>
              <w:rStyle w:val="Hyperlink"/>
            </w:rPr>
            <w:delText>6.5.2</w:delText>
          </w:r>
          <w:r w:rsidDel="005A6B63">
            <w:rPr>
              <w:rFonts w:asciiTheme="minorHAnsi" w:eastAsiaTheme="minorEastAsia" w:hAnsiTheme="minorHAnsi" w:cstheme="minorBidi"/>
              <w:sz w:val="22"/>
              <w:szCs w:val="22"/>
            </w:rPr>
            <w:tab/>
          </w:r>
          <w:r w:rsidRPr="005A6B63" w:rsidDel="005A6B63">
            <w:rPr>
              <w:rStyle w:val="Hyperlink"/>
            </w:rPr>
            <w:delText>Changing Existing Judgments</w:delText>
          </w:r>
          <w:r w:rsidDel="005A6B63">
            <w:rPr>
              <w:webHidden/>
            </w:rPr>
            <w:tab/>
          </w:r>
        </w:del>
      </w:ins>
      <w:ins w:id="357" w:author="John Buck" w:date="2023-04-21T13:55:00Z">
        <w:del w:id="358" w:author="John Clevenger" w:date="2023-11-18T14:49:00Z">
          <w:r w:rsidR="00E35EEA" w:rsidDel="005A6B63">
            <w:rPr>
              <w:webHidden/>
            </w:rPr>
            <w:delText>79</w:delText>
          </w:r>
        </w:del>
      </w:ins>
    </w:p>
    <w:p w14:paraId="7D057675" w14:textId="5478CC9C" w:rsidR="00917410" w:rsidDel="005A6B63" w:rsidRDefault="00917410">
      <w:pPr>
        <w:pStyle w:val="TOC2"/>
        <w:rPr>
          <w:ins w:id="359" w:author="John Buck" w:date="2023-04-11T15:53:00Z"/>
          <w:del w:id="360" w:author="John Clevenger" w:date="2023-11-18T14:49:00Z"/>
          <w:rFonts w:asciiTheme="minorHAnsi" w:eastAsiaTheme="minorEastAsia" w:hAnsiTheme="minorHAnsi" w:cstheme="minorBidi"/>
          <w:b w:val="0"/>
          <w:bCs w:val="0"/>
          <w:sz w:val="22"/>
          <w:szCs w:val="22"/>
        </w:rPr>
      </w:pPr>
      <w:ins w:id="361" w:author="John Buck" w:date="2023-04-11T15:53:00Z">
        <w:del w:id="362" w:author="John Clevenger" w:date="2023-11-18T14:49:00Z">
          <w:r w:rsidRPr="005A6B63" w:rsidDel="005A6B63">
            <w:rPr>
              <w:rStyle w:val="Hyperlink"/>
              <w:b w:val="0"/>
              <w:bCs w:val="0"/>
            </w:rPr>
            <w:delText>6.6</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Balloon Notifications</w:delText>
          </w:r>
          <w:r w:rsidDel="005A6B63">
            <w:rPr>
              <w:webHidden/>
            </w:rPr>
            <w:tab/>
          </w:r>
        </w:del>
      </w:ins>
      <w:ins w:id="363" w:author="John Buck" w:date="2023-04-21T13:55:00Z">
        <w:del w:id="364" w:author="John Clevenger" w:date="2023-11-18T14:49:00Z">
          <w:r w:rsidR="00E35EEA" w:rsidDel="005A6B63">
            <w:rPr>
              <w:webHidden/>
            </w:rPr>
            <w:delText>80</w:delText>
          </w:r>
        </w:del>
      </w:ins>
    </w:p>
    <w:p w14:paraId="559E70AC" w14:textId="00972A5F" w:rsidR="00917410" w:rsidDel="005A6B63" w:rsidRDefault="00917410">
      <w:pPr>
        <w:pStyle w:val="TOC3"/>
        <w:rPr>
          <w:ins w:id="365" w:author="John Buck" w:date="2023-04-11T15:53:00Z"/>
          <w:del w:id="366" w:author="John Clevenger" w:date="2023-11-18T14:49:00Z"/>
          <w:rFonts w:asciiTheme="minorHAnsi" w:eastAsiaTheme="minorEastAsia" w:hAnsiTheme="minorHAnsi" w:cstheme="minorBidi"/>
          <w:sz w:val="22"/>
          <w:szCs w:val="22"/>
        </w:rPr>
      </w:pPr>
      <w:ins w:id="367" w:author="John Buck" w:date="2023-04-11T15:53:00Z">
        <w:del w:id="368" w:author="John Clevenger" w:date="2023-11-18T14:49:00Z">
          <w:r w:rsidRPr="005A6B63" w:rsidDel="005A6B63">
            <w:rPr>
              <w:rStyle w:val="Hyperlink"/>
            </w:rPr>
            <w:delText>6.6.1</w:delText>
          </w:r>
          <w:r w:rsidDel="005A6B63">
            <w:rPr>
              <w:rFonts w:asciiTheme="minorHAnsi" w:eastAsiaTheme="minorEastAsia" w:hAnsiTheme="minorHAnsi" w:cstheme="minorBidi"/>
              <w:sz w:val="22"/>
              <w:szCs w:val="22"/>
            </w:rPr>
            <w:tab/>
          </w:r>
          <w:r w:rsidRPr="005A6B63" w:rsidDel="005A6B63">
            <w:rPr>
              <w:rStyle w:val="Hyperlink"/>
            </w:rPr>
            <w:delText>Defining Balloon Notifications</w:delText>
          </w:r>
          <w:r w:rsidDel="005A6B63">
            <w:rPr>
              <w:webHidden/>
            </w:rPr>
            <w:tab/>
          </w:r>
        </w:del>
      </w:ins>
      <w:ins w:id="369" w:author="John Buck" w:date="2023-04-21T13:55:00Z">
        <w:del w:id="370" w:author="John Clevenger" w:date="2023-11-18T14:49:00Z">
          <w:r w:rsidR="00E35EEA" w:rsidDel="005A6B63">
            <w:rPr>
              <w:webHidden/>
            </w:rPr>
            <w:delText>81</w:delText>
          </w:r>
        </w:del>
      </w:ins>
    </w:p>
    <w:p w14:paraId="3A554E3A" w14:textId="25DAF3D1" w:rsidR="00917410" w:rsidDel="005A6B63" w:rsidRDefault="00917410">
      <w:pPr>
        <w:pStyle w:val="TOC3"/>
        <w:rPr>
          <w:ins w:id="371" w:author="John Buck" w:date="2023-04-11T15:53:00Z"/>
          <w:del w:id="372" w:author="John Clevenger" w:date="2023-11-18T14:49:00Z"/>
          <w:rFonts w:asciiTheme="minorHAnsi" w:eastAsiaTheme="minorEastAsia" w:hAnsiTheme="minorHAnsi" w:cstheme="minorBidi"/>
          <w:sz w:val="22"/>
          <w:szCs w:val="22"/>
        </w:rPr>
      </w:pPr>
      <w:ins w:id="373" w:author="John Buck" w:date="2023-04-11T15:53:00Z">
        <w:del w:id="374" w:author="John Clevenger" w:date="2023-11-18T14:49:00Z">
          <w:r w:rsidRPr="005A6B63" w:rsidDel="005A6B63">
            <w:rPr>
              <w:rStyle w:val="Hyperlink"/>
            </w:rPr>
            <w:delText>6.6.2</w:delText>
          </w:r>
          <w:r w:rsidDel="005A6B63">
            <w:rPr>
              <w:rFonts w:asciiTheme="minorHAnsi" w:eastAsiaTheme="minorEastAsia" w:hAnsiTheme="minorHAnsi" w:cstheme="minorBidi"/>
              <w:sz w:val="22"/>
              <w:szCs w:val="22"/>
            </w:rPr>
            <w:tab/>
          </w:r>
          <w:r w:rsidRPr="005A6B63" w:rsidDel="005A6B63">
            <w:rPr>
              <w:rStyle w:val="Hyperlink"/>
            </w:rPr>
            <w:delText>Email Server Advanced Settings</w:delText>
          </w:r>
          <w:r w:rsidDel="005A6B63">
            <w:rPr>
              <w:webHidden/>
            </w:rPr>
            <w:tab/>
          </w:r>
        </w:del>
      </w:ins>
      <w:ins w:id="375" w:author="John Buck" w:date="2023-04-21T13:55:00Z">
        <w:del w:id="376" w:author="John Clevenger" w:date="2023-11-18T14:49:00Z">
          <w:r w:rsidR="00E35EEA" w:rsidDel="005A6B63">
            <w:rPr>
              <w:webHidden/>
            </w:rPr>
            <w:delText>82</w:delText>
          </w:r>
        </w:del>
      </w:ins>
    </w:p>
    <w:p w14:paraId="75A6D571" w14:textId="4F1E47C3" w:rsidR="00917410" w:rsidDel="005A6B63" w:rsidRDefault="00917410">
      <w:pPr>
        <w:pStyle w:val="TOC2"/>
        <w:rPr>
          <w:ins w:id="377" w:author="John Buck" w:date="2023-04-11T15:53:00Z"/>
          <w:del w:id="378" w:author="John Clevenger" w:date="2023-11-18T14:49:00Z"/>
          <w:rFonts w:asciiTheme="minorHAnsi" w:eastAsiaTheme="minorEastAsia" w:hAnsiTheme="minorHAnsi" w:cstheme="minorBidi"/>
          <w:b w:val="0"/>
          <w:bCs w:val="0"/>
          <w:sz w:val="22"/>
          <w:szCs w:val="22"/>
        </w:rPr>
      </w:pPr>
      <w:ins w:id="379" w:author="John Buck" w:date="2023-04-11T15:53:00Z">
        <w:del w:id="380" w:author="John Clevenger" w:date="2023-11-18T14:49:00Z">
          <w:r w:rsidRPr="005A6B63" w:rsidDel="005A6B63">
            <w:rPr>
              <w:rStyle w:val="Hyperlink"/>
              <w:b w:val="0"/>
              <w:bCs w:val="0"/>
            </w:rPr>
            <w:delText>6.7</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Options (Settings tab)</w:delText>
          </w:r>
          <w:r w:rsidDel="005A6B63">
            <w:rPr>
              <w:webHidden/>
            </w:rPr>
            <w:tab/>
          </w:r>
        </w:del>
      </w:ins>
      <w:ins w:id="381" w:author="John Buck" w:date="2023-04-21T13:55:00Z">
        <w:del w:id="382" w:author="John Clevenger" w:date="2023-11-18T14:49:00Z">
          <w:r w:rsidR="00E35EEA" w:rsidDel="005A6B63">
            <w:rPr>
              <w:webHidden/>
            </w:rPr>
            <w:delText>83</w:delText>
          </w:r>
        </w:del>
      </w:ins>
    </w:p>
    <w:p w14:paraId="1C57501B" w14:textId="38A28B2D" w:rsidR="00917410" w:rsidDel="005A6B63" w:rsidRDefault="00917410">
      <w:pPr>
        <w:pStyle w:val="TOC2"/>
        <w:rPr>
          <w:ins w:id="383" w:author="John Buck" w:date="2023-04-11T15:53:00Z"/>
          <w:del w:id="384" w:author="John Clevenger" w:date="2023-11-18T14:49:00Z"/>
          <w:rFonts w:asciiTheme="minorHAnsi" w:eastAsiaTheme="minorEastAsia" w:hAnsiTheme="minorHAnsi" w:cstheme="minorBidi"/>
          <w:b w:val="0"/>
          <w:bCs w:val="0"/>
          <w:sz w:val="22"/>
          <w:szCs w:val="22"/>
        </w:rPr>
      </w:pPr>
      <w:ins w:id="385" w:author="John Buck" w:date="2023-04-11T15:53:00Z">
        <w:del w:id="386" w:author="John Clevenger" w:date="2023-11-18T14:49:00Z">
          <w:r w:rsidRPr="005A6B63" w:rsidDel="005A6B63">
            <w:rPr>
              <w:rStyle w:val="Hyperlink"/>
              <w:b w:val="0"/>
              <w:bCs w:val="0"/>
            </w:rPr>
            <w:delText>6.8</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Sites</w:delText>
          </w:r>
          <w:r w:rsidDel="005A6B63">
            <w:rPr>
              <w:webHidden/>
            </w:rPr>
            <w:tab/>
          </w:r>
        </w:del>
      </w:ins>
      <w:ins w:id="387" w:author="John Buck" w:date="2023-04-21T13:55:00Z">
        <w:del w:id="388" w:author="John Clevenger" w:date="2023-11-18T14:49:00Z">
          <w:r w:rsidR="00E35EEA" w:rsidDel="005A6B63">
            <w:rPr>
              <w:webHidden/>
            </w:rPr>
            <w:delText>89</w:delText>
          </w:r>
        </w:del>
      </w:ins>
    </w:p>
    <w:p w14:paraId="5CA8DF9E" w14:textId="0A341365" w:rsidR="00917410" w:rsidDel="005A6B63" w:rsidRDefault="00917410" w:rsidP="0005660E">
      <w:pPr>
        <w:pStyle w:val="TOC1"/>
        <w:rPr>
          <w:ins w:id="389" w:author="John Buck" w:date="2023-04-11T15:53:00Z"/>
          <w:del w:id="390" w:author="John Clevenger" w:date="2023-11-18T14:49:00Z"/>
          <w:rFonts w:asciiTheme="minorHAnsi" w:eastAsiaTheme="minorEastAsia" w:hAnsiTheme="minorHAnsi" w:cstheme="minorBidi"/>
          <w:sz w:val="22"/>
          <w:szCs w:val="22"/>
        </w:rPr>
      </w:pPr>
      <w:ins w:id="391" w:author="John Buck" w:date="2023-04-11T15:53:00Z">
        <w:del w:id="392" w:author="John Clevenger" w:date="2023-11-18T14:49:00Z">
          <w:r w:rsidRPr="005A6B63" w:rsidDel="005A6B63">
            <w:rPr>
              <w:rStyle w:val="Hyperlink"/>
              <w:b w:val="0"/>
              <w:bCs w:val="0"/>
              <w:iCs w:val="0"/>
            </w:rPr>
            <w:delText>7</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Configuring the Contest via Configuration Files</w:delText>
          </w:r>
          <w:r w:rsidDel="005A6B63">
            <w:rPr>
              <w:webHidden/>
            </w:rPr>
            <w:tab/>
          </w:r>
        </w:del>
      </w:ins>
      <w:ins w:id="393" w:author="John Buck" w:date="2023-04-21T13:55:00Z">
        <w:del w:id="394" w:author="John Clevenger" w:date="2023-11-18T14:49:00Z">
          <w:r w:rsidR="00E35EEA" w:rsidDel="005A6B63">
            <w:rPr>
              <w:webHidden/>
            </w:rPr>
            <w:delText>90</w:delText>
          </w:r>
        </w:del>
      </w:ins>
    </w:p>
    <w:p w14:paraId="559798FF" w14:textId="4A07913D" w:rsidR="00917410" w:rsidDel="005A6B63" w:rsidRDefault="00917410">
      <w:pPr>
        <w:pStyle w:val="TOC2"/>
        <w:rPr>
          <w:ins w:id="395" w:author="John Buck" w:date="2023-04-11T15:53:00Z"/>
          <w:del w:id="396" w:author="John Clevenger" w:date="2023-11-18T14:49:00Z"/>
          <w:rFonts w:asciiTheme="minorHAnsi" w:eastAsiaTheme="minorEastAsia" w:hAnsiTheme="minorHAnsi" w:cstheme="minorBidi"/>
          <w:b w:val="0"/>
          <w:bCs w:val="0"/>
          <w:sz w:val="22"/>
          <w:szCs w:val="22"/>
        </w:rPr>
      </w:pPr>
      <w:ins w:id="397" w:author="John Buck" w:date="2023-04-11T15:53:00Z">
        <w:del w:id="398" w:author="John Clevenger" w:date="2023-11-18T14:49:00Z">
          <w:r w:rsidRPr="005A6B63" w:rsidDel="005A6B63">
            <w:rPr>
              <w:rStyle w:val="Hyperlink"/>
              <w:b w:val="0"/>
              <w:bCs w:val="0"/>
            </w:rPr>
            <w:delText>7.1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Loading Configuration Files via the PC</w:delText>
          </w:r>
          <w:r w:rsidRPr="005A6B63" w:rsidDel="005A6B63">
            <w:rPr>
              <w:rStyle w:val="Hyperlink"/>
              <w:b w:val="0"/>
              <w:bCs w:val="0"/>
              <w:vertAlign w:val="superscript"/>
            </w:rPr>
            <w:delText>2</w:delText>
          </w:r>
          <w:r w:rsidRPr="005A6B63" w:rsidDel="005A6B63">
            <w:rPr>
              <w:rStyle w:val="Hyperlink"/>
              <w:b w:val="0"/>
              <w:bCs w:val="0"/>
            </w:rPr>
            <w:delText xml:space="preserve"> Server</w:delText>
          </w:r>
          <w:r w:rsidDel="005A6B63">
            <w:rPr>
              <w:webHidden/>
            </w:rPr>
            <w:tab/>
          </w:r>
        </w:del>
      </w:ins>
      <w:ins w:id="399" w:author="John Buck" w:date="2023-04-21T13:55:00Z">
        <w:del w:id="400" w:author="John Clevenger" w:date="2023-11-18T14:49:00Z">
          <w:r w:rsidR="00E35EEA" w:rsidDel="005A6B63">
            <w:rPr>
              <w:webHidden/>
            </w:rPr>
            <w:delText>90</w:delText>
          </w:r>
        </w:del>
      </w:ins>
    </w:p>
    <w:p w14:paraId="33D55E5B" w14:textId="24331CDC" w:rsidR="00917410" w:rsidDel="005A6B63" w:rsidRDefault="00917410">
      <w:pPr>
        <w:pStyle w:val="TOC2"/>
        <w:rPr>
          <w:ins w:id="401" w:author="John Buck" w:date="2023-04-11T15:53:00Z"/>
          <w:del w:id="402" w:author="John Clevenger" w:date="2023-11-18T14:49:00Z"/>
          <w:rFonts w:asciiTheme="minorHAnsi" w:eastAsiaTheme="minorEastAsia" w:hAnsiTheme="minorHAnsi" w:cstheme="minorBidi"/>
          <w:b w:val="0"/>
          <w:bCs w:val="0"/>
          <w:sz w:val="22"/>
          <w:szCs w:val="22"/>
        </w:rPr>
      </w:pPr>
      <w:ins w:id="403" w:author="John Buck" w:date="2023-04-11T15:53:00Z">
        <w:del w:id="404" w:author="John Clevenger" w:date="2023-11-18T14:49:00Z">
          <w:r w:rsidRPr="005A6B63" w:rsidDel="005A6B63">
            <w:rPr>
              <w:rStyle w:val="Hyperlink"/>
              <w:b w:val="0"/>
              <w:bCs w:val="0"/>
            </w:rPr>
            <w:delText>7.2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Loading Configuration Files via the PC</w:delText>
          </w:r>
          <w:r w:rsidRPr="005A6B63" w:rsidDel="005A6B63">
            <w:rPr>
              <w:rStyle w:val="Hyperlink"/>
              <w:b w:val="0"/>
              <w:bCs w:val="0"/>
              <w:vertAlign w:val="superscript"/>
            </w:rPr>
            <w:delText>2</w:delText>
          </w:r>
          <w:r w:rsidRPr="005A6B63" w:rsidDel="005A6B63">
            <w:rPr>
              <w:rStyle w:val="Hyperlink"/>
              <w:b w:val="0"/>
              <w:bCs w:val="0"/>
            </w:rPr>
            <w:delText xml:space="preserve"> Admin</w:delText>
          </w:r>
          <w:r w:rsidDel="005A6B63">
            <w:rPr>
              <w:webHidden/>
            </w:rPr>
            <w:tab/>
          </w:r>
        </w:del>
      </w:ins>
      <w:ins w:id="405" w:author="John Buck" w:date="2023-04-21T13:55:00Z">
        <w:del w:id="406" w:author="John Clevenger" w:date="2023-11-18T14:49:00Z">
          <w:r w:rsidR="00E35EEA" w:rsidDel="005A6B63">
            <w:rPr>
              <w:webHidden/>
            </w:rPr>
            <w:delText>91</w:delText>
          </w:r>
        </w:del>
      </w:ins>
    </w:p>
    <w:p w14:paraId="1B919C3B" w14:textId="75075B85" w:rsidR="00917410" w:rsidDel="005A6B63" w:rsidRDefault="00917410">
      <w:pPr>
        <w:pStyle w:val="TOC2"/>
        <w:rPr>
          <w:ins w:id="407" w:author="John Buck" w:date="2023-04-11T15:53:00Z"/>
          <w:del w:id="408" w:author="John Clevenger" w:date="2023-11-18T14:49:00Z"/>
          <w:rFonts w:asciiTheme="minorHAnsi" w:eastAsiaTheme="minorEastAsia" w:hAnsiTheme="minorHAnsi" w:cstheme="minorBidi"/>
          <w:b w:val="0"/>
          <w:bCs w:val="0"/>
          <w:sz w:val="22"/>
          <w:szCs w:val="22"/>
        </w:rPr>
      </w:pPr>
      <w:ins w:id="409" w:author="John Buck" w:date="2023-04-11T15:53:00Z">
        <w:del w:id="410" w:author="John Clevenger" w:date="2023-11-18T14:49:00Z">
          <w:r w:rsidRPr="005A6B63" w:rsidDel="005A6B63">
            <w:rPr>
              <w:rStyle w:val="Hyperlink"/>
              <w:b w:val="0"/>
              <w:bCs w:val="0"/>
            </w:rPr>
            <w:delText>7.3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Additional Configuration File Capabilities</w:delText>
          </w:r>
          <w:r w:rsidDel="005A6B63">
            <w:rPr>
              <w:webHidden/>
            </w:rPr>
            <w:tab/>
          </w:r>
        </w:del>
      </w:ins>
      <w:ins w:id="411" w:author="John Buck" w:date="2023-04-21T13:55:00Z">
        <w:del w:id="412" w:author="John Clevenger" w:date="2023-11-18T14:49:00Z">
          <w:r w:rsidR="00E35EEA" w:rsidDel="005A6B63">
            <w:rPr>
              <w:webHidden/>
            </w:rPr>
            <w:delText>91</w:delText>
          </w:r>
        </w:del>
      </w:ins>
    </w:p>
    <w:p w14:paraId="3C234EBD" w14:textId="221115A3" w:rsidR="00917410" w:rsidDel="005A6B63" w:rsidRDefault="00917410" w:rsidP="0005660E">
      <w:pPr>
        <w:pStyle w:val="TOC1"/>
        <w:rPr>
          <w:ins w:id="413" w:author="John Buck" w:date="2023-04-11T15:53:00Z"/>
          <w:del w:id="414" w:author="John Clevenger" w:date="2023-11-18T14:49:00Z"/>
          <w:rFonts w:asciiTheme="minorHAnsi" w:eastAsiaTheme="minorEastAsia" w:hAnsiTheme="minorHAnsi" w:cstheme="minorBidi"/>
          <w:sz w:val="22"/>
          <w:szCs w:val="22"/>
        </w:rPr>
      </w:pPr>
      <w:ins w:id="415" w:author="John Buck" w:date="2023-04-11T15:53:00Z">
        <w:del w:id="416" w:author="John Clevenger" w:date="2023-11-18T14:49:00Z">
          <w:r w:rsidRPr="005A6B63" w:rsidDel="005A6B63">
            <w:rPr>
              <w:rStyle w:val="Hyperlink"/>
              <w:b w:val="0"/>
              <w:bCs w:val="0"/>
              <w:iCs w:val="0"/>
            </w:rPr>
            <w:delText>8</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Starting the Contest</w:delText>
          </w:r>
          <w:r w:rsidDel="005A6B63">
            <w:rPr>
              <w:webHidden/>
            </w:rPr>
            <w:tab/>
          </w:r>
        </w:del>
      </w:ins>
      <w:ins w:id="417" w:author="John Buck" w:date="2023-04-21T13:55:00Z">
        <w:del w:id="418" w:author="John Clevenger" w:date="2023-11-18T14:49:00Z">
          <w:r w:rsidR="00E35EEA" w:rsidDel="005A6B63">
            <w:rPr>
              <w:webHidden/>
            </w:rPr>
            <w:delText>94</w:delText>
          </w:r>
        </w:del>
      </w:ins>
    </w:p>
    <w:p w14:paraId="31907131" w14:textId="67EECBD5" w:rsidR="00917410" w:rsidDel="005A6B63" w:rsidRDefault="00917410">
      <w:pPr>
        <w:pStyle w:val="TOC2"/>
        <w:rPr>
          <w:ins w:id="419" w:author="John Buck" w:date="2023-04-11T15:53:00Z"/>
          <w:del w:id="420" w:author="John Clevenger" w:date="2023-11-18T14:49:00Z"/>
          <w:rFonts w:asciiTheme="minorHAnsi" w:eastAsiaTheme="minorEastAsia" w:hAnsiTheme="minorHAnsi" w:cstheme="minorBidi"/>
          <w:b w:val="0"/>
          <w:bCs w:val="0"/>
          <w:sz w:val="22"/>
          <w:szCs w:val="22"/>
        </w:rPr>
      </w:pPr>
      <w:ins w:id="421" w:author="John Buck" w:date="2023-04-11T15:53:00Z">
        <w:del w:id="422" w:author="John Clevenger" w:date="2023-11-18T14:49:00Z">
          <w:r w:rsidRPr="005A6B63" w:rsidDel="005A6B63">
            <w:rPr>
              <w:rStyle w:val="Hyperlink"/>
              <w:b w:val="0"/>
              <w:bCs w:val="0"/>
            </w:rPr>
            <w:delText>8.1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Clock Control</w:delText>
          </w:r>
          <w:r w:rsidDel="005A6B63">
            <w:rPr>
              <w:webHidden/>
            </w:rPr>
            <w:tab/>
          </w:r>
        </w:del>
      </w:ins>
      <w:ins w:id="423" w:author="John Buck" w:date="2023-04-21T13:55:00Z">
        <w:del w:id="424" w:author="John Clevenger" w:date="2023-11-18T14:49:00Z">
          <w:r w:rsidR="00E35EEA" w:rsidDel="005A6B63">
            <w:rPr>
              <w:webHidden/>
            </w:rPr>
            <w:delText>94</w:delText>
          </w:r>
        </w:del>
      </w:ins>
    </w:p>
    <w:p w14:paraId="0D53380D" w14:textId="44799026" w:rsidR="00917410" w:rsidDel="005A6B63" w:rsidRDefault="00917410">
      <w:pPr>
        <w:pStyle w:val="TOC3"/>
        <w:rPr>
          <w:ins w:id="425" w:author="John Buck" w:date="2023-04-11T15:53:00Z"/>
          <w:del w:id="426" w:author="John Clevenger" w:date="2023-11-18T14:49:00Z"/>
          <w:rFonts w:asciiTheme="minorHAnsi" w:eastAsiaTheme="minorEastAsia" w:hAnsiTheme="minorHAnsi" w:cstheme="minorBidi"/>
          <w:sz w:val="22"/>
          <w:szCs w:val="22"/>
        </w:rPr>
      </w:pPr>
      <w:ins w:id="427" w:author="John Buck" w:date="2023-04-11T15:53:00Z">
        <w:del w:id="428" w:author="John Clevenger" w:date="2023-11-18T14:49:00Z">
          <w:r w:rsidRPr="005A6B63" w:rsidDel="005A6B63">
            <w:rPr>
              <w:rStyle w:val="Hyperlink"/>
            </w:rPr>
            <w:delText>8.1.1</w:delText>
          </w:r>
          <w:r w:rsidDel="005A6B63">
            <w:rPr>
              <w:rFonts w:asciiTheme="minorHAnsi" w:eastAsiaTheme="minorEastAsia" w:hAnsiTheme="minorHAnsi" w:cstheme="minorBidi"/>
              <w:sz w:val="22"/>
              <w:szCs w:val="22"/>
            </w:rPr>
            <w:tab/>
          </w:r>
          <w:r w:rsidRPr="005A6B63" w:rsidDel="005A6B63">
            <w:rPr>
              <w:rStyle w:val="Hyperlink"/>
            </w:rPr>
            <w:delText>Starting the Contest Manually</w:delText>
          </w:r>
          <w:r w:rsidDel="005A6B63">
            <w:rPr>
              <w:webHidden/>
            </w:rPr>
            <w:tab/>
          </w:r>
        </w:del>
      </w:ins>
      <w:ins w:id="429" w:author="John Buck" w:date="2023-04-21T13:55:00Z">
        <w:del w:id="430" w:author="John Clevenger" w:date="2023-11-18T14:49:00Z">
          <w:r w:rsidR="00E35EEA" w:rsidDel="005A6B63">
            <w:rPr>
              <w:webHidden/>
            </w:rPr>
            <w:delText>94</w:delText>
          </w:r>
        </w:del>
      </w:ins>
    </w:p>
    <w:p w14:paraId="4C99F6A1" w14:textId="0F589252" w:rsidR="00917410" w:rsidDel="005A6B63" w:rsidRDefault="00917410">
      <w:pPr>
        <w:pStyle w:val="TOC3"/>
        <w:rPr>
          <w:ins w:id="431" w:author="John Buck" w:date="2023-04-11T15:53:00Z"/>
          <w:del w:id="432" w:author="John Clevenger" w:date="2023-11-18T14:49:00Z"/>
          <w:rFonts w:asciiTheme="minorHAnsi" w:eastAsiaTheme="minorEastAsia" w:hAnsiTheme="minorHAnsi" w:cstheme="minorBidi"/>
          <w:sz w:val="22"/>
          <w:szCs w:val="22"/>
        </w:rPr>
      </w:pPr>
      <w:ins w:id="433" w:author="John Buck" w:date="2023-04-11T15:53:00Z">
        <w:del w:id="434" w:author="John Clevenger" w:date="2023-11-18T14:49:00Z">
          <w:r w:rsidRPr="005A6B63" w:rsidDel="005A6B63">
            <w:rPr>
              <w:rStyle w:val="Hyperlink"/>
            </w:rPr>
            <w:delText>8.1.2</w:delText>
          </w:r>
          <w:r w:rsidDel="005A6B63">
            <w:rPr>
              <w:rFonts w:asciiTheme="minorHAnsi" w:eastAsiaTheme="minorEastAsia" w:hAnsiTheme="minorHAnsi" w:cstheme="minorBidi"/>
              <w:sz w:val="22"/>
              <w:szCs w:val="22"/>
            </w:rPr>
            <w:tab/>
          </w:r>
          <w:r w:rsidRPr="005A6B63" w:rsidDel="005A6B63">
            <w:rPr>
              <w:rStyle w:val="Hyperlink"/>
            </w:rPr>
            <w:delText>Starting the Contest Automatically</w:delText>
          </w:r>
          <w:r w:rsidDel="005A6B63">
            <w:rPr>
              <w:webHidden/>
            </w:rPr>
            <w:tab/>
          </w:r>
        </w:del>
      </w:ins>
      <w:ins w:id="435" w:author="John Buck" w:date="2023-04-21T13:55:00Z">
        <w:del w:id="436" w:author="John Clevenger" w:date="2023-11-18T14:49:00Z">
          <w:r w:rsidR="00E35EEA" w:rsidDel="005A6B63">
            <w:rPr>
              <w:webHidden/>
            </w:rPr>
            <w:delText>95</w:delText>
          </w:r>
        </w:del>
      </w:ins>
    </w:p>
    <w:p w14:paraId="49976943" w14:textId="531626C3" w:rsidR="00917410" w:rsidDel="005A6B63" w:rsidRDefault="00917410">
      <w:pPr>
        <w:pStyle w:val="TOC2"/>
        <w:rPr>
          <w:ins w:id="437" w:author="John Buck" w:date="2023-04-11T15:53:00Z"/>
          <w:del w:id="438" w:author="John Clevenger" w:date="2023-11-18T14:49:00Z"/>
          <w:rFonts w:asciiTheme="minorHAnsi" w:eastAsiaTheme="minorEastAsia" w:hAnsiTheme="minorHAnsi" w:cstheme="minorBidi"/>
          <w:b w:val="0"/>
          <w:bCs w:val="0"/>
          <w:sz w:val="22"/>
          <w:szCs w:val="22"/>
        </w:rPr>
      </w:pPr>
      <w:ins w:id="439" w:author="John Buck" w:date="2023-04-11T15:53:00Z">
        <w:del w:id="440" w:author="John Clevenger" w:date="2023-11-18T14:49:00Z">
          <w:r w:rsidRPr="005A6B63" w:rsidDel="005A6B63">
            <w:rPr>
              <w:rStyle w:val="Hyperlink"/>
              <w:b w:val="0"/>
              <w:bCs w:val="0"/>
            </w:rPr>
            <w:delText>8.2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Contest Length</w:delText>
          </w:r>
          <w:r w:rsidDel="005A6B63">
            <w:rPr>
              <w:webHidden/>
            </w:rPr>
            <w:tab/>
          </w:r>
        </w:del>
      </w:ins>
      <w:ins w:id="441" w:author="John Buck" w:date="2023-04-21T13:55:00Z">
        <w:del w:id="442" w:author="John Clevenger" w:date="2023-11-18T14:49:00Z">
          <w:r w:rsidR="00E35EEA" w:rsidDel="005A6B63">
            <w:rPr>
              <w:webHidden/>
            </w:rPr>
            <w:delText>96</w:delText>
          </w:r>
        </w:del>
      </w:ins>
    </w:p>
    <w:p w14:paraId="50AE02F6" w14:textId="2BC9B716" w:rsidR="00917410" w:rsidDel="005A6B63" w:rsidRDefault="00917410">
      <w:pPr>
        <w:pStyle w:val="TOC2"/>
        <w:rPr>
          <w:ins w:id="443" w:author="John Buck" w:date="2023-04-11T15:53:00Z"/>
          <w:del w:id="444" w:author="John Clevenger" w:date="2023-11-18T14:49:00Z"/>
          <w:rFonts w:asciiTheme="minorHAnsi" w:eastAsiaTheme="minorEastAsia" w:hAnsiTheme="minorHAnsi" w:cstheme="minorBidi"/>
          <w:b w:val="0"/>
          <w:bCs w:val="0"/>
          <w:sz w:val="22"/>
          <w:szCs w:val="22"/>
        </w:rPr>
      </w:pPr>
      <w:ins w:id="445" w:author="John Buck" w:date="2023-04-11T15:53:00Z">
        <w:del w:id="446" w:author="John Clevenger" w:date="2023-11-18T14:49:00Z">
          <w:r w:rsidRPr="005A6B63" w:rsidDel="005A6B63">
            <w:rPr>
              <w:rStyle w:val="Hyperlink"/>
              <w:b w:val="0"/>
              <w:bCs w:val="0"/>
            </w:rPr>
            <w:delText>8.3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Multi-Site Clock Control</w:delText>
          </w:r>
          <w:r w:rsidDel="005A6B63">
            <w:rPr>
              <w:webHidden/>
            </w:rPr>
            <w:tab/>
          </w:r>
        </w:del>
      </w:ins>
      <w:ins w:id="447" w:author="John Buck" w:date="2023-04-21T13:55:00Z">
        <w:del w:id="448" w:author="John Clevenger" w:date="2023-11-18T14:49:00Z">
          <w:r w:rsidR="00E35EEA" w:rsidDel="005A6B63">
            <w:rPr>
              <w:webHidden/>
            </w:rPr>
            <w:delText>97</w:delText>
          </w:r>
        </w:del>
      </w:ins>
    </w:p>
    <w:p w14:paraId="3EB4661E" w14:textId="378CF112" w:rsidR="00917410" w:rsidDel="005A6B63" w:rsidRDefault="00917410">
      <w:pPr>
        <w:pStyle w:val="TOC2"/>
        <w:rPr>
          <w:ins w:id="449" w:author="John Buck" w:date="2023-04-11T15:53:00Z"/>
          <w:del w:id="450" w:author="John Clevenger" w:date="2023-11-18T14:49:00Z"/>
          <w:rFonts w:asciiTheme="minorHAnsi" w:eastAsiaTheme="minorEastAsia" w:hAnsiTheme="minorHAnsi" w:cstheme="minorBidi"/>
          <w:b w:val="0"/>
          <w:bCs w:val="0"/>
          <w:sz w:val="22"/>
          <w:szCs w:val="22"/>
        </w:rPr>
      </w:pPr>
      <w:ins w:id="451" w:author="John Buck" w:date="2023-04-11T15:53:00Z">
        <w:del w:id="452" w:author="John Clevenger" w:date="2023-11-18T14:49:00Z">
          <w:r w:rsidRPr="005A6B63" w:rsidDel="005A6B63">
            <w:rPr>
              <w:rStyle w:val="Hyperlink"/>
              <w:b w:val="0"/>
              <w:bCs w:val="0"/>
            </w:rPr>
            <w:delText>8.4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Practice Sessions:  Resetting A Contest</w:delText>
          </w:r>
          <w:r w:rsidDel="005A6B63">
            <w:rPr>
              <w:webHidden/>
            </w:rPr>
            <w:tab/>
          </w:r>
        </w:del>
      </w:ins>
      <w:ins w:id="453" w:author="John Buck" w:date="2023-04-21T13:55:00Z">
        <w:del w:id="454" w:author="John Clevenger" w:date="2023-11-18T14:49:00Z">
          <w:r w:rsidR="00E35EEA" w:rsidDel="005A6B63">
            <w:rPr>
              <w:webHidden/>
            </w:rPr>
            <w:delText>99</w:delText>
          </w:r>
        </w:del>
      </w:ins>
    </w:p>
    <w:p w14:paraId="29BE6311" w14:textId="2E683440" w:rsidR="00917410" w:rsidDel="005A6B63" w:rsidRDefault="00917410" w:rsidP="0005660E">
      <w:pPr>
        <w:pStyle w:val="TOC1"/>
        <w:rPr>
          <w:ins w:id="455" w:author="John Buck" w:date="2023-04-11T15:53:00Z"/>
          <w:del w:id="456" w:author="John Clevenger" w:date="2023-11-18T14:49:00Z"/>
          <w:rFonts w:asciiTheme="minorHAnsi" w:eastAsiaTheme="minorEastAsia" w:hAnsiTheme="minorHAnsi" w:cstheme="minorBidi"/>
          <w:sz w:val="22"/>
          <w:szCs w:val="22"/>
        </w:rPr>
      </w:pPr>
      <w:ins w:id="457" w:author="John Buck" w:date="2023-04-11T15:53:00Z">
        <w:del w:id="458" w:author="John Clevenger" w:date="2023-11-18T14:49:00Z">
          <w:r w:rsidRPr="005A6B63" w:rsidDel="005A6B63">
            <w:rPr>
              <w:rStyle w:val="Hyperlink"/>
              <w:b w:val="0"/>
              <w:bCs w:val="0"/>
              <w:iCs w:val="0"/>
            </w:rPr>
            <w:delText>9</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Monitoring Contest Status</w:delText>
          </w:r>
          <w:r w:rsidDel="005A6B63">
            <w:rPr>
              <w:webHidden/>
            </w:rPr>
            <w:tab/>
          </w:r>
        </w:del>
      </w:ins>
      <w:ins w:id="459" w:author="John Buck" w:date="2023-04-21T13:55:00Z">
        <w:del w:id="460" w:author="John Clevenger" w:date="2023-11-18T14:49:00Z">
          <w:r w:rsidR="00E35EEA" w:rsidDel="005A6B63">
            <w:rPr>
              <w:webHidden/>
            </w:rPr>
            <w:delText>101</w:delText>
          </w:r>
        </w:del>
      </w:ins>
    </w:p>
    <w:p w14:paraId="07EB58AC" w14:textId="1787D993" w:rsidR="00917410" w:rsidDel="005A6B63" w:rsidRDefault="00917410">
      <w:pPr>
        <w:pStyle w:val="TOC2"/>
        <w:rPr>
          <w:ins w:id="461" w:author="John Buck" w:date="2023-04-11T15:53:00Z"/>
          <w:del w:id="462" w:author="John Clevenger" w:date="2023-11-18T14:49:00Z"/>
          <w:rFonts w:asciiTheme="minorHAnsi" w:eastAsiaTheme="minorEastAsia" w:hAnsiTheme="minorHAnsi" w:cstheme="minorBidi"/>
          <w:b w:val="0"/>
          <w:bCs w:val="0"/>
          <w:sz w:val="22"/>
          <w:szCs w:val="22"/>
        </w:rPr>
      </w:pPr>
      <w:ins w:id="463" w:author="John Buck" w:date="2023-04-11T15:53:00Z">
        <w:del w:id="464" w:author="John Clevenger" w:date="2023-11-18T14:49:00Z">
          <w:r w:rsidRPr="005A6B63" w:rsidDel="005A6B63">
            <w:rPr>
              <w:rStyle w:val="Hyperlink"/>
              <w:b w:val="0"/>
              <w:bCs w:val="0"/>
            </w:rPr>
            <w:delText>9.1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Team Startup Status</w:delText>
          </w:r>
          <w:r w:rsidDel="005A6B63">
            <w:rPr>
              <w:webHidden/>
            </w:rPr>
            <w:tab/>
          </w:r>
        </w:del>
      </w:ins>
      <w:ins w:id="465" w:author="John Buck" w:date="2023-04-21T13:55:00Z">
        <w:del w:id="466" w:author="John Clevenger" w:date="2023-11-18T14:49:00Z">
          <w:r w:rsidR="00E35EEA" w:rsidDel="005A6B63">
            <w:rPr>
              <w:webHidden/>
            </w:rPr>
            <w:delText>101</w:delText>
          </w:r>
        </w:del>
      </w:ins>
    </w:p>
    <w:p w14:paraId="6AB57BA0" w14:textId="0A9BE688" w:rsidR="00917410" w:rsidDel="005A6B63" w:rsidRDefault="00917410">
      <w:pPr>
        <w:pStyle w:val="TOC2"/>
        <w:rPr>
          <w:ins w:id="467" w:author="John Buck" w:date="2023-04-11T15:53:00Z"/>
          <w:del w:id="468" w:author="John Clevenger" w:date="2023-11-18T14:49:00Z"/>
          <w:rFonts w:asciiTheme="minorHAnsi" w:eastAsiaTheme="minorEastAsia" w:hAnsiTheme="minorHAnsi" w:cstheme="minorBidi"/>
          <w:b w:val="0"/>
          <w:bCs w:val="0"/>
          <w:sz w:val="22"/>
          <w:szCs w:val="22"/>
        </w:rPr>
      </w:pPr>
      <w:ins w:id="469" w:author="John Buck" w:date="2023-04-11T15:53:00Z">
        <w:del w:id="470" w:author="John Clevenger" w:date="2023-11-18T14:49:00Z">
          <w:r w:rsidRPr="005A6B63" w:rsidDel="005A6B63">
            <w:rPr>
              <w:rStyle w:val="Hyperlink"/>
              <w:b w:val="0"/>
              <w:bCs w:val="0"/>
            </w:rPr>
            <w:delText>9.2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The Runs Display</w:delText>
          </w:r>
          <w:r w:rsidDel="005A6B63">
            <w:rPr>
              <w:webHidden/>
            </w:rPr>
            <w:tab/>
          </w:r>
        </w:del>
      </w:ins>
      <w:ins w:id="471" w:author="John Buck" w:date="2023-04-21T13:55:00Z">
        <w:del w:id="472" w:author="John Clevenger" w:date="2023-11-18T14:49:00Z">
          <w:r w:rsidR="00E35EEA" w:rsidDel="005A6B63">
            <w:rPr>
              <w:webHidden/>
            </w:rPr>
            <w:delText>102</w:delText>
          </w:r>
        </w:del>
      </w:ins>
    </w:p>
    <w:p w14:paraId="4F548B5B" w14:textId="32C6CD0B" w:rsidR="00917410" w:rsidDel="005A6B63" w:rsidRDefault="00917410">
      <w:pPr>
        <w:pStyle w:val="TOC2"/>
        <w:rPr>
          <w:ins w:id="473" w:author="John Buck" w:date="2023-04-11T15:53:00Z"/>
          <w:del w:id="474" w:author="John Clevenger" w:date="2023-11-18T14:49:00Z"/>
          <w:rFonts w:asciiTheme="minorHAnsi" w:eastAsiaTheme="minorEastAsia" w:hAnsiTheme="minorHAnsi" w:cstheme="minorBidi"/>
          <w:b w:val="0"/>
          <w:bCs w:val="0"/>
          <w:sz w:val="22"/>
          <w:szCs w:val="22"/>
        </w:rPr>
      </w:pPr>
      <w:ins w:id="475" w:author="John Buck" w:date="2023-04-11T15:53:00Z">
        <w:del w:id="476" w:author="John Clevenger" w:date="2023-11-18T14:49:00Z">
          <w:r w:rsidRPr="005A6B63" w:rsidDel="005A6B63">
            <w:rPr>
              <w:rStyle w:val="Hyperlink"/>
              <w:b w:val="0"/>
              <w:bCs w:val="0"/>
            </w:rPr>
            <w:delText>9.3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Editing Runs</w:delText>
          </w:r>
          <w:r w:rsidDel="005A6B63">
            <w:rPr>
              <w:webHidden/>
            </w:rPr>
            <w:tab/>
          </w:r>
        </w:del>
      </w:ins>
      <w:ins w:id="477" w:author="John Buck" w:date="2023-04-21T13:55:00Z">
        <w:del w:id="478" w:author="John Clevenger" w:date="2023-11-18T14:49:00Z">
          <w:r w:rsidR="00E35EEA" w:rsidDel="005A6B63">
            <w:rPr>
              <w:webHidden/>
            </w:rPr>
            <w:delText>103</w:delText>
          </w:r>
        </w:del>
      </w:ins>
    </w:p>
    <w:p w14:paraId="797300EA" w14:textId="63131C36" w:rsidR="00917410" w:rsidDel="005A6B63" w:rsidRDefault="00917410">
      <w:pPr>
        <w:pStyle w:val="TOC3"/>
        <w:rPr>
          <w:ins w:id="479" w:author="John Buck" w:date="2023-04-11T15:53:00Z"/>
          <w:del w:id="480" w:author="John Clevenger" w:date="2023-11-18T14:49:00Z"/>
          <w:rFonts w:asciiTheme="minorHAnsi" w:eastAsiaTheme="minorEastAsia" w:hAnsiTheme="minorHAnsi" w:cstheme="minorBidi"/>
          <w:sz w:val="22"/>
          <w:szCs w:val="22"/>
        </w:rPr>
      </w:pPr>
      <w:ins w:id="481" w:author="John Buck" w:date="2023-04-11T15:53:00Z">
        <w:del w:id="482" w:author="John Clevenger" w:date="2023-11-18T14:49:00Z">
          <w:r w:rsidRPr="005A6B63" w:rsidDel="005A6B63">
            <w:rPr>
              <w:rStyle w:val="Hyperlink"/>
            </w:rPr>
            <w:delText>9.3.1</w:delText>
          </w:r>
          <w:r w:rsidDel="005A6B63">
            <w:rPr>
              <w:rFonts w:asciiTheme="minorHAnsi" w:eastAsiaTheme="minorEastAsia" w:hAnsiTheme="minorHAnsi" w:cstheme="minorBidi"/>
              <w:sz w:val="22"/>
              <w:szCs w:val="22"/>
            </w:rPr>
            <w:tab/>
          </w:r>
          <w:r w:rsidRPr="005A6B63" w:rsidDel="005A6B63">
            <w:rPr>
              <w:rStyle w:val="Hyperlink"/>
            </w:rPr>
            <w:delText>Extracting Runs</w:delText>
          </w:r>
          <w:r w:rsidDel="005A6B63">
            <w:rPr>
              <w:webHidden/>
            </w:rPr>
            <w:tab/>
          </w:r>
        </w:del>
      </w:ins>
      <w:ins w:id="483" w:author="John Buck" w:date="2023-04-21T13:55:00Z">
        <w:del w:id="484" w:author="John Clevenger" w:date="2023-11-18T14:49:00Z">
          <w:r w:rsidR="00E35EEA" w:rsidDel="005A6B63">
            <w:rPr>
              <w:webHidden/>
            </w:rPr>
            <w:delText>105</w:delText>
          </w:r>
        </w:del>
      </w:ins>
    </w:p>
    <w:p w14:paraId="4BF70F90" w14:textId="1F940E72" w:rsidR="00917410" w:rsidDel="005A6B63" w:rsidRDefault="00917410">
      <w:pPr>
        <w:pStyle w:val="TOC2"/>
        <w:rPr>
          <w:ins w:id="485" w:author="John Buck" w:date="2023-04-11T15:53:00Z"/>
          <w:del w:id="486" w:author="John Clevenger" w:date="2023-11-18T14:49:00Z"/>
          <w:rFonts w:asciiTheme="minorHAnsi" w:eastAsiaTheme="minorEastAsia" w:hAnsiTheme="minorHAnsi" w:cstheme="minorBidi"/>
          <w:b w:val="0"/>
          <w:bCs w:val="0"/>
          <w:sz w:val="22"/>
          <w:szCs w:val="22"/>
        </w:rPr>
      </w:pPr>
      <w:ins w:id="487" w:author="John Buck" w:date="2023-04-11T15:53:00Z">
        <w:del w:id="488" w:author="John Clevenger" w:date="2023-11-18T14:49:00Z">
          <w:r w:rsidRPr="005A6B63" w:rsidDel="005A6B63">
            <w:rPr>
              <w:rStyle w:val="Hyperlink"/>
              <w:b w:val="0"/>
              <w:bCs w:val="0"/>
            </w:rPr>
            <w:delText>9.4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Filtering  Runs</w:delText>
          </w:r>
          <w:r w:rsidDel="005A6B63">
            <w:rPr>
              <w:webHidden/>
            </w:rPr>
            <w:tab/>
          </w:r>
        </w:del>
      </w:ins>
      <w:ins w:id="489" w:author="John Buck" w:date="2023-04-21T13:55:00Z">
        <w:del w:id="490" w:author="John Clevenger" w:date="2023-11-18T14:49:00Z">
          <w:r w:rsidR="00E35EEA" w:rsidDel="005A6B63">
            <w:rPr>
              <w:webHidden/>
            </w:rPr>
            <w:delText>106</w:delText>
          </w:r>
        </w:del>
      </w:ins>
    </w:p>
    <w:p w14:paraId="601CD935" w14:textId="2405B5F6" w:rsidR="00917410" w:rsidDel="005A6B63" w:rsidRDefault="00917410">
      <w:pPr>
        <w:pStyle w:val="TOC2"/>
        <w:rPr>
          <w:ins w:id="491" w:author="John Buck" w:date="2023-04-11T15:53:00Z"/>
          <w:del w:id="492" w:author="John Clevenger" w:date="2023-11-18T14:49:00Z"/>
          <w:rFonts w:asciiTheme="minorHAnsi" w:eastAsiaTheme="minorEastAsia" w:hAnsiTheme="minorHAnsi" w:cstheme="minorBidi"/>
          <w:b w:val="0"/>
          <w:bCs w:val="0"/>
          <w:sz w:val="22"/>
          <w:szCs w:val="22"/>
        </w:rPr>
      </w:pPr>
      <w:ins w:id="493" w:author="John Buck" w:date="2023-04-11T15:53:00Z">
        <w:del w:id="494" w:author="John Clevenger" w:date="2023-11-18T14:49:00Z">
          <w:r w:rsidRPr="005A6B63" w:rsidDel="005A6B63">
            <w:rPr>
              <w:rStyle w:val="Hyperlink"/>
              <w:b w:val="0"/>
              <w:bCs w:val="0"/>
            </w:rPr>
            <w:delText>9.5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Clarifications</w:delText>
          </w:r>
          <w:r w:rsidDel="005A6B63">
            <w:rPr>
              <w:webHidden/>
            </w:rPr>
            <w:tab/>
          </w:r>
        </w:del>
      </w:ins>
      <w:ins w:id="495" w:author="John Buck" w:date="2023-04-21T13:55:00Z">
        <w:del w:id="496" w:author="John Clevenger" w:date="2023-11-18T14:49:00Z">
          <w:r w:rsidR="00E35EEA" w:rsidDel="005A6B63">
            <w:rPr>
              <w:webHidden/>
            </w:rPr>
            <w:delText>107</w:delText>
          </w:r>
        </w:del>
      </w:ins>
    </w:p>
    <w:p w14:paraId="4DC5B48C" w14:textId="0D243590" w:rsidR="00917410" w:rsidDel="005A6B63" w:rsidRDefault="00917410">
      <w:pPr>
        <w:pStyle w:val="TOC2"/>
        <w:rPr>
          <w:ins w:id="497" w:author="John Buck" w:date="2023-04-11T15:53:00Z"/>
          <w:del w:id="498" w:author="John Clevenger" w:date="2023-11-18T14:49:00Z"/>
          <w:rFonts w:asciiTheme="minorHAnsi" w:eastAsiaTheme="minorEastAsia" w:hAnsiTheme="minorHAnsi" w:cstheme="minorBidi"/>
          <w:b w:val="0"/>
          <w:bCs w:val="0"/>
          <w:sz w:val="22"/>
          <w:szCs w:val="22"/>
        </w:rPr>
      </w:pPr>
      <w:ins w:id="499" w:author="John Buck" w:date="2023-04-11T15:53:00Z">
        <w:del w:id="500" w:author="John Clevenger" w:date="2023-11-18T14:49:00Z">
          <w:r w:rsidRPr="005A6B63" w:rsidDel="005A6B63">
            <w:rPr>
              <w:rStyle w:val="Hyperlink"/>
              <w:b w:val="0"/>
              <w:bCs w:val="0"/>
            </w:rPr>
            <w:delText>9.6</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Reports</w:delText>
          </w:r>
          <w:r w:rsidDel="005A6B63">
            <w:rPr>
              <w:webHidden/>
            </w:rPr>
            <w:tab/>
          </w:r>
        </w:del>
      </w:ins>
      <w:ins w:id="501" w:author="John Buck" w:date="2023-04-21T13:55:00Z">
        <w:del w:id="502" w:author="John Clevenger" w:date="2023-11-18T14:49:00Z">
          <w:r w:rsidR="00E35EEA" w:rsidDel="005A6B63">
            <w:rPr>
              <w:webHidden/>
            </w:rPr>
            <w:delText>109</w:delText>
          </w:r>
        </w:del>
      </w:ins>
    </w:p>
    <w:p w14:paraId="34AC4716" w14:textId="289477BC" w:rsidR="00917410" w:rsidDel="005A6B63" w:rsidRDefault="00917410">
      <w:pPr>
        <w:pStyle w:val="TOC2"/>
        <w:rPr>
          <w:ins w:id="503" w:author="John Buck" w:date="2023-04-11T15:53:00Z"/>
          <w:del w:id="504" w:author="John Clevenger" w:date="2023-11-18T14:49:00Z"/>
          <w:rFonts w:asciiTheme="minorHAnsi" w:eastAsiaTheme="minorEastAsia" w:hAnsiTheme="minorHAnsi" w:cstheme="minorBidi"/>
          <w:b w:val="0"/>
          <w:bCs w:val="0"/>
          <w:sz w:val="22"/>
          <w:szCs w:val="22"/>
        </w:rPr>
      </w:pPr>
      <w:ins w:id="505" w:author="John Buck" w:date="2023-04-11T15:53:00Z">
        <w:del w:id="506" w:author="John Clevenger" w:date="2023-11-18T14:49:00Z">
          <w:r w:rsidRPr="005A6B63" w:rsidDel="005A6B63">
            <w:rPr>
              <w:rStyle w:val="Hyperlink"/>
              <w:b w:val="0"/>
              <w:bCs w:val="0"/>
            </w:rPr>
            <w:delText>9.7</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Event Feed</w:delText>
          </w:r>
          <w:r w:rsidDel="005A6B63">
            <w:rPr>
              <w:webHidden/>
            </w:rPr>
            <w:tab/>
          </w:r>
        </w:del>
      </w:ins>
      <w:ins w:id="507" w:author="John Buck" w:date="2023-04-21T13:55:00Z">
        <w:del w:id="508" w:author="John Clevenger" w:date="2023-11-18T14:49:00Z">
          <w:r w:rsidR="00E35EEA" w:rsidDel="005A6B63">
            <w:rPr>
              <w:webHidden/>
            </w:rPr>
            <w:delText>116</w:delText>
          </w:r>
        </w:del>
      </w:ins>
    </w:p>
    <w:p w14:paraId="502FE3DE" w14:textId="3E933C98" w:rsidR="00917410" w:rsidDel="005A6B63" w:rsidRDefault="00917410">
      <w:pPr>
        <w:pStyle w:val="TOC2"/>
        <w:rPr>
          <w:ins w:id="509" w:author="John Buck" w:date="2023-04-11T15:53:00Z"/>
          <w:del w:id="510" w:author="John Clevenger" w:date="2023-11-18T14:49:00Z"/>
          <w:rFonts w:asciiTheme="minorHAnsi" w:eastAsiaTheme="minorEastAsia" w:hAnsiTheme="minorHAnsi" w:cstheme="minorBidi"/>
          <w:b w:val="0"/>
          <w:bCs w:val="0"/>
          <w:sz w:val="22"/>
          <w:szCs w:val="22"/>
        </w:rPr>
      </w:pPr>
      <w:ins w:id="511" w:author="John Buck" w:date="2023-04-11T15:53:00Z">
        <w:del w:id="512" w:author="John Clevenger" w:date="2023-11-18T14:49:00Z">
          <w:r w:rsidRPr="005A6B63" w:rsidDel="005A6B63">
            <w:rPr>
              <w:rStyle w:val="Hyperlink"/>
              <w:b w:val="0"/>
              <w:bCs w:val="0"/>
            </w:rPr>
            <w:delText>9.8</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Web Services</w:delText>
          </w:r>
          <w:r w:rsidDel="005A6B63">
            <w:rPr>
              <w:webHidden/>
            </w:rPr>
            <w:tab/>
          </w:r>
        </w:del>
      </w:ins>
      <w:ins w:id="513" w:author="John Buck" w:date="2023-04-21T13:55:00Z">
        <w:del w:id="514" w:author="John Clevenger" w:date="2023-11-18T14:49:00Z">
          <w:r w:rsidR="00E35EEA" w:rsidDel="005A6B63">
            <w:rPr>
              <w:webHidden/>
            </w:rPr>
            <w:delText>117</w:delText>
          </w:r>
        </w:del>
      </w:ins>
    </w:p>
    <w:p w14:paraId="5845A36C" w14:textId="39E4C7E4" w:rsidR="00917410" w:rsidDel="005A6B63" w:rsidRDefault="00917410" w:rsidP="0005660E">
      <w:pPr>
        <w:pStyle w:val="TOC1"/>
        <w:rPr>
          <w:ins w:id="515" w:author="John Buck" w:date="2023-04-11T15:53:00Z"/>
          <w:del w:id="516" w:author="John Clevenger" w:date="2023-11-18T14:49:00Z"/>
          <w:rFonts w:asciiTheme="minorHAnsi" w:eastAsiaTheme="minorEastAsia" w:hAnsiTheme="minorHAnsi" w:cstheme="minorBidi"/>
          <w:sz w:val="22"/>
          <w:szCs w:val="22"/>
        </w:rPr>
      </w:pPr>
      <w:ins w:id="517" w:author="John Buck" w:date="2023-04-11T15:53:00Z">
        <w:del w:id="518" w:author="John Clevenger" w:date="2023-11-18T14:49:00Z">
          <w:r w:rsidRPr="005A6B63" w:rsidDel="005A6B63">
            <w:rPr>
              <w:rStyle w:val="Hyperlink"/>
              <w:b w:val="0"/>
              <w:bCs w:val="0"/>
              <w:iCs w:val="0"/>
            </w:rPr>
            <w:delText>10</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The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Scoreboard</w:delText>
          </w:r>
          <w:r w:rsidDel="005A6B63">
            <w:rPr>
              <w:webHidden/>
            </w:rPr>
            <w:tab/>
          </w:r>
        </w:del>
      </w:ins>
      <w:ins w:id="519" w:author="John Buck" w:date="2023-04-21T13:55:00Z">
        <w:del w:id="520" w:author="John Clevenger" w:date="2023-11-18T14:49:00Z">
          <w:r w:rsidR="00E35EEA" w:rsidDel="005A6B63">
            <w:rPr>
              <w:webHidden/>
            </w:rPr>
            <w:delText>118</w:delText>
          </w:r>
        </w:del>
      </w:ins>
    </w:p>
    <w:p w14:paraId="029B5608" w14:textId="2CC32EFC" w:rsidR="00917410" w:rsidDel="005A6B63" w:rsidRDefault="00917410">
      <w:pPr>
        <w:pStyle w:val="TOC2"/>
        <w:rPr>
          <w:ins w:id="521" w:author="John Buck" w:date="2023-04-11T15:53:00Z"/>
          <w:del w:id="522" w:author="John Clevenger" w:date="2023-11-18T14:49:00Z"/>
          <w:rFonts w:asciiTheme="minorHAnsi" w:eastAsiaTheme="minorEastAsia" w:hAnsiTheme="minorHAnsi" w:cstheme="minorBidi"/>
          <w:b w:val="0"/>
          <w:bCs w:val="0"/>
          <w:sz w:val="22"/>
          <w:szCs w:val="22"/>
        </w:rPr>
      </w:pPr>
      <w:ins w:id="523" w:author="John Buck" w:date="2023-04-11T15:53:00Z">
        <w:del w:id="524" w:author="John Clevenger" w:date="2023-11-18T14:49:00Z">
          <w:r w:rsidRPr="005A6B63" w:rsidDel="005A6B63">
            <w:rPr>
              <w:rStyle w:val="Hyperlink"/>
              <w:b w:val="0"/>
              <w:bCs w:val="0"/>
            </w:rPr>
            <w:delText>10.1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Overview</w:delText>
          </w:r>
          <w:r w:rsidDel="005A6B63">
            <w:rPr>
              <w:webHidden/>
            </w:rPr>
            <w:tab/>
          </w:r>
        </w:del>
      </w:ins>
      <w:ins w:id="525" w:author="John Buck" w:date="2023-04-21T13:55:00Z">
        <w:del w:id="526" w:author="John Clevenger" w:date="2023-11-18T14:49:00Z">
          <w:r w:rsidR="00E35EEA" w:rsidDel="005A6B63">
            <w:rPr>
              <w:webHidden/>
            </w:rPr>
            <w:delText>118</w:delText>
          </w:r>
        </w:del>
      </w:ins>
    </w:p>
    <w:p w14:paraId="1C4024AF" w14:textId="62622BF1" w:rsidR="00917410" w:rsidDel="005A6B63" w:rsidRDefault="00917410">
      <w:pPr>
        <w:pStyle w:val="TOC2"/>
        <w:rPr>
          <w:ins w:id="527" w:author="John Buck" w:date="2023-04-11T15:53:00Z"/>
          <w:del w:id="528" w:author="John Clevenger" w:date="2023-11-18T14:49:00Z"/>
          <w:rFonts w:asciiTheme="minorHAnsi" w:eastAsiaTheme="minorEastAsia" w:hAnsiTheme="minorHAnsi" w:cstheme="minorBidi"/>
          <w:b w:val="0"/>
          <w:bCs w:val="0"/>
          <w:sz w:val="22"/>
          <w:szCs w:val="22"/>
        </w:rPr>
      </w:pPr>
      <w:ins w:id="529" w:author="John Buck" w:date="2023-04-11T15:53:00Z">
        <w:del w:id="530" w:author="John Clevenger" w:date="2023-11-18T14:49:00Z">
          <w:r w:rsidRPr="005A6B63" w:rsidDel="005A6B63">
            <w:rPr>
              <w:rStyle w:val="Hyperlink"/>
              <w:b w:val="0"/>
              <w:bCs w:val="0"/>
            </w:rPr>
            <w:delText>10.2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Scoring Algorithm</w:delText>
          </w:r>
          <w:r w:rsidDel="005A6B63">
            <w:rPr>
              <w:webHidden/>
            </w:rPr>
            <w:tab/>
          </w:r>
        </w:del>
      </w:ins>
      <w:ins w:id="531" w:author="John Buck" w:date="2023-04-21T13:55:00Z">
        <w:del w:id="532" w:author="John Clevenger" w:date="2023-11-18T14:49:00Z">
          <w:r w:rsidR="00E35EEA" w:rsidDel="005A6B63">
            <w:rPr>
              <w:webHidden/>
            </w:rPr>
            <w:delText>118</w:delText>
          </w:r>
        </w:del>
      </w:ins>
    </w:p>
    <w:p w14:paraId="63CC14C2" w14:textId="5E98CD9C" w:rsidR="00917410" w:rsidDel="005A6B63" w:rsidRDefault="00917410">
      <w:pPr>
        <w:pStyle w:val="TOC2"/>
        <w:rPr>
          <w:ins w:id="533" w:author="John Buck" w:date="2023-04-11T15:53:00Z"/>
          <w:del w:id="534" w:author="John Clevenger" w:date="2023-11-18T14:49:00Z"/>
          <w:rFonts w:asciiTheme="minorHAnsi" w:eastAsiaTheme="minorEastAsia" w:hAnsiTheme="minorHAnsi" w:cstheme="minorBidi"/>
          <w:b w:val="0"/>
          <w:bCs w:val="0"/>
          <w:sz w:val="22"/>
          <w:szCs w:val="22"/>
        </w:rPr>
      </w:pPr>
      <w:ins w:id="535" w:author="John Buck" w:date="2023-04-11T15:53:00Z">
        <w:del w:id="536" w:author="John Clevenger" w:date="2023-11-18T14:49:00Z">
          <w:r w:rsidRPr="005A6B63" w:rsidDel="005A6B63">
            <w:rPr>
              <w:rStyle w:val="Hyperlink"/>
              <w:b w:val="0"/>
              <w:bCs w:val="0"/>
            </w:rPr>
            <w:delText>10.3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Configuring Scoring Properties</w:delText>
          </w:r>
          <w:r w:rsidDel="005A6B63">
            <w:rPr>
              <w:webHidden/>
            </w:rPr>
            <w:tab/>
          </w:r>
        </w:del>
      </w:ins>
      <w:ins w:id="537" w:author="John Buck" w:date="2023-04-21T13:55:00Z">
        <w:del w:id="538" w:author="John Clevenger" w:date="2023-11-18T14:49:00Z">
          <w:r w:rsidR="00E35EEA" w:rsidDel="005A6B63">
            <w:rPr>
              <w:webHidden/>
            </w:rPr>
            <w:delText>119</w:delText>
          </w:r>
        </w:del>
      </w:ins>
    </w:p>
    <w:p w14:paraId="27453663" w14:textId="4CB57C4E" w:rsidR="00917410" w:rsidDel="005A6B63" w:rsidRDefault="00917410">
      <w:pPr>
        <w:pStyle w:val="TOC2"/>
        <w:rPr>
          <w:ins w:id="539" w:author="John Buck" w:date="2023-04-11T15:53:00Z"/>
          <w:del w:id="540" w:author="John Clevenger" w:date="2023-11-18T14:49:00Z"/>
          <w:rFonts w:asciiTheme="minorHAnsi" w:eastAsiaTheme="minorEastAsia" w:hAnsiTheme="minorHAnsi" w:cstheme="minorBidi"/>
          <w:b w:val="0"/>
          <w:bCs w:val="0"/>
          <w:sz w:val="22"/>
          <w:szCs w:val="22"/>
        </w:rPr>
      </w:pPr>
      <w:ins w:id="541" w:author="John Buck" w:date="2023-04-11T15:53:00Z">
        <w:del w:id="542" w:author="John Clevenger" w:date="2023-11-18T14:49:00Z">
          <w:r w:rsidRPr="005A6B63" w:rsidDel="005A6B63">
            <w:rPr>
              <w:rStyle w:val="Hyperlink"/>
              <w:b w:val="0"/>
              <w:bCs w:val="0"/>
            </w:rPr>
            <w:delText>10.4</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Starting the Scoreboard</w:delText>
          </w:r>
          <w:r w:rsidDel="005A6B63">
            <w:rPr>
              <w:webHidden/>
            </w:rPr>
            <w:tab/>
          </w:r>
        </w:del>
      </w:ins>
      <w:ins w:id="543" w:author="John Buck" w:date="2023-04-21T13:55:00Z">
        <w:del w:id="544" w:author="John Clevenger" w:date="2023-11-18T14:49:00Z">
          <w:r w:rsidR="00E35EEA" w:rsidDel="005A6B63">
            <w:rPr>
              <w:webHidden/>
            </w:rPr>
            <w:delText>121</w:delText>
          </w:r>
        </w:del>
      </w:ins>
    </w:p>
    <w:p w14:paraId="25443AA0" w14:textId="1EAA50B3" w:rsidR="00917410" w:rsidDel="005A6B63" w:rsidRDefault="00917410">
      <w:pPr>
        <w:pStyle w:val="TOC2"/>
        <w:rPr>
          <w:ins w:id="545" w:author="John Buck" w:date="2023-04-11T15:53:00Z"/>
          <w:del w:id="546" w:author="John Clevenger" w:date="2023-11-18T14:49:00Z"/>
          <w:rFonts w:asciiTheme="minorHAnsi" w:eastAsiaTheme="minorEastAsia" w:hAnsiTheme="minorHAnsi" w:cstheme="minorBidi"/>
          <w:b w:val="0"/>
          <w:bCs w:val="0"/>
          <w:sz w:val="22"/>
          <w:szCs w:val="22"/>
        </w:rPr>
      </w:pPr>
      <w:ins w:id="547" w:author="John Buck" w:date="2023-04-11T15:53:00Z">
        <w:del w:id="548" w:author="John Clevenger" w:date="2023-11-18T14:49:00Z">
          <w:r w:rsidRPr="005A6B63" w:rsidDel="005A6B63">
            <w:rPr>
              <w:rStyle w:val="Hyperlink"/>
              <w:b w:val="0"/>
              <w:bCs w:val="0"/>
            </w:rPr>
            <w:delText>10.5</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Scoreboard Updates</w:delText>
          </w:r>
          <w:r w:rsidDel="005A6B63">
            <w:rPr>
              <w:webHidden/>
            </w:rPr>
            <w:tab/>
          </w:r>
        </w:del>
      </w:ins>
      <w:ins w:id="549" w:author="John Buck" w:date="2023-04-21T13:55:00Z">
        <w:del w:id="550" w:author="John Clevenger" w:date="2023-11-18T14:49:00Z">
          <w:r w:rsidR="00E35EEA" w:rsidDel="005A6B63">
            <w:rPr>
              <w:webHidden/>
            </w:rPr>
            <w:delText>122</w:delText>
          </w:r>
        </w:del>
      </w:ins>
    </w:p>
    <w:p w14:paraId="4589CA9D" w14:textId="5CA60EC8" w:rsidR="00917410" w:rsidDel="005A6B63" w:rsidRDefault="00917410">
      <w:pPr>
        <w:pStyle w:val="TOC2"/>
        <w:rPr>
          <w:ins w:id="551" w:author="John Buck" w:date="2023-04-11T15:53:00Z"/>
          <w:del w:id="552" w:author="John Clevenger" w:date="2023-11-18T14:49:00Z"/>
          <w:rFonts w:asciiTheme="minorHAnsi" w:eastAsiaTheme="minorEastAsia" w:hAnsiTheme="minorHAnsi" w:cstheme="minorBidi"/>
          <w:b w:val="0"/>
          <w:bCs w:val="0"/>
          <w:sz w:val="22"/>
          <w:szCs w:val="22"/>
        </w:rPr>
      </w:pPr>
      <w:ins w:id="553" w:author="John Buck" w:date="2023-04-11T15:53:00Z">
        <w:del w:id="554" w:author="John Clevenger" w:date="2023-11-18T14:49:00Z">
          <w:r w:rsidRPr="005A6B63" w:rsidDel="005A6B63">
            <w:rPr>
              <w:rStyle w:val="Hyperlink"/>
              <w:b w:val="0"/>
              <w:bCs w:val="0"/>
            </w:rPr>
            <w:delText>10.6</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Scoreboard  HTML  Files</w:delText>
          </w:r>
          <w:r w:rsidDel="005A6B63">
            <w:rPr>
              <w:webHidden/>
            </w:rPr>
            <w:tab/>
          </w:r>
        </w:del>
      </w:ins>
      <w:ins w:id="555" w:author="John Buck" w:date="2023-04-21T13:55:00Z">
        <w:del w:id="556" w:author="John Clevenger" w:date="2023-11-18T14:49:00Z">
          <w:r w:rsidR="00E35EEA" w:rsidDel="005A6B63">
            <w:rPr>
              <w:webHidden/>
            </w:rPr>
            <w:delText>122</w:delText>
          </w:r>
        </w:del>
      </w:ins>
    </w:p>
    <w:p w14:paraId="522ED59B" w14:textId="028487F2" w:rsidR="00917410" w:rsidDel="005A6B63" w:rsidRDefault="00917410">
      <w:pPr>
        <w:pStyle w:val="TOC2"/>
        <w:rPr>
          <w:ins w:id="557" w:author="John Buck" w:date="2023-04-11T15:53:00Z"/>
          <w:del w:id="558" w:author="John Clevenger" w:date="2023-11-18T14:49:00Z"/>
          <w:rFonts w:asciiTheme="minorHAnsi" w:eastAsiaTheme="minorEastAsia" w:hAnsiTheme="minorHAnsi" w:cstheme="minorBidi"/>
          <w:b w:val="0"/>
          <w:bCs w:val="0"/>
          <w:sz w:val="22"/>
          <w:szCs w:val="22"/>
        </w:rPr>
      </w:pPr>
      <w:ins w:id="559" w:author="John Buck" w:date="2023-04-11T15:53:00Z">
        <w:del w:id="560" w:author="John Clevenger" w:date="2023-11-18T14:49:00Z">
          <w:r w:rsidRPr="005A6B63" w:rsidDel="005A6B63">
            <w:rPr>
              <w:rStyle w:val="Hyperlink"/>
              <w:b w:val="0"/>
              <w:bCs w:val="0"/>
            </w:rPr>
            <w:delText>10.7</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Scoring Groups</w:delText>
          </w:r>
          <w:r w:rsidDel="005A6B63">
            <w:rPr>
              <w:webHidden/>
            </w:rPr>
            <w:tab/>
          </w:r>
        </w:del>
      </w:ins>
      <w:ins w:id="561" w:author="John Buck" w:date="2023-04-21T13:55:00Z">
        <w:del w:id="562" w:author="John Clevenger" w:date="2023-11-18T14:49:00Z">
          <w:r w:rsidR="00E35EEA" w:rsidDel="005A6B63">
            <w:rPr>
              <w:webHidden/>
            </w:rPr>
            <w:delText>124</w:delText>
          </w:r>
        </w:del>
      </w:ins>
    </w:p>
    <w:p w14:paraId="69C57CB7" w14:textId="4E74B454" w:rsidR="00917410" w:rsidDel="005A6B63" w:rsidRDefault="00917410">
      <w:pPr>
        <w:pStyle w:val="TOC2"/>
        <w:rPr>
          <w:ins w:id="563" w:author="John Buck" w:date="2023-04-11T15:53:00Z"/>
          <w:del w:id="564" w:author="John Clevenger" w:date="2023-11-18T14:49:00Z"/>
          <w:rFonts w:asciiTheme="minorHAnsi" w:eastAsiaTheme="minorEastAsia" w:hAnsiTheme="minorHAnsi" w:cstheme="minorBidi"/>
          <w:b w:val="0"/>
          <w:bCs w:val="0"/>
          <w:sz w:val="22"/>
          <w:szCs w:val="22"/>
        </w:rPr>
      </w:pPr>
      <w:ins w:id="565" w:author="John Buck" w:date="2023-04-11T15:53:00Z">
        <w:del w:id="566" w:author="John Clevenger" w:date="2023-11-18T14:49:00Z">
          <w:r w:rsidRPr="005A6B63" w:rsidDel="005A6B63">
            <w:rPr>
              <w:rStyle w:val="Hyperlink"/>
              <w:b w:val="0"/>
              <w:bCs w:val="0"/>
            </w:rPr>
            <w:delText>10.8</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Managing HTML File Generation</w:delText>
          </w:r>
          <w:r w:rsidDel="005A6B63">
            <w:rPr>
              <w:webHidden/>
            </w:rPr>
            <w:tab/>
          </w:r>
        </w:del>
      </w:ins>
      <w:ins w:id="567" w:author="John Buck" w:date="2023-04-21T13:55:00Z">
        <w:del w:id="568" w:author="John Clevenger" w:date="2023-11-18T14:49:00Z">
          <w:r w:rsidR="00E35EEA" w:rsidDel="005A6B63">
            <w:rPr>
              <w:webHidden/>
            </w:rPr>
            <w:delText>126</w:delText>
          </w:r>
        </w:del>
      </w:ins>
    </w:p>
    <w:p w14:paraId="584E576A" w14:textId="2B296E18" w:rsidR="00917410" w:rsidDel="005A6B63" w:rsidRDefault="00917410">
      <w:pPr>
        <w:pStyle w:val="TOC2"/>
        <w:rPr>
          <w:ins w:id="569" w:author="John Buck" w:date="2023-04-11T15:53:00Z"/>
          <w:del w:id="570" w:author="John Clevenger" w:date="2023-11-18T14:49:00Z"/>
          <w:rFonts w:asciiTheme="minorHAnsi" w:eastAsiaTheme="minorEastAsia" w:hAnsiTheme="minorHAnsi" w:cstheme="minorBidi"/>
          <w:b w:val="0"/>
          <w:bCs w:val="0"/>
          <w:sz w:val="22"/>
          <w:szCs w:val="22"/>
        </w:rPr>
      </w:pPr>
      <w:ins w:id="571" w:author="John Buck" w:date="2023-04-11T15:53:00Z">
        <w:del w:id="572" w:author="John Clevenger" w:date="2023-11-18T14:49:00Z">
          <w:r w:rsidRPr="005A6B63" w:rsidDel="005A6B63">
            <w:rPr>
              <w:rStyle w:val="Hyperlink"/>
              <w:b w:val="0"/>
              <w:bCs w:val="0"/>
            </w:rPr>
            <w:delText>10.9</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No-GUI Mode</w:delText>
          </w:r>
          <w:r w:rsidDel="005A6B63">
            <w:rPr>
              <w:webHidden/>
            </w:rPr>
            <w:tab/>
          </w:r>
        </w:del>
      </w:ins>
      <w:ins w:id="573" w:author="John Buck" w:date="2023-04-21T13:55:00Z">
        <w:del w:id="574" w:author="John Clevenger" w:date="2023-11-18T14:49:00Z">
          <w:r w:rsidR="00E35EEA" w:rsidDel="005A6B63">
            <w:rPr>
              <w:webHidden/>
            </w:rPr>
            <w:delText>127</w:delText>
          </w:r>
        </w:del>
      </w:ins>
    </w:p>
    <w:p w14:paraId="507C5CAB" w14:textId="670E4E72" w:rsidR="00917410" w:rsidDel="005A6B63" w:rsidRDefault="00917410" w:rsidP="0005660E">
      <w:pPr>
        <w:pStyle w:val="TOC1"/>
        <w:rPr>
          <w:ins w:id="575" w:author="John Buck" w:date="2023-04-11T15:53:00Z"/>
          <w:del w:id="576" w:author="John Clevenger" w:date="2023-11-18T14:49:00Z"/>
          <w:rFonts w:asciiTheme="minorHAnsi" w:eastAsiaTheme="minorEastAsia" w:hAnsiTheme="minorHAnsi" w:cstheme="minorBidi"/>
          <w:sz w:val="22"/>
          <w:szCs w:val="22"/>
        </w:rPr>
      </w:pPr>
      <w:ins w:id="577" w:author="John Buck" w:date="2023-04-11T15:53:00Z">
        <w:del w:id="578" w:author="John Clevenger" w:date="2023-11-18T14:49:00Z">
          <w:r w:rsidRPr="005A6B63" w:rsidDel="005A6B63">
            <w:rPr>
              <w:rStyle w:val="Hyperlink"/>
              <w:b w:val="0"/>
              <w:bCs w:val="0"/>
              <w:iCs w:val="0"/>
            </w:rPr>
            <w:delText>11</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Finishing the Contest</w:delText>
          </w:r>
          <w:r w:rsidDel="005A6B63">
            <w:rPr>
              <w:webHidden/>
            </w:rPr>
            <w:tab/>
          </w:r>
        </w:del>
      </w:ins>
      <w:ins w:id="579" w:author="John Buck" w:date="2023-04-21T13:55:00Z">
        <w:del w:id="580" w:author="John Clevenger" w:date="2023-11-18T14:49:00Z">
          <w:r w:rsidR="00E35EEA" w:rsidDel="005A6B63">
            <w:rPr>
              <w:webHidden/>
            </w:rPr>
            <w:delText>128</w:delText>
          </w:r>
        </w:del>
      </w:ins>
    </w:p>
    <w:p w14:paraId="4DFBD9D2" w14:textId="19C796C4" w:rsidR="00917410" w:rsidDel="005A6B63" w:rsidRDefault="00917410">
      <w:pPr>
        <w:pStyle w:val="TOC2"/>
        <w:rPr>
          <w:ins w:id="581" w:author="John Buck" w:date="2023-04-11T15:53:00Z"/>
          <w:del w:id="582" w:author="John Clevenger" w:date="2023-11-18T14:49:00Z"/>
          <w:rFonts w:asciiTheme="minorHAnsi" w:eastAsiaTheme="minorEastAsia" w:hAnsiTheme="minorHAnsi" w:cstheme="minorBidi"/>
          <w:b w:val="0"/>
          <w:bCs w:val="0"/>
          <w:sz w:val="22"/>
          <w:szCs w:val="22"/>
        </w:rPr>
      </w:pPr>
      <w:ins w:id="583" w:author="John Buck" w:date="2023-04-11T15:53:00Z">
        <w:del w:id="584" w:author="John Clevenger" w:date="2023-11-18T14:49:00Z">
          <w:r w:rsidRPr="005A6B63" w:rsidDel="005A6B63">
            <w:rPr>
              <w:rStyle w:val="Hyperlink"/>
              <w:b w:val="0"/>
              <w:bCs w:val="0"/>
            </w:rPr>
            <w:delText>11.1</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Finalizing</w:delText>
          </w:r>
          <w:r w:rsidDel="005A6B63">
            <w:rPr>
              <w:webHidden/>
            </w:rPr>
            <w:tab/>
          </w:r>
        </w:del>
      </w:ins>
      <w:ins w:id="585" w:author="John Buck" w:date="2023-04-21T13:55:00Z">
        <w:del w:id="586" w:author="John Clevenger" w:date="2023-11-18T14:49:00Z">
          <w:r w:rsidR="00E35EEA" w:rsidDel="005A6B63">
            <w:rPr>
              <w:webHidden/>
            </w:rPr>
            <w:delText>128</w:delText>
          </w:r>
        </w:del>
      </w:ins>
    </w:p>
    <w:p w14:paraId="51E034FD" w14:textId="37621202" w:rsidR="00917410" w:rsidDel="005A6B63" w:rsidRDefault="00917410">
      <w:pPr>
        <w:pStyle w:val="TOC2"/>
        <w:rPr>
          <w:ins w:id="587" w:author="John Buck" w:date="2023-04-11T15:53:00Z"/>
          <w:del w:id="588" w:author="John Clevenger" w:date="2023-11-18T14:49:00Z"/>
          <w:rFonts w:asciiTheme="minorHAnsi" w:eastAsiaTheme="minorEastAsia" w:hAnsiTheme="minorHAnsi" w:cstheme="minorBidi"/>
          <w:b w:val="0"/>
          <w:bCs w:val="0"/>
          <w:sz w:val="22"/>
          <w:szCs w:val="22"/>
        </w:rPr>
      </w:pPr>
      <w:ins w:id="589" w:author="John Buck" w:date="2023-04-11T15:53:00Z">
        <w:del w:id="590" w:author="John Clevenger" w:date="2023-11-18T14:49:00Z">
          <w:r w:rsidRPr="005A6B63" w:rsidDel="005A6B63">
            <w:rPr>
              <w:rStyle w:val="Hyperlink"/>
              <w:b w:val="0"/>
              <w:bCs w:val="0"/>
            </w:rPr>
            <w:delText>11.2</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Exporting Contest Results</w:delText>
          </w:r>
          <w:r w:rsidDel="005A6B63">
            <w:rPr>
              <w:webHidden/>
            </w:rPr>
            <w:tab/>
          </w:r>
        </w:del>
      </w:ins>
      <w:ins w:id="591" w:author="John Buck" w:date="2023-04-21T13:55:00Z">
        <w:del w:id="592" w:author="John Clevenger" w:date="2023-11-18T14:49:00Z">
          <w:r w:rsidR="00E35EEA" w:rsidDel="005A6B63">
            <w:rPr>
              <w:webHidden/>
            </w:rPr>
            <w:delText>129</w:delText>
          </w:r>
        </w:del>
      </w:ins>
    </w:p>
    <w:p w14:paraId="215DB6BD" w14:textId="309A0B2A" w:rsidR="00917410" w:rsidDel="005A6B63" w:rsidRDefault="00917410">
      <w:pPr>
        <w:pStyle w:val="TOC3"/>
        <w:rPr>
          <w:ins w:id="593" w:author="John Buck" w:date="2023-04-11T15:53:00Z"/>
          <w:del w:id="594" w:author="John Clevenger" w:date="2023-11-18T14:49:00Z"/>
          <w:rFonts w:asciiTheme="minorHAnsi" w:eastAsiaTheme="minorEastAsia" w:hAnsiTheme="minorHAnsi" w:cstheme="minorBidi"/>
          <w:sz w:val="22"/>
          <w:szCs w:val="22"/>
        </w:rPr>
      </w:pPr>
      <w:ins w:id="595" w:author="John Buck" w:date="2023-04-11T15:53:00Z">
        <w:del w:id="596" w:author="John Clevenger" w:date="2023-11-18T14:49:00Z">
          <w:r w:rsidRPr="005A6B63" w:rsidDel="005A6B63">
            <w:rPr>
              <w:rStyle w:val="Hyperlink"/>
            </w:rPr>
            <w:delText>11.2.1</w:delText>
          </w:r>
          <w:r w:rsidDel="005A6B63">
            <w:rPr>
              <w:rFonts w:asciiTheme="minorHAnsi" w:eastAsiaTheme="minorEastAsia" w:hAnsiTheme="minorHAnsi" w:cstheme="minorBidi"/>
              <w:sz w:val="22"/>
              <w:szCs w:val="22"/>
            </w:rPr>
            <w:tab/>
          </w:r>
          <w:r w:rsidRPr="005A6B63" w:rsidDel="005A6B63">
            <w:rPr>
              <w:rStyle w:val="Hyperlink"/>
            </w:rPr>
            <w:delText xml:space="preserve">Generating a </w:delText>
          </w:r>
          <w:r w:rsidRPr="005A6B63" w:rsidDel="005A6B63">
            <w:rPr>
              <w:rStyle w:val="Hyperlink"/>
              <w:i/>
            </w:rPr>
            <w:delText>results.tsv</w:delText>
          </w:r>
          <w:r w:rsidRPr="005A6B63" w:rsidDel="005A6B63">
            <w:rPr>
              <w:rStyle w:val="Hyperlink"/>
            </w:rPr>
            <w:delText xml:space="preserve"> export file</w:delText>
          </w:r>
          <w:r w:rsidDel="005A6B63">
            <w:rPr>
              <w:webHidden/>
            </w:rPr>
            <w:tab/>
          </w:r>
        </w:del>
      </w:ins>
      <w:ins w:id="597" w:author="John Buck" w:date="2023-04-21T13:55:00Z">
        <w:del w:id="598" w:author="John Clevenger" w:date="2023-11-18T14:49:00Z">
          <w:r w:rsidR="00E35EEA" w:rsidDel="005A6B63">
            <w:rPr>
              <w:webHidden/>
            </w:rPr>
            <w:delText>129</w:delText>
          </w:r>
        </w:del>
      </w:ins>
    </w:p>
    <w:p w14:paraId="2338288F" w14:textId="0C2E3ADC" w:rsidR="00917410" w:rsidDel="005A6B63" w:rsidRDefault="00917410">
      <w:pPr>
        <w:pStyle w:val="TOC3"/>
        <w:rPr>
          <w:ins w:id="599" w:author="John Buck" w:date="2023-04-11T15:53:00Z"/>
          <w:del w:id="600" w:author="John Clevenger" w:date="2023-11-18T14:49:00Z"/>
          <w:rFonts w:asciiTheme="minorHAnsi" w:eastAsiaTheme="minorEastAsia" w:hAnsiTheme="minorHAnsi" w:cstheme="minorBidi"/>
          <w:sz w:val="22"/>
          <w:szCs w:val="22"/>
        </w:rPr>
      </w:pPr>
      <w:ins w:id="601" w:author="John Buck" w:date="2023-04-11T15:53:00Z">
        <w:del w:id="602" w:author="John Clevenger" w:date="2023-11-18T14:49:00Z">
          <w:r w:rsidRPr="005A6B63" w:rsidDel="005A6B63">
            <w:rPr>
              <w:rStyle w:val="Hyperlink"/>
            </w:rPr>
            <w:delText>11.2.2</w:delText>
          </w:r>
          <w:r w:rsidDel="005A6B63">
            <w:rPr>
              <w:rFonts w:asciiTheme="minorHAnsi" w:eastAsiaTheme="minorEastAsia" w:hAnsiTheme="minorHAnsi" w:cstheme="minorBidi"/>
              <w:sz w:val="22"/>
              <w:szCs w:val="22"/>
            </w:rPr>
            <w:tab/>
          </w:r>
          <w:r w:rsidRPr="005A6B63" w:rsidDel="005A6B63">
            <w:rPr>
              <w:rStyle w:val="Hyperlink"/>
            </w:rPr>
            <w:delText xml:space="preserve">Generating a </w:delText>
          </w:r>
          <w:r w:rsidRPr="005A6B63" w:rsidDel="005A6B63">
            <w:rPr>
              <w:rStyle w:val="Hyperlink"/>
              <w:i/>
            </w:rPr>
            <w:delText xml:space="preserve">pc2export.dat </w:delText>
          </w:r>
          <w:r w:rsidRPr="005A6B63" w:rsidDel="005A6B63">
            <w:rPr>
              <w:rStyle w:val="Hyperlink"/>
            </w:rPr>
            <w:delText>export file</w:delText>
          </w:r>
          <w:r w:rsidDel="005A6B63">
            <w:rPr>
              <w:webHidden/>
            </w:rPr>
            <w:tab/>
          </w:r>
        </w:del>
      </w:ins>
      <w:ins w:id="603" w:author="John Buck" w:date="2023-04-21T13:55:00Z">
        <w:del w:id="604" w:author="John Clevenger" w:date="2023-11-18T14:49:00Z">
          <w:r w:rsidR="00E35EEA" w:rsidDel="005A6B63">
            <w:rPr>
              <w:webHidden/>
            </w:rPr>
            <w:delText>129</w:delText>
          </w:r>
        </w:del>
      </w:ins>
    </w:p>
    <w:p w14:paraId="3C78BCC2" w14:textId="34E3F553" w:rsidR="00917410" w:rsidDel="005A6B63" w:rsidRDefault="00917410">
      <w:pPr>
        <w:pStyle w:val="TOC2"/>
        <w:rPr>
          <w:ins w:id="605" w:author="John Buck" w:date="2023-04-11T15:53:00Z"/>
          <w:del w:id="606" w:author="John Clevenger" w:date="2023-11-18T14:49:00Z"/>
          <w:rFonts w:asciiTheme="minorHAnsi" w:eastAsiaTheme="minorEastAsia" w:hAnsiTheme="minorHAnsi" w:cstheme="minorBidi"/>
          <w:b w:val="0"/>
          <w:bCs w:val="0"/>
          <w:sz w:val="22"/>
          <w:szCs w:val="22"/>
        </w:rPr>
      </w:pPr>
      <w:ins w:id="607" w:author="John Buck" w:date="2023-04-11T15:53:00Z">
        <w:del w:id="608" w:author="John Clevenger" w:date="2023-11-18T14:49:00Z">
          <w:r w:rsidRPr="005A6B63" w:rsidDel="005A6B63">
            <w:rPr>
              <w:rStyle w:val="Hyperlink"/>
              <w:b w:val="0"/>
              <w:bCs w:val="0"/>
            </w:rPr>
            <w:delText>11.3</w:delText>
          </w:r>
          <w:r w:rsidDel="005A6B63">
            <w:rPr>
              <w:rFonts w:asciiTheme="minorHAnsi" w:eastAsiaTheme="minorEastAsia" w:hAnsiTheme="minorHAnsi" w:cstheme="minorBidi"/>
              <w:b w:val="0"/>
              <w:bCs w:val="0"/>
              <w:sz w:val="22"/>
              <w:szCs w:val="22"/>
            </w:rPr>
            <w:tab/>
          </w:r>
          <w:r w:rsidRPr="005A6B63" w:rsidDel="005A6B63">
            <w:rPr>
              <w:rStyle w:val="Hyperlink"/>
              <w:b w:val="0"/>
              <w:bCs w:val="0"/>
            </w:rPr>
            <w:delText>Shutting Down</w:delText>
          </w:r>
          <w:r w:rsidDel="005A6B63">
            <w:rPr>
              <w:webHidden/>
            </w:rPr>
            <w:tab/>
          </w:r>
        </w:del>
      </w:ins>
      <w:ins w:id="609" w:author="John Buck" w:date="2023-04-21T13:55:00Z">
        <w:del w:id="610" w:author="John Clevenger" w:date="2023-11-18T14:49:00Z">
          <w:r w:rsidR="00E35EEA" w:rsidDel="005A6B63">
            <w:rPr>
              <w:webHidden/>
            </w:rPr>
            <w:delText>129</w:delText>
          </w:r>
        </w:del>
      </w:ins>
    </w:p>
    <w:p w14:paraId="7EEE2AE6" w14:textId="44E1F86F" w:rsidR="00917410" w:rsidDel="005A6B63" w:rsidRDefault="00917410" w:rsidP="0005660E">
      <w:pPr>
        <w:pStyle w:val="TOC1"/>
        <w:rPr>
          <w:ins w:id="611" w:author="John Buck" w:date="2023-04-11T15:53:00Z"/>
          <w:del w:id="612" w:author="John Clevenger" w:date="2023-11-18T14:49:00Z"/>
          <w:rFonts w:asciiTheme="minorHAnsi" w:eastAsiaTheme="minorEastAsia" w:hAnsiTheme="minorHAnsi" w:cstheme="minorBidi"/>
          <w:sz w:val="22"/>
          <w:szCs w:val="22"/>
        </w:rPr>
      </w:pPr>
      <w:ins w:id="613" w:author="John Buck" w:date="2023-04-11T15:53:00Z">
        <w:del w:id="614" w:author="John Clevenger" w:date="2023-11-18T14:49:00Z">
          <w:r w:rsidRPr="005A6B63" w:rsidDel="005A6B63">
            <w:rPr>
              <w:rStyle w:val="Hyperlink"/>
              <w:b w:val="0"/>
              <w:bCs w:val="0"/>
              <w:iCs w:val="0"/>
            </w:rPr>
            <w:delText>Appendix A  –  pc2v9.ini Attributes</w:delText>
          </w:r>
          <w:r w:rsidDel="005A6B63">
            <w:rPr>
              <w:webHidden/>
            </w:rPr>
            <w:tab/>
          </w:r>
        </w:del>
      </w:ins>
      <w:ins w:id="615" w:author="John Buck" w:date="2023-04-21T13:55:00Z">
        <w:del w:id="616" w:author="John Clevenger" w:date="2023-11-18T14:49:00Z">
          <w:r w:rsidR="00E35EEA" w:rsidDel="005A6B63">
            <w:rPr>
              <w:webHidden/>
            </w:rPr>
            <w:delText>131</w:delText>
          </w:r>
        </w:del>
      </w:ins>
    </w:p>
    <w:p w14:paraId="11F0C440" w14:textId="1ED91FE7" w:rsidR="00917410" w:rsidDel="005A6B63" w:rsidRDefault="00917410" w:rsidP="0005660E">
      <w:pPr>
        <w:pStyle w:val="TOC1"/>
        <w:rPr>
          <w:ins w:id="617" w:author="John Buck" w:date="2023-04-11T15:53:00Z"/>
          <w:del w:id="618" w:author="John Clevenger" w:date="2023-11-18T14:49:00Z"/>
          <w:rFonts w:asciiTheme="minorHAnsi" w:eastAsiaTheme="minorEastAsia" w:hAnsiTheme="minorHAnsi" w:cstheme="minorBidi"/>
          <w:sz w:val="22"/>
          <w:szCs w:val="22"/>
        </w:rPr>
      </w:pPr>
      <w:ins w:id="619" w:author="John Buck" w:date="2023-04-11T15:53:00Z">
        <w:del w:id="620" w:author="John Clevenger" w:date="2023-11-18T14:49:00Z">
          <w:r w:rsidRPr="005A6B63" w:rsidDel="005A6B63">
            <w:rPr>
              <w:rStyle w:val="Hyperlink"/>
              <w:b w:val="0"/>
              <w:bCs w:val="0"/>
              <w:iCs w:val="0"/>
            </w:rPr>
            <w:delText>Appendix B  –  Networking Constraints</w:delText>
          </w:r>
          <w:r w:rsidDel="005A6B63">
            <w:rPr>
              <w:webHidden/>
            </w:rPr>
            <w:tab/>
          </w:r>
        </w:del>
      </w:ins>
      <w:ins w:id="621" w:author="John Buck" w:date="2023-04-21T13:55:00Z">
        <w:del w:id="622" w:author="John Clevenger" w:date="2023-11-18T14:49:00Z">
          <w:r w:rsidR="00E35EEA" w:rsidDel="005A6B63">
            <w:rPr>
              <w:webHidden/>
            </w:rPr>
            <w:delText>133</w:delText>
          </w:r>
        </w:del>
      </w:ins>
    </w:p>
    <w:p w14:paraId="5CA5871E" w14:textId="0553FC21" w:rsidR="00917410" w:rsidDel="005A6B63" w:rsidRDefault="00917410" w:rsidP="0005660E">
      <w:pPr>
        <w:pStyle w:val="TOC1"/>
        <w:rPr>
          <w:ins w:id="623" w:author="John Buck" w:date="2023-04-11T15:53:00Z"/>
          <w:del w:id="624" w:author="John Clevenger" w:date="2023-11-18T14:49:00Z"/>
          <w:rFonts w:asciiTheme="minorHAnsi" w:eastAsiaTheme="minorEastAsia" w:hAnsiTheme="minorHAnsi" w:cstheme="minorBidi"/>
          <w:sz w:val="22"/>
          <w:szCs w:val="22"/>
        </w:rPr>
      </w:pPr>
      <w:ins w:id="625" w:author="John Buck" w:date="2023-04-11T15:53:00Z">
        <w:del w:id="626" w:author="John Clevenger" w:date="2023-11-18T14:49:00Z">
          <w:r w:rsidRPr="005A6B63" w:rsidDel="005A6B63">
            <w:rPr>
              <w:rStyle w:val="Hyperlink"/>
              <w:b w:val="0"/>
              <w:bCs w:val="0"/>
              <w:iCs w:val="0"/>
            </w:rPr>
            <w:delText>Appendix C  –  Command Line Arguments</w:delText>
          </w:r>
          <w:r w:rsidDel="005A6B63">
            <w:rPr>
              <w:webHidden/>
            </w:rPr>
            <w:tab/>
          </w:r>
        </w:del>
      </w:ins>
      <w:ins w:id="627" w:author="John Buck" w:date="2023-04-21T13:55:00Z">
        <w:del w:id="628" w:author="John Clevenger" w:date="2023-11-18T14:49:00Z">
          <w:r w:rsidR="00E35EEA" w:rsidDel="005A6B63">
            <w:rPr>
              <w:webHidden/>
            </w:rPr>
            <w:delText>135</w:delText>
          </w:r>
        </w:del>
      </w:ins>
    </w:p>
    <w:p w14:paraId="553D68C2" w14:textId="5BEF511D" w:rsidR="00917410" w:rsidDel="005A6B63" w:rsidRDefault="00917410" w:rsidP="0005660E">
      <w:pPr>
        <w:pStyle w:val="TOC1"/>
        <w:rPr>
          <w:ins w:id="629" w:author="John Buck" w:date="2023-04-11T15:53:00Z"/>
          <w:del w:id="630" w:author="John Clevenger" w:date="2023-11-18T14:49:00Z"/>
          <w:rFonts w:asciiTheme="minorHAnsi" w:eastAsiaTheme="minorEastAsia" w:hAnsiTheme="minorHAnsi" w:cstheme="minorBidi"/>
          <w:sz w:val="22"/>
          <w:szCs w:val="22"/>
        </w:rPr>
      </w:pPr>
      <w:ins w:id="631" w:author="John Buck" w:date="2023-04-11T15:53:00Z">
        <w:del w:id="632" w:author="John Clevenger" w:date="2023-11-18T14:49:00Z">
          <w:r w:rsidRPr="005A6B63" w:rsidDel="005A6B63">
            <w:rPr>
              <w:rStyle w:val="Hyperlink"/>
              <w:b w:val="0"/>
              <w:bCs w:val="0"/>
              <w:iCs w:val="0"/>
            </w:rPr>
            <w:delText>Appendix D  –  ICPC Import/Export Interfaces</w:delText>
          </w:r>
          <w:r w:rsidDel="005A6B63">
            <w:rPr>
              <w:webHidden/>
            </w:rPr>
            <w:tab/>
          </w:r>
        </w:del>
      </w:ins>
      <w:ins w:id="633" w:author="John Buck" w:date="2023-04-21T13:55:00Z">
        <w:del w:id="634" w:author="John Clevenger" w:date="2023-11-18T14:49:00Z">
          <w:r w:rsidR="00E35EEA" w:rsidDel="005A6B63">
            <w:rPr>
              <w:webHidden/>
            </w:rPr>
            <w:delText>140</w:delText>
          </w:r>
        </w:del>
      </w:ins>
    </w:p>
    <w:p w14:paraId="2FE8B2AB" w14:textId="57304384" w:rsidR="00917410" w:rsidDel="005A6B63" w:rsidRDefault="00917410" w:rsidP="0005660E">
      <w:pPr>
        <w:pStyle w:val="TOC1"/>
        <w:rPr>
          <w:ins w:id="635" w:author="John Buck" w:date="2023-04-11T15:53:00Z"/>
          <w:del w:id="636" w:author="John Clevenger" w:date="2023-11-18T14:49:00Z"/>
          <w:rFonts w:asciiTheme="minorHAnsi" w:eastAsiaTheme="minorEastAsia" w:hAnsiTheme="minorHAnsi" w:cstheme="minorBidi"/>
          <w:sz w:val="22"/>
          <w:szCs w:val="22"/>
        </w:rPr>
      </w:pPr>
      <w:ins w:id="637" w:author="John Buck" w:date="2023-04-11T15:53:00Z">
        <w:del w:id="638" w:author="John Clevenger" w:date="2023-11-18T14:49:00Z">
          <w:r w:rsidRPr="005A6B63" w:rsidDel="005A6B63">
            <w:rPr>
              <w:rStyle w:val="Hyperlink"/>
              <w:b w:val="0"/>
              <w:bCs w:val="0"/>
              <w:iCs w:val="0"/>
            </w:rPr>
            <w:delText>Appendix E  –  Output Validators</w:delText>
          </w:r>
          <w:r w:rsidDel="005A6B63">
            <w:rPr>
              <w:webHidden/>
            </w:rPr>
            <w:tab/>
          </w:r>
        </w:del>
      </w:ins>
      <w:ins w:id="639" w:author="John Buck" w:date="2023-04-21T13:55:00Z">
        <w:del w:id="640" w:author="John Clevenger" w:date="2023-11-18T14:49:00Z">
          <w:r w:rsidR="00E35EEA" w:rsidDel="005A6B63">
            <w:rPr>
              <w:webHidden/>
            </w:rPr>
            <w:delText>146</w:delText>
          </w:r>
        </w:del>
      </w:ins>
    </w:p>
    <w:p w14:paraId="0D1B1BF2" w14:textId="5C90D79A" w:rsidR="00917410" w:rsidDel="005A6B63" w:rsidRDefault="00917410" w:rsidP="0005660E">
      <w:pPr>
        <w:pStyle w:val="TOC1"/>
        <w:rPr>
          <w:ins w:id="641" w:author="John Buck" w:date="2023-04-11T15:53:00Z"/>
          <w:del w:id="642" w:author="John Clevenger" w:date="2023-11-18T14:49:00Z"/>
          <w:rFonts w:asciiTheme="minorHAnsi" w:eastAsiaTheme="minorEastAsia" w:hAnsiTheme="minorHAnsi" w:cstheme="minorBidi"/>
          <w:sz w:val="22"/>
          <w:szCs w:val="22"/>
        </w:rPr>
      </w:pPr>
      <w:ins w:id="643" w:author="John Buck" w:date="2023-04-11T15:53:00Z">
        <w:del w:id="644" w:author="John Clevenger" w:date="2023-11-18T14:49:00Z">
          <w:r w:rsidRPr="005A6B63" w:rsidDel="005A6B63">
            <w:rPr>
              <w:rStyle w:val="Hyperlink"/>
              <w:b w:val="0"/>
              <w:bCs w:val="0"/>
              <w:iCs w:val="0"/>
            </w:rPr>
            <w:delText>Appendix F  –  Language Definitions</w:delText>
          </w:r>
          <w:r w:rsidDel="005A6B63">
            <w:rPr>
              <w:webHidden/>
            </w:rPr>
            <w:tab/>
          </w:r>
        </w:del>
      </w:ins>
      <w:ins w:id="645" w:author="John Buck" w:date="2023-04-21T13:55:00Z">
        <w:del w:id="646" w:author="John Clevenger" w:date="2023-11-18T14:49:00Z">
          <w:r w:rsidR="00E35EEA" w:rsidDel="005A6B63">
            <w:rPr>
              <w:webHidden/>
            </w:rPr>
            <w:delText>159</w:delText>
          </w:r>
        </w:del>
      </w:ins>
    </w:p>
    <w:p w14:paraId="640BD3E0" w14:textId="3B04C480" w:rsidR="00917410" w:rsidDel="005A6B63" w:rsidRDefault="00917410" w:rsidP="0005660E">
      <w:pPr>
        <w:pStyle w:val="TOC1"/>
        <w:rPr>
          <w:ins w:id="647" w:author="John Buck" w:date="2023-04-11T15:53:00Z"/>
          <w:del w:id="648" w:author="John Clevenger" w:date="2023-11-18T14:49:00Z"/>
          <w:rFonts w:asciiTheme="minorHAnsi" w:eastAsiaTheme="minorEastAsia" w:hAnsiTheme="minorHAnsi" w:cstheme="minorBidi"/>
          <w:sz w:val="22"/>
          <w:szCs w:val="22"/>
        </w:rPr>
      </w:pPr>
      <w:ins w:id="649" w:author="John Buck" w:date="2023-04-11T15:53:00Z">
        <w:del w:id="650" w:author="John Clevenger" w:date="2023-11-18T14:49:00Z">
          <w:r w:rsidRPr="005A6B63" w:rsidDel="005A6B63">
            <w:rPr>
              <w:rStyle w:val="Hyperlink"/>
              <w:b w:val="0"/>
              <w:bCs w:val="0"/>
              <w:iCs w:val="0"/>
            </w:rPr>
            <w:delText>Appendix G –  Using the PC</w:delText>
          </w:r>
          <w:r w:rsidRPr="005A6B63" w:rsidDel="005A6B63">
            <w:rPr>
              <w:rStyle w:val="Hyperlink"/>
              <w:b w:val="0"/>
              <w:bCs w:val="0"/>
              <w:iCs w:val="0"/>
              <w:vertAlign w:val="superscript"/>
            </w:rPr>
            <w:delText xml:space="preserve">2 </w:delText>
          </w:r>
          <w:r w:rsidRPr="005A6B63" w:rsidDel="005A6B63">
            <w:rPr>
              <w:rStyle w:val="Hyperlink"/>
              <w:b w:val="0"/>
              <w:bCs w:val="0"/>
              <w:iCs w:val="0"/>
            </w:rPr>
            <w:delText>API</w:delText>
          </w:r>
          <w:r w:rsidDel="005A6B63">
            <w:rPr>
              <w:webHidden/>
            </w:rPr>
            <w:tab/>
          </w:r>
        </w:del>
      </w:ins>
      <w:ins w:id="651" w:author="John Buck" w:date="2023-04-21T13:55:00Z">
        <w:del w:id="652" w:author="John Clevenger" w:date="2023-11-18T14:49:00Z">
          <w:r w:rsidR="00E35EEA" w:rsidDel="005A6B63">
            <w:rPr>
              <w:webHidden/>
            </w:rPr>
            <w:delText>164</w:delText>
          </w:r>
        </w:del>
      </w:ins>
    </w:p>
    <w:p w14:paraId="34CC24B9" w14:textId="2788D285" w:rsidR="00917410" w:rsidDel="005A6B63" w:rsidRDefault="00917410" w:rsidP="0005660E">
      <w:pPr>
        <w:pStyle w:val="TOC1"/>
        <w:rPr>
          <w:ins w:id="653" w:author="John Buck" w:date="2023-04-11T15:53:00Z"/>
          <w:del w:id="654" w:author="John Clevenger" w:date="2023-11-18T14:49:00Z"/>
          <w:rFonts w:asciiTheme="minorHAnsi" w:eastAsiaTheme="minorEastAsia" w:hAnsiTheme="minorHAnsi" w:cstheme="minorBidi"/>
          <w:sz w:val="22"/>
          <w:szCs w:val="22"/>
        </w:rPr>
      </w:pPr>
      <w:ins w:id="655" w:author="John Buck" w:date="2023-04-11T15:53:00Z">
        <w:del w:id="656" w:author="John Clevenger" w:date="2023-11-18T14:49:00Z">
          <w:r w:rsidRPr="005A6B63" w:rsidDel="005A6B63">
            <w:rPr>
              <w:rStyle w:val="Hyperlink"/>
              <w:b w:val="0"/>
              <w:bCs w:val="0"/>
              <w:iCs w:val="0"/>
            </w:rPr>
            <w:delText>Appendix H – Troubleshooting / Getting Help</w:delText>
          </w:r>
          <w:r w:rsidDel="005A6B63">
            <w:rPr>
              <w:webHidden/>
            </w:rPr>
            <w:tab/>
          </w:r>
        </w:del>
      </w:ins>
      <w:ins w:id="657" w:author="John Buck" w:date="2023-04-21T13:55:00Z">
        <w:del w:id="658" w:author="John Clevenger" w:date="2023-11-18T14:49:00Z">
          <w:r w:rsidR="00E35EEA" w:rsidDel="005A6B63">
            <w:rPr>
              <w:webHidden/>
            </w:rPr>
            <w:delText>165</w:delText>
          </w:r>
        </w:del>
      </w:ins>
    </w:p>
    <w:p w14:paraId="16A999B6" w14:textId="71EF556D" w:rsidR="00917410" w:rsidDel="005A6B63" w:rsidRDefault="00917410" w:rsidP="0005660E">
      <w:pPr>
        <w:pStyle w:val="TOC1"/>
        <w:rPr>
          <w:ins w:id="659" w:author="John Buck" w:date="2023-04-11T15:53:00Z"/>
          <w:del w:id="660" w:author="John Clevenger" w:date="2023-11-18T14:49:00Z"/>
          <w:rFonts w:asciiTheme="minorHAnsi" w:eastAsiaTheme="minorEastAsia" w:hAnsiTheme="minorHAnsi" w:cstheme="minorBidi"/>
          <w:sz w:val="22"/>
          <w:szCs w:val="22"/>
        </w:rPr>
      </w:pPr>
      <w:ins w:id="661" w:author="John Buck" w:date="2023-04-11T15:53:00Z">
        <w:del w:id="662" w:author="John Clevenger" w:date="2023-11-18T14:49:00Z">
          <w:r w:rsidRPr="005A6B63" w:rsidDel="005A6B63">
            <w:rPr>
              <w:rStyle w:val="Hyperlink"/>
              <w:b w:val="0"/>
              <w:bCs w:val="0"/>
              <w:iCs w:val="0"/>
            </w:rPr>
            <w:delText>Appendix I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Distribution Contents</w:delText>
          </w:r>
          <w:r w:rsidDel="005A6B63">
            <w:rPr>
              <w:webHidden/>
            </w:rPr>
            <w:tab/>
          </w:r>
        </w:del>
      </w:ins>
      <w:ins w:id="663" w:author="John Buck" w:date="2023-04-21T13:55:00Z">
        <w:del w:id="664" w:author="John Clevenger" w:date="2023-11-18T14:49:00Z">
          <w:r w:rsidR="00E35EEA" w:rsidDel="005A6B63">
            <w:rPr>
              <w:webHidden/>
            </w:rPr>
            <w:delText>166</w:delText>
          </w:r>
        </w:del>
      </w:ins>
    </w:p>
    <w:p w14:paraId="037AA00E" w14:textId="43BBBD7B" w:rsidR="00917410" w:rsidDel="005A6B63" w:rsidRDefault="00917410" w:rsidP="0005660E">
      <w:pPr>
        <w:pStyle w:val="TOC1"/>
        <w:rPr>
          <w:ins w:id="665" w:author="John Buck" w:date="2023-04-11T15:53:00Z"/>
          <w:del w:id="666" w:author="John Clevenger" w:date="2023-11-18T14:49:00Z"/>
          <w:rFonts w:asciiTheme="minorHAnsi" w:eastAsiaTheme="minorEastAsia" w:hAnsiTheme="minorHAnsi" w:cstheme="minorBidi"/>
          <w:sz w:val="22"/>
          <w:szCs w:val="22"/>
        </w:rPr>
      </w:pPr>
      <w:ins w:id="667" w:author="John Buck" w:date="2023-04-11T15:53:00Z">
        <w:del w:id="668" w:author="John Clevenger" w:date="2023-11-18T14:49:00Z">
          <w:r w:rsidRPr="005A6B63" w:rsidDel="005A6B63">
            <w:rPr>
              <w:rStyle w:val="Hyperlink"/>
              <w:b w:val="0"/>
              <w:bCs w:val="0"/>
              <w:iCs w:val="0"/>
            </w:rPr>
            <w:delText>Appendix J – Log files</w:delText>
          </w:r>
          <w:r w:rsidDel="005A6B63">
            <w:rPr>
              <w:webHidden/>
            </w:rPr>
            <w:tab/>
          </w:r>
        </w:del>
      </w:ins>
      <w:ins w:id="669" w:author="John Buck" w:date="2023-04-21T13:55:00Z">
        <w:del w:id="670" w:author="John Clevenger" w:date="2023-11-18T14:49:00Z">
          <w:r w:rsidR="00E35EEA" w:rsidDel="005A6B63">
            <w:rPr>
              <w:webHidden/>
            </w:rPr>
            <w:delText>167</w:delText>
          </w:r>
        </w:del>
      </w:ins>
    </w:p>
    <w:p w14:paraId="125AF0C3" w14:textId="2BECBE56" w:rsidR="00917410" w:rsidDel="005A6B63" w:rsidRDefault="00917410" w:rsidP="0005660E">
      <w:pPr>
        <w:pStyle w:val="TOC1"/>
        <w:rPr>
          <w:ins w:id="671" w:author="John Buck" w:date="2023-04-11T15:53:00Z"/>
          <w:del w:id="672" w:author="John Clevenger" w:date="2023-11-18T14:49:00Z"/>
          <w:rFonts w:asciiTheme="minorHAnsi" w:eastAsiaTheme="minorEastAsia" w:hAnsiTheme="minorHAnsi" w:cstheme="minorBidi"/>
          <w:sz w:val="22"/>
          <w:szCs w:val="22"/>
        </w:rPr>
      </w:pPr>
      <w:ins w:id="673" w:author="John Buck" w:date="2023-04-11T15:53:00Z">
        <w:del w:id="674" w:author="John Clevenger" w:date="2023-11-18T14:49:00Z">
          <w:r w:rsidRPr="005A6B63" w:rsidDel="005A6B63">
            <w:rPr>
              <w:rStyle w:val="Hyperlink"/>
              <w:b w:val="0"/>
              <w:bCs w:val="0"/>
              <w:iCs w:val="0"/>
            </w:rPr>
            <w:delText>Appendix K – Reports Tools</w:delText>
          </w:r>
          <w:r w:rsidDel="005A6B63">
            <w:rPr>
              <w:webHidden/>
            </w:rPr>
            <w:tab/>
          </w:r>
        </w:del>
      </w:ins>
      <w:ins w:id="675" w:author="John Buck" w:date="2023-04-21T13:55:00Z">
        <w:del w:id="676" w:author="John Clevenger" w:date="2023-11-18T14:49:00Z">
          <w:r w:rsidR="00E35EEA" w:rsidDel="005A6B63">
            <w:rPr>
              <w:webHidden/>
            </w:rPr>
            <w:delText>168</w:delText>
          </w:r>
        </w:del>
      </w:ins>
    </w:p>
    <w:p w14:paraId="45D31ABE" w14:textId="69C0EE2B" w:rsidR="00917410" w:rsidDel="005A6B63" w:rsidRDefault="00917410" w:rsidP="0005660E">
      <w:pPr>
        <w:pStyle w:val="TOC1"/>
        <w:rPr>
          <w:ins w:id="677" w:author="John Buck" w:date="2023-04-11T15:53:00Z"/>
          <w:del w:id="678" w:author="John Clevenger" w:date="2023-11-18T14:49:00Z"/>
          <w:rFonts w:asciiTheme="minorHAnsi" w:eastAsiaTheme="minorEastAsia" w:hAnsiTheme="minorHAnsi" w:cstheme="minorBidi"/>
          <w:sz w:val="22"/>
          <w:szCs w:val="22"/>
        </w:rPr>
      </w:pPr>
      <w:ins w:id="679" w:author="John Buck" w:date="2023-04-11T15:53:00Z">
        <w:del w:id="680" w:author="John Clevenger" w:date="2023-11-18T14:49:00Z">
          <w:r w:rsidRPr="005A6B63" w:rsidDel="005A6B63">
            <w:rPr>
              <w:rStyle w:val="Hyperlink"/>
              <w:b w:val="0"/>
              <w:bCs w:val="0"/>
              <w:iCs w:val="0"/>
            </w:rPr>
            <w:delText>Appendix L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XML (Legacy) Event Feed</w:delText>
          </w:r>
          <w:r w:rsidDel="005A6B63">
            <w:rPr>
              <w:webHidden/>
            </w:rPr>
            <w:tab/>
          </w:r>
        </w:del>
      </w:ins>
      <w:ins w:id="681" w:author="John Buck" w:date="2023-04-21T13:55:00Z">
        <w:del w:id="682" w:author="John Clevenger" w:date="2023-11-18T14:49:00Z">
          <w:r w:rsidR="00E35EEA" w:rsidDel="005A6B63">
            <w:rPr>
              <w:webHidden/>
            </w:rPr>
            <w:delText>173</w:delText>
          </w:r>
        </w:del>
      </w:ins>
    </w:p>
    <w:p w14:paraId="4EB5C3D0" w14:textId="564199CB" w:rsidR="00917410" w:rsidDel="005A6B63" w:rsidRDefault="00917410" w:rsidP="0005660E">
      <w:pPr>
        <w:pStyle w:val="TOC1"/>
        <w:rPr>
          <w:ins w:id="683" w:author="John Buck" w:date="2023-04-11T15:53:00Z"/>
          <w:del w:id="684" w:author="John Clevenger" w:date="2023-11-18T14:49:00Z"/>
          <w:rFonts w:asciiTheme="minorHAnsi" w:eastAsiaTheme="minorEastAsia" w:hAnsiTheme="minorHAnsi" w:cstheme="minorBidi"/>
          <w:sz w:val="22"/>
          <w:szCs w:val="22"/>
        </w:rPr>
      </w:pPr>
      <w:ins w:id="685" w:author="John Buck" w:date="2023-04-11T15:53:00Z">
        <w:del w:id="686" w:author="John Clevenger" w:date="2023-11-18T14:49:00Z">
          <w:r w:rsidRPr="005A6B63" w:rsidDel="005A6B63">
            <w:rPr>
              <w:rStyle w:val="Hyperlink"/>
              <w:b w:val="0"/>
              <w:bCs w:val="0"/>
              <w:iCs w:val="0"/>
            </w:rPr>
            <w:delText>Appendix M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Web Services</w:delText>
          </w:r>
          <w:r w:rsidDel="005A6B63">
            <w:rPr>
              <w:webHidden/>
            </w:rPr>
            <w:tab/>
          </w:r>
        </w:del>
      </w:ins>
      <w:ins w:id="687" w:author="John Buck" w:date="2023-04-21T13:55:00Z">
        <w:del w:id="688" w:author="John Clevenger" w:date="2023-11-18T14:49:00Z">
          <w:r w:rsidR="00E35EEA" w:rsidDel="005A6B63">
            <w:rPr>
              <w:webHidden/>
            </w:rPr>
            <w:delText>177</w:delText>
          </w:r>
        </w:del>
      </w:ins>
    </w:p>
    <w:p w14:paraId="2E25E5C5" w14:textId="18258466" w:rsidR="00917410" w:rsidDel="005A6B63" w:rsidRDefault="00917410" w:rsidP="0005660E">
      <w:pPr>
        <w:pStyle w:val="TOC1"/>
        <w:rPr>
          <w:ins w:id="689" w:author="John Buck" w:date="2023-11-06T13:06:00Z"/>
          <w:del w:id="690" w:author="John Clevenger" w:date="2023-11-18T14:49:00Z"/>
          <w:rStyle w:val="Hyperlink"/>
        </w:rPr>
      </w:pPr>
      <w:ins w:id="691" w:author="John Buck" w:date="2023-04-11T15:53:00Z">
        <w:del w:id="692" w:author="John Clevenger" w:date="2023-11-18T14:49:00Z">
          <w:r w:rsidRPr="005A6B63" w:rsidDel="005A6B63">
            <w:rPr>
              <w:rStyle w:val="Hyperlink"/>
              <w:b w:val="0"/>
              <w:bCs w:val="0"/>
              <w:iCs w:val="0"/>
            </w:rPr>
            <w:delText>Appendix N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Team Clients</w:delText>
          </w:r>
          <w:r w:rsidDel="005A6B63">
            <w:rPr>
              <w:webHidden/>
            </w:rPr>
            <w:tab/>
          </w:r>
        </w:del>
      </w:ins>
      <w:ins w:id="693" w:author="John Buck" w:date="2023-04-21T13:55:00Z">
        <w:del w:id="694" w:author="John Clevenger" w:date="2023-11-18T14:49:00Z">
          <w:r w:rsidR="00E35EEA" w:rsidDel="005A6B63">
            <w:rPr>
              <w:webHidden/>
            </w:rPr>
            <w:delText>181</w:delText>
          </w:r>
        </w:del>
      </w:ins>
      <w:ins w:id="695" w:author="John Buck" w:date="2023-11-06T13:06:00Z">
        <w:del w:id="696" w:author="John Clevenger" w:date="2023-11-18T14:49:00Z">
          <w:r w:rsidR="0005660E" w:rsidDel="005A6B63">
            <w:rPr>
              <w:rStyle w:val="Hyperlink"/>
            </w:rPr>
            <w:delText>E</w:delText>
          </w:r>
        </w:del>
      </w:ins>
    </w:p>
    <w:p w14:paraId="21F6B263" w14:textId="77777777" w:rsidR="0005660E" w:rsidRPr="0005660E" w:rsidDel="005A6B63" w:rsidRDefault="0005660E">
      <w:pPr>
        <w:rPr>
          <w:ins w:id="697" w:author="John Buck" w:date="2023-04-11T15:53:00Z"/>
          <w:del w:id="698" w:author="John Clevenger" w:date="2023-11-18T14:49:00Z"/>
          <w:rFonts w:eastAsiaTheme="minorEastAsia"/>
          <w:rPrChange w:id="699" w:author="John Buck" w:date="2023-11-06T13:06:00Z">
            <w:rPr>
              <w:ins w:id="700" w:author="John Buck" w:date="2023-04-11T15:53:00Z"/>
              <w:del w:id="701" w:author="John Clevenger" w:date="2023-11-18T14:49:00Z"/>
              <w:rFonts w:asciiTheme="minorHAnsi" w:eastAsiaTheme="minorEastAsia" w:hAnsiTheme="minorHAnsi" w:cstheme="minorBidi"/>
              <w:sz w:val="22"/>
              <w:szCs w:val="22"/>
            </w:rPr>
          </w:rPrChange>
        </w:rPr>
        <w:pPrChange w:id="702" w:author="John Buck" w:date="2023-11-06T13:06:00Z">
          <w:pPr>
            <w:pStyle w:val="TOC1"/>
          </w:pPr>
        </w:pPrChange>
      </w:pPr>
    </w:p>
    <w:p w14:paraId="7EEC7CEC" w14:textId="6969B228" w:rsidR="00917410" w:rsidDel="005A6B63" w:rsidRDefault="00917410" w:rsidP="0005660E">
      <w:pPr>
        <w:pStyle w:val="TOC1"/>
        <w:rPr>
          <w:ins w:id="703" w:author="John Buck" w:date="2023-04-11T15:53:00Z"/>
          <w:del w:id="704" w:author="John Clevenger" w:date="2023-11-18T14:49:00Z"/>
          <w:rFonts w:asciiTheme="minorHAnsi" w:eastAsiaTheme="minorEastAsia" w:hAnsiTheme="minorHAnsi" w:cstheme="minorBidi"/>
          <w:sz w:val="22"/>
          <w:szCs w:val="22"/>
        </w:rPr>
      </w:pPr>
      <w:ins w:id="705" w:author="John Buck" w:date="2023-04-11T15:53:00Z">
        <w:del w:id="706" w:author="John Clevenger" w:date="2023-11-18T14:49:00Z">
          <w:r w:rsidRPr="005A6B63" w:rsidDel="005A6B63">
            <w:rPr>
              <w:rStyle w:val="Hyperlink"/>
              <w:b w:val="0"/>
              <w:bCs w:val="0"/>
              <w:iCs w:val="0"/>
            </w:rPr>
            <w:delText>Appendix O – Input Validators</w:delText>
          </w:r>
          <w:r w:rsidDel="005A6B63">
            <w:rPr>
              <w:webHidden/>
            </w:rPr>
            <w:tab/>
          </w:r>
        </w:del>
      </w:ins>
      <w:ins w:id="707" w:author="John Buck" w:date="2023-04-21T13:55:00Z">
        <w:del w:id="708" w:author="John Clevenger" w:date="2023-11-18T14:49:00Z">
          <w:r w:rsidR="00E35EEA" w:rsidDel="005A6B63">
            <w:rPr>
              <w:webHidden/>
            </w:rPr>
            <w:delText>184</w:delText>
          </w:r>
        </w:del>
      </w:ins>
    </w:p>
    <w:p w14:paraId="51815914" w14:textId="4C1567AF" w:rsidR="00917410" w:rsidDel="005A6B63" w:rsidRDefault="00917410" w:rsidP="0005660E">
      <w:pPr>
        <w:pStyle w:val="TOC1"/>
        <w:rPr>
          <w:ins w:id="709" w:author="John Buck" w:date="2023-04-11T15:53:00Z"/>
          <w:del w:id="710" w:author="John Clevenger" w:date="2023-11-18T14:49:00Z"/>
          <w:rFonts w:asciiTheme="minorHAnsi" w:eastAsiaTheme="minorEastAsia" w:hAnsiTheme="minorHAnsi" w:cstheme="minorBidi"/>
          <w:sz w:val="22"/>
          <w:szCs w:val="22"/>
        </w:rPr>
      </w:pPr>
      <w:ins w:id="711" w:author="John Buck" w:date="2023-04-11T15:53:00Z">
        <w:del w:id="712" w:author="John Clevenger" w:date="2023-11-18T14:49:00Z">
          <w:r w:rsidRPr="005A6B63" w:rsidDel="005A6B63">
            <w:rPr>
              <w:rStyle w:val="Hyperlink"/>
              <w:b w:val="0"/>
              <w:bCs w:val="0"/>
              <w:iCs w:val="0"/>
            </w:rPr>
            <w:delText>Appendix P – reject.ini</w:delText>
          </w:r>
          <w:r w:rsidDel="005A6B63">
            <w:rPr>
              <w:webHidden/>
            </w:rPr>
            <w:tab/>
          </w:r>
        </w:del>
      </w:ins>
      <w:ins w:id="713" w:author="John Buck" w:date="2023-04-21T13:55:00Z">
        <w:del w:id="714" w:author="John Clevenger" w:date="2023-11-18T14:49:00Z">
          <w:r w:rsidR="00E35EEA" w:rsidDel="005A6B63">
            <w:rPr>
              <w:webHidden/>
            </w:rPr>
            <w:delText>194</w:delText>
          </w:r>
        </w:del>
      </w:ins>
    </w:p>
    <w:p w14:paraId="6A432B1B" w14:textId="287BB184" w:rsidR="00917410" w:rsidDel="005A6B63" w:rsidRDefault="00917410" w:rsidP="0005660E">
      <w:pPr>
        <w:pStyle w:val="TOC1"/>
        <w:rPr>
          <w:ins w:id="715" w:author="John Buck" w:date="2023-04-11T15:53:00Z"/>
          <w:del w:id="716" w:author="John Clevenger" w:date="2023-11-18T14:49:00Z"/>
          <w:rFonts w:asciiTheme="minorHAnsi" w:eastAsiaTheme="minorEastAsia" w:hAnsiTheme="minorHAnsi" w:cstheme="minorBidi"/>
          <w:sz w:val="22"/>
          <w:szCs w:val="22"/>
        </w:rPr>
      </w:pPr>
      <w:ins w:id="717" w:author="John Buck" w:date="2023-04-11T15:53:00Z">
        <w:del w:id="718" w:author="John Clevenger" w:date="2023-11-18T14:49:00Z">
          <w:r w:rsidRPr="005A6B63" w:rsidDel="005A6B63">
            <w:rPr>
              <w:rStyle w:val="Hyperlink"/>
              <w:b w:val="0"/>
              <w:bCs w:val="0"/>
              <w:iCs w:val="0"/>
            </w:rPr>
            <w:delText>Appendix Q – GUI Customization</w:delText>
          </w:r>
          <w:r w:rsidDel="005A6B63">
            <w:rPr>
              <w:webHidden/>
            </w:rPr>
            <w:tab/>
          </w:r>
        </w:del>
      </w:ins>
      <w:ins w:id="719" w:author="John Buck" w:date="2023-04-21T13:55:00Z">
        <w:del w:id="720" w:author="John Clevenger" w:date="2023-11-18T14:49:00Z">
          <w:r w:rsidR="00E35EEA" w:rsidDel="005A6B63">
            <w:rPr>
              <w:webHidden/>
            </w:rPr>
            <w:delText>196</w:delText>
          </w:r>
        </w:del>
      </w:ins>
    </w:p>
    <w:p w14:paraId="2DD998A8" w14:textId="1D900DBE" w:rsidR="00917410" w:rsidDel="005A6B63" w:rsidRDefault="00917410" w:rsidP="0005660E">
      <w:pPr>
        <w:pStyle w:val="TOC1"/>
        <w:rPr>
          <w:ins w:id="721" w:author="John Buck" w:date="2023-04-11T15:53:00Z"/>
          <w:del w:id="722" w:author="John Clevenger" w:date="2023-11-18T14:49:00Z"/>
          <w:rFonts w:asciiTheme="minorHAnsi" w:eastAsiaTheme="minorEastAsia" w:hAnsiTheme="minorHAnsi" w:cstheme="minorBidi"/>
          <w:sz w:val="22"/>
          <w:szCs w:val="22"/>
        </w:rPr>
      </w:pPr>
      <w:ins w:id="723" w:author="John Buck" w:date="2023-04-11T15:53:00Z">
        <w:del w:id="724" w:author="John Clevenger" w:date="2023-11-18T14:49:00Z">
          <w:r w:rsidRPr="005A6B63" w:rsidDel="005A6B63">
            <w:rPr>
              <w:rStyle w:val="Hyperlink"/>
              <w:b w:val="0"/>
              <w:bCs w:val="0"/>
              <w:iCs w:val="0"/>
            </w:rPr>
            <w:delText>Appendix R – Shadow Mode</w:delText>
          </w:r>
          <w:r w:rsidDel="005A6B63">
            <w:rPr>
              <w:webHidden/>
            </w:rPr>
            <w:tab/>
          </w:r>
        </w:del>
      </w:ins>
      <w:ins w:id="725" w:author="John Buck" w:date="2023-04-21T13:55:00Z">
        <w:del w:id="726" w:author="John Clevenger" w:date="2023-11-18T14:49:00Z">
          <w:r w:rsidR="00E35EEA" w:rsidDel="005A6B63">
            <w:rPr>
              <w:webHidden/>
            </w:rPr>
            <w:delText>197</w:delText>
          </w:r>
        </w:del>
      </w:ins>
    </w:p>
    <w:p w14:paraId="0FC22373" w14:textId="78ED5D83" w:rsidR="00917410" w:rsidDel="005A6B63" w:rsidRDefault="00917410" w:rsidP="0005660E">
      <w:pPr>
        <w:pStyle w:val="TOC1"/>
        <w:rPr>
          <w:ins w:id="727" w:author="John Buck" w:date="2023-04-11T15:53:00Z"/>
          <w:del w:id="728" w:author="John Clevenger" w:date="2023-11-18T14:49:00Z"/>
          <w:rFonts w:asciiTheme="minorHAnsi" w:eastAsiaTheme="minorEastAsia" w:hAnsiTheme="minorHAnsi" w:cstheme="minorBidi"/>
          <w:sz w:val="22"/>
          <w:szCs w:val="22"/>
        </w:rPr>
      </w:pPr>
      <w:ins w:id="729" w:author="John Buck" w:date="2023-04-11T15:53:00Z">
        <w:del w:id="730" w:author="John Clevenger" w:date="2023-11-18T14:49:00Z">
          <w:r w:rsidRPr="005A6B63" w:rsidDel="005A6B63">
            <w:rPr>
              <w:rStyle w:val="Hyperlink"/>
              <w:b w:val="0"/>
              <w:bCs w:val="0"/>
              <w:iCs w:val="0"/>
            </w:rPr>
            <w:delText xml:space="preserve">Appendix S – The </w:delText>
          </w:r>
          <w:r w:rsidRPr="005A6B63" w:rsidDel="005A6B63">
            <w:rPr>
              <w:rStyle w:val="Hyperlink"/>
              <w:b w:val="0"/>
              <w:bCs w:val="0"/>
              <w:i/>
              <w:iCs w:val="0"/>
            </w:rPr>
            <w:delText>pc2rui</w:delText>
          </w:r>
          <w:r w:rsidRPr="005A6B63" w:rsidDel="005A6B63">
            <w:rPr>
              <w:rStyle w:val="Hyperlink"/>
              <w:b w:val="0"/>
              <w:bCs w:val="0"/>
              <w:iCs w:val="0"/>
            </w:rPr>
            <w:delText xml:space="preserve"> Tool</w:delText>
          </w:r>
          <w:r w:rsidDel="005A6B63">
            <w:rPr>
              <w:webHidden/>
            </w:rPr>
            <w:tab/>
          </w:r>
        </w:del>
      </w:ins>
      <w:ins w:id="731" w:author="John Buck" w:date="2023-04-21T13:55:00Z">
        <w:del w:id="732" w:author="John Clevenger" w:date="2023-11-18T14:49:00Z">
          <w:r w:rsidR="00E35EEA" w:rsidDel="005A6B63">
            <w:rPr>
              <w:webHidden/>
            </w:rPr>
            <w:delText>211</w:delText>
          </w:r>
        </w:del>
      </w:ins>
    </w:p>
    <w:p w14:paraId="25D6B205" w14:textId="5B8AE7E2" w:rsidR="00917410" w:rsidDel="005A6B63" w:rsidRDefault="00917410" w:rsidP="0005660E">
      <w:pPr>
        <w:pStyle w:val="TOC1"/>
        <w:rPr>
          <w:ins w:id="733" w:author="John Buck" w:date="2023-04-11T15:53:00Z"/>
          <w:del w:id="734" w:author="John Clevenger" w:date="2023-11-18T14:49:00Z"/>
          <w:rFonts w:asciiTheme="minorHAnsi" w:eastAsiaTheme="minorEastAsia" w:hAnsiTheme="minorHAnsi" w:cstheme="minorBidi"/>
          <w:sz w:val="22"/>
          <w:szCs w:val="22"/>
        </w:rPr>
      </w:pPr>
      <w:ins w:id="735" w:author="John Buck" w:date="2023-04-11T15:53:00Z">
        <w:del w:id="736" w:author="John Clevenger" w:date="2023-11-18T14:49:00Z">
          <w:r w:rsidRPr="005A6B63" w:rsidDel="005A6B63">
            <w:rPr>
              <w:rStyle w:val="Hyperlink"/>
              <w:b w:val="0"/>
              <w:bCs w:val="0"/>
              <w:iCs w:val="0"/>
            </w:rPr>
            <w:delText xml:space="preserve">Appendix T – The </w:delText>
          </w:r>
          <w:r w:rsidRPr="005A6B63" w:rsidDel="005A6B63">
            <w:rPr>
              <w:rStyle w:val="Hyperlink"/>
              <w:b w:val="0"/>
              <w:bCs w:val="0"/>
              <w:i/>
              <w:iCs w:val="0"/>
            </w:rPr>
            <w:delText>pc2tools</w:delText>
          </w:r>
          <w:r w:rsidRPr="005A6B63" w:rsidDel="005A6B63">
            <w:rPr>
              <w:rStyle w:val="Hyperlink"/>
              <w:b w:val="0"/>
              <w:bCs w:val="0"/>
              <w:iCs w:val="0"/>
            </w:rPr>
            <w:delText xml:space="preserve"> Toolsuite</w:delText>
          </w:r>
          <w:r w:rsidDel="005A6B63">
            <w:rPr>
              <w:webHidden/>
            </w:rPr>
            <w:tab/>
          </w:r>
        </w:del>
      </w:ins>
      <w:ins w:id="737" w:author="John Buck" w:date="2023-04-21T13:55:00Z">
        <w:del w:id="738" w:author="John Clevenger" w:date="2023-11-18T14:49:00Z">
          <w:r w:rsidR="00E35EEA" w:rsidDel="005A6B63">
            <w:rPr>
              <w:webHidden/>
            </w:rPr>
            <w:delText>213</w:delText>
          </w:r>
        </w:del>
      </w:ins>
    </w:p>
    <w:p w14:paraId="387828FB" w14:textId="3FCA3DAF" w:rsidR="00917410" w:rsidDel="005A6B63" w:rsidRDefault="00917410" w:rsidP="0005660E">
      <w:pPr>
        <w:pStyle w:val="TOC1"/>
        <w:rPr>
          <w:ins w:id="739" w:author="John Buck" w:date="2023-04-11T15:53:00Z"/>
          <w:del w:id="740" w:author="John Clevenger" w:date="2023-11-18T14:49:00Z"/>
          <w:rFonts w:asciiTheme="minorHAnsi" w:eastAsiaTheme="minorEastAsia" w:hAnsiTheme="minorHAnsi" w:cstheme="minorBidi"/>
          <w:sz w:val="22"/>
          <w:szCs w:val="22"/>
        </w:rPr>
      </w:pPr>
      <w:ins w:id="741" w:author="John Buck" w:date="2023-04-11T15:53:00Z">
        <w:del w:id="742" w:author="John Clevenger" w:date="2023-11-18T14:49:00Z">
          <w:r w:rsidRPr="005A6B63" w:rsidDel="005A6B63">
            <w:rPr>
              <w:rStyle w:val="Hyperlink"/>
              <w:b w:val="0"/>
              <w:bCs w:val="0"/>
              <w:iCs w:val="0"/>
            </w:rPr>
            <w:delText>Appendix U – Running in a Sandbox</w:delText>
          </w:r>
          <w:r w:rsidDel="005A6B63">
            <w:rPr>
              <w:webHidden/>
            </w:rPr>
            <w:tab/>
          </w:r>
        </w:del>
      </w:ins>
      <w:ins w:id="743" w:author="John Buck" w:date="2023-04-21T13:55:00Z">
        <w:del w:id="744" w:author="John Clevenger" w:date="2023-11-18T14:49:00Z">
          <w:r w:rsidR="00E35EEA" w:rsidDel="005A6B63">
            <w:rPr>
              <w:webHidden/>
            </w:rPr>
            <w:delText>216</w:delText>
          </w:r>
        </w:del>
      </w:ins>
    </w:p>
    <w:p w14:paraId="62705ECA" w14:textId="74C903BD" w:rsidR="004D72C9" w:rsidDel="005A6B63" w:rsidRDefault="004D72C9">
      <w:pPr>
        <w:pStyle w:val="TOC1"/>
        <w:rPr>
          <w:ins w:id="745" w:author="John Clevenger [2]" w:date="2022-12-17T16:15:00Z"/>
          <w:del w:id="746" w:author="John Clevenger" w:date="2023-11-18T14:49:00Z"/>
          <w:rFonts w:asciiTheme="minorHAnsi" w:eastAsiaTheme="minorEastAsia" w:hAnsiTheme="minorHAnsi" w:cstheme="minorBidi"/>
          <w:b w:val="0"/>
          <w:bCs w:val="0"/>
          <w:iCs w:val="0"/>
          <w:sz w:val="22"/>
          <w:szCs w:val="22"/>
        </w:rPr>
      </w:pPr>
      <w:ins w:id="747" w:author="John Clevenger [2]" w:date="2022-12-17T16:15:00Z">
        <w:del w:id="748" w:author="John Clevenger" w:date="2023-11-18T14:49:00Z">
          <w:r w:rsidRPr="00917410" w:rsidDel="005A6B63">
            <w:rPr>
              <w:rStyle w:val="Hyperlink"/>
              <w:b w:val="0"/>
              <w:bCs w:val="0"/>
              <w:iCs w:val="0"/>
            </w:rPr>
            <w:delText>1</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Introduction</w:delText>
          </w:r>
          <w:r w:rsidDel="005A6B63">
            <w:rPr>
              <w:webHidden/>
            </w:rPr>
            <w:tab/>
          </w:r>
        </w:del>
      </w:ins>
      <w:ins w:id="749" w:author="John Clevenger [2]" w:date="2022-12-17T16:24:00Z">
        <w:del w:id="750" w:author="John Clevenger" w:date="2023-11-18T14:49:00Z">
          <w:r w:rsidR="00F97818" w:rsidDel="005A6B63">
            <w:rPr>
              <w:webHidden/>
            </w:rPr>
            <w:delText>5</w:delText>
          </w:r>
        </w:del>
      </w:ins>
    </w:p>
    <w:p w14:paraId="0BF15CE7" w14:textId="7D9F07C5" w:rsidR="004D72C9" w:rsidDel="005A6B63" w:rsidRDefault="004D72C9" w:rsidP="00F97818">
      <w:pPr>
        <w:pStyle w:val="TOC2"/>
        <w:rPr>
          <w:ins w:id="751" w:author="John Clevenger [2]" w:date="2022-12-17T16:15:00Z"/>
          <w:del w:id="752" w:author="John Clevenger" w:date="2023-11-18T14:49:00Z"/>
          <w:rFonts w:asciiTheme="minorHAnsi" w:eastAsiaTheme="minorEastAsia" w:hAnsiTheme="minorHAnsi" w:cstheme="minorBidi"/>
          <w:sz w:val="22"/>
          <w:szCs w:val="22"/>
        </w:rPr>
      </w:pPr>
      <w:ins w:id="753" w:author="John Clevenger [2]" w:date="2022-12-17T16:15:00Z">
        <w:del w:id="754" w:author="John Clevenger" w:date="2023-11-18T14:49:00Z">
          <w:r w:rsidRPr="00917410" w:rsidDel="005A6B63">
            <w:rPr>
              <w:rStyle w:val="Hyperlink"/>
              <w:b w:val="0"/>
              <w:bCs w:val="0"/>
            </w:rPr>
            <w:delText>1.1</w:delText>
          </w:r>
          <w:r w:rsidDel="005A6B63">
            <w:rPr>
              <w:rFonts w:asciiTheme="minorHAnsi" w:eastAsiaTheme="minorEastAsia" w:hAnsiTheme="minorHAnsi" w:cstheme="minorBidi"/>
              <w:sz w:val="22"/>
              <w:szCs w:val="22"/>
            </w:rPr>
            <w:tab/>
          </w:r>
          <w:r w:rsidRPr="00917410" w:rsidDel="005A6B63">
            <w:rPr>
              <w:rStyle w:val="Hyperlink"/>
              <w:b w:val="0"/>
              <w:bCs w:val="0"/>
            </w:rPr>
            <w:delText>Overview</w:delText>
          </w:r>
          <w:r w:rsidDel="005A6B63">
            <w:rPr>
              <w:webHidden/>
            </w:rPr>
            <w:tab/>
          </w:r>
        </w:del>
      </w:ins>
      <w:ins w:id="755" w:author="John Clevenger [2]" w:date="2022-12-17T16:24:00Z">
        <w:del w:id="756" w:author="John Clevenger" w:date="2023-11-18T14:49:00Z">
          <w:r w:rsidR="00F97818" w:rsidDel="005A6B63">
            <w:rPr>
              <w:webHidden/>
            </w:rPr>
            <w:delText>5</w:delText>
          </w:r>
        </w:del>
      </w:ins>
    </w:p>
    <w:p w14:paraId="4585C483" w14:textId="0A0E7C0A" w:rsidR="004D72C9" w:rsidDel="005A6B63" w:rsidRDefault="004D72C9" w:rsidP="00F97818">
      <w:pPr>
        <w:pStyle w:val="TOC2"/>
        <w:rPr>
          <w:ins w:id="757" w:author="John Clevenger [2]" w:date="2022-12-17T16:15:00Z"/>
          <w:del w:id="758" w:author="John Clevenger" w:date="2023-11-18T14:49:00Z"/>
          <w:rFonts w:asciiTheme="minorHAnsi" w:eastAsiaTheme="minorEastAsia" w:hAnsiTheme="minorHAnsi" w:cstheme="minorBidi"/>
          <w:sz w:val="22"/>
          <w:szCs w:val="22"/>
        </w:rPr>
      </w:pPr>
      <w:ins w:id="759" w:author="John Clevenger [2]" w:date="2022-12-17T16:15:00Z">
        <w:del w:id="760" w:author="John Clevenger" w:date="2023-11-18T14:49:00Z">
          <w:r w:rsidRPr="00917410" w:rsidDel="005A6B63">
            <w:rPr>
              <w:rStyle w:val="Hyperlink"/>
              <w:b w:val="0"/>
              <w:bCs w:val="0"/>
            </w:rPr>
            <w:delText>1.2</w:delText>
          </w:r>
          <w:r w:rsidDel="005A6B63">
            <w:rPr>
              <w:rFonts w:asciiTheme="minorHAnsi" w:eastAsiaTheme="minorEastAsia" w:hAnsiTheme="minorHAnsi" w:cstheme="minorBidi"/>
              <w:sz w:val="22"/>
              <w:szCs w:val="22"/>
            </w:rPr>
            <w:tab/>
          </w:r>
          <w:r w:rsidRPr="00917410" w:rsidDel="005A6B63">
            <w:rPr>
              <w:rStyle w:val="Hyperlink"/>
              <w:b w:val="0"/>
              <w:bCs w:val="0"/>
            </w:rPr>
            <w:delText>Compatibility Note</w:delText>
          </w:r>
          <w:r w:rsidDel="005A6B63">
            <w:rPr>
              <w:webHidden/>
            </w:rPr>
            <w:tab/>
          </w:r>
        </w:del>
      </w:ins>
      <w:ins w:id="761" w:author="John Clevenger [2]" w:date="2022-12-17T16:24:00Z">
        <w:del w:id="762" w:author="John Clevenger" w:date="2023-11-18T14:49:00Z">
          <w:r w:rsidR="00F97818" w:rsidDel="005A6B63">
            <w:rPr>
              <w:webHidden/>
            </w:rPr>
            <w:delText>6</w:delText>
          </w:r>
        </w:del>
      </w:ins>
    </w:p>
    <w:p w14:paraId="37D0B114" w14:textId="2D041E4D" w:rsidR="004D72C9" w:rsidDel="005A6B63" w:rsidRDefault="004D72C9" w:rsidP="00F97818">
      <w:pPr>
        <w:pStyle w:val="TOC2"/>
        <w:rPr>
          <w:ins w:id="763" w:author="John Clevenger [2]" w:date="2022-12-17T16:15:00Z"/>
          <w:del w:id="764" w:author="John Clevenger" w:date="2023-11-18T14:49:00Z"/>
          <w:rFonts w:asciiTheme="minorHAnsi" w:eastAsiaTheme="minorEastAsia" w:hAnsiTheme="minorHAnsi" w:cstheme="minorBidi"/>
          <w:sz w:val="22"/>
          <w:szCs w:val="22"/>
        </w:rPr>
      </w:pPr>
      <w:ins w:id="765" w:author="John Clevenger [2]" w:date="2022-12-17T16:15:00Z">
        <w:del w:id="766" w:author="John Clevenger" w:date="2023-11-18T14:49:00Z">
          <w:r w:rsidRPr="00917410" w:rsidDel="005A6B63">
            <w:rPr>
              <w:rStyle w:val="Hyperlink"/>
              <w:b w:val="0"/>
              <w:bCs w:val="0"/>
            </w:rPr>
            <w:delText>1.3</w:delText>
          </w:r>
          <w:r w:rsidDel="005A6B63">
            <w:rPr>
              <w:rFonts w:asciiTheme="minorHAnsi" w:eastAsiaTheme="minorEastAsia" w:hAnsiTheme="minorHAnsi" w:cstheme="minorBidi"/>
              <w:sz w:val="22"/>
              <w:szCs w:val="22"/>
            </w:rPr>
            <w:tab/>
          </w:r>
          <w:r w:rsidRPr="00917410" w:rsidDel="005A6B63">
            <w:rPr>
              <w:rStyle w:val="Hyperlink"/>
              <w:b w:val="0"/>
              <w:bCs w:val="0"/>
            </w:rPr>
            <w:delText>References</w:delText>
          </w:r>
          <w:r w:rsidDel="005A6B63">
            <w:rPr>
              <w:webHidden/>
            </w:rPr>
            <w:tab/>
          </w:r>
        </w:del>
      </w:ins>
      <w:ins w:id="767" w:author="John Clevenger [2]" w:date="2022-12-17T16:24:00Z">
        <w:del w:id="768" w:author="John Clevenger" w:date="2023-11-18T14:49:00Z">
          <w:r w:rsidR="00F97818" w:rsidDel="005A6B63">
            <w:rPr>
              <w:webHidden/>
            </w:rPr>
            <w:delText>6</w:delText>
          </w:r>
        </w:del>
      </w:ins>
    </w:p>
    <w:p w14:paraId="5C261DC9" w14:textId="3ED8A14F" w:rsidR="004D72C9" w:rsidDel="005A6B63" w:rsidRDefault="004D72C9">
      <w:pPr>
        <w:pStyle w:val="TOC1"/>
        <w:rPr>
          <w:ins w:id="769" w:author="John Clevenger [2]" w:date="2022-12-17T16:15:00Z"/>
          <w:del w:id="770" w:author="John Clevenger" w:date="2023-11-18T14:49:00Z"/>
          <w:rFonts w:asciiTheme="minorHAnsi" w:eastAsiaTheme="minorEastAsia" w:hAnsiTheme="minorHAnsi" w:cstheme="minorBidi"/>
          <w:b w:val="0"/>
          <w:bCs w:val="0"/>
          <w:iCs w:val="0"/>
          <w:sz w:val="22"/>
          <w:szCs w:val="22"/>
        </w:rPr>
      </w:pPr>
      <w:ins w:id="771" w:author="John Clevenger [2]" w:date="2022-12-17T16:15:00Z">
        <w:del w:id="772" w:author="John Clevenger" w:date="2023-11-18T14:49:00Z">
          <w:r w:rsidRPr="00917410" w:rsidDel="005A6B63">
            <w:rPr>
              <w:rStyle w:val="Hyperlink"/>
              <w:b w:val="0"/>
              <w:bCs w:val="0"/>
              <w:iCs w:val="0"/>
            </w:rPr>
            <w:delText>2</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Getting Started</w:delText>
          </w:r>
          <w:r w:rsidDel="005A6B63">
            <w:rPr>
              <w:webHidden/>
            </w:rPr>
            <w:tab/>
          </w:r>
        </w:del>
      </w:ins>
      <w:ins w:id="773" w:author="John Clevenger [2]" w:date="2022-12-17T16:24:00Z">
        <w:del w:id="774" w:author="John Clevenger" w:date="2023-11-18T14:49:00Z">
          <w:r w:rsidR="00F97818" w:rsidDel="005A6B63">
            <w:rPr>
              <w:webHidden/>
            </w:rPr>
            <w:delText>7</w:delText>
          </w:r>
        </w:del>
      </w:ins>
    </w:p>
    <w:p w14:paraId="3D5199D6" w14:textId="0F4E596F" w:rsidR="004D72C9" w:rsidDel="005A6B63" w:rsidRDefault="004D72C9" w:rsidP="00F97818">
      <w:pPr>
        <w:pStyle w:val="TOC2"/>
        <w:rPr>
          <w:ins w:id="775" w:author="John Clevenger [2]" w:date="2022-12-17T16:15:00Z"/>
          <w:del w:id="776" w:author="John Clevenger" w:date="2023-11-18T14:49:00Z"/>
          <w:rFonts w:asciiTheme="minorHAnsi" w:eastAsiaTheme="minorEastAsia" w:hAnsiTheme="minorHAnsi" w:cstheme="minorBidi"/>
          <w:sz w:val="22"/>
          <w:szCs w:val="22"/>
        </w:rPr>
      </w:pPr>
      <w:ins w:id="777" w:author="John Clevenger [2]" w:date="2022-12-17T16:15:00Z">
        <w:del w:id="778" w:author="John Clevenger" w:date="2023-11-18T14:49:00Z">
          <w:r w:rsidRPr="00917410" w:rsidDel="005A6B63">
            <w:rPr>
              <w:rStyle w:val="Hyperlink"/>
              <w:b w:val="0"/>
              <w:bCs w:val="0"/>
            </w:rPr>
            <w:delText>2.1</w:delText>
          </w:r>
          <w:r w:rsidDel="005A6B63">
            <w:rPr>
              <w:rFonts w:asciiTheme="minorHAnsi" w:eastAsiaTheme="minorEastAsia" w:hAnsiTheme="minorHAnsi" w:cstheme="minorBidi"/>
              <w:sz w:val="22"/>
              <w:szCs w:val="22"/>
            </w:rPr>
            <w:tab/>
          </w:r>
          <w:r w:rsidRPr="00917410" w:rsidDel="005A6B63">
            <w:rPr>
              <w:rStyle w:val="Hyperlink"/>
              <w:b w:val="0"/>
              <w:bCs w:val="0"/>
            </w:rPr>
            <w:delText>Server Startup</w:delText>
          </w:r>
          <w:r w:rsidDel="005A6B63">
            <w:rPr>
              <w:webHidden/>
            </w:rPr>
            <w:tab/>
          </w:r>
        </w:del>
      </w:ins>
      <w:ins w:id="779" w:author="John Clevenger [2]" w:date="2022-12-17T16:24:00Z">
        <w:del w:id="780" w:author="John Clevenger" w:date="2023-11-18T14:49:00Z">
          <w:r w:rsidR="00F97818" w:rsidDel="005A6B63">
            <w:rPr>
              <w:webHidden/>
            </w:rPr>
            <w:delText>7</w:delText>
          </w:r>
        </w:del>
      </w:ins>
    </w:p>
    <w:p w14:paraId="7E877D35" w14:textId="4DE2A8FF" w:rsidR="004D72C9" w:rsidDel="005A6B63" w:rsidRDefault="004D72C9" w:rsidP="00F97818">
      <w:pPr>
        <w:pStyle w:val="TOC2"/>
        <w:rPr>
          <w:ins w:id="781" w:author="John Clevenger [2]" w:date="2022-12-17T16:15:00Z"/>
          <w:del w:id="782" w:author="John Clevenger" w:date="2023-11-18T14:49:00Z"/>
          <w:rFonts w:asciiTheme="minorHAnsi" w:eastAsiaTheme="minorEastAsia" w:hAnsiTheme="minorHAnsi" w:cstheme="minorBidi"/>
          <w:sz w:val="22"/>
          <w:szCs w:val="22"/>
        </w:rPr>
      </w:pPr>
      <w:ins w:id="783" w:author="John Clevenger [2]" w:date="2022-12-17T16:15:00Z">
        <w:del w:id="784" w:author="John Clevenger" w:date="2023-11-18T14:49:00Z">
          <w:r w:rsidRPr="00917410" w:rsidDel="005A6B63">
            <w:rPr>
              <w:rStyle w:val="Hyperlink"/>
              <w:b w:val="0"/>
              <w:bCs w:val="0"/>
            </w:rPr>
            <w:delText>2.2</w:delText>
          </w:r>
          <w:r w:rsidDel="005A6B63">
            <w:rPr>
              <w:rFonts w:asciiTheme="minorHAnsi" w:eastAsiaTheme="minorEastAsia" w:hAnsiTheme="minorHAnsi" w:cstheme="minorBidi"/>
              <w:sz w:val="22"/>
              <w:szCs w:val="22"/>
            </w:rPr>
            <w:tab/>
          </w:r>
          <w:r w:rsidRPr="00917410" w:rsidDel="005A6B63">
            <w:rPr>
              <w:rStyle w:val="Hyperlink"/>
              <w:b w:val="0"/>
              <w:bCs w:val="0"/>
            </w:rPr>
            <w:delText>Admin Startup</w:delText>
          </w:r>
          <w:r w:rsidDel="005A6B63">
            <w:rPr>
              <w:webHidden/>
            </w:rPr>
            <w:tab/>
          </w:r>
        </w:del>
      </w:ins>
      <w:ins w:id="785" w:author="John Clevenger [2]" w:date="2022-12-17T16:24:00Z">
        <w:del w:id="786" w:author="John Clevenger" w:date="2023-11-18T14:49:00Z">
          <w:r w:rsidR="00F97818" w:rsidDel="005A6B63">
            <w:rPr>
              <w:webHidden/>
            </w:rPr>
            <w:delText>7</w:delText>
          </w:r>
        </w:del>
      </w:ins>
    </w:p>
    <w:p w14:paraId="2EDB4B9F" w14:textId="3D2D82B2" w:rsidR="004D72C9" w:rsidDel="005A6B63" w:rsidRDefault="004D72C9" w:rsidP="00F97818">
      <w:pPr>
        <w:pStyle w:val="TOC2"/>
        <w:rPr>
          <w:ins w:id="787" w:author="John Clevenger [2]" w:date="2022-12-17T16:15:00Z"/>
          <w:del w:id="788" w:author="John Clevenger" w:date="2023-11-18T14:49:00Z"/>
          <w:rFonts w:asciiTheme="minorHAnsi" w:eastAsiaTheme="minorEastAsia" w:hAnsiTheme="minorHAnsi" w:cstheme="minorBidi"/>
          <w:sz w:val="22"/>
          <w:szCs w:val="22"/>
        </w:rPr>
      </w:pPr>
      <w:ins w:id="789" w:author="John Clevenger [2]" w:date="2022-12-17T16:15:00Z">
        <w:del w:id="790" w:author="John Clevenger" w:date="2023-11-18T14:49:00Z">
          <w:r w:rsidRPr="00917410" w:rsidDel="005A6B63">
            <w:rPr>
              <w:rStyle w:val="Hyperlink"/>
              <w:b w:val="0"/>
              <w:bCs w:val="0"/>
            </w:rPr>
            <w:delText>2.3</w:delText>
          </w:r>
          <w:r w:rsidDel="005A6B63">
            <w:rPr>
              <w:rFonts w:asciiTheme="minorHAnsi" w:eastAsiaTheme="minorEastAsia" w:hAnsiTheme="minorHAnsi" w:cstheme="minorBidi"/>
              <w:sz w:val="22"/>
              <w:szCs w:val="22"/>
            </w:rPr>
            <w:tab/>
          </w:r>
          <w:r w:rsidRPr="00917410" w:rsidDel="005A6B63">
            <w:rPr>
              <w:rStyle w:val="Hyperlink"/>
              <w:b w:val="0"/>
              <w:bCs w:val="0"/>
            </w:rPr>
            <w:delText>Contest Configuration</w:delText>
          </w:r>
          <w:r w:rsidDel="005A6B63">
            <w:rPr>
              <w:webHidden/>
            </w:rPr>
            <w:tab/>
          </w:r>
        </w:del>
      </w:ins>
      <w:ins w:id="791" w:author="John Clevenger [2]" w:date="2022-12-17T16:24:00Z">
        <w:del w:id="792" w:author="John Clevenger" w:date="2023-11-18T14:49:00Z">
          <w:r w:rsidR="00F97818" w:rsidDel="005A6B63">
            <w:rPr>
              <w:webHidden/>
            </w:rPr>
            <w:delText>8</w:delText>
          </w:r>
        </w:del>
      </w:ins>
    </w:p>
    <w:p w14:paraId="2DF0E5DC" w14:textId="3A9866CF" w:rsidR="004D72C9" w:rsidDel="005A6B63" w:rsidRDefault="004D72C9" w:rsidP="00F97818">
      <w:pPr>
        <w:pStyle w:val="TOC2"/>
        <w:rPr>
          <w:ins w:id="793" w:author="John Clevenger [2]" w:date="2022-12-17T16:15:00Z"/>
          <w:del w:id="794" w:author="John Clevenger" w:date="2023-11-18T14:49:00Z"/>
          <w:rFonts w:asciiTheme="minorHAnsi" w:eastAsiaTheme="minorEastAsia" w:hAnsiTheme="minorHAnsi" w:cstheme="minorBidi"/>
          <w:sz w:val="22"/>
          <w:szCs w:val="22"/>
        </w:rPr>
      </w:pPr>
      <w:ins w:id="795" w:author="John Clevenger [2]" w:date="2022-12-17T16:15:00Z">
        <w:del w:id="796" w:author="John Clevenger" w:date="2023-11-18T14:49:00Z">
          <w:r w:rsidRPr="00917410" w:rsidDel="005A6B63">
            <w:rPr>
              <w:rStyle w:val="Hyperlink"/>
              <w:b w:val="0"/>
              <w:bCs w:val="0"/>
            </w:rPr>
            <w:delText>2.4</w:delText>
          </w:r>
          <w:r w:rsidDel="005A6B63">
            <w:rPr>
              <w:rFonts w:asciiTheme="minorHAnsi" w:eastAsiaTheme="minorEastAsia" w:hAnsiTheme="minorHAnsi" w:cstheme="minorBidi"/>
              <w:sz w:val="22"/>
              <w:szCs w:val="22"/>
            </w:rPr>
            <w:tab/>
          </w:r>
          <w:r w:rsidRPr="00917410" w:rsidDel="005A6B63">
            <w:rPr>
              <w:rStyle w:val="Hyperlink"/>
              <w:b w:val="0"/>
              <w:bCs w:val="0"/>
            </w:rPr>
            <w:delText>Team Startup</w:delText>
          </w:r>
          <w:r w:rsidDel="005A6B63">
            <w:rPr>
              <w:webHidden/>
            </w:rPr>
            <w:tab/>
          </w:r>
        </w:del>
      </w:ins>
      <w:ins w:id="797" w:author="John Clevenger [2]" w:date="2022-12-17T16:24:00Z">
        <w:del w:id="798" w:author="John Clevenger" w:date="2023-11-18T14:49:00Z">
          <w:r w:rsidR="00F97818" w:rsidDel="005A6B63">
            <w:rPr>
              <w:webHidden/>
            </w:rPr>
            <w:delText>8</w:delText>
          </w:r>
        </w:del>
      </w:ins>
    </w:p>
    <w:p w14:paraId="0DAEED43" w14:textId="2611DF53" w:rsidR="004D72C9" w:rsidDel="005A6B63" w:rsidRDefault="004D72C9" w:rsidP="00F97818">
      <w:pPr>
        <w:pStyle w:val="TOC2"/>
        <w:rPr>
          <w:ins w:id="799" w:author="John Clevenger [2]" w:date="2022-12-17T16:15:00Z"/>
          <w:del w:id="800" w:author="John Clevenger" w:date="2023-11-18T14:49:00Z"/>
          <w:rFonts w:asciiTheme="minorHAnsi" w:eastAsiaTheme="minorEastAsia" w:hAnsiTheme="minorHAnsi" w:cstheme="minorBidi"/>
          <w:sz w:val="22"/>
          <w:szCs w:val="22"/>
        </w:rPr>
      </w:pPr>
      <w:ins w:id="801" w:author="John Clevenger [2]" w:date="2022-12-17T16:15:00Z">
        <w:del w:id="802" w:author="John Clevenger" w:date="2023-11-18T14:49:00Z">
          <w:r w:rsidRPr="00917410" w:rsidDel="005A6B63">
            <w:rPr>
              <w:rStyle w:val="Hyperlink"/>
              <w:b w:val="0"/>
              <w:bCs w:val="0"/>
            </w:rPr>
            <w:delText>2.5</w:delText>
          </w:r>
          <w:r w:rsidDel="005A6B63">
            <w:rPr>
              <w:rFonts w:asciiTheme="minorHAnsi" w:eastAsiaTheme="minorEastAsia" w:hAnsiTheme="minorHAnsi" w:cstheme="minorBidi"/>
              <w:sz w:val="22"/>
              <w:szCs w:val="22"/>
            </w:rPr>
            <w:tab/>
          </w:r>
          <w:r w:rsidRPr="00917410" w:rsidDel="005A6B63">
            <w:rPr>
              <w:rStyle w:val="Hyperlink"/>
              <w:b w:val="0"/>
              <w:bCs w:val="0"/>
            </w:rPr>
            <w:delText>Judge Startup</w:delText>
          </w:r>
          <w:r w:rsidDel="005A6B63">
            <w:rPr>
              <w:webHidden/>
            </w:rPr>
            <w:tab/>
          </w:r>
        </w:del>
      </w:ins>
      <w:ins w:id="803" w:author="John Clevenger [2]" w:date="2022-12-17T16:24:00Z">
        <w:del w:id="804" w:author="John Clevenger" w:date="2023-11-18T14:49:00Z">
          <w:r w:rsidR="00F97818" w:rsidDel="005A6B63">
            <w:rPr>
              <w:webHidden/>
            </w:rPr>
            <w:delText>9</w:delText>
          </w:r>
        </w:del>
      </w:ins>
    </w:p>
    <w:p w14:paraId="0AD0C9A2" w14:textId="72705451" w:rsidR="004D72C9" w:rsidDel="005A6B63" w:rsidRDefault="004D72C9" w:rsidP="00F97818">
      <w:pPr>
        <w:pStyle w:val="TOC2"/>
        <w:rPr>
          <w:ins w:id="805" w:author="John Clevenger [2]" w:date="2022-12-17T16:15:00Z"/>
          <w:del w:id="806" w:author="John Clevenger" w:date="2023-11-18T14:49:00Z"/>
          <w:rFonts w:asciiTheme="minorHAnsi" w:eastAsiaTheme="minorEastAsia" w:hAnsiTheme="minorHAnsi" w:cstheme="minorBidi"/>
          <w:sz w:val="22"/>
          <w:szCs w:val="22"/>
        </w:rPr>
      </w:pPr>
      <w:ins w:id="807" w:author="John Clevenger [2]" w:date="2022-12-17T16:15:00Z">
        <w:del w:id="808" w:author="John Clevenger" w:date="2023-11-18T14:49:00Z">
          <w:r w:rsidRPr="00917410" w:rsidDel="005A6B63">
            <w:rPr>
              <w:rStyle w:val="Hyperlink"/>
              <w:b w:val="0"/>
              <w:bCs w:val="0"/>
            </w:rPr>
            <w:delText>2.6</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Startup</w:delText>
          </w:r>
          <w:r w:rsidDel="005A6B63">
            <w:rPr>
              <w:webHidden/>
            </w:rPr>
            <w:tab/>
          </w:r>
        </w:del>
      </w:ins>
      <w:ins w:id="809" w:author="John Clevenger [2]" w:date="2022-12-17T16:24:00Z">
        <w:del w:id="810" w:author="John Clevenger" w:date="2023-11-18T14:49:00Z">
          <w:r w:rsidR="00F97818" w:rsidDel="005A6B63">
            <w:rPr>
              <w:webHidden/>
            </w:rPr>
            <w:delText>9</w:delText>
          </w:r>
        </w:del>
      </w:ins>
    </w:p>
    <w:p w14:paraId="06D3F85D" w14:textId="545C695B" w:rsidR="004D72C9" w:rsidDel="005A6B63" w:rsidRDefault="004D72C9" w:rsidP="00F97818">
      <w:pPr>
        <w:pStyle w:val="TOC2"/>
        <w:rPr>
          <w:ins w:id="811" w:author="John Clevenger [2]" w:date="2022-12-17T16:15:00Z"/>
          <w:del w:id="812" w:author="John Clevenger" w:date="2023-11-18T14:49:00Z"/>
          <w:rFonts w:asciiTheme="minorHAnsi" w:eastAsiaTheme="minorEastAsia" w:hAnsiTheme="minorHAnsi" w:cstheme="minorBidi"/>
          <w:sz w:val="22"/>
          <w:szCs w:val="22"/>
        </w:rPr>
      </w:pPr>
      <w:ins w:id="813" w:author="John Clevenger [2]" w:date="2022-12-17T16:15:00Z">
        <w:del w:id="814" w:author="John Clevenger" w:date="2023-11-18T14:49:00Z">
          <w:r w:rsidRPr="00917410" w:rsidDel="005A6B63">
            <w:rPr>
              <w:rStyle w:val="Hyperlink"/>
              <w:b w:val="0"/>
              <w:bCs w:val="0"/>
            </w:rPr>
            <w:delText>2.7</w:delText>
          </w:r>
          <w:r w:rsidDel="005A6B63">
            <w:rPr>
              <w:rFonts w:asciiTheme="minorHAnsi" w:eastAsiaTheme="minorEastAsia" w:hAnsiTheme="minorHAnsi" w:cstheme="minorBidi"/>
              <w:sz w:val="22"/>
              <w:szCs w:val="22"/>
            </w:rPr>
            <w:tab/>
          </w:r>
          <w:r w:rsidRPr="00917410" w:rsidDel="005A6B63">
            <w:rPr>
              <w:rStyle w:val="Hyperlink"/>
              <w:b w:val="0"/>
              <w:bCs w:val="0"/>
            </w:rPr>
            <w:delText>Starting the Contest</w:delText>
          </w:r>
          <w:r w:rsidDel="005A6B63">
            <w:rPr>
              <w:webHidden/>
            </w:rPr>
            <w:tab/>
          </w:r>
        </w:del>
      </w:ins>
      <w:ins w:id="815" w:author="John Clevenger [2]" w:date="2022-12-17T16:24:00Z">
        <w:del w:id="816" w:author="John Clevenger" w:date="2023-11-18T14:49:00Z">
          <w:r w:rsidR="00F97818" w:rsidDel="005A6B63">
            <w:rPr>
              <w:webHidden/>
            </w:rPr>
            <w:delText>10</w:delText>
          </w:r>
        </w:del>
      </w:ins>
    </w:p>
    <w:p w14:paraId="0CEBB738" w14:textId="753A920F" w:rsidR="004D72C9" w:rsidDel="005A6B63" w:rsidRDefault="004D72C9" w:rsidP="00F97818">
      <w:pPr>
        <w:pStyle w:val="TOC2"/>
        <w:rPr>
          <w:ins w:id="817" w:author="John Clevenger [2]" w:date="2022-12-17T16:15:00Z"/>
          <w:del w:id="818" w:author="John Clevenger" w:date="2023-11-18T14:49:00Z"/>
          <w:rFonts w:asciiTheme="minorHAnsi" w:eastAsiaTheme="minorEastAsia" w:hAnsiTheme="minorHAnsi" w:cstheme="minorBidi"/>
          <w:sz w:val="22"/>
          <w:szCs w:val="22"/>
        </w:rPr>
      </w:pPr>
      <w:ins w:id="819" w:author="John Clevenger [2]" w:date="2022-12-17T16:15:00Z">
        <w:del w:id="820" w:author="John Clevenger" w:date="2023-11-18T14:49:00Z">
          <w:r w:rsidRPr="00917410" w:rsidDel="005A6B63">
            <w:rPr>
              <w:rStyle w:val="Hyperlink"/>
              <w:b w:val="0"/>
              <w:bCs w:val="0"/>
            </w:rPr>
            <w:delText>2.8</w:delText>
          </w:r>
          <w:r w:rsidDel="005A6B63">
            <w:rPr>
              <w:rFonts w:asciiTheme="minorHAnsi" w:eastAsiaTheme="minorEastAsia" w:hAnsiTheme="minorHAnsi" w:cstheme="minorBidi"/>
              <w:sz w:val="22"/>
              <w:szCs w:val="22"/>
            </w:rPr>
            <w:tab/>
          </w:r>
          <w:r w:rsidRPr="00917410" w:rsidDel="005A6B63">
            <w:rPr>
              <w:rStyle w:val="Hyperlink"/>
              <w:b w:val="0"/>
              <w:bCs w:val="0"/>
            </w:rPr>
            <w:delText>Additional Information</w:delText>
          </w:r>
          <w:r w:rsidDel="005A6B63">
            <w:rPr>
              <w:webHidden/>
            </w:rPr>
            <w:tab/>
          </w:r>
        </w:del>
      </w:ins>
      <w:ins w:id="821" w:author="John Clevenger [2]" w:date="2022-12-17T16:24:00Z">
        <w:del w:id="822" w:author="John Clevenger" w:date="2023-11-18T14:49:00Z">
          <w:r w:rsidR="00F97818" w:rsidDel="005A6B63">
            <w:rPr>
              <w:webHidden/>
            </w:rPr>
            <w:delText>10</w:delText>
          </w:r>
        </w:del>
      </w:ins>
    </w:p>
    <w:p w14:paraId="49E091FF" w14:textId="7169B0B9" w:rsidR="004D72C9" w:rsidDel="005A6B63" w:rsidRDefault="004D72C9">
      <w:pPr>
        <w:pStyle w:val="TOC1"/>
        <w:rPr>
          <w:ins w:id="823" w:author="John Clevenger [2]" w:date="2022-12-17T16:15:00Z"/>
          <w:del w:id="824" w:author="John Clevenger" w:date="2023-11-18T14:49:00Z"/>
          <w:rFonts w:asciiTheme="minorHAnsi" w:eastAsiaTheme="minorEastAsia" w:hAnsiTheme="minorHAnsi" w:cstheme="minorBidi"/>
          <w:b w:val="0"/>
          <w:bCs w:val="0"/>
          <w:iCs w:val="0"/>
          <w:sz w:val="22"/>
          <w:szCs w:val="22"/>
        </w:rPr>
      </w:pPr>
      <w:ins w:id="825" w:author="John Clevenger [2]" w:date="2022-12-17T16:15:00Z">
        <w:del w:id="826" w:author="John Clevenger" w:date="2023-11-18T14:49:00Z">
          <w:r w:rsidRPr="00917410" w:rsidDel="005A6B63">
            <w:rPr>
              <w:rStyle w:val="Hyperlink"/>
              <w:b w:val="0"/>
              <w:bCs w:val="0"/>
              <w:iCs w:val="0"/>
            </w:rPr>
            <w:delText>3</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Installation Details</w:delText>
          </w:r>
          <w:r w:rsidDel="005A6B63">
            <w:rPr>
              <w:webHidden/>
            </w:rPr>
            <w:tab/>
          </w:r>
        </w:del>
      </w:ins>
      <w:ins w:id="827" w:author="John Clevenger [2]" w:date="2022-12-17T16:24:00Z">
        <w:del w:id="828" w:author="John Clevenger" w:date="2023-11-18T14:49:00Z">
          <w:r w:rsidR="00F97818" w:rsidDel="005A6B63">
            <w:rPr>
              <w:webHidden/>
            </w:rPr>
            <w:delText>12</w:delText>
          </w:r>
        </w:del>
      </w:ins>
    </w:p>
    <w:p w14:paraId="474DB562" w14:textId="6FEBAFD7" w:rsidR="004D72C9" w:rsidDel="005A6B63" w:rsidRDefault="004D72C9" w:rsidP="00F97818">
      <w:pPr>
        <w:pStyle w:val="TOC2"/>
        <w:rPr>
          <w:ins w:id="829" w:author="John Clevenger [2]" w:date="2022-12-17T16:15:00Z"/>
          <w:del w:id="830" w:author="John Clevenger" w:date="2023-11-18T14:49:00Z"/>
          <w:rFonts w:asciiTheme="minorHAnsi" w:eastAsiaTheme="minorEastAsia" w:hAnsiTheme="minorHAnsi" w:cstheme="minorBidi"/>
          <w:sz w:val="22"/>
          <w:szCs w:val="22"/>
        </w:rPr>
      </w:pPr>
      <w:ins w:id="831" w:author="John Clevenger [2]" w:date="2022-12-17T16:15:00Z">
        <w:del w:id="832" w:author="John Clevenger" w:date="2023-11-18T14:49:00Z">
          <w:r w:rsidRPr="00917410" w:rsidDel="005A6B63">
            <w:rPr>
              <w:rStyle w:val="Hyperlink"/>
              <w:b w:val="0"/>
              <w:bCs w:val="0"/>
            </w:rPr>
            <w:delText>3.1</w:delText>
          </w:r>
          <w:r w:rsidDel="005A6B63">
            <w:rPr>
              <w:rFonts w:asciiTheme="minorHAnsi" w:eastAsiaTheme="minorEastAsia" w:hAnsiTheme="minorHAnsi" w:cstheme="minorBidi"/>
              <w:sz w:val="22"/>
              <w:szCs w:val="22"/>
            </w:rPr>
            <w:tab/>
          </w:r>
          <w:r w:rsidRPr="00917410" w:rsidDel="005A6B63">
            <w:rPr>
              <w:rStyle w:val="Hyperlink"/>
              <w:b w:val="0"/>
              <w:bCs w:val="0"/>
            </w:rPr>
            <w:delText>Installation</w:delText>
          </w:r>
          <w:r w:rsidDel="005A6B63">
            <w:rPr>
              <w:webHidden/>
            </w:rPr>
            <w:tab/>
          </w:r>
        </w:del>
      </w:ins>
      <w:ins w:id="833" w:author="John Clevenger [2]" w:date="2022-12-17T16:24:00Z">
        <w:del w:id="834" w:author="John Clevenger" w:date="2023-11-18T14:49:00Z">
          <w:r w:rsidR="00F97818" w:rsidDel="005A6B63">
            <w:rPr>
              <w:webHidden/>
            </w:rPr>
            <w:delText>12</w:delText>
          </w:r>
        </w:del>
      </w:ins>
    </w:p>
    <w:p w14:paraId="0B3450F7" w14:textId="4CDDB080" w:rsidR="004D72C9" w:rsidDel="005A6B63" w:rsidRDefault="004D72C9" w:rsidP="00F97818">
      <w:pPr>
        <w:pStyle w:val="TOC2"/>
        <w:rPr>
          <w:ins w:id="835" w:author="John Clevenger [2]" w:date="2022-12-17T16:15:00Z"/>
          <w:del w:id="836" w:author="John Clevenger" w:date="2023-11-18T14:49:00Z"/>
          <w:rFonts w:asciiTheme="minorHAnsi" w:eastAsiaTheme="minorEastAsia" w:hAnsiTheme="minorHAnsi" w:cstheme="minorBidi"/>
          <w:sz w:val="22"/>
          <w:szCs w:val="22"/>
        </w:rPr>
      </w:pPr>
      <w:ins w:id="837" w:author="John Clevenger [2]" w:date="2022-12-17T16:15:00Z">
        <w:del w:id="838" w:author="John Clevenger" w:date="2023-11-18T14:49:00Z">
          <w:r w:rsidRPr="00917410" w:rsidDel="005A6B63">
            <w:rPr>
              <w:rStyle w:val="Hyperlink"/>
              <w:b w:val="0"/>
              <w:bCs w:val="0"/>
            </w:rPr>
            <w:delText>3.2</w:delText>
          </w:r>
          <w:r w:rsidDel="005A6B63">
            <w:rPr>
              <w:rFonts w:asciiTheme="minorHAnsi" w:eastAsiaTheme="minorEastAsia" w:hAnsiTheme="minorHAnsi" w:cstheme="minorBidi"/>
              <w:sz w:val="22"/>
              <w:szCs w:val="22"/>
            </w:rPr>
            <w:tab/>
          </w:r>
          <w:r w:rsidRPr="00917410" w:rsidDel="005A6B63">
            <w:rPr>
              <w:rStyle w:val="Hyperlink"/>
              <w:b w:val="0"/>
              <w:bCs w:val="0"/>
            </w:rPr>
            <w:delText>Network / Firewall Requirements</w:delText>
          </w:r>
          <w:r w:rsidDel="005A6B63">
            <w:rPr>
              <w:webHidden/>
            </w:rPr>
            <w:tab/>
          </w:r>
        </w:del>
      </w:ins>
      <w:ins w:id="839" w:author="John Clevenger [2]" w:date="2022-12-17T16:24:00Z">
        <w:del w:id="840" w:author="John Clevenger" w:date="2023-11-18T14:49:00Z">
          <w:r w:rsidR="00F97818" w:rsidDel="005A6B63">
            <w:rPr>
              <w:webHidden/>
            </w:rPr>
            <w:delText>12</w:delText>
          </w:r>
        </w:del>
      </w:ins>
    </w:p>
    <w:p w14:paraId="7112B778" w14:textId="66CAB6B2" w:rsidR="004D72C9" w:rsidDel="005A6B63" w:rsidRDefault="004D72C9" w:rsidP="00F97818">
      <w:pPr>
        <w:pStyle w:val="TOC2"/>
        <w:rPr>
          <w:ins w:id="841" w:author="John Clevenger [2]" w:date="2022-12-17T16:15:00Z"/>
          <w:del w:id="842" w:author="John Clevenger" w:date="2023-11-18T14:49:00Z"/>
          <w:rFonts w:asciiTheme="minorHAnsi" w:eastAsiaTheme="minorEastAsia" w:hAnsiTheme="minorHAnsi" w:cstheme="minorBidi"/>
          <w:sz w:val="22"/>
          <w:szCs w:val="22"/>
        </w:rPr>
      </w:pPr>
      <w:ins w:id="843" w:author="John Clevenger [2]" w:date="2022-12-17T16:15:00Z">
        <w:del w:id="844" w:author="John Clevenger" w:date="2023-11-18T14:49:00Z">
          <w:r w:rsidRPr="00917410" w:rsidDel="005A6B63">
            <w:rPr>
              <w:rStyle w:val="Hyperlink"/>
              <w:b w:val="0"/>
              <w:bCs w:val="0"/>
            </w:rPr>
            <w:delText>3.3</w:delText>
          </w:r>
          <w:r w:rsidDel="005A6B63">
            <w:rPr>
              <w:rFonts w:asciiTheme="minorHAnsi" w:eastAsiaTheme="minorEastAsia" w:hAnsiTheme="minorHAnsi" w:cstheme="minorBidi"/>
              <w:sz w:val="22"/>
              <w:szCs w:val="22"/>
            </w:rPr>
            <w:tab/>
          </w:r>
          <w:r w:rsidRPr="00917410" w:rsidDel="005A6B63">
            <w:rPr>
              <w:rStyle w:val="Hyperlink"/>
              <w:b w:val="0"/>
              <w:bCs w:val="0"/>
            </w:rPr>
            <w:delText>Memory Limits</w:delText>
          </w:r>
          <w:r w:rsidDel="005A6B63">
            <w:rPr>
              <w:webHidden/>
            </w:rPr>
            <w:tab/>
          </w:r>
        </w:del>
      </w:ins>
      <w:ins w:id="845" w:author="John Clevenger [2]" w:date="2022-12-17T16:24:00Z">
        <w:del w:id="846" w:author="John Clevenger" w:date="2023-11-18T14:49:00Z">
          <w:r w:rsidR="00F97818" w:rsidDel="005A6B63">
            <w:rPr>
              <w:webHidden/>
            </w:rPr>
            <w:delText>13</w:delText>
          </w:r>
        </w:del>
      </w:ins>
    </w:p>
    <w:p w14:paraId="76156915" w14:textId="48355D8B" w:rsidR="004D72C9" w:rsidDel="005A6B63" w:rsidRDefault="004D72C9" w:rsidP="00F97818">
      <w:pPr>
        <w:pStyle w:val="TOC2"/>
        <w:rPr>
          <w:ins w:id="847" w:author="John Clevenger [2]" w:date="2022-12-17T16:15:00Z"/>
          <w:del w:id="848" w:author="John Clevenger" w:date="2023-11-18T14:49:00Z"/>
          <w:rFonts w:asciiTheme="minorHAnsi" w:eastAsiaTheme="minorEastAsia" w:hAnsiTheme="minorHAnsi" w:cstheme="minorBidi"/>
          <w:sz w:val="22"/>
          <w:szCs w:val="22"/>
        </w:rPr>
      </w:pPr>
      <w:ins w:id="849" w:author="John Clevenger [2]" w:date="2022-12-17T16:15:00Z">
        <w:del w:id="850" w:author="John Clevenger" w:date="2023-11-18T14:49:00Z">
          <w:r w:rsidRPr="00917410" w:rsidDel="005A6B63">
            <w:rPr>
              <w:rStyle w:val="Hyperlink"/>
              <w:b w:val="0"/>
              <w:bCs w:val="0"/>
            </w:rPr>
            <w:delText>3.4</w:delText>
          </w:r>
          <w:r w:rsidDel="005A6B63">
            <w:rPr>
              <w:rFonts w:asciiTheme="minorHAnsi" w:eastAsiaTheme="minorEastAsia" w:hAnsiTheme="minorHAnsi" w:cstheme="minorBidi"/>
              <w:sz w:val="22"/>
              <w:szCs w:val="22"/>
            </w:rPr>
            <w:tab/>
          </w:r>
          <w:r w:rsidRPr="00917410" w:rsidDel="005A6B63">
            <w:rPr>
              <w:rStyle w:val="Hyperlink"/>
              <w:b w:val="0"/>
              <w:bCs w:val="0"/>
            </w:rPr>
            <w:delText>Security Alerts</w:delText>
          </w:r>
          <w:r w:rsidDel="005A6B63">
            <w:rPr>
              <w:webHidden/>
            </w:rPr>
            <w:tab/>
          </w:r>
        </w:del>
      </w:ins>
      <w:ins w:id="851" w:author="John Clevenger [2]" w:date="2022-12-17T16:24:00Z">
        <w:del w:id="852" w:author="John Clevenger" w:date="2023-11-18T14:49:00Z">
          <w:r w:rsidR="00F97818" w:rsidDel="005A6B63">
            <w:rPr>
              <w:webHidden/>
            </w:rPr>
            <w:delText>14</w:delText>
          </w:r>
        </w:del>
      </w:ins>
    </w:p>
    <w:p w14:paraId="2E6D3973" w14:textId="180422A2" w:rsidR="004D72C9" w:rsidDel="005A6B63" w:rsidRDefault="004D72C9" w:rsidP="00F97818">
      <w:pPr>
        <w:pStyle w:val="TOC2"/>
        <w:rPr>
          <w:ins w:id="853" w:author="John Clevenger [2]" w:date="2022-12-17T16:15:00Z"/>
          <w:del w:id="854" w:author="John Clevenger" w:date="2023-11-18T14:49:00Z"/>
          <w:rFonts w:asciiTheme="minorHAnsi" w:eastAsiaTheme="minorEastAsia" w:hAnsiTheme="minorHAnsi" w:cstheme="minorBidi"/>
          <w:sz w:val="22"/>
          <w:szCs w:val="22"/>
        </w:rPr>
      </w:pPr>
      <w:ins w:id="855" w:author="John Clevenger [2]" w:date="2022-12-17T16:15:00Z">
        <w:del w:id="856" w:author="John Clevenger" w:date="2023-11-18T14:49:00Z">
          <w:r w:rsidRPr="00917410" w:rsidDel="005A6B63">
            <w:rPr>
              <w:rStyle w:val="Hyperlink"/>
              <w:b w:val="0"/>
              <w:bCs w:val="0"/>
            </w:rPr>
            <w:delText>3.5</w:delText>
          </w:r>
          <w:r w:rsidDel="005A6B63">
            <w:rPr>
              <w:rFonts w:asciiTheme="minorHAnsi" w:eastAsiaTheme="minorEastAsia" w:hAnsiTheme="minorHAnsi" w:cstheme="minorBidi"/>
              <w:sz w:val="22"/>
              <w:szCs w:val="22"/>
            </w:rPr>
            <w:tab/>
          </w:r>
          <w:r w:rsidRPr="00917410" w:rsidDel="005A6B63">
            <w:rPr>
              <w:rStyle w:val="Hyperlink"/>
              <w:b w:val="0"/>
              <w:bCs w:val="0"/>
            </w:rPr>
            <w:delText>Uninstall</w:delText>
          </w:r>
          <w:r w:rsidDel="005A6B63">
            <w:rPr>
              <w:webHidden/>
            </w:rPr>
            <w:tab/>
          </w:r>
        </w:del>
      </w:ins>
      <w:ins w:id="857" w:author="John Clevenger [2]" w:date="2022-12-17T16:24:00Z">
        <w:del w:id="858" w:author="John Clevenger" w:date="2023-11-18T14:49:00Z">
          <w:r w:rsidR="00F97818" w:rsidDel="005A6B63">
            <w:rPr>
              <w:webHidden/>
            </w:rPr>
            <w:delText>14</w:delText>
          </w:r>
        </w:del>
      </w:ins>
    </w:p>
    <w:p w14:paraId="2F41BD21" w14:textId="5D5D9164" w:rsidR="004D72C9" w:rsidDel="005A6B63" w:rsidRDefault="004D72C9">
      <w:pPr>
        <w:pStyle w:val="TOC1"/>
        <w:rPr>
          <w:ins w:id="859" w:author="John Clevenger [2]" w:date="2022-12-17T16:15:00Z"/>
          <w:del w:id="860" w:author="John Clevenger" w:date="2023-11-18T14:49:00Z"/>
          <w:rFonts w:asciiTheme="minorHAnsi" w:eastAsiaTheme="minorEastAsia" w:hAnsiTheme="minorHAnsi" w:cstheme="minorBidi"/>
          <w:b w:val="0"/>
          <w:bCs w:val="0"/>
          <w:iCs w:val="0"/>
          <w:sz w:val="22"/>
          <w:szCs w:val="22"/>
        </w:rPr>
      </w:pPr>
      <w:ins w:id="861" w:author="John Clevenger [2]" w:date="2022-12-17T16:15:00Z">
        <w:del w:id="862" w:author="John Clevenger" w:date="2023-11-18T14:49:00Z">
          <w:r w:rsidRPr="00917410" w:rsidDel="005A6B63">
            <w:rPr>
              <w:rStyle w:val="Hyperlink"/>
              <w:b w:val="0"/>
              <w:bCs w:val="0"/>
              <w:iCs w:val="0"/>
            </w:rPr>
            <w:delText>4</w:delText>
          </w:r>
          <w:r w:rsidDel="005A6B63">
            <w:rPr>
              <w:rFonts w:asciiTheme="minorHAnsi" w:eastAsiaTheme="minorEastAsia" w:hAnsiTheme="minorHAnsi" w:cstheme="minorBidi"/>
              <w:b w:val="0"/>
              <w:bCs w:val="0"/>
              <w:iCs w:val="0"/>
              <w:sz w:val="22"/>
              <w:szCs w:val="22"/>
            </w:rPr>
            <w:tab/>
          </w:r>
          <w:r w:rsidRPr="00917410" w:rsidDel="005A6B63">
            <w:rPr>
              <w:rStyle w:val="Hyperlink"/>
              <w:rFonts w:cs="Arial"/>
              <w:b w:val="0"/>
              <w:bCs w:val="0"/>
              <w:iCs w:val="0"/>
            </w:rPr>
            <w:delText>PC</w:delText>
          </w:r>
          <w:r w:rsidRPr="00917410" w:rsidDel="005A6B63">
            <w:rPr>
              <w:rStyle w:val="Hyperlink"/>
              <w:rFonts w:cs="Arial"/>
              <w:b w:val="0"/>
              <w:bCs w:val="0"/>
              <w:iCs w:val="0"/>
              <w:vertAlign w:val="superscript"/>
            </w:rPr>
            <w:delText>2</w:delText>
          </w:r>
          <w:r w:rsidRPr="00917410" w:rsidDel="005A6B63">
            <w:rPr>
              <w:rStyle w:val="Hyperlink"/>
              <w:rFonts w:cs="Arial"/>
              <w:b w:val="0"/>
              <w:bCs w:val="0"/>
              <w:iCs w:val="0"/>
            </w:rPr>
            <w:delText xml:space="preserve">  </w:delText>
          </w:r>
          <w:r w:rsidRPr="00917410" w:rsidDel="005A6B63">
            <w:rPr>
              <w:rStyle w:val="Hyperlink"/>
              <w:b w:val="0"/>
              <w:bCs w:val="0"/>
              <w:iCs w:val="0"/>
            </w:rPr>
            <w:delText>Initialization  Files</w:delText>
          </w:r>
          <w:r w:rsidDel="005A6B63">
            <w:rPr>
              <w:webHidden/>
            </w:rPr>
            <w:tab/>
          </w:r>
        </w:del>
      </w:ins>
      <w:ins w:id="863" w:author="John Clevenger [2]" w:date="2022-12-17T16:24:00Z">
        <w:del w:id="864" w:author="John Clevenger" w:date="2023-11-18T14:49:00Z">
          <w:r w:rsidR="00F97818" w:rsidDel="005A6B63">
            <w:rPr>
              <w:webHidden/>
            </w:rPr>
            <w:delText>16</w:delText>
          </w:r>
        </w:del>
      </w:ins>
    </w:p>
    <w:p w14:paraId="0801785A" w14:textId="604DEF6C" w:rsidR="004D72C9" w:rsidDel="005A6B63" w:rsidRDefault="004D72C9" w:rsidP="00F97818">
      <w:pPr>
        <w:pStyle w:val="TOC2"/>
        <w:rPr>
          <w:ins w:id="865" w:author="John Clevenger [2]" w:date="2022-12-17T16:15:00Z"/>
          <w:del w:id="866" w:author="John Clevenger" w:date="2023-11-18T14:49:00Z"/>
          <w:rFonts w:asciiTheme="minorHAnsi" w:eastAsiaTheme="minorEastAsia" w:hAnsiTheme="minorHAnsi" w:cstheme="minorBidi"/>
          <w:sz w:val="22"/>
          <w:szCs w:val="22"/>
        </w:rPr>
      </w:pPr>
      <w:ins w:id="867" w:author="John Clevenger [2]" w:date="2022-12-17T16:15:00Z">
        <w:del w:id="868" w:author="John Clevenger" w:date="2023-11-18T14:49:00Z">
          <w:r w:rsidRPr="00917410" w:rsidDel="005A6B63">
            <w:rPr>
              <w:rStyle w:val="Hyperlink"/>
              <w:b w:val="0"/>
              <w:bCs w:val="0"/>
            </w:rPr>
            <w:delText>4.1</w:delText>
          </w:r>
          <w:r w:rsidDel="005A6B63">
            <w:rPr>
              <w:rFonts w:asciiTheme="minorHAnsi" w:eastAsiaTheme="minorEastAsia" w:hAnsiTheme="minorHAnsi" w:cstheme="minorBidi"/>
              <w:sz w:val="22"/>
              <w:szCs w:val="22"/>
            </w:rPr>
            <w:tab/>
          </w:r>
          <w:r w:rsidRPr="00917410" w:rsidDel="005A6B63">
            <w:rPr>
              <w:rStyle w:val="Hyperlink"/>
              <w:b w:val="0"/>
              <w:bCs w:val="0"/>
            </w:rPr>
            <w:delText xml:space="preserve">The </w:delText>
          </w:r>
          <w:r w:rsidRPr="00917410" w:rsidDel="005A6B63">
            <w:rPr>
              <w:rStyle w:val="Hyperlink"/>
              <w:b w:val="0"/>
              <w:bCs w:val="0"/>
              <w:i/>
            </w:rPr>
            <w:delText>pc2v9.ini</w:delText>
          </w:r>
          <w:r w:rsidRPr="00917410" w:rsidDel="005A6B63">
            <w:rPr>
              <w:rStyle w:val="Hyperlink"/>
              <w:b w:val="0"/>
              <w:bCs w:val="0"/>
            </w:rPr>
            <w:delText xml:space="preserve">  file</w:delText>
          </w:r>
          <w:r w:rsidDel="005A6B63">
            <w:rPr>
              <w:webHidden/>
            </w:rPr>
            <w:tab/>
          </w:r>
        </w:del>
      </w:ins>
      <w:ins w:id="869" w:author="John Clevenger [2]" w:date="2022-12-17T16:24:00Z">
        <w:del w:id="870" w:author="John Clevenger" w:date="2023-11-18T14:49:00Z">
          <w:r w:rsidR="00F97818" w:rsidDel="005A6B63">
            <w:rPr>
              <w:webHidden/>
            </w:rPr>
            <w:delText>16</w:delText>
          </w:r>
        </w:del>
      </w:ins>
    </w:p>
    <w:p w14:paraId="3B72D49C" w14:textId="362E8ADB" w:rsidR="004D72C9" w:rsidDel="005A6B63" w:rsidRDefault="004D72C9" w:rsidP="00F97818">
      <w:pPr>
        <w:pStyle w:val="TOC2"/>
        <w:rPr>
          <w:ins w:id="871" w:author="John Clevenger [2]" w:date="2022-12-17T16:15:00Z"/>
          <w:del w:id="872" w:author="John Clevenger" w:date="2023-11-18T14:49:00Z"/>
          <w:rFonts w:asciiTheme="minorHAnsi" w:eastAsiaTheme="minorEastAsia" w:hAnsiTheme="minorHAnsi" w:cstheme="minorBidi"/>
          <w:sz w:val="22"/>
          <w:szCs w:val="22"/>
        </w:rPr>
      </w:pPr>
      <w:ins w:id="873" w:author="John Clevenger [2]" w:date="2022-12-17T16:15:00Z">
        <w:del w:id="874" w:author="John Clevenger" w:date="2023-11-18T14:49:00Z">
          <w:r w:rsidRPr="00917410" w:rsidDel="005A6B63">
            <w:rPr>
              <w:rStyle w:val="Hyperlink"/>
              <w:b w:val="0"/>
              <w:bCs w:val="0"/>
            </w:rPr>
            <w:delText>4.2</w:delText>
          </w:r>
          <w:r w:rsidDel="005A6B63">
            <w:rPr>
              <w:rFonts w:asciiTheme="minorHAnsi" w:eastAsiaTheme="minorEastAsia" w:hAnsiTheme="minorHAnsi" w:cstheme="minorBidi"/>
              <w:sz w:val="22"/>
              <w:szCs w:val="22"/>
            </w:rPr>
            <w:tab/>
          </w:r>
          <w:r w:rsidRPr="00917410" w:rsidDel="005A6B63">
            <w:rPr>
              <w:rStyle w:val="Hyperlink"/>
              <w:b w:val="0"/>
              <w:bCs w:val="0"/>
            </w:rPr>
            <w:delText>Other Initialization Files</w:delText>
          </w:r>
          <w:r w:rsidDel="005A6B63">
            <w:rPr>
              <w:webHidden/>
            </w:rPr>
            <w:tab/>
          </w:r>
        </w:del>
      </w:ins>
      <w:ins w:id="875" w:author="John Clevenger [2]" w:date="2022-12-17T16:24:00Z">
        <w:del w:id="876" w:author="John Clevenger" w:date="2023-11-18T14:49:00Z">
          <w:r w:rsidR="00F97818" w:rsidDel="005A6B63">
            <w:rPr>
              <w:webHidden/>
            </w:rPr>
            <w:delText>18</w:delText>
          </w:r>
        </w:del>
      </w:ins>
    </w:p>
    <w:p w14:paraId="3F533C30" w14:textId="755248DF" w:rsidR="004D72C9" w:rsidDel="005A6B63" w:rsidRDefault="004D72C9">
      <w:pPr>
        <w:pStyle w:val="TOC1"/>
        <w:rPr>
          <w:ins w:id="877" w:author="John Clevenger [2]" w:date="2022-12-17T16:15:00Z"/>
          <w:del w:id="878" w:author="John Clevenger" w:date="2023-11-18T14:49:00Z"/>
          <w:rFonts w:asciiTheme="minorHAnsi" w:eastAsiaTheme="minorEastAsia" w:hAnsiTheme="minorHAnsi" w:cstheme="minorBidi"/>
          <w:b w:val="0"/>
          <w:bCs w:val="0"/>
          <w:iCs w:val="0"/>
          <w:sz w:val="22"/>
          <w:szCs w:val="22"/>
        </w:rPr>
      </w:pPr>
      <w:ins w:id="879" w:author="John Clevenger [2]" w:date="2022-12-17T16:15:00Z">
        <w:del w:id="880" w:author="John Clevenger" w:date="2023-11-18T14:49:00Z">
          <w:r w:rsidRPr="00917410" w:rsidDel="005A6B63">
            <w:rPr>
              <w:rStyle w:val="Hyperlink"/>
              <w:b w:val="0"/>
              <w:bCs w:val="0"/>
              <w:iCs w:val="0"/>
            </w:rPr>
            <w:delText>5</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Startup Procedures</w:delText>
          </w:r>
          <w:r w:rsidDel="005A6B63">
            <w:rPr>
              <w:webHidden/>
            </w:rPr>
            <w:tab/>
          </w:r>
        </w:del>
      </w:ins>
      <w:ins w:id="881" w:author="John Clevenger [2]" w:date="2022-12-17T16:24:00Z">
        <w:del w:id="882" w:author="John Clevenger" w:date="2023-11-18T14:49:00Z">
          <w:r w:rsidR="00F97818" w:rsidDel="005A6B63">
            <w:rPr>
              <w:webHidden/>
            </w:rPr>
            <w:delText>19</w:delText>
          </w:r>
        </w:del>
      </w:ins>
    </w:p>
    <w:p w14:paraId="7738DD45" w14:textId="0E97AC67" w:rsidR="004D72C9" w:rsidDel="005A6B63" w:rsidRDefault="004D72C9" w:rsidP="00F97818">
      <w:pPr>
        <w:pStyle w:val="TOC2"/>
        <w:rPr>
          <w:ins w:id="883" w:author="John Clevenger [2]" w:date="2022-12-17T16:15:00Z"/>
          <w:del w:id="884" w:author="John Clevenger" w:date="2023-11-18T14:49:00Z"/>
          <w:rFonts w:asciiTheme="minorHAnsi" w:eastAsiaTheme="minorEastAsia" w:hAnsiTheme="minorHAnsi" w:cstheme="minorBidi"/>
          <w:sz w:val="22"/>
          <w:szCs w:val="22"/>
        </w:rPr>
      </w:pPr>
      <w:ins w:id="885" w:author="John Clevenger [2]" w:date="2022-12-17T16:15:00Z">
        <w:del w:id="886" w:author="John Clevenger" w:date="2023-11-18T14:49:00Z">
          <w:r w:rsidRPr="00917410" w:rsidDel="005A6B63">
            <w:rPr>
              <w:rStyle w:val="Hyperlink"/>
              <w:b w:val="0"/>
              <w:bCs w:val="0"/>
            </w:rPr>
            <w:delText>5.1</w:delText>
          </w:r>
          <w:r w:rsidDel="005A6B63">
            <w:rPr>
              <w:rFonts w:asciiTheme="minorHAnsi" w:eastAsiaTheme="minorEastAsia" w:hAnsiTheme="minorHAnsi" w:cstheme="minorBidi"/>
              <w:sz w:val="22"/>
              <w:szCs w:val="22"/>
            </w:rPr>
            <w:tab/>
          </w:r>
          <w:r w:rsidRPr="00917410" w:rsidDel="005A6B63">
            <w:rPr>
              <w:rStyle w:val="Hyperlink"/>
              <w:b w:val="0"/>
              <w:bCs w:val="0"/>
            </w:rPr>
            <w:delText>Built-in Commands</w:delText>
          </w:r>
          <w:r w:rsidDel="005A6B63">
            <w:rPr>
              <w:webHidden/>
            </w:rPr>
            <w:tab/>
          </w:r>
        </w:del>
      </w:ins>
      <w:ins w:id="887" w:author="John Clevenger [2]" w:date="2022-12-17T16:24:00Z">
        <w:del w:id="888" w:author="John Clevenger" w:date="2023-11-18T14:49:00Z">
          <w:r w:rsidR="00F97818" w:rsidDel="005A6B63">
            <w:rPr>
              <w:webHidden/>
            </w:rPr>
            <w:delText>19</w:delText>
          </w:r>
        </w:del>
      </w:ins>
    </w:p>
    <w:p w14:paraId="5B8D861E" w14:textId="07F49BA3" w:rsidR="004D72C9" w:rsidDel="005A6B63" w:rsidRDefault="004D72C9" w:rsidP="00F97818">
      <w:pPr>
        <w:pStyle w:val="TOC2"/>
        <w:rPr>
          <w:ins w:id="889" w:author="John Clevenger [2]" w:date="2022-12-17T16:15:00Z"/>
          <w:del w:id="890" w:author="John Clevenger" w:date="2023-11-18T14:49:00Z"/>
          <w:rFonts w:asciiTheme="minorHAnsi" w:eastAsiaTheme="minorEastAsia" w:hAnsiTheme="minorHAnsi" w:cstheme="minorBidi"/>
          <w:sz w:val="22"/>
          <w:szCs w:val="22"/>
        </w:rPr>
      </w:pPr>
      <w:ins w:id="891" w:author="John Clevenger [2]" w:date="2022-12-17T16:15:00Z">
        <w:del w:id="892" w:author="John Clevenger" w:date="2023-11-18T14:49:00Z">
          <w:r w:rsidRPr="00917410" w:rsidDel="005A6B63">
            <w:rPr>
              <w:rStyle w:val="Hyperlink"/>
              <w:b w:val="0"/>
              <w:bCs w:val="0"/>
            </w:rPr>
            <w:delText>5.2</w:delText>
          </w:r>
          <w:r w:rsidDel="005A6B63">
            <w:rPr>
              <w:rFonts w:asciiTheme="minorHAnsi" w:eastAsiaTheme="minorEastAsia" w:hAnsiTheme="minorHAnsi" w:cstheme="minorBidi"/>
              <w:sz w:val="22"/>
              <w:szCs w:val="22"/>
            </w:rPr>
            <w:tab/>
          </w:r>
          <w:r w:rsidRPr="00917410" w:rsidDel="005A6B63">
            <w:rPr>
              <w:rStyle w:val="Hyperlink"/>
              <w:b w:val="0"/>
              <w:bCs w:val="0"/>
            </w:rPr>
            <w:delText>Server Startup</w:delText>
          </w:r>
          <w:r w:rsidDel="005A6B63">
            <w:rPr>
              <w:webHidden/>
            </w:rPr>
            <w:tab/>
          </w:r>
        </w:del>
      </w:ins>
      <w:ins w:id="893" w:author="John Clevenger [2]" w:date="2022-12-17T16:24:00Z">
        <w:del w:id="894" w:author="John Clevenger" w:date="2023-11-18T14:49:00Z">
          <w:r w:rsidR="00F97818" w:rsidDel="005A6B63">
            <w:rPr>
              <w:webHidden/>
            </w:rPr>
            <w:delText>20</w:delText>
          </w:r>
        </w:del>
      </w:ins>
    </w:p>
    <w:p w14:paraId="5F5F1605" w14:textId="6A4AE02B" w:rsidR="004D72C9" w:rsidDel="005A6B63" w:rsidRDefault="004D72C9">
      <w:pPr>
        <w:pStyle w:val="TOC3"/>
        <w:rPr>
          <w:ins w:id="895" w:author="John Clevenger [2]" w:date="2022-12-17T16:15:00Z"/>
          <w:del w:id="896" w:author="John Clevenger" w:date="2023-11-18T14:49:00Z"/>
          <w:rFonts w:asciiTheme="minorHAnsi" w:eastAsiaTheme="minorEastAsia" w:hAnsiTheme="minorHAnsi" w:cstheme="minorBidi"/>
          <w:sz w:val="22"/>
          <w:szCs w:val="22"/>
        </w:rPr>
      </w:pPr>
      <w:ins w:id="897" w:author="John Clevenger [2]" w:date="2022-12-17T16:15:00Z">
        <w:del w:id="898" w:author="John Clevenger" w:date="2023-11-18T14:49:00Z">
          <w:r w:rsidRPr="00917410" w:rsidDel="005A6B63">
            <w:rPr>
              <w:rStyle w:val="Hyperlink"/>
            </w:rPr>
            <w:delText>5.2.1</w:delText>
          </w:r>
          <w:r w:rsidDel="005A6B63">
            <w:rPr>
              <w:rFonts w:asciiTheme="minorHAnsi" w:eastAsiaTheme="minorEastAsia" w:hAnsiTheme="minorHAnsi" w:cstheme="minorBidi"/>
              <w:sz w:val="22"/>
              <w:szCs w:val="22"/>
            </w:rPr>
            <w:tab/>
          </w:r>
          <w:r w:rsidRPr="00917410" w:rsidDel="005A6B63">
            <w:rPr>
              <w:rStyle w:val="Hyperlink"/>
            </w:rPr>
            <w:delText>Non-GUI Server Startup</w:delText>
          </w:r>
          <w:r w:rsidDel="005A6B63">
            <w:rPr>
              <w:webHidden/>
            </w:rPr>
            <w:tab/>
          </w:r>
        </w:del>
      </w:ins>
      <w:ins w:id="899" w:author="John Clevenger [2]" w:date="2022-12-17T16:24:00Z">
        <w:del w:id="900" w:author="John Clevenger" w:date="2023-11-18T14:49:00Z">
          <w:r w:rsidR="00F97818" w:rsidDel="005A6B63">
            <w:rPr>
              <w:webHidden/>
            </w:rPr>
            <w:delText>22</w:delText>
          </w:r>
        </w:del>
      </w:ins>
    </w:p>
    <w:p w14:paraId="5DDCB7F3" w14:textId="355F3F98" w:rsidR="004D72C9" w:rsidDel="005A6B63" w:rsidRDefault="004D72C9" w:rsidP="00F97818">
      <w:pPr>
        <w:pStyle w:val="TOC2"/>
        <w:rPr>
          <w:ins w:id="901" w:author="John Clevenger [2]" w:date="2022-12-17T16:15:00Z"/>
          <w:del w:id="902" w:author="John Clevenger" w:date="2023-11-18T14:49:00Z"/>
          <w:rFonts w:asciiTheme="minorHAnsi" w:eastAsiaTheme="minorEastAsia" w:hAnsiTheme="minorHAnsi" w:cstheme="minorBidi"/>
          <w:sz w:val="22"/>
          <w:szCs w:val="22"/>
        </w:rPr>
      </w:pPr>
      <w:ins w:id="903" w:author="John Clevenger [2]" w:date="2022-12-17T16:15:00Z">
        <w:del w:id="904" w:author="John Clevenger" w:date="2023-11-18T14:49:00Z">
          <w:r w:rsidRPr="00917410" w:rsidDel="005A6B63">
            <w:rPr>
              <w:rStyle w:val="Hyperlink"/>
              <w:b w:val="0"/>
              <w:bCs w:val="0"/>
            </w:rPr>
            <w:delText>5.3</w:delText>
          </w:r>
          <w:r w:rsidDel="005A6B63">
            <w:rPr>
              <w:rFonts w:asciiTheme="minorHAnsi" w:eastAsiaTheme="minorEastAsia" w:hAnsiTheme="minorHAnsi" w:cstheme="minorBidi"/>
              <w:sz w:val="22"/>
              <w:szCs w:val="22"/>
            </w:rPr>
            <w:tab/>
          </w:r>
          <w:r w:rsidRPr="00917410" w:rsidDel="005A6B63">
            <w:rPr>
              <w:rStyle w:val="Hyperlink"/>
              <w:b w:val="0"/>
              <w:bCs w:val="0"/>
            </w:rPr>
            <w:delText>Server GUI Controls</w:delText>
          </w:r>
          <w:r w:rsidDel="005A6B63">
            <w:rPr>
              <w:webHidden/>
            </w:rPr>
            <w:tab/>
          </w:r>
        </w:del>
      </w:ins>
      <w:ins w:id="905" w:author="John Clevenger [2]" w:date="2022-12-17T16:24:00Z">
        <w:del w:id="906" w:author="John Clevenger" w:date="2023-11-18T14:49:00Z">
          <w:r w:rsidR="00F97818" w:rsidDel="005A6B63">
            <w:rPr>
              <w:webHidden/>
            </w:rPr>
            <w:delText>22</w:delText>
          </w:r>
        </w:del>
      </w:ins>
    </w:p>
    <w:p w14:paraId="7789C1F6" w14:textId="0722019E" w:rsidR="004D72C9" w:rsidDel="005A6B63" w:rsidRDefault="004D72C9">
      <w:pPr>
        <w:pStyle w:val="TOC3"/>
        <w:rPr>
          <w:ins w:id="907" w:author="John Clevenger [2]" w:date="2022-12-17T16:15:00Z"/>
          <w:del w:id="908" w:author="John Clevenger" w:date="2023-11-18T14:49:00Z"/>
          <w:rFonts w:asciiTheme="minorHAnsi" w:eastAsiaTheme="minorEastAsia" w:hAnsiTheme="minorHAnsi" w:cstheme="minorBidi"/>
          <w:sz w:val="22"/>
          <w:szCs w:val="22"/>
        </w:rPr>
      </w:pPr>
      <w:ins w:id="909" w:author="John Clevenger [2]" w:date="2022-12-17T16:15:00Z">
        <w:del w:id="910" w:author="John Clevenger" w:date="2023-11-18T14:49:00Z">
          <w:r w:rsidRPr="00917410" w:rsidDel="005A6B63">
            <w:rPr>
              <w:rStyle w:val="Hyperlink"/>
            </w:rPr>
            <w:delText>5.3.1</w:delText>
          </w:r>
          <w:r w:rsidDel="005A6B63">
            <w:rPr>
              <w:rFonts w:asciiTheme="minorHAnsi" w:eastAsiaTheme="minorEastAsia" w:hAnsiTheme="minorHAnsi" w:cstheme="minorBidi"/>
              <w:sz w:val="22"/>
              <w:szCs w:val="22"/>
            </w:rPr>
            <w:tab/>
          </w:r>
          <w:r w:rsidRPr="00917410" w:rsidDel="005A6B63">
            <w:rPr>
              <w:rStyle w:val="Hyperlink"/>
            </w:rPr>
            <w:delText>Adding Sites</w:delText>
          </w:r>
          <w:r w:rsidDel="005A6B63">
            <w:rPr>
              <w:webHidden/>
            </w:rPr>
            <w:tab/>
          </w:r>
        </w:del>
      </w:ins>
      <w:ins w:id="911" w:author="John Clevenger [2]" w:date="2022-12-17T16:24:00Z">
        <w:del w:id="912" w:author="John Clevenger" w:date="2023-11-18T14:49:00Z">
          <w:r w:rsidR="00F97818" w:rsidDel="005A6B63">
            <w:rPr>
              <w:webHidden/>
            </w:rPr>
            <w:delText>23</w:delText>
          </w:r>
        </w:del>
      </w:ins>
    </w:p>
    <w:p w14:paraId="7AE2EEA7" w14:textId="74E7D6CA" w:rsidR="004D72C9" w:rsidDel="005A6B63" w:rsidRDefault="004D72C9">
      <w:pPr>
        <w:pStyle w:val="TOC3"/>
        <w:rPr>
          <w:ins w:id="913" w:author="John Clevenger [2]" w:date="2022-12-17T16:15:00Z"/>
          <w:del w:id="914" w:author="John Clevenger" w:date="2023-11-18T14:49:00Z"/>
          <w:rFonts w:asciiTheme="minorHAnsi" w:eastAsiaTheme="minorEastAsia" w:hAnsiTheme="minorHAnsi" w:cstheme="minorBidi"/>
          <w:sz w:val="22"/>
          <w:szCs w:val="22"/>
        </w:rPr>
      </w:pPr>
      <w:ins w:id="915" w:author="John Clevenger [2]" w:date="2022-12-17T16:15:00Z">
        <w:del w:id="916" w:author="John Clevenger" w:date="2023-11-18T14:49:00Z">
          <w:r w:rsidRPr="00917410" w:rsidDel="005A6B63">
            <w:rPr>
              <w:rStyle w:val="Hyperlink"/>
            </w:rPr>
            <w:delText>5.3.2</w:delText>
          </w:r>
          <w:r w:rsidDel="005A6B63">
            <w:rPr>
              <w:rFonts w:asciiTheme="minorHAnsi" w:eastAsiaTheme="minorEastAsia" w:hAnsiTheme="minorHAnsi" w:cstheme="minorBidi"/>
              <w:sz w:val="22"/>
              <w:szCs w:val="22"/>
            </w:rPr>
            <w:tab/>
          </w:r>
          <w:r w:rsidRPr="00917410" w:rsidDel="005A6B63">
            <w:rPr>
              <w:rStyle w:val="Hyperlink"/>
            </w:rPr>
            <w:delText>Restarting / Reconnecting Servers</w:delText>
          </w:r>
          <w:r w:rsidDel="005A6B63">
            <w:rPr>
              <w:webHidden/>
            </w:rPr>
            <w:tab/>
          </w:r>
        </w:del>
      </w:ins>
      <w:ins w:id="917" w:author="John Clevenger [2]" w:date="2022-12-17T16:24:00Z">
        <w:del w:id="918" w:author="John Clevenger" w:date="2023-11-18T14:49:00Z">
          <w:r w:rsidR="00F97818" w:rsidDel="005A6B63">
            <w:rPr>
              <w:webHidden/>
            </w:rPr>
            <w:delText>24</w:delText>
          </w:r>
        </w:del>
      </w:ins>
    </w:p>
    <w:p w14:paraId="6EEA7945" w14:textId="2AC41CE1" w:rsidR="004D72C9" w:rsidDel="005A6B63" w:rsidRDefault="004D72C9">
      <w:pPr>
        <w:pStyle w:val="TOC3"/>
        <w:rPr>
          <w:ins w:id="919" w:author="John Clevenger [2]" w:date="2022-12-17T16:15:00Z"/>
          <w:del w:id="920" w:author="John Clevenger" w:date="2023-11-18T14:49:00Z"/>
          <w:rFonts w:asciiTheme="minorHAnsi" w:eastAsiaTheme="minorEastAsia" w:hAnsiTheme="minorHAnsi" w:cstheme="minorBidi"/>
          <w:sz w:val="22"/>
          <w:szCs w:val="22"/>
        </w:rPr>
      </w:pPr>
      <w:ins w:id="921" w:author="John Clevenger [2]" w:date="2022-12-17T16:15:00Z">
        <w:del w:id="922" w:author="John Clevenger" w:date="2023-11-18T14:49:00Z">
          <w:r w:rsidRPr="00917410" w:rsidDel="005A6B63">
            <w:rPr>
              <w:rStyle w:val="Hyperlink"/>
            </w:rPr>
            <w:delText>5.3.3</w:delText>
          </w:r>
          <w:r w:rsidDel="005A6B63">
            <w:rPr>
              <w:rFonts w:asciiTheme="minorHAnsi" w:eastAsiaTheme="minorEastAsia" w:hAnsiTheme="minorHAnsi" w:cstheme="minorBidi"/>
              <w:sz w:val="22"/>
              <w:szCs w:val="22"/>
            </w:rPr>
            <w:tab/>
          </w:r>
          <w:r w:rsidRPr="00917410" w:rsidDel="005A6B63">
            <w:rPr>
              <w:rStyle w:val="Hyperlink"/>
            </w:rPr>
            <w:delText>Connections and Logins</w:delText>
          </w:r>
          <w:r w:rsidDel="005A6B63">
            <w:rPr>
              <w:webHidden/>
            </w:rPr>
            <w:tab/>
          </w:r>
        </w:del>
      </w:ins>
      <w:ins w:id="923" w:author="John Clevenger [2]" w:date="2022-12-17T16:24:00Z">
        <w:del w:id="924" w:author="John Clevenger" w:date="2023-11-18T14:49:00Z">
          <w:r w:rsidR="00F97818" w:rsidDel="005A6B63">
            <w:rPr>
              <w:webHidden/>
            </w:rPr>
            <w:delText>25</w:delText>
          </w:r>
        </w:del>
      </w:ins>
    </w:p>
    <w:p w14:paraId="343B4EF8" w14:textId="231CF35A" w:rsidR="004D72C9" w:rsidDel="005A6B63" w:rsidRDefault="004D72C9">
      <w:pPr>
        <w:pStyle w:val="TOC3"/>
        <w:rPr>
          <w:ins w:id="925" w:author="John Clevenger [2]" w:date="2022-12-17T16:15:00Z"/>
          <w:del w:id="926" w:author="John Clevenger" w:date="2023-11-18T14:49:00Z"/>
          <w:rFonts w:asciiTheme="minorHAnsi" w:eastAsiaTheme="minorEastAsia" w:hAnsiTheme="minorHAnsi" w:cstheme="minorBidi"/>
          <w:sz w:val="22"/>
          <w:szCs w:val="22"/>
        </w:rPr>
      </w:pPr>
      <w:ins w:id="927" w:author="John Clevenger [2]" w:date="2022-12-17T16:15:00Z">
        <w:del w:id="928" w:author="John Clevenger" w:date="2023-11-18T14:49:00Z">
          <w:r w:rsidRPr="00917410" w:rsidDel="005A6B63">
            <w:rPr>
              <w:rStyle w:val="Hyperlink"/>
            </w:rPr>
            <w:delText>5.3.4</w:delText>
          </w:r>
          <w:r w:rsidDel="005A6B63">
            <w:rPr>
              <w:rFonts w:asciiTheme="minorHAnsi" w:eastAsiaTheme="minorEastAsia" w:hAnsiTheme="minorHAnsi" w:cstheme="minorBidi"/>
              <w:sz w:val="22"/>
              <w:szCs w:val="22"/>
            </w:rPr>
            <w:tab/>
          </w:r>
          <w:r w:rsidRPr="00917410" w:rsidDel="005A6B63">
            <w:rPr>
              <w:rStyle w:val="Hyperlink"/>
            </w:rPr>
            <w:delText>Additional Server GUI Controls</w:delText>
          </w:r>
          <w:r w:rsidDel="005A6B63">
            <w:rPr>
              <w:webHidden/>
            </w:rPr>
            <w:tab/>
          </w:r>
        </w:del>
      </w:ins>
      <w:ins w:id="929" w:author="John Clevenger [2]" w:date="2022-12-17T16:24:00Z">
        <w:del w:id="930" w:author="John Clevenger" w:date="2023-11-18T14:49:00Z">
          <w:r w:rsidR="00F97818" w:rsidDel="005A6B63">
            <w:rPr>
              <w:webHidden/>
            </w:rPr>
            <w:delText>25</w:delText>
          </w:r>
        </w:del>
      </w:ins>
    </w:p>
    <w:p w14:paraId="62514028" w14:textId="595DA2AB" w:rsidR="004D72C9" w:rsidDel="005A6B63" w:rsidRDefault="004D72C9" w:rsidP="00F97818">
      <w:pPr>
        <w:pStyle w:val="TOC2"/>
        <w:rPr>
          <w:ins w:id="931" w:author="John Clevenger [2]" w:date="2022-12-17T16:15:00Z"/>
          <w:del w:id="932" w:author="John Clevenger" w:date="2023-11-18T14:49:00Z"/>
          <w:rFonts w:asciiTheme="minorHAnsi" w:eastAsiaTheme="minorEastAsia" w:hAnsiTheme="minorHAnsi" w:cstheme="minorBidi"/>
          <w:sz w:val="22"/>
          <w:szCs w:val="22"/>
        </w:rPr>
      </w:pPr>
      <w:ins w:id="933" w:author="John Clevenger [2]" w:date="2022-12-17T16:15:00Z">
        <w:del w:id="934" w:author="John Clevenger" w:date="2023-11-18T14:49:00Z">
          <w:r w:rsidRPr="00917410" w:rsidDel="005A6B63">
            <w:rPr>
              <w:rStyle w:val="Hyperlink"/>
              <w:b w:val="0"/>
              <w:bCs w:val="0"/>
            </w:rPr>
            <w:delText>5.4</w:delText>
          </w:r>
          <w:r w:rsidDel="005A6B63">
            <w:rPr>
              <w:rFonts w:asciiTheme="minorHAnsi" w:eastAsiaTheme="minorEastAsia" w:hAnsiTheme="minorHAnsi" w:cstheme="minorBidi"/>
              <w:sz w:val="22"/>
              <w:szCs w:val="22"/>
            </w:rPr>
            <w:tab/>
          </w:r>
          <w:r w:rsidRPr="00917410" w:rsidDel="005A6B63">
            <w:rPr>
              <w:rStyle w:val="Hyperlink"/>
              <w:b w:val="0"/>
              <w:bCs w:val="0"/>
            </w:rPr>
            <w:delText>Starting Clients</w:delText>
          </w:r>
          <w:r w:rsidDel="005A6B63">
            <w:rPr>
              <w:webHidden/>
            </w:rPr>
            <w:tab/>
          </w:r>
        </w:del>
      </w:ins>
      <w:ins w:id="935" w:author="John Clevenger [2]" w:date="2022-12-17T16:24:00Z">
        <w:del w:id="936" w:author="John Clevenger" w:date="2023-11-18T14:49:00Z">
          <w:r w:rsidR="00F97818" w:rsidDel="005A6B63">
            <w:rPr>
              <w:webHidden/>
            </w:rPr>
            <w:delText>26</w:delText>
          </w:r>
        </w:del>
      </w:ins>
    </w:p>
    <w:p w14:paraId="621723FB" w14:textId="30D26181" w:rsidR="004D72C9" w:rsidDel="005A6B63" w:rsidRDefault="004D72C9" w:rsidP="00F97818">
      <w:pPr>
        <w:pStyle w:val="TOC2"/>
        <w:rPr>
          <w:ins w:id="937" w:author="John Clevenger [2]" w:date="2022-12-17T16:15:00Z"/>
          <w:del w:id="938" w:author="John Clevenger" w:date="2023-11-18T14:49:00Z"/>
          <w:rFonts w:asciiTheme="minorHAnsi" w:eastAsiaTheme="minorEastAsia" w:hAnsiTheme="minorHAnsi" w:cstheme="minorBidi"/>
          <w:sz w:val="22"/>
          <w:szCs w:val="22"/>
        </w:rPr>
      </w:pPr>
      <w:ins w:id="939" w:author="John Clevenger [2]" w:date="2022-12-17T16:15:00Z">
        <w:del w:id="940" w:author="John Clevenger" w:date="2023-11-18T14:49:00Z">
          <w:r w:rsidRPr="00917410" w:rsidDel="005A6B63">
            <w:rPr>
              <w:rStyle w:val="Hyperlink"/>
              <w:b w:val="0"/>
              <w:bCs w:val="0"/>
            </w:rPr>
            <w:delText>5.5</w:delText>
          </w:r>
          <w:r w:rsidDel="005A6B63">
            <w:rPr>
              <w:rFonts w:asciiTheme="minorHAnsi" w:eastAsiaTheme="minorEastAsia" w:hAnsiTheme="minorHAnsi" w:cstheme="minorBidi"/>
              <w:sz w:val="22"/>
              <w:szCs w:val="22"/>
            </w:rPr>
            <w:tab/>
          </w:r>
          <w:r w:rsidRPr="00917410" w:rsidDel="005A6B63">
            <w:rPr>
              <w:rStyle w:val="Hyperlink"/>
              <w:b w:val="0"/>
              <w:bCs w:val="0"/>
            </w:rPr>
            <w:delText>Contest Profiles</w:delText>
          </w:r>
          <w:r w:rsidDel="005A6B63">
            <w:rPr>
              <w:webHidden/>
            </w:rPr>
            <w:tab/>
          </w:r>
        </w:del>
      </w:ins>
      <w:ins w:id="941" w:author="John Clevenger [2]" w:date="2022-12-17T16:24:00Z">
        <w:del w:id="942" w:author="John Clevenger" w:date="2023-11-18T14:49:00Z">
          <w:r w:rsidR="00F97818" w:rsidDel="005A6B63">
            <w:rPr>
              <w:webHidden/>
            </w:rPr>
            <w:delText>27</w:delText>
          </w:r>
        </w:del>
      </w:ins>
    </w:p>
    <w:p w14:paraId="2CCC5224" w14:textId="46D3DE12" w:rsidR="004D72C9" w:rsidDel="005A6B63" w:rsidRDefault="004D72C9">
      <w:pPr>
        <w:pStyle w:val="TOC1"/>
        <w:rPr>
          <w:ins w:id="943" w:author="John Clevenger [2]" w:date="2022-12-17T16:15:00Z"/>
          <w:del w:id="944" w:author="John Clevenger" w:date="2023-11-18T14:49:00Z"/>
          <w:rFonts w:asciiTheme="minorHAnsi" w:eastAsiaTheme="minorEastAsia" w:hAnsiTheme="minorHAnsi" w:cstheme="minorBidi"/>
          <w:b w:val="0"/>
          <w:bCs w:val="0"/>
          <w:iCs w:val="0"/>
          <w:sz w:val="22"/>
          <w:szCs w:val="22"/>
        </w:rPr>
      </w:pPr>
      <w:ins w:id="945" w:author="John Clevenger [2]" w:date="2022-12-17T16:15:00Z">
        <w:del w:id="946" w:author="John Clevenger" w:date="2023-11-18T14:49:00Z">
          <w:r w:rsidRPr="00917410" w:rsidDel="005A6B63">
            <w:rPr>
              <w:rStyle w:val="Hyperlink"/>
              <w:b w:val="0"/>
              <w:bCs w:val="0"/>
              <w:iCs w:val="0"/>
            </w:rPr>
            <w:delText>6</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Interactive Contest Configuration</w:delText>
          </w:r>
          <w:r w:rsidDel="005A6B63">
            <w:rPr>
              <w:webHidden/>
            </w:rPr>
            <w:tab/>
          </w:r>
        </w:del>
      </w:ins>
      <w:ins w:id="947" w:author="John Clevenger [2]" w:date="2022-12-17T16:24:00Z">
        <w:del w:id="948" w:author="John Clevenger" w:date="2023-11-18T14:49:00Z">
          <w:r w:rsidR="00F97818" w:rsidDel="005A6B63">
            <w:rPr>
              <w:webHidden/>
            </w:rPr>
            <w:delText>31</w:delText>
          </w:r>
        </w:del>
      </w:ins>
    </w:p>
    <w:p w14:paraId="3577EF84" w14:textId="5BCD923B" w:rsidR="004D72C9" w:rsidDel="005A6B63" w:rsidRDefault="004D72C9" w:rsidP="00F97818">
      <w:pPr>
        <w:pStyle w:val="TOC2"/>
        <w:rPr>
          <w:ins w:id="949" w:author="John Clevenger [2]" w:date="2022-12-17T16:15:00Z"/>
          <w:del w:id="950" w:author="John Clevenger" w:date="2023-11-18T14:49:00Z"/>
          <w:rFonts w:asciiTheme="minorHAnsi" w:eastAsiaTheme="minorEastAsia" w:hAnsiTheme="minorHAnsi" w:cstheme="minorBidi"/>
          <w:sz w:val="22"/>
          <w:szCs w:val="22"/>
        </w:rPr>
      </w:pPr>
      <w:ins w:id="951" w:author="John Clevenger [2]" w:date="2022-12-17T16:15:00Z">
        <w:del w:id="952" w:author="John Clevenger" w:date="2023-11-18T14:49:00Z">
          <w:r w:rsidRPr="00917410" w:rsidDel="005A6B63">
            <w:rPr>
              <w:rStyle w:val="Hyperlink"/>
              <w:b w:val="0"/>
              <w:bCs w:val="0"/>
            </w:rPr>
            <w:delText>6.1</w:delText>
          </w:r>
          <w:r w:rsidDel="005A6B63">
            <w:rPr>
              <w:rFonts w:asciiTheme="minorHAnsi" w:eastAsiaTheme="minorEastAsia" w:hAnsiTheme="minorHAnsi" w:cstheme="minorBidi"/>
              <w:sz w:val="22"/>
              <w:szCs w:val="22"/>
            </w:rPr>
            <w:tab/>
          </w:r>
          <w:r w:rsidRPr="00917410" w:rsidDel="005A6B63">
            <w:rPr>
              <w:rStyle w:val="Hyperlink"/>
              <w:b w:val="0"/>
              <w:bCs w:val="0"/>
            </w:rPr>
            <w:delText>Administrator Login</w:delText>
          </w:r>
          <w:r w:rsidDel="005A6B63">
            <w:rPr>
              <w:webHidden/>
            </w:rPr>
            <w:tab/>
          </w:r>
        </w:del>
      </w:ins>
      <w:ins w:id="953" w:author="John Clevenger [2]" w:date="2022-12-17T16:24:00Z">
        <w:del w:id="954" w:author="John Clevenger" w:date="2023-11-18T14:49:00Z">
          <w:r w:rsidR="00F97818" w:rsidDel="005A6B63">
            <w:rPr>
              <w:webHidden/>
            </w:rPr>
            <w:delText>31</w:delText>
          </w:r>
        </w:del>
      </w:ins>
    </w:p>
    <w:p w14:paraId="552C7CE2" w14:textId="28CAFDD3" w:rsidR="004D72C9" w:rsidDel="005A6B63" w:rsidRDefault="004D72C9" w:rsidP="00F97818">
      <w:pPr>
        <w:pStyle w:val="TOC2"/>
        <w:rPr>
          <w:ins w:id="955" w:author="John Clevenger [2]" w:date="2022-12-17T16:15:00Z"/>
          <w:del w:id="956" w:author="John Clevenger" w:date="2023-11-18T14:49:00Z"/>
          <w:rFonts w:asciiTheme="minorHAnsi" w:eastAsiaTheme="minorEastAsia" w:hAnsiTheme="minorHAnsi" w:cstheme="minorBidi"/>
          <w:sz w:val="22"/>
          <w:szCs w:val="22"/>
        </w:rPr>
      </w:pPr>
      <w:ins w:id="957" w:author="John Clevenger [2]" w:date="2022-12-17T16:15:00Z">
        <w:del w:id="958" w:author="John Clevenger" w:date="2023-11-18T14:49:00Z">
          <w:r w:rsidRPr="00917410" w:rsidDel="005A6B63">
            <w:rPr>
              <w:rStyle w:val="Hyperlink"/>
              <w:b w:val="0"/>
              <w:bCs w:val="0"/>
            </w:rPr>
            <w:delText>6.2</w:delText>
          </w:r>
          <w:r w:rsidDel="005A6B63">
            <w:rPr>
              <w:rFonts w:asciiTheme="minorHAnsi" w:eastAsiaTheme="minorEastAsia" w:hAnsiTheme="minorHAnsi" w:cstheme="minorBidi"/>
              <w:sz w:val="22"/>
              <w:szCs w:val="22"/>
            </w:rPr>
            <w:tab/>
          </w:r>
          <w:r w:rsidRPr="00917410" w:rsidDel="005A6B63">
            <w:rPr>
              <w:rStyle w:val="Hyperlink"/>
              <w:b w:val="0"/>
              <w:bCs w:val="0"/>
            </w:rPr>
            <w:delText>User Accounts</w:delText>
          </w:r>
          <w:r w:rsidDel="005A6B63">
            <w:rPr>
              <w:webHidden/>
            </w:rPr>
            <w:tab/>
          </w:r>
        </w:del>
      </w:ins>
      <w:ins w:id="959" w:author="John Clevenger [2]" w:date="2022-12-17T16:24:00Z">
        <w:del w:id="960" w:author="John Clevenger" w:date="2023-11-18T14:49:00Z">
          <w:r w:rsidR="00F97818" w:rsidDel="005A6B63">
            <w:rPr>
              <w:webHidden/>
            </w:rPr>
            <w:delText>32</w:delText>
          </w:r>
        </w:del>
      </w:ins>
    </w:p>
    <w:p w14:paraId="26BFD374" w14:textId="0134C2A3" w:rsidR="004D72C9" w:rsidDel="005A6B63" w:rsidRDefault="004D72C9">
      <w:pPr>
        <w:pStyle w:val="TOC3"/>
        <w:rPr>
          <w:ins w:id="961" w:author="John Clevenger [2]" w:date="2022-12-17T16:15:00Z"/>
          <w:del w:id="962" w:author="John Clevenger" w:date="2023-11-18T14:49:00Z"/>
          <w:rFonts w:asciiTheme="minorHAnsi" w:eastAsiaTheme="minorEastAsia" w:hAnsiTheme="minorHAnsi" w:cstheme="minorBidi"/>
          <w:sz w:val="22"/>
          <w:szCs w:val="22"/>
        </w:rPr>
      </w:pPr>
      <w:ins w:id="963" w:author="John Clevenger [2]" w:date="2022-12-17T16:15:00Z">
        <w:del w:id="964" w:author="John Clevenger" w:date="2023-11-18T14:49:00Z">
          <w:r w:rsidRPr="00917410" w:rsidDel="005A6B63">
            <w:rPr>
              <w:rStyle w:val="Hyperlink"/>
            </w:rPr>
            <w:delText>6.2.1</w:delText>
          </w:r>
          <w:r w:rsidDel="005A6B63">
            <w:rPr>
              <w:rFonts w:asciiTheme="minorHAnsi" w:eastAsiaTheme="minorEastAsia" w:hAnsiTheme="minorHAnsi" w:cstheme="minorBidi"/>
              <w:sz w:val="22"/>
              <w:szCs w:val="22"/>
            </w:rPr>
            <w:tab/>
          </w:r>
          <w:r w:rsidRPr="00917410" w:rsidDel="005A6B63">
            <w:rPr>
              <w:rStyle w:val="Hyperlink"/>
            </w:rPr>
            <w:delText>Account Creation</w:delText>
          </w:r>
          <w:r w:rsidDel="005A6B63">
            <w:rPr>
              <w:webHidden/>
            </w:rPr>
            <w:tab/>
          </w:r>
        </w:del>
      </w:ins>
      <w:ins w:id="965" w:author="John Clevenger [2]" w:date="2022-12-17T16:24:00Z">
        <w:del w:id="966" w:author="John Clevenger" w:date="2023-11-18T14:49:00Z">
          <w:r w:rsidR="00F97818" w:rsidDel="005A6B63">
            <w:rPr>
              <w:webHidden/>
            </w:rPr>
            <w:delText>32</w:delText>
          </w:r>
        </w:del>
      </w:ins>
    </w:p>
    <w:p w14:paraId="281FCB74" w14:textId="780A5BB4" w:rsidR="004D72C9" w:rsidDel="005A6B63" w:rsidRDefault="004D72C9">
      <w:pPr>
        <w:pStyle w:val="TOC3"/>
        <w:rPr>
          <w:ins w:id="967" w:author="John Clevenger [2]" w:date="2022-12-17T16:15:00Z"/>
          <w:del w:id="968" w:author="John Clevenger" w:date="2023-11-18T14:49:00Z"/>
          <w:rFonts w:asciiTheme="minorHAnsi" w:eastAsiaTheme="minorEastAsia" w:hAnsiTheme="minorHAnsi" w:cstheme="minorBidi"/>
          <w:sz w:val="22"/>
          <w:szCs w:val="22"/>
        </w:rPr>
      </w:pPr>
      <w:ins w:id="969" w:author="John Clevenger [2]" w:date="2022-12-17T16:15:00Z">
        <w:del w:id="970" w:author="John Clevenger" w:date="2023-11-18T14:49:00Z">
          <w:r w:rsidRPr="00917410" w:rsidDel="005A6B63">
            <w:rPr>
              <w:rStyle w:val="Hyperlink"/>
            </w:rPr>
            <w:delText>6.2.2</w:delText>
          </w:r>
          <w:r w:rsidDel="005A6B63">
            <w:rPr>
              <w:rFonts w:asciiTheme="minorHAnsi" w:eastAsiaTheme="minorEastAsia" w:hAnsiTheme="minorHAnsi" w:cstheme="minorBidi"/>
              <w:sz w:val="22"/>
              <w:szCs w:val="22"/>
            </w:rPr>
            <w:tab/>
          </w:r>
          <w:r w:rsidRPr="00917410" w:rsidDel="005A6B63">
            <w:rPr>
              <w:rStyle w:val="Hyperlink"/>
            </w:rPr>
            <w:delText>Account Names and Passwords</w:delText>
          </w:r>
          <w:r w:rsidDel="005A6B63">
            <w:rPr>
              <w:webHidden/>
            </w:rPr>
            <w:tab/>
          </w:r>
        </w:del>
      </w:ins>
      <w:ins w:id="971" w:author="John Clevenger [2]" w:date="2022-12-17T16:24:00Z">
        <w:del w:id="972" w:author="John Clevenger" w:date="2023-11-18T14:49:00Z">
          <w:r w:rsidR="00F97818" w:rsidDel="005A6B63">
            <w:rPr>
              <w:webHidden/>
            </w:rPr>
            <w:delText>33</w:delText>
          </w:r>
        </w:del>
      </w:ins>
    </w:p>
    <w:p w14:paraId="66CCF176" w14:textId="00844242" w:rsidR="004D72C9" w:rsidDel="005A6B63" w:rsidRDefault="004D72C9">
      <w:pPr>
        <w:pStyle w:val="TOC3"/>
        <w:rPr>
          <w:ins w:id="973" w:author="John Clevenger [2]" w:date="2022-12-17T16:15:00Z"/>
          <w:del w:id="974" w:author="John Clevenger" w:date="2023-11-18T14:49:00Z"/>
          <w:rFonts w:asciiTheme="minorHAnsi" w:eastAsiaTheme="minorEastAsia" w:hAnsiTheme="minorHAnsi" w:cstheme="minorBidi"/>
          <w:sz w:val="22"/>
          <w:szCs w:val="22"/>
        </w:rPr>
      </w:pPr>
      <w:ins w:id="975" w:author="John Clevenger [2]" w:date="2022-12-17T16:15:00Z">
        <w:del w:id="976" w:author="John Clevenger" w:date="2023-11-18T14:49:00Z">
          <w:r w:rsidRPr="00917410" w:rsidDel="005A6B63">
            <w:rPr>
              <w:rStyle w:val="Hyperlink"/>
            </w:rPr>
            <w:delText>6.2.3</w:delText>
          </w:r>
          <w:r w:rsidDel="005A6B63">
            <w:rPr>
              <w:rFonts w:asciiTheme="minorHAnsi" w:eastAsiaTheme="minorEastAsia" w:hAnsiTheme="minorHAnsi" w:cstheme="minorBidi"/>
              <w:sz w:val="22"/>
              <w:szCs w:val="22"/>
            </w:rPr>
            <w:tab/>
          </w:r>
          <w:r w:rsidRPr="00917410" w:rsidDel="005A6B63">
            <w:rPr>
              <w:rStyle w:val="Hyperlink"/>
            </w:rPr>
            <w:delText>Loading Account Data</w:delText>
          </w:r>
          <w:r w:rsidDel="005A6B63">
            <w:rPr>
              <w:webHidden/>
            </w:rPr>
            <w:tab/>
          </w:r>
        </w:del>
      </w:ins>
      <w:ins w:id="977" w:author="John Clevenger [2]" w:date="2022-12-17T16:24:00Z">
        <w:del w:id="978" w:author="John Clevenger" w:date="2023-11-18T14:49:00Z">
          <w:r w:rsidR="00F97818" w:rsidDel="005A6B63">
            <w:rPr>
              <w:webHidden/>
            </w:rPr>
            <w:delText>36</w:delText>
          </w:r>
        </w:del>
      </w:ins>
    </w:p>
    <w:p w14:paraId="5F583147" w14:textId="03876704" w:rsidR="004D72C9" w:rsidDel="005A6B63" w:rsidRDefault="004D72C9">
      <w:pPr>
        <w:pStyle w:val="TOC3"/>
        <w:rPr>
          <w:ins w:id="979" w:author="John Clevenger [2]" w:date="2022-12-17T16:15:00Z"/>
          <w:del w:id="980" w:author="John Clevenger" w:date="2023-11-18T14:49:00Z"/>
          <w:rFonts w:asciiTheme="minorHAnsi" w:eastAsiaTheme="minorEastAsia" w:hAnsiTheme="minorHAnsi" w:cstheme="minorBidi"/>
          <w:sz w:val="22"/>
          <w:szCs w:val="22"/>
        </w:rPr>
      </w:pPr>
      <w:ins w:id="981" w:author="John Clevenger [2]" w:date="2022-12-17T16:15:00Z">
        <w:del w:id="982" w:author="John Clevenger" w:date="2023-11-18T14:49:00Z">
          <w:r w:rsidRPr="00917410" w:rsidDel="005A6B63">
            <w:rPr>
              <w:rStyle w:val="Hyperlink"/>
            </w:rPr>
            <w:delText>6.2.4</w:delText>
          </w:r>
          <w:r w:rsidDel="005A6B63">
            <w:rPr>
              <w:rFonts w:asciiTheme="minorHAnsi" w:eastAsiaTheme="minorEastAsia" w:hAnsiTheme="minorHAnsi" w:cstheme="minorBidi"/>
              <w:sz w:val="22"/>
              <w:szCs w:val="22"/>
            </w:rPr>
            <w:tab/>
          </w:r>
          <w:r w:rsidRPr="00917410" w:rsidDel="005A6B63">
            <w:rPr>
              <w:rStyle w:val="Hyperlink"/>
            </w:rPr>
            <w:delText>Importing ICPC Data</w:delText>
          </w:r>
          <w:r w:rsidDel="005A6B63">
            <w:rPr>
              <w:webHidden/>
            </w:rPr>
            <w:tab/>
          </w:r>
        </w:del>
      </w:ins>
      <w:ins w:id="983" w:author="John Clevenger [2]" w:date="2022-12-17T16:24:00Z">
        <w:del w:id="984" w:author="John Clevenger" w:date="2023-11-18T14:49:00Z">
          <w:r w:rsidR="00F97818" w:rsidDel="005A6B63">
            <w:rPr>
              <w:webHidden/>
            </w:rPr>
            <w:delText>37</w:delText>
          </w:r>
        </w:del>
      </w:ins>
    </w:p>
    <w:p w14:paraId="556762D5" w14:textId="4BF8B4ED" w:rsidR="004D72C9" w:rsidDel="005A6B63" w:rsidRDefault="004D72C9" w:rsidP="00F97818">
      <w:pPr>
        <w:pStyle w:val="TOC2"/>
        <w:rPr>
          <w:ins w:id="985" w:author="John Clevenger [2]" w:date="2022-12-17T16:15:00Z"/>
          <w:del w:id="986" w:author="John Clevenger" w:date="2023-11-18T14:49:00Z"/>
          <w:rFonts w:asciiTheme="minorHAnsi" w:eastAsiaTheme="minorEastAsia" w:hAnsiTheme="minorHAnsi" w:cstheme="minorBidi"/>
          <w:sz w:val="22"/>
          <w:szCs w:val="22"/>
        </w:rPr>
      </w:pPr>
      <w:ins w:id="987" w:author="John Clevenger [2]" w:date="2022-12-17T16:15:00Z">
        <w:del w:id="988" w:author="John Clevenger" w:date="2023-11-18T14:49:00Z">
          <w:r w:rsidRPr="00917410" w:rsidDel="005A6B63">
            <w:rPr>
              <w:rStyle w:val="Hyperlink"/>
              <w:b w:val="0"/>
              <w:bCs w:val="0"/>
            </w:rPr>
            <w:delText>6.3</w:delText>
          </w:r>
          <w:r w:rsidDel="005A6B63">
            <w:rPr>
              <w:rFonts w:asciiTheme="minorHAnsi" w:eastAsiaTheme="minorEastAsia" w:hAnsiTheme="minorHAnsi" w:cstheme="minorBidi"/>
              <w:sz w:val="22"/>
              <w:szCs w:val="22"/>
            </w:rPr>
            <w:tab/>
          </w:r>
          <w:r w:rsidRPr="00917410" w:rsidDel="005A6B63">
            <w:rPr>
              <w:rStyle w:val="Hyperlink"/>
              <w:b w:val="0"/>
              <w:bCs w:val="0"/>
            </w:rPr>
            <w:delText>Contest Problems</w:delText>
          </w:r>
          <w:r w:rsidDel="005A6B63">
            <w:rPr>
              <w:webHidden/>
            </w:rPr>
            <w:tab/>
          </w:r>
        </w:del>
      </w:ins>
      <w:ins w:id="989" w:author="John Clevenger [2]" w:date="2022-12-17T16:24:00Z">
        <w:del w:id="990" w:author="John Clevenger" w:date="2023-11-18T14:49:00Z">
          <w:r w:rsidR="00F97818" w:rsidDel="005A6B63">
            <w:rPr>
              <w:webHidden/>
            </w:rPr>
            <w:delText>38</w:delText>
          </w:r>
        </w:del>
      </w:ins>
    </w:p>
    <w:p w14:paraId="7A4770BF" w14:textId="3510CC17" w:rsidR="004D72C9" w:rsidDel="005A6B63" w:rsidRDefault="004D72C9">
      <w:pPr>
        <w:pStyle w:val="TOC3"/>
        <w:rPr>
          <w:ins w:id="991" w:author="John Clevenger [2]" w:date="2022-12-17T16:15:00Z"/>
          <w:del w:id="992" w:author="John Clevenger" w:date="2023-11-18T14:49:00Z"/>
          <w:rFonts w:asciiTheme="minorHAnsi" w:eastAsiaTheme="minorEastAsia" w:hAnsiTheme="minorHAnsi" w:cstheme="minorBidi"/>
          <w:sz w:val="22"/>
          <w:szCs w:val="22"/>
        </w:rPr>
      </w:pPr>
      <w:ins w:id="993" w:author="John Clevenger [2]" w:date="2022-12-17T16:15:00Z">
        <w:del w:id="994" w:author="John Clevenger" w:date="2023-11-18T14:49:00Z">
          <w:r w:rsidRPr="00917410" w:rsidDel="005A6B63">
            <w:rPr>
              <w:rStyle w:val="Hyperlink"/>
            </w:rPr>
            <w:delText>6.3.1</w:delText>
          </w:r>
          <w:r w:rsidDel="005A6B63">
            <w:rPr>
              <w:rFonts w:asciiTheme="minorHAnsi" w:eastAsiaTheme="minorEastAsia" w:hAnsiTheme="minorHAnsi" w:cstheme="minorBidi"/>
              <w:sz w:val="22"/>
              <w:szCs w:val="22"/>
            </w:rPr>
            <w:tab/>
          </w:r>
          <w:r w:rsidRPr="00917410" w:rsidDel="005A6B63">
            <w:rPr>
              <w:rStyle w:val="Hyperlink"/>
            </w:rPr>
            <w:delText>Defining a Problem</w:delText>
          </w:r>
          <w:r w:rsidDel="005A6B63">
            <w:rPr>
              <w:webHidden/>
            </w:rPr>
            <w:tab/>
          </w:r>
        </w:del>
      </w:ins>
      <w:ins w:id="995" w:author="John Clevenger [2]" w:date="2022-12-17T16:24:00Z">
        <w:del w:id="996" w:author="John Clevenger" w:date="2023-11-18T14:49:00Z">
          <w:r w:rsidR="00F97818" w:rsidDel="005A6B63">
            <w:rPr>
              <w:webHidden/>
            </w:rPr>
            <w:delText>38</w:delText>
          </w:r>
        </w:del>
      </w:ins>
    </w:p>
    <w:p w14:paraId="21BD5AC1" w14:textId="3081A2DE" w:rsidR="004D72C9" w:rsidDel="005A6B63" w:rsidRDefault="004D72C9">
      <w:pPr>
        <w:pStyle w:val="TOC3"/>
        <w:rPr>
          <w:ins w:id="997" w:author="John Clevenger [2]" w:date="2022-12-17T16:15:00Z"/>
          <w:del w:id="998" w:author="John Clevenger" w:date="2023-11-18T14:49:00Z"/>
          <w:rFonts w:asciiTheme="minorHAnsi" w:eastAsiaTheme="minorEastAsia" w:hAnsiTheme="minorHAnsi" w:cstheme="minorBidi"/>
          <w:sz w:val="22"/>
          <w:szCs w:val="22"/>
        </w:rPr>
      </w:pPr>
      <w:ins w:id="999" w:author="John Clevenger [2]" w:date="2022-12-17T16:15:00Z">
        <w:del w:id="1000" w:author="John Clevenger" w:date="2023-11-18T14:49:00Z">
          <w:r w:rsidRPr="00917410" w:rsidDel="005A6B63">
            <w:rPr>
              <w:rStyle w:val="Hyperlink"/>
            </w:rPr>
            <w:delText>6.3.2</w:delText>
          </w:r>
          <w:r w:rsidDel="005A6B63">
            <w:rPr>
              <w:rFonts w:asciiTheme="minorHAnsi" w:eastAsiaTheme="minorEastAsia" w:hAnsiTheme="minorHAnsi" w:cstheme="minorBidi"/>
              <w:sz w:val="22"/>
              <w:szCs w:val="22"/>
            </w:rPr>
            <w:tab/>
          </w:r>
          <w:r w:rsidRPr="00917410" w:rsidDel="005A6B63">
            <w:rPr>
              <w:rStyle w:val="Hyperlink"/>
            </w:rPr>
            <w:delText>Multiple Test Data Files</w:delText>
          </w:r>
          <w:r w:rsidDel="005A6B63">
            <w:rPr>
              <w:webHidden/>
            </w:rPr>
            <w:tab/>
          </w:r>
        </w:del>
      </w:ins>
      <w:ins w:id="1001" w:author="John Clevenger [2]" w:date="2022-12-17T16:24:00Z">
        <w:del w:id="1002" w:author="John Clevenger" w:date="2023-11-18T14:49:00Z">
          <w:r w:rsidR="00F97818" w:rsidDel="005A6B63">
            <w:rPr>
              <w:webHidden/>
            </w:rPr>
            <w:delText>42</w:delText>
          </w:r>
        </w:del>
      </w:ins>
    </w:p>
    <w:p w14:paraId="784F7241" w14:textId="4188CF07" w:rsidR="004D72C9" w:rsidDel="005A6B63" w:rsidRDefault="004D72C9">
      <w:pPr>
        <w:pStyle w:val="TOC3"/>
        <w:rPr>
          <w:ins w:id="1003" w:author="John Clevenger [2]" w:date="2022-12-17T16:15:00Z"/>
          <w:del w:id="1004" w:author="John Clevenger" w:date="2023-11-18T14:49:00Z"/>
          <w:rFonts w:asciiTheme="minorHAnsi" w:eastAsiaTheme="minorEastAsia" w:hAnsiTheme="minorHAnsi" w:cstheme="minorBidi"/>
          <w:sz w:val="22"/>
          <w:szCs w:val="22"/>
        </w:rPr>
      </w:pPr>
      <w:ins w:id="1005" w:author="John Clevenger [2]" w:date="2022-12-17T16:15:00Z">
        <w:del w:id="1006" w:author="John Clevenger" w:date="2023-11-18T14:49:00Z">
          <w:r w:rsidRPr="00917410" w:rsidDel="005A6B63">
            <w:rPr>
              <w:rStyle w:val="Hyperlink"/>
            </w:rPr>
            <w:delText>6.3.3</w:delText>
          </w:r>
          <w:r w:rsidDel="005A6B63">
            <w:rPr>
              <w:rFonts w:asciiTheme="minorHAnsi" w:eastAsiaTheme="minorEastAsia" w:hAnsiTheme="minorHAnsi" w:cstheme="minorBidi"/>
              <w:sz w:val="22"/>
              <w:szCs w:val="22"/>
            </w:rPr>
            <w:tab/>
          </w:r>
          <w:r w:rsidRPr="00917410" w:rsidDel="005A6B63">
            <w:rPr>
              <w:rStyle w:val="Hyperlink"/>
            </w:rPr>
            <w:delText>Defining Judging Type</w:delText>
          </w:r>
          <w:r w:rsidDel="005A6B63">
            <w:rPr>
              <w:webHidden/>
            </w:rPr>
            <w:tab/>
          </w:r>
        </w:del>
      </w:ins>
      <w:ins w:id="1007" w:author="John Clevenger [2]" w:date="2022-12-17T16:24:00Z">
        <w:del w:id="1008" w:author="John Clevenger" w:date="2023-11-18T14:49:00Z">
          <w:r w:rsidR="00F97818" w:rsidDel="005A6B63">
            <w:rPr>
              <w:webHidden/>
            </w:rPr>
            <w:delText>44</w:delText>
          </w:r>
        </w:del>
      </w:ins>
    </w:p>
    <w:p w14:paraId="1ADF2725" w14:textId="0D65A0F9" w:rsidR="004D72C9" w:rsidDel="005A6B63" w:rsidRDefault="004D72C9">
      <w:pPr>
        <w:pStyle w:val="TOC3"/>
        <w:rPr>
          <w:ins w:id="1009" w:author="John Clevenger [2]" w:date="2022-12-17T16:15:00Z"/>
          <w:del w:id="1010" w:author="John Clevenger" w:date="2023-11-18T14:49:00Z"/>
          <w:rFonts w:asciiTheme="minorHAnsi" w:eastAsiaTheme="minorEastAsia" w:hAnsiTheme="minorHAnsi" w:cstheme="minorBidi"/>
          <w:sz w:val="22"/>
          <w:szCs w:val="22"/>
        </w:rPr>
      </w:pPr>
      <w:ins w:id="1011" w:author="John Clevenger [2]" w:date="2022-12-17T16:15:00Z">
        <w:del w:id="1012" w:author="John Clevenger" w:date="2023-11-18T14:49:00Z">
          <w:r w:rsidRPr="00917410" w:rsidDel="005A6B63">
            <w:rPr>
              <w:rStyle w:val="Hyperlink"/>
            </w:rPr>
            <w:delText>6.3.4</w:delText>
          </w:r>
          <w:r w:rsidDel="005A6B63">
            <w:rPr>
              <w:rFonts w:asciiTheme="minorHAnsi" w:eastAsiaTheme="minorEastAsia" w:hAnsiTheme="minorHAnsi" w:cstheme="minorBidi"/>
              <w:sz w:val="22"/>
              <w:szCs w:val="22"/>
            </w:rPr>
            <w:tab/>
          </w:r>
          <w:r w:rsidRPr="00917410" w:rsidDel="005A6B63">
            <w:rPr>
              <w:rStyle w:val="Hyperlink"/>
            </w:rPr>
            <w:delText>Assigning  Auto Judging to Judge modules</w:delText>
          </w:r>
          <w:r w:rsidDel="005A6B63">
            <w:rPr>
              <w:webHidden/>
            </w:rPr>
            <w:tab/>
          </w:r>
        </w:del>
      </w:ins>
      <w:ins w:id="1013" w:author="John Clevenger [2]" w:date="2022-12-17T16:24:00Z">
        <w:del w:id="1014" w:author="John Clevenger" w:date="2023-11-18T14:49:00Z">
          <w:r w:rsidR="00F97818" w:rsidDel="005A6B63">
            <w:rPr>
              <w:webHidden/>
            </w:rPr>
            <w:delText>45</w:delText>
          </w:r>
        </w:del>
      </w:ins>
    </w:p>
    <w:p w14:paraId="7DED6FE8" w14:textId="6AE69E37" w:rsidR="004D72C9" w:rsidDel="005A6B63" w:rsidRDefault="004D72C9" w:rsidP="00F97818">
      <w:pPr>
        <w:pStyle w:val="TOC2"/>
        <w:rPr>
          <w:ins w:id="1015" w:author="John Clevenger [2]" w:date="2022-12-17T16:15:00Z"/>
          <w:del w:id="1016" w:author="John Clevenger" w:date="2023-11-18T14:49:00Z"/>
          <w:rFonts w:asciiTheme="minorHAnsi" w:eastAsiaTheme="minorEastAsia" w:hAnsiTheme="minorHAnsi" w:cstheme="minorBidi"/>
          <w:sz w:val="22"/>
          <w:szCs w:val="22"/>
        </w:rPr>
      </w:pPr>
      <w:ins w:id="1017" w:author="John Clevenger [2]" w:date="2022-12-17T16:15:00Z">
        <w:del w:id="1018" w:author="John Clevenger" w:date="2023-11-18T14:49:00Z">
          <w:r w:rsidRPr="00917410" w:rsidDel="005A6B63">
            <w:rPr>
              <w:rStyle w:val="Hyperlink"/>
              <w:b w:val="0"/>
              <w:bCs w:val="0"/>
            </w:rPr>
            <w:delText>6.4</w:delText>
          </w:r>
          <w:r w:rsidDel="005A6B63">
            <w:rPr>
              <w:rFonts w:asciiTheme="minorHAnsi" w:eastAsiaTheme="minorEastAsia" w:hAnsiTheme="minorHAnsi" w:cstheme="minorBidi"/>
              <w:sz w:val="22"/>
              <w:szCs w:val="22"/>
            </w:rPr>
            <w:tab/>
          </w:r>
          <w:r w:rsidRPr="00917410" w:rsidDel="005A6B63">
            <w:rPr>
              <w:rStyle w:val="Hyperlink"/>
              <w:b w:val="0"/>
              <w:bCs w:val="0"/>
            </w:rPr>
            <w:delText>Contest  Languages</w:delText>
          </w:r>
          <w:r w:rsidDel="005A6B63">
            <w:rPr>
              <w:webHidden/>
            </w:rPr>
            <w:tab/>
          </w:r>
        </w:del>
      </w:ins>
      <w:ins w:id="1019" w:author="John Clevenger [2]" w:date="2022-12-17T16:24:00Z">
        <w:del w:id="1020" w:author="John Clevenger" w:date="2023-11-18T14:49:00Z">
          <w:r w:rsidR="00F97818" w:rsidDel="005A6B63">
            <w:rPr>
              <w:webHidden/>
            </w:rPr>
            <w:delText>49</w:delText>
          </w:r>
        </w:del>
      </w:ins>
    </w:p>
    <w:p w14:paraId="18EB23B3" w14:textId="0DEAF000" w:rsidR="004D72C9" w:rsidDel="005A6B63" w:rsidRDefault="004D72C9">
      <w:pPr>
        <w:pStyle w:val="TOC3"/>
        <w:rPr>
          <w:ins w:id="1021" w:author="John Clevenger [2]" w:date="2022-12-17T16:15:00Z"/>
          <w:del w:id="1022" w:author="John Clevenger" w:date="2023-11-18T14:49:00Z"/>
          <w:rFonts w:asciiTheme="minorHAnsi" w:eastAsiaTheme="minorEastAsia" w:hAnsiTheme="minorHAnsi" w:cstheme="minorBidi"/>
          <w:sz w:val="22"/>
          <w:szCs w:val="22"/>
        </w:rPr>
      </w:pPr>
      <w:ins w:id="1023" w:author="John Clevenger [2]" w:date="2022-12-17T16:15:00Z">
        <w:del w:id="1024" w:author="John Clevenger" w:date="2023-11-18T14:49:00Z">
          <w:r w:rsidRPr="00917410" w:rsidDel="005A6B63">
            <w:rPr>
              <w:rStyle w:val="Hyperlink"/>
            </w:rPr>
            <w:delText>6.4.1</w:delText>
          </w:r>
          <w:r w:rsidDel="005A6B63">
            <w:rPr>
              <w:rFonts w:asciiTheme="minorHAnsi" w:eastAsiaTheme="minorEastAsia" w:hAnsiTheme="minorHAnsi" w:cstheme="minorBidi"/>
              <w:sz w:val="22"/>
              <w:szCs w:val="22"/>
            </w:rPr>
            <w:tab/>
          </w:r>
          <w:r w:rsidRPr="00917410" w:rsidDel="005A6B63">
            <w:rPr>
              <w:rStyle w:val="Hyperlink"/>
            </w:rPr>
            <w:delText>Defining a Language</w:delText>
          </w:r>
          <w:r w:rsidDel="005A6B63">
            <w:rPr>
              <w:webHidden/>
            </w:rPr>
            <w:tab/>
          </w:r>
        </w:del>
      </w:ins>
      <w:ins w:id="1025" w:author="John Clevenger [2]" w:date="2022-12-17T16:24:00Z">
        <w:del w:id="1026" w:author="John Clevenger" w:date="2023-11-18T14:49:00Z">
          <w:r w:rsidR="00F97818" w:rsidDel="005A6B63">
            <w:rPr>
              <w:webHidden/>
            </w:rPr>
            <w:delText>49</w:delText>
          </w:r>
        </w:del>
      </w:ins>
    </w:p>
    <w:p w14:paraId="0FC54CCB" w14:textId="02E80693" w:rsidR="004D72C9" w:rsidDel="005A6B63" w:rsidRDefault="004D72C9">
      <w:pPr>
        <w:pStyle w:val="TOC3"/>
        <w:rPr>
          <w:ins w:id="1027" w:author="John Clevenger [2]" w:date="2022-12-17T16:15:00Z"/>
          <w:del w:id="1028" w:author="John Clevenger" w:date="2023-11-18T14:49:00Z"/>
          <w:rFonts w:asciiTheme="minorHAnsi" w:eastAsiaTheme="minorEastAsia" w:hAnsiTheme="minorHAnsi" w:cstheme="minorBidi"/>
          <w:sz w:val="22"/>
          <w:szCs w:val="22"/>
        </w:rPr>
      </w:pPr>
      <w:ins w:id="1029" w:author="John Clevenger [2]" w:date="2022-12-17T16:15:00Z">
        <w:del w:id="1030" w:author="John Clevenger" w:date="2023-11-18T14:49:00Z">
          <w:r w:rsidRPr="00917410" w:rsidDel="005A6B63">
            <w:rPr>
              <w:rStyle w:val="Hyperlink"/>
            </w:rPr>
            <w:delText>6.4.2</w:delText>
          </w:r>
          <w:r w:rsidDel="005A6B63">
            <w:rPr>
              <w:rFonts w:asciiTheme="minorHAnsi" w:eastAsiaTheme="minorEastAsia" w:hAnsiTheme="minorHAnsi" w:cstheme="minorBidi"/>
              <w:sz w:val="22"/>
              <w:szCs w:val="22"/>
            </w:rPr>
            <w:tab/>
          </w:r>
          <w:r w:rsidRPr="00917410" w:rsidDel="005A6B63">
            <w:rPr>
              <w:rStyle w:val="Hyperlink"/>
            </w:rPr>
            <w:delText>Command Parameter Substitutions</w:delText>
          </w:r>
          <w:r w:rsidDel="005A6B63">
            <w:rPr>
              <w:webHidden/>
            </w:rPr>
            <w:tab/>
          </w:r>
        </w:del>
      </w:ins>
      <w:ins w:id="1031" w:author="John Clevenger [2]" w:date="2022-12-17T16:24:00Z">
        <w:del w:id="1032" w:author="John Clevenger" w:date="2023-11-18T14:49:00Z">
          <w:r w:rsidR="00F97818" w:rsidDel="005A6B63">
            <w:rPr>
              <w:webHidden/>
            </w:rPr>
            <w:delText>52</w:delText>
          </w:r>
        </w:del>
      </w:ins>
    </w:p>
    <w:p w14:paraId="1F1FB528" w14:textId="2601B28C" w:rsidR="004D72C9" w:rsidDel="005A6B63" w:rsidRDefault="004D72C9">
      <w:pPr>
        <w:pStyle w:val="TOC3"/>
        <w:rPr>
          <w:ins w:id="1033" w:author="John Clevenger [2]" w:date="2022-12-17T16:15:00Z"/>
          <w:del w:id="1034" w:author="John Clevenger" w:date="2023-11-18T14:49:00Z"/>
          <w:rFonts w:asciiTheme="minorHAnsi" w:eastAsiaTheme="minorEastAsia" w:hAnsiTheme="minorHAnsi" w:cstheme="minorBidi"/>
          <w:sz w:val="22"/>
          <w:szCs w:val="22"/>
        </w:rPr>
      </w:pPr>
      <w:ins w:id="1035" w:author="John Clevenger [2]" w:date="2022-12-17T16:15:00Z">
        <w:del w:id="1036" w:author="John Clevenger" w:date="2023-11-18T14:49:00Z">
          <w:r w:rsidRPr="00917410" w:rsidDel="005A6B63">
            <w:rPr>
              <w:rStyle w:val="Hyperlink"/>
            </w:rPr>
            <w:delText>6.4.3</w:delText>
          </w:r>
          <w:r w:rsidDel="005A6B63">
            <w:rPr>
              <w:rFonts w:asciiTheme="minorHAnsi" w:eastAsiaTheme="minorEastAsia" w:hAnsiTheme="minorHAnsi" w:cstheme="minorBidi"/>
              <w:sz w:val="22"/>
              <w:szCs w:val="22"/>
            </w:rPr>
            <w:tab/>
          </w:r>
          <w:r w:rsidRPr="00917410" w:rsidDel="005A6B63">
            <w:rPr>
              <w:rStyle w:val="Hyperlink"/>
            </w:rPr>
            <w:delText>Language  Definition  Examples</w:delText>
          </w:r>
          <w:r w:rsidDel="005A6B63">
            <w:rPr>
              <w:webHidden/>
            </w:rPr>
            <w:tab/>
          </w:r>
        </w:del>
      </w:ins>
      <w:ins w:id="1037" w:author="John Clevenger [2]" w:date="2022-12-17T16:24:00Z">
        <w:del w:id="1038" w:author="John Clevenger" w:date="2023-11-18T14:49:00Z">
          <w:r w:rsidR="00F97818" w:rsidDel="005A6B63">
            <w:rPr>
              <w:webHidden/>
            </w:rPr>
            <w:delText>52</w:delText>
          </w:r>
        </w:del>
      </w:ins>
    </w:p>
    <w:p w14:paraId="1E7575DB" w14:textId="58D03D3E" w:rsidR="004D72C9" w:rsidDel="005A6B63" w:rsidRDefault="004D72C9">
      <w:pPr>
        <w:pStyle w:val="TOC3"/>
        <w:rPr>
          <w:ins w:id="1039" w:author="John Clevenger [2]" w:date="2022-12-17T16:15:00Z"/>
          <w:del w:id="1040" w:author="John Clevenger" w:date="2023-11-18T14:49:00Z"/>
          <w:rFonts w:asciiTheme="minorHAnsi" w:eastAsiaTheme="minorEastAsia" w:hAnsiTheme="minorHAnsi" w:cstheme="minorBidi"/>
          <w:sz w:val="22"/>
          <w:szCs w:val="22"/>
        </w:rPr>
      </w:pPr>
      <w:ins w:id="1041" w:author="John Clevenger [2]" w:date="2022-12-17T16:15:00Z">
        <w:del w:id="1042" w:author="John Clevenger" w:date="2023-11-18T14:49:00Z">
          <w:r w:rsidRPr="00917410" w:rsidDel="005A6B63">
            <w:rPr>
              <w:rStyle w:val="Hyperlink"/>
            </w:rPr>
            <w:delText>6.4.4</w:delText>
          </w:r>
          <w:r w:rsidDel="005A6B63">
            <w:rPr>
              <w:rFonts w:asciiTheme="minorHAnsi" w:eastAsiaTheme="minorEastAsia" w:hAnsiTheme="minorHAnsi" w:cstheme="minorBidi"/>
              <w:sz w:val="22"/>
              <w:szCs w:val="22"/>
            </w:rPr>
            <w:tab/>
          </w:r>
          <w:r w:rsidRPr="00917410" w:rsidDel="005A6B63">
            <w:rPr>
              <w:rStyle w:val="Hyperlink"/>
            </w:rPr>
            <w:delText>Language  Definitions In Multi-Site Contests</w:delText>
          </w:r>
          <w:r w:rsidDel="005A6B63">
            <w:rPr>
              <w:webHidden/>
            </w:rPr>
            <w:tab/>
          </w:r>
        </w:del>
      </w:ins>
      <w:ins w:id="1043" w:author="John Clevenger [2]" w:date="2022-12-17T16:24:00Z">
        <w:del w:id="1044" w:author="John Clevenger" w:date="2023-11-18T14:49:00Z">
          <w:r w:rsidR="00F97818" w:rsidDel="005A6B63">
            <w:rPr>
              <w:webHidden/>
            </w:rPr>
            <w:delText>54</w:delText>
          </w:r>
        </w:del>
      </w:ins>
    </w:p>
    <w:p w14:paraId="1B37207D" w14:textId="4FFF323E" w:rsidR="004D72C9" w:rsidDel="005A6B63" w:rsidRDefault="004D72C9" w:rsidP="00F97818">
      <w:pPr>
        <w:pStyle w:val="TOC2"/>
        <w:rPr>
          <w:ins w:id="1045" w:author="John Clevenger [2]" w:date="2022-12-17T16:15:00Z"/>
          <w:del w:id="1046" w:author="John Clevenger" w:date="2023-11-18T14:49:00Z"/>
          <w:rFonts w:asciiTheme="minorHAnsi" w:eastAsiaTheme="minorEastAsia" w:hAnsiTheme="minorHAnsi" w:cstheme="minorBidi"/>
          <w:sz w:val="22"/>
          <w:szCs w:val="22"/>
        </w:rPr>
      </w:pPr>
      <w:ins w:id="1047" w:author="John Clevenger [2]" w:date="2022-12-17T16:15:00Z">
        <w:del w:id="1048" w:author="John Clevenger" w:date="2023-11-18T14:49:00Z">
          <w:r w:rsidRPr="00917410" w:rsidDel="005A6B63">
            <w:rPr>
              <w:rStyle w:val="Hyperlink"/>
              <w:b w:val="0"/>
              <w:bCs w:val="0"/>
            </w:rPr>
            <w:delText>6.5</w:delText>
          </w:r>
          <w:r w:rsidDel="005A6B63">
            <w:rPr>
              <w:rFonts w:asciiTheme="minorHAnsi" w:eastAsiaTheme="minorEastAsia" w:hAnsiTheme="minorHAnsi" w:cstheme="minorBidi"/>
              <w:sz w:val="22"/>
              <w:szCs w:val="22"/>
            </w:rPr>
            <w:tab/>
          </w:r>
          <w:r w:rsidRPr="00917410" w:rsidDel="005A6B63">
            <w:rPr>
              <w:rStyle w:val="Hyperlink"/>
              <w:b w:val="0"/>
              <w:bCs w:val="0"/>
            </w:rPr>
            <w:delText>Contest  Judgments</w:delText>
          </w:r>
          <w:r w:rsidDel="005A6B63">
            <w:rPr>
              <w:webHidden/>
            </w:rPr>
            <w:tab/>
          </w:r>
        </w:del>
      </w:ins>
      <w:ins w:id="1049" w:author="John Clevenger [2]" w:date="2022-12-17T16:24:00Z">
        <w:del w:id="1050" w:author="John Clevenger" w:date="2023-11-18T14:49:00Z">
          <w:r w:rsidR="00F97818" w:rsidDel="005A6B63">
            <w:rPr>
              <w:webHidden/>
            </w:rPr>
            <w:delText>56</w:delText>
          </w:r>
        </w:del>
      </w:ins>
    </w:p>
    <w:p w14:paraId="2CE60B4A" w14:textId="7D8DD96E" w:rsidR="004D72C9" w:rsidDel="005A6B63" w:rsidRDefault="004D72C9">
      <w:pPr>
        <w:pStyle w:val="TOC3"/>
        <w:rPr>
          <w:ins w:id="1051" w:author="John Clevenger [2]" w:date="2022-12-17T16:15:00Z"/>
          <w:del w:id="1052" w:author="John Clevenger" w:date="2023-11-18T14:49:00Z"/>
          <w:rFonts w:asciiTheme="minorHAnsi" w:eastAsiaTheme="minorEastAsia" w:hAnsiTheme="minorHAnsi" w:cstheme="minorBidi"/>
          <w:sz w:val="22"/>
          <w:szCs w:val="22"/>
        </w:rPr>
      </w:pPr>
      <w:ins w:id="1053" w:author="John Clevenger [2]" w:date="2022-12-17T16:15:00Z">
        <w:del w:id="1054" w:author="John Clevenger" w:date="2023-11-18T14:49:00Z">
          <w:r w:rsidRPr="00917410" w:rsidDel="005A6B63">
            <w:rPr>
              <w:rStyle w:val="Hyperlink"/>
            </w:rPr>
            <w:delText>6.5.1</w:delText>
          </w:r>
          <w:r w:rsidDel="005A6B63">
            <w:rPr>
              <w:rFonts w:asciiTheme="minorHAnsi" w:eastAsiaTheme="minorEastAsia" w:hAnsiTheme="minorHAnsi" w:cstheme="minorBidi"/>
              <w:sz w:val="22"/>
              <w:szCs w:val="22"/>
            </w:rPr>
            <w:tab/>
          </w:r>
          <w:r w:rsidRPr="00917410" w:rsidDel="005A6B63">
            <w:rPr>
              <w:rStyle w:val="Hyperlink"/>
            </w:rPr>
            <w:delText>Defining a New Judgment</w:delText>
          </w:r>
          <w:r w:rsidDel="005A6B63">
            <w:rPr>
              <w:webHidden/>
            </w:rPr>
            <w:tab/>
          </w:r>
        </w:del>
      </w:ins>
      <w:ins w:id="1055" w:author="John Clevenger [2]" w:date="2022-12-17T16:24:00Z">
        <w:del w:id="1056" w:author="John Clevenger" w:date="2023-11-18T14:49:00Z">
          <w:r w:rsidR="00F97818" w:rsidDel="005A6B63">
            <w:rPr>
              <w:webHidden/>
            </w:rPr>
            <w:delText>56</w:delText>
          </w:r>
        </w:del>
      </w:ins>
    </w:p>
    <w:p w14:paraId="104BF259" w14:textId="325BFB45" w:rsidR="004D72C9" w:rsidDel="005A6B63" w:rsidRDefault="004D72C9">
      <w:pPr>
        <w:pStyle w:val="TOC3"/>
        <w:rPr>
          <w:ins w:id="1057" w:author="John Clevenger [2]" w:date="2022-12-17T16:15:00Z"/>
          <w:del w:id="1058" w:author="John Clevenger" w:date="2023-11-18T14:49:00Z"/>
          <w:rFonts w:asciiTheme="minorHAnsi" w:eastAsiaTheme="minorEastAsia" w:hAnsiTheme="minorHAnsi" w:cstheme="minorBidi"/>
          <w:sz w:val="22"/>
          <w:szCs w:val="22"/>
        </w:rPr>
      </w:pPr>
      <w:ins w:id="1059" w:author="John Clevenger [2]" w:date="2022-12-17T16:15:00Z">
        <w:del w:id="1060" w:author="John Clevenger" w:date="2023-11-18T14:49:00Z">
          <w:r w:rsidRPr="00917410" w:rsidDel="005A6B63">
            <w:rPr>
              <w:rStyle w:val="Hyperlink"/>
            </w:rPr>
            <w:delText>6.5.2</w:delText>
          </w:r>
          <w:r w:rsidDel="005A6B63">
            <w:rPr>
              <w:rFonts w:asciiTheme="minorHAnsi" w:eastAsiaTheme="minorEastAsia" w:hAnsiTheme="minorHAnsi" w:cstheme="minorBidi"/>
              <w:sz w:val="22"/>
              <w:szCs w:val="22"/>
            </w:rPr>
            <w:tab/>
          </w:r>
          <w:r w:rsidRPr="00917410" w:rsidDel="005A6B63">
            <w:rPr>
              <w:rStyle w:val="Hyperlink"/>
            </w:rPr>
            <w:delText>Changing Existing Judgments</w:delText>
          </w:r>
          <w:r w:rsidDel="005A6B63">
            <w:rPr>
              <w:webHidden/>
            </w:rPr>
            <w:tab/>
          </w:r>
        </w:del>
      </w:ins>
      <w:ins w:id="1061" w:author="John Clevenger [2]" w:date="2022-12-17T16:24:00Z">
        <w:del w:id="1062" w:author="John Clevenger" w:date="2023-11-18T14:49:00Z">
          <w:r w:rsidR="00F97818" w:rsidDel="005A6B63">
            <w:rPr>
              <w:webHidden/>
            </w:rPr>
            <w:delText>57</w:delText>
          </w:r>
        </w:del>
      </w:ins>
    </w:p>
    <w:p w14:paraId="4C9CF95A" w14:textId="249330DD" w:rsidR="004D72C9" w:rsidDel="005A6B63" w:rsidRDefault="004D72C9" w:rsidP="00F97818">
      <w:pPr>
        <w:pStyle w:val="TOC2"/>
        <w:rPr>
          <w:ins w:id="1063" w:author="John Clevenger [2]" w:date="2022-12-17T16:15:00Z"/>
          <w:del w:id="1064" w:author="John Clevenger" w:date="2023-11-18T14:49:00Z"/>
          <w:rFonts w:asciiTheme="minorHAnsi" w:eastAsiaTheme="minorEastAsia" w:hAnsiTheme="minorHAnsi" w:cstheme="minorBidi"/>
          <w:sz w:val="22"/>
          <w:szCs w:val="22"/>
        </w:rPr>
      </w:pPr>
      <w:ins w:id="1065" w:author="John Clevenger [2]" w:date="2022-12-17T16:15:00Z">
        <w:del w:id="1066" w:author="John Clevenger" w:date="2023-11-18T14:49:00Z">
          <w:r w:rsidRPr="00917410" w:rsidDel="005A6B63">
            <w:rPr>
              <w:rStyle w:val="Hyperlink"/>
              <w:b w:val="0"/>
              <w:bCs w:val="0"/>
            </w:rPr>
            <w:delText>6.6</w:delText>
          </w:r>
          <w:r w:rsidDel="005A6B63">
            <w:rPr>
              <w:rFonts w:asciiTheme="minorHAnsi" w:eastAsiaTheme="minorEastAsia" w:hAnsiTheme="minorHAnsi" w:cstheme="minorBidi"/>
              <w:sz w:val="22"/>
              <w:szCs w:val="22"/>
            </w:rPr>
            <w:tab/>
          </w:r>
          <w:r w:rsidRPr="00917410" w:rsidDel="005A6B63">
            <w:rPr>
              <w:rStyle w:val="Hyperlink"/>
              <w:b w:val="0"/>
              <w:bCs w:val="0"/>
            </w:rPr>
            <w:delText>Balloon Notifications</w:delText>
          </w:r>
          <w:r w:rsidDel="005A6B63">
            <w:rPr>
              <w:webHidden/>
            </w:rPr>
            <w:tab/>
          </w:r>
        </w:del>
      </w:ins>
      <w:ins w:id="1067" w:author="John Clevenger [2]" w:date="2022-12-17T16:24:00Z">
        <w:del w:id="1068" w:author="John Clevenger" w:date="2023-11-18T14:49:00Z">
          <w:r w:rsidR="00F97818" w:rsidDel="005A6B63">
            <w:rPr>
              <w:webHidden/>
            </w:rPr>
            <w:delText>58</w:delText>
          </w:r>
        </w:del>
      </w:ins>
    </w:p>
    <w:p w14:paraId="3D16D44D" w14:textId="62EDEBBB" w:rsidR="004D72C9" w:rsidDel="005A6B63" w:rsidRDefault="004D72C9">
      <w:pPr>
        <w:pStyle w:val="TOC3"/>
        <w:rPr>
          <w:ins w:id="1069" w:author="John Clevenger [2]" w:date="2022-12-17T16:15:00Z"/>
          <w:del w:id="1070" w:author="John Clevenger" w:date="2023-11-18T14:49:00Z"/>
          <w:rFonts w:asciiTheme="minorHAnsi" w:eastAsiaTheme="minorEastAsia" w:hAnsiTheme="minorHAnsi" w:cstheme="minorBidi"/>
          <w:sz w:val="22"/>
          <w:szCs w:val="22"/>
        </w:rPr>
      </w:pPr>
      <w:ins w:id="1071" w:author="John Clevenger [2]" w:date="2022-12-17T16:15:00Z">
        <w:del w:id="1072" w:author="John Clevenger" w:date="2023-11-18T14:49:00Z">
          <w:r w:rsidRPr="00917410" w:rsidDel="005A6B63">
            <w:rPr>
              <w:rStyle w:val="Hyperlink"/>
            </w:rPr>
            <w:delText>6.6.1</w:delText>
          </w:r>
          <w:r w:rsidDel="005A6B63">
            <w:rPr>
              <w:rFonts w:asciiTheme="minorHAnsi" w:eastAsiaTheme="minorEastAsia" w:hAnsiTheme="minorHAnsi" w:cstheme="minorBidi"/>
              <w:sz w:val="22"/>
              <w:szCs w:val="22"/>
            </w:rPr>
            <w:tab/>
          </w:r>
          <w:r w:rsidRPr="00917410" w:rsidDel="005A6B63">
            <w:rPr>
              <w:rStyle w:val="Hyperlink"/>
            </w:rPr>
            <w:delText>Defining Balloon Notifications</w:delText>
          </w:r>
          <w:r w:rsidDel="005A6B63">
            <w:rPr>
              <w:webHidden/>
            </w:rPr>
            <w:tab/>
          </w:r>
        </w:del>
      </w:ins>
      <w:ins w:id="1073" w:author="John Clevenger [2]" w:date="2022-12-17T16:24:00Z">
        <w:del w:id="1074" w:author="John Clevenger" w:date="2023-11-18T14:49:00Z">
          <w:r w:rsidR="00F97818" w:rsidDel="005A6B63">
            <w:rPr>
              <w:webHidden/>
            </w:rPr>
            <w:delText>59</w:delText>
          </w:r>
        </w:del>
      </w:ins>
    </w:p>
    <w:p w14:paraId="2FDB6950" w14:textId="43E3B3D6" w:rsidR="004D72C9" w:rsidDel="005A6B63" w:rsidRDefault="004D72C9">
      <w:pPr>
        <w:pStyle w:val="TOC3"/>
        <w:rPr>
          <w:ins w:id="1075" w:author="John Clevenger [2]" w:date="2022-12-17T16:15:00Z"/>
          <w:del w:id="1076" w:author="John Clevenger" w:date="2023-11-18T14:49:00Z"/>
          <w:rFonts w:asciiTheme="minorHAnsi" w:eastAsiaTheme="minorEastAsia" w:hAnsiTheme="minorHAnsi" w:cstheme="minorBidi"/>
          <w:sz w:val="22"/>
          <w:szCs w:val="22"/>
        </w:rPr>
      </w:pPr>
      <w:ins w:id="1077" w:author="John Clevenger [2]" w:date="2022-12-17T16:15:00Z">
        <w:del w:id="1078" w:author="John Clevenger" w:date="2023-11-18T14:49:00Z">
          <w:r w:rsidRPr="00917410" w:rsidDel="005A6B63">
            <w:rPr>
              <w:rStyle w:val="Hyperlink"/>
            </w:rPr>
            <w:delText>6.6.2</w:delText>
          </w:r>
          <w:r w:rsidDel="005A6B63">
            <w:rPr>
              <w:rFonts w:asciiTheme="minorHAnsi" w:eastAsiaTheme="minorEastAsia" w:hAnsiTheme="minorHAnsi" w:cstheme="minorBidi"/>
              <w:sz w:val="22"/>
              <w:szCs w:val="22"/>
            </w:rPr>
            <w:tab/>
          </w:r>
          <w:r w:rsidRPr="00917410" w:rsidDel="005A6B63">
            <w:rPr>
              <w:rStyle w:val="Hyperlink"/>
            </w:rPr>
            <w:delText>Email Server Advanced Settings</w:delText>
          </w:r>
          <w:r w:rsidDel="005A6B63">
            <w:rPr>
              <w:webHidden/>
            </w:rPr>
            <w:tab/>
          </w:r>
        </w:del>
      </w:ins>
      <w:ins w:id="1079" w:author="John Clevenger [2]" w:date="2022-12-17T16:24:00Z">
        <w:del w:id="1080" w:author="John Clevenger" w:date="2023-11-18T14:49:00Z">
          <w:r w:rsidR="00F97818" w:rsidDel="005A6B63">
            <w:rPr>
              <w:webHidden/>
            </w:rPr>
            <w:delText>60</w:delText>
          </w:r>
        </w:del>
      </w:ins>
    </w:p>
    <w:p w14:paraId="0F63E5A7" w14:textId="3F6714D9" w:rsidR="004D72C9" w:rsidDel="005A6B63" w:rsidRDefault="004D72C9" w:rsidP="00F97818">
      <w:pPr>
        <w:pStyle w:val="TOC2"/>
        <w:rPr>
          <w:ins w:id="1081" w:author="John Clevenger [2]" w:date="2022-12-17T16:15:00Z"/>
          <w:del w:id="1082" w:author="John Clevenger" w:date="2023-11-18T14:49:00Z"/>
          <w:rFonts w:asciiTheme="minorHAnsi" w:eastAsiaTheme="minorEastAsia" w:hAnsiTheme="minorHAnsi" w:cstheme="minorBidi"/>
          <w:sz w:val="22"/>
          <w:szCs w:val="22"/>
        </w:rPr>
      </w:pPr>
      <w:ins w:id="1083" w:author="John Clevenger [2]" w:date="2022-12-17T16:15:00Z">
        <w:del w:id="1084" w:author="John Clevenger" w:date="2023-11-18T14:49:00Z">
          <w:r w:rsidRPr="00917410" w:rsidDel="005A6B63">
            <w:rPr>
              <w:rStyle w:val="Hyperlink"/>
              <w:b w:val="0"/>
              <w:bCs w:val="0"/>
            </w:rPr>
            <w:delText>6.7</w:delText>
          </w:r>
          <w:r w:rsidDel="005A6B63">
            <w:rPr>
              <w:rFonts w:asciiTheme="minorHAnsi" w:eastAsiaTheme="minorEastAsia" w:hAnsiTheme="minorHAnsi" w:cstheme="minorBidi"/>
              <w:sz w:val="22"/>
              <w:szCs w:val="22"/>
            </w:rPr>
            <w:tab/>
          </w:r>
          <w:r w:rsidRPr="00917410" w:rsidDel="005A6B63">
            <w:rPr>
              <w:rStyle w:val="Hyperlink"/>
              <w:b w:val="0"/>
              <w:bCs w:val="0"/>
            </w:rPr>
            <w:delText>Options (Settings tab)</w:delText>
          </w:r>
          <w:r w:rsidDel="005A6B63">
            <w:rPr>
              <w:webHidden/>
            </w:rPr>
            <w:tab/>
          </w:r>
        </w:del>
      </w:ins>
      <w:ins w:id="1085" w:author="John Clevenger [2]" w:date="2022-12-17T16:24:00Z">
        <w:del w:id="1086" w:author="John Clevenger" w:date="2023-11-18T14:49:00Z">
          <w:r w:rsidR="00F97818" w:rsidDel="005A6B63">
            <w:rPr>
              <w:webHidden/>
            </w:rPr>
            <w:delText>61</w:delText>
          </w:r>
        </w:del>
      </w:ins>
    </w:p>
    <w:p w14:paraId="066DE501" w14:textId="3914F390" w:rsidR="004D72C9" w:rsidDel="005A6B63" w:rsidRDefault="004D72C9" w:rsidP="00F97818">
      <w:pPr>
        <w:pStyle w:val="TOC2"/>
        <w:rPr>
          <w:ins w:id="1087" w:author="John Clevenger [2]" w:date="2022-12-17T16:15:00Z"/>
          <w:del w:id="1088" w:author="John Clevenger" w:date="2023-11-18T14:49:00Z"/>
          <w:rFonts w:asciiTheme="minorHAnsi" w:eastAsiaTheme="minorEastAsia" w:hAnsiTheme="minorHAnsi" w:cstheme="minorBidi"/>
          <w:sz w:val="22"/>
          <w:szCs w:val="22"/>
        </w:rPr>
      </w:pPr>
      <w:ins w:id="1089" w:author="John Clevenger [2]" w:date="2022-12-17T16:15:00Z">
        <w:del w:id="1090" w:author="John Clevenger" w:date="2023-11-18T14:49:00Z">
          <w:r w:rsidRPr="00917410" w:rsidDel="005A6B63">
            <w:rPr>
              <w:rStyle w:val="Hyperlink"/>
              <w:b w:val="0"/>
              <w:bCs w:val="0"/>
            </w:rPr>
            <w:delText>6.8</w:delText>
          </w:r>
          <w:r w:rsidDel="005A6B63">
            <w:rPr>
              <w:rFonts w:asciiTheme="minorHAnsi" w:eastAsiaTheme="minorEastAsia" w:hAnsiTheme="minorHAnsi" w:cstheme="minorBidi"/>
              <w:sz w:val="22"/>
              <w:szCs w:val="22"/>
            </w:rPr>
            <w:tab/>
          </w:r>
          <w:r w:rsidRPr="00917410" w:rsidDel="005A6B63">
            <w:rPr>
              <w:rStyle w:val="Hyperlink"/>
              <w:b w:val="0"/>
              <w:bCs w:val="0"/>
            </w:rPr>
            <w:delText>Sites</w:delText>
          </w:r>
          <w:r w:rsidDel="005A6B63">
            <w:rPr>
              <w:webHidden/>
            </w:rPr>
            <w:tab/>
          </w:r>
        </w:del>
      </w:ins>
      <w:ins w:id="1091" w:author="John Clevenger [2]" w:date="2022-12-17T16:24:00Z">
        <w:del w:id="1092" w:author="John Clevenger" w:date="2023-11-18T14:49:00Z">
          <w:r w:rsidR="00F97818" w:rsidDel="005A6B63">
            <w:rPr>
              <w:webHidden/>
            </w:rPr>
            <w:delText>64</w:delText>
          </w:r>
        </w:del>
      </w:ins>
    </w:p>
    <w:p w14:paraId="40F706B8" w14:textId="1868E87B" w:rsidR="004D72C9" w:rsidDel="005A6B63" w:rsidRDefault="004D72C9">
      <w:pPr>
        <w:pStyle w:val="TOC1"/>
        <w:rPr>
          <w:ins w:id="1093" w:author="John Clevenger [2]" w:date="2022-12-17T16:15:00Z"/>
          <w:del w:id="1094" w:author="John Clevenger" w:date="2023-11-18T14:49:00Z"/>
          <w:rFonts w:asciiTheme="minorHAnsi" w:eastAsiaTheme="minorEastAsia" w:hAnsiTheme="minorHAnsi" w:cstheme="minorBidi"/>
          <w:b w:val="0"/>
          <w:bCs w:val="0"/>
          <w:iCs w:val="0"/>
          <w:sz w:val="22"/>
          <w:szCs w:val="22"/>
        </w:rPr>
      </w:pPr>
      <w:ins w:id="1095" w:author="John Clevenger [2]" w:date="2022-12-17T16:15:00Z">
        <w:del w:id="1096" w:author="John Clevenger" w:date="2023-11-18T14:49:00Z">
          <w:r w:rsidRPr="00917410" w:rsidDel="005A6B63">
            <w:rPr>
              <w:rStyle w:val="Hyperlink"/>
              <w:b w:val="0"/>
              <w:bCs w:val="0"/>
              <w:iCs w:val="0"/>
            </w:rPr>
            <w:delText>7</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Configuring the Contest via Configuration Files</w:delText>
          </w:r>
          <w:r w:rsidDel="005A6B63">
            <w:rPr>
              <w:webHidden/>
            </w:rPr>
            <w:tab/>
          </w:r>
        </w:del>
      </w:ins>
      <w:ins w:id="1097" w:author="John Clevenger [2]" w:date="2022-12-17T16:24:00Z">
        <w:del w:id="1098" w:author="John Clevenger" w:date="2023-11-18T14:49:00Z">
          <w:r w:rsidR="00F97818" w:rsidDel="005A6B63">
            <w:rPr>
              <w:webHidden/>
            </w:rPr>
            <w:delText>65</w:delText>
          </w:r>
        </w:del>
      </w:ins>
    </w:p>
    <w:p w14:paraId="5FC992E3" w14:textId="0EC501B6" w:rsidR="004D72C9" w:rsidDel="005A6B63" w:rsidRDefault="004D72C9" w:rsidP="00F97818">
      <w:pPr>
        <w:pStyle w:val="TOC2"/>
        <w:rPr>
          <w:ins w:id="1099" w:author="John Clevenger [2]" w:date="2022-12-17T16:15:00Z"/>
          <w:del w:id="1100" w:author="John Clevenger" w:date="2023-11-18T14:49:00Z"/>
          <w:rFonts w:asciiTheme="minorHAnsi" w:eastAsiaTheme="minorEastAsia" w:hAnsiTheme="minorHAnsi" w:cstheme="minorBidi"/>
          <w:sz w:val="22"/>
          <w:szCs w:val="22"/>
        </w:rPr>
      </w:pPr>
      <w:ins w:id="1101" w:author="John Clevenger [2]" w:date="2022-12-17T16:15:00Z">
        <w:del w:id="1102" w:author="John Clevenger" w:date="2023-11-18T14:49:00Z">
          <w:r w:rsidRPr="00917410" w:rsidDel="005A6B63">
            <w:rPr>
              <w:rStyle w:val="Hyperlink"/>
              <w:b w:val="0"/>
              <w:bCs w:val="0"/>
            </w:rPr>
            <w:delText>7.1</w:delText>
          </w:r>
          <w:r w:rsidDel="005A6B63">
            <w:rPr>
              <w:rFonts w:asciiTheme="minorHAnsi" w:eastAsiaTheme="minorEastAsia" w:hAnsiTheme="minorHAnsi" w:cstheme="minorBidi"/>
              <w:sz w:val="22"/>
              <w:szCs w:val="22"/>
            </w:rPr>
            <w:tab/>
          </w:r>
          <w:r w:rsidRPr="00917410" w:rsidDel="005A6B63">
            <w:rPr>
              <w:rStyle w:val="Hyperlink"/>
              <w:b w:val="0"/>
              <w:bCs w:val="0"/>
            </w:rPr>
            <w:delText>Loading Configuration Files via the PC</w:delText>
          </w:r>
          <w:r w:rsidRPr="00917410" w:rsidDel="005A6B63">
            <w:rPr>
              <w:rStyle w:val="Hyperlink"/>
              <w:b w:val="0"/>
              <w:bCs w:val="0"/>
              <w:vertAlign w:val="superscript"/>
            </w:rPr>
            <w:delText>2</w:delText>
          </w:r>
          <w:r w:rsidRPr="00917410" w:rsidDel="005A6B63">
            <w:rPr>
              <w:rStyle w:val="Hyperlink"/>
              <w:b w:val="0"/>
              <w:bCs w:val="0"/>
            </w:rPr>
            <w:delText xml:space="preserve"> Server</w:delText>
          </w:r>
          <w:r w:rsidDel="005A6B63">
            <w:rPr>
              <w:webHidden/>
            </w:rPr>
            <w:tab/>
          </w:r>
        </w:del>
      </w:ins>
      <w:ins w:id="1103" w:author="John Clevenger [2]" w:date="2022-12-17T16:24:00Z">
        <w:del w:id="1104" w:author="John Clevenger" w:date="2023-11-18T14:49:00Z">
          <w:r w:rsidR="00F97818" w:rsidDel="005A6B63">
            <w:rPr>
              <w:webHidden/>
            </w:rPr>
            <w:delText>65</w:delText>
          </w:r>
        </w:del>
      </w:ins>
    </w:p>
    <w:p w14:paraId="53150AB2" w14:textId="5EBF70FE" w:rsidR="004D72C9" w:rsidDel="005A6B63" w:rsidRDefault="004D72C9" w:rsidP="00F97818">
      <w:pPr>
        <w:pStyle w:val="TOC2"/>
        <w:rPr>
          <w:ins w:id="1105" w:author="John Clevenger [2]" w:date="2022-12-17T16:15:00Z"/>
          <w:del w:id="1106" w:author="John Clevenger" w:date="2023-11-18T14:49:00Z"/>
          <w:rFonts w:asciiTheme="minorHAnsi" w:eastAsiaTheme="minorEastAsia" w:hAnsiTheme="minorHAnsi" w:cstheme="minorBidi"/>
          <w:sz w:val="22"/>
          <w:szCs w:val="22"/>
        </w:rPr>
      </w:pPr>
      <w:ins w:id="1107" w:author="John Clevenger [2]" w:date="2022-12-17T16:15:00Z">
        <w:del w:id="1108" w:author="John Clevenger" w:date="2023-11-18T14:49:00Z">
          <w:r w:rsidRPr="00917410" w:rsidDel="005A6B63">
            <w:rPr>
              <w:rStyle w:val="Hyperlink"/>
              <w:b w:val="0"/>
              <w:bCs w:val="0"/>
            </w:rPr>
            <w:delText>7.2</w:delText>
          </w:r>
          <w:r w:rsidDel="005A6B63">
            <w:rPr>
              <w:rFonts w:asciiTheme="minorHAnsi" w:eastAsiaTheme="minorEastAsia" w:hAnsiTheme="minorHAnsi" w:cstheme="minorBidi"/>
              <w:sz w:val="22"/>
              <w:szCs w:val="22"/>
            </w:rPr>
            <w:tab/>
          </w:r>
          <w:r w:rsidRPr="00917410" w:rsidDel="005A6B63">
            <w:rPr>
              <w:rStyle w:val="Hyperlink"/>
              <w:b w:val="0"/>
              <w:bCs w:val="0"/>
            </w:rPr>
            <w:delText>Loading Configuration Files via the PC</w:delText>
          </w:r>
          <w:r w:rsidRPr="00917410" w:rsidDel="005A6B63">
            <w:rPr>
              <w:rStyle w:val="Hyperlink"/>
              <w:b w:val="0"/>
              <w:bCs w:val="0"/>
              <w:vertAlign w:val="superscript"/>
            </w:rPr>
            <w:delText>2</w:delText>
          </w:r>
          <w:r w:rsidRPr="00917410" w:rsidDel="005A6B63">
            <w:rPr>
              <w:rStyle w:val="Hyperlink"/>
              <w:b w:val="0"/>
              <w:bCs w:val="0"/>
            </w:rPr>
            <w:delText xml:space="preserve"> Admin</w:delText>
          </w:r>
          <w:r w:rsidDel="005A6B63">
            <w:rPr>
              <w:webHidden/>
            </w:rPr>
            <w:tab/>
          </w:r>
        </w:del>
      </w:ins>
      <w:ins w:id="1109" w:author="John Clevenger [2]" w:date="2022-12-17T16:24:00Z">
        <w:del w:id="1110" w:author="John Clevenger" w:date="2023-11-18T14:49:00Z">
          <w:r w:rsidR="00F97818" w:rsidDel="005A6B63">
            <w:rPr>
              <w:webHidden/>
            </w:rPr>
            <w:delText>66</w:delText>
          </w:r>
        </w:del>
      </w:ins>
    </w:p>
    <w:p w14:paraId="69482EA5" w14:textId="200ED9B4" w:rsidR="004D72C9" w:rsidDel="005A6B63" w:rsidRDefault="004D72C9" w:rsidP="00F97818">
      <w:pPr>
        <w:pStyle w:val="TOC2"/>
        <w:rPr>
          <w:ins w:id="1111" w:author="John Clevenger [2]" w:date="2022-12-17T16:15:00Z"/>
          <w:del w:id="1112" w:author="John Clevenger" w:date="2023-11-18T14:49:00Z"/>
          <w:rFonts w:asciiTheme="minorHAnsi" w:eastAsiaTheme="minorEastAsia" w:hAnsiTheme="minorHAnsi" w:cstheme="minorBidi"/>
          <w:sz w:val="22"/>
          <w:szCs w:val="22"/>
        </w:rPr>
      </w:pPr>
      <w:ins w:id="1113" w:author="John Clevenger [2]" w:date="2022-12-17T16:15:00Z">
        <w:del w:id="1114" w:author="John Clevenger" w:date="2023-11-18T14:49:00Z">
          <w:r w:rsidRPr="00917410" w:rsidDel="005A6B63">
            <w:rPr>
              <w:rStyle w:val="Hyperlink"/>
              <w:b w:val="0"/>
              <w:bCs w:val="0"/>
            </w:rPr>
            <w:delText>7.3</w:delText>
          </w:r>
          <w:r w:rsidDel="005A6B63">
            <w:rPr>
              <w:rFonts w:asciiTheme="minorHAnsi" w:eastAsiaTheme="minorEastAsia" w:hAnsiTheme="minorHAnsi" w:cstheme="minorBidi"/>
              <w:sz w:val="22"/>
              <w:szCs w:val="22"/>
            </w:rPr>
            <w:tab/>
          </w:r>
          <w:r w:rsidRPr="00917410" w:rsidDel="005A6B63">
            <w:rPr>
              <w:rStyle w:val="Hyperlink"/>
              <w:b w:val="0"/>
              <w:bCs w:val="0"/>
            </w:rPr>
            <w:delText>Additional Configuration File Capabilities</w:delText>
          </w:r>
          <w:r w:rsidDel="005A6B63">
            <w:rPr>
              <w:webHidden/>
            </w:rPr>
            <w:tab/>
          </w:r>
        </w:del>
      </w:ins>
      <w:ins w:id="1115" w:author="John Clevenger [2]" w:date="2022-12-17T16:24:00Z">
        <w:del w:id="1116" w:author="John Clevenger" w:date="2023-11-18T14:49:00Z">
          <w:r w:rsidR="00F97818" w:rsidDel="005A6B63">
            <w:rPr>
              <w:webHidden/>
            </w:rPr>
            <w:delText>66</w:delText>
          </w:r>
        </w:del>
      </w:ins>
    </w:p>
    <w:p w14:paraId="113263EF" w14:textId="04049C4A" w:rsidR="004D72C9" w:rsidDel="005A6B63" w:rsidRDefault="004D72C9">
      <w:pPr>
        <w:pStyle w:val="TOC1"/>
        <w:rPr>
          <w:ins w:id="1117" w:author="John Clevenger [2]" w:date="2022-12-17T16:15:00Z"/>
          <w:del w:id="1118" w:author="John Clevenger" w:date="2023-11-18T14:49:00Z"/>
          <w:rFonts w:asciiTheme="minorHAnsi" w:eastAsiaTheme="minorEastAsia" w:hAnsiTheme="minorHAnsi" w:cstheme="minorBidi"/>
          <w:b w:val="0"/>
          <w:bCs w:val="0"/>
          <w:iCs w:val="0"/>
          <w:sz w:val="22"/>
          <w:szCs w:val="22"/>
        </w:rPr>
      </w:pPr>
      <w:ins w:id="1119" w:author="John Clevenger [2]" w:date="2022-12-17T16:15:00Z">
        <w:del w:id="1120" w:author="John Clevenger" w:date="2023-11-18T14:49:00Z">
          <w:r w:rsidRPr="00917410" w:rsidDel="005A6B63">
            <w:rPr>
              <w:rStyle w:val="Hyperlink"/>
              <w:b w:val="0"/>
              <w:bCs w:val="0"/>
              <w:iCs w:val="0"/>
            </w:rPr>
            <w:delText>8</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Starting the Contest</w:delText>
          </w:r>
          <w:r w:rsidDel="005A6B63">
            <w:rPr>
              <w:webHidden/>
            </w:rPr>
            <w:tab/>
          </w:r>
        </w:del>
      </w:ins>
      <w:ins w:id="1121" w:author="John Clevenger [2]" w:date="2022-12-17T16:24:00Z">
        <w:del w:id="1122" w:author="John Clevenger" w:date="2023-11-18T14:49:00Z">
          <w:r w:rsidR="00F97818" w:rsidDel="005A6B63">
            <w:rPr>
              <w:webHidden/>
            </w:rPr>
            <w:delText>68</w:delText>
          </w:r>
        </w:del>
      </w:ins>
    </w:p>
    <w:p w14:paraId="55308231" w14:textId="675E7CB3" w:rsidR="004D72C9" w:rsidDel="005A6B63" w:rsidRDefault="004D72C9" w:rsidP="00F97818">
      <w:pPr>
        <w:pStyle w:val="TOC2"/>
        <w:rPr>
          <w:ins w:id="1123" w:author="John Clevenger [2]" w:date="2022-12-17T16:15:00Z"/>
          <w:del w:id="1124" w:author="John Clevenger" w:date="2023-11-18T14:49:00Z"/>
          <w:rFonts w:asciiTheme="minorHAnsi" w:eastAsiaTheme="minorEastAsia" w:hAnsiTheme="minorHAnsi" w:cstheme="minorBidi"/>
          <w:sz w:val="22"/>
          <w:szCs w:val="22"/>
        </w:rPr>
      </w:pPr>
      <w:ins w:id="1125" w:author="John Clevenger [2]" w:date="2022-12-17T16:15:00Z">
        <w:del w:id="1126" w:author="John Clevenger" w:date="2023-11-18T14:49:00Z">
          <w:r w:rsidRPr="00917410" w:rsidDel="005A6B63">
            <w:rPr>
              <w:rStyle w:val="Hyperlink"/>
              <w:b w:val="0"/>
              <w:bCs w:val="0"/>
            </w:rPr>
            <w:delText>8.1</w:delText>
          </w:r>
          <w:r w:rsidDel="005A6B63">
            <w:rPr>
              <w:rFonts w:asciiTheme="minorHAnsi" w:eastAsiaTheme="minorEastAsia" w:hAnsiTheme="minorHAnsi" w:cstheme="minorBidi"/>
              <w:sz w:val="22"/>
              <w:szCs w:val="22"/>
            </w:rPr>
            <w:tab/>
          </w:r>
          <w:r w:rsidRPr="00917410" w:rsidDel="005A6B63">
            <w:rPr>
              <w:rStyle w:val="Hyperlink"/>
              <w:b w:val="0"/>
              <w:bCs w:val="0"/>
            </w:rPr>
            <w:delText>Clock Control</w:delText>
          </w:r>
          <w:r w:rsidDel="005A6B63">
            <w:rPr>
              <w:webHidden/>
            </w:rPr>
            <w:tab/>
          </w:r>
        </w:del>
      </w:ins>
      <w:ins w:id="1127" w:author="John Clevenger [2]" w:date="2022-12-17T16:24:00Z">
        <w:del w:id="1128" w:author="John Clevenger" w:date="2023-11-18T14:49:00Z">
          <w:r w:rsidR="00F97818" w:rsidDel="005A6B63">
            <w:rPr>
              <w:webHidden/>
            </w:rPr>
            <w:delText>68</w:delText>
          </w:r>
        </w:del>
      </w:ins>
    </w:p>
    <w:p w14:paraId="40FF7EBF" w14:textId="2AC29043" w:rsidR="004D72C9" w:rsidDel="005A6B63" w:rsidRDefault="004D72C9">
      <w:pPr>
        <w:pStyle w:val="TOC3"/>
        <w:rPr>
          <w:ins w:id="1129" w:author="John Clevenger [2]" w:date="2022-12-17T16:15:00Z"/>
          <w:del w:id="1130" w:author="John Clevenger" w:date="2023-11-18T14:49:00Z"/>
          <w:rFonts w:asciiTheme="minorHAnsi" w:eastAsiaTheme="minorEastAsia" w:hAnsiTheme="minorHAnsi" w:cstheme="minorBidi"/>
          <w:sz w:val="22"/>
          <w:szCs w:val="22"/>
        </w:rPr>
      </w:pPr>
      <w:ins w:id="1131" w:author="John Clevenger [2]" w:date="2022-12-17T16:15:00Z">
        <w:del w:id="1132" w:author="John Clevenger" w:date="2023-11-18T14:49:00Z">
          <w:r w:rsidRPr="00917410" w:rsidDel="005A6B63">
            <w:rPr>
              <w:rStyle w:val="Hyperlink"/>
            </w:rPr>
            <w:delText>8.1.1</w:delText>
          </w:r>
          <w:r w:rsidDel="005A6B63">
            <w:rPr>
              <w:rFonts w:asciiTheme="minorHAnsi" w:eastAsiaTheme="minorEastAsia" w:hAnsiTheme="minorHAnsi" w:cstheme="minorBidi"/>
              <w:sz w:val="22"/>
              <w:szCs w:val="22"/>
            </w:rPr>
            <w:tab/>
          </w:r>
          <w:r w:rsidRPr="00917410" w:rsidDel="005A6B63">
            <w:rPr>
              <w:rStyle w:val="Hyperlink"/>
            </w:rPr>
            <w:delText>Starting the Contest Manually</w:delText>
          </w:r>
          <w:r w:rsidDel="005A6B63">
            <w:rPr>
              <w:webHidden/>
            </w:rPr>
            <w:tab/>
          </w:r>
        </w:del>
      </w:ins>
      <w:ins w:id="1133" w:author="John Clevenger [2]" w:date="2022-12-17T16:24:00Z">
        <w:del w:id="1134" w:author="John Clevenger" w:date="2023-11-18T14:49:00Z">
          <w:r w:rsidR="00F97818" w:rsidDel="005A6B63">
            <w:rPr>
              <w:webHidden/>
            </w:rPr>
            <w:delText>68</w:delText>
          </w:r>
        </w:del>
      </w:ins>
    </w:p>
    <w:p w14:paraId="24AE4346" w14:textId="1D7060F4" w:rsidR="004D72C9" w:rsidDel="005A6B63" w:rsidRDefault="004D72C9">
      <w:pPr>
        <w:pStyle w:val="TOC3"/>
        <w:rPr>
          <w:ins w:id="1135" w:author="John Clevenger [2]" w:date="2022-12-17T16:15:00Z"/>
          <w:del w:id="1136" w:author="John Clevenger" w:date="2023-11-18T14:49:00Z"/>
          <w:rFonts w:asciiTheme="minorHAnsi" w:eastAsiaTheme="minorEastAsia" w:hAnsiTheme="minorHAnsi" w:cstheme="minorBidi"/>
          <w:sz w:val="22"/>
          <w:szCs w:val="22"/>
        </w:rPr>
      </w:pPr>
      <w:ins w:id="1137" w:author="John Clevenger [2]" w:date="2022-12-17T16:15:00Z">
        <w:del w:id="1138" w:author="John Clevenger" w:date="2023-11-18T14:49:00Z">
          <w:r w:rsidRPr="00917410" w:rsidDel="005A6B63">
            <w:rPr>
              <w:rStyle w:val="Hyperlink"/>
            </w:rPr>
            <w:delText>8.1.2</w:delText>
          </w:r>
          <w:r w:rsidDel="005A6B63">
            <w:rPr>
              <w:rFonts w:asciiTheme="minorHAnsi" w:eastAsiaTheme="minorEastAsia" w:hAnsiTheme="minorHAnsi" w:cstheme="minorBidi"/>
              <w:sz w:val="22"/>
              <w:szCs w:val="22"/>
            </w:rPr>
            <w:tab/>
          </w:r>
          <w:r w:rsidRPr="00917410" w:rsidDel="005A6B63">
            <w:rPr>
              <w:rStyle w:val="Hyperlink"/>
            </w:rPr>
            <w:delText>Starting the Contest Automatically</w:delText>
          </w:r>
          <w:r w:rsidDel="005A6B63">
            <w:rPr>
              <w:webHidden/>
            </w:rPr>
            <w:tab/>
          </w:r>
        </w:del>
      </w:ins>
      <w:ins w:id="1139" w:author="John Clevenger [2]" w:date="2022-12-17T16:24:00Z">
        <w:del w:id="1140" w:author="John Clevenger" w:date="2023-11-18T14:49:00Z">
          <w:r w:rsidR="00F97818" w:rsidDel="005A6B63">
            <w:rPr>
              <w:webHidden/>
            </w:rPr>
            <w:delText>69</w:delText>
          </w:r>
        </w:del>
      </w:ins>
    </w:p>
    <w:p w14:paraId="4C579EC2" w14:textId="2043F2BF" w:rsidR="004D72C9" w:rsidDel="005A6B63" w:rsidRDefault="004D72C9" w:rsidP="00F97818">
      <w:pPr>
        <w:pStyle w:val="TOC2"/>
        <w:rPr>
          <w:ins w:id="1141" w:author="John Clevenger [2]" w:date="2022-12-17T16:15:00Z"/>
          <w:del w:id="1142" w:author="John Clevenger" w:date="2023-11-18T14:49:00Z"/>
          <w:rFonts w:asciiTheme="minorHAnsi" w:eastAsiaTheme="minorEastAsia" w:hAnsiTheme="minorHAnsi" w:cstheme="minorBidi"/>
          <w:sz w:val="22"/>
          <w:szCs w:val="22"/>
        </w:rPr>
      </w:pPr>
      <w:ins w:id="1143" w:author="John Clevenger [2]" w:date="2022-12-17T16:15:00Z">
        <w:del w:id="1144" w:author="John Clevenger" w:date="2023-11-18T14:49:00Z">
          <w:r w:rsidRPr="00917410" w:rsidDel="005A6B63">
            <w:rPr>
              <w:rStyle w:val="Hyperlink"/>
              <w:b w:val="0"/>
              <w:bCs w:val="0"/>
            </w:rPr>
            <w:delText>8.2</w:delText>
          </w:r>
          <w:r w:rsidDel="005A6B63">
            <w:rPr>
              <w:rFonts w:asciiTheme="minorHAnsi" w:eastAsiaTheme="minorEastAsia" w:hAnsiTheme="minorHAnsi" w:cstheme="minorBidi"/>
              <w:sz w:val="22"/>
              <w:szCs w:val="22"/>
            </w:rPr>
            <w:tab/>
          </w:r>
          <w:r w:rsidRPr="00917410" w:rsidDel="005A6B63">
            <w:rPr>
              <w:rStyle w:val="Hyperlink"/>
              <w:b w:val="0"/>
              <w:bCs w:val="0"/>
            </w:rPr>
            <w:delText>Contest Length</w:delText>
          </w:r>
          <w:r w:rsidDel="005A6B63">
            <w:rPr>
              <w:webHidden/>
            </w:rPr>
            <w:tab/>
          </w:r>
        </w:del>
      </w:ins>
      <w:ins w:id="1145" w:author="John Clevenger [2]" w:date="2022-12-17T16:24:00Z">
        <w:del w:id="1146" w:author="John Clevenger" w:date="2023-11-18T14:49:00Z">
          <w:r w:rsidR="00F97818" w:rsidDel="005A6B63">
            <w:rPr>
              <w:webHidden/>
            </w:rPr>
            <w:delText>70</w:delText>
          </w:r>
        </w:del>
      </w:ins>
    </w:p>
    <w:p w14:paraId="58725982" w14:textId="42DD072C" w:rsidR="004D72C9" w:rsidDel="005A6B63" w:rsidRDefault="004D72C9" w:rsidP="00F97818">
      <w:pPr>
        <w:pStyle w:val="TOC2"/>
        <w:rPr>
          <w:ins w:id="1147" w:author="John Clevenger [2]" w:date="2022-12-17T16:15:00Z"/>
          <w:del w:id="1148" w:author="John Clevenger" w:date="2023-11-18T14:49:00Z"/>
          <w:rFonts w:asciiTheme="minorHAnsi" w:eastAsiaTheme="minorEastAsia" w:hAnsiTheme="minorHAnsi" w:cstheme="minorBidi"/>
          <w:sz w:val="22"/>
          <w:szCs w:val="22"/>
        </w:rPr>
      </w:pPr>
      <w:ins w:id="1149" w:author="John Clevenger [2]" w:date="2022-12-17T16:15:00Z">
        <w:del w:id="1150" w:author="John Clevenger" w:date="2023-11-18T14:49:00Z">
          <w:r w:rsidRPr="00917410" w:rsidDel="005A6B63">
            <w:rPr>
              <w:rStyle w:val="Hyperlink"/>
              <w:b w:val="0"/>
              <w:bCs w:val="0"/>
            </w:rPr>
            <w:delText>8.3</w:delText>
          </w:r>
          <w:r w:rsidDel="005A6B63">
            <w:rPr>
              <w:rFonts w:asciiTheme="minorHAnsi" w:eastAsiaTheme="minorEastAsia" w:hAnsiTheme="minorHAnsi" w:cstheme="minorBidi"/>
              <w:sz w:val="22"/>
              <w:szCs w:val="22"/>
            </w:rPr>
            <w:tab/>
          </w:r>
          <w:r w:rsidRPr="00917410" w:rsidDel="005A6B63">
            <w:rPr>
              <w:rStyle w:val="Hyperlink"/>
              <w:b w:val="0"/>
              <w:bCs w:val="0"/>
            </w:rPr>
            <w:delText>Multi-Site Clock Control</w:delText>
          </w:r>
          <w:r w:rsidDel="005A6B63">
            <w:rPr>
              <w:webHidden/>
            </w:rPr>
            <w:tab/>
          </w:r>
        </w:del>
      </w:ins>
      <w:ins w:id="1151" w:author="John Clevenger [2]" w:date="2022-12-17T16:24:00Z">
        <w:del w:id="1152" w:author="John Clevenger" w:date="2023-11-18T14:49:00Z">
          <w:r w:rsidR="00F97818" w:rsidDel="005A6B63">
            <w:rPr>
              <w:webHidden/>
            </w:rPr>
            <w:delText>71</w:delText>
          </w:r>
        </w:del>
      </w:ins>
    </w:p>
    <w:p w14:paraId="35E0B2AF" w14:textId="033D23F9" w:rsidR="004D72C9" w:rsidDel="005A6B63" w:rsidRDefault="004D72C9" w:rsidP="00F97818">
      <w:pPr>
        <w:pStyle w:val="TOC2"/>
        <w:rPr>
          <w:ins w:id="1153" w:author="John Clevenger [2]" w:date="2022-12-17T16:15:00Z"/>
          <w:del w:id="1154" w:author="John Clevenger" w:date="2023-11-18T14:49:00Z"/>
          <w:rFonts w:asciiTheme="minorHAnsi" w:eastAsiaTheme="minorEastAsia" w:hAnsiTheme="minorHAnsi" w:cstheme="minorBidi"/>
          <w:sz w:val="22"/>
          <w:szCs w:val="22"/>
        </w:rPr>
      </w:pPr>
      <w:ins w:id="1155" w:author="John Clevenger [2]" w:date="2022-12-17T16:15:00Z">
        <w:del w:id="1156" w:author="John Clevenger" w:date="2023-11-18T14:49:00Z">
          <w:r w:rsidRPr="00917410" w:rsidDel="005A6B63">
            <w:rPr>
              <w:rStyle w:val="Hyperlink"/>
              <w:b w:val="0"/>
              <w:bCs w:val="0"/>
            </w:rPr>
            <w:delText>8.4</w:delText>
          </w:r>
          <w:r w:rsidDel="005A6B63">
            <w:rPr>
              <w:rFonts w:asciiTheme="minorHAnsi" w:eastAsiaTheme="minorEastAsia" w:hAnsiTheme="minorHAnsi" w:cstheme="minorBidi"/>
              <w:sz w:val="22"/>
              <w:szCs w:val="22"/>
            </w:rPr>
            <w:tab/>
          </w:r>
          <w:r w:rsidRPr="00917410" w:rsidDel="005A6B63">
            <w:rPr>
              <w:rStyle w:val="Hyperlink"/>
              <w:b w:val="0"/>
              <w:bCs w:val="0"/>
            </w:rPr>
            <w:delText>Practice Sessions:  Resetting A Contest</w:delText>
          </w:r>
          <w:r w:rsidDel="005A6B63">
            <w:rPr>
              <w:webHidden/>
            </w:rPr>
            <w:tab/>
          </w:r>
        </w:del>
      </w:ins>
      <w:ins w:id="1157" w:author="John Clevenger [2]" w:date="2022-12-17T16:24:00Z">
        <w:del w:id="1158" w:author="John Clevenger" w:date="2023-11-18T14:49:00Z">
          <w:r w:rsidR="00F97818" w:rsidDel="005A6B63">
            <w:rPr>
              <w:webHidden/>
            </w:rPr>
            <w:delText>73</w:delText>
          </w:r>
        </w:del>
      </w:ins>
    </w:p>
    <w:p w14:paraId="0833B0FB" w14:textId="0FBA879B" w:rsidR="004D72C9" w:rsidDel="005A6B63" w:rsidRDefault="004D72C9">
      <w:pPr>
        <w:pStyle w:val="TOC1"/>
        <w:rPr>
          <w:ins w:id="1159" w:author="John Clevenger [2]" w:date="2022-12-17T16:15:00Z"/>
          <w:del w:id="1160" w:author="John Clevenger" w:date="2023-11-18T14:49:00Z"/>
          <w:rFonts w:asciiTheme="minorHAnsi" w:eastAsiaTheme="minorEastAsia" w:hAnsiTheme="minorHAnsi" w:cstheme="minorBidi"/>
          <w:b w:val="0"/>
          <w:bCs w:val="0"/>
          <w:iCs w:val="0"/>
          <w:sz w:val="22"/>
          <w:szCs w:val="22"/>
        </w:rPr>
      </w:pPr>
      <w:ins w:id="1161" w:author="John Clevenger [2]" w:date="2022-12-17T16:15:00Z">
        <w:del w:id="1162" w:author="John Clevenger" w:date="2023-11-18T14:49:00Z">
          <w:r w:rsidRPr="00917410" w:rsidDel="005A6B63">
            <w:rPr>
              <w:rStyle w:val="Hyperlink"/>
              <w:b w:val="0"/>
              <w:bCs w:val="0"/>
              <w:iCs w:val="0"/>
            </w:rPr>
            <w:delText>9</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Monitoring Contest Status</w:delText>
          </w:r>
          <w:r w:rsidDel="005A6B63">
            <w:rPr>
              <w:webHidden/>
            </w:rPr>
            <w:tab/>
          </w:r>
        </w:del>
      </w:ins>
      <w:ins w:id="1163" w:author="John Clevenger [2]" w:date="2022-12-17T16:24:00Z">
        <w:del w:id="1164" w:author="John Clevenger" w:date="2023-11-18T14:49:00Z">
          <w:r w:rsidR="00F97818" w:rsidDel="005A6B63">
            <w:rPr>
              <w:webHidden/>
            </w:rPr>
            <w:delText>75</w:delText>
          </w:r>
        </w:del>
      </w:ins>
    </w:p>
    <w:p w14:paraId="421932A6" w14:textId="6E1433AA" w:rsidR="004D72C9" w:rsidDel="005A6B63" w:rsidRDefault="004D72C9" w:rsidP="00F97818">
      <w:pPr>
        <w:pStyle w:val="TOC2"/>
        <w:rPr>
          <w:ins w:id="1165" w:author="John Clevenger [2]" w:date="2022-12-17T16:15:00Z"/>
          <w:del w:id="1166" w:author="John Clevenger" w:date="2023-11-18T14:49:00Z"/>
          <w:rFonts w:asciiTheme="minorHAnsi" w:eastAsiaTheme="minorEastAsia" w:hAnsiTheme="minorHAnsi" w:cstheme="minorBidi"/>
          <w:sz w:val="22"/>
          <w:szCs w:val="22"/>
        </w:rPr>
      </w:pPr>
      <w:ins w:id="1167" w:author="John Clevenger [2]" w:date="2022-12-17T16:15:00Z">
        <w:del w:id="1168" w:author="John Clevenger" w:date="2023-11-18T14:49:00Z">
          <w:r w:rsidRPr="00917410" w:rsidDel="005A6B63">
            <w:rPr>
              <w:rStyle w:val="Hyperlink"/>
              <w:b w:val="0"/>
              <w:bCs w:val="0"/>
            </w:rPr>
            <w:delText>9.1</w:delText>
          </w:r>
          <w:r w:rsidDel="005A6B63">
            <w:rPr>
              <w:rFonts w:asciiTheme="minorHAnsi" w:eastAsiaTheme="minorEastAsia" w:hAnsiTheme="minorHAnsi" w:cstheme="minorBidi"/>
              <w:sz w:val="22"/>
              <w:szCs w:val="22"/>
            </w:rPr>
            <w:tab/>
          </w:r>
          <w:r w:rsidRPr="00917410" w:rsidDel="005A6B63">
            <w:rPr>
              <w:rStyle w:val="Hyperlink"/>
              <w:b w:val="0"/>
              <w:bCs w:val="0"/>
            </w:rPr>
            <w:delText>Team Startup Status</w:delText>
          </w:r>
          <w:r w:rsidDel="005A6B63">
            <w:rPr>
              <w:webHidden/>
            </w:rPr>
            <w:tab/>
          </w:r>
        </w:del>
      </w:ins>
      <w:ins w:id="1169" w:author="John Clevenger [2]" w:date="2022-12-17T16:24:00Z">
        <w:del w:id="1170" w:author="John Clevenger" w:date="2023-11-18T14:49:00Z">
          <w:r w:rsidR="00F97818" w:rsidDel="005A6B63">
            <w:rPr>
              <w:webHidden/>
            </w:rPr>
            <w:delText>75</w:delText>
          </w:r>
        </w:del>
      </w:ins>
    </w:p>
    <w:p w14:paraId="5BB8DD40" w14:textId="33745FA9" w:rsidR="004D72C9" w:rsidDel="005A6B63" w:rsidRDefault="004D72C9" w:rsidP="00F97818">
      <w:pPr>
        <w:pStyle w:val="TOC2"/>
        <w:rPr>
          <w:ins w:id="1171" w:author="John Clevenger [2]" w:date="2022-12-17T16:15:00Z"/>
          <w:del w:id="1172" w:author="John Clevenger" w:date="2023-11-18T14:49:00Z"/>
          <w:rFonts w:asciiTheme="minorHAnsi" w:eastAsiaTheme="minorEastAsia" w:hAnsiTheme="minorHAnsi" w:cstheme="minorBidi"/>
          <w:sz w:val="22"/>
          <w:szCs w:val="22"/>
        </w:rPr>
      </w:pPr>
      <w:ins w:id="1173" w:author="John Clevenger [2]" w:date="2022-12-17T16:15:00Z">
        <w:del w:id="1174" w:author="John Clevenger" w:date="2023-11-18T14:49:00Z">
          <w:r w:rsidRPr="00917410" w:rsidDel="005A6B63">
            <w:rPr>
              <w:rStyle w:val="Hyperlink"/>
              <w:b w:val="0"/>
              <w:bCs w:val="0"/>
            </w:rPr>
            <w:delText>9.2</w:delText>
          </w:r>
          <w:r w:rsidDel="005A6B63">
            <w:rPr>
              <w:rFonts w:asciiTheme="minorHAnsi" w:eastAsiaTheme="minorEastAsia" w:hAnsiTheme="minorHAnsi" w:cstheme="minorBidi"/>
              <w:sz w:val="22"/>
              <w:szCs w:val="22"/>
            </w:rPr>
            <w:tab/>
          </w:r>
          <w:r w:rsidRPr="00917410" w:rsidDel="005A6B63">
            <w:rPr>
              <w:rStyle w:val="Hyperlink"/>
              <w:b w:val="0"/>
              <w:bCs w:val="0"/>
            </w:rPr>
            <w:delText>The Runs Display</w:delText>
          </w:r>
          <w:r w:rsidDel="005A6B63">
            <w:rPr>
              <w:webHidden/>
            </w:rPr>
            <w:tab/>
          </w:r>
        </w:del>
      </w:ins>
      <w:ins w:id="1175" w:author="John Clevenger [2]" w:date="2022-12-17T16:24:00Z">
        <w:del w:id="1176" w:author="John Clevenger" w:date="2023-11-18T14:49:00Z">
          <w:r w:rsidR="00F97818" w:rsidDel="005A6B63">
            <w:rPr>
              <w:webHidden/>
            </w:rPr>
            <w:delText>76</w:delText>
          </w:r>
        </w:del>
      </w:ins>
    </w:p>
    <w:p w14:paraId="5E0CBD02" w14:textId="49520050" w:rsidR="004D72C9" w:rsidDel="005A6B63" w:rsidRDefault="004D72C9" w:rsidP="00F97818">
      <w:pPr>
        <w:pStyle w:val="TOC2"/>
        <w:rPr>
          <w:ins w:id="1177" w:author="John Clevenger [2]" w:date="2022-12-17T16:15:00Z"/>
          <w:del w:id="1178" w:author="John Clevenger" w:date="2023-11-18T14:49:00Z"/>
          <w:rFonts w:asciiTheme="minorHAnsi" w:eastAsiaTheme="minorEastAsia" w:hAnsiTheme="minorHAnsi" w:cstheme="minorBidi"/>
          <w:sz w:val="22"/>
          <w:szCs w:val="22"/>
        </w:rPr>
      </w:pPr>
      <w:ins w:id="1179" w:author="John Clevenger [2]" w:date="2022-12-17T16:15:00Z">
        <w:del w:id="1180" w:author="John Clevenger" w:date="2023-11-18T14:49:00Z">
          <w:r w:rsidRPr="00917410" w:rsidDel="005A6B63">
            <w:rPr>
              <w:rStyle w:val="Hyperlink"/>
              <w:b w:val="0"/>
              <w:bCs w:val="0"/>
            </w:rPr>
            <w:delText>9.3</w:delText>
          </w:r>
          <w:r w:rsidDel="005A6B63">
            <w:rPr>
              <w:rFonts w:asciiTheme="minorHAnsi" w:eastAsiaTheme="minorEastAsia" w:hAnsiTheme="minorHAnsi" w:cstheme="minorBidi"/>
              <w:sz w:val="22"/>
              <w:szCs w:val="22"/>
            </w:rPr>
            <w:tab/>
          </w:r>
          <w:r w:rsidRPr="00917410" w:rsidDel="005A6B63">
            <w:rPr>
              <w:rStyle w:val="Hyperlink"/>
              <w:b w:val="0"/>
              <w:bCs w:val="0"/>
            </w:rPr>
            <w:delText>Editing Runs</w:delText>
          </w:r>
          <w:r w:rsidDel="005A6B63">
            <w:rPr>
              <w:webHidden/>
            </w:rPr>
            <w:tab/>
          </w:r>
        </w:del>
      </w:ins>
      <w:ins w:id="1181" w:author="John Clevenger [2]" w:date="2022-12-17T16:24:00Z">
        <w:del w:id="1182" w:author="John Clevenger" w:date="2023-11-18T14:49:00Z">
          <w:r w:rsidR="00F97818" w:rsidDel="005A6B63">
            <w:rPr>
              <w:webHidden/>
            </w:rPr>
            <w:delText>77</w:delText>
          </w:r>
        </w:del>
      </w:ins>
    </w:p>
    <w:p w14:paraId="29BBF0FC" w14:textId="1FB62FDF" w:rsidR="004D72C9" w:rsidDel="005A6B63" w:rsidRDefault="004D72C9">
      <w:pPr>
        <w:pStyle w:val="TOC3"/>
        <w:rPr>
          <w:ins w:id="1183" w:author="John Clevenger [2]" w:date="2022-12-17T16:15:00Z"/>
          <w:del w:id="1184" w:author="John Clevenger" w:date="2023-11-18T14:49:00Z"/>
          <w:rFonts w:asciiTheme="minorHAnsi" w:eastAsiaTheme="minorEastAsia" w:hAnsiTheme="minorHAnsi" w:cstheme="minorBidi"/>
          <w:sz w:val="22"/>
          <w:szCs w:val="22"/>
        </w:rPr>
      </w:pPr>
      <w:ins w:id="1185" w:author="John Clevenger [2]" w:date="2022-12-17T16:15:00Z">
        <w:del w:id="1186" w:author="John Clevenger" w:date="2023-11-18T14:49:00Z">
          <w:r w:rsidRPr="00917410" w:rsidDel="005A6B63">
            <w:rPr>
              <w:rStyle w:val="Hyperlink"/>
            </w:rPr>
            <w:delText>9.3.1</w:delText>
          </w:r>
          <w:r w:rsidDel="005A6B63">
            <w:rPr>
              <w:rFonts w:asciiTheme="minorHAnsi" w:eastAsiaTheme="minorEastAsia" w:hAnsiTheme="minorHAnsi" w:cstheme="minorBidi"/>
              <w:sz w:val="22"/>
              <w:szCs w:val="22"/>
            </w:rPr>
            <w:tab/>
          </w:r>
          <w:r w:rsidRPr="00917410" w:rsidDel="005A6B63">
            <w:rPr>
              <w:rStyle w:val="Hyperlink"/>
            </w:rPr>
            <w:delText>Extracting Runs</w:delText>
          </w:r>
          <w:r w:rsidDel="005A6B63">
            <w:rPr>
              <w:webHidden/>
            </w:rPr>
            <w:tab/>
          </w:r>
        </w:del>
      </w:ins>
      <w:ins w:id="1187" w:author="John Clevenger [2]" w:date="2022-12-17T16:24:00Z">
        <w:del w:id="1188" w:author="John Clevenger" w:date="2023-11-18T14:49:00Z">
          <w:r w:rsidR="00F97818" w:rsidDel="005A6B63">
            <w:rPr>
              <w:webHidden/>
            </w:rPr>
            <w:delText>79</w:delText>
          </w:r>
        </w:del>
      </w:ins>
    </w:p>
    <w:p w14:paraId="2A18C5AC" w14:textId="2BF7EFA6" w:rsidR="004D72C9" w:rsidDel="005A6B63" w:rsidRDefault="004D72C9" w:rsidP="00F97818">
      <w:pPr>
        <w:pStyle w:val="TOC2"/>
        <w:rPr>
          <w:ins w:id="1189" w:author="John Clevenger [2]" w:date="2022-12-17T16:15:00Z"/>
          <w:del w:id="1190" w:author="John Clevenger" w:date="2023-11-18T14:49:00Z"/>
          <w:rFonts w:asciiTheme="minorHAnsi" w:eastAsiaTheme="minorEastAsia" w:hAnsiTheme="minorHAnsi" w:cstheme="minorBidi"/>
          <w:sz w:val="22"/>
          <w:szCs w:val="22"/>
        </w:rPr>
      </w:pPr>
      <w:ins w:id="1191" w:author="John Clevenger [2]" w:date="2022-12-17T16:15:00Z">
        <w:del w:id="1192" w:author="John Clevenger" w:date="2023-11-18T14:49:00Z">
          <w:r w:rsidRPr="00917410" w:rsidDel="005A6B63">
            <w:rPr>
              <w:rStyle w:val="Hyperlink"/>
              <w:b w:val="0"/>
              <w:bCs w:val="0"/>
            </w:rPr>
            <w:delText>9.4</w:delText>
          </w:r>
          <w:r w:rsidDel="005A6B63">
            <w:rPr>
              <w:rFonts w:asciiTheme="minorHAnsi" w:eastAsiaTheme="minorEastAsia" w:hAnsiTheme="minorHAnsi" w:cstheme="minorBidi"/>
              <w:sz w:val="22"/>
              <w:szCs w:val="22"/>
            </w:rPr>
            <w:tab/>
          </w:r>
          <w:r w:rsidRPr="00917410" w:rsidDel="005A6B63">
            <w:rPr>
              <w:rStyle w:val="Hyperlink"/>
              <w:b w:val="0"/>
              <w:bCs w:val="0"/>
            </w:rPr>
            <w:delText>Filtering  Runs</w:delText>
          </w:r>
          <w:r w:rsidDel="005A6B63">
            <w:rPr>
              <w:webHidden/>
            </w:rPr>
            <w:tab/>
          </w:r>
        </w:del>
      </w:ins>
      <w:ins w:id="1193" w:author="John Clevenger [2]" w:date="2022-12-17T16:24:00Z">
        <w:del w:id="1194" w:author="John Clevenger" w:date="2023-11-18T14:49:00Z">
          <w:r w:rsidR="00F97818" w:rsidDel="005A6B63">
            <w:rPr>
              <w:webHidden/>
            </w:rPr>
            <w:delText>80</w:delText>
          </w:r>
        </w:del>
      </w:ins>
    </w:p>
    <w:p w14:paraId="13640DF6" w14:textId="5A6FAE7B" w:rsidR="004D72C9" w:rsidDel="005A6B63" w:rsidRDefault="004D72C9" w:rsidP="00F97818">
      <w:pPr>
        <w:pStyle w:val="TOC2"/>
        <w:rPr>
          <w:ins w:id="1195" w:author="John Clevenger [2]" w:date="2022-12-17T16:15:00Z"/>
          <w:del w:id="1196" w:author="John Clevenger" w:date="2023-11-18T14:49:00Z"/>
          <w:rFonts w:asciiTheme="minorHAnsi" w:eastAsiaTheme="minorEastAsia" w:hAnsiTheme="minorHAnsi" w:cstheme="minorBidi"/>
          <w:sz w:val="22"/>
          <w:szCs w:val="22"/>
        </w:rPr>
      </w:pPr>
      <w:ins w:id="1197" w:author="John Clevenger [2]" w:date="2022-12-17T16:15:00Z">
        <w:del w:id="1198" w:author="John Clevenger" w:date="2023-11-18T14:49:00Z">
          <w:r w:rsidRPr="00917410" w:rsidDel="005A6B63">
            <w:rPr>
              <w:rStyle w:val="Hyperlink"/>
              <w:b w:val="0"/>
              <w:bCs w:val="0"/>
            </w:rPr>
            <w:delText>9.5</w:delText>
          </w:r>
          <w:r w:rsidDel="005A6B63">
            <w:rPr>
              <w:rFonts w:asciiTheme="minorHAnsi" w:eastAsiaTheme="minorEastAsia" w:hAnsiTheme="minorHAnsi" w:cstheme="minorBidi"/>
              <w:sz w:val="22"/>
              <w:szCs w:val="22"/>
            </w:rPr>
            <w:tab/>
          </w:r>
          <w:r w:rsidRPr="00917410" w:rsidDel="005A6B63">
            <w:rPr>
              <w:rStyle w:val="Hyperlink"/>
              <w:b w:val="0"/>
              <w:bCs w:val="0"/>
            </w:rPr>
            <w:delText>Clarifications</w:delText>
          </w:r>
          <w:r w:rsidDel="005A6B63">
            <w:rPr>
              <w:webHidden/>
            </w:rPr>
            <w:tab/>
          </w:r>
        </w:del>
      </w:ins>
      <w:ins w:id="1199" w:author="John Clevenger [2]" w:date="2022-12-17T16:24:00Z">
        <w:del w:id="1200" w:author="John Clevenger" w:date="2023-11-18T14:49:00Z">
          <w:r w:rsidR="00F97818" w:rsidDel="005A6B63">
            <w:rPr>
              <w:webHidden/>
            </w:rPr>
            <w:delText>81</w:delText>
          </w:r>
        </w:del>
      </w:ins>
    </w:p>
    <w:p w14:paraId="00784BDF" w14:textId="56FD3773" w:rsidR="004D72C9" w:rsidDel="005A6B63" w:rsidRDefault="004D72C9" w:rsidP="00F97818">
      <w:pPr>
        <w:pStyle w:val="TOC2"/>
        <w:rPr>
          <w:ins w:id="1201" w:author="John Clevenger [2]" w:date="2022-12-17T16:15:00Z"/>
          <w:del w:id="1202" w:author="John Clevenger" w:date="2023-11-18T14:49:00Z"/>
          <w:rFonts w:asciiTheme="minorHAnsi" w:eastAsiaTheme="minorEastAsia" w:hAnsiTheme="minorHAnsi" w:cstheme="minorBidi"/>
          <w:sz w:val="22"/>
          <w:szCs w:val="22"/>
        </w:rPr>
      </w:pPr>
      <w:ins w:id="1203" w:author="John Clevenger [2]" w:date="2022-12-17T16:15:00Z">
        <w:del w:id="1204" w:author="John Clevenger" w:date="2023-11-18T14:49:00Z">
          <w:r w:rsidRPr="00917410" w:rsidDel="005A6B63">
            <w:rPr>
              <w:rStyle w:val="Hyperlink"/>
              <w:b w:val="0"/>
              <w:bCs w:val="0"/>
            </w:rPr>
            <w:delText>9.6</w:delText>
          </w:r>
          <w:r w:rsidDel="005A6B63">
            <w:rPr>
              <w:rFonts w:asciiTheme="minorHAnsi" w:eastAsiaTheme="minorEastAsia" w:hAnsiTheme="minorHAnsi" w:cstheme="minorBidi"/>
              <w:sz w:val="22"/>
              <w:szCs w:val="22"/>
            </w:rPr>
            <w:tab/>
          </w:r>
          <w:r w:rsidRPr="00917410" w:rsidDel="005A6B63">
            <w:rPr>
              <w:rStyle w:val="Hyperlink"/>
              <w:b w:val="0"/>
              <w:bCs w:val="0"/>
            </w:rPr>
            <w:delText>Reports</w:delText>
          </w:r>
          <w:r w:rsidDel="005A6B63">
            <w:rPr>
              <w:webHidden/>
            </w:rPr>
            <w:tab/>
          </w:r>
        </w:del>
      </w:ins>
      <w:ins w:id="1205" w:author="John Clevenger [2]" w:date="2022-12-17T16:24:00Z">
        <w:del w:id="1206" w:author="John Clevenger" w:date="2023-11-18T14:49:00Z">
          <w:r w:rsidR="00F97818" w:rsidDel="005A6B63">
            <w:rPr>
              <w:webHidden/>
            </w:rPr>
            <w:delText>82</w:delText>
          </w:r>
        </w:del>
      </w:ins>
    </w:p>
    <w:p w14:paraId="220351A7" w14:textId="5E967DED" w:rsidR="004D72C9" w:rsidDel="005A6B63" w:rsidRDefault="004D72C9" w:rsidP="00F97818">
      <w:pPr>
        <w:pStyle w:val="TOC2"/>
        <w:rPr>
          <w:ins w:id="1207" w:author="John Clevenger [2]" w:date="2022-12-17T16:15:00Z"/>
          <w:del w:id="1208" w:author="John Clevenger" w:date="2023-11-18T14:49:00Z"/>
          <w:rFonts w:asciiTheme="minorHAnsi" w:eastAsiaTheme="minorEastAsia" w:hAnsiTheme="minorHAnsi" w:cstheme="minorBidi"/>
          <w:sz w:val="22"/>
          <w:szCs w:val="22"/>
        </w:rPr>
      </w:pPr>
      <w:ins w:id="1209" w:author="John Clevenger [2]" w:date="2022-12-17T16:15:00Z">
        <w:del w:id="1210" w:author="John Clevenger" w:date="2023-11-18T14:49:00Z">
          <w:r w:rsidRPr="00917410" w:rsidDel="005A6B63">
            <w:rPr>
              <w:rStyle w:val="Hyperlink"/>
              <w:b w:val="0"/>
              <w:bCs w:val="0"/>
            </w:rPr>
            <w:delText>9.7</w:delText>
          </w:r>
          <w:r w:rsidDel="005A6B63">
            <w:rPr>
              <w:rFonts w:asciiTheme="minorHAnsi" w:eastAsiaTheme="minorEastAsia" w:hAnsiTheme="minorHAnsi" w:cstheme="minorBidi"/>
              <w:sz w:val="22"/>
              <w:szCs w:val="22"/>
            </w:rPr>
            <w:tab/>
          </w:r>
          <w:r w:rsidRPr="00917410" w:rsidDel="005A6B63">
            <w:rPr>
              <w:rStyle w:val="Hyperlink"/>
              <w:b w:val="0"/>
              <w:bCs w:val="0"/>
            </w:rPr>
            <w:delText>Event Feed</w:delText>
          </w:r>
          <w:r w:rsidDel="005A6B63">
            <w:rPr>
              <w:webHidden/>
            </w:rPr>
            <w:tab/>
          </w:r>
        </w:del>
      </w:ins>
      <w:ins w:id="1211" w:author="John Clevenger [2]" w:date="2022-12-17T16:24:00Z">
        <w:del w:id="1212" w:author="John Clevenger" w:date="2023-11-18T14:49:00Z">
          <w:r w:rsidR="00F97818" w:rsidDel="005A6B63">
            <w:rPr>
              <w:webHidden/>
            </w:rPr>
            <w:delText>85</w:delText>
          </w:r>
        </w:del>
      </w:ins>
    </w:p>
    <w:p w14:paraId="74602A84" w14:textId="6759ABD2" w:rsidR="004D72C9" w:rsidDel="005A6B63" w:rsidRDefault="004D72C9" w:rsidP="00F97818">
      <w:pPr>
        <w:pStyle w:val="TOC2"/>
        <w:rPr>
          <w:ins w:id="1213" w:author="John Clevenger [2]" w:date="2022-12-17T16:15:00Z"/>
          <w:del w:id="1214" w:author="John Clevenger" w:date="2023-11-18T14:49:00Z"/>
          <w:rFonts w:asciiTheme="minorHAnsi" w:eastAsiaTheme="minorEastAsia" w:hAnsiTheme="minorHAnsi" w:cstheme="minorBidi"/>
          <w:sz w:val="22"/>
          <w:szCs w:val="22"/>
        </w:rPr>
      </w:pPr>
      <w:ins w:id="1215" w:author="John Clevenger [2]" w:date="2022-12-17T16:15:00Z">
        <w:del w:id="1216" w:author="John Clevenger" w:date="2023-11-18T14:49:00Z">
          <w:r w:rsidRPr="00917410" w:rsidDel="005A6B63">
            <w:rPr>
              <w:rStyle w:val="Hyperlink"/>
              <w:b w:val="0"/>
              <w:bCs w:val="0"/>
            </w:rPr>
            <w:delText>9.8</w:delText>
          </w:r>
          <w:r w:rsidDel="005A6B63">
            <w:rPr>
              <w:rFonts w:asciiTheme="minorHAnsi" w:eastAsiaTheme="minorEastAsia" w:hAnsiTheme="minorHAnsi" w:cstheme="minorBidi"/>
              <w:sz w:val="22"/>
              <w:szCs w:val="22"/>
            </w:rPr>
            <w:tab/>
          </w:r>
          <w:r w:rsidRPr="00917410" w:rsidDel="005A6B63">
            <w:rPr>
              <w:rStyle w:val="Hyperlink"/>
              <w:b w:val="0"/>
              <w:bCs w:val="0"/>
            </w:rPr>
            <w:delText>Web Services</w:delText>
          </w:r>
          <w:r w:rsidDel="005A6B63">
            <w:rPr>
              <w:webHidden/>
            </w:rPr>
            <w:tab/>
          </w:r>
        </w:del>
      </w:ins>
      <w:ins w:id="1217" w:author="John Clevenger [2]" w:date="2022-12-17T16:24:00Z">
        <w:del w:id="1218" w:author="John Clevenger" w:date="2023-11-18T14:49:00Z">
          <w:r w:rsidR="00F97818" w:rsidDel="005A6B63">
            <w:rPr>
              <w:webHidden/>
            </w:rPr>
            <w:delText>85</w:delText>
          </w:r>
        </w:del>
      </w:ins>
    </w:p>
    <w:p w14:paraId="284BEDCC" w14:textId="6A788DFC" w:rsidR="004D72C9" w:rsidDel="005A6B63" w:rsidRDefault="004D72C9">
      <w:pPr>
        <w:pStyle w:val="TOC1"/>
        <w:rPr>
          <w:ins w:id="1219" w:author="John Clevenger [2]" w:date="2022-12-17T16:15:00Z"/>
          <w:del w:id="1220" w:author="John Clevenger" w:date="2023-11-18T14:49:00Z"/>
          <w:rFonts w:asciiTheme="minorHAnsi" w:eastAsiaTheme="minorEastAsia" w:hAnsiTheme="minorHAnsi" w:cstheme="minorBidi"/>
          <w:b w:val="0"/>
          <w:bCs w:val="0"/>
          <w:iCs w:val="0"/>
          <w:sz w:val="22"/>
          <w:szCs w:val="22"/>
        </w:rPr>
      </w:pPr>
      <w:ins w:id="1221" w:author="John Clevenger [2]" w:date="2022-12-17T16:15:00Z">
        <w:del w:id="1222" w:author="John Clevenger" w:date="2023-11-18T14:49:00Z">
          <w:r w:rsidRPr="00917410" w:rsidDel="005A6B63">
            <w:rPr>
              <w:rStyle w:val="Hyperlink"/>
              <w:b w:val="0"/>
              <w:bCs w:val="0"/>
              <w:iCs w:val="0"/>
            </w:rPr>
            <w:delText>10</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The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Scoreboard</w:delText>
          </w:r>
          <w:r w:rsidDel="005A6B63">
            <w:rPr>
              <w:webHidden/>
            </w:rPr>
            <w:tab/>
          </w:r>
        </w:del>
      </w:ins>
      <w:ins w:id="1223" w:author="John Clevenger [2]" w:date="2022-12-17T16:24:00Z">
        <w:del w:id="1224" w:author="John Clevenger" w:date="2023-11-18T14:49:00Z">
          <w:r w:rsidR="00F97818" w:rsidDel="005A6B63">
            <w:rPr>
              <w:webHidden/>
            </w:rPr>
            <w:delText>86</w:delText>
          </w:r>
        </w:del>
      </w:ins>
    </w:p>
    <w:p w14:paraId="03EE7345" w14:textId="18145826" w:rsidR="004D72C9" w:rsidDel="005A6B63" w:rsidRDefault="004D72C9" w:rsidP="00F97818">
      <w:pPr>
        <w:pStyle w:val="TOC2"/>
        <w:rPr>
          <w:ins w:id="1225" w:author="John Clevenger [2]" w:date="2022-12-17T16:15:00Z"/>
          <w:del w:id="1226" w:author="John Clevenger" w:date="2023-11-18T14:49:00Z"/>
          <w:rFonts w:asciiTheme="minorHAnsi" w:eastAsiaTheme="minorEastAsia" w:hAnsiTheme="minorHAnsi" w:cstheme="minorBidi"/>
          <w:sz w:val="22"/>
          <w:szCs w:val="22"/>
        </w:rPr>
      </w:pPr>
      <w:ins w:id="1227" w:author="John Clevenger [2]" w:date="2022-12-17T16:15:00Z">
        <w:del w:id="1228" w:author="John Clevenger" w:date="2023-11-18T14:49:00Z">
          <w:r w:rsidRPr="00917410" w:rsidDel="005A6B63">
            <w:rPr>
              <w:rStyle w:val="Hyperlink"/>
              <w:b w:val="0"/>
              <w:bCs w:val="0"/>
            </w:rPr>
            <w:delText>10.1</w:delText>
          </w:r>
          <w:r w:rsidDel="005A6B63">
            <w:rPr>
              <w:rFonts w:asciiTheme="minorHAnsi" w:eastAsiaTheme="minorEastAsia" w:hAnsiTheme="minorHAnsi" w:cstheme="minorBidi"/>
              <w:sz w:val="22"/>
              <w:szCs w:val="22"/>
            </w:rPr>
            <w:tab/>
          </w:r>
          <w:r w:rsidRPr="00917410" w:rsidDel="005A6B63">
            <w:rPr>
              <w:rStyle w:val="Hyperlink"/>
              <w:b w:val="0"/>
              <w:bCs w:val="0"/>
            </w:rPr>
            <w:delText>Overview</w:delText>
          </w:r>
          <w:r w:rsidDel="005A6B63">
            <w:rPr>
              <w:webHidden/>
            </w:rPr>
            <w:tab/>
          </w:r>
        </w:del>
      </w:ins>
      <w:ins w:id="1229" w:author="John Clevenger [2]" w:date="2022-12-17T16:24:00Z">
        <w:del w:id="1230" w:author="John Clevenger" w:date="2023-11-18T14:49:00Z">
          <w:r w:rsidR="00F97818" w:rsidDel="005A6B63">
            <w:rPr>
              <w:webHidden/>
            </w:rPr>
            <w:delText>86</w:delText>
          </w:r>
        </w:del>
      </w:ins>
    </w:p>
    <w:p w14:paraId="6DC8CE78" w14:textId="2A4A90A1" w:rsidR="004D72C9" w:rsidDel="005A6B63" w:rsidRDefault="004D72C9" w:rsidP="00F97818">
      <w:pPr>
        <w:pStyle w:val="TOC2"/>
        <w:rPr>
          <w:ins w:id="1231" w:author="John Clevenger [2]" w:date="2022-12-17T16:15:00Z"/>
          <w:del w:id="1232" w:author="John Clevenger" w:date="2023-11-18T14:49:00Z"/>
          <w:rFonts w:asciiTheme="minorHAnsi" w:eastAsiaTheme="minorEastAsia" w:hAnsiTheme="minorHAnsi" w:cstheme="minorBidi"/>
          <w:sz w:val="22"/>
          <w:szCs w:val="22"/>
        </w:rPr>
      </w:pPr>
      <w:ins w:id="1233" w:author="John Clevenger [2]" w:date="2022-12-17T16:15:00Z">
        <w:del w:id="1234" w:author="John Clevenger" w:date="2023-11-18T14:49:00Z">
          <w:r w:rsidRPr="00917410" w:rsidDel="005A6B63">
            <w:rPr>
              <w:rStyle w:val="Hyperlink"/>
              <w:b w:val="0"/>
              <w:bCs w:val="0"/>
            </w:rPr>
            <w:delText>10.2</w:delText>
          </w:r>
          <w:r w:rsidDel="005A6B63">
            <w:rPr>
              <w:rFonts w:asciiTheme="minorHAnsi" w:eastAsiaTheme="minorEastAsia" w:hAnsiTheme="minorHAnsi" w:cstheme="minorBidi"/>
              <w:sz w:val="22"/>
              <w:szCs w:val="22"/>
            </w:rPr>
            <w:tab/>
          </w:r>
          <w:r w:rsidRPr="00917410" w:rsidDel="005A6B63">
            <w:rPr>
              <w:rStyle w:val="Hyperlink"/>
              <w:b w:val="0"/>
              <w:bCs w:val="0"/>
            </w:rPr>
            <w:delText>Scoring Algorithm</w:delText>
          </w:r>
          <w:r w:rsidDel="005A6B63">
            <w:rPr>
              <w:webHidden/>
            </w:rPr>
            <w:tab/>
          </w:r>
        </w:del>
      </w:ins>
      <w:ins w:id="1235" w:author="John Clevenger [2]" w:date="2022-12-17T16:24:00Z">
        <w:del w:id="1236" w:author="John Clevenger" w:date="2023-11-18T14:49:00Z">
          <w:r w:rsidR="00F97818" w:rsidDel="005A6B63">
            <w:rPr>
              <w:webHidden/>
            </w:rPr>
            <w:delText>86</w:delText>
          </w:r>
        </w:del>
      </w:ins>
    </w:p>
    <w:p w14:paraId="4BA5B878" w14:textId="1C26C475" w:rsidR="004D72C9" w:rsidDel="005A6B63" w:rsidRDefault="004D72C9" w:rsidP="00F97818">
      <w:pPr>
        <w:pStyle w:val="TOC2"/>
        <w:rPr>
          <w:ins w:id="1237" w:author="John Clevenger [2]" w:date="2022-12-17T16:15:00Z"/>
          <w:del w:id="1238" w:author="John Clevenger" w:date="2023-11-18T14:49:00Z"/>
          <w:rFonts w:asciiTheme="minorHAnsi" w:eastAsiaTheme="minorEastAsia" w:hAnsiTheme="minorHAnsi" w:cstheme="minorBidi"/>
          <w:sz w:val="22"/>
          <w:szCs w:val="22"/>
        </w:rPr>
      </w:pPr>
      <w:ins w:id="1239" w:author="John Clevenger [2]" w:date="2022-12-17T16:15:00Z">
        <w:del w:id="1240" w:author="John Clevenger" w:date="2023-11-18T14:49:00Z">
          <w:r w:rsidRPr="00917410" w:rsidDel="005A6B63">
            <w:rPr>
              <w:rStyle w:val="Hyperlink"/>
              <w:b w:val="0"/>
              <w:bCs w:val="0"/>
            </w:rPr>
            <w:delText>10.3</w:delText>
          </w:r>
          <w:r w:rsidDel="005A6B63">
            <w:rPr>
              <w:rFonts w:asciiTheme="minorHAnsi" w:eastAsiaTheme="minorEastAsia" w:hAnsiTheme="minorHAnsi" w:cstheme="minorBidi"/>
              <w:sz w:val="22"/>
              <w:szCs w:val="22"/>
            </w:rPr>
            <w:tab/>
          </w:r>
          <w:r w:rsidRPr="00917410" w:rsidDel="005A6B63">
            <w:rPr>
              <w:rStyle w:val="Hyperlink"/>
              <w:b w:val="0"/>
              <w:bCs w:val="0"/>
            </w:rPr>
            <w:delText>Configuring Scoring Properties</w:delText>
          </w:r>
          <w:r w:rsidDel="005A6B63">
            <w:rPr>
              <w:webHidden/>
            </w:rPr>
            <w:tab/>
          </w:r>
        </w:del>
      </w:ins>
      <w:ins w:id="1241" w:author="John Clevenger [2]" w:date="2022-12-17T16:24:00Z">
        <w:del w:id="1242" w:author="John Clevenger" w:date="2023-11-18T14:49:00Z">
          <w:r w:rsidR="00F97818" w:rsidDel="005A6B63">
            <w:rPr>
              <w:webHidden/>
            </w:rPr>
            <w:delText>87</w:delText>
          </w:r>
        </w:del>
      </w:ins>
    </w:p>
    <w:p w14:paraId="2FA2BC92" w14:textId="646BC409" w:rsidR="004D72C9" w:rsidDel="005A6B63" w:rsidRDefault="004D72C9" w:rsidP="00F97818">
      <w:pPr>
        <w:pStyle w:val="TOC2"/>
        <w:rPr>
          <w:ins w:id="1243" w:author="John Clevenger [2]" w:date="2022-12-17T16:15:00Z"/>
          <w:del w:id="1244" w:author="John Clevenger" w:date="2023-11-18T14:49:00Z"/>
          <w:rFonts w:asciiTheme="minorHAnsi" w:eastAsiaTheme="minorEastAsia" w:hAnsiTheme="minorHAnsi" w:cstheme="minorBidi"/>
          <w:sz w:val="22"/>
          <w:szCs w:val="22"/>
        </w:rPr>
      </w:pPr>
      <w:ins w:id="1245" w:author="John Clevenger [2]" w:date="2022-12-17T16:15:00Z">
        <w:del w:id="1246" w:author="John Clevenger" w:date="2023-11-18T14:49:00Z">
          <w:r w:rsidRPr="00917410" w:rsidDel="005A6B63">
            <w:rPr>
              <w:rStyle w:val="Hyperlink"/>
              <w:b w:val="0"/>
              <w:bCs w:val="0"/>
            </w:rPr>
            <w:delText>10.4</w:delText>
          </w:r>
          <w:r w:rsidDel="005A6B63">
            <w:rPr>
              <w:rFonts w:asciiTheme="minorHAnsi" w:eastAsiaTheme="minorEastAsia" w:hAnsiTheme="minorHAnsi" w:cstheme="minorBidi"/>
              <w:sz w:val="22"/>
              <w:szCs w:val="22"/>
            </w:rPr>
            <w:tab/>
          </w:r>
          <w:r w:rsidRPr="00917410" w:rsidDel="005A6B63">
            <w:rPr>
              <w:rStyle w:val="Hyperlink"/>
              <w:b w:val="0"/>
              <w:bCs w:val="0"/>
            </w:rPr>
            <w:delText>Starting the Scoreboard</w:delText>
          </w:r>
          <w:r w:rsidDel="005A6B63">
            <w:rPr>
              <w:webHidden/>
            </w:rPr>
            <w:tab/>
          </w:r>
        </w:del>
      </w:ins>
      <w:ins w:id="1247" w:author="John Clevenger [2]" w:date="2022-12-17T16:24:00Z">
        <w:del w:id="1248" w:author="John Clevenger" w:date="2023-11-18T14:49:00Z">
          <w:r w:rsidR="00F97818" w:rsidDel="005A6B63">
            <w:rPr>
              <w:webHidden/>
            </w:rPr>
            <w:delText>88</w:delText>
          </w:r>
        </w:del>
      </w:ins>
    </w:p>
    <w:p w14:paraId="1128F2E0" w14:textId="0FDA8F7A" w:rsidR="004D72C9" w:rsidDel="005A6B63" w:rsidRDefault="004D72C9" w:rsidP="00F97818">
      <w:pPr>
        <w:pStyle w:val="TOC2"/>
        <w:rPr>
          <w:ins w:id="1249" w:author="John Clevenger [2]" w:date="2022-12-17T16:15:00Z"/>
          <w:del w:id="1250" w:author="John Clevenger" w:date="2023-11-18T14:49:00Z"/>
          <w:rFonts w:asciiTheme="minorHAnsi" w:eastAsiaTheme="minorEastAsia" w:hAnsiTheme="minorHAnsi" w:cstheme="minorBidi"/>
          <w:sz w:val="22"/>
          <w:szCs w:val="22"/>
        </w:rPr>
      </w:pPr>
      <w:ins w:id="1251" w:author="John Clevenger [2]" w:date="2022-12-17T16:15:00Z">
        <w:del w:id="1252" w:author="John Clevenger" w:date="2023-11-18T14:49:00Z">
          <w:r w:rsidRPr="00917410" w:rsidDel="005A6B63">
            <w:rPr>
              <w:rStyle w:val="Hyperlink"/>
              <w:b w:val="0"/>
              <w:bCs w:val="0"/>
            </w:rPr>
            <w:delText>10.5</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Updates</w:delText>
          </w:r>
          <w:r w:rsidDel="005A6B63">
            <w:rPr>
              <w:webHidden/>
            </w:rPr>
            <w:tab/>
          </w:r>
        </w:del>
      </w:ins>
      <w:ins w:id="1253" w:author="John Clevenger [2]" w:date="2022-12-17T16:24:00Z">
        <w:del w:id="1254" w:author="John Clevenger" w:date="2023-11-18T14:49:00Z">
          <w:r w:rsidR="00F97818" w:rsidDel="005A6B63">
            <w:rPr>
              <w:webHidden/>
            </w:rPr>
            <w:delText>90</w:delText>
          </w:r>
        </w:del>
      </w:ins>
    </w:p>
    <w:p w14:paraId="6AFA39F0" w14:textId="4EFCBD93" w:rsidR="004D72C9" w:rsidDel="005A6B63" w:rsidRDefault="004D72C9" w:rsidP="00F97818">
      <w:pPr>
        <w:pStyle w:val="TOC2"/>
        <w:rPr>
          <w:ins w:id="1255" w:author="John Clevenger [2]" w:date="2022-12-17T16:15:00Z"/>
          <w:del w:id="1256" w:author="John Clevenger" w:date="2023-11-18T14:49:00Z"/>
          <w:rFonts w:asciiTheme="minorHAnsi" w:eastAsiaTheme="minorEastAsia" w:hAnsiTheme="minorHAnsi" w:cstheme="minorBidi"/>
          <w:sz w:val="22"/>
          <w:szCs w:val="22"/>
        </w:rPr>
      </w:pPr>
      <w:ins w:id="1257" w:author="John Clevenger [2]" w:date="2022-12-17T16:15:00Z">
        <w:del w:id="1258" w:author="John Clevenger" w:date="2023-11-18T14:49:00Z">
          <w:r w:rsidRPr="00917410" w:rsidDel="005A6B63">
            <w:rPr>
              <w:rStyle w:val="Hyperlink"/>
              <w:b w:val="0"/>
              <w:bCs w:val="0"/>
            </w:rPr>
            <w:delText>10.6</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HTML  Files</w:delText>
          </w:r>
          <w:r w:rsidDel="005A6B63">
            <w:rPr>
              <w:webHidden/>
            </w:rPr>
            <w:tab/>
          </w:r>
        </w:del>
      </w:ins>
      <w:ins w:id="1259" w:author="John Clevenger [2]" w:date="2022-12-17T16:24:00Z">
        <w:del w:id="1260" w:author="John Clevenger" w:date="2023-11-18T14:49:00Z">
          <w:r w:rsidR="00F97818" w:rsidDel="005A6B63">
            <w:rPr>
              <w:webHidden/>
            </w:rPr>
            <w:delText>90</w:delText>
          </w:r>
        </w:del>
      </w:ins>
    </w:p>
    <w:p w14:paraId="1C8D9FBB" w14:textId="074959C6" w:rsidR="004D72C9" w:rsidDel="005A6B63" w:rsidRDefault="004D72C9" w:rsidP="00F97818">
      <w:pPr>
        <w:pStyle w:val="TOC2"/>
        <w:rPr>
          <w:ins w:id="1261" w:author="John Clevenger [2]" w:date="2022-12-17T16:15:00Z"/>
          <w:del w:id="1262" w:author="John Clevenger" w:date="2023-11-18T14:49:00Z"/>
          <w:rFonts w:asciiTheme="minorHAnsi" w:eastAsiaTheme="minorEastAsia" w:hAnsiTheme="minorHAnsi" w:cstheme="minorBidi"/>
          <w:sz w:val="22"/>
          <w:szCs w:val="22"/>
        </w:rPr>
      </w:pPr>
      <w:ins w:id="1263" w:author="John Clevenger [2]" w:date="2022-12-17T16:15:00Z">
        <w:del w:id="1264" w:author="John Clevenger" w:date="2023-11-18T14:49:00Z">
          <w:r w:rsidRPr="00917410" w:rsidDel="005A6B63">
            <w:rPr>
              <w:rStyle w:val="Hyperlink"/>
              <w:b w:val="0"/>
              <w:bCs w:val="0"/>
            </w:rPr>
            <w:delText>10.7</w:delText>
          </w:r>
          <w:r w:rsidDel="005A6B63">
            <w:rPr>
              <w:rFonts w:asciiTheme="minorHAnsi" w:eastAsiaTheme="minorEastAsia" w:hAnsiTheme="minorHAnsi" w:cstheme="minorBidi"/>
              <w:sz w:val="22"/>
              <w:szCs w:val="22"/>
            </w:rPr>
            <w:tab/>
          </w:r>
          <w:r w:rsidRPr="00917410" w:rsidDel="005A6B63">
            <w:rPr>
              <w:rStyle w:val="Hyperlink"/>
              <w:b w:val="0"/>
              <w:bCs w:val="0"/>
            </w:rPr>
            <w:delText>Scoring Groups</w:delText>
          </w:r>
          <w:r w:rsidDel="005A6B63">
            <w:rPr>
              <w:webHidden/>
            </w:rPr>
            <w:tab/>
          </w:r>
        </w:del>
      </w:ins>
      <w:ins w:id="1265" w:author="John Clevenger [2]" w:date="2022-12-17T16:24:00Z">
        <w:del w:id="1266" w:author="John Clevenger" w:date="2023-11-18T14:49:00Z">
          <w:r w:rsidR="00F97818" w:rsidDel="005A6B63">
            <w:rPr>
              <w:webHidden/>
            </w:rPr>
            <w:delText>92</w:delText>
          </w:r>
        </w:del>
      </w:ins>
    </w:p>
    <w:p w14:paraId="00358003" w14:textId="7897F520" w:rsidR="004D72C9" w:rsidDel="005A6B63" w:rsidRDefault="004D72C9" w:rsidP="00F97818">
      <w:pPr>
        <w:pStyle w:val="TOC2"/>
        <w:rPr>
          <w:ins w:id="1267" w:author="John Clevenger [2]" w:date="2022-12-17T16:15:00Z"/>
          <w:del w:id="1268" w:author="John Clevenger" w:date="2023-11-18T14:49:00Z"/>
          <w:rFonts w:asciiTheme="minorHAnsi" w:eastAsiaTheme="minorEastAsia" w:hAnsiTheme="minorHAnsi" w:cstheme="minorBidi"/>
          <w:sz w:val="22"/>
          <w:szCs w:val="22"/>
        </w:rPr>
      </w:pPr>
      <w:ins w:id="1269" w:author="John Clevenger [2]" w:date="2022-12-17T16:15:00Z">
        <w:del w:id="1270" w:author="John Clevenger" w:date="2023-11-18T14:49:00Z">
          <w:r w:rsidRPr="00917410" w:rsidDel="005A6B63">
            <w:rPr>
              <w:rStyle w:val="Hyperlink"/>
              <w:b w:val="0"/>
              <w:bCs w:val="0"/>
            </w:rPr>
            <w:delText>10.8</w:delText>
          </w:r>
          <w:r w:rsidDel="005A6B63">
            <w:rPr>
              <w:rFonts w:asciiTheme="minorHAnsi" w:eastAsiaTheme="minorEastAsia" w:hAnsiTheme="minorHAnsi" w:cstheme="minorBidi"/>
              <w:sz w:val="22"/>
              <w:szCs w:val="22"/>
            </w:rPr>
            <w:tab/>
          </w:r>
          <w:r w:rsidRPr="00917410" w:rsidDel="005A6B63">
            <w:rPr>
              <w:rStyle w:val="Hyperlink"/>
              <w:b w:val="0"/>
              <w:bCs w:val="0"/>
            </w:rPr>
            <w:delText>Managing HTML File Generation</w:delText>
          </w:r>
          <w:r w:rsidDel="005A6B63">
            <w:rPr>
              <w:webHidden/>
            </w:rPr>
            <w:tab/>
          </w:r>
        </w:del>
      </w:ins>
      <w:ins w:id="1271" w:author="John Clevenger [2]" w:date="2022-12-17T16:24:00Z">
        <w:del w:id="1272" w:author="John Clevenger" w:date="2023-11-18T14:49:00Z">
          <w:r w:rsidR="00F97818" w:rsidDel="005A6B63">
            <w:rPr>
              <w:webHidden/>
            </w:rPr>
            <w:delText>93</w:delText>
          </w:r>
        </w:del>
      </w:ins>
    </w:p>
    <w:p w14:paraId="1F7C939C" w14:textId="2FB71077" w:rsidR="004D72C9" w:rsidDel="005A6B63" w:rsidRDefault="004D72C9" w:rsidP="00F97818">
      <w:pPr>
        <w:pStyle w:val="TOC2"/>
        <w:rPr>
          <w:ins w:id="1273" w:author="John Clevenger [2]" w:date="2022-12-17T16:15:00Z"/>
          <w:del w:id="1274" w:author="John Clevenger" w:date="2023-11-18T14:49:00Z"/>
          <w:rFonts w:asciiTheme="minorHAnsi" w:eastAsiaTheme="minorEastAsia" w:hAnsiTheme="minorHAnsi" w:cstheme="minorBidi"/>
          <w:sz w:val="22"/>
          <w:szCs w:val="22"/>
        </w:rPr>
      </w:pPr>
      <w:ins w:id="1275" w:author="John Clevenger [2]" w:date="2022-12-17T16:15:00Z">
        <w:del w:id="1276" w:author="John Clevenger" w:date="2023-11-18T14:49:00Z">
          <w:r w:rsidRPr="00917410" w:rsidDel="005A6B63">
            <w:rPr>
              <w:rStyle w:val="Hyperlink"/>
              <w:b w:val="0"/>
              <w:bCs w:val="0"/>
            </w:rPr>
            <w:delText>10.9</w:delText>
          </w:r>
          <w:r w:rsidDel="005A6B63">
            <w:rPr>
              <w:rFonts w:asciiTheme="minorHAnsi" w:eastAsiaTheme="minorEastAsia" w:hAnsiTheme="minorHAnsi" w:cstheme="minorBidi"/>
              <w:sz w:val="22"/>
              <w:szCs w:val="22"/>
            </w:rPr>
            <w:tab/>
          </w:r>
          <w:r w:rsidRPr="00917410" w:rsidDel="005A6B63">
            <w:rPr>
              <w:rStyle w:val="Hyperlink"/>
              <w:b w:val="0"/>
              <w:bCs w:val="0"/>
            </w:rPr>
            <w:delText>No-GUI Mode</w:delText>
          </w:r>
          <w:r w:rsidDel="005A6B63">
            <w:rPr>
              <w:webHidden/>
            </w:rPr>
            <w:tab/>
          </w:r>
        </w:del>
      </w:ins>
      <w:ins w:id="1277" w:author="John Clevenger [2]" w:date="2022-12-17T16:24:00Z">
        <w:del w:id="1278" w:author="John Clevenger" w:date="2023-11-18T14:49:00Z">
          <w:r w:rsidR="00F97818" w:rsidDel="005A6B63">
            <w:rPr>
              <w:webHidden/>
            </w:rPr>
            <w:delText>95</w:delText>
          </w:r>
        </w:del>
      </w:ins>
    </w:p>
    <w:p w14:paraId="09379B12" w14:textId="52DB3E6C" w:rsidR="004D72C9" w:rsidDel="005A6B63" w:rsidRDefault="004D72C9">
      <w:pPr>
        <w:pStyle w:val="TOC1"/>
        <w:rPr>
          <w:ins w:id="1279" w:author="John Clevenger [2]" w:date="2022-12-17T16:15:00Z"/>
          <w:del w:id="1280" w:author="John Clevenger" w:date="2023-11-18T14:49:00Z"/>
          <w:rFonts w:asciiTheme="minorHAnsi" w:eastAsiaTheme="minorEastAsia" w:hAnsiTheme="minorHAnsi" w:cstheme="minorBidi"/>
          <w:b w:val="0"/>
          <w:bCs w:val="0"/>
          <w:iCs w:val="0"/>
          <w:sz w:val="22"/>
          <w:szCs w:val="22"/>
        </w:rPr>
      </w:pPr>
      <w:ins w:id="1281" w:author="John Clevenger [2]" w:date="2022-12-17T16:15:00Z">
        <w:del w:id="1282" w:author="John Clevenger" w:date="2023-11-18T14:49:00Z">
          <w:r w:rsidRPr="00917410" w:rsidDel="005A6B63">
            <w:rPr>
              <w:rStyle w:val="Hyperlink"/>
              <w:b w:val="0"/>
              <w:bCs w:val="0"/>
              <w:iCs w:val="0"/>
            </w:rPr>
            <w:delText>11</w:delText>
          </w:r>
          <w:r w:rsidDel="005A6B63">
            <w:rPr>
              <w:rFonts w:asciiTheme="minorHAnsi" w:eastAsiaTheme="minorEastAsia" w:hAnsiTheme="minorHAnsi" w:cstheme="minorBidi"/>
              <w:b w:val="0"/>
              <w:bCs w:val="0"/>
              <w:iCs w:val="0"/>
              <w:sz w:val="22"/>
              <w:szCs w:val="22"/>
            </w:rPr>
            <w:tab/>
          </w:r>
          <w:r w:rsidRPr="00917410" w:rsidDel="005A6B63">
            <w:rPr>
              <w:rStyle w:val="Hyperlink"/>
              <w:b w:val="0"/>
              <w:bCs w:val="0"/>
              <w:iCs w:val="0"/>
            </w:rPr>
            <w:delText>Finishing the Contest</w:delText>
          </w:r>
          <w:r w:rsidDel="005A6B63">
            <w:rPr>
              <w:webHidden/>
            </w:rPr>
            <w:tab/>
          </w:r>
        </w:del>
      </w:ins>
      <w:ins w:id="1283" w:author="John Clevenger [2]" w:date="2022-12-17T16:24:00Z">
        <w:del w:id="1284" w:author="John Clevenger" w:date="2023-11-18T14:49:00Z">
          <w:r w:rsidR="00F97818" w:rsidDel="005A6B63">
            <w:rPr>
              <w:webHidden/>
            </w:rPr>
            <w:delText>96</w:delText>
          </w:r>
        </w:del>
      </w:ins>
    </w:p>
    <w:p w14:paraId="3544C9C5" w14:textId="34D9B5F8" w:rsidR="004D72C9" w:rsidDel="005A6B63" w:rsidRDefault="004D72C9" w:rsidP="00F97818">
      <w:pPr>
        <w:pStyle w:val="TOC2"/>
        <w:rPr>
          <w:ins w:id="1285" w:author="John Clevenger [2]" w:date="2022-12-17T16:15:00Z"/>
          <w:del w:id="1286" w:author="John Clevenger" w:date="2023-11-18T14:49:00Z"/>
          <w:rFonts w:asciiTheme="minorHAnsi" w:eastAsiaTheme="minorEastAsia" w:hAnsiTheme="minorHAnsi" w:cstheme="minorBidi"/>
          <w:sz w:val="22"/>
          <w:szCs w:val="22"/>
        </w:rPr>
      </w:pPr>
      <w:ins w:id="1287" w:author="John Clevenger [2]" w:date="2022-12-17T16:15:00Z">
        <w:del w:id="1288" w:author="John Clevenger" w:date="2023-11-18T14:49:00Z">
          <w:r w:rsidRPr="00917410" w:rsidDel="005A6B63">
            <w:rPr>
              <w:rStyle w:val="Hyperlink"/>
              <w:b w:val="0"/>
              <w:bCs w:val="0"/>
            </w:rPr>
            <w:delText>11.1</w:delText>
          </w:r>
          <w:r w:rsidDel="005A6B63">
            <w:rPr>
              <w:rFonts w:asciiTheme="minorHAnsi" w:eastAsiaTheme="minorEastAsia" w:hAnsiTheme="minorHAnsi" w:cstheme="minorBidi"/>
              <w:sz w:val="22"/>
              <w:szCs w:val="22"/>
            </w:rPr>
            <w:tab/>
          </w:r>
          <w:r w:rsidRPr="00917410" w:rsidDel="005A6B63">
            <w:rPr>
              <w:rStyle w:val="Hyperlink"/>
              <w:b w:val="0"/>
              <w:bCs w:val="0"/>
            </w:rPr>
            <w:delText>Finalizing</w:delText>
          </w:r>
          <w:r w:rsidDel="005A6B63">
            <w:rPr>
              <w:webHidden/>
            </w:rPr>
            <w:tab/>
          </w:r>
        </w:del>
      </w:ins>
      <w:ins w:id="1289" w:author="John Clevenger [2]" w:date="2022-12-17T16:24:00Z">
        <w:del w:id="1290" w:author="John Clevenger" w:date="2023-11-18T14:49:00Z">
          <w:r w:rsidR="00F97818" w:rsidDel="005A6B63">
            <w:rPr>
              <w:webHidden/>
            </w:rPr>
            <w:delText>96</w:delText>
          </w:r>
        </w:del>
      </w:ins>
    </w:p>
    <w:p w14:paraId="2AFD684E" w14:textId="41C7D22D" w:rsidR="004D72C9" w:rsidDel="005A6B63" w:rsidRDefault="004D72C9" w:rsidP="00F97818">
      <w:pPr>
        <w:pStyle w:val="TOC2"/>
        <w:rPr>
          <w:ins w:id="1291" w:author="John Clevenger [2]" w:date="2022-12-17T16:15:00Z"/>
          <w:del w:id="1292" w:author="John Clevenger" w:date="2023-11-18T14:49:00Z"/>
          <w:rFonts w:asciiTheme="minorHAnsi" w:eastAsiaTheme="minorEastAsia" w:hAnsiTheme="minorHAnsi" w:cstheme="minorBidi"/>
          <w:sz w:val="22"/>
          <w:szCs w:val="22"/>
        </w:rPr>
      </w:pPr>
      <w:ins w:id="1293" w:author="John Clevenger [2]" w:date="2022-12-17T16:15:00Z">
        <w:del w:id="1294" w:author="John Clevenger" w:date="2023-11-18T14:49:00Z">
          <w:r w:rsidRPr="00917410" w:rsidDel="005A6B63">
            <w:rPr>
              <w:rStyle w:val="Hyperlink"/>
              <w:b w:val="0"/>
              <w:bCs w:val="0"/>
            </w:rPr>
            <w:delText>11.2</w:delText>
          </w:r>
          <w:r w:rsidDel="005A6B63">
            <w:rPr>
              <w:rFonts w:asciiTheme="minorHAnsi" w:eastAsiaTheme="minorEastAsia" w:hAnsiTheme="minorHAnsi" w:cstheme="minorBidi"/>
              <w:sz w:val="22"/>
              <w:szCs w:val="22"/>
            </w:rPr>
            <w:tab/>
          </w:r>
          <w:r w:rsidRPr="00917410" w:rsidDel="005A6B63">
            <w:rPr>
              <w:rStyle w:val="Hyperlink"/>
              <w:b w:val="0"/>
              <w:bCs w:val="0"/>
            </w:rPr>
            <w:delText>Exporting Contest Results</w:delText>
          </w:r>
          <w:r w:rsidDel="005A6B63">
            <w:rPr>
              <w:webHidden/>
            </w:rPr>
            <w:tab/>
          </w:r>
        </w:del>
      </w:ins>
      <w:ins w:id="1295" w:author="John Clevenger [2]" w:date="2022-12-17T16:24:00Z">
        <w:del w:id="1296" w:author="John Clevenger" w:date="2023-11-18T14:49:00Z">
          <w:r w:rsidR="00F97818" w:rsidDel="005A6B63">
            <w:rPr>
              <w:webHidden/>
            </w:rPr>
            <w:delText>97</w:delText>
          </w:r>
        </w:del>
      </w:ins>
    </w:p>
    <w:p w14:paraId="569734BA" w14:textId="73C9C590" w:rsidR="004D72C9" w:rsidDel="005A6B63" w:rsidRDefault="004D72C9">
      <w:pPr>
        <w:pStyle w:val="TOC3"/>
        <w:rPr>
          <w:ins w:id="1297" w:author="John Clevenger [2]" w:date="2022-12-17T16:15:00Z"/>
          <w:del w:id="1298" w:author="John Clevenger" w:date="2023-11-18T14:49:00Z"/>
          <w:rFonts w:asciiTheme="minorHAnsi" w:eastAsiaTheme="minorEastAsia" w:hAnsiTheme="minorHAnsi" w:cstheme="minorBidi"/>
          <w:sz w:val="22"/>
          <w:szCs w:val="22"/>
        </w:rPr>
      </w:pPr>
      <w:ins w:id="1299" w:author="John Clevenger [2]" w:date="2022-12-17T16:15:00Z">
        <w:del w:id="1300" w:author="John Clevenger" w:date="2023-11-18T14:49:00Z">
          <w:r w:rsidRPr="00917410" w:rsidDel="005A6B63">
            <w:rPr>
              <w:rStyle w:val="Hyperlink"/>
            </w:rPr>
            <w:delText>11.2.1</w:delText>
          </w:r>
          <w:r w:rsidDel="005A6B63">
            <w:rPr>
              <w:rFonts w:asciiTheme="minorHAnsi" w:eastAsiaTheme="minorEastAsia" w:hAnsiTheme="minorHAnsi" w:cstheme="minorBidi"/>
              <w:sz w:val="22"/>
              <w:szCs w:val="22"/>
            </w:rPr>
            <w:tab/>
          </w:r>
          <w:r w:rsidRPr="00917410" w:rsidDel="005A6B63">
            <w:rPr>
              <w:rStyle w:val="Hyperlink"/>
            </w:rPr>
            <w:delText xml:space="preserve">Generating a </w:delText>
          </w:r>
          <w:r w:rsidRPr="00917410" w:rsidDel="005A6B63">
            <w:rPr>
              <w:rStyle w:val="Hyperlink"/>
              <w:i/>
            </w:rPr>
            <w:delText>results.tsv</w:delText>
          </w:r>
          <w:r w:rsidRPr="00917410" w:rsidDel="005A6B63">
            <w:rPr>
              <w:rStyle w:val="Hyperlink"/>
            </w:rPr>
            <w:delText xml:space="preserve"> export file</w:delText>
          </w:r>
          <w:r w:rsidDel="005A6B63">
            <w:rPr>
              <w:webHidden/>
            </w:rPr>
            <w:tab/>
          </w:r>
        </w:del>
      </w:ins>
      <w:ins w:id="1301" w:author="John Clevenger [2]" w:date="2022-12-17T16:24:00Z">
        <w:del w:id="1302" w:author="John Clevenger" w:date="2023-11-18T14:49:00Z">
          <w:r w:rsidR="00F97818" w:rsidDel="005A6B63">
            <w:rPr>
              <w:webHidden/>
            </w:rPr>
            <w:delText>97</w:delText>
          </w:r>
        </w:del>
      </w:ins>
    </w:p>
    <w:p w14:paraId="01CEACD9" w14:textId="0E99AEE2" w:rsidR="004D72C9" w:rsidDel="005A6B63" w:rsidRDefault="004D72C9">
      <w:pPr>
        <w:pStyle w:val="TOC3"/>
        <w:rPr>
          <w:ins w:id="1303" w:author="John Clevenger [2]" w:date="2022-12-17T16:15:00Z"/>
          <w:del w:id="1304" w:author="John Clevenger" w:date="2023-11-18T14:49:00Z"/>
          <w:rFonts w:asciiTheme="minorHAnsi" w:eastAsiaTheme="minorEastAsia" w:hAnsiTheme="minorHAnsi" w:cstheme="minorBidi"/>
          <w:sz w:val="22"/>
          <w:szCs w:val="22"/>
        </w:rPr>
      </w:pPr>
      <w:ins w:id="1305" w:author="John Clevenger [2]" w:date="2022-12-17T16:15:00Z">
        <w:del w:id="1306" w:author="John Clevenger" w:date="2023-11-18T14:49:00Z">
          <w:r w:rsidRPr="00917410" w:rsidDel="005A6B63">
            <w:rPr>
              <w:rStyle w:val="Hyperlink"/>
            </w:rPr>
            <w:delText>11.2.2</w:delText>
          </w:r>
          <w:r w:rsidDel="005A6B63">
            <w:rPr>
              <w:rFonts w:asciiTheme="minorHAnsi" w:eastAsiaTheme="minorEastAsia" w:hAnsiTheme="minorHAnsi" w:cstheme="minorBidi"/>
              <w:sz w:val="22"/>
              <w:szCs w:val="22"/>
            </w:rPr>
            <w:tab/>
          </w:r>
          <w:r w:rsidRPr="00917410" w:rsidDel="005A6B63">
            <w:rPr>
              <w:rStyle w:val="Hyperlink"/>
            </w:rPr>
            <w:delText xml:space="preserve">Generating a </w:delText>
          </w:r>
          <w:r w:rsidRPr="00917410" w:rsidDel="005A6B63">
            <w:rPr>
              <w:rStyle w:val="Hyperlink"/>
              <w:i/>
            </w:rPr>
            <w:delText xml:space="preserve">pc2export.dat </w:delText>
          </w:r>
          <w:r w:rsidRPr="00917410" w:rsidDel="005A6B63">
            <w:rPr>
              <w:rStyle w:val="Hyperlink"/>
            </w:rPr>
            <w:delText>export file</w:delText>
          </w:r>
          <w:r w:rsidDel="005A6B63">
            <w:rPr>
              <w:webHidden/>
            </w:rPr>
            <w:tab/>
          </w:r>
        </w:del>
      </w:ins>
      <w:ins w:id="1307" w:author="John Clevenger [2]" w:date="2022-12-17T16:24:00Z">
        <w:del w:id="1308" w:author="John Clevenger" w:date="2023-11-18T14:49:00Z">
          <w:r w:rsidR="00F97818" w:rsidDel="005A6B63">
            <w:rPr>
              <w:webHidden/>
            </w:rPr>
            <w:delText>97</w:delText>
          </w:r>
        </w:del>
      </w:ins>
    </w:p>
    <w:p w14:paraId="70C9BC2C" w14:textId="3BCFCDD7" w:rsidR="004D72C9" w:rsidDel="005A6B63" w:rsidRDefault="004D72C9" w:rsidP="00F97818">
      <w:pPr>
        <w:pStyle w:val="TOC2"/>
        <w:rPr>
          <w:ins w:id="1309" w:author="John Clevenger [2]" w:date="2022-12-17T16:15:00Z"/>
          <w:del w:id="1310" w:author="John Clevenger" w:date="2023-11-18T14:49:00Z"/>
          <w:rFonts w:asciiTheme="minorHAnsi" w:eastAsiaTheme="minorEastAsia" w:hAnsiTheme="minorHAnsi" w:cstheme="minorBidi"/>
          <w:sz w:val="22"/>
          <w:szCs w:val="22"/>
        </w:rPr>
      </w:pPr>
      <w:ins w:id="1311" w:author="John Clevenger [2]" w:date="2022-12-17T16:15:00Z">
        <w:del w:id="1312" w:author="John Clevenger" w:date="2023-11-18T14:49:00Z">
          <w:r w:rsidRPr="00917410" w:rsidDel="005A6B63">
            <w:rPr>
              <w:rStyle w:val="Hyperlink"/>
              <w:b w:val="0"/>
              <w:bCs w:val="0"/>
            </w:rPr>
            <w:delText>11.3</w:delText>
          </w:r>
          <w:r w:rsidDel="005A6B63">
            <w:rPr>
              <w:rFonts w:asciiTheme="minorHAnsi" w:eastAsiaTheme="minorEastAsia" w:hAnsiTheme="minorHAnsi" w:cstheme="minorBidi"/>
              <w:sz w:val="22"/>
              <w:szCs w:val="22"/>
            </w:rPr>
            <w:tab/>
          </w:r>
          <w:r w:rsidRPr="00917410" w:rsidDel="005A6B63">
            <w:rPr>
              <w:rStyle w:val="Hyperlink"/>
              <w:b w:val="0"/>
              <w:bCs w:val="0"/>
            </w:rPr>
            <w:delText>Shutting Down</w:delText>
          </w:r>
          <w:r w:rsidDel="005A6B63">
            <w:rPr>
              <w:webHidden/>
            </w:rPr>
            <w:tab/>
          </w:r>
        </w:del>
      </w:ins>
      <w:ins w:id="1313" w:author="John Clevenger [2]" w:date="2022-12-17T16:24:00Z">
        <w:del w:id="1314" w:author="John Clevenger" w:date="2023-11-18T14:49:00Z">
          <w:r w:rsidR="00F97818" w:rsidDel="005A6B63">
            <w:rPr>
              <w:webHidden/>
            </w:rPr>
            <w:delText>97</w:delText>
          </w:r>
        </w:del>
      </w:ins>
    </w:p>
    <w:p w14:paraId="0644DECC" w14:textId="2B9ED088" w:rsidR="004D72C9" w:rsidDel="005A6B63" w:rsidRDefault="004D72C9">
      <w:pPr>
        <w:pStyle w:val="TOC1"/>
        <w:rPr>
          <w:ins w:id="1315" w:author="John Clevenger [2]" w:date="2022-12-17T16:15:00Z"/>
          <w:del w:id="1316" w:author="John Clevenger" w:date="2023-11-18T14:49:00Z"/>
          <w:rFonts w:asciiTheme="minorHAnsi" w:eastAsiaTheme="minorEastAsia" w:hAnsiTheme="minorHAnsi" w:cstheme="minorBidi"/>
          <w:b w:val="0"/>
          <w:bCs w:val="0"/>
          <w:iCs w:val="0"/>
          <w:sz w:val="22"/>
          <w:szCs w:val="22"/>
        </w:rPr>
      </w:pPr>
      <w:ins w:id="1317" w:author="John Clevenger [2]" w:date="2022-12-17T16:15:00Z">
        <w:del w:id="1318" w:author="John Clevenger" w:date="2023-11-18T14:49:00Z">
          <w:r w:rsidRPr="00917410" w:rsidDel="005A6B63">
            <w:rPr>
              <w:rStyle w:val="Hyperlink"/>
              <w:b w:val="0"/>
              <w:bCs w:val="0"/>
              <w:iCs w:val="0"/>
            </w:rPr>
            <w:delText>Appendix A  –  pc2v9.ini Attributes</w:delText>
          </w:r>
          <w:r w:rsidDel="005A6B63">
            <w:rPr>
              <w:webHidden/>
            </w:rPr>
            <w:tab/>
          </w:r>
        </w:del>
      </w:ins>
      <w:ins w:id="1319" w:author="John Clevenger [2]" w:date="2022-12-17T16:24:00Z">
        <w:del w:id="1320" w:author="John Clevenger" w:date="2023-11-18T14:49:00Z">
          <w:r w:rsidR="00F97818" w:rsidDel="005A6B63">
            <w:rPr>
              <w:webHidden/>
            </w:rPr>
            <w:delText>99</w:delText>
          </w:r>
        </w:del>
      </w:ins>
    </w:p>
    <w:p w14:paraId="1B23F76D" w14:textId="01AE5A60" w:rsidR="004D72C9" w:rsidDel="005A6B63" w:rsidRDefault="004D72C9">
      <w:pPr>
        <w:pStyle w:val="TOC1"/>
        <w:rPr>
          <w:ins w:id="1321" w:author="John Clevenger [2]" w:date="2022-12-17T16:15:00Z"/>
          <w:del w:id="1322" w:author="John Clevenger" w:date="2023-11-18T14:49:00Z"/>
          <w:rFonts w:asciiTheme="minorHAnsi" w:eastAsiaTheme="minorEastAsia" w:hAnsiTheme="minorHAnsi" w:cstheme="minorBidi"/>
          <w:b w:val="0"/>
          <w:bCs w:val="0"/>
          <w:iCs w:val="0"/>
          <w:sz w:val="22"/>
          <w:szCs w:val="22"/>
        </w:rPr>
      </w:pPr>
      <w:ins w:id="1323" w:author="John Clevenger [2]" w:date="2022-12-17T16:15:00Z">
        <w:del w:id="1324" w:author="John Clevenger" w:date="2023-11-18T14:49:00Z">
          <w:r w:rsidRPr="00917410" w:rsidDel="005A6B63">
            <w:rPr>
              <w:rStyle w:val="Hyperlink"/>
              <w:b w:val="0"/>
              <w:bCs w:val="0"/>
              <w:iCs w:val="0"/>
            </w:rPr>
            <w:delText>Appendix B  –  Networking Constraints</w:delText>
          </w:r>
          <w:r w:rsidDel="005A6B63">
            <w:rPr>
              <w:webHidden/>
            </w:rPr>
            <w:tab/>
          </w:r>
        </w:del>
      </w:ins>
      <w:ins w:id="1325" w:author="John Clevenger [2]" w:date="2022-12-17T16:24:00Z">
        <w:del w:id="1326" w:author="John Clevenger" w:date="2023-11-18T14:49:00Z">
          <w:r w:rsidR="00F97818" w:rsidDel="005A6B63">
            <w:rPr>
              <w:webHidden/>
            </w:rPr>
            <w:delText>101</w:delText>
          </w:r>
        </w:del>
      </w:ins>
    </w:p>
    <w:p w14:paraId="4DD7D6BB" w14:textId="3E267809" w:rsidR="004D72C9" w:rsidDel="005A6B63" w:rsidRDefault="004D72C9">
      <w:pPr>
        <w:pStyle w:val="TOC1"/>
        <w:rPr>
          <w:ins w:id="1327" w:author="John Clevenger [2]" w:date="2022-12-17T16:15:00Z"/>
          <w:del w:id="1328" w:author="John Clevenger" w:date="2023-11-18T14:49:00Z"/>
          <w:rFonts w:asciiTheme="minorHAnsi" w:eastAsiaTheme="minorEastAsia" w:hAnsiTheme="minorHAnsi" w:cstheme="minorBidi"/>
          <w:b w:val="0"/>
          <w:bCs w:val="0"/>
          <w:iCs w:val="0"/>
          <w:sz w:val="22"/>
          <w:szCs w:val="22"/>
        </w:rPr>
      </w:pPr>
      <w:ins w:id="1329" w:author="John Clevenger [2]" w:date="2022-12-17T16:15:00Z">
        <w:del w:id="1330" w:author="John Clevenger" w:date="2023-11-18T14:49:00Z">
          <w:r w:rsidRPr="00917410" w:rsidDel="005A6B63">
            <w:rPr>
              <w:rStyle w:val="Hyperlink"/>
              <w:b w:val="0"/>
              <w:bCs w:val="0"/>
              <w:iCs w:val="0"/>
            </w:rPr>
            <w:delText>Appendix C  –  Command Line Arguments</w:delText>
          </w:r>
          <w:r w:rsidDel="005A6B63">
            <w:rPr>
              <w:webHidden/>
            </w:rPr>
            <w:tab/>
          </w:r>
        </w:del>
      </w:ins>
      <w:ins w:id="1331" w:author="John Clevenger [2]" w:date="2022-12-17T16:24:00Z">
        <w:del w:id="1332" w:author="John Clevenger" w:date="2023-11-18T14:49:00Z">
          <w:r w:rsidR="00F97818" w:rsidDel="005A6B63">
            <w:rPr>
              <w:webHidden/>
            </w:rPr>
            <w:delText>103</w:delText>
          </w:r>
        </w:del>
      </w:ins>
    </w:p>
    <w:p w14:paraId="6C559E5F" w14:textId="2A3C746F" w:rsidR="004D72C9" w:rsidDel="005A6B63" w:rsidRDefault="004D72C9">
      <w:pPr>
        <w:pStyle w:val="TOC1"/>
        <w:rPr>
          <w:ins w:id="1333" w:author="John Clevenger [2]" w:date="2022-12-17T16:15:00Z"/>
          <w:del w:id="1334" w:author="John Clevenger" w:date="2023-11-18T14:49:00Z"/>
          <w:rFonts w:asciiTheme="minorHAnsi" w:eastAsiaTheme="minorEastAsia" w:hAnsiTheme="minorHAnsi" w:cstheme="minorBidi"/>
          <w:b w:val="0"/>
          <w:bCs w:val="0"/>
          <w:iCs w:val="0"/>
          <w:sz w:val="22"/>
          <w:szCs w:val="22"/>
        </w:rPr>
      </w:pPr>
      <w:ins w:id="1335" w:author="John Clevenger [2]" w:date="2022-12-17T16:15:00Z">
        <w:del w:id="1336" w:author="John Clevenger" w:date="2023-11-18T14:49:00Z">
          <w:r w:rsidRPr="00917410" w:rsidDel="005A6B63">
            <w:rPr>
              <w:rStyle w:val="Hyperlink"/>
              <w:b w:val="0"/>
              <w:bCs w:val="0"/>
              <w:iCs w:val="0"/>
            </w:rPr>
            <w:delText>Appendix D  –  ICPC Import/Export Interfaces</w:delText>
          </w:r>
          <w:r w:rsidDel="005A6B63">
            <w:rPr>
              <w:webHidden/>
            </w:rPr>
            <w:tab/>
          </w:r>
        </w:del>
      </w:ins>
      <w:ins w:id="1337" w:author="John Clevenger [2]" w:date="2022-12-17T16:24:00Z">
        <w:del w:id="1338" w:author="John Clevenger" w:date="2023-11-18T14:49:00Z">
          <w:r w:rsidR="00F97818" w:rsidDel="005A6B63">
            <w:rPr>
              <w:webHidden/>
            </w:rPr>
            <w:delText>107</w:delText>
          </w:r>
        </w:del>
      </w:ins>
    </w:p>
    <w:p w14:paraId="2BA98592" w14:textId="08E6C4FE" w:rsidR="004D72C9" w:rsidDel="005A6B63" w:rsidRDefault="004D72C9">
      <w:pPr>
        <w:pStyle w:val="TOC1"/>
        <w:rPr>
          <w:ins w:id="1339" w:author="John Clevenger [2]" w:date="2022-12-17T16:15:00Z"/>
          <w:del w:id="1340" w:author="John Clevenger" w:date="2023-11-18T14:49:00Z"/>
          <w:rFonts w:asciiTheme="minorHAnsi" w:eastAsiaTheme="minorEastAsia" w:hAnsiTheme="minorHAnsi" w:cstheme="minorBidi"/>
          <w:b w:val="0"/>
          <w:bCs w:val="0"/>
          <w:iCs w:val="0"/>
          <w:sz w:val="22"/>
          <w:szCs w:val="22"/>
        </w:rPr>
      </w:pPr>
      <w:ins w:id="1341" w:author="John Clevenger [2]" w:date="2022-12-17T16:15:00Z">
        <w:del w:id="1342" w:author="John Clevenger" w:date="2023-11-18T14:49:00Z">
          <w:r w:rsidRPr="00917410" w:rsidDel="005A6B63">
            <w:rPr>
              <w:rStyle w:val="Hyperlink"/>
              <w:b w:val="0"/>
              <w:bCs w:val="0"/>
              <w:iCs w:val="0"/>
            </w:rPr>
            <w:delText>Appendix E  –  Output Validators</w:delText>
          </w:r>
          <w:r w:rsidDel="005A6B63">
            <w:rPr>
              <w:webHidden/>
            </w:rPr>
            <w:tab/>
          </w:r>
        </w:del>
      </w:ins>
      <w:ins w:id="1343" w:author="John Clevenger [2]" w:date="2022-12-17T16:24:00Z">
        <w:del w:id="1344" w:author="John Clevenger" w:date="2023-11-18T14:49:00Z">
          <w:r w:rsidR="00F97818" w:rsidDel="005A6B63">
            <w:rPr>
              <w:webHidden/>
            </w:rPr>
            <w:delText>113</w:delText>
          </w:r>
        </w:del>
      </w:ins>
    </w:p>
    <w:p w14:paraId="2175EA9D" w14:textId="212EDAAC" w:rsidR="004D72C9" w:rsidDel="005A6B63" w:rsidRDefault="004D72C9">
      <w:pPr>
        <w:pStyle w:val="TOC1"/>
        <w:rPr>
          <w:ins w:id="1345" w:author="John Clevenger [2]" w:date="2022-12-17T16:15:00Z"/>
          <w:del w:id="1346" w:author="John Clevenger" w:date="2023-11-18T14:49:00Z"/>
          <w:rFonts w:asciiTheme="minorHAnsi" w:eastAsiaTheme="minorEastAsia" w:hAnsiTheme="minorHAnsi" w:cstheme="minorBidi"/>
          <w:b w:val="0"/>
          <w:bCs w:val="0"/>
          <w:iCs w:val="0"/>
          <w:sz w:val="22"/>
          <w:szCs w:val="22"/>
        </w:rPr>
      </w:pPr>
      <w:ins w:id="1347" w:author="John Clevenger [2]" w:date="2022-12-17T16:15:00Z">
        <w:del w:id="1348" w:author="John Clevenger" w:date="2023-11-18T14:49:00Z">
          <w:r w:rsidRPr="00917410" w:rsidDel="005A6B63">
            <w:rPr>
              <w:rStyle w:val="Hyperlink"/>
              <w:b w:val="0"/>
              <w:bCs w:val="0"/>
              <w:iCs w:val="0"/>
            </w:rPr>
            <w:delText>Appendix F  –  Language Definitions</w:delText>
          </w:r>
          <w:r w:rsidDel="005A6B63">
            <w:rPr>
              <w:webHidden/>
            </w:rPr>
            <w:tab/>
          </w:r>
        </w:del>
      </w:ins>
      <w:ins w:id="1349" w:author="John Clevenger [2]" w:date="2022-12-17T16:24:00Z">
        <w:del w:id="1350" w:author="John Clevenger" w:date="2023-11-18T14:49:00Z">
          <w:r w:rsidR="00F97818" w:rsidDel="005A6B63">
            <w:rPr>
              <w:webHidden/>
            </w:rPr>
            <w:delText>126</w:delText>
          </w:r>
        </w:del>
      </w:ins>
    </w:p>
    <w:p w14:paraId="43B641D5" w14:textId="3A85E46E" w:rsidR="004D72C9" w:rsidDel="005A6B63" w:rsidRDefault="004D72C9">
      <w:pPr>
        <w:pStyle w:val="TOC1"/>
        <w:rPr>
          <w:ins w:id="1351" w:author="John Clevenger [2]" w:date="2022-12-17T16:15:00Z"/>
          <w:del w:id="1352" w:author="John Clevenger" w:date="2023-11-18T14:49:00Z"/>
          <w:rFonts w:asciiTheme="minorHAnsi" w:eastAsiaTheme="minorEastAsia" w:hAnsiTheme="minorHAnsi" w:cstheme="minorBidi"/>
          <w:b w:val="0"/>
          <w:bCs w:val="0"/>
          <w:iCs w:val="0"/>
          <w:sz w:val="22"/>
          <w:szCs w:val="22"/>
        </w:rPr>
      </w:pPr>
      <w:ins w:id="1353" w:author="John Clevenger [2]" w:date="2022-12-17T16:15:00Z">
        <w:del w:id="1354" w:author="John Clevenger" w:date="2023-11-18T14:49:00Z">
          <w:r w:rsidRPr="00917410" w:rsidDel="005A6B63">
            <w:rPr>
              <w:rStyle w:val="Hyperlink"/>
              <w:b w:val="0"/>
              <w:bCs w:val="0"/>
              <w:iCs w:val="0"/>
            </w:rPr>
            <w:delText>Appendix G –  Using the PC</w:delText>
          </w:r>
          <w:r w:rsidRPr="00917410" w:rsidDel="005A6B63">
            <w:rPr>
              <w:rStyle w:val="Hyperlink"/>
              <w:b w:val="0"/>
              <w:bCs w:val="0"/>
              <w:iCs w:val="0"/>
              <w:vertAlign w:val="superscript"/>
            </w:rPr>
            <w:delText xml:space="preserve">2 </w:delText>
          </w:r>
          <w:r w:rsidRPr="00917410" w:rsidDel="005A6B63">
            <w:rPr>
              <w:rStyle w:val="Hyperlink"/>
              <w:b w:val="0"/>
              <w:bCs w:val="0"/>
              <w:iCs w:val="0"/>
            </w:rPr>
            <w:delText>API</w:delText>
          </w:r>
          <w:r w:rsidDel="005A6B63">
            <w:rPr>
              <w:webHidden/>
            </w:rPr>
            <w:tab/>
          </w:r>
        </w:del>
      </w:ins>
      <w:ins w:id="1355" w:author="John Clevenger [2]" w:date="2022-12-17T16:24:00Z">
        <w:del w:id="1356" w:author="John Clevenger" w:date="2023-11-18T14:49:00Z">
          <w:r w:rsidR="00F97818" w:rsidDel="005A6B63">
            <w:rPr>
              <w:webHidden/>
            </w:rPr>
            <w:delText>131</w:delText>
          </w:r>
        </w:del>
      </w:ins>
    </w:p>
    <w:p w14:paraId="42085614" w14:textId="5453B55C" w:rsidR="004D72C9" w:rsidDel="005A6B63" w:rsidRDefault="004D72C9">
      <w:pPr>
        <w:pStyle w:val="TOC1"/>
        <w:rPr>
          <w:ins w:id="1357" w:author="John Clevenger [2]" w:date="2022-12-17T16:15:00Z"/>
          <w:del w:id="1358" w:author="John Clevenger" w:date="2023-11-18T14:49:00Z"/>
          <w:rFonts w:asciiTheme="minorHAnsi" w:eastAsiaTheme="minorEastAsia" w:hAnsiTheme="minorHAnsi" w:cstheme="minorBidi"/>
          <w:b w:val="0"/>
          <w:bCs w:val="0"/>
          <w:iCs w:val="0"/>
          <w:sz w:val="22"/>
          <w:szCs w:val="22"/>
        </w:rPr>
      </w:pPr>
      <w:ins w:id="1359" w:author="John Clevenger [2]" w:date="2022-12-17T16:15:00Z">
        <w:del w:id="1360" w:author="John Clevenger" w:date="2023-11-18T14:49:00Z">
          <w:r w:rsidRPr="00917410" w:rsidDel="005A6B63">
            <w:rPr>
              <w:rStyle w:val="Hyperlink"/>
              <w:b w:val="0"/>
              <w:bCs w:val="0"/>
              <w:iCs w:val="0"/>
            </w:rPr>
            <w:delText>Appendix H – Troubleshooting / Getting Help</w:delText>
          </w:r>
          <w:r w:rsidDel="005A6B63">
            <w:rPr>
              <w:webHidden/>
            </w:rPr>
            <w:tab/>
          </w:r>
        </w:del>
      </w:ins>
      <w:ins w:id="1361" w:author="John Clevenger [2]" w:date="2022-12-17T16:24:00Z">
        <w:del w:id="1362" w:author="John Clevenger" w:date="2023-11-18T14:49:00Z">
          <w:r w:rsidR="00F97818" w:rsidDel="005A6B63">
            <w:rPr>
              <w:webHidden/>
            </w:rPr>
            <w:delText>132</w:delText>
          </w:r>
        </w:del>
      </w:ins>
    </w:p>
    <w:p w14:paraId="54DB24F7" w14:textId="3A83AAAB" w:rsidR="004D72C9" w:rsidDel="005A6B63" w:rsidRDefault="004D72C9">
      <w:pPr>
        <w:pStyle w:val="TOC1"/>
        <w:rPr>
          <w:ins w:id="1363" w:author="John Clevenger [2]" w:date="2022-12-17T16:15:00Z"/>
          <w:del w:id="1364" w:author="John Clevenger" w:date="2023-11-18T14:49:00Z"/>
          <w:rFonts w:asciiTheme="minorHAnsi" w:eastAsiaTheme="minorEastAsia" w:hAnsiTheme="minorHAnsi" w:cstheme="minorBidi"/>
          <w:b w:val="0"/>
          <w:bCs w:val="0"/>
          <w:iCs w:val="0"/>
          <w:sz w:val="22"/>
          <w:szCs w:val="22"/>
        </w:rPr>
      </w:pPr>
      <w:ins w:id="1365" w:author="John Clevenger [2]" w:date="2022-12-17T16:15:00Z">
        <w:del w:id="1366" w:author="John Clevenger" w:date="2023-11-18T14:49:00Z">
          <w:r w:rsidRPr="00917410" w:rsidDel="005A6B63">
            <w:rPr>
              <w:rStyle w:val="Hyperlink"/>
              <w:b w:val="0"/>
              <w:bCs w:val="0"/>
              <w:iCs w:val="0"/>
            </w:rPr>
            <w:delText>Appendix I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Distribution Contents</w:delText>
          </w:r>
          <w:r w:rsidDel="005A6B63">
            <w:rPr>
              <w:webHidden/>
            </w:rPr>
            <w:tab/>
          </w:r>
        </w:del>
      </w:ins>
      <w:ins w:id="1367" w:author="John Clevenger [2]" w:date="2022-12-17T16:24:00Z">
        <w:del w:id="1368" w:author="John Clevenger" w:date="2023-11-18T14:49:00Z">
          <w:r w:rsidR="00F97818" w:rsidDel="005A6B63">
            <w:rPr>
              <w:webHidden/>
            </w:rPr>
            <w:delText>133</w:delText>
          </w:r>
        </w:del>
      </w:ins>
    </w:p>
    <w:p w14:paraId="7626008D" w14:textId="3B42B1B1" w:rsidR="004D72C9" w:rsidDel="005A6B63" w:rsidRDefault="004D72C9">
      <w:pPr>
        <w:pStyle w:val="TOC1"/>
        <w:rPr>
          <w:ins w:id="1369" w:author="John Clevenger [2]" w:date="2022-12-17T16:15:00Z"/>
          <w:del w:id="1370" w:author="John Clevenger" w:date="2023-11-18T14:49:00Z"/>
          <w:rFonts w:asciiTheme="minorHAnsi" w:eastAsiaTheme="minorEastAsia" w:hAnsiTheme="minorHAnsi" w:cstheme="minorBidi"/>
          <w:b w:val="0"/>
          <w:bCs w:val="0"/>
          <w:iCs w:val="0"/>
          <w:sz w:val="22"/>
          <w:szCs w:val="22"/>
        </w:rPr>
      </w:pPr>
      <w:ins w:id="1371" w:author="John Clevenger [2]" w:date="2022-12-17T16:15:00Z">
        <w:del w:id="1372" w:author="John Clevenger" w:date="2023-11-18T14:49:00Z">
          <w:r w:rsidRPr="00917410" w:rsidDel="005A6B63">
            <w:rPr>
              <w:rStyle w:val="Hyperlink"/>
              <w:b w:val="0"/>
              <w:bCs w:val="0"/>
              <w:iCs w:val="0"/>
            </w:rPr>
            <w:delText>Appendix J – Log files</w:delText>
          </w:r>
          <w:r w:rsidDel="005A6B63">
            <w:rPr>
              <w:webHidden/>
            </w:rPr>
            <w:tab/>
          </w:r>
        </w:del>
      </w:ins>
      <w:ins w:id="1373" w:author="John Clevenger [2]" w:date="2022-12-17T16:24:00Z">
        <w:del w:id="1374" w:author="John Clevenger" w:date="2023-11-18T14:49:00Z">
          <w:r w:rsidR="00F97818" w:rsidDel="005A6B63">
            <w:rPr>
              <w:webHidden/>
            </w:rPr>
            <w:delText>134</w:delText>
          </w:r>
        </w:del>
      </w:ins>
    </w:p>
    <w:p w14:paraId="2AF025D9" w14:textId="7F1A7CF4" w:rsidR="004D72C9" w:rsidDel="005A6B63" w:rsidRDefault="004D72C9">
      <w:pPr>
        <w:pStyle w:val="TOC1"/>
        <w:rPr>
          <w:ins w:id="1375" w:author="John Clevenger [2]" w:date="2022-12-17T16:15:00Z"/>
          <w:del w:id="1376" w:author="John Clevenger" w:date="2023-11-18T14:49:00Z"/>
          <w:rFonts w:asciiTheme="minorHAnsi" w:eastAsiaTheme="minorEastAsia" w:hAnsiTheme="minorHAnsi" w:cstheme="minorBidi"/>
          <w:b w:val="0"/>
          <w:bCs w:val="0"/>
          <w:iCs w:val="0"/>
          <w:sz w:val="22"/>
          <w:szCs w:val="22"/>
        </w:rPr>
      </w:pPr>
      <w:ins w:id="1377" w:author="John Clevenger [2]" w:date="2022-12-17T16:15:00Z">
        <w:del w:id="1378" w:author="John Clevenger" w:date="2023-11-18T14:49:00Z">
          <w:r w:rsidRPr="00917410" w:rsidDel="005A6B63">
            <w:rPr>
              <w:rStyle w:val="Hyperlink"/>
              <w:b w:val="0"/>
              <w:bCs w:val="0"/>
              <w:iCs w:val="0"/>
            </w:rPr>
            <w:delText>Appendix K – Reports Tools</w:delText>
          </w:r>
          <w:r w:rsidDel="005A6B63">
            <w:rPr>
              <w:webHidden/>
            </w:rPr>
            <w:tab/>
          </w:r>
        </w:del>
      </w:ins>
      <w:ins w:id="1379" w:author="John Clevenger [2]" w:date="2022-12-17T16:24:00Z">
        <w:del w:id="1380" w:author="John Clevenger" w:date="2023-11-18T14:49:00Z">
          <w:r w:rsidR="00F97818" w:rsidDel="005A6B63">
            <w:rPr>
              <w:webHidden/>
            </w:rPr>
            <w:delText>135</w:delText>
          </w:r>
        </w:del>
      </w:ins>
    </w:p>
    <w:p w14:paraId="59E8BCCA" w14:textId="0B7B545B" w:rsidR="004D72C9" w:rsidDel="005A6B63" w:rsidRDefault="004D72C9">
      <w:pPr>
        <w:pStyle w:val="TOC1"/>
        <w:rPr>
          <w:ins w:id="1381" w:author="John Clevenger [2]" w:date="2022-12-17T16:15:00Z"/>
          <w:del w:id="1382" w:author="John Clevenger" w:date="2023-11-18T14:49:00Z"/>
          <w:rFonts w:asciiTheme="minorHAnsi" w:eastAsiaTheme="minorEastAsia" w:hAnsiTheme="minorHAnsi" w:cstheme="minorBidi"/>
          <w:b w:val="0"/>
          <w:bCs w:val="0"/>
          <w:iCs w:val="0"/>
          <w:sz w:val="22"/>
          <w:szCs w:val="22"/>
        </w:rPr>
      </w:pPr>
      <w:ins w:id="1383" w:author="John Clevenger [2]" w:date="2022-12-17T16:15:00Z">
        <w:del w:id="1384" w:author="John Clevenger" w:date="2023-11-18T14:49:00Z">
          <w:r w:rsidRPr="00917410" w:rsidDel="005A6B63">
            <w:rPr>
              <w:rStyle w:val="Hyperlink"/>
              <w:b w:val="0"/>
              <w:bCs w:val="0"/>
              <w:iCs w:val="0"/>
            </w:rPr>
            <w:delText>Appendix L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XML (Legacy) Event Feed</w:delText>
          </w:r>
          <w:r w:rsidDel="005A6B63">
            <w:rPr>
              <w:webHidden/>
            </w:rPr>
            <w:tab/>
          </w:r>
        </w:del>
      </w:ins>
      <w:ins w:id="1385" w:author="John Clevenger [2]" w:date="2022-12-17T16:24:00Z">
        <w:del w:id="1386" w:author="John Clevenger" w:date="2023-11-18T14:49:00Z">
          <w:r w:rsidR="00F97818" w:rsidDel="005A6B63">
            <w:rPr>
              <w:webHidden/>
            </w:rPr>
            <w:delText>138</w:delText>
          </w:r>
        </w:del>
      </w:ins>
    </w:p>
    <w:p w14:paraId="509F6BBF" w14:textId="374847FA" w:rsidR="004D72C9" w:rsidDel="005A6B63" w:rsidRDefault="004D72C9">
      <w:pPr>
        <w:pStyle w:val="TOC1"/>
        <w:rPr>
          <w:ins w:id="1387" w:author="John Clevenger [2]" w:date="2022-12-17T16:15:00Z"/>
          <w:del w:id="1388" w:author="John Clevenger" w:date="2023-11-18T14:49:00Z"/>
          <w:rFonts w:asciiTheme="minorHAnsi" w:eastAsiaTheme="minorEastAsia" w:hAnsiTheme="minorHAnsi" w:cstheme="minorBidi"/>
          <w:b w:val="0"/>
          <w:bCs w:val="0"/>
          <w:iCs w:val="0"/>
          <w:sz w:val="22"/>
          <w:szCs w:val="22"/>
        </w:rPr>
      </w:pPr>
      <w:ins w:id="1389" w:author="John Clevenger [2]" w:date="2022-12-17T16:15:00Z">
        <w:del w:id="1390" w:author="John Clevenger" w:date="2023-11-18T14:49:00Z">
          <w:r w:rsidRPr="00917410" w:rsidDel="005A6B63">
            <w:rPr>
              <w:rStyle w:val="Hyperlink"/>
              <w:b w:val="0"/>
              <w:bCs w:val="0"/>
              <w:iCs w:val="0"/>
            </w:rPr>
            <w:delText>Appendix M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Web Services</w:delText>
          </w:r>
          <w:r w:rsidDel="005A6B63">
            <w:rPr>
              <w:webHidden/>
            </w:rPr>
            <w:tab/>
          </w:r>
        </w:del>
      </w:ins>
      <w:ins w:id="1391" w:author="John Clevenger [2]" w:date="2022-12-17T16:24:00Z">
        <w:del w:id="1392" w:author="John Clevenger" w:date="2023-11-18T14:49:00Z">
          <w:r w:rsidR="00F97818" w:rsidDel="005A6B63">
            <w:rPr>
              <w:webHidden/>
            </w:rPr>
            <w:delText>142</w:delText>
          </w:r>
        </w:del>
      </w:ins>
    </w:p>
    <w:p w14:paraId="0EF55A7A" w14:textId="005AF6C6" w:rsidR="004D72C9" w:rsidDel="005A6B63" w:rsidRDefault="004D72C9">
      <w:pPr>
        <w:pStyle w:val="TOC1"/>
        <w:rPr>
          <w:ins w:id="1393" w:author="John Clevenger [2]" w:date="2022-12-17T16:15:00Z"/>
          <w:del w:id="1394" w:author="John Clevenger" w:date="2023-11-18T14:49:00Z"/>
          <w:rFonts w:asciiTheme="minorHAnsi" w:eastAsiaTheme="minorEastAsia" w:hAnsiTheme="minorHAnsi" w:cstheme="minorBidi"/>
          <w:b w:val="0"/>
          <w:bCs w:val="0"/>
          <w:iCs w:val="0"/>
          <w:sz w:val="22"/>
          <w:szCs w:val="22"/>
        </w:rPr>
      </w:pPr>
      <w:ins w:id="1395" w:author="John Clevenger [2]" w:date="2022-12-17T16:15:00Z">
        <w:del w:id="1396" w:author="John Clevenger" w:date="2023-11-18T14:49:00Z">
          <w:r w:rsidRPr="00917410" w:rsidDel="005A6B63">
            <w:rPr>
              <w:rStyle w:val="Hyperlink"/>
              <w:b w:val="0"/>
              <w:bCs w:val="0"/>
              <w:iCs w:val="0"/>
            </w:rPr>
            <w:delText>Appendix N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Team Clients</w:delText>
          </w:r>
          <w:r w:rsidDel="005A6B63">
            <w:rPr>
              <w:webHidden/>
            </w:rPr>
            <w:tab/>
          </w:r>
        </w:del>
      </w:ins>
      <w:ins w:id="1397" w:author="John Clevenger [2]" w:date="2022-12-17T16:24:00Z">
        <w:del w:id="1398" w:author="John Clevenger" w:date="2023-11-18T14:49:00Z">
          <w:r w:rsidR="00F97818" w:rsidDel="005A6B63">
            <w:rPr>
              <w:webHidden/>
            </w:rPr>
            <w:delText>146</w:delText>
          </w:r>
        </w:del>
      </w:ins>
    </w:p>
    <w:p w14:paraId="759CB6DC" w14:textId="26151972" w:rsidR="004D72C9" w:rsidDel="005A6B63" w:rsidRDefault="004D72C9">
      <w:pPr>
        <w:pStyle w:val="TOC1"/>
        <w:rPr>
          <w:ins w:id="1399" w:author="John Clevenger [2]" w:date="2022-12-17T16:15:00Z"/>
          <w:del w:id="1400" w:author="John Clevenger" w:date="2023-11-18T14:49:00Z"/>
          <w:rFonts w:asciiTheme="minorHAnsi" w:eastAsiaTheme="minorEastAsia" w:hAnsiTheme="minorHAnsi" w:cstheme="minorBidi"/>
          <w:b w:val="0"/>
          <w:bCs w:val="0"/>
          <w:iCs w:val="0"/>
          <w:sz w:val="22"/>
          <w:szCs w:val="22"/>
        </w:rPr>
      </w:pPr>
      <w:ins w:id="1401" w:author="John Clevenger [2]" w:date="2022-12-17T16:15:00Z">
        <w:del w:id="1402" w:author="John Clevenger" w:date="2023-11-18T14:49:00Z">
          <w:r w:rsidRPr="00917410" w:rsidDel="005A6B63">
            <w:rPr>
              <w:rStyle w:val="Hyperlink"/>
              <w:b w:val="0"/>
              <w:bCs w:val="0"/>
              <w:iCs w:val="0"/>
            </w:rPr>
            <w:delText>Appendix O – Input Validators</w:delText>
          </w:r>
          <w:r w:rsidDel="005A6B63">
            <w:rPr>
              <w:webHidden/>
            </w:rPr>
            <w:tab/>
          </w:r>
        </w:del>
      </w:ins>
      <w:ins w:id="1403" w:author="John Clevenger [2]" w:date="2022-12-17T16:24:00Z">
        <w:del w:id="1404" w:author="John Clevenger" w:date="2023-11-18T14:49:00Z">
          <w:r w:rsidR="00F97818" w:rsidDel="005A6B63">
            <w:rPr>
              <w:webHidden/>
            </w:rPr>
            <w:delText>149</w:delText>
          </w:r>
        </w:del>
      </w:ins>
    </w:p>
    <w:p w14:paraId="18200D23" w14:textId="6CDD4A85" w:rsidR="004D72C9" w:rsidDel="005A6B63" w:rsidRDefault="004D72C9">
      <w:pPr>
        <w:pStyle w:val="TOC1"/>
        <w:rPr>
          <w:ins w:id="1405" w:author="John Clevenger [2]" w:date="2022-12-17T16:15:00Z"/>
          <w:del w:id="1406" w:author="John Clevenger" w:date="2023-11-18T14:49:00Z"/>
          <w:rFonts w:asciiTheme="minorHAnsi" w:eastAsiaTheme="minorEastAsia" w:hAnsiTheme="minorHAnsi" w:cstheme="minorBidi"/>
          <w:b w:val="0"/>
          <w:bCs w:val="0"/>
          <w:iCs w:val="0"/>
          <w:sz w:val="22"/>
          <w:szCs w:val="22"/>
        </w:rPr>
      </w:pPr>
      <w:ins w:id="1407" w:author="John Clevenger [2]" w:date="2022-12-17T16:15:00Z">
        <w:del w:id="1408" w:author="John Clevenger" w:date="2023-11-18T14:49:00Z">
          <w:r w:rsidRPr="00917410" w:rsidDel="005A6B63">
            <w:rPr>
              <w:rStyle w:val="Hyperlink"/>
              <w:b w:val="0"/>
              <w:bCs w:val="0"/>
              <w:iCs w:val="0"/>
            </w:rPr>
            <w:delText>Appendix P – reject.ini</w:delText>
          </w:r>
          <w:r w:rsidDel="005A6B63">
            <w:rPr>
              <w:webHidden/>
            </w:rPr>
            <w:tab/>
          </w:r>
        </w:del>
      </w:ins>
      <w:ins w:id="1409" w:author="John Clevenger [2]" w:date="2022-12-17T16:24:00Z">
        <w:del w:id="1410" w:author="John Clevenger" w:date="2023-11-18T14:49:00Z">
          <w:r w:rsidR="00F97818" w:rsidDel="005A6B63">
            <w:rPr>
              <w:webHidden/>
            </w:rPr>
            <w:delText>157</w:delText>
          </w:r>
        </w:del>
      </w:ins>
    </w:p>
    <w:p w14:paraId="20A4AAE5" w14:textId="344EC150" w:rsidR="004D72C9" w:rsidDel="005A6B63" w:rsidRDefault="004D72C9">
      <w:pPr>
        <w:pStyle w:val="TOC1"/>
        <w:rPr>
          <w:ins w:id="1411" w:author="John Clevenger [2]" w:date="2022-12-17T16:15:00Z"/>
          <w:del w:id="1412" w:author="John Clevenger" w:date="2023-11-18T14:49:00Z"/>
          <w:rFonts w:asciiTheme="minorHAnsi" w:eastAsiaTheme="minorEastAsia" w:hAnsiTheme="minorHAnsi" w:cstheme="minorBidi"/>
          <w:b w:val="0"/>
          <w:bCs w:val="0"/>
          <w:iCs w:val="0"/>
          <w:sz w:val="22"/>
          <w:szCs w:val="22"/>
        </w:rPr>
      </w:pPr>
      <w:ins w:id="1413" w:author="John Clevenger [2]" w:date="2022-12-17T16:15:00Z">
        <w:del w:id="1414" w:author="John Clevenger" w:date="2023-11-18T14:49:00Z">
          <w:r w:rsidRPr="00917410" w:rsidDel="005A6B63">
            <w:rPr>
              <w:rStyle w:val="Hyperlink"/>
              <w:b w:val="0"/>
              <w:bCs w:val="0"/>
              <w:iCs w:val="0"/>
            </w:rPr>
            <w:delText>Appendix Q – GUI Customization</w:delText>
          </w:r>
          <w:r w:rsidDel="005A6B63">
            <w:rPr>
              <w:webHidden/>
            </w:rPr>
            <w:tab/>
          </w:r>
        </w:del>
      </w:ins>
      <w:ins w:id="1415" w:author="John Clevenger [2]" w:date="2022-12-17T16:24:00Z">
        <w:del w:id="1416" w:author="John Clevenger" w:date="2023-11-18T14:49:00Z">
          <w:r w:rsidR="00F97818" w:rsidDel="005A6B63">
            <w:rPr>
              <w:webHidden/>
            </w:rPr>
            <w:delText>159</w:delText>
          </w:r>
        </w:del>
      </w:ins>
    </w:p>
    <w:p w14:paraId="683CC8FD" w14:textId="2C20E607" w:rsidR="004D72C9" w:rsidDel="005A6B63" w:rsidRDefault="004D72C9">
      <w:pPr>
        <w:pStyle w:val="TOC1"/>
        <w:rPr>
          <w:ins w:id="1417" w:author="John Clevenger [2]" w:date="2022-12-17T16:15:00Z"/>
          <w:del w:id="1418" w:author="John Clevenger" w:date="2023-11-18T14:49:00Z"/>
          <w:rFonts w:asciiTheme="minorHAnsi" w:eastAsiaTheme="minorEastAsia" w:hAnsiTheme="minorHAnsi" w:cstheme="minorBidi"/>
          <w:b w:val="0"/>
          <w:bCs w:val="0"/>
          <w:iCs w:val="0"/>
          <w:sz w:val="22"/>
          <w:szCs w:val="22"/>
        </w:rPr>
      </w:pPr>
      <w:ins w:id="1419" w:author="John Clevenger [2]" w:date="2022-12-17T16:15:00Z">
        <w:del w:id="1420" w:author="John Clevenger" w:date="2023-11-18T14:49:00Z">
          <w:r w:rsidRPr="00917410" w:rsidDel="005A6B63">
            <w:rPr>
              <w:rStyle w:val="Hyperlink"/>
              <w:b w:val="0"/>
              <w:bCs w:val="0"/>
              <w:iCs w:val="0"/>
            </w:rPr>
            <w:delText>Appendix R – Shadow Mode</w:delText>
          </w:r>
          <w:r w:rsidDel="005A6B63">
            <w:rPr>
              <w:webHidden/>
            </w:rPr>
            <w:tab/>
          </w:r>
        </w:del>
      </w:ins>
      <w:ins w:id="1421" w:author="John Clevenger [2]" w:date="2022-12-17T16:24:00Z">
        <w:del w:id="1422" w:author="John Clevenger" w:date="2023-11-18T14:49:00Z">
          <w:r w:rsidR="00F97818" w:rsidDel="005A6B63">
            <w:rPr>
              <w:webHidden/>
            </w:rPr>
            <w:delText>160</w:delText>
          </w:r>
        </w:del>
      </w:ins>
    </w:p>
    <w:p w14:paraId="7EF77BC8" w14:textId="7139CB52" w:rsidR="004D72C9" w:rsidDel="005A6B63" w:rsidRDefault="004D72C9">
      <w:pPr>
        <w:pStyle w:val="TOC1"/>
        <w:rPr>
          <w:ins w:id="1423" w:author="John Clevenger [2]" w:date="2022-12-17T16:15:00Z"/>
          <w:del w:id="1424" w:author="John Clevenger" w:date="2023-11-18T14:49:00Z"/>
          <w:rFonts w:asciiTheme="minorHAnsi" w:eastAsiaTheme="minorEastAsia" w:hAnsiTheme="minorHAnsi" w:cstheme="minorBidi"/>
          <w:b w:val="0"/>
          <w:bCs w:val="0"/>
          <w:iCs w:val="0"/>
          <w:sz w:val="22"/>
          <w:szCs w:val="22"/>
        </w:rPr>
      </w:pPr>
      <w:ins w:id="1425" w:author="John Clevenger [2]" w:date="2022-12-17T16:15:00Z">
        <w:del w:id="1426" w:author="John Clevenger" w:date="2023-11-18T14:49:00Z">
          <w:r w:rsidRPr="00917410" w:rsidDel="005A6B63">
            <w:rPr>
              <w:rStyle w:val="Hyperlink"/>
              <w:b w:val="0"/>
              <w:bCs w:val="0"/>
              <w:iCs w:val="0"/>
            </w:rPr>
            <w:delText xml:space="preserve">Appendix S – The </w:delText>
          </w:r>
          <w:r w:rsidRPr="00917410" w:rsidDel="005A6B63">
            <w:rPr>
              <w:rStyle w:val="Hyperlink"/>
              <w:b w:val="0"/>
              <w:bCs w:val="0"/>
              <w:i/>
              <w:iCs w:val="0"/>
            </w:rPr>
            <w:delText>pc2rui</w:delText>
          </w:r>
          <w:r w:rsidRPr="00917410" w:rsidDel="005A6B63">
            <w:rPr>
              <w:rStyle w:val="Hyperlink"/>
              <w:b w:val="0"/>
              <w:bCs w:val="0"/>
              <w:iCs w:val="0"/>
            </w:rPr>
            <w:delText xml:space="preserve"> Tool</w:delText>
          </w:r>
          <w:r w:rsidDel="005A6B63">
            <w:rPr>
              <w:webHidden/>
            </w:rPr>
            <w:tab/>
          </w:r>
        </w:del>
      </w:ins>
      <w:ins w:id="1427" w:author="John Clevenger [2]" w:date="2022-12-17T16:24:00Z">
        <w:del w:id="1428" w:author="John Clevenger" w:date="2023-11-18T14:49:00Z">
          <w:r w:rsidR="00F97818" w:rsidDel="005A6B63">
            <w:rPr>
              <w:webHidden/>
            </w:rPr>
            <w:delText>172</w:delText>
          </w:r>
        </w:del>
      </w:ins>
    </w:p>
    <w:p w14:paraId="77549ABE" w14:textId="49823F34" w:rsidR="004D72C9" w:rsidDel="005A6B63" w:rsidRDefault="004D72C9">
      <w:pPr>
        <w:pStyle w:val="TOC1"/>
        <w:rPr>
          <w:ins w:id="1429" w:author="John Clevenger [2]" w:date="2022-12-17T16:15:00Z"/>
          <w:del w:id="1430" w:author="John Clevenger" w:date="2023-11-18T14:49:00Z"/>
          <w:rFonts w:asciiTheme="minorHAnsi" w:eastAsiaTheme="minorEastAsia" w:hAnsiTheme="minorHAnsi" w:cstheme="minorBidi"/>
          <w:b w:val="0"/>
          <w:bCs w:val="0"/>
          <w:iCs w:val="0"/>
          <w:sz w:val="22"/>
          <w:szCs w:val="22"/>
        </w:rPr>
      </w:pPr>
      <w:ins w:id="1431" w:author="John Clevenger [2]" w:date="2022-12-17T16:15:00Z">
        <w:del w:id="1432" w:author="John Clevenger" w:date="2023-11-18T14:49:00Z">
          <w:r w:rsidRPr="00917410" w:rsidDel="005A6B63">
            <w:rPr>
              <w:rStyle w:val="Hyperlink"/>
              <w:b w:val="0"/>
              <w:bCs w:val="0"/>
              <w:iCs w:val="0"/>
            </w:rPr>
            <w:delText xml:space="preserve">Appendix T – The </w:delText>
          </w:r>
          <w:r w:rsidRPr="00917410" w:rsidDel="005A6B63">
            <w:rPr>
              <w:rStyle w:val="Hyperlink"/>
              <w:b w:val="0"/>
              <w:bCs w:val="0"/>
              <w:i/>
              <w:iCs w:val="0"/>
            </w:rPr>
            <w:delText>pc2tools</w:delText>
          </w:r>
          <w:r w:rsidRPr="00917410" w:rsidDel="005A6B63">
            <w:rPr>
              <w:rStyle w:val="Hyperlink"/>
              <w:b w:val="0"/>
              <w:bCs w:val="0"/>
              <w:iCs w:val="0"/>
            </w:rPr>
            <w:delText xml:space="preserve"> Toolsuite</w:delText>
          </w:r>
          <w:r w:rsidDel="005A6B63">
            <w:rPr>
              <w:webHidden/>
            </w:rPr>
            <w:tab/>
          </w:r>
        </w:del>
      </w:ins>
      <w:ins w:id="1433" w:author="John Clevenger [2]" w:date="2022-12-17T16:24:00Z">
        <w:del w:id="1434" w:author="John Clevenger" w:date="2023-11-18T14:49:00Z">
          <w:r w:rsidR="00F97818" w:rsidDel="005A6B63">
            <w:rPr>
              <w:webHidden/>
            </w:rPr>
            <w:delText>174</w:delText>
          </w:r>
        </w:del>
      </w:ins>
    </w:p>
    <w:p w14:paraId="7D12353C" w14:textId="03C16B3B" w:rsidR="005D2B69" w:rsidDel="005A6B63" w:rsidRDefault="005D2B69">
      <w:pPr>
        <w:pStyle w:val="TOC1"/>
        <w:rPr>
          <w:ins w:id="1435" w:author="john" w:date="2020-11-28T18:38:00Z"/>
          <w:del w:id="1436" w:author="John Clevenger" w:date="2023-11-18T14:49:00Z"/>
          <w:rFonts w:asciiTheme="minorHAnsi" w:eastAsiaTheme="minorEastAsia" w:hAnsiTheme="minorHAnsi" w:cstheme="minorBidi"/>
          <w:b w:val="0"/>
          <w:bCs w:val="0"/>
          <w:iCs w:val="0"/>
          <w:sz w:val="22"/>
          <w:szCs w:val="22"/>
        </w:rPr>
      </w:pPr>
      <w:ins w:id="1437" w:author="john" w:date="2020-11-28T18:38:00Z">
        <w:del w:id="1438" w:author="John Clevenger" w:date="2023-11-18T14:49:00Z">
          <w:r w:rsidRPr="00D411E4" w:rsidDel="005A6B63">
            <w:rPr>
              <w:rStyle w:val="Hyperlink"/>
            </w:rPr>
            <w:delText>1</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Introduction</w:delText>
          </w:r>
          <w:r w:rsidDel="005A6B63">
            <w:rPr>
              <w:webHidden/>
            </w:rPr>
            <w:tab/>
          </w:r>
        </w:del>
      </w:ins>
      <w:ins w:id="1439" w:author="john" w:date="2020-11-28T18:39:00Z">
        <w:del w:id="1440" w:author="John Clevenger" w:date="2023-11-18T14:49:00Z">
          <w:r w:rsidDel="005A6B63">
            <w:rPr>
              <w:webHidden/>
            </w:rPr>
            <w:delText>5</w:delText>
          </w:r>
        </w:del>
      </w:ins>
    </w:p>
    <w:p w14:paraId="3E91412C" w14:textId="6171EC7F" w:rsidR="005D2B69" w:rsidDel="005A6B63" w:rsidRDefault="005D2B69">
      <w:pPr>
        <w:pStyle w:val="TOC2"/>
        <w:rPr>
          <w:ins w:id="1441" w:author="john" w:date="2020-11-28T18:38:00Z"/>
          <w:del w:id="1442" w:author="John Clevenger" w:date="2023-11-18T14:49:00Z"/>
          <w:rFonts w:asciiTheme="minorHAnsi" w:eastAsiaTheme="minorEastAsia" w:hAnsiTheme="minorHAnsi" w:cstheme="minorBidi"/>
          <w:b w:val="0"/>
          <w:bCs w:val="0"/>
          <w:sz w:val="22"/>
          <w:szCs w:val="22"/>
        </w:rPr>
      </w:pPr>
      <w:ins w:id="1443" w:author="john" w:date="2020-11-28T18:38:00Z">
        <w:del w:id="1444" w:author="John Clevenger" w:date="2023-11-18T14:49:00Z">
          <w:r w:rsidRPr="00D411E4" w:rsidDel="005A6B63">
            <w:rPr>
              <w:rStyle w:val="Hyperlink"/>
            </w:rPr>
            <w:delText>1.1</w:delText>
          </w:r>
          <w:r w:rsidDel="005A6B63">
            <w:rPr>
              <w:rFonts w:asciiTheme="minorHAnsi" w:eastAsiaTheme="minorEastAsia" w:hAnsiTheme="minorHAnsi" w:cstheme="minorBidi"/>
              <w:b w:val="0"/>
              <w:bCs w:val="0"/>
              <w:sz w:val="22"/>
              <w:szCs w:val="22"/>
            </w:rPr>
            <w:tab/>
          </w:r>
          <w:r w:rsidRPr="00D411E4" w:rsidDel="005A6B63">
            <w:rPr>
              <w:rStyle w:val="Hyperlink"/>
            </w:rPr>
            <w:delText>Overview</w:delText>
          </w:r>
          <w:r w:rsidDel="005A6B63">
            <w:rPr>
              <w:webHidden/>
            </w:rPr>
            <w:tab/>
          </w:r>
        </w:del>
      </w:ins>
      <w:ins w:id="1445" w:author="john" w:date="2020-11-28T18:39:00Z">
        <w:del w:id="1446" w:author="John Clevenger" w:date="2023-11-18T14:49:00Z">
          <w:r w:rsidDel="005A6B63">
            <w:rPr>
              <w:webHidden/>
            </w:rPr>
            <w:delText>5</w:delText>
          </w:r>
        </w:del>
      </w:ins>
    </w:p>
    <w:p w14:paraId="657E10EB" w14:textId="7BD9C192" w:rsidR="005D2B69" w:rsidDel="005A6B63" w:rsidRDefault="005D2B69">
      <w:pPr>
        <w:pStyle w:val="TOC2"/>
        <w:rPr>
          <w:ins w:id="1447" w:author="john" w:date="2020-11-28T18:38:00Z"/>
          <w:del w:id="1448" w:author="John Clevenger" w:date="2023-11-18T14:49:00Z"/>
          <w:rFonts w:asciiTheme="minorHAnsi" w:eastAsiaTheme="minorEastAsia" w:hAnsiTheme="minorHAnsi" w:cstheme="minorBidi"/>
          <w:b w:val="0"/>
          <w:bCs w:val="0"/>
          <w:sz w:val="22"/>
          <w:szCs w:val="22"/>
        </w:rPr>
      </w:pPr>
      <w:ins w:id="1449" w:author="john" w:date="2020-11-28T18:38:00Z">
        <w:del w:id="1450" w:author="John Clevenger" w:date="2023-11-18T14:49:00Z">
          <w:r w:rsidRPr="00D411E4" w:rsidDel="005A6B63">
            <w:rPr>
              <w:rStyle w:val="Hyperlink"/>
            </w:rPr>
            <w:delText>1.2</w:delText>
          </w:r>
          <w:r w:rsidDel="005A6B63">
            <w:rPr>
              <w:rFonts w:asciiTheme="minorHAnsi" w:eastAsiaTheme="minorEastAsia" w:hAnsiTheme="minorHAnsi" w:cstheme="minorBidi"/>
              <w:b w:val="0"/>
              <w:bCs w:val="0"/>
              <w:sz w:val="22"/>
              <w:szCs w:val="22"/>
            </w:rPr>
            <w:tab/>
          </w:r>
          <w:r w:rsidRPr="00D411E4" w:rsidDel="005A6B63">
            <w:rPr>
              <w:rStyle w:val="Hyperlink"/>
            </w:rPr>
            <w:delText>Compatibility Note</w:delText>
          </w:r>
          <w:r w:rsidDel="005A6B63">
            <w:rPr>
              <w:webHidden/>
            </w:rPr>
            <w:tab/>
          </w:r>
        </w:del>
      </w:ins>
      <w:ins w:id="1451" w:author="john" w:date="2020-11-28T18:39:00Z">
        <w:del w:id="1452" w:author="John Clevenger" w:date="2023-11-18T14:49:00Z">
          <w:r w:rsidDel="005A6B63">
            <w:rPr>
              <w:webHidden/>
            </w:rPr>
            <w:delText>6</w:delText>
          </w:r>
        </w:del>
      </w:ins>
    </w:p>
    <w:p w14:paraId="305C02B4" w14:textId="17C08049" w:rsidR="005D2B69" w:rsidDel="005A6B63" w:rsidRDefault="005D2B69">
      <w:pPr>
        <w:pStyle w:val="TOC2"/>
        <w:rPr>
          <w:ins w:id="1453" w:author="john" w:date="2020-11-28T18:38:00Z"/>
          <w:del w:id="1454" w:author="John Clevenger" w:date="2023-11-18T14:49:00Z"/>
          <w:rFonts w:asciiTheme="minorHAnsi" w:eastAsiaTheme="minorEastAsia" w:hAnsiTheme="minorHAnsi" w:cstheme="minorBidi"/>
          <w:b w:val="0"/>
          <w:bCs w:val="0"/>
          <w:sz w:val="22"/>
          <w:szCs w:val="22"/>
        </w:rPr>
      </w:pPr>
      <w:ins w:id="1455" w:author="john" w:date="2020-11-28T18:38:00Z">
        <w:del w:id="1456" w:author="John Clevenger" w:date="2023-11-18T14:49:00Z">
          <w:r w:rsidRPr="00D411E4" w:rsidDel="005A6B63">
            <w:rPr>
              <w:rStyle w:val="Hyperlink"/>
            </w:rPr>
            <w:delText>1.3</w:delText>
          </w:r>
          <w:r w:rsidDel="005A6B63">
            <w:rPr>
              <w:rFonts w:asciiTheme="minorHAnsi" w:eastAsiaTheme="minorEastAsia" w:hAnsiTheme="minorHAnsi" w:cstheme="minorBidi"/>
              <w:b w:val="0"/>
              <w:bCs w:val="0"/>
              <w:sz w:val="22"/>
              <w:szCs w:val="22"/>
            </w:rPr>
            <w:tab/>
          </w:r>
          <w:r w:rsidRPr="00D411E4" w:rsidDel="005A6B63">
            <w:rPr>
              <w:rStyle w:val="Hyperlink"/>
            </w:rPr>
            <w:delText>References</w:delText>
          </w:r>
          <w:r w:rsidDel="005A6B63">
            <w:rPr>
              <w:webHidden/>
            </w:rPr>
            <w:tab/>
          </w:r>
        </w:del>
      </w:ins>
      <w:ins w:id="1457" w:author="john" w:date="2020-11-28T18:39:00Z">
        <w:del w:id="1458" w:author="John Clevenger" w:date="2023-11-18T14:49:00Z">
          <w:r w:rsidDel="005A6B63">
            <w:rPr>
              <w:webHidden/>
            </w:rPr>
            <w:delText>6</w:delText>
          </w:r>
        </w:del>
      </w:ins>
    </w:p>
    <w:p w14:paraId="54E08C7B" w14:textId="00D8EDC2" w:rsidR="005D2B69" w:rsidDel="005A6B63" w:rsidRDefault="005D2B69">
      <w:pPr>
        <w:pStyle w:val="TOC1"/>
        <w:rPr>
          <w:ins w:id="1459" w:author="john" w:date="2020-11-28T18:38:00Z"/>
          <w:del w:id="1460" w:author="John Clevenger" w:date="2023-11-18T14:49:00Z"/>
          <w:rFonts w:asciiTheme="minorHAnsi" w:eastAsiaTheme="minorEastAsia" w:hAnsiTheme="minorHAnsi" w:cstheme="minorBidi"/>
          <w:b w:val="0"/>
          <w:bCs w:val="0"/>
          <w:iCs w:val="0"/>
          <w:sz w:val="22"/>
          <w:szCs w:val="22"/>
        </w:rPr>
      </w:pPr>
      <w:ins w:id="1461" w:author="john" w:date="2020-11-28T18:38:00Z">
        <w:del w:id="1462" w:author="John Clevenger" w:date="2023-11-18T14:49:00Z">
          <w:r w:rsidRPr="00D411E4" w:rsidDel="005A6B63">
            <w:rPr>
              <w:rStyle w:val="Hyperlink"/>
            </w:rPr>
            <w:delText>2</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Getting Started</w:delText>
          </w:r>
          <w:r w:rsidDel="005A6B63">
            <w:rPr>
              <w:webHidden/>
            </w:rPr>
            <w:tab/>
          </w:r>
        </w:del>
      </w:ins>
      <w:ins w:id="1463" w:author="john" w:date="2020-11-28T18:39:00Z">
        <w:del w:id="1464" w:author="John Clevenger" w:date="2023-11-18T14:49:00Z">
          <w:r w:rsidDel="005A6B63">
            <w:rPr>
              <w:webHidden/>
            </w:rPr>
            <w:delText>7</w:delText>
          </w:r>
        </w:del>
      </w:ins>
    </w:p>
    <w:p w14:paraId="457A2366" w14:textId="6E5E1564" w:rsidR="005D2B69" w:rsidDel="005A6B63" w:rsidRDefault="005D2B69">
      <w:pPr>
        <w:pStyle w:val="TOC2"/>
        <w:rPr>
          <w:ins w:id="1465" w:author="john" w:date="2020-11-28T18:38:00Z"/>
          <w:del w:id="1466" w:author="John Clevenger" w:date="2023-11-18T14:49:00Z"/>
          <w:rFonts w:asciiTheme="minorHAnsi" w:eastAsiaTheme="minorEastAsia" w:hAnsiTheme="minorHAnsi" w:cstheme="minorBidi"/>
          <w:b w:val="0"/>
          <w:bCs w:val="0"/>
          <w:sz w:val="22"/>
          <w:szCs w:val="22"/>
        </w:rPr>
      </w:pPr>
      <w:ins w:id="1467" w:author="john" w:date="2020-11-28T18:38:00Z">
        <w:del w:id="1468" w:author="John Clevenger" w:date="2023-11-18T14:49:00Z">
          <w:r w:rsidRPr="00D411E4" w:rsidDel="005A6B63">
            <w:rPr>
              <w:rStyle w:val="Hyperlink"/>
            </w:rPr>
            <w:delText>2.1</w:delText>
          </w:r>
          <w:r w:rsidDel="005A6B63">
            <w:rPr>
              <w:rFonts w:asciiTheme="minorHAnsi" w:eastAsiaTheme="minorEastAsia" w:hAnsiTheme="minorHAnsi" w:cstheme="minorBidi"/>
              <w:b w:val="0"/>
              <w:bCs w:val="0"/>
              <w:sz w:val="22"/>
              <w:szCs w:val="22"/>
            </w:rPr>
            <w:tab/>
          </w:r>
          <w:r w:rsidRPr="00D411E4" w:rsidDel="005A6B63">
            <w:rPr>
              <w:rStyle w:val="Hyperlink"/>
            </w:rPr>
            <w:delText>Server Startup</w:delText>
          </w:r>
          <w:r w:rsidDel="005A6B63">
            <w:rPr>
              <w:webHidden/>
            </w:rPr>
            <w:tab/>
          </w:r>
        </w:del>
      </w:ins>
      <w:ins w:id="1469" w:author="john" w:date="2020-11-28T18:39:00Z">
        <w:del w:id="1470" w:author="John Clevenger" w:date="2023-11-18T14:49:00Z">
          <w:r w:rsidDel="005A6B63">
            <w:rPr>
              <w:webHidden/>
            </w:rPr>
            <w:delText>7</w:delText>
          </w:r>
        </w:del>
      </w:ins>
    </w:p>
    <w:p w14:paraId="79ACDC4A" w14:textId="17F8BB63" w:rsidR="005D2B69" w:rsidDel="005A6B63" w:rsidRDefault="005D2B69">
      <w:pPr>
        <w:pStyle w:val="TOC2"/>
        <w:rPr>
          <w:ins w:id="1471" w:author="john" w:date="2020-11-28T18:38:00Z"/>
          <w:del w:id="1472" w:author="John Clevenger" w:date="2023-11-18T14:49:00Z"/>
          <w:rFonts w:asciiTheme="minorHAnsi" w:eastAsiaTheme="minorEastAsia" w:hAnsiTheme="minorHAnsi" w:cstheme="minorBidi"/>
          <w:b w:val="0"/>
          <w:bCs w:val="0"/>
          <w:sz w:val="22"/>
          <w:szCs w:val="22"/>
        </w:rPr>
      </w:pPr>
      <w:ins w:id="1473" w:author="john" w:date="2020-11-28T18:38:00Z">
        <w:del w:id="1474" w:author="John Clevenger" w:date="2023-11-18T14:49:00Z">
          <w:r w:rsidRPr="00D411E4" w:rsidDel="005A6B63">
            <w:rPr>
              <w:rStyle w:val="Hyperlink"/>
            </w:rPr>
            <w:delText>2.2</w:delText>
          </w:r>
          <w:r w:rsidDel="005A6B63">
            <w:rPr>
              <w:rFonts w:asciiTheme="minorHAnsi" w:eastAsiaTheme="minorEastAsia" w:hAnsiTheme="minorHAnsi" w:cstheme="minorBidi"/>
              <w:b w:val="0"/>
              <w:bCs w:val="0"/>
              <w:sz w:val="22"/>
              <w:szCs w:val="22"/>
            </w:rPr>
            <w:tab/>
          </w:r>
          <w:r w:rsidRPr="00D411E4" w:rsidDel="005A6B63">
            <w:rPr>
              <w:rStyle w:val="Hyperlink"/>
            </w:rPr>
            <w:delText>Admin Startup</w:delText>
          </w:r>
          <w:r w:rsidDel="005A6B63">
            <w:rPr>
              <w:webHidden/>
            </w:rPr>
            <w:tab/>
          </w:r>
        </w:del>
      </w:ins>
      <w:ins w:id="1475" w:author="john" w:date="2020-11-28T18:39:00Z">
        <w:del w:id="1476" w:author="John Clevenger" w:date="2023-11-18T14:49:00Z">
          <w:r w:rsidDel="005A6B63">
            <w:rPr>
              <w:webHidden/>
            </w:rPr>
            <w:delText>7</w:delText>
          </w:r>
        </w:del>
      </w:ins>
    </w:p>
    <w:p w14:paraId="778BF3B9" w14:textId="1A62BA8E" w:rsidR="005D2B69" w:rsidDel="005A6B63" w:rsidRDefault="005D2B69">
      <w:pPr>
        <w:pStyle w:val="TOC2"/>
        <w:rPr>
          <w:ins w:id="1477" w:author="john" w:date="2020-11-28T18:38:00Z"/>
          <w:del w:id="1478" w:author="John Clevenger" w:date="2023-11-18T14:49:00Z"/>
          <w:rFonts w:asciiTheme="minorHAnsi" w:eastAsiaTheme="minorEastAsia" w:hAnsiTheme="minorHAnsi" w:cstheme="minorBidi"/>
          <w:b w:val="0"/>
          <w:bCs w:val="0"/>
          <w:sz w:val="22"/>
          <w:szCs w:val="22"/>
        </w:rPr>
      </w:pPr>
      <w:ins w:id="1479" w:author="john" w:date="2020-11-28T18:38:00Z">
        <w:del w:id="1480" w:author="John Clevenger" w:date="2023-11-18T14:49:00Z">
          <w:r w:rsidRPr="00D411E4" w:rsidDel="005A6B63">
            <w:rPr>
              <w:rStyle w:val="Hyperlink"/>
            </w:rPr>
            <w:delText>2.3</w:delText>
          </w:r>
          <w:r w:rsidDel="005A6B63">
            <w:rPr>
              <w:rFonts w:asciiTheme="minorHAnsi" w:eastAsiaTheme="minorEastAsia" w:hAnsiTheme="minorHAnsi" w:cstheme="minorBidi"/>
              <w:b w:val="0"/>
              <w:bCs w:val="0"/>
              <w:sz w:val="22"/>
              <w:szCs w:val="22"/>
            </w:rPr>
            <w:tab/>
          </w:r>
          <w:r w:rsidRPr="00D411E4" w:rsidDel="005A6B63">
            <w:rPr>
              <w:rStyle w:val="Hyperlink"/>
            </w:rPr>
            <w:delText>Contest Configuration</w:delText>
          </w:r>
          <w:r w:rsidDel="005A6B63">
            <w:rPr>
              <w:webHidden/>
            </w:rPr>
            <w:tab/>
          </w:r>
        </w:del>
      </w:ins>
      <w:ins w:id="1481" w:author="john" w:date="2020-11-28T18:39:00Z">
        <w:del w:id="1482" w:author="John Clevenger" w:date="2023-11-18T14:49:00Z">
          <w:r w:rsidDel="005A6B63">
            <w:rPr>
              <w:webHidden/>
            </w:rPr>
            <w:delText>8</w:delText>
          </w:r>
        </w:del>
      </w:ins>
    </w:p>
    <w:p w14:paraId="4F11EF53" w14:textId="7DB611A9" w:rsidR="005D2B69" w:rsidDel="005A6B63" w:rsidRDefault="005D2B69">
      <w:pPr>
        <w:pStyle w:val="TOC2"/>
        <w:rPr>
          <w:ins w:id="1483" w:author="john" w:date="2020-11-28T18:38:00Z"/>
          <w:del w:id="1484" w:author="John Clevenger" w:date="2023-11-18T14:49:00Z"/>
          <w:rFonts w:asciiTheme="minorHAnsi" w:eastAsiaTheme="minorEastAsia" w:hAnsiTheme="minorHAnsi" w:cstheme="minorBidi"/>
          <w:b w:val="0"/>
          <w:bCs w:val="0"/>
          <w:sz w:val="22"/>
          <w:szCs w:val="22"/>
        </w:rPr>
      </w:pPr>
      <w:ins w:id="1485" w:author="john" w:date="2020-11-28T18:38:00Z">
        <w:del w:id="1486" w:author="John Clevenger" w:date="2023-11-18T14:49:00Z">
          <w:r w:rsidRPr="00D411E4" w:rsidDel="005A6B63">
            <w:rPr>
              <w:rStyle w:val="Hyperlink"/>
            </w:rPr>
            <w:delText>2.4</w:delText>
          </w:r>
          <w:r w:rsidDel="005A6B63">
            <w:rPr>
              <w:rFonts w:asciiTheme="minorHAnsi" w:eastAsiaTheme="minorEastAsia" w:hAnsiTheme="minorHAnsi" w:cstheme="minorBidi"/>
              <w:b w:val="0"/>
              <w:bCs w:val="0"/>
              <w:sz w:val="22"/>
              <w:szCs w:val="22"/>
            </w:rPr>
            <w:tab/>
          </w:r>
          <w:r w:rsidRPr="00D411E4" w:rsidDel="005A6B63">
            <w:rPr>
              <w:rStyle w:val="Hyperlink"/>
            </w:rPr>
            <w:delText>Team Startup</w:delText>
          </w:r>
          <w:r w:rsidDel="005A6B63">
            <w:rPr>
              <w:webHidden/>
            </w:rPr>
            <w:tab/>
          </w:r>
        </w:del>
      </w:ins>
      <w:ins w:id="1487" w:author="john" w:date="2020-11-28T18:39:00Z">
        <w:del w:id="1488" w:author="John Clevenger" w:date="2023-11-18T14:49:00Z">
          <w:r w:rsidDel="005A6B63">
            <w:rPr>
              <w:webHidden/>
            </w:rPr>
            <w:delText>8</w:delText>
          </w:r>
        </w:del>
      </w:ins>
    </w:p>
    <w:p w14:paraId="7E172B60" w14:textId="0D62C493" w:rsidR="005D2B69" w:rsidDel="005A6B63" w:rsidRDefault="005D2B69">
      <w:pPr>
        <w:pStyle w:val="TOC2"/>
        <w:rPr>
          <w:ins w:id="1489" w:author="john" w:date="2020-11-28T18:38:00Z"/>
          <w:del w:id="1490" w:author="John Clevenger" w:date="2023-11-18T14:49:00Z"/>
          <w:rFonts w:asciiTheme="minorHAnsi" w:eastAsiaTheme="minorEastAsia" w:hAnsiTheme="minorHAnsi" w:cstheme="minorBidi"/>
          <w:b w:val="0"/>
          <w:bCs w:val="0"/>
          <w:sz w:val="22"/>
          <w:szCs w:val="22"/>
        </w:rPr>
      </w:pPr>
      <w:ins w:id="1491" w:author="john" w:date="2020-11-28T18:38:00Z">
        <w:del w:id="1492" w:author="John Clevenger" w:date="2023-11-18T14:49:00Z">
          <w:r w:rsidRPr="00D411E4" w:rsidDel="005A6B63">
            <w:rPr>
              <w:rStyle w:val="Hyperlink"/>
            </w:rPr>
            <w:delText>2.5</w:delText>
          </w:r>
          <w:r w:rsidDel="005A6B63">
            <w:rPr>
              <w:rFonts w:asciiTheme="minorHAnsi" w:eastAsiaTheme="minorEastAsia" w:hAnsiTheme="minorHAnsi" w:cstheme="minorBidi"/>
              <w:b w:val="0"/>
              <w:bCs w:val="0"/>
              <w:sz w:val="22"/>
              <w:szCs w:val="22"/>
            </w:rPr>
            <w:tab/>
          </w:r>
          <w:r w:rsidRPr="00D411E4" w:rsidDel="005A6B63">
            <w:rPr>
              <w:rStyle w:val="Hyperlink"/>
            </w:rPr>
            <w:delText>Judge Startup</w:delText>
          </w:r>
          <w:r w:rsidDel="005A6B63">
            <w:rPr>
              <w:webHidden/>
            </w:rPr>
            <w:tab/>
          </w:r>
        </w:del>
      </w:ins>
      <w:ins w:id="1493" w:author="john" w:date="2020-11-28T18:39:00Z">
        <w:del w:id="1494" w:author="John Clevenger" w:date="2023-11-18T14:49:00Z">
          <w:r w:rsidDel="005A6B63">
            <w:rPr>
              <w:webHidden/>
            </w:rPr>
            <w:delText>9</w:delText>
          </w:r>
        </w:del>
      </w:ins>
    </w:p>
    <w:p w14:paraId="59E7F51D" w14:textId="72E81088" w:rsidR="005D2B69" w:rsidDel="005A6B63" w:rsidRDefault="005D2B69">
      <w:pPr>
        <w:pStyle w:val="TOC2"/>
        <w:rPr>
          <w:ins w:id="1495" w:author="john" w:date="2020-11-28T18:38:00Z"/>
          <w:del w:id="1496" w:author="John Clevenger" w:date="2023-11-18T14:49:00Z"/>
          <w:rFonts w:asciiTheme="minorHAnsi" w:eastAsiaTheme="minorEastAsia" w:hAnsiTheme="minorHAnsi" w:cstheme="minorBidi"/>
          <w:b w:val="0"/>
          <w:bCs w:val="0"/>
          <w:sz w:val="22"/>
          <w:szCs w:val="22"/>
        </w:rPr>
      </w:pPr>
      <w:ins w:id="1497" w:author="john" w:date="2020-11-28T18:38:00Z">
        <w:del w:id="1498" w:author="John Clevenger" w:date="2023-11-18T14:49:00Z">
          <w:r w:rsidRPr="00D411E4" w:rsidDel="005A6B63">
            <w:rPr>
              <w:rStyle w:val="Hyperlink"/>
            </w:rPr>
            <w:delText>2.6</w:delText>
          </w:r>
          <w:r w:rsidDel="005A6B63">
            <w:rPr>
              <w:rFonts w:asciiTheme="minorHAnsi" w:eastAsiaTheme="minorEastAsia" w:hAnsiTheme="minorHAnsi" w:cstheme="minorBidi"/>
              <w:b w:val="0"/>
              <w:bCs w:val="0"/>
              <w:sz w:val="22"/>
              <w:szCs w:val="22"/>
            </w:rPr>
            <w:tab/>
          </w:r>
          <w:r w:rsidRPr="00D411E4" w:rsidDel="005A6B63">
            <w:rPr>
              <w:rStyle w:val="Hyperlink"/>
            </w:rPr>
            <w:delText>Scoreboard Startup</w:delText>
          </w:r>
          <w:r w:rsidDel="005A6B63">
            <w:rPr>
              <w:webHidden/>
            </w:rPr>
            <w:tab/>
          </w:r>
        </w:del>
      </w:ins>
      <w:ins w:id="1499" w:author="john" w:date="2020-11-28T18:39:00Z">
        <w:del w:id="1500" w:author="John Clevenger" w:date="2023-11-18T14:49:00Z">
          <w:r w:rsidDel="005A6B63">
            <w:rPr>
              <w:webHidden/>
            </w:rPr>
            <w:delText>9</w:delText>
          </w:r>
        </w:del>
      </w:ins>
    </w:p>
    <w:p w14:paraId="32B34176" w14:textId="284D688D" w:rsidR="005D2B69" w:rsidDel="005A6B63" w:rsidRDefault="005D2B69">
      <w:pPr>
        <w:pStyle w:val="TOC2"/>
        <w:rPr>
          <w:ins w:id="1501" w:author="john" w:date="2020-11-28T18:38:00Z"/>
          <w:del w:id="1502" w:author="John Clevenger" w:date="2023-11-18T14:49:00Z"/>
          <w:rFonts w:asciiTheme="minorHAnsi" w:eastAsiaTheme="minorEastAsia" w:hAnsiTheme="minorHAnsi" w:cstheme="minorBidi"/>
          <w:b w:val="0"/>
          <w:bCs w:val="0"/>
          <w:sz w:val="22"/>
          <w:szCs w:val="22"/>
        </w:rPr>
      </w:pPr>
      <w:ins w:id="1503" w:author="john" w:date="2020-11-28T18:38:00Z">
        <w:del w:id="1504" w:author="John Clevenger" w:date="2023-11-18T14:49:00Z">
          <w:r w:rsidRPr="00D411E4" w:rsidDel="005A6B63">
            <w:rPr>
              <w:rStyle w:val="Hyperlink"/>
            </w:rPr>
            <w:delText>2.7</w:delText>
          </w:r>
          <w:r w:rsidDel="005A6B63">
            <w:rPr>
              <w:rFonts w:asciiTheme="minorHAnsi" w:eastAsiaTheme="minorEastAsia" w:hAnsiTheme="minorHAnsi" w:cstheme="minorBidi"/>
              <w:b w:val="0"/>
              <w:bCs w:val="0"/>
              <w:sz w:val="22"/>
              <w:szCs w:val="22"/>
            </w:rPr>
            <w:tab/>
          </w:r>
          <w:r w:rsidRPr="00D411E4" w:rsidDel="005A6B63">
            <w:rPr>
              <w:rStyle w:val="Hyperlink"/>
            </w:rPr>
            <w:delText>Starting the Contest</w:delText>
          </w:r>
          <w:r w:rsidDel="005A6B63">
            <w:rPr>
              <w:webHidden/>
            </w:rPr>
            <w:tab/>
          </w:r>
        </w:del>
      </w:ins>
      <w:ins w:id="1505" w:author="john" w:date="2020-11-28T18:39:00Z">
        <w:del w:id="1506" w:author="John Clevenger" w:date="2023-11-18T14:49:00Z">
          <w:r w:rsidDel="005A6B63">
            <w:rPr>
              <w:webHidden/>
            </w:rPr>
            <w:delText>10</w:delText>
          </w:r>
        </w:del>
      </w:ins>
    </w:p>
    <w:p w14:paraId="21E3233C" w14:textId="535DC4EB" w:rsidR="005D2B69" w:rsidDel="005A6B63" w:rsidRDefault="005D2B69">
      <w:pPr>
        <w:pStyle w:val="TOC2"/>
        <w:rPr>
          <w:ins w:id="1507" w:author="john" w:date="2020-11-28T18:38:00Z"/>
          <w:del w:id="1508" w:author="John Clevenger" w:date="2023-11-18T14:49:00Z"/>
          <w:rFonts w:asciiTheme="minorHAnsi" w:eastAsiaTheme="minorEastAsia" w:hAnsiTheme="minorHAnsi" w:cstheme="minorBidi"/>
          <w:b w:val="0"/>
          <w:bCs w:val="0"/>
          <w:sz w:val="22"/>
          <w:szCs w:val="22"/>
        </w:rPr>
      </w:pPr>
      <w:ins w:id="1509" w:author="john" w:date="2020-11-28T18:38:00Z">
        <w:del w:id="1510" w:author="John Clevenger" w:date="2023-11-18T14:49:00Z">
          <w:r w:rsidRPr="00D411E4" w:rsidDel="005A6B63">
            <w:rPr>
              <w:rStyle w:val="Hyperlink"/>
            </w:rPr>
            <w:delText>2.8</w:delText>
          </w:r>
          <w:r w:rsidDel="005A6B63">
            <w:rPr>
              <w:rFonts w:asciiTheme="minorHAnsi" w:eastAsiaTheme="minorEastAsia" w:hAnsiTheme="minorHAnsi" w:cstheme="minorBidi"/>
              <w:b w:val="0"/>
              <w:bCs w:val="0"/>
              <w:sz w:val="22"/>
              <w:szCs w:val="22"/>
            </w:rPr>
            <w:tab/>
          </w:r>
          <w:r w:rsidRPr="00D411E4" w:rsidDel="005A6B63">
            <w:rPr>
              <w:rStyle w:val="Hyperlink"/>
            </w:rPr>
            <w:delText>Additional Information</w:delText>
          </w:r>
          <w:r w:rsidDel="005A6B63">
            <w:rPr>
              <w:webHidden/>
            </w:rPr>
            <w:tab/>
          </w:r>
        </w:del>
      </w:ins>
      <w:ins w:id="1511" w:author="john" w:date="2020-11-28T18:39:00Z">
        <w:del w:id="1512" w:author="John Clevenger" w:date="2023-11-18T14:49:00Z">
          <w:r w:rsidDel="005A6B63">
            <w:rPr>
              <w:webHidden/>
            </w:rPr>
            <w:delText>10</w:delText>
          </w:r>
        </w:del>
      </w:ins>
    </w:p>
    <w:p w14:paraId="21CB86B2" w14:textId="2CDFEA17" w:rsidR="005D2B69" w:rsidDel="005A6B63" w:rsidRDefault="005D2B69">
      <w:pPr>
        <w:pStyle w:val="TOC1"/>
        <w:rPr>
          <w:ins w:id="1513" w:author="john" w:date="2020-11-28T18:38:00Z"/>
          <w:del w:id="1514" w:author="John Clevenger" w:date="2023-11-18T14:49:00Z"/>
          <w:rFonts w:asciiTheme="minorHAnsi" w:eastAsiaTheme="minorEastAsia" w:hAnsiTheme="minorHAnsi" w:cstheme="minorBidi"/>
          <w:b w:val="0"/>
          <w:bCs w:val="0"/>
          <w:iCs w:val="0"/>
          <w:sz w:val="22"/>
          <w:szCs w:val="22"/>
        </w:rPr>
      </w:pPr>
      <w:ins w:id="1515" w:author="john" w:date="2020-11-28T18:38:00Z">
        <w:del w:id="1516" w:author="John Clevenger" w:date="2023-11-18T14:49:00Z">
          <w:r w:rsidRPr="00D411E4" w:rsidDel="005A6B63">
            <w:rPr>
              <w:rStyle w:val="Hyperlink"/>
            </w:rPr>
            <w:delText>3</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Installation Details</w:delText>
          </w:r>
          <w:r w:rsidDel="005A6B63">
            <w:rPr>
              <w:webHidden/>
            </w:rPr>
            <w:tab/>
          </w:r>
        </w:del>
      </w:ins>
      <w:ins w:id="1517" w:author="john" w:date="2020-11-28T18:39:00Z">
        <w:del w:id="1518" w:author="John Clevenger" w:date="2023-11-18T14:49:00Z">
          <w:r w:rsidDel="005A6B63">
            <w:rPr>
              <w:webHidden/>
            </w:rPr>
            <w:delText>12</w:delText>
          </w:r>
        </w:del>
      </w:ins>
    </w:p>
    <w:p w14:paraId="17FB2299" w14:textId="6422A12A" w:rsidR="005D2B69" w:rsidDel="005A6B63" w:rsidRDefault="005D2B69">
      <w:pPr>
        <w:pStyle w:val="TOC2"/>
        <w:rPr>
          <w:ins w:id="1519" w:author="john" w:date="2020-11-28T18:38:00Z"/>
          <w:del w:id="1520" w:author="John Clevenger" w:date="2023-11-18T14:49:00Z"/>
          <w:rFonts w:asciiTheme="minorHAnsi" w:eastAsiaTheme="minorEastAsia" w:hAnsiTheme="minorHAnsi" w:cstheme="minorBidi"/>
          <w:b w:val="0"/>
          <w:bCs w:val="0"/>
          <w:sz w:val="22"/>
          <w:szCs w:val="22"/>
        </w:rPr>
      </w:pPr>
      <w:ins w:id="1521" w:author="john" w:date="2020-11-28T18:38:00Z">
        <w:del w:id="1522" w:author="John Clevenger" w:date="2023-11-18T14:49:00Z">
          <w:r w:rsidRPr="00D411E4" w:rsidDel="005A6B63">
            <w:rPr>
              <w:rStyle w:val="Hyperlink"/>
            </w:rPr>
            <w:delText>3.1</w:delText>
          </w:r>
          <w:r w:rsidDel="005A6B63">
            <w:rPr>
              <w:rFonts w:asciiTheme="minorHAnsi" w:eastAsiaTheme="minorEastAsia" w:hAnsiTheme="minorHAnsi" w:cstheme="minorBidi"/>
              <w:b w:val="0"/>
              <w:bCs w:val="0"/>
              <w:sz w:val="22"/>
              <w:szCs w:val="22"/>
            </w:rPr>
            <w:tab/>
          </w:r>
          <w:r w:rsidRPr="00D411E4" w:rsidDel="005A6B63">
            <w:rPr>
              <w:rStyle w:val="Hyperlink"/>
            </w:rPr>
            <w:delText>Installation</w:delText>
          </w:r>
          <w:r w:rsidDel="005A6B63">
            <w:rPr>
              <w:webHidden/>
            </w:rPr>
            <w:tab/>
          </w:r>
        </w:del>
      </w:ins>
      <w:ins w:id="1523" w:author="john" w:date="2020-11-28T18:39:00Z">
        <w:del w:id="1524" w:author="John Clevenger" w:date="2023-11-18T14:49:00Z">
          <w:r w:rsidDel="005A6B63">
            <w:rPr>
              <w:webHidden/>
            </w:rPr>
            <w:delText>12</w:delText>
          </w:r>
        </w:del>
      </w:ins>
    </w:p>
    <w:p w14:paraId="186B0972" w14:textId="6F9C1997" w:rsidR="005D2B69" w:rsidDel="005A6B63" w:rsidRDefault="005D2B69">
      <w:pPr>
        <w:pStyle w:val="TOC2"/>
        <w:rPr>
          <w:ins w:id="1525" w:author="john" w:date="2020-11-28T18:38:00Z"/>
          <w:del w:id="1526" w:author="John Clevenger" w:date="2023-11-18T14:49:00Z"/>
          <w:rFonts w:asciiTheme="minorHAnsi" w:eastAsiaTheme="minorEastAsia" w:hAnsiTheme="minorHAnsi" w:cstheme="minorBidi"/>
          <w:b w:val="0"/>
          <w:bCs w:val="0"/>
          <w:sz w:val="22"/>
          <w:szCs w:val="22"/>
        </w:rPr>
      </w:pPr>
      <w:ins w:id="1527" w:author="john" w:date="2020-11-28T18:38:00Z">
        <w:del w:id="1528" w:author="John Clevenger" w:date="2023-11-18T14:49:00Z">
          <w:r w:rsidRPr="00D411E4" w:rsidDel="005A6B63">
            <w:rPr>
              <w:rStyle w:val="Hyperlink"/>
            </w:rPr>
            <w:delText>3.2</w:delText>
          </w:r>
          <w:r w:rsidDel="005A6B63">
            <w:rPr>
              <w:rFonts w:asciiTheme="minorHAnsi" w:eastAsiaTheme="minorEastAsia" w:hAnsiTheme="minorHAnsi" w:cstheme="minorBidi"/>
              <w:b w:val="0"/>
              <w:bCs w:val="0"/>
              <w:sz w:val="22"/>
              <w:szCs w:val="22"/>
            </w:rPr>
            <w:tab/>
          </w:r>
          <w:r w:rsidRPr="00D411E4" w:rsidDel="005A6B63">
            <w:rPr>
              <w:rStyle w:val="Hyperlink"/>
            </w:rPr>
            <w:delText>Network / Firewall Requirements</w:delText>
          </w:r>
          <w:r w:rsidDel="005A6B63">
            <w:rPr>
              <w:webHidden/>
            </w:rPr>
            <w:tab/>
          </w:r>
        </w:del>
      </w:ins>
      <w:ins w:id="1529" w:author="john" w:date="2020-11-28T18:39:00Z">
        <w:del w:id="1530" w:author="John Clevenger" w:date="2023-11-18T14:49:00Z">
          <w:r w:rsidDel="005A6B63">
            <w:rPr>
              <w:webHidden/>
            </w:rPr>
            <w:delText>12</w:delText>
          </w:r>
        </w:del>
      </w:ins>
    </w:p>
    <w:p w14:paraId="5D56274A" w14:textId="19C29B50" w:rsidR="005D2B69" w:rsidDel="005A6B63" w:rsidRDefault="005D2B69">
      <w:pPr>
        <w:pStyle w:val="TOC2"/>
        <w:rPr>
          <w:ins w:id="1531" w:author="john" w:date="2020-11-28T18:38:00Z"/>
          <w:del w:id="1532" w:author="John Clevenger" w:date="2023-11-18T14:49:00Z"/>
          <w:rFonts w:asciiTheme="minorHAnsi" w:eastAsiaTheme="minorEastAsia" w:hAnsiTheme="minorHAnsi" w:cstheme="minorBidi"/>
          <w:b w:val="0"/>
          <w:bCs w:val="0"/>
          <w:sz w:val="22"/>
          <w:szCs w:val="22"/>
        </w:rPr>
      </w:pPr>
      <w:ins w:id="1533" w:author="john" w:date="2020-11-28T18:38:00Z">
        <w:del w:id="1534" w:author="John Clevenger" w:date="2023-11-18T14:49:00Z">
          <w:r w:rsidRPr="00D411E4" w:rsidDel="005A6B63">
            <w:rPr>
              <w:rStyle w:val="Hyperlink"/>
            </w:rPr>
            <w:delText>3.3</w:delText>
          </w:r>
          <w:r w:rsidDel="005A6B63">
            <w:rPr>
              <w:rFonts w:asciiTheme="minorHAnsi" w:eastAsiaTheme="minorEastAsia" w:hAnsiTheme="minorHAnsi" w:cstheme="minorBidi"/>
              <w:b w:val="0"/>
              <w:bCs w:val="0"/>
              <w:sz w:val="22"/>
              <w:szCs w:val="22"/>
            </w:rPr>
            <w:tab/>
          </w:r>
          <w:r w:rsidRPr="00D411E4" w:rsidDel="005A6B63">
            <w:rPr>
              <w:rStyle w:val="Hyperlink"/>
            </w:rPr>
            <w:delText>Memory Limits</w:delText>
          </w:r>
          <w:r w:rsidDel="005A6B63">
            <w:rPr>
              <w:webHidden/>
            </w:rPr>
            <w:tab/>
          </w:r>
        </w:del>
      </w:ins>
      <w:ins w:id="1535" w:author="john" w:date="2020-11-28T18:39:00Z">
        <w:del w:id="1536" w:author="John Clevenger" w:date="2023-11-18T14:49:00Z">
          <w:r w:rsidDel="005A6B63">
            <w:rPr>
              <w:webHidden/>
            </w:rPr>
            <w:delText>13</w:delText>
          </w:r>
        </w:del>
      </w:ins>
    </w:p>
    <w:p w14:paraId="4D2E29A8" w14:textId="65D4497D" w:rsidR="005D2B69" w:rsidDel="005A6B63" w:rsidRDefault="005D2B69">
      <w:pPr>
        <w:pStyle w:val="TOC2"/>
        <w:rPr>
          <w:ins w:id="1537" w:author="john" w:date="2020-11-28T18:38:00Z"/>
          <w:del w:id="1538" w:author="John Clevenger" w:date="2023-11-18T14:49:00Z"/>
          <w:rFonts w:asciiTheme="minorHAnsi" w:eastAsiaTheme="minorEastAsia" w:hAnsiTheme="minorHAnsi" w:cstheme="minorBidi"/>
          <w:b w:val="0"/>
          <w:bCs w:val="0"/>
          <w:sz w:val="22"/>
          <w:szCs w:val="22"/>
        </w:rPr>
      </w:pPr>
      <w:ins w:id="1539" w:author="john" w:date="2020-11-28T18:38:00Z">
        <w:del w:id="1540" w:author="John Clevenger" w:date="2023-11-18T14:49:00Z">
          <w:r w:rsidRPr="00D411E4" w:rsidDel="005A6B63">
            <w:rPr>
              <w:rStyle w:val="Hyperlink"/>
            </w:rPr>
            <w:delText>3.4</w:delText>
          </w:r>
          <w:r w:rsidDel="005A6B63">
            <w:rPr>
              <w:rFonts w:asciiTheme="minorHAnsi" w:eastAsiaTheme="minorEastAsia" w:hAnsiTheme="minorHAnsi" w:cstheme="minorBidi"/>
              <w:b w:val="0"/>
              <w:bCs w:val="0"/>
              <w:sz w:val="22"/>
              <w:szCs w:val="22"/>
            </w:rPr>
            <w:tab/>
          </w:r>
          <w:r w:rsidRPr="00D411E4" w:rsidDel="005A6B63">
            <w:rPr>
              <w:rStyle w:val="Hyperlink"/>
            </w:rPr>
            <w:delText>Security Alerts</w:delText>
          </w:r>
          <w:r w:rsidDel="005A6B63">
            <w:rPr>
              <w:webHidden/>
            </w:rPr>
            <w:tab/>
          </w:r>
        </w:del>
      </w:ins>
      <w:ins w:id="1541" w:author="john" w:date="2020-11-28T18:39:00Z">
        <w:del w:id="1542" w:author="John Clevenger" w:date="2023-11-18T14:49:00Z">
          <w:r w:rsidDel="005A6B63">
            <w:rPr>
              <w:webHidden/>
            </w:rPr>
            <w:delText>14</w:delText>
          </w:r>
        </w:del>
      </w:ins>
    </w:p>
    <w:p w14:paraId="7F0101D2" w14:textId="33FB91D0" w:rsidR="005D2B69" w:rsidDel="005A6B63" w:rsidRDefault="005D2B69">
      <w:pPr>
        <w:pStyle w:val="TOC2"/>
        <w:rPr>
          <w:ins w:id="1543" w:author="john" w:date="2020-11-28T18:38:00Z"/>
          <w:del w:id="1544" w:author="John Clevenger" w:date="2023-11-18T14:49:00Z"/>
          <w:rFonts w:asciiTheme="minorHAnsi" w:eastAsiaTheme="minorEastAsia" w:hAnsiTheme="minorHAnsi" w:cstheme="minorBidi"/>
          <w:b w:val="0"/>
          <w:bCs w:val="0"/>
          <w:sz w:val="22"/>
          <w:szCs w:val="22"/>
        </w:rPr>
      </w:pPr>
      <w:ins w:id="1545" w:author="john" w:date="2020-11-28T18:38:00Z">
        <w:del w:id="1546" w:author="John Clevenger" w:date="2023-11-18T14:49:00Z">
          <w:r w:rsidRPr="00D411E4" w:rsidDel="005A6B63">
            <w:rPr>
              <w:rStyle w:val="Hyperlink"/>
            </w:rPr>
            <w:delText>3.5</w:delText>
          </w:r>
          <w:r w:rsidDel="005A6B63">
            <w:rPr>
              <w:rFonts w:asciiTheme="minorHAnsi" w:eastAsiaTheme="minorEastAsia" w:hAnsiTheme="minorHAnsi" w:cstheme="minorBidi"/>
              <w:b w:val="0"/>
              <w:bCs w:val="0"/>
              <w:sz w:val="22"/>
              <w:szCs w:val="22"/>
            </w:rPr>
            <w:tab/>
          </w:r>
          <w:r w:rsidRPr="00D411E4" w:rsidDel="005A6B63">
            <w:rPr>
              <w:rStyle w:val="Hyperlink"/>
            </w:rPr>
            <w:delText>Uninstall</w:delText>
          </w:r>
          <w:r w:rsidDel="005A6B63">
            <w:rPr>
              <w:webHidden/>
            </w:rPr>
            <w:tab/>
          </w:r>
        </w:del>
      </w:ins>
      <w:ins w:id="1547" w:author="john" w:date="2020-11-28T18:39:00Z">
        <w:del w:id="1548" w:author="John Clevenger" w:date="2023-11-18T14:49:00Z">
          <w:r w:rsidDel="005A6B63">
            <w:rPr>
              <w:webHidden/>
            </w:rPr>
            <w:delText>14</w:delText>
          </w:r>
        </w:del>
      </w:ins>
    </w:p>
    <w:p w14:paraId="64AFD5CA" w14:textId="50158093" w:rsidR="005D2B69" w:rsidDel="005A6B63" w:rsidRDefault="005D2B69">
      <w:pPr>
        <w:pStyle w:val="TOC1"/>
        <w:rPr>
          <w:ins w:id="1549" w:author="john" w:date="2020-11-28T18:38:00Z"/>
          <w:del w:id="1550" w:author="John Clevenger" w:date="2023-11-18T14:49:00Z"/>
          <w:rFonts w:asciiTheme="minorHAnsi" w:eastAsiaTheme="minorEastAsia" w:hAnsiTheme="minorHAnsi" w:cstheme="minorBidi"/>
          <w:b w:val="0"/>
          <w:bCs w:val="0"/>
          <w:iCs w:val="0"/>
          <w:sz w:val="22"/>
          <w:szCs w:val="22"/>
        </w:rPr>
      </w:pPr>
      <w:ins w:id="1551" w:author="john" w:date="2020-11-28T18:38:00Z">
        <w:del w:id="1552" w:author="John Clevenger" w:date="2023-11-18T14:49:00Z">
          <w:r w:rsidRPr="00D411E4" w:rsidDel="005A6B63">
            <w:rPr>
              <w:rStyle w:val="Hyperlink"/>
            </w:rPr>
            <w:delText>4</w:delText>
          </w:r>
          <w:r w:rsidDel="005A6B63">
            <w:rPr>
              <w:rFonts w:asciiTheme="minorHAnsi" w:eastAsiaTheme="minorEastAsia" w:hAnsiTheme="minorHAnsi" w:cstheme="minorBidi"/>
              <w:b w:val="0"/>
              <w:bCs w:val="0"/>
              <w:iCs w:val="0"/>
              <w:sz w:val="22"/>
              <w:szCs w:val="22"/>
            </w:rPr>
            <w:tab/>
          </w:r>
          <w:r w:rsidRPr="00D411E4" w:rsidDel="005A6B63">
            <w:rPr>
              <w:rStyle w:val="Hyperlink"/>
              <w:rFonts w:cs="Arial"/>
            </w:rPr>
            <w:delText>PC</w:delText>
          </w:r>
          <w:r w:rsidRPr="00D411E4" w:rsidDel="005A6B63">
            <w:rPr>
              <w:rStyle w:val="Hyperlink"/>
              <w:rFonts w:cs="Arial"/>
              <w:vertAlign w:val="superscript"/>
            </w:rPr>
            <w:delText>2</w:delText>
          </w:r>
          <w:r w:rsidRPr="00D411E4" w:rsidDel="005A6B63">
            <w:rPr>
              <w:rStyle w:val="Hyperlink"/>
              <w:rFonts w:cs="Arial"/>
            </w:rPr>
            <w:delText xml:space="preserve">  </w:delText>
          </w:r>
          <w:r w:rsidRPr="00D411E4" w:rsidDel="005A6B63">
            <w:rPr>
              <w:rStyle w:val="Hyperlink"/>
            </w:rPr>
            <w:delText>Initialization  Files</w:delText>
          </w:r>
          <w:r w:rsidDel="005A6B63">
            <w:rPr>
              <w:webHidden/>
            </w:rPr>
            <w:tab/>
          </w:r>
        </w:del>
      </w:ins>
      <w:ins w:id="1553" w:author="john" w:date="2020-11-28T18:39:00Z">
        <w:del w:id="1554" w:author="John Clevenger" w:date="2023-11-18T14:49:00Z">
          <w:r w:rsidDel="005A6B63">
            <w:rPr>
              <w:webHidden/>
            </w:rPr>
            <w:delText>16</w:delText>
          </w:r>
        </w:del>
      </w:ins>
    </w:p>
    <w:p w14:paraId="48A99401" w14:textId="4A3F1B65" w:rsidR="005D2B69" w:rsidDel="005A6B63" w:rsidRDefault="005D2B69">
      <w:pPr>
        <w:pStyle w:val="TOC2"/>
        <w:rPr>
          <w:ins w:id="1555" w:author="john" w:date="2020-11-28T18:38:00Z"/>
          <w:del w:id="1556" w:author="John Clevenger" w:date="2023-11-18T14:49:00Z"/>
          <w:rFonts w:asciiTheme="minorHAnsi" w:eastAsiaTheme="minorEastAsia" w:hAnsiTheme="minorHAnsi" w:cstheme="minorBidi"/>
          <w:b w:val="0"/>
          <w:bCs w:val="0"/>
          <w:sz w:val="22"/>
          <w:szCs w:val="22"/>
        </w:rPr>
      </w:pPr>
      <w:ins w:id="1557" w:author="john" w:date="2020-11-28T18:38:00Z">
        <w:del w:id="1558" w:author="John Clevenger" w:date="2023-11-18T14:49:00Z">
          <w:r w:rsidRPr="00D411E4" w:rsidDel="005A6B63">
            <w:rPr>
              <w:rStyle w:val="Hyperlink"/>
            </w:rPr>
            <w:delText>4.1</w:delText>
          </w:r>
          <w:r w:rsidDel="005A6B63">
            <w:rPr>
              <w:rFonts w:asciiTheme="minorHAnsi" w:eastAsiaTheme="minorEastAsia" w:hAnsiTheme="minorHAnsi" w:cstheme="minorBidi"/>
              <w:b w:val="0"/>
              <w:bCs w:val="0"/>
              <w:sz w:val="22"/>
              <w:szCs w:val="22"/>
            </w:rPr>
            <w:tab/>
          </w:r>
          <w:r w:rsidRPr="00D411E4" w:rsidDel="005A6B63">
            <w:rPr>
              <w:rStyle w:val="Hyperlink"/>
            </w:rPr>
            <w:delText xml:space="preserve">The </w:delText>
          </w:r>
          <w:r w:rsidRPr="00D411E4" w:rsidDel="005A6B63">
            <w:rPr>
              <w:rStyle w:val="Hyperlink"/>
              <w:i/>
            </w:rPr>
            <w:delText>pc2v9.ini</w:delText>
          </w:r>
          <w:r w:rsidRPr="00D411E4" w:rsidDel="005A6B63">
            <w:rPr>
              <w:rStyle w:val="Hyperlink"/>
            </w:rPr>
            <w:delText xml:space="preserve">  file</w:delText>
          </w:r>
          <w:r w:rsidDel="005A6B63">
            <w:rPr>
              <w:webHidden/>
            </w:rPr>
            <w:tab/>
          </w:r>
        </w:del>
      </w:ins>
      <w:ins w:id="1559" w:author="john" w:date="2020-11-28T18:39:00Z">
        <w:del w:id="1560" w:author="John Clevenger" w:date="2023-11-18T14:49:00Z">
          <w:r w:rsidDel="005A6B63">
            <w:rPr>
              <w:webHidden/>
            </w:rPr>
            <w:delText>16</w:delText>
          </w:r>
        </w:del>
      </w:ins>
    </w:p>
    <w:p w14:paraId="2C9FBA3D" w14:textId="65AE6ECE" w:rsidR="005D2B69" w:rsidDel="005A6B63" w:rsidRDefault="005D2B69">
      <w:pPr>
        <w:pStyle w:val="TOC2"/>
        <w:rPr>
          <w:ins w:id="1561" w:author="john" w:date="2020-11-28T18:38:00Z"/>
          <w:del w:id="1562" w:author="John Clevenger" w:date="2023-11-18T14:49:00Z"/>
          <w:rFonts w:asciiTheme="minorHAnsi" w:eastAsiaTheme="minorEastAsia" w:hAnsiTheme="minorHAnsi" w:cstheme="minorBidi"/>
          <w:b w:val="0"/>
          <w:bCs w:val="0"/>
          <w:sz w:val="22"/>
          <w:szCs w:val="22"/>
        </w:rPr>
      </w:pPr>
      <w:ins w:id="1563" w:author="john" w:date="2020-11-28T18:38:00Z">
        <w:del w:id="1564" w:author="John Clevenger" w:date="2023-11-18T14:49:00Z">
          <w:r w:rsidRPr="00D411E4" w:rsidDel="005A6B63">
            <w:rPr>
              <w:rStyle w:val="Hyperlink"/>
            </w:rPr>
            <w:delText>4.2</w:delText>
          </w:r>
          <w:r w:rsidDel="005A6B63">
            <w:rPr>
              <w:rFonts w:asciiTheme="minorHAnsi" w:eastAsiaTheme="minorEastAsia" w:hAnsiTheme="minorHAnsi" w:cstheme="minorBidi"/>
              <w:b w:val="0"/>
              <w:bCs w:val="0"/>
              <w:sz w:val="22"/>
              <w:szCs w:val="22"/>
            </w:rPr>
            <w:tab/>
          </w:r>
          <w:r w:rsidRPr="00D411E4" w:rsidDel="005A6B63">
            <w:rPr>
              <w:rStyle w:val="Hyperlink"/>
            </w:rPr>
            <w:delText>Other Initialization Files</w:delText>
          </w:r>
          <w:r w:rsidDel="005A6B63">
            <w:rPr>
              <w:webHidden/>
            </w:rPr>
            <w:tab/>
          </w:r>
        </w:del>
      </w:ins>
      <w:ins w:id="1565" w:author="john" w:date="2020-11-28T18:39:00Z">
        <w:del w:id="1566" w:author="John Clevenger" w:date="2023-11-18T14:49:00Z">
          <w:r w:rsidDel="005A6B63">
            <w:rPr>
              <w:webHidden/>
            </w:rPr>
            <w:delText>18</w:delText>
          </w:r>
        </w:del>
      </w:ins>
    </w:p>
    <w:p w14:paraId="06B881C4" w14:textId="215BE689" w:rsidR="005D2B69" w:rsidDel="005A6B63" w:rsidRDefault="005D2B69">
      <w:pPr>
        <w:pStyle w:val="TOC1"/>
        <w:rPr>
          <w:ins w:id="1567" w:author="john" w:date="2020-11-28T18:38:00Z"/>
          <w:del w:id="1568" w:author="John Clevenger" w:date="2023-11-18T14:49:00Z"/>
          <w:rFonts w:asciiTheme="minorHAnsi" w:eastAsiaTheme="minorEastAsia" w:hAnsiTheme="minorHAnsi" w:cstheme="minorBidi"/>
          <w:b w:val="0"/>
          <w:bCs w:val="0"/>
          <w:iCs w:val="0"/>
          <w:sz w:val="22"/>
          <w:szCs w:val="22"/>
        </w:rPr>
      </w:pPr>
      <w:ins w:id="1569" w:author="john" w:date="2020-11-28T18:38:00Z">
        <w:del w:id="1570" w:author="John Clevenger" w:date="2023-11-18T14:49:00Z">
          <w:r w:rsidRPr="00D411E4" w:rsidDel="005A6B63">
            <w:rPr>
              <w:rStyle w:val="Hyperlink"/>
            </w:rPr>
            <w:delText>5</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PC</w:delText>
          </w:r>
          <w:r w:rsidRPr="00D411E4" w:rsidDel="005A6B63">
            <w:rPr>
              <w:rStyle w:val="Hyperlink"/>
              <w:vertAlign w:val="superscript"/>
            </w:rPr>
            <w:delText>2</w:delText>
          </w:r>
          <w:r w:rsidRPr="00D411E4" w:rsidDel="005A6B63">
            <w:rPr>
              <w:rStyle w:val="Hyperlink"/>
            </w:rPr>
            <w:delText xml:space="preserve">  Startup Procedures</w:delText>
          </w:r>
          <w:r w:rsidDel="005A6B63">
            <w:rPr>
              <w:webHidden/>
            </w:rPr>
            <w:tab/>
          </w:r>
        </w:del>
      </w:ins>
      <w:ins w:id="1571" w:author="john" w:date="2020-11-28T18:39:00Z">
        <w:del w:id="1572" w:author="John Clevenger" w:date="2023-11-18T14:49:00Z">
          <w:r w:rsidDel="005A6B63">
            <w:rPr>
              <w:webHidden/>
            </w:rPr>
            <w:delText>19</w:delText>
          </w:r>
        </w:del>
      </w:ins>
    </w:p>
    <w:p w14:paraId="6F56FA3E" w14:textId="527B1018" w:rsidR="005D2B69" w:rsidDel="005A6B63" w:rsidRDefault="005D2B69">
      <w:pPr>
        <w:pStyle w:val="TOC2"/>
        <w:rPr>
          <w:ins w:id="1573" w:author="john" w:date="2020-11-28T18:38:00Z"/>
          <w:del w:id="1574" w:author="John Clevenger" w:date="2023-11-18T14:49:00Z"/>
          <w:rFonts w:asciiTheme="minorHAnsi" w:eastAsiaTheme="minorEastAsia" w:hAnsiTheme="minorHAnsi" w:cstheme="minorBidi"/>
          <w:b w:val="0"/>
          <w:bCs w:val="0"/>
          <w:sz w:val="22"/>
          <w:szCs w:val="22"/>
        </w:rPr>
      </w:pPr>
      <w:ins w:id="1575" w:author="john" w:date="2020-11-28T18:38:00Z">
        <w:del w:id="1576" w:author="John Clevenger" w:date="2023-11-18T14:49:00Z">
          <w:r w:rsidRPr="00D411E4" w:rsidDel="005A6B63">
            <w:rPr>
              <w:rStyle w:val="Hyperlink"/>
            </w:rPr>
            <w:delText>5.1</w:delText>
          </w:r>
          <w:r w:rsidDel="005A6B63">
            <w:rPr>
              <w:rFonts w:asciiTheme="minorHAnsi" w:eastAsiaTheme="minorEastAsia" w:hAnsiTheme="minorHAnsi" w:cstheme="minorBidi"/>
              <w:b w:val="0"/>
              <w:bCs w:val="0"/>
              <w:sz w:val="22"/>
              <w:szCs w:val="22"/>
            </w:rPr>
            <w:tab/>
          </w:r>
          <w:r w:rsidRPr="00D411E4" w:rsidDel="005A6B63">
            <w:rPr>
              <w:rStyle w:val="Hyperlink"/>
            </w:rPr>
            <w:delText>Built-in Commands</w:delText>
          </w:r>
          <w:r w:rsidDel="005A6B63">
            <w:rPr>
              <w:webHidden/>
            </w:rPr>
            <w:tab/>
          </w:r>
        </w:del>
      </w:ins>
      <w:ins w:id="1577" w:author="john" w:date="2020-11-28T18:39:00Z">
        <w:del w:id="1578" w:author="John Clevenger" w:date="2023-11-18T14:49:00Z">
          <w:r w:rsidDel="005A6B63">
            <w:rPr>
              <w:webHidden/>
            </w:rPr>
            <w:delText>19</w:delText>
          </w:r>
        </w:del>
      </w:ins>
    </w:p>
    <w:p w14:paraId="76CB05A5" w14:textId="7585F612" w:rsidR="005D2B69" w:rsidDel="005A6B63" w:rsidRDefault="005D2B69">
      <w:pPr>
        <w:pStyle w:val="TOC2"/>
        <w:rPr>
          <w:ins w:id="1579" w:author="john" w:date="2020-11-28T18:38:00Z"/>
          <w:del w:id="1580" w:author="John Clevenger" w:date="2023-11-18T14:49:00Z"/>
          <w:rFonts w:asciiTheme="minorHAnsi" w:eastAsiaTheme="minorEastAsia" w:hAnsiTheme="minorHAnsi" w:cstheme="minorBidi"/>
          <w:b w:val="0"/>
          <w:bCs w:val="0"/>
          <w:sz w:val="22"/>
          <w:szCs w:val="22"/>
        </w:rPr>
      </w:pPr>
      <w:ins w:id="1581" w:author="john" w:date="2020-11-28T18:38:00Z">
        <w:del w:id="1582" w:author="John Clevenger" w:date="2023-11-18T14:49:00Z">
          <w:r w:rsidRPr="00D411E4" w:rsidDel="005A6B63">
            <w:rPr>
              <w:rStyle w:val="Hyperlink"/>
            </w:rPr>
            <w:delText>5.2</w:delText>
          </w:r>
          <w:r w:rsidDel="005A6B63">
            <w:rPr>
              <w:rFonts w:asciiTheme="minorHAnsi" w:eastAsiaTheme="minorEastAsia" w:hAnsiTheme="minorHAnsi" w:cstheme="minorBidi"/>
              <w:b w:val="0"/>
              <w:bCs w:val="0"/>
              <w:sz w:val="22"/>
              <w:szCs w:val="22"/>
            </w:rPr>
            <w:tab/>
          </w:r>
          <w:r w:rsidRPr="00D411E4" w:rsidDel="005A6B63">
            <w:rPr>
              <w:rStyle w:val="Hyperlink"/>
            </w:rPr>
            <w:delText>Server Startup</w:delText>
          </w:r>
          <w:r w:rsidDel="005A6B63">
            <w:rPr>
              <w:webHidden/>
            </w:rPr>
            <w:tab/>
          </w:r>
        </w:del>
      </w:ins>
      <w:ins w:id="1583" w:author="john" w:date="2020-11-28T18:39:00Z">
        <w:del w:id="1584" w:author="John Clevenger" w:date="2023-11-18T14:49:00Z">
          <w:r w:rsidDel="005A6B63">
            <w:rPr>
              <w:webHidden/>
            </w:rPr>
            <w:delText>20</w:delText>
          </w:r>
        </w:del>
      </w:ins>
    </w:p>
    <w:p w14:paraId="65A48526" w14:textId="2C85549B" w:rsidR="005D2B69" w:rsidDel="005A6B63" w:rsidRDefault="005D2B69">
      <w:pPr>
        <w:pStyle w:val="TOC3"/>
        <w:rPr>
          <w:ins w:id="1585" w:author="john" w:date="2020-11-28T18:38:00Z"/>
          <w:del w:id="1586" w:author="John Clevenger" w:date="2023-11-18T14:49:00Z"/>
          <w:rFonts w:asciiTheme="minorHAnsi" w:eastAsiaTheme="minorEastAsia" w:hAnsiTheme="minorHAnsi" w:cstheme="minorBidi"/>
          <w:sz w:val="22"/>
          <w:szCs w:val="22"/>
        </w:rPr>
      </w:pPr>
      <w:ins w:id="1587" w:author="john" w:date="2020-11-28T18:38:00Z">
        <w:del w:id="1588" w:author="John Clevenger" w:date="2023-11-18T14:49:00Z">
          <w:r w:rsidRPr="00D411E4" w:rsidDel="005A6B63">
            <w:rPr>
              <w:rStyle w:val="Hyperlink"/>
            </w:rPr>
            <w:delText>5.2.1</w:delText>
          </w:r>
          <w:r w:rsidDel="005A6B63">
            <w:rPr>
              <w:rFonts w:asciiTheme="minorHAnsi" w:eastAsiaTheme="minorEastAsia" w:hAnsiTheme="minorHAnsi" w:cstheme="minorBidi"/>
              <w:sz w:val="22"/>
              <w:szCs w:val="22"/>
            </w:rPr>
            <w:tab/>
          </w:r>
          <w:r w:rsidRPr="00D411E4" w:rsidDel="005A6B63">
            <w:rPr>
              <w:rStyle w:val="Hyperlink"/>
            </w:rPr>
            <w:delText>Non-GUI Server Startup</w:delText>
          </w:r>
          <w:r w:rsidDel="005A6B63">
            <w:rPr>
              <w:webHidden/>
            </w:rPr>
            <w:tab/>
          </w:r>
        </w:del>
      </w:ins>
      <w:ins w:id="1589" w:author="john" w:date="2020-11-28T18:39:00Z">
        <w:del w:id="1590" w:author="John Clevenger" w:date="2023-11-18T14:49:00Z">
          <w:r w:rsidDel="005A6B63">
            <w:rPr>
              <w:webHidden/>
            </w:rPr>
            <w:delText>22</w:delText>
          </w:r>
        </w:del>
      </w:ins>
    </w:p>
    <w:p w14:paraId="7394E688" w14:textId="2112BC09" w:rsidR="005D2B69" w:rsidDel="005A6B63" w:rsidRDefault="005D2B69">
      <w:pPr>
        <w:pStyle w:val="TOC2"/>
        <w:rPr>
          <w:ins w:id="1591" w:author="john" w:date="2020-11-28T18:38:00Z"/>
          <w:del w:id="1592" w:author="John Clevenger" w:date="2023-11-18T14:49:00Z"/>
          <w:rFonts w:asciiTheme="minorHAnsi" w:eastAsiaTheme="minorEastAsia" w:hAnsiTheme="minorHAnsi" w:cstheme="minorBidi"/>
          <w:b w:val="0"/>
          <w:bCs w:val="0"/>
          <w:sz w:val="22"/>
          <w:szCs w:val="22"/>
        </w:rPr>
      </w:pPr>
      <w:ins w:id="1593" w:author="john" w:date="2020-11-28T18:38:00Z">
        <w:del w:id="1594" w:author="John Clevenger" w:date="2023-11-18T14:49:00Z">
          <w:r w:rsidRPr="00D411E4" w:rsidDel="005A6B63">
            <w:rPr>
              <w:rStyle w:val="Hyperlink"/>
            </w:rPr>
            <w:delText>5.3</w:delText>
          </w:r>
          <w:r w:rsidDel="005A6B63">
            <w:rPr>
              <w:rFonts w:asciiTheme="minorHAnsi" w:eastAsiaTheme="minorEastAsia" w:hAnsiTheme="minorHAnsi" w:cstheme="minorBidi"/>
              <w:b w:val="0"/>
              <w:bCs w:val="0"/>
              <w:sz w:val="22"/>
              <w:szCs w:val="22"/>
            </w:rPr>
            <w:tab/>
          </w:r>
          <w:r w:rsidRPr="00D411E4" w:rsidDel="005A6B63">
            <w:rPr>
              <w:rStyle w:val="Hyperlink"/>
            </w:rPr>
            <w:delText>Server GUI Controls</w:delText>
          </w:r>
          <w:r w:rsidDel="005A6B63">
            <w:rPr>
              <w:webHidden/>
            </w:rPr>
            <w:tab/>
          </w:r>
        </w:del>
      </w:ins>
      <w:ins w:id="1595" w:author="john" w:date="2020-11-28T18:39:00Z">
        <w:del w:id="1596" w:author="John Clevenger" w:date="2023-11-18T14:49:00Z">
          <w:r w:rsidDel="005A6B63">
            <w:rPr>
              <w:webHidden/>
            </w:rPr>
            <w:delText>22</w:delText>
          </w:r>
        </w:del>
      </w:ins>
    </w:p>
    <w:p w14:paraId="325CE68B" w14:textId="579122C4" w:rsidR="005D2B69" w:rsidDel="005A6B63" w:rsidRDefault="005D2B69">
      <w:pPr>
        <w:pStyle w:val="TOC3"/>
        <w:rPr>
          <w:ins w:id="1597" w:author="john" w:date="2020-11-28T18:38:00Z"/>
          <w:del w:id="1598" w:author="John Clevenger" w:date="2023-11-18T14:49:00Z"/>
          <w:rFonts w:asciiTheme="minorHAnsi" w:eastAsiaTheme="minorEastAsia" w:hAnsiTheme="minorHAnsi" w:cstheme="minorBidi"/>
          <w:sz w:val="22"/>
          <w:szCs w:val="22"/>
        </w:rPr>
      </w:pPr>
      <w:ins w:id="1599" w:author="john" w:date="2020-11-28T18:38:00Z">
        <w:del w:id="1600" w:author="John Clevenger" w:date="2023-11-18T14:49:00Z">
          <w:r w:rsidRPr="00D411E4" w:rsidDel="005A6B63">
            <w:rPr>
              <w:rStyle w:val="Hyperlink"/>
            </w:rPr>
            <w:delText>5.3.1</w:delText>
          </w:r>
          <w:r w:rsidDel="005A6B63">
            <w:rPr>
              <w:rFonts w:asciiTheme="minorHAnsi" w:eastAsiaTheme="minorEastAsia" w:hAnsiTheme="minorHAnsi" w:cstheme="minorBidi"/>
              <w:sz w:val="22"/>
              <w:szCs w:val="22"/>
            </w:rPr>
            <w:tab/>
          </w:r>
          <w:r w:rsidRPr="00D411E4" w:rsidDel="005A6B63">
            <w:rPr>
              <w:rStyle w:val="Hyperlink"/>
            </w:rPr>
            <w:delText>Adding Sites</w:delText>
          </w:r>
          <w:r w:rsidDel="005A6B63">
            <w:rPr>
              <w:webHidden/>
            </w:rPr>
            <w:tab/>
          </w:r>
        </w:del>
      </w:ins>
      <w:ins w:id="1601" w:author="john" w:date="2020-11-28T18:39:00Z">
        <w:del w:id="1602" w:author="John Clevenger" w:date="2023-11-18T14:49:00Z">
          <w:r w:rsidDel="005A6B63">
            <w:rPr>
              <w:webHidden/>
            </w:rPr>
            <w:delText>23</w:delText>
          </w:r>
        </w:del>
      </w:ins>
    </w:p>
    <w:p w14:paraId="31053525" w14:textId="428DFA6A" w:rsidR="005D2B69" w:rsidDel="005A6B63" w:rsidRDefault="005D2B69">
      <w:pPr>
        <w:pStyle w:val="TOC3"/>
        <w:rPr>
          <w:ins w:id="1603" w:author="john" w:date="2020-11-28T18:38:00Z"/>
          <w:del w:id="1604" w:author="John Clevenger" w:date="2023-11-18T14:49:00Z"/>
          <w:rFonts w:asciiTheme="minorHAnsi" w:eastAsiaTheme="minorEastAsia" w:hAnsiTheme="minorHAnsi" w:cstheme="minorBidi"/>
          <w:sz w:val="22"/>
          <w:szCs w:val="22"/>
        </w:rPr>
      </w:pPr>
      <w:ins w:id="1605" w:author="john" w:date="2020-11-28T18:38:00Z">
        <w:del w:id="1606" w:author="John Clevenger" w:date="2023-11-18T14:49:00Z">
          <w:r w:rsidRPr="00D411E4" w:rsidDel="005A6B63">
            <w:rPr>
              <w:rStyle w:val="Hyperlink"/>
            </w:rPr>
            <w:delText>5.3.2</w:delText>
          </w:r>
          <w:r w:rsidDel="005A6B63">
            <w:rPr>
              <w:rFonts w:asciiTheme="minorHAnsi" w:eastAsiaTheme="minorEastAsia" w:hAnsiTheme="minorHAnsi" w:cstheme="minorBidi"/>
              <w:sz w:val="22"/>
              <w:szCs w:val="22"/>
            </w:rPr>
            <w:tab/>
          </w:r>
          <w:r w:rsidRPr="00D411E4" w:rsidDel="005A6B63">
            <w:rPr>
              <w:rStyle w:val="Hyperlink"/>
            </w:rPr>
            <w:delText>Restarting / Reconnecting Servers</w:delText>
          </w:r>
          <w:r w:rsidDel="005A6B63">
            <w:rPr>
              <w:webHidden/>
            </w:rPr>
            <w:tab/>
          </w:r>
        </w:del>
      </w:ins>
      <w:ins w:id="1607" w:author="john" w:date="2020-11-28T18:39:00Z">
        <w:del w:id="1608" w:author="John Clevenger" w:date="2023-11-18T14:49:00Z">
          <w:r w:rsidDel="005A6B63">
            <w:rPr>
              <w:webHidden/>
            </w:rPr>
            <w:delText>24</w:delText>
          </w:r>
        </w:del>
      </w:ins>
    </w:p>
    <w:p w14:paraId="2FD48D55" w14:textId="2F54291F" w:rsidR="005D2B69" w:rsidDel="005A6B63" w:rsidRDefault="005D2B69">
      <w:pPr>
        <w:pStyle w:val="TOC3"/>
        <w:rPr>
          <w:ins w:id="1609" w:author="john" w:date="2020-11-28T18:38:00Z"/>
          <w:del w:id="1610" w:author="John Clevenger" w:date="2023-11-18T14:49:00Z"/>
          <w:rFonts w:asciiTheme="minorHAnsi" w:eastAsiaTheme="minorEastAsia" w:hAnsiTheme="minorHAnsi" w:cstheme="minorBidi"/>
          <w:sz w:val="22"/>
          <w:szCs w:val="22"/>
        </w:rPr>
      </w:pPr>
      <w:ins w:id="1611" w:author="john" w:date="2020-11-28T18:38:00Z">
        <w:del w:id="1612" w:author="John Clevenger" w:date="2023-11-18T14:49:00Z">
          <w:r w:rsidRPr="00D411E4" w:rsidDel="005A6B63">
            <w:rPr>
              <w:rStyle w:val="Hyperlink"/>
            </w:rPr>
            <w:delText>5.3.3</w:delText>
          </w:r>
          <w:r w:rsidDel="005A6B63">
            <w:rPr>
              <w:rFonts w:asciiTheme="minorHAnsi" w:eastAsiaTheme="minorEastAsia" w:hAnsiTheme="minorHAnsi" w:cstheme="minorBidi"/>
              <w:sz w:val="22"/>
              <w:szCs w:val="22"/>
            </w:rPr>
            <w:tab/>
          </w:r>
          <w:r w:rsidRPr="00D411E4" w:rsidDel="005A6B63">
            <w:rPr>
              <w:rStyle w:val="Hyperlink"/>
            </w:rPr>
            <w:delText>Connections and Logins</w:delText>
          </w:r>
          <w:r w:rsidDel="005A6B63">
            <w:rPr>
              <w:webHidden/>
            </w:rPr>
            <w:tab/>
          </w:r>
        </w:del>
      </w:ins>
      <w:ins w:id="1613" w:author="john" w:date="2020-11-28T18:39:00Z">
        <w:del w:id="1614" w:author="John Clevenger" w:date="2023-11-18T14:49:00Z">
          <w:r w:rsidDel="005A6B63">
            <w:rPr>
              <w:webHidden/>
            </w:rPr>
            <w:delText>26</w:delText>
          </w:r>
        </w:del>
      </w:ins>
    </w:p>
    <w:p w14:paraId="083EB4E6" w14:textId="5D807C0A" w:rsidR="005D2B69" w:rsidDel="005A6B63" w:rsidRDefault="005D2B69">
      <w:pPr>
        <w:pStyle w:val="TOC3"/>
        <w:rPr>
          <w:ins w:id="1615" w:author="john" w:date="2020-11-28T18:38:00Z"/>
          <w:del w:id="1616" w:author="John Clevenger" w:date="2023-11-18T14:49:00Z"/>
          <w:rFonts w:asciiTheme="minorHAnsi" w:eastAsiaTheme="minorEastAsia" w:hAnsiTheme="minorHAnsi" w:cstheme="minorBidi"/>
          <w:sz w:val="22"/>
          <w:szCs w:val="22"/>
        </w:rPr>
      </w:pPr>
      <w:ins w:id="1617" w:author="john" w:date="2020-11-28T18:38:00Z">
        <w:del w:id="1618" w:author="John Clevenger" w:date="2023-11-18T14:49:00Z">
          <w:r w:rsidRPr="00D411E4" w:rsidDel="005A6B63">
            <w:rPr>
              <w:rStyle w:val="Hyperlink"/>
            </w:rPr>
            <w:delText>5.3.4</w:delText>
          </w:r>
          <w:r w:rsidDel="005A6B63">
            <w:rPr>
              <w:rFonts w:asciiTheme="minorHAnsi" w:eastAsiaTheme="minorEastAsia" w:hAnsiTheme="minorHAnsi" w:cstheme="minorBidi"/>
              <w:sz w:val="22"/>
              <w:szCs w:val="22"/>
            </w:rPr>
            <w:tab/>
          </w:r>
          <w:r w:rsidRPr="00D411E4" w:rsidDel="005A6B63">
            <w:rPr>
              <w:rStyle w:val="Hyperlink"/>
            </w:rPr>
            <w:delText>Additional Server GUI Controls</w:delText>
          </w:r>
          <w:r w:rsidDel="005A6B63">
            <w:rPr>
              <w:webHidden/>
            </w:rPr>
            <w:tab/>
          </w:r>
        </w:del>
      </w:ins>
      <w:ins w:id="1619" w:author="john" w:date="2020-11-28T18:39:00Z">
        <w:del w:id="1620" w:author="John Clevenger" w:date="2023-11-18T14:49:00Z">
          <w:r w:rsidDel="005A6B63">
            <w:rPr>
              <w:webHidden/>
            </w:rPr>
            <w:delText>26</w:delText>
          </w:r>
        </w:del>
      </w:ins>
    </w:p>
    <w:p w14:paraId="68AE85D0" w14:textId="26831C90" w:rsidR="005D2B69" w:rsidDel="005A6B63" w:rsidRDefault="005D2B69">
      <w:pPr>
        <w:pStyle w:val="TOC2"/>
        <w:rPr>
          <w:ins w:id="1621" w:author="john" w:date="2020-11-28T18:38:00Z"/>
          <w:del w:id="1622" w:author="John Clevenger" w:date="2023-11-18T14:49:00Z"/>
          <w:rFonts w:asciiTheme="minorHAnsi" w:eastAsiaTheme="minorEastAsia" w:hAnsiTheme="minorHAnsi" w:cstheme="minorBidi"/>
          <w:b w:val="0"/>
          <w:bCs w:val="0"/>
          <w:sz w:val="22"/>
          <w:szCs w:val="22"/>
        </w:rPr>
      </w:pPr>
      <w:ins w:id="1623" w:author="john" w:date="2020-11-28T18:38:00Z">
        <w:del w:id="1624" w:author="John Clevenger" w:date="2023-11-18T14:49:00Z">
          <w:r w:rsidRPr="00D411E4" w:rsidDel="005A6B63">
            <w:rPr>
              <w:rStyle w:val="Hyperlink"/>
            </w:rPr>
            <w:delText>5.4</w:delText>
          </w:r>
          <w:r w:rsidDel="005A6B63">
            <w:rPr>
              <w:rFonts w:asciiTheme="minorHAnsi" w:eastAsiaTheme="minorEastAsia" w:hAnsiTheme="minorHAnsi" w:cstheme="minorBidi"/>
              <w:b w:val="0"/>
              <w:bCs w:val="0"/>
              <w:sz w:val="22"/>
              <w:szCs w:val="22"/>
            </w:rPr>
            <w:tab/>
          </w:r>
          <w:r w:rsidRPr="00D411E4" w:rsidDel="005A6B63">
            <w:rPr>
              <w:rStyle w:val="Hyperlink"/>
            </w:rPr>
            <w:delText>Starting Clients</w:delText>
          </w:r>
          <w:r w:rsidDel="005A6B63">
            <w:rPr>
              <w:webHidden/>
            </w:rPr>
            <w:tab/>
          </w:r>
        </w:del>
      </w:ins>
      <w:ins w:id="1625" w:author="john" w:date="2020-11-28T18:39:00Z">
        <w:del w:id="1626" w:author="John Clevenger" w:date="2023-11-18T14:49:00Z">
          <w:r w:rsidDel="005A6B63">
            <w:rPr>
              <w:webHidden/>
            </w:rPr>
            <w:delText>26</w:delText>
          </w:r>
        </w:del>
      </w:ins>
    </w:p>
    <w:p w14:paraId="0A50677D" w14:textId="1CFB2978" w:rsidR="005D2B69" w:rsidDel="005A6B63" w:rsidRDefault="005D2B69">
      <w:pPr>
        <w:pStyle w:val="TOC2"/>
        <w:rPr>
          <w:ins w:id="1627" w:author="john" w:date="2020-11-28T18:38:00Z"/>
          <w:del w:id="1628" w:author="John Clevenger" w:date="2023-11-18T14:49:00Z"/>
          <w:rFonts w:asciiTheme="minorHAnsi" w:eastAsiaTheme="minorEastAsia" w:hAnsiTheme="minorHAnsi" w:cstheme="minorBidi"/>
          <w:b w:val="0"/>
          <w:bCs w:val="0"/>
          <w:sz w:val="22"/>
          <w:szCs w:val="22"/>
        </w:rPr>
      </w:pPr>
      <w:ins w:id="1629" w:author="john" w:date="2020-11-28T18:38:00Z">
        <w:del w:id="1630" w:author="John Clevenger" w:date="2023-11-18T14:49:00Z">
          <w:r w:rsidRPr="00D411E4" w:rsidDel="005A6B63">
            <w:rPr>
              <w:rStyle w:val="Hyperlink"/>
            </w:rPr>
            <w:delText>5.5</w:delText>
          </w:r>
          <w:r w:rsidDel="005A6B63">
            <w:rPr>
              <w:rFonts w:asciiTheme="minorHAnsi" w:eastAsiaTheme="minorEastAsia" w:hAnsiTheme="minorHAnsi" w:cstheme="minorBidi"/>
              <w:b w:val="0"/>
              <w:bCs w:val="0"/>
              <w:sz w:val="22"/>
              <w:szCs w:val="22"/>
            </w:rPr>
            <w:tab/>
          </w:r>
          <w:r w:rsidRPr="00D411E4" w:rsidDel="005A6B63">
            <w:rPr>
              <w:rStyle w:val="Hyperlink"/>
            </w:rPr>
            <w:delText>Contest Profiles</w:delText>
          </w:r>
          <w:r w:rsidDel="005A6B63">
            <w:rPr>
              <w:webHidden/>
            </w:rPr>
            <w:tab/>
          </w:r>
        </w:del>
      </w:ins>
      <w:ins w:id="1631" w:author="john" w:date="2020-11-28T18:39:00Z">
        <w:del w:id="1632" w:author="John Clevenger" w:date="2023-11-18T14:49:00Z">
          <w:r w:rsidDel="005A6B63">
            <w:rPr>
              <w:webHidden/>
            </w:rPr>
            <w:delText>27</w:delText>
          </w:r>
        </w:del>
      </w:ins>
    </w:p>
    <w:p w14:paraId="499EE19A" w14:textId="36408195" w:rsidR="005D2B69" w:rsidDel="005A6B63" w:rsidRDefault="005D2B69">
      <w:pPr>
        <w:pStyle w:val="TOC1"/>
        <w:rPr>
          <w:ins w:id="1633" w:author="john" w:date="2020-11-28T18:38:00Z"/>
          <w:del w:id="1634" w:author="John Clevenger" w:date="2023-11-18T14:49:00Z"/>
          <w:rFonts w:asciiTheme="minorHAnsi" w:eastAsiaTheme="minorEastAsia" w:hAnsiTheme="minorHAnsi" w:cstheme="minorBidi"/>
          <w:b w:val="0"/>
          <w:bCs w:val="0"/>
          <w:iCs w:val="0"/>
          <w:sz w:val="22"/>
          <w:szCs w:val="22"/>
        </w:rPr>
      </w:pPr>
      <w:ins w:id="1635" w:author="john" w:date="2020-11-28T18:38:00Z">
        <w:del w:id="1636" w:author="John Clevenger" w:date="2023-11-18T14:49:00Z">
          <w:r w:rsidRPr="00D411E4" w:rsidDel="005A6B63">
            <w:rPr>
              <w:rStyle w:val="Hyperlink"/>
            </w:rPr>
            <w:delText>6</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Interactive Contest Configuration</w:delText>
          </w:r>
          <w:r w:rsidDel="005A6B63">
            <w:rPr>
              <w:webHidden/>
            </w:rPr>
            <w:tab/>
          </w:r>
        </w:del>
      </w:ins>
      <w:ins w:id="1637" w:author="john" w:date="2020-11-28T18:39:00Z">
        <w:del w:id="1638" w:author="John Clevenger" w:date="2023-11-18T14:49:00Z">
          <w:r w:rsidDel="005A6B63">
            <w:rPr>
              <w:webHidden/>
            </w:rPr>
            <w:delText>32</w:delText>
          </w:r>
        </w:del>
      </w:ins>
    </w:p>
    <w:p w14:paraId="6F41BDD0" w14:textId="38C4A009" w:rsidR="005D2B69" w:rsidDel="005A6B63" w:rsidRDefault="005D2B69">
      <w:pPr>
        <w:pStyle w:val="TOC2"/>
        <w:rPr>
          <w:ins w:id="1639" w:author="john" w:date="2020-11-28T18:38:00Z"/>
          <w:del w:id="1640" w:author="John Clevenger" w:date="2023-11-18T14:49:00Z"/>
          <w:rFonts w:asciiTheme="minorHAnsi" w:eastAsiaTheme="minorEastAsia" w:hAnsiTheme="minorHAnsi" w:cstheme="minorBidi"/>
          <w:b w:val="0"/>
          <w:bCs w:val="0"/>
          <w:sz w:val="22"/>
          <w:szCs w:val="22"/>
        </w:rPr>
      </w:pPr>
      <w:ins w:id="1641" w:author="john" w:date="2020-11-28T18:38:00Z">
        <w:del w:id="1642" w:author="John Clevenger" w:date="2023-11-18T14:49:00Z">
          <w:r w:rsidRPr="00D411E4" w:rsidDel="005A6B63">
            <w:rPr>
              <w:rStyle w:val="Hyperlink"/>
            </w:rPr>
            <w:delText>6.1</w:delText>
          </w:r>
          <w:r w:rsidDel="005A6B63">
            <w:rPr>
              <w:rFonts w:asciiTheme="minorHAnsi" w:eastAsiaTheme="minorEastAsia" w:hAnsiTheme="minorHAnsi" w:cstheme="minorBidi"/>
              <w:b w:val="0"/>
              <w:bCs w:val="0"/>
              <w:sz w:val="22"/>
              <w:szCs w:val="22"/>
            </w:rPr>
            <w:tab/>
          </w:r>
          <w:r w:rsidRPr="00D411E4" w:rsidDel="005A6B63">
            <w:rPr>
              <w:rStyle w:val="Hyperlink"/>
            </w:rPr>
            <w:delText>Administrator Login</w:delText>
          </w:r>
          <w:r w:rsidDel="005A6B63">
            <w:rPr>
              <w:webHidden/>
            </w:rPr>
            <w:tab/>
          </w:r>
        </w:del>
      </w:ins>
      <w:ins w:id="1643" w:author="john" w:date="2020-11-28T18:39:00Z">
        <w:del w:id="1644" w:author="John Clevenger" w:date="2023-11-18T14:49:00Z">
          <w:r w:rsidDel="005A6B63">
            <w:rPr>
              <w:webHidden/>
            </w:rPr>
            <w:delText>32</w:delText>
          </w:r>
        </w:del>
      </w:ins>
    </w:p>
    <w:p w14:paraId="481BD1D8" w14:textId="0733A64B" w:rsidR="005D2B69" w:rsidDel="005A6B63" w:rsidRDefault="005D2B69">
      <w:pPr>
        <w:pStyle w:val="TOC2"/>
        <w:rPr>
          <w:ins w:id="1645" w:author="john" w:date="2020-11-28T18:38:00Z"/>
          <w:del w:id="1646" w:author="John Clevenger" w:date="2023-11-18T14:49:00Z"/>
          <w:rFonts w:asciiTheme="minorHAnsi" w:eastAsiaTheme="minorEastAsia" w:hAnsiTheme="minorHAnsi" w:cstheme="minorBidi"/>
          <w:b w:val="0"/>
          <w:bCs w:val="0"/>
          <w:sz w:val="22"/>
          <w:szCs w:val="22"/>
        </w:rPr>
      </w:pPr>
      <w:ins w:id="1647" w:author="john" w:date="2020-11-28T18:38:00Z">
        <w:del w:id="1648" w:author="John Clevenger" w:date="2023-11-18T14:49:00Z">
          <w:r w:rsidRPr="00D411E4" w:rsidDel="005A6B63">
            <w:rPr>
              <w:rStyle w:val="Hyperlink"/>
            </w:rPr>
            <w:delText>6.2</w:delText>
          </w:r>
          <w:r w:rsidDel="005A6B63">
            <w:rPr>
              <w:rFonts w:asciiTheme="minorHAnsi" w:eastAsiaTheme="minorEastAsia" w:hAnsiTheme="minorHAnsi" w:cstheme="minorBidi"/>
              <w:b w:val="0"/>
              <w:bCs w:val="0"/>
              <w:sz w:val="22"/>
              <w:szCs w:val="22"/>
            </w:rPr>
            <w:tab/>
          </w:r>
          <w:r w:rsidRPr="00D411E4" w:rsidDel="005A6B63">
            <w:rPr>
              <w:rStyle w:val="Hyperlink"/>
            </w:rPr>
            <w:delText>User Accounts</w:delText>
          </w:r>
          <w:r w:rsidDel="005A6B63">
            <w:rPr>
              <w:webHidden/>
            </w:rPr>
            <w:tab/>
          </w:r>
        </w:del>
      </w:ins>
      <w:ins w:id="1649" w:author="john" w:date="2020-11-28T18:39:00Z">
        <w:del w:id="1650" w:author="John Clevenger" w:date="2023-11-18T14:49:00Z">
          <w:r w:rsidDel="005A6B63">
            <w:rPr>
              <w:webHidden/>
            </w:rPr>
            <w:delText>33</w:delText>
          </w:r>
        </w:del>
      </w:ins>
    </w:p>
    <w:p w14:paraId="6E4E19EB" w14:textId="2A2C6358" w:rsidR="005D2B69" w:rsidDel="005A6B63" w:rsidRDefault="005D2B69">
      <w:pPr>
        <w:pStyle w:val="TOC3"/>
        <w:rPr>
          <w:ins w:id="1651" w:author="john" w:date="2020-11-28T18:38:00Z"/>
          <w:del w:id="1652" w:author="John Clevenger" w:date="2023-11-18T14:49:00Z"/>
          <w:rFonts w:asciiTheme="minorHAnsi" w:eastAsiaTheme="minorEastAsia" w:hAnsiTheme="minorHAnsi" w:cstheme="minorBidi"/>
          <w:sz w:val="22"/>
          <w:szCs w:val="22"/>
        </w:rPr>
      </w:pPr>
      <w:ins w:id="1653" w:author="john" w:date="2020-11-28T18:38:00Z">
        <w:del w:id="1654" w:author="John Clevenger" w:date="2023-11-18T14:49:00Z">
          <w:r w:rsidRPr="00D411E4" w:rsidDel="005A6B63">
            <w:rPr>
              <w:rStyle w:val="Hyperlink"/>
            </w:rPr>
            <w:delText>6.2.1</w:delText>
          </w:r>
          <w:r w:rsidDel="005A6B63">
            <w:rPr>
              <w:rFonts w:asciiTheme="minorHAnsi" w:eastAsiaTheme="minorEastAsia" w:hAnsiTheme="minorHAnsi" w:cstheme="minorBidi"/>
              <w:sz w:val="22"/>
              <w:szCs w:val="22"/>
            </w:rPr>
            <w:tab/>
          </w:r>
          <w:r w:rsidRPr="00D411E4" w:rsidDel="005A6B63">
            <w:rPr>
              <w:rStyle w:val="Hyperlink"/>
            </w:rPr>
            <w:delText>Account Creation</w:delText>
          </w:r>
          <w:r w:rsidDel="005A6B63">
            <w:rPr>
              <w:webHidden/>
            </w:rPr>
            <w:tab/>
          </w:r>
        </w:del>
      </w:ins>
      <w:ins w:id="1655" w:author="john" w:date="2020-11-28T18:39:00Z">
        <w:del w:id="1656" w:author="John Clevenger" w:date="2023-11-18T14:49:00Z">
          <w:r w:rsidDel="005A6B63">
            <w:rPr>
              <w:webHidden/>
            </w:rPr>
            <w:delText>33</w:delText>
          </w:r>
        </w:del>
      </w:ins>
    </w:p>
    <w:p w14:paraId="45452D07" w14:textId="3A8E6AA3" w:rsidR="005D2B69" w:rsidDel="005A6B63" w:rsidRDefault="005D2B69">
      <w:pPr>
        <w:pStyle w:val="TOC3"/>
        <w:rPr>
          <w:ins w:id="1657" w:author="john" w:date="2020-11-28T18:38:00Z"/>
          <w:del w:id="1658" w:author="John Clevenger" w:date="2023-11-18T14:49:00Z"/>
          <w:rFonts w:asciiTheme="minorHAnsi" w:eastAsiaTheme="minorEastAsia" w:hAnsiTheme="minorHAnsi" w:cstheme="minorBidi"/>
          <w:sz w:val="22"/>
          <w:szCs w:val="22"/>
        </w:rPr>
      </w:pPr>
      <w:ins w:id="1659" w:author="john" w:date="2020-11-28T18:38:00Z">
        <w:del w:id="1660" w:author="John Clevenger" w:date="2023-11-18T14:49:00Z">
          <w:r w:rsidRPr="00D411E4" w:rsidDel="005A6B63">
            <w:rPr>
              <w:rStyle w:val="Hyperlink"/>
            </w:rPr>
            <w:delText>6.2.2</w:delText>
          </w:r>
          <w:r w:rsidDel="005A6B63">
            <w:rPr>
              <w:rFonts w:asciiTheme="minorHAnsi" w:eastAsiaTheme="minorEastAsia" w:hAnsiTheme="minorHAnsi" w:cstheme="minorBidi"/>
              <w:sz w:val="22"/>
              <w:szCs w:val="22"/>
            </w:rPr>
            <w:tab/>
          </w:r>
          <w:r w:rsidRPr="00D411E4" w:rsidDel="005A6B63">
            <w:rPr>
              <w:rStyle w:val="Hyperlink"/>
            </w:rPr>
            <w:delText>Account Names and Passwords</w:delText>
          </w:r>
          <w:r w:rsidDel="005A6B63">
            <w:rPr>
              <w:webHidden/>
            </w:rPr>
            <w:tab/>
          </w:r>
        </w:del>
      </w:ins>
      <w:ins w:id="1661" w:author="john" w:date="2020-11-28T18:39:00Z">
        <w:del w:id="1662" w:author="John Clevenger" w:date="2023-11-18T14:49:00Z">
          <w:r w:rsidDel="005A6B63">
            <w:rPr>
              <w:webHidden/>
            </w:rPr>
            <w:delText>34</w:delText>
          </w:r>
        </w:del>
      </w:ins>
    </w:p>
    <w:p w14:paraId="09DD4BAD" w14:textId="301E45E9" w:rsidR="005D2B69" w:rsidDel="005A6B63" w:rsidRDefault="005D2B69">
      <w:pPr>
        <w:pStyle w:val="TOC3"/>
        <w:rPr>
          <w:ins w:id="1663" w:author="john" w:date="2020-11-28T18:38:00Z"/>
          <w:del w:id="1664" w:author="John Clevenger" w:date="2023-11-18T14:49:00Z"/>
          <w:rFonts w:asciiTheme="minorHAnsi" w:eastAsiaTheme="minorEastAsia" w:hAnsiTheme="minorHAnsi" w:cstheme="minorBidi"/>
          <w:sz w:val="22"/>
          <w:szCs w:val="22"/>
        </w:rPr>
      </w:pPr>
      <w:ins w:id="1665" w:author="john" w:date="2020-11-28T18:38:00Z">
        <w:del w:id="1666" w:author="John Clevenger" w:date="2023-11-18T14:49:00Z">
          <w:r w:rsidRPr="00D411E4" w:rsidDel="005A6B63">
            <w:rPr>
              <w:rStyle w:val="Hyperlink"/>
            </w:rPr>
            <w:delText>6.2.3</w:delText>
          </w:r>
          <w:r w:rsidDel="005A6B63">
            <w:rPr>
              <w:rFonts w:asciiTheme="minorHAnsi" w:eastAsiaTheme="minorEastAsia" w:hAnsiTheme="minorHAnsi" w:cstheme="minorBidi"/>
              <w:sz w:val="22"/>
              <w:szCs w:val="22"/>
            </w:rPr>
            <w:tab/>
          </w:r>
          <w:r w:rsidRPr="00D411E4" w:rsidDel="005A6B63">
            <w:rPr>
              <w:rStyle w:val="Hyperlink"/>
            </w:rPr>
            <w:delText>Loading Account Data</w:delText>
          </w:r>
          <w:r w:rsidDel="005A6B63">
            <w:rPr>
              <w:webHidden/>
            </w:rPr>
            <w:tab/>
          </w:r>
        </w:del>
      </w:ins>
      <w:ins w:id="1667" w:author="john" w:date="2020-11-28T18:39:00Z">
        <w:del w:id="1668" w:author="John Clevenger" w:date="2023-11-18T14:49:00Z">
          <w:r w:rsidDel="005A6B63">
            <w:rPr>
              <w:webHidden/>
            </w:rPr>
            <w:delText>37</w:delText>
          </w:r>
        </w:del>
      </w:ins>
    </w:p>
    <w:p w14:paraId="09ACCF11" w14:textId="1B1931F9" w:rsidR="005D2B69" w:rsidDel="005A6B63" w:rsidRDefault="005D2B69">
      <w:pPr>
        <w:pStyle w:val="TOC3"/>
        <w:rPr>
          <w:ins w:id="1669" w:author="john" w:date="2020-11-28T18:38:00Z"/>
          <w:del w:id="1670" w:author="John Clevenger" w:date="2023-11-18T14:49:00Z"/>
          <w:rFonts w:asciiTheme="minorHAnsi" w:eastAsiaTheme="minorEastAsia" w:hAnsiTheme="minorHAnsi" w:cstheme="minorBidi"/>
          <w:sz w:val="22"/>
          <w:szCs w:val="22"/>
        </w:rPr>
      </w:pPr>
      <w:ins w:id="1671" w:author="john" w:date="2020-11-28T18:38:00Z">
        <w:del w:id="1672" w:author="John Clevenger" w:date="2023-11-18T14:49:00Z">
          <w:r w:rsidRPr="00D411E4" w:rsidDel="005A6B63">
            <w:rPr>
              <w:rStyle w:val="Hyperlink"/>
            </w:rPr>
            <w:delText>6.2.4</w:delText>
          </w:r>
          <w:r w:rsidDel="005A6B63">
            <w:rPr>
              <w:rFonts w:asciiTheme="minorHAnsi" w:eastAsiaTheme="minorEastAsia" w:hAnsiTheme="minorHAnsi" w:cstheme="minorBidi"/>
              <w:sz w:val="22"/>
              <w:szCs w:val="22"/>
            </w:rPr>
            <w:tab/>
          </w:r>
          <w:r w:rsidRPr="00D411E4" w:rsidDel="005A6B63">
            <w:rPr>
              <w:rStyle w:val="Hyperlink"/>
            </w:rPr>
            <w:delText>Importing ICPC Data</w:delText>
          </w:r>
          <w:r w:rsidDel="005A6B63">
            <w:rPr>
              <w:webHidden/>
            </w:rPr>
            <w:tab/>
          </w:r>
        </w:del>
      </w:ins>
      <w:ins w:id="1673" w:author="john" w:date="2020-11-28T18:39:00Z">
        <w:del w:id="1674" w:author="John Clevenger" w:date="2023-11-18T14:49:00Z">
          <w:r w:rsidDel="005A6B63">
            <w:rPr>
              <w:webHidden/>
            </w:rPr>
            <w:delText>38</w:delText>
          </w:r>
        </w:del>
      </w:ins>
    </w:p>
    <w:p w14:paraId="459080E3" w14:textId="0F5E7E98" w:rsidR="005D2B69" w:rsidDel="005A6B63" w:rsidRDefault="005D2B69">
      <w:pPr>
        <w:pStyle w:val="TOC2"/>
        <w:rPr>
          <w:ins w:id="1675" w:author="john" w:date="2020-11-28T18:38:00Z"/>
          <w:del w:id="1676" w:author="John Clevenger" w:date="2023-11-18T14:49:00Z"/>
          <w:rFonts w:asciiTheme="minorHAnsi" w:eastAsiaTheme="minorEastAsia" w:hAnsiTheme="minorHAnsi" w:cstheme="minorBidi"/>
          <w:b w:val="0"/>
          <w:bCs w:val="0"/>
          <w:sz w:val="22"/>
          <w:szCs w:val="22"/>
        </w:rPr>
      </w:pPr>
      <w:ins w:id="1677" w:author="john" w:date="2020-11-28T18:38:00Z">
        <w:del w:id="1678" w:author="John Clevenger" w:date="2023-11-18T14:49:00Z">
          <w:r w:rsidRPr="00D411E4" w:rsidDel="005A6B63">
            <w:rPr>
              <w:rStyle w:val="Hyperlink"/>
            </w:rPr>
            <w:delText>6.3</w:delText>
          </w:r>
          <w:r w:rsidDel="005A6B63">
            <w:rPr>
              <w:rFonts w:asciiTheme="minorHAnsi" w:eastAsiaTheme="minorEastAsia" w:hAnsiTheme="minorHAnsi" w:cstheme="minorBidi"/>
              <w:b w:val="0"/>
              <w:bCs w:val="0"/>
              <w:sz w:val="22"/>
              <w:szCs w:val="22"/>
            </w:rPr>
            <w:tab/>
          </w:r>
          <w:r w:rsidRPr="00D411E4" w:rsidDel="005A6B63">
            <w:rPr>
              <w:rStyle w:val="Hyperlink"/>
            </w:rPr>
            <w:delText>Contest Problems</w:delText>
          </w:r>
          <w:r w:rsidDel="005A6B63">
            <w:rPr>
              <w:webHidden/>
            </w:rPr>
            <w:tab/>
          </w:r>
        </w:del>
      </w:ins>
      <w:ins w:id="1679" w:author="john" w:date="2020-11-28T18:39:00Z">
        <w:del w:id="1680" w:author="John Clevenger" w:date="2023-11-18T14:49:00Z">
          <w:r w:rsidDel="005A6B63">
            <w:rPr>
              <w:webHidden/>
            </w:rPr>
            <w:delText>39</w:delText>
          </w:r>
        </w:del>
      </w:ins>
    </w:p>
    <w:p w14:paraId="53AD69C4" w14:textId="38A321C8" w:rsidR="005D2B69" w:rsidDel="005A6B63" w:rsidRDefault="005D2B69">
      <w:pPr>
        <w:pStyle w:val="TOC3"/>
        <w:rPr>
          <w:ins w:id="1681" w:author="john" w:date="2020-11-28T18:38:00Z"/>
          <w:del w:id="1682" w:author="John Clevenger" w:date="2023-11-18T14:49:00Z"/>
          <w:rFonts w:asciiTheme="minorHAnsi" w:eastAsiaTheme="minorEastAsia" w:hAnsiTheme="minorHAnsi" w:cstheme="minorBidi"/>
          <w:sz w:val="22"/>
          <w:szCs w:val="22"/>
        </w:rPr>
      </w:pPr>
      <w:ins w:id="1683" w:author="john" w:date="2020-11-28T18:38:00Z">
        <w:del w:id="1684" w:author="John Clevenger" w:date="2023-11-18T14:49:00Z">
          <w:r w:rsidRPr="00D411E4" w:rsidDel="005A6B63">
            <w:rPr>
              <w:rStyle w:val="Hyperlink"/>
            </w:rPr>
            <w:delText>6.3.1</w:delText>
          </w:r>
          <w:r w:rsidDel="005A6B63">
            <w:rPr>
              <w:rFonts w:asciiTheme="minorHAnsi" w:eastAsiaTheme="minorEastAsia" w:hAnsiTheme="minorHAnsi" w:cstheme="minorBidi"/>
              <w:sz w:val="22"/>
              <w:szCs w:val="22"/>
            </w:rPr>
            <w:tab/>
          </w:r>
          <w:r w:rsidRPr="00D411E4" w:rsidDel="005A6B63">
            <w:rPr>
              <w:rStyle w:val="Hyperlink"/>
            </w:rPr>
            <w:delText>Defining a Problem</w:delText>
          </w:r>
          <w:r w:rsidDel="005A6B63">
            <w:rPr>
              <w:webHidden/>
            </w:rPr>
            <w:tab/>
          </w:r>
        </w:del>
      </w:ins>
      <w:ins w:id="1685" w:author="john" w:date="2020-11-28T18:39:00Z">
        <w:del w:id="1686" w:author="John Clevenger" w:date="2023-11-18T14:49:00Z">
          <w:r w:rsidDel="005A6B63">
            <w:rPr>
              <w:webHidden/>
            </w:rPr>
            <w:delText>39</w:delText>
          </w:r>
        </w:del>
      </w:ins>
    </w:p>
    <w:p w14:paraId="3EBF7439" w14:textId="05FEA1E0" w:rsidR="005D2B69" w:rsidDel="005A6B63" w:rsidRDefault="005D2B69">
      <w:pPr>
        <w:pStyle w:val="TOC3"/>
        <w:rPr>
          <w:ins w:id="1687" w:author="john" w:date="2020-11-28T18:38:00Z"/>
          <w:del w:id="1688" w:author="John Clevenger" w:date="2023-11-18T14:49:00Z"/>
          <w:rFonts w:asciiTheme="minorHAnsi" w:eastAsiaTheme="minorEastAsia" w:hAnsiTheme="minorHAnsi" w:cstheme="minorBidi"/>
          <w:sz w:val="22"/>
          <w:szCs w:val="22"/>
        </w:rPr>
      </w:pPr>
      <w:ins w:id="1689" w:author="john" w:date="2020-11-28T18:38:00Z">
        <w:del w:id="1690" w:author="John Clevenger" w:date="2023-11-18T14:49:00Z">
          <w:r w:rsidRPr="00D411E4" w:rsidDel="005A6B63">
            <w:rPr>
              <w:rStyle w:val="Hyperlink"/>
            </w:rPr>
            <w:delText>6.3.2</w:delText>
          </w:r>
          <w:r w:rsidDel="005A6B63">
            <w:rPr>
              <w:rFonts w:asciiTheme="minorHAnsi" w:eastAsiaTheme="minorEastAsia" w:hAnsiTheme="minorHAnsi" w:cstheme="minorBidi"/>
              <w:sz w:val="22"/>
              <w:szCs w:val="22"/>
            </w:rPr>
            <w:tab/>
          </w:r>
          <w:r w:rsidRPr="00D411E4" w:rsidDel="005A6B63">
            <w:rPr>
              <w:rStyle w:val="Hyperlink"/>
            </w:rPr>
            <w:delText>Multiple Test Data Files</w:delText>
          </w:r>
          <w:r w:rsidDel="005A6B63">
            <w:rPr>
              <w:webHidden/>
            </w:rPr>
            <w:tab/>
          </w:r>
        </w:del>
      </w:ins>
      <w:ins w:id="1691" w:author="john" w:date="2020-11-28T18:39:00Z">
        <w:del w:id="1692" w:author="John Clevenger" w:date="2023-11-18T14:49:00Z">
          <w:r w:rsidDel="005A6B63">
            <w:rPr>
              <w:webHidden/>
            </w:rPr>
            <w:delText>43</w:delText>
          </w:r>
        </w:del>
      </w:ins>
    </w:p>
    <w:p w14:paraId="51DA7763" w14:textId="724AFA63" w:rsidR="005D2B69" w:rsidDel="005A6B63" w:rsidRDefault="005D2B69">
      <w:pPr>
        <w:pStyle w:val="TOC3"/>
        <w:rPr>
          <w:ins w:id="1693" w:author="john" w:date="2020-11-28T18:38:00Z"/>
          <w:del w:id="1694" w:author="John Clevenger" w:date="2023-11-18T14:49:00Z"/>
          <w:rFonts w:asciiTheme="minorHAnsi" w:eastAsiaTheme="minorEastAsia" w:hAnsiTheme="minorHAnsi" w:cstheme="minorBidi"/>
          <w:sz w:val="22"/>
          <w:szCs w:val="22"/>
        </w:rPr>
      </w:pPr>
      <w:ins w:id="1695" w:author="john" w:date="2020-11-28T18:38:00Z">
        <w:del w:id="1696" w:author="John Clevenger" w:date="2023-11-18T14:49:00Z">
          <w:r w:rsidRPr="00D411E4" w:rsidDel="005A6B63">
            <w:rPr>
              <w:rStyle w:val="Hyperlink"/>
            </w:rPr>
            <w:delText>6.3.3</w:delText>
          </w:r>
          <w:r w:rsidDel="005A6B63">
            <w:rPr>
              <w:rFonts w:asciiTheme="minorHAnsi" w:eastAsiaTheme="minorEastAsia" w:hAnsiTheme="minorHAnsi" w:cstheme="minorBidi"/>
              <w:sz w:val="22"/>
              <w:szCs w:val="22"/>
            </w:rPr>
            <w:tab/>
          </w:r>
          <w:r w:rsidRPr="00D411E4" w:rsidDel="005A6B63">
            <w:rPr>
              <w:rStyle w:val="Hyperlink"/>
            </w:rPr>
            <w:delText>Defining Judging Type</w:delText>
          </w:r>
          <w:r w:rsidDel="005A6B63">
            <w:rPr>
              <w:webHidden/>
            </w:rPr>
            <w:tab/>
          </w:r>
        </w:del>
      </w:ins>
      <w:ins w:id="1697" w:author="john" w:date="2020-11-28T18:39:00Z">
        <w:del w:id="1698" w:author="John Clevenger" w:date="2023-11-18T14:49:00Z">
          <w:r w:rsidDel="005A6B63">
            <w:rPr>
              <w:webHidden/>
            </w:rPr>
            <w:delText>45</w:delText>
          </w:r>
        </w:del>
      </w:ins>
    </w:p>
    <w:p w14:paraId="4522F226" w14:textId="066F6C3B" w:rsidR="005D2B69" w:rsidDel="005A6B63" w:rsidRDefault="005D2B69">
      <w:pPr>
        <w:pStyle w:val="TOC3"/>
        <w:rPr>
          <w:ins w:id="1699" w:author="john" w:date="2020-11-28T18:38:00Z"/>
          <w:del w:id="1700" w:author="John Clevenger" w:date="2023-11-18T14:49:00Z"/>
          <w:rFonts w:asciiTheme="minorHAnsi" w:eastAsiaTheme="minorEastAsia" w:hAnsiTheme="minorHAnsi" w:cstheme="minorBidi"/>
          <w:sz w:val="22"/>
          <w:szCs w:val="22"/>
        </w:rPr>
      </w:pPr>
      <w:ins w:id="1701" w:author="john" w:date="2020-11-28T18:38:00Z">
        <w:del w:id="1702" w:author="John Clevenger" w:date="2023-11-18T14:49:00Z">
          <w:r w:rsidRPr="00D411E4" w:rsidDel="005A6B63">
            <w:rPr>
              <w:rStyle w:val="Hyperlink"/>
            </w:rPr>
            <w:delText>6.3.4</w:delText>
          </w:r>
          <w:r w:rsidDel="005A6B63">
            <w:rPr>
              <w:rFonts w:asciiTheme="minorHAnsi" w:eastAsiaTheme="minorEastAsia" w:hAnsiTheme="minorHAnsi" w:cstheme="minorBidi"/>
              <w:sz w:val="22"/>
              <w:szCs w:val="22"/>
            </w:rPr>
            <w:tab/>
          </w:r>
          <w:r w:rsidRPr="00D411E4" w:rsidDel="005A6B63">
            <w:rPr>
              <w:rStyle w:val="Hyperlink"/>
            </w:rPr>
            <w:delText>Assigning  Auto Judging to Judge modules</w:delText>
          </w:r>
          <w:r w:rsidDel="005A6B63">
            <w:rPr>
              <w:webHidden/>
            </w:rPr>
            <w:tab/>
          </w:r>
        </w:del>
      </w:ins>
      <w:ins w:id="1703" w:author="john" w:date="2020-11-28T18:39:00Z">
        <w:del w:id="1704" w:author="John Clevenger" w:date="2023-11-18T14:49:00Z">
          <w:r w:rsidDel="005A6B63">
            <w:rPr>
              <w:webHidden/>
            </w:rPr>
            <w:delText>46</w:delText>
          </w:r>
        </w:del>
      </w:ins>
    </w:p>
    <w:p w14:paraId="68B065D5" w14:textId="3A7A2304" w:rsidR="005D2B69" w:rsidDel="005A6B63" w:rsidRDefault="005D2B69">
      <w:pPr>
        <w:pStyle w:val="TOC2"/>
        <w:rPr>
          <w:ins w:id="1705" w:author="john" w:date="2020-11-28T18:38:00Z"/>
          <w:del w:id="1706" w:author="John Clevenger" w:date="2023-11-18T14:49:00Z"/>
          <w:rFonts w:asciiTheme="minorHAnsi" w:eastAsiaTheme="minorEastAsia" w:hAnsiTheme="minorHAnsi" w:cstheme="minorBidi"/>
          <w:b w:val="0"/>
          <w:bCs w:val="0"/>
          <w:sz w:val="22"/>
          <w:szCs w:val="22"/>
        </w:rPr>
      </w:pPr>
      <w:ins w:id="1707" w:author="john" w:date="2020-11-28T18:38:00Z">
        <w:del w:id="1708" w:author="John Clevenger" w:date="2023-11-18T14:49:00Z">
          <w:r w:rsidRPr="00D411E4" w:rsidDel="005A6B63">
            <w:rPr>
              <w:rStyle w:val="Hyperlink"/>
            </w:rPr>
            <w:delText>6.4</w:delText>
          </w:r>
          <w:r w:rsidDel="005A6B63">
            <w:rPr>
              <w:rFonts w:asciiTheme="minorHAnsi" w:eastAsiaTheme="minorEastAsia" w:hAnsiTheme="minorHAnsi" w:cstheme="minorBidi"/>
              <w:b w:val="0"/>
              <w:bCs w:val="0"/>
              <w:sz w:val="22"/>
              <w:szCs w:val="22"/>
            </w:rPr>
            <w:tab/>
          </w:r>
          <w:r w:rsidRPr="00D411E4" w:rsidDel="005A6B63">
            <w:rPr>
              <w:rStyle w:val="Hyperlink"/>
            </w:rPr>
            <w:delText>Contest  Languages</w:delText>
          </w:r>
          <w:r w:rsidDel="005A6B63">
            <w:rPr>
              <w:webHidden/>
            </w:rPr>
            <w:tab/>
          </w:r>
        </w:del>
      </w:ins>
      <w:ins w:id="1709" w:author="john" w:date="2020-11-28T18:39:00Z">
        <w:del w:id="1710" w:author="John Clevenger" w:date="2023-11-18T14:49:00Z">
          <w:r w:rsidDel="005A6B63">
            <w:rPr>
              <w:webHidden/>
            </w:rPr>
            <w:delText>49</w:delText>
          </w:r>
        </w:del>
      </w:ins>
    </w:p>
    <w:p w14:paraId="523F87E6" w14:textId="30F1257E" w:rsidR="005D2B69" w:rsidDel="005A6B63" w:rsidRDefault="005D2B69">
      <w:pPr>
        <w:pStyle w:val="TOC3"/>
        <w:rPr>
          <w:ins w:id="1711" w:author="john" w:date="2020-11-28T18:38:00Z"/>
          <w:del w:id="1712" w:author="John Clevenger" w:date="2023-11-18T14:49:00Z"/>
          <w:rFonts w:asciiTheme="minorHAnsi" w:eastAsiaTheme="minorEastAsia" w:hAnsiTheme="minorHAnsi" w:cstheme="minorBidi"/>
          <w:sz w:val="22"/>
          <w:szCs w:val="22"/>
        </w:rPr>
      </w:pPr>
      <w:ins w:id="1713" w:author="john" w:date="2020-11-28T18:38:00Z">
        <w:del w:id="1714" w:author="John Clevenger" w:date="2023-11-18T14:49:00Z">
          <w:r w:rsidRPr="00D411E4" w:rsidDel="005A6B63">
            <w:rPr>
              <w:rStyle w:val="Hyperlink"/>
            </w:rPr>
            <w:delText>6.4.1</w:delText>
          </w:r>
          <w:r w:rsidDel="005A6B63">
            <w:rPr>
              <w:rFonts w:asciiTheme="minorHAnsi" w:eastAsiaTheme="minorEastAsia" w:hAnsiTheme="minorHAnsi" w:cstheme="minorBidi"/>
              <w:sz w:val="22"/>
              <w:szCs w:val="22"/>
            </w:rPr>
            <w:tab/>
          </w:r>
          <w:r w:rsidRPr="00D411E4" w:rsidDel="005A6B63">
            <w:rPr>
              <w:rStyle w:val="Hyperlink"/>
            </w:rPr>
            <w:delText>Defining a Language</w:delText>
          </w:r>
          <w:r w:rsidDel="005A6B63">
            <w:rPr>
              <w:webHidden/>
            </w:rPr>
            <w:tab/>
          </w:r>
        </w:del>
      </w:ins>
      <w:ins w:id="1715" w:author="john" w:date="2020-11-28T18:39:00Z">
        <w:del w:id="1716" w:author="John Clevenger" w:date="2023-11-18T14:49:00Z">
          <w:r w:rsidDel="005A6B63">
            <w:rPr>
              <w:webHidden/>
            </w:rPr>
            <w:delText>49</w:delText>
          </w:r>
        </w:del>
      </w:ins>
    </w:p>
    <w:p w14:paraId="6A4D757E" w14:textId="6C4304EC" w:rsidR="005D2B69" w:rsidDel="005A6B63" w:rsidRDefault="005D2B69">
      <w:pPr>
        <w:pStyle w:val="TOC3"/>
        <w:rPr>
          <w:ins w:id="1717" w:author="john" w:date="2020-11-28T18:38:00Z"/>
          <w:del w:id="1718" w:author="John Clevenger" w:date="2023-11-18T14:49:00Z"/>
          <w:rFonts w:asciiTheme="minorHAnsi" w:eastAsiaTheme="minorEastAsia" w:hAnsiTheme="minorHAnsi" w:cstheme="minorBidi"/>
          <w:sz w:val="22"/>
          <w:szCs w:val="22"/>
        </w:rPr>
      </w:pPr>
      <w:ins w:id="1719" w:author="john" w:date="2020-11-28T18:38:00Z">
        <w:del w:id="1720" w:author="John Clevenger" w:date="2023-11-18T14:49:00Z">
          <w:r w:rsidRPr="00D411E4" w:rsidDel="005A6B63">
            <w:rPr>
              <w:rStyle w:val="Hyperlink"/>
            </w:rPr>
            <w:delText>6.4.2</w:delText>
          </w:r>
          <w:r w:rsidDel="005A6B63">
            <w:rPr>
              <w:rFonts w:asciiTheme="minorHAnsi" w:eastAsiaTheme="minorEastAsia" w:hAnsiTheme="minorHAnsi" w:cstheme="minorBidi"/>
              <w:sz w:val="22"/>
              <w:szCs w:val="22"/>
            </w:rPr>
            <w:tab/>
          </w:r>
          <w:r w:rsidRPr="00D411E4" w:rsidDel="005A6B63">
            <w:rPr>
              <w:rStyle w:val="Hyperlink"/>
            </w:rPr>
            <w:delText>Command Parameter Substitutions</w:delText>
          </w:r>
          <w:r w:rsidDel="005A6B63">
            <w:rPr>
              <w:webHidden/>
            </w:rPr>
            <w:tab/>
          </w:r>
        </w:del>
      </w:ins>
      <w:ins w:id="1721" w:author="john" w:date="2020-11-28T18:39:00Z">
        <w:del w:id="1722" w:author="John Clevenger" w:date="2023-11-18T14:49:00Z">
          <w:r w:rsidDel="005A6B63">
            <w:rPr>
              <w:webHidden/>
            </w:rPr>
            <w:delText>53</w:delText>
          </w:r>
        </w:del>
      </w:ins>
    </w:p>
    <w:p w14:paraId="38A1550A" w14:textId="44774EB6" w:rsidR="005D2B69" w:rsidDel="005A6B63" w:rsidRDefault="005D2B69">
      <w:pPr>
        <w:pStyle w:val="TOC3"/>
        <w:rPr>
          <w:ins w:id="1723" w:author="john" w:date="2020-11-28T18:38:00Z"/>
          <w:del w:id="1724" w:author="John Clevenger" w:date="2023-11-18T14:49:00Z"/>
          <w:rFonts w:asciiTheme="minorHAnsi" w:eastAsiaTheme="minorEastAsia" w:hAnsiTheme="minorHAnsi" w:cstheme="minorBidi"/>
          <w:sz w:val="22"/>
          <w:szCs w:val="22"/>
        </w:rPr>
      </w:pPr>
      <w:ins w:id="1725" w:author="john" w:date="2020-11-28T18:38:00Z">
        <w:del w:id="1726" w:author="John Clevenger" w:date="2023-11-18T14:49:00Z">
          <w:r w:rsidRPr="00D411E4" w:rsidDel="005A6B63">
            <w:rPr>
              <w:rStyle w:val="Hyperlink"/>
            </w:rPr>
            <w:delText>6.4.3</w:delText>
          </w:r>
          <w:r w:rsidDel="005A6B63">
            <w:rPr>
              <w:rFonts w:asciiTheme="minorHAnsi" w:eastAsiaTheme="minorEastAsia" w:hAnsiTheme="minorHAnsi" w:cstheme="minorBidi"/>
              <w:sz w:val="22"/>
              <w:szCs w:val="22"/>
            </w:rPr>
            <w:tab/>
          </w:r>
          <w:r w:rsidRPr="00D411E4" w:rsidDel="005A6B63">
            <w:rPr>
              <w:rStyle w:val="Hyperlink"/>
            </w:rPr>
            <w:delText>Language  Definition  Examples</w:delText>
          </w:r>
          <w:r w:rsidDel="005A6B63">
            <w:rPr>
              <w:webHidden/>
            </w:rPr>
            <w:tab/>
          </w:r>
        </w:del>
      </w:ins>
      <w:ins w:id="1727" w:author="john" w:date="2020-11-28T18:39:00Z">
        <w:del w:id="1728" w:author="John Clevenger" w:date="2023-11-18T14:49:00Z">
          <w:r w:rsidDel="005A6B63">
            <w:rPr>
              <w:webHidden/>
            </w:rPr>
            <w:delText>53</w:delText>
          </w:r>
        </w:del>
      </w:ins>
    </w:p>
    <w:p w14:paraId="20483A8D" w14:textId="40CA4251" w:rsidR="005D2B69" w:rsidDel="005A6B63" w:rsidRDefault="005D2B69">
      <w:pPr>
        <w:pStyle w:val="TOC3"/>
        <w:rPr>
          <w:ins w:id="1729" w:author="john" w:date="2020-11-28T18:38:00Z"/>
          <w:del w:id="1730" w:author="John Clevenger" w:date="2023-11-18T14:49:00Z"/>
          <w:rFonts w:asciiTheme="minorHAnsi" w:eastAsiaTheme="minorEastAsia" w:hAnsiTheme="minorHAnsi" w:cstheme="minorBidi"/>
          <w:sz w:val="22"/>
          <w:szCs w:val="22"/>
        </w:rPr>
      </w:pPr>
      <w:ins w:id="1731" w:author="john" w:date="2020-11-28T18:38:00Z">
        <w:del w:id="1732" w:author="John Clevenger" w:date="2023-11-18T14:49:00Z">
          <w:r w:rsidRPr="00D411E4" w:rsidDel="005A6B63">
            <w:rPr>
              <w:rStyle w:val="Hyperlink"/>
            </w:rPr>
            <w:delText>6.4.4</w:delText>
          </w:r>
          <w:r w:rsidDel="005A6B63">
            <w:rPr>
              <w:rFonts w:asciiTheme="minorHAnsi" w:eastAsiaTheme="minorEastAsia" w:hAnsiTheme="minorHAnsi" w:cstheme="minorBidi"/>
              <w:sz w:val="22"/>
              <w:szCs w:val="22"/>
            </w:rPr>
            <w:tab/>
          </w:r>
          <w:r w:rsidRPr="00D411E4" w:rsidDel="005A6B63">
            <w:rPr>
              <w:rStyle w:val="Hyperlink"/>
            </w:rPr>
            <w:delText>Language  Definitions In Multi-Site Contests</w:delText>
          </w:r>
          <w:r w:rsidDel="005A6B63">
            <w:rPr>
              <w:webHidden/>
            </w:rPr>
            <w:tab/>
          </w:r>
        </w:del>
      </w:ins>
      <w:ins w:id="1733" w:author="john" w:date="2020-11-28T18:39:00Z">
        <w:del w:id="1734" w:author="John Clevenger" w:date="2023-11-18T14:49:00Z">
          <w:r w:rsidDel="005A6B63">
            <w:rPr>
              <w:webHidden/>
            </w:rPr>
            <w:delText>55</w:delText>
          </w:r>
        </w:del>
      </w:ins>
    </w:p>
    <w:p w14:paraId="0DFAE581" w14:textId="46F9BAAA" w:rsidR="005D2B69" w:rsidDel="005A6B63" w:rsidRDefault="005D2B69">
      <w:pPr>
        <w:pStyle w:val="TOC2"/>
        <w:rPr>
          <w:ins w:id="1735" w:author="john" w:date="2020-11-28T18:38:00Z"/>
          <w:del w:id="1736" w:author="John Clevenger" w:date="2023-11-18T14:49:00Z"/>
          <w:rFonts w:asciiTheme="minorHAnsi" w:eastAsiaTheme="minorEastAsia" w:hAnsiTheme="minorHAnsi" w:cstheme="minorBidi"/>
          <w:b w:val="0"/>
          <w:bCs w:val="0"/>
          <w:sz w:val="22"/>
          <w:szCs w:val="22"/>
        </w:rPr>
      </w:pPr>
      <w:ins w:id="1737" w:author="john" w:date="2020-11-28T18:38:00Z">
        <w:del w:id="1738" w:author="John Clevenger" w:date="2023-11-18T14:49:00Z">
          <w:r w:rsidRPr="00D411E4" w:rsidDel="005A6B63">
            <w:rPr>
              <w:rStyle w:val="Hyperlink"/>
            </w:rPr>
            <w:delText>6.5</w:delText>
          </w:r>
          <w:r w:rsidDel="005A6B63">
            <w:rPr>
              <w:rFonts w:asciiTheme="minorHAnsi" w:eastAsiaTheme="minorEastAsia" w:hAnsiTheme="minorHAnsi" w:cstheme="minorBidi"/>
              <w:b w:val="0"/>
              <w:bCs w:val="0"/>
              <w:sz w:val="22"/>
              <w:szCs w:val="22"/>
            </w:rPr>
            <w:tab/>
          </w:r>
          <w:r w:rsidRPr="00D411E4" w:rsidDel="005A6B63">
            <w:rPr>
              <w:rStyle w:val="Hyperlink"/>
            </w:rPr>
            <w:delText>Contest  Judgments</w:delText>
          </w:r>
          <w:r w:rsidDel="005A6B63">
            <w:rPr>
              <w:webHidden/>
            </w:rPr>
            <w:tab/>
          </w:r>
        </w:del>
      </w:ins>
      <w:ins w:id="1739" w:author="john" w:date="2020-11-28T18:39:00Z">
        <w:del w:id="1740" w:author="John Clevenger" w:date="2023-11-18T14:49:00Z">
          <w:r w:rsidDel="005A6B63">
            <w:rPr>
              <w:webHidden/>
            </w:rPr>
            <w:delText>57</w:delText>
          </w:r>
        </w:del>
      </w:ins>
    </w:p>
    <w:p w14:paraId="6D4334C4" w14:textId="4B449E5C" w:rsidR="005D2B69" w:rsidDel="005A6B63" w:rsidRDefault="005D2B69">
      <w:pPr>
        <w:pStyle w:val="TOC3"/>
        <w:rPr>
          <w:ins w:id="1741" w:author="john" w:date="2020-11-28T18:38:00Z"/>
          <w:del w:id="1742" w:author="John Clevenger" w:date="2023-11-18T14:49:00Z"/>
          <w:rFonts w:asciiTheme="minorHAnsi" w:eastAsiaTheme="minorEastAsia" w:hAnsiTheme="minorHAnsi" w:cstheme="minorBidi"/>
          <w:sz w:val="22"/>
          <w:szCs w:val="22"/>
        </w:rPr>
      </w:pPr>
      <w:ins w:id="1743" w:author="john" w:date="2020-11-28T18:38:00Z">
        <w:del w:id="1744" w:author="John Clevenger" w:date="2023-11-18T14:49:00Z">
          <w:r w:rsidRPr="00D411E4" w:rsidDel="005A6B63">
            <w:rPr>
              <w:rStyle w:val="Hyperlink"/>
            </w:rPr>
            <w:delText>6.5.1</w:delText>
          </w:r>
          <w:r w:rsidDel="005A6B63">
            <w:rPr>
              <w:rFonts w:asciiTheme="minorHAnsi" w:eastAsiaTheme="minorEastAsia" w:hAnsiTheme="minorHAnsi" w:cstheme="minorBidi"/>
              <w:sz w:val="22"/>
              <w:szCs w:val="22"/>
            </w:rPr>
            <w:tab/>
          </w:r>
          <w:r w:rsidRPr="00D411E4" w:rsidDel="005A6B63">
            <w:rPr>
              <w:rStyle w:val="Hyperlink"/>
            </w:rPr>
            <w:delText>Defining a New Judgment</w:delText>
          </w:r>
          <w:r w:rsidDel="005A6B63">
            <w:rPr>
              <w:webHidden/>
            </w:rPr>
            <w:tab/>
          </w:r>
        </w:del>
      </w:ins>
      <w:ins w:id="1745" w:author="john" w:date="2020-11-28T18:39:00Z">
        <w:del w:id="1746" w:author="John Clevenger" w:date="2023-11-18T14:49:00Z">
          <w:r w:rsidDel="005A6B63">
            <w:rPr>
              <w:webHidden/>
            </w:rPr>
            <w:delText>57</w:delText>
          </w:r>
        </w:del>
      </w:ins>
    </w:p>
    <w:p w14:paraId="464C382B" w14:textId="72F2388E" w:rsidR="005D2B69" w:rsidDel="005A6B63" w:rsidRDefault="005D2B69">
      <w:pPr>
        <w:pStyle w:val="TOC3"/>
        <w:rPr>
          <w:ins w:id="1747" w:author="john" w:date="2020-11-28T18:38:00Z"/>
          <w:del w:id="1748" w:author="John Clevenger" w:date="2023-11-18T14:49:00Z"/>
          <w:rFonts w:asciiTheme="minorHAnsi" w:eastAsiaTheme="minorEastAsia" w:hAnsiTheme="minorHAnsi" w:cstheme="minorBidi"/>
          <w:sz w:val="22"/>
          <w:szCs w:val="22"/>
        </w:rPr>
      </w:pPr>
      <w:ins w:id="1749" w:author="john" w:date="2020-11-28T18:38:00Z">
        <w:del w:id="1750" w:author="John Clevenger" w:date="2023-11-18T14:49:00Z">
          <w:r w:rsidRPr="00D411E4" w:rsidDel="005A6B63">
            <w:rPr>
              <w:rStyle w:val="Hyperlink"/>
            </w:rPr>
            <w:delText>6.5.2</w:delText>
          </w:r>
          <w:r w:rsidDel="005A6B63">
            <w:rPr>
              <w:rFonts w:asciiTheme="minorHAnsi" w:eastAsiaTheme="minorEastAsia" w:hAnsiTheme="minorHAnsi" w:cstheme="minorBidi"/>
              <w:sz w:val="22"/>
              <w:szCs w:val="22"/>
            </w:rPr>
            <w:tab/>
          </w:r>
          <w:r w:rsidRPr="00D411E4" w:rsidDel="005A6B63">
            <w:rPr>
              <w:rStyle w:val="Hyperlink"/>
            </w:rPr>
            <w:delText>Changing Existing Judgments</w:delText>
          </w:r>
          <w:r w:rsidDel="005A6B63">
            <w:rPr>
              <w:webHidden/>
            </w:rPr>
            <w:tab/>
          </w:r>
        </w:del>
      </w:ins>
      <w:ins w:id="1751" w:author="john" w:date="2020-11-28T18:39:00Z">
        <w:del w:id="1752" w:author="John Clevenger" w:date="2023-11-18T14:49:00Z">
          <w:r w:rsidDel="005A6B63">
            <w:rPr>
              <w:webHidden/>
            </w:rPr>
            <w:delText>58</w:delText>
          </w:r>
        </w:del>
      </w:ins>
    </w:p>
    <w:p w14:paraId="751391ED" w14:textId="61F58A84" w:rsidR="005D2B69" w:rsidDel="005A6B63" w:rsidRDefault="005D2B69">
      <w:pPr>
        <w:pStyle w:val="TOC2"/>
        <w:rPr>
          <w:ins w:id="1753" w:author="john" w:date="2020-11-28T18:38:00Z"/>
          <w:del w:id="1754" w:author="John Clevenger" w:date="2023-11-18T14:49:00Z"/>
          <w:rFonts w:asciiTheme="minorHAnsi" w:eastAsiaTheme="minorEastAsia" w:hAnsiTheme="minorHAnsi" w:cstheme="minorBidi"/>
          <w:b w:val="0"/>
          <w:bCs w:val="0"/>
          <w:sz w:val="22"/>
          <w:szCs w:val="22"/>
        </w:rPr>
      </w:pPr>
      <w:ins w:id="1755" w:author="john" w:date="2020-11-28T18:38:00Z">
        <w:del w:id="1756" w:author="John Clevenger" w:date="2023-11-18T14:49:00Z">
          <w:r w:rsidRPr="00D411E4" w:rsidDel="005A6B63">
            <w:rPr>
              <w:rStyle w:val="Hyperlink"/>
            </w:rPr>
            <w:delText>6.6</w:delText>
          </w:r>
          <w:r w:rsidDel="005A6B63">
            <w:rPr>
              <w:rFonts w:asciiTheme="minorHAnsi" w:eastAsiaTheme="minorEastAsia" w:hAnsiTheme="minorHAnsi" w:cstheme="minorBidi"/>
              <w:b w:val="0"/>
              <w:bCs w:val="0"/>
              <w:sz w:val="22"/>
              <w:szCs w:val="22"/>
            </w:rPr>
            <w:tab/>
          </w:r>
          <w:r w:rsidRPr="00D411E4" w:rsidDel="005A6B63">
            <w:rPr>
              <w:rStyle w:val="Hyperlink"/>
            </w:rPr>
            <w:delText>Balloon Notifications</w:delText>
          </w:r>
          <w:r w:rsidDel="005A6B63">
            <w:rPr>
              <w:webHidden/>
            </w:rPr>
            <w:tab/>
          </w:r>
        </w:del>
      </w:ins>
      <w:ins w:id="1757" w:author="john" w:date="2020-11-28T18:39:00Z">
        <w:del w:id="1758" w:author="John Clevenger" w:date="2023-11-18T14:49:00Z">
          <w:r w:rsidDel="005A6B63">
            <w:rPr>
              <w:webHidden/>
            </w:rPr>
            <w:delText>59</w:delText>
          </w:r>
        </w:del>
      </w:ins>
    </w:p>
    <w:p w14:paraId="0AD215CE" w14:textId="3BE6E4E8" w:rsidR="005D2B69" w:rsidDel="005A6B63" w:rsidRDefault="005D2B69">
      <w:pPr>
        <w:pStyle w:val="TOC3"/>
        <w:rPr>
          <w:ins w:id="1759" w:author="john" w:date="2020-11-28T18:38:00Z"/>
          <w:del w:id="1760" w:author="John Clevenger" w:date="2023-11-18T14:49:00Z"/>
          <w:rFonts w:asciiTheme="minorHAnsi" w:eastAsiaTheme="minorEastAsia" w:hAnsiTheme="minorHAnsi" w:cstheme="minorBidi"/>
          <w:sz w:val="22"/>
          <w:szCs w:val="22"/>
        </w:rPr>
      </w:pPr>
      <w:ins w:id="1761" w:author="john" w:date="2020-11-28T18:38:00Z">
        <w:del w:id="1762" w:author="John Clevenger" w:date="2023-11-18T14:49:00Z">
          <w:r w:rsidRPr="00D411E4" w:rsidDel="005A6B63">
            <w:rPr>
              <w:rStyle w:val="Hyperlink"/>
            </w:rPr>
            <w:delText>6.6.1</w:delText>
          </w:r>
          <w:r w:rsidDel="005A6B63">
            <w:rPr>
              <w:rFonts w:asciiTheme="minorHAnsi" w:eastAsiaTheme="minorEastAsia" w:hAnsiTheme="minorHAnsi" w:cstheme="minorBidi"/>
              <w:sz w:val="22"/>
              <w:szCs w:val="22"/>
            </w:rPr>
            <w:tab/>
          </w:r>
          <w:r w:rsidRPr="00D411E4" w:rsidDel="005A6B63">
            <w:rPr>
              <w:rStyle w:val="Hyperlink"/>
            </w:rPr>
            <w:delText>Defining Balloon Notifications</w:delText>
          </w:r>
          <w:r w:rsidDel="005A6B63">
            <w:rPr>
              <w:webHidden/>
            </w:rPr>
            <w:tab/>
          </w:r>
        </w:del>
      </w:ins>
      <w:ins w:id="1763" w:author="john" w:date="2020-11-28T18:39:00Z">
        <w:del w:id="1764" w:author="John Clevenger" w:date="2023-11-18T14:49:00Z">
          <w:r w:rsidDel="005A6B63">
            <w:rPr>
              <w:webHidden/>
            </w:rPr>
            <w:delText>60</w:delText>
          </w:r>
        </w:del>
      </w:ins>
    </w:p>
    <w:p w14:paraId="389B381C" w14:textId="17B810C2" w:rsidR="005D2B69" w:rsidDel="005A6B63" w:rsidRDefault="005D2B69">
      <w:pPr>
        <w:pStyle w:val="TOC3"/>
        <w:rPr>
          <w:ins w:id="1765" w:author="john" w:date="2020-11-28T18:38:00Z"/>
          <w:del w:id="1766" w:author="John Clevenger" w:date="2023-11-18T14:49:00Z"/>
          <w:rFonts w:asciiTheme="minorHAnsi" w:eastAsiaTheme="minorEastAsia" w:hAnsiTheme="minorHAnsi" w:cstheme="minorBidi"/>
          <w:sz w:val="22"/>
          <w:szCs w:val="22"/>
        </w:rPr>
      </w:pPr>
      <w:ins w:id="1767" w:author="john" w:date="2020-11-28T18:38:00Z">
        <w:del w:id="1768" w:author="John Clevenger" w:date="2023-11-18T14:49:00Z">
          <w:r w:rsidRPr="00D411E4" w:rsidDel="005A6B63">
            <w:rPr>
              <w:rStyle w:val="Hyperlink"/>
            </w:rPr>
            <w:delText>6.6.2</w:delText>
          </w:r>
          <w:r w:rsidDel="005A6B63">
            <w:rPr>
              <w:rFonts w:asciiTheme="minorHAnsi" w:eastAsiaTheme="minorEastAsia" w:hAnsiTheme="minorHAnsi" w:cstheme="minorBidi"/>
              <w:sz w:val="22"/>
              <w:szCs w:val="22"/>
            </w:rPr>
            <w:tab/>
          </w:r>
          <w:r w:rsidRPr="00D411E4" w:rsidDel="005A6B63">
            <w:rPr>
              <w:rStyle w:val="Hyperlink"/>
            </w:rPr>
            <w:delText>Email Server Advanced Settings</w:delText>
          </w:r>
          <w:r w:rsidDel="005A6B63">
            <w:rPr>
              <w:webHidden/>
            </w:rPr>
            <w:tab/>
          </w:r>
        </w:del>
      </w:ins>
      <w:ins w:id="1769" w:author="john" w:date="2020-11-28T18:39:00Z">
        <w:del w:id="1770" w:author="John Clevenger" w:date="2023-11-18T14:49:00Z">
          <w:r w:rsidDel="005A6B63">
            <w:rPr>
              <w:webHidden/>
            </w:rPr>
            <w:delText>61</w:delText>
          </w:r>
        </w:del>
      </w:ins>
    </w:p>
    <w:p w14:paraId="35C44D75" w14:textId="75C3B1B2" w:rsidR="005D2B69" w:rsidDel="005A6B63" w:rsidRDefault="005D2B69">
      <w:pPr>
        <w:pStyle w:val="TOC2"/>
        <w:rPr>
          <w:ins w:id="1771" w:author="john" w:date="2020-11-28T18:38:00Z"/>
          <w:del w:id="1772" w:author="John Clevenger" w:date="2023-11-18T14:49:00Z"/>
          <w:rFonts w:asciiTheme="minorHAnsi" w:eastAsiaTheme="minorEastAsia" w:hAnsiTheme="minorHAnsi" w:cstheme="minorBidi"/>
          <w:b w:val="0"/>
          <w:bCs w:val="0"/>
          <w:sz w:val="22"/>
          <w:szCs w:val="22"/>
        </w:rPr>
      </w:pPr>
      <w:ins w:id="1773" w:author="john" w:date="2020-11-28T18:38:00Z">
        <w:del w:id="1774" w:author="John Clevenger" w:date="2023-11-18T14:49:00Z">
          <w:r w:rsidRPr="00D411E4" w:rsidDel="005A6B63">
            <w:rPr>
              <w:rStyle w:val="Hyperlink"/>
            </w:rPr>
            <w:delText>6.7</w:delText>
          </w:r>
          <w:r w:rsidDel="005A6B63">
            <w:rPr>
              <w:rFonts w:asciiTheme="minorHAnsi" w:eastAsiaTheme="minorEastAsia" w:hAnsiTheme="minorHAnsi" w:cstheme="minorBidi"/>
              <w:b w:val="0"/>
              <w:bCs w:val="0"/>
              <w:sz w:val="22"/>
              <w:szCs w:val="22"/>
            </w:rPr>
            <w:tab/>
          </w:r>
          <w:r w:rsidRPr="00D411E4" w:rsidDel="005A6B63">
            <w:rPr>
              <w:rStyle w:val="Hyperlink"/>
            </w:rPr>
            <w:delText>Options (Settings tab)</w:delText>
          </w:r>
          <w:r w:rsidDel="005A6B63">
            <w:rPr>
              <w:webHidden/>
            </w:rPr>
            <w:tab/>
          </w:r>
        </w:del>
      </w:ins>
      <w:ins w:id="1775" w:author="john" w:date="2020-11-28T18:39:00Z">
        <w:del w:id="1776" w:author="John Clevenger" w:date="2023-11-18T14:49:00Z">
          <w:r w:rsidDel="005A6B63">
            <w:rPr>
              <w:webHidden/>
            </w:rPr>
            <w:delText>62</w:delText>
          </w:r>
        </w:del>
      </w:ins>
    </w:p>
    <w:p w14:paraId="46DC5FB0" w14:textId="21C5008F" w:rsidR="005D2B69" w:rsidDel="005A6B63" w:rsidRDefault="005D2B69">
      <w:pPr>
        <w:pStyle w:val="TOC2"/>
        <w:rPr>
          <w:ins w:id="1777" w:author="john" w:date="2020-11-28T18:38:00Z"/>
          <w:del w:id="1778" w:author="John Clevenger" w:date="2023-11-18T14:49:00Z"/>
          <w:rFonts w:asciiTheme="minorHAnsi" w:eastAsiaTheme="minorEastAsia" w:hAnsiTheme="minorHAnsi" w:cstheme="minorBidi"/>
          <w:b w:val="0"/>
          <w:bCs w:val="0"/>
          <w:sz w:val="22"/>
          <w:szCs w:val="22"/>
        </w:rPr>
      </w:pPr>
      <w:ins w:id="1779" w:author="john" w:date="2020-11-28T18:38:00Z">
        <w:del w:id="1780" w:author="John Clevenger" w:date="2023-11-18T14:49:00Z">
          <w:r w:rsidRPr="00D411E4" w:rsidDel="005A6B63">
            <w:rPr>
              <w:rStyle w:val="Hyperlink"/>
            </w:rPr>
            <w:delText>6.8</w:delText>
          </w:r>
          <w:r w:rsidDel="005A6B63">
            <w:rPr>
              <w:rFonts w:asciiTheme="minorHAnsi" w:eastAsiaTheme="minorEastAsia" w:hAnsiTheme="minorHAnsi" w:cstheme="minorBidi"/>
              <w:b w:val="0"/>
              <w:bCs w:val="0"/>
              <w:sz w:val="22"/>
              <w:szCs w:val="22"/>
            </w:rPr>
            <w:tab/>
          </w:r>
          <w:r w:rsidRPr="00D411E4" w:rsidDel="005A6B63">
            <w:rPr>
              <w:rStyle w:val="Hyperlink"/>
            </w:rPr>
            <w:delText>Sites</w:delText>
          </w:r>
          <w:r w:rsidDel="005A6B63">
            <w:rPr>
              <w:webHidden/>
            </w:rPr>
            <w:tab/>
          </w:r>
        </w:del>
      </w:ins>
      <w:ins w:id="1781" w:author="john" w:date="2020-11-28T18:39:00Z">
        <w:del w:id="1782" w:author="John Clevenger" w:date="2023-11-18T14:49:00Z">
          <w:r w:rsidDel="005A6B63">
            <w:rPr>
              <w:webHidden/>
            </w:rPr>
            <w:delText>65</w:delText>
          </w:r>
        </w:del>
      </w:ins>
    </w:p>
    <w:p w14:paraId="0F4FC925" w14:textId="75CAC2BF" w:rsidR="005D2B69" w:rsidDel="005A6B63" w:rsidRDefault="005D2B69">
      <w:pPr>
        <w:pStyle w:val="TOC1"/>
        <w:rPr>
          <w:ins w:id="1783" w:author="john" w:date="2020-11-28T18:38:00Z"/>
          <w:del w:id="1784" w:author="John Clevenger" w:date="2023-11-18T14:49:00Z"/>
          <w:rFonts w:asciiTheme="minorHAnsi" w:eastAsiaTheme="minorEastAsia" w:hAnsiTheme="minorHAnsi" w:cstheme="minorBidi"/>
          <w:b w:val="0"/>
          <w:bCs w:val="0"/>
          <w:iCs w:val="0"/>
          <w:sz w:val="22"/>
          <w:szCs w:val="22"/>
        </w:rPr>
      </w:pPr>
      <w:ins w:id="1785" w:author="john" w:date="2020-11-28T18:38:00Z">
        <w:del w:id="1786" w:author="John Clevenger" w:date="2023-11-18T14:49:00Z">
          <w:r w:rsidRPr="00D411E4" w:rsidDel="005A6B63">
            <w:rPr>
              <w:rStyle w:val="Hyperlink"/>
            </w:rPr>
            <w:delText>7</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Configuring the Contest via Configuration Files</w:delText>
          </w:r>
          <w:r w:rsidDel="005A6B63">
            <w:rPr>
              <w:webHidden/>
            </w:rPr>
            <w:tab/>
          </w:r>
        </w:del>
      </w:ins>
      <w:ins w:id="1787" w:author="john" w:date="2020-11-28T18:39:00Z">
        <w:del w:id="1788" w:author="John Clevenger" w:date="2023-11-18T14:49:00Z">
          <w:r w:rsidDel="005A6B63">
            <w:rPr>
              <w:webHidden/>
            </w:rPr>
            <w:delText>66</w:delText>
          </w:r>
        </w:del>
      </w:ins>
    </w:p>
    <w:p w14:paraId="02E43AA1" w14:textId="66A9029E" w:rsidR="005D2B69" w:rsidDel="005A6B63" w:rsidRDefault="005D2B69">
      <w:pPr>
        <w:pStyle w:val="TOC2"/>
        <w:rPr>
          <w:ins w:id="1789" w:author="john" w:date="2020-11-28T18:38:00Z"/>
          <w:del w:id="1790" w:author="John Clevenger" w:date="2023-11-18T14:49:00Z"/>
          <w:rFonts w:asciiTheme="minorHAnsi" w:eastAsiaTheme="minorEastAsia" w:hAnsiTheme="minorHAnsi" w:cstheme="minorBidi"/>
          <w:b w:val="0"/>
          <w:bCs w:val="0"/>
          <w:sz w:val="22"/>
          <w:szCs w:val="22"/>
        </w:rPr>
      </w:pPr>
      <w:ins w:id="1791" w:author="john" w:date="2020-11-28T18:38:00Z">
        <w:del w:id="1792" w:author="John Clevenger" w:date="2023-11-18T14:49:00Z">
          <w:r w:rsidRPr="00D411E4" w:rsidDel="005A6B63">
            <w:rPr>
              <w:rStyle w:val="Hyperlink"/>
            </w:rPr>
            <w:delText>7.1</w:delText>
          </w:r>
          <w:r w:rsidDel="005A6B63">
            <w:rPr>
              <w:rFonts w:asciiTheme="minorHAnsi" w:eastAsiaTheme="minorEastAsia" w:hAnsiTheme="minorHAnsi" w:cstheme="minorBidi"/>
              <w:b w:val="0"/>
              <w:bCs w:val="0"/>
              <w:sz w:val="22"/>
              <w:szCs w:val="22"/>
            </w:rPr>
            <w:tab/>
          </w:r>
          <w:r w:rsidRPr="00D411E4" w:rsidDel="005A6B63">
            <w:rPr>
              <w:rStyle w:val="Hyperlink"/>
            </w:rPr>
            <w:delText>Loading Configuration Files via the PC</w:delText>
          </w:r>
          <w:r w:rsidRPr="00D411E4" w:rsidDel="005A6B63">
            <w:rPr>
              <w:rStyle w:val="Hyperlink"/>
              <w:vertAlign w:val="superscript"/>
            </w:rPr>
            <w:delText>2</w:delText>
          </w:r>
          <w:r w:rsidRPr="00D411E4" w:rsidDel="005A6B63">
            <w:rPr>
              <w:rStyle w:val="Hyperlink"/>
            </w:rPr>
            <w:delText xml:space="preserve"> Server</w:delText>
          </w:r>
          <w:r w:rsidDel="005A6B63">
            <w:rPr>
              <w:webHidden/>
            </w:rPr>
            <w:tab/>
          </w:r>
        </w:del>
      </w:ins>
      <w:ins w:id="1793" w:author="john" w:date="2020-11-28T18:39:00Z">
        <w:del w:id="1794" w:author="John Clevenger" w:date="2023-11-18T14:49:00Z">
          <w:r w:rsidDel="005A6B63">
            <w:rPr>
              <w:webHidden/>
            </w:rPr>
            <w:delText>66</w:delText>
          </w:r>
        </w:del>
      </w:ins>
    </w:p>
    <w:p w14:paraId="08A9F015" w14:textId="2FA15797" w:rsidR="005D2B69" w:rsidDel="005A6B63" w:rsidRDefault="005D2B69">
      <w:pPr>
        <w:pStyle w:val="TOC2"/>
        <w:rPr>
          <w:ins w:id="1795" w:author="john" w:date="2020-11-28T18:38:00Z"/>
          <w:del w:id="1796" w:author="John Clevenger" w:date="2023-11-18T14:49:00Z"/>
          <w:rFonts w:asciiTheme="minorHAnsi" w:eastAsiaTheme="minorEastAsia" w:hAnsiTheme="minorHAnsi" w:cstheme="minorBidi"/>
          <w:b w:val="0"/>
          <w:bCs w:val="0"/>
          <w:sz w:val="22"/>
          <w:szCs w:val="22"/>
        </w:rPr>
      </w:pPr>
      <w:ins w:id="1797" w:author="john" w:date="2020-11-28T18:38:00Z">
        <w:del w:id="1798" w:author="John Clevenger" w:date="2023-11-18T14:49:00Z">
          <w:r w:rsidRPr="00D411E4" w:rsidDel="005A6B63">
            <w:rPr>
              <w:rStyle w:val="Hyperlink"/>
            </w:rPr>
            <w:delText>7.2</w:delText>
          </w:r>
          <w:r w:rsidDel="005A6B63">
            <w:rPr>
              <w:rFonts w:asciiTheme="minorHAnsi" w:eastAsiaTheme="minorEastAsia" w:hAnsiTheme="minorHAnsi" w:cstheme="minorBidi"/>
              <w:b w:val="0"/>
              <w:bCs w:val="0"/>
              <w:sz w:val="22"/>
              <w:szCs w:val="22"/>
            </w:rPr>
            <w:tab/>
          </w:r>
          <w:r w:rsidRPr="00D411E4" w:rsidDel="005A6B63">
            <w:rPr>
              <w:rStyle w:val="Hyperlink"/>
            </w:rPr>
            <w:delText>Loading Configuration Files via the PC</w:delText>
          </w:r>
          <w:r w:rsidRPr="00D411E4" w:rsidDel="005A6B63">
            <w:rPr>
              <w:rStyle w:val="Hyperlink"/>
              <w:vertAlign w:val="superscript"/>
            </w:rPr>
            <w:delText>2</w:delText>
          </w:r>
          <w:r w:rsidRPr="00D411E4" w:rsidDel="005A6B63">
            <w:rPr>
              <w:rStyle w:val="Hyperlink"/>
            </w:rPr>
            <w:delText xml:space="preserve"> Admin</w:delText>
          </w:r>
          <w:r w:rsidDel="005A6B63">
            <w:rPr>
              <w:webHidden/>
            </w:rPr>
            <w:tab/>
          </w:r>
        </w:del>
      </w:ins>
      <w:ins w:id="1799" w:author="john" w:date="2020-11-28T18:39:00Z">
        <w:del w:id="1800" w:author="John Clevenger" w:date="2023-11-18T14:49:00Z">
          <w:r w:rsidDel="005A6B63">
            <w:rPr>
              <w:webHidden/>
            </w:rPr>
            <w:delText>67</w:delText>
          </w:r>
        </w:del>
      </w:ins>
    </w:p>
    <w:p w14:paraId="7A6C14F1" w14:textId="3F32E0B9" w:rsidR="005D2B69" w:rsidDel="005A6B63" w:rsidRDefault="005D2B69">
      <w:pPr>
        <w:pStyle w:val="TOC2"/>
        <w:rPr>
          <w:ins w:id="1801" w:author="john" w:date="2020-11-28T18:38:00Z"/>
          <w:del w:id="1802" w:author="John Clevenger" w:date="2023-11-18T14:49:00Z"/>
          <w:rFonts w:asciiTheme="minorHAnsi" w:eastAsiaTheme="minorEastAsia" w:hAnsiTheme="minorHAnsi" w:cstheme="minorBidi"/>
          <w:b w:val="0"/>
          <w:bCs w:val="0"/>
          <w:sz w:val="22"/>
          <w:szCs w:val="22"/>
        </w:rPr>
      </w:pPr>
      <w:ins w:id="1803" w:author="john" w:date="2020-11-28T18:38:00Z">
        <w:del w:id="1804" w:author="John Clevenger" w:date="2023-11-18T14:49:00Z">
          <w:r w:rsidRPr="00D411E4" w:rsidDel="005A6B63">
            <w:rPr>
              <w:rStyle w:val="Hyperlink"/>
            </w:rPr>
            <w:delText>7.3</w:delText>
          </w:r>
          <w:r w:rsidDel="005A6B63">
            <w:rPr>
              <w:rFonts w:asciiTheme="minorHAnsi" w:eastAsiaTheme="minorEastAsia" w:hAnsiTheme="minorHAnsi" w:cstheme="minorBidi"/>
              <w:b w:val="0"/>
              <w:bCs w:val="0"/>
              <w:sz w:val="22"/>
              <w:szCs w:val="22"/>
            </w:rPr>
            <w:tab/>
          </w:r>
          <w:r w:rsidRPr="00D411E4" w:rsidDel="005A6B63">
            <w:rPr>
              <w:rStyle w:val="Hyperlink"/>
            </w:rPr>
            <w:delText>Additional Configuration File Capabilities</w:delText>
          </w:r>
          <w:r w:rsidDel="005A6B63">
            <w:rPr>
              <w:webHidden/>
            </w:rPr>
            <w:tab/>
          </w:r>
        </w:del>
      </w:ins>
      <w:ins w:id="1805" w:author="john" w:date="2020-11-28T18:39:00Z">
        <w:del w:id="1806" w:author="John Clevenger" w:date="2023-11-18T14:49:00Z">
          <w:r w:rsidDel="005A6B63">
            <w:rPr>
              <w:webHidden/>
            </w:rPr>
            <w:delText>67</w:delText>
          </w:r>
        </w:del>
      </w:ins>
    </w:p>
    <w:p w14:paraId="1F6C650B" w14:textId="1951E3FD" w:rsidR="005D2B69" w:rsidDel="005A6B63" w:rsidRDefault="005D2B69">
      <w:pPr>
        <w:pStyle w:val="TOC1"/>
        <w:rPr>
          <w:ins w:id="1807" w:author="john" w:date="2020-11-28T18:38:00Z"/>
          <w:del w:id="1808" w:author="John Clevenger" w:date="2023-11-18T14:49:00Z"/>
          <w:rFonts w:asciiTheme="minorHAnsi" w:eastAsiaTheme="minorEastAsia" w:hAnsiTheme="minorHAnsi" w:cstheme="minorBidi"/>
          <w:b w:val="0"/>
          <w:bCs w:val="0"/>
          <w:iCs w:val="0"/>
          <w:sz w:val="22"/>
          <w:szCs w:val="22"/>
        </w:rPr>
      </w:pPr>
      <w:ins w:id="1809" w:author="john" w:date="2020-11-28T18:38:00Z">
        <w:del w:id="1810" w:author="John Clevenger" w:date="2023-11-18T14:49:00Z">
          <w:r w:rsidRPr="00D411E4" w:rsidDel="005A6B63">
            <w:rPr>
              <w:rStyle w:val="Hyperlink"/>
            </w:rPr>
            <w:delText>8</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Starting the Contest</w:delText>
          </w:r>
          <w:r w:rsidDel="005A6B63">
            <w:rPr>
              <w:webHidden/>
            </w:rPr>
            <w:tab/>
          </w:r>
        </w:del>
      </w:ins>
      <w:ins w:id="1811" w:author="john" w:date="2020-11-28T18:39:00Z">
        <w:del w:id="1812" w:author="John Clevenger" w:date="2023-11-18T14:49:00Z">
          <w:r w:rsidDel="005A6B63">
            <w:rPr>
              <w:webHidden/>
            </w:rPr>
            <w:delText>69</w:delText>
          </w:r>
        </w:del>
      </w:ins>
    </w:p>
    <w:p w14:paraId="1C6D1929" w14:textId="14389D8C" w:rsidR="005D2B69" w:rsidDel="005A6B63" w:rsidRDefault="005D2B69">
      <w:pPr>
        <w:pStyle w:val="TOC2"/>
        <w:rPr>
          <w:ins w:id="1813" w:author="john" w:date="2020-11-28T18:38:00Z"/>
          <w:del w:id="1814" w:author="John Clevenger" w:date="2023-11-18T14:49:00Z"/>
          <w:rFonts w:asciiTheme="minorHAnsi" w:eastAsiaTheme="minorEastAsia" w:hAnsiTheme="minorHAnsi" w:cstheme="minorBidi"/>
          <w:b w:val="0"/>
          <w:bCs w:val="0"/>
          <w:sz w:val="22"/>
          <w:szCs w:val="22"/>
        </w:rPr>
      </w:pPr>
      <w:ins w:id="1815" w:author="john" w:date="2020-11-28T18:38:00Z">
        <w:del w:id="1816" w:author="John Clevenger" w:date="2023-11-18T14:49:00Z">
          <w:r w:rsidRPr="00D411E4" w:rsidDel="005A6B63">
            <w:rPr>
              <w:rStyle w:val="Hyperlink"/>
            </w:rPr>
            <w:delText>8.1</w:delText>
          </w:r>
          <w:r w:rsidDel="005A6B63">
            <w:rPr>
              <w:rFonts w:asciiTheme="minorHAnsi" w:eastAsiaTheme="minorEastAsia" w:hAnsiTheme="minorHAnsi" w:cstheme="minorBidi"/>
              <w:b w:val="0"/>
              <w:bCs w:val="0"/>
              <w:sz w:val="22"/>
              <w:szCs w:val="22"/>
            </w:rPr>
            <w:tab/>
          </w:r>
          <w:r w:rsidRPr="00D411E4" w:rsidDel="005A6B63">
            <w:rPr>
              <w:rStyle w:val="Hyperlink"/>
            </w:rPr>
            <w:delText>Clock Control</w:delText>
          </w:r>
          <w:r w:rsidDel="005A6B63">
            <w:rPr>
              <w:webHidden/>
            </w:rPr>
            <w:tab/>
          </w:r>
        </w:del>
      </w:ins>
      <w:ins w:id="1817" w:author="john" w:date="2020-11-28T18:39:00Z">
        <w:del w:id="1818" w:author="John Clevenger" w:date="2023-11-18T14:49:00Z">
          <w:r w:rsidDel="005A6B63">
            <w:rPr>
              <w:webHidden/>
            </w:rPr>
            <w:delText>69</w:delText>
          </w:r>
        </w:del>
      </w:ins>
    </w:p>
    <w:p w14:paraId="206AFC49" w14:textId="02014176" w:rsidR="005D2B69" w:rsidDel="005A6B63" w:rsidRDefault="005D2B69">
      <w:pPr>
        <w:pStyle w:val="TOC3"/>
        <w:rPr>
          <w:ins w:id="1819" w:author="john" w:date="2020-11-28T18:38:00Z"/>
          <w:del w:id="1820" w:author="John Clevenger" w:date="2023-11-18T14:49:00Z"/>
          <w:rFonts w:asciiTheme="minorHAnsi" w:eastAsiaTheme="minorEastAsia" w:hAnsiTheme="minorHAnsi" w:cstheme="minorBidi"/>
          <w:sz w:val="22"/>
          <w:szCs w:val="22"/>
        </w:rPr>
      </w:pPr>
      <w:ins w:id="1821" w:author="john" w:date="2020-11-28T18:38:00Z">
        <w:del w:id="1822" w:author="John Clevenger" w:date="2023-11-18T14:49:00Z">
          <w:r w:rsidRPr="00D411E4" w:rsidDel="005A6B63">
            <w:rPr>
              <w:rStyle w:val="Hyperlink"/>
            </w:rPr>
            <w:delText>8.1.1</w:delText>
          </w:r>
          <w:r w:rsidDel="005A6B63">
            <w:rPr>
              <w:rFonts w:asciiTheme="minorHAnsi" w:eastAsiaTheme="minorEastAsia" w:hAnsiTheme="minorHAnsi" w:cstheme="minorBidi"/>
              <w:sz w:val="22"/>
              <w:szCs w:val="22"/>
            </w:rPr>
            <w:tab/>
          </w:r>
          <w:r w:rsidRPr="00D411E4" w:rsidDel="005A6B63">
            <w:rPr>
              <w:rStyle w:val="Hyperlink"/>
            </w:rPr>
            <w:delText>Starting the Contest Manually</w:delText>
          </w:r>
          <w:r w:rsidDel="005A6B63">
            <w:rPr>
              <w:webHidden/>
            </w:rPr>
            <w:tab/>
          </w:r>
        </w:del>
      </w:ins>
      <w:ins w:id="1823" w:author="john" w:date="2020-11-28T18:39:00Z">
        <w:del w:id="1824" w:author="John Clevenger" w:date="2023-11-18T14:49:00Z">
          <w:r w:rsidDel="005A6B63">
            <w:rPr>
              <w:webHidden/>
            </w:rPr>
            <w:delText>69</w:delText>
          </w:r>
        </w:del>
      </w:ins>
    </w:p>
    <w:p w14:paraId="435D2D73" w14:textId="0ADA1D85" w:rsidR="005D2B69" w:rsidDel="005A6B63" w:rsidRDefault="005D2B69">
      <w:pPr>
        <w:pStyle w:val="TOC3"/>
        <w:rPr>
          <w:ins w:id="1825" w:author="john" w:date="2020-11-28T18:38:00Z"/>
          <w:del w:id="1826" w:author="John Clevenger" w:date="2023-11-18T14:49:00Z"/>
          <w:rFonts w:asciiTheme="minorHAnsi" w:eastAsiaTheme="minorEastAsia" w:hAnsiTheme="minorHAnsi" w:cstheme="minorBidi"/>
          <w:sz w:val="22"/>
          <w:szCs w:val="22"/>
        </w:rPr>
      </w:pPr>
      <w:ins w:id="1827" w:author="john" w:date="2020-11-28T18:38:00Z">
        <w:del w:id="1828" w:author="John Clevenger" w:date="2023-11-18T14:49:00Z">
          <w:r w:rsidRPr="00D411E4" w:rsidDel="005A6B63">
            <w:rPr>
              <w:rStyle w:val="Hyperlink"/>
            </w:rPr>
            <w:delText>8.1.2</w:delText>
          </w:r>
          <w:r w:rsidDel="005A6B63">
            <w:rPr>
              <w:rFonts w:asciiTheme="minorHAnsi" w:eastAsiaTheme="minorEastAsia" w:hAnsiTheme="minorHAnsi" w:cstheme="minorBidi"/>
              <w:sz w:val="22"/>
              <w:szCs w:val="22"/>
            </w:rPr>
            <w:tab/>
          </w:r>
          <w:r w:rsidRPr="00D411E4" w:rsidDel="005A6B63">
            <w:rPr>
              <w:rStyle w:val="Hyperlink"/>
            </w:rPr>
            <w:delText>Starting the Contest Automatically</w:delText>
          </w:r>
          <w:r w:rsidDel="005A6B63">
            <w:rPr>
              <w:webHidden/>
            </w:rPr>
            <w:tab/>
          </w:r>
        </w:del>
      </w:ins>
      <w:ins w:id="1829" w:author="john" w:date="2020-11-28T18:39:00Z">
        <w:del w:id="1830" w:author="John Clevenger" w:date="2023-11-18T14:49:00Z">
          <w:r w:rsidDel="005A6B63">
            <w:rPr>
              <w:webHidden/>
            </w:rPr>
            <w:delText>70</w:delText>
          </w:r>
        </w:del>
      </w:ins>
    </w:p>
    <w:p w14:paraId="68A55FB4" w14:textId="5F413094" w:rsidR="005D2B69" w:rsidDel="005A6B63" w:rsidRDefault="005D2B69">
      <w:pPr>
        <w:pStyle w:val="TOC2"/>
        <w:rPr>
          <w:ins w:id="1831" w:author="john" w:date="2020-11-28T18:38:00Z"/>
          <w:del w:id="1832" w:author="John Clevenger" w:date="2023-11-18T14:49:00Z"/>
          <w:rFonts w:asciiTheme="minorHAnsi" w:eastAsiaTheme="minorEastAsia" w:hAnsiTheme="minorHAnsi" w:cstheme="minorBidi"/>
          <w:b w:val="0"/>
          <w:bCs w:val="0"/>
          <w:sz w:val="22"/>
          <w:szCs w:val="22"/>
        </w:rPr>
      </w:pPr>
      <w:ins w:id="1833" w:author="john" w:date="2020-11-28T18:38:00Z">
        <w:del w:id="1834" w:author="John Clevenger" w:date="2023-11-18T14:49:00Z">
          <w:r w:rsidRPr="00D411E4" w:rsidDel="005A6B63">
            <w:rPr>
              <w:rStyle w:val="Hyperlink"/>
            </w:rPr>
            <w:delText>8.2</w:delText>
          </w:r>
          <w:r w:rsidDel="005A6B63">
            <w:rPr>
              <w:rFonts w:asciiTheme="minorHAnsi" w:eastAsiaTheme="minorEastAsia" w:hAnsiTheme="minorHAnsi" w:cstheme="minorBidi"/>
              <w:b w:val="0"/>
              <w:bCs w:val="0"/>
              <w:sz w:val="22"/>
              <w:szCs w:val="22"/>
            </w:rPr>
            <w:tab/>
          </w:r>
          <w:r w:rsidRPr="00D411E4" w:rsidDel="005A6B63">
            <w:rPr>
              <w:rStyle w:val="Hyperlink"/>
            </w:rPr>
            <w:delText>Contest Length</w:delText>
          </w:r>
          <w:r w:rsidDel="005A6B63">
            <w:rPr>
              <w:webHidden/>
            </w:rPr>
            <w:tab/>
          </w:r>
        </w:del>
      </w:ins>
      <w:ins w:id="1835" w:author="john" w:date="2020-11-28T18:39:00Z">
        <w:del w:id="1836" w:author="John Clevenger" w:date="2023-11-18T14:49:00Z">
          <w:r w:rsidDel="005A6B63">
            <w:rPr>
              <w:webHidden/>
            </w:rPr>
            <w:delText>71</w:delText>
          </w:r>
        </w:del>
      </w:ins>
    </w:p>
    <w:p w14:paraId="2B556ECF" w14:textId="7329C578" w:rsidR="005D2B69" w:rsidDel="005A6B63" w:rsidRDefault="005D2B69">
      <w:pPr>
        <w:pStyle w:val="TOC2"/>
        <w:rPr>
          <w:ins w:id="1837" w:author="john" w:date="2020-11-28T18:38:00Z"/>
          <w:del w:id="1838" w:author="John Clevenger" w:date="2023-11-18T14:49:00Z"/>
          <w:rFonts w:asciiTheme="minorHAnsi" w:eastAsiaTheme="minorEastAsia" w:hAnsiTheme="minorHAnsi" w:cstheme="minorBidi"/>
          <w:b w:val="0"/>
          <w:bCs w:val="0"/>
          <w:sz w:val="22"/>
          <w:szCs w:val="22"/>
        </w:rPr>
      </w:pPr>
      <w:ins w:id="1839" w:author="john" w:date="2020-11-28T18:38:00Z">
        <w:del w:id="1840" w:author="John Clevenger" w:date="2023-11-18T14:49:00Z">
          <w:r w:rsidRPr="00D411E4" w:rsidDel="005A6B63">
            <w:rPr>
              <w:rStyle w:val="Hyperlink"/>
            </w:rPr>
            <w:delText>8.3</w:delText>
          </w:r>
          <w:r w:rsidDel="005A6B63">
            <w:rPr>
              <w:rFonts w:asciiTheme="minorHAnsi" w:eastAsiaTheme="minorEastAsia" w:hAnsiTheme="minorHAnsi" w:cstheme="minorBidi"/>
              <w:b w:val="0"/>
              <w:bCs w:val="0"/>
              <w:sz w:val="22"/>
              <w:szCs w:val="22"/>
            </w:rPr>
            <w:tab/>
          </w:r>
          <w:r w:rsidRPr="00D411E4" w:rsidDel="005A6B63">
            <w:rPr>
              <w:rStyle w:val="Hyperlink"/>
            </w:rPr>
            <w:delText>Multi-Site Clock Control</w:delText>
          </w:r>
          <w:r w:rsidDel="005A6B63">
            <w:rPr>
              <w:webHidden/>
            </w:rPr>
            <w:tab/>
          </w:r>
        </w:del>
      </w:ins>
      <w:ins w:id="1841" w:author="john" w:date="2020-11-28T18:39:00Z">
        <w:del w:id="1842" w:author="John Clevenger" w:date="2023-11-18T14:49:00Z">
          <w:r w:rsidDel="005A6B63">
            <w:rPr>
              <w:webHidden/>
            </w:rPr>
            <w:delText>72</w:delText>
          </w:r>
        </w:del>
      </w:ins>
    </w:p>
    <w:p w14:paraId="0788BCB1" w14:textId="7F62C127" w:rsidR="005D2B69" w:rsidDel="005A6B63" w:rsidRDefault="005D2B69">
      <w:pPr>
        <w:pStyle w:val="TOC2"/>
        <w:rPr>
          <w:ins w:id="1843" w:author="john" w:date="2020-11-28T18:38:00Z"/>
          <w:del w:id="1844" w:author="John Clevenger" w:date="2023-11-18T14:49:00Z"/>
          <w:rFonts w:asciiTheme="minorHAnsi" w:eastAsiaTheme="minorEastAsia" w:hAnsiTheme="minorHAnsi" w:cstheme="minorBidi"/>
          <w:b w:val="0"/>
          <w:bCs w:val="0"/>
          <w:sz w:val="22"/>
          <w:szCs w:val="22"/>
        </w:rPr>
      </w:pPr>
      <w:ins w:id="1845" w:author="john" w:date="2020-11-28T18:38:00Z">
        <w:del w:id="1846" w:author="John Clevenger" w:date="2023-11-18T14:49:00Z">
          <w:r w:rsidRPr="00D411E4" w:rsidDel="005A6B63">
            <w:rPr>
              <w:rStyle w:val="Hyperlink"/>
            </w:rPr>
            <w:delText>8.4</w:delText>
          </w:r>
          <w:r w:rsidDel="005A6B63">
            <w:rPr>
              <w:rFonts w:asciiTheme="minorHAnsi" w:eastAsiaTheme="minorEastAsia" w:hAnsiTheme="minorHAnsi" w:cstheme="minorBidi"/>
              <w:b w:val="0"/>
              <w:bCs w:val="0"/>
              <w:sz w:val="22"/>
              <w:szCs w:val="22"/>
            </w:rPr>
            <w:tab/>
          </w:r>
          <w:r w:rsidRPr="00D411E4" w:rsidDel="005A6B63">
            <w:rPr>
              <w:rStyle w:val="Hyperlink"/>
            </w:rPr>
            <w:delText>Practice Sessions:  Resetting A Contest</w:delText>
          </w:r>
          <w:r w:rsidDel="005A6B63">
            <w:rPr>
              <w:webHidden/>
            </w:rPr>
            <w:tab/>
          </w:r>
        </w:del>
      </w:ins>
      <w:ins w:id="1847" w:author="john" w:date="2020-11-28T18:39:00Z">
        <w:del w:id="1848" w:author="John Clevenger" w:date="2023-11-18T14:49:00Z">
          <w:r w:rsidDel="005A6B63">
            <w:rPr>
              <w:webHidden/>
            </w:rPr>
            <w:delText>74</w:delText>
          </w:r>
        </w:del>
      </w:ins>
    </w:p>
    <w:p w14:paraId="23BB7C56" w14:textId="7F251188" w:rsidR="005D2B69" w:rsidDel="005A6B63" w:rsidRDefault="005D2B69">
      <w:pPr>
        <w:pStyle w:val="TOC1"/>
        <w:rPr>
          <w:ins w:id="1849" w:author="john" w:date="2020-11-28T18:38:00Z"/>
          <w:del w:id="1850" w:author="John Clevenger" w:date="2023-11-18T14:49:00Z"/>
          <w:rFonts w:asciiTheme="minorHAnsi" w:eastAsiaTheme="minorEastAsia" w:hAnsiTheme="minorHAnsi" w:cstheme="minorBidi"/>
          <w:b w:val="0"/>
          <w:bCs w:val="0"/>
          <w:iCs w:val="0"/>
          <w:sz w:val="22"/>
          <w:szCs w:val="22"/>
        </w:rPr>
      </w:pPr>
      <w:ins w:id="1851" w:author="john" w:date="2020-11-28T18:38:00Z">
        <w:del w:id="1852" w:author="John Clevenger" w:date="2023-11-18T14:49:00Z">
          <w:r w:rsidRPr="00D411E4" w:rsidDel="005A6B63">
            <w:rPr>
              <w:rStyle w:val="Hyperlink"/>
            </w:rPr>
            <w:delText>9</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Monitoring Contest Status</w:delText>
          </w:r>
          <w:r w:rsidDel="005A6B63">
            <w:rPr>
              <w:webHidden/>
            </w:rPr>
            <w:tab/>
          </w:r>
        </w:del>
      </w:ins>
      <w:ins w:id="1853" w:author="john" w:date="2020-11-28T18:39:00Z">
        <w:del w:id="1854" w:author="John Clevenger" w:date="2023-11-18T14:49:00Z">
          <w:r w:rsidDel="005A6B63">
            <w:rPr>
              <w:webHidden/>
            </w:rPr>
            <w:delText>76</w:delText>
          </w:r>
        </w:del>
      </w:ins>
    </w:p>
    <w:p w14:paraId="6A9DC542" w14:textId="6F662140" w:rsidR="005D2B69" w:rsidDel="005A6B63" w:rsidRDefault="005D2B69">
      <w:pPr>
        <w:pStyle w:val="TOC2"/>
        <w:rPr>
          <w:ins w:id="1855" w:author="john" w:date="2020-11-28T18:38:00Z"/>
          <w:del w:id="1856" w:author="John Clevenger" w:date="2023-11-18T14:49:00Z"/>
          <w:rFonts w:asciiTheme="minorHAnsi" w:eastAsiaTheme="minorEastAsia" w:hAnsiTheme="minorHAnsi" w:cstheme="minorBidi"/>
          <w:b w:val="0"/>
          <w:bCs w:val="0"/>
          <w:sz w:val="22"/>
          <w:szCs w:val="22"/>
        </w:rPr>
      </w:pPr>
      <w:ins w:id="1857" w:author="john" w:date="2020-11-28T18:38:00Z">
        <w:del w:id="1858" w:author="John Clevenger" w:date="2023-11-18T14:49:00Z">
          <w:r w:rsidRPr="00D411E4" w:rsidDel="005A6B63">
            <w:rPr>
              <w:rStyle w:val="Hyperlink"/>
            </w:rPr>
            <w:delText>9.1</w:delText>
          </w:r>
          <w:r w:rsidDel="005A6B63">
            <w:rPr>
              <w:rFonts w:asciiTheme="minorHAnsi" w:eastAsiaTheme="minorEastAsia" w:hAnsiTheme="minorHAnsi" w:cstheme="minorBidi"/>
              <w:b w:val="0"/>
              <w:bCs w:val="0"/>
              <w:sz w:val="22"/>
              <w:szCs w:val="22"/>
            </w:rPr>
            <w:tab/>
          </w:r>
          <w:r w:rsidRPr="00D411E4" w:rsidDel="005A6B63">
            <w:rPr>
              <w:rStyle w:val="Hyperlink"/>
            </w:rPr>
            <w:delText>Team Startup Status</w:delText>
          </w:r>
          <w:r w:rsidDel="005A6B63">
            <w:rPr>
              <w:webHidden/>
            </w:rPr>
            <w:tab/>
          </w:r>
        </w:del>
      </w:ins>
      <w:ins w:id="1859" w:author="john" w:date="2020-11-28T18:39:00Z">
        <w:del w:id="1860" w:author="John Clevenger" w:date="2023-11-18T14:49:00Z">
          <w:r w:rsidDel="005A6B63">
            <w:rPr>
              <w:webHidden/>
            </w:rPr>
            <w:delText>76</w:delText>
          </w:r>
        </w:del>
      </w:ins>
    </w:p>
    <w:p w14:paraId="41A562E6" w14:textId="478DC3C3" w:rsidR="005D2B69" w:rsidDel="005A6B63" w:rsidRDefault="005D2B69">
      <w:pPr>
        <w:pStyle w:val="TOC2"/>
        <w:rPr>
          <w:ins w:id="1861" w:author="john" w:date="2020-11-28T18:38:00Z"/>
          <w:del w:id="1862" w:author="John Clevenger" w:date="2023-11-18T14:49:00Z"/>
          <w:rFonts w:asciiTheme="minorHAnsi" w:eastAsiaTheme="minorEastAsia" w:hAnsiTheme="minorHAnsi" w:cstheme="minorBidi"/>
          <w:b w:val="0"/>
          <w:bCs w:val="0"/>
          <w:sz w:val="22"/>
          <w:szCs w:val="22"/>
        </w:rPr>
      </w:pPr>
      <w:ins w:id="1863" w:author="john" w:date="2020-11-28T18:38:00Z">
        <w:del w:id="1864" w:author="John Clevenger" w:date="2023-11-18T14:49:00Z">
          <w:r w:rsidRPr="00D411E4" w:rsidDel="005A6B63">
            <w:rPr>
              <w:rStyle w:val="Hyperlink"/>
            </w:rPr>
            <w:delText>9.2</w:delText>
          </w:r>
          <w:r w:rsidDel="005A6B63">
            <w:rPr>
              <w:rFonts w:asciiTheme="minorHAnsi" w:eastAsiaTheme="minorEastAsia" w:hAnsiTheme="minorHAnsi" w:cstheme="minorBidi"/>
              <w:b w:val="0"/>
              <w:bCs w:val="0"/>
              <w:sz w:val="22"/>
              <w:szCs w:val="22"/>
            </w:rPr>
            <w:tab/>
          </w:r>
          <w:r w:rsidRPr="00D411E4" w:rsidDel="005A6B63">
            <w:rPr>
              <w:rStyle w:val="Hyperlink"/>
            </w:rPr>
            <w:delText>The Runs Display</w:delText>
          </w:r>
          <w:r w:rsidDel="005A6B63">
            <w:rPr>
              <w:webHidden/>
            </w:rPr>
            <w:tab/>
          </w:r>
        </w:del>
      </w:ins>
      <w:ins w:id="1865" w:author="john" w:date="2020-11-28T18:39:00Z">
        <w:del w:id="1866" w:author="John Clevenger" w:date="2023-11-18T14:49:00Z">
          <w:r w:rsidDel="005A6B63">
            <w:rPr>
              <w:webHidden/>
            </w:rPr>
            <w:delText>77</w:delText>
          </w:r>
        </w:del>
      </w:ins>
    </w:p>
    <w:p w14:paraId="00CFD6F1" w14:textId="6E52620F" w:rsidR="005D2B69" w:rsidDel="005A6B63" w:rsidRDefault="005D2B69">
      <w:pPr>
        <w:pStyle w:val="TOC2"/>
        <w:rPr>
          <w:ins w:id="1867" w:author="john" w:date="2020-11-28T18:38:00Z"/>
          <w:del w:id="1868" w:author="John Clevenger" w:date="2023-11-18T14:49:00Z"/>
          <w:rFonts w:asciiTheme="minorHAnsi" w:eastAsiaTheme="minorEastAsia" w:hAnsiTheme="minorHAnsi" w:cstheme="minorBidi"/>
          <w:b w:val="0"/>
          <w:bCs w:val="0"/>
          <w:sz w:val="22"/>
          <w:szCs w:val="22"/>
        </w:rPr>
      </w:pPr>
      <w:ins w:id="1869" w:author="john" w:date="2020-11-28T18:38:00Z">
        <w:del w:id="1870" w:author="John Clevenger" w:date="2023-11-18T14:49:00Z">
          <w:r w:rsidRPr="00D411E4" w:rsidDel="005A6B63">
            <w:rPr>
              <w:rStyle w:val="Hyperlink"/>
            </w:rPr>
            <w:delText>9.3</w:delText>
          </w:r>
          <w:r w:rsidDel="005A6B63">
            <w:rPr>
              <w:rFonts w:asciiTheme="minorHAnsi" w:eastAsiaTheme="minorEastAsia" w:hAnsiTheme="minorHAnsi" w:cstheme="minorBidi"/>
              <w:b w:val="0"/>
              <w:bCs w:val="0"/>
              <w:sz w:val="22"/>
              <w:szCs w:val="22"/>
            </w:rPr>
            <w:tab/>
          </w:r>
          <w:r w:rsidRPr="00D411E4" w:rsidDel="005A6B63">
            <w:rPr>
              <w:rStyle w:val="Hyperlink"/>
            </w:rPr>
            <w:delText>Editing Runs</w:delText>
          </w:r>
          <w:r w:rsidDel="005A6B63">
            <w:rPr>
              <w:webHidden/>
            </w:rPr>
            <w:tab/>
          </w:r>
        </w:del>
      </w:ins>
      <w:ins w:id="1871" w:author="john" w:date="2020-11-28T18:39:00Z">
        <w:del w:id="1872" w:author="John Clevenger" w:date="2023-11-18T14:49:00Z">
          <w:r w:rsidDel="005A6B63">
            <w:rPr>
              <w:webHidden/>
            </w:rPr>
            <w:delText>78</w:delText>
          </w:r>
        </w:del>
      </w:ins>
    </w:p>
    <w:p w14:paraId="407596AB" w14:textId="1A25FA49" w:rsidR="005D2B69" w:rsidDel="005A6B63" w:rsidRDefault="005D2B69">
      <w:pPr>
        <w:pStyle w:val="TOC3"/>
        <w:rPr>
          <w:ins w:id="1873" w:author="john" w:date="2020-11-28T18:38:00Z"/>
          <w:del w:id="1874" w:author="John Clevenger" w:date="2023-11-18T14:49:00Z"/>
          <w:rFonts w:asciiTheme="minorHAnsi" w:eastAsiaTheme="minorEastAsia" w:hAnsiTheme="minorHAnsi" w:cstheme="minorBidi"/>
          <w:sz w:val="22"/>
          <w:szCs w:val="22"/>
        </w:rPr>
      </w:pPr>
      <w:ins w:id="1875" w:author="john" w:date="2020-11-28T18:38:00Z">
        <w:del w:id="1876" w:author="John Clevenger" w:date="2023-11-18T14:49:00Z">
          <w:r w:rsidRPr="00D411E4" w:rsidDel="005A6B63">
            <w:rPr>
              <w:rStyle w:val="Hyperlink"/>
            </w:rPr>
            <w:delText>9.3.1</w:delText>
          </w:r>
          <w:r w:rsidDel="005A6B63">
            <w:rPr>
              <w:rFonts w:asciiTheme="minorHAnsi" w:eastAsiaTheme="minorEastAsia" w:hAnsiTheme="minorHAnsi" w:cstheme="minorBidi"/>
              <w:sz w:val="22"/>
              <w:szCs w:val="22"/>
            </w:rPr>
            <w:tab/>
          </w:r>
          <w:r w:rsidRPr="00D411E4" w:rsidDel="005A6B63">
            <w:rPr>
              <w:rStyle w:val="Hyperlink"/>
            </w:rPr>
            <w:delText>Extracting Runs</w:delText>
          </w:r>
          <w:r w:rsidDel="005A6B63">
            <w:rPr>
              <w:webHidden/>
            </w:rPr>
            <w:tab/>
          </w:r>
        </w:del>
      </w:ins>
      <w:ins w:id="1877" w:author="john" w:date="2020-11-28T18:39:00Z">
        <w:del w:id="1878" w:author="John Clevenger" w:date="2023-11-18T14:49:00Z">
          <w:r w:rsidDel="005A6B63">
            <w:rPr>
              <w:webHidden/>
            </w:rPr>
            <w:delText>80</w:delText>
          </w:r>
        </w:del>
      </w:ins>
    </w:p>
    <w:p w14:paraId="7A220406" w14:textId="04293D21" w:rsidR="005D2B69" w:rsidDel="005A6B63" w:rsidRDefault="005D2B69">
      <w:pPr>
        <w:pStyle w:val="TOC2"/>
        <w:rPr>
          <w:ins w:id="1879" w:author="john" w:date="2020-11-28T18:38:00Z"/>
          <w:del w:id="1880" w:author="John Clevenger" w:date="2023-11-18T14:49:00Z"/>
          <w:rFonts w:asciiTheme="minorHAnsi" w:eastAsiaTheme="minorEastAsia" w:hAnsiTheme="minorHAnsi" w:cstheme="minorBidi"/>
          <w:b w:val="0"/>
          <w:bCs w:val="0"/>
          <w:sz w:val="22"/>
          <w:szCs w:val="22"/>
        </w:rPr>
      </w:pPr>
      <w:ins w:id="1881" w:author="john" w:date="2020-11-28T18:38:00Z">
        <w:del w:id="1882" w:author="John Clevenger" w:date="2023-11-18T14:49:00Z">
          <w:r w:rsidRPr="00D411E4" w:rsidDel="005A6B63">
            <w:rPr>
              <w:rStyle w:val="Hyperlink"/>
            </w:rPr>
            <w:delText>9.4</w:delText>
          </w:r>
          <w:r w:rsidDel="005A6B63">
            <w:rPr>
              <w:rFonts w:asciiTheme="minorHAnsi" w:eastAsiaTheme="minorEastAsia" w:hAnsiTheme="minorHAnsi" w:cstheme="minorBidi"/>
              <w:b w:val="0"/>
              <w:bCs w:val="0"/>
              <w:sz w:val="22"/>
              <w:szCs w:val="22"/>
            </w:rPr>
            <w:tab/>
          </w:r>
          <w:r w:rsidRPr="00D411E4" w:rsidDel="005A6B63">
            <w:rPr>
              <w:rStyle w:val="Hyperlink"/>
            </w:rPr>
            <w:delText>Filtering  Runs</w:delText>
          </w:r>
          <w:r w:rsidDel="005A6B63">
            <w:rPr>
              <w:webHidden/>
            </w:rPr>
            <w:tab/>
          </w:r>
        </w:del>
      </w:ins>
      <w:ins w:id="1883" w:author="john" w:date="2020-11-28T18:39:00Z">
        <w:del w:id="1884" w:author="John Clevenger" w:date="2023-11-18T14:49:00Z">
          <w:r w:rsidDel="005A6B63">
            <w:rPr>
              <w:webHidden/>
            </w:rPr>
            <w:delText>81</w:delText>
          </w:r>
        </w:del>
      </w:ins>
    </w:p>
    <w:p w14:paraId="060140AF" w14:textId="3EBCA185" w:rsidR="005D2B69" w:rsidDel="005A6B63" w:rsidRDefault="005D2B69">
      <w:pPr>
        <w:pStyle w:val="TOC2"/>
        <w:rPr>
          <w:ins w:id="1885" w:author="john" w:date="2020-11-28T18:38:00Z"/>
          <w:del w:id="1886" w:author="John Clevenger" w:date="2023-11-18T14:49:00Z"/>
          <w:rFonts w:asciiTheme="minorHAnsi" w:eastAsiaTheme="minorEastAsia" w:hAnsiTheme="minorHAnsi" w:cstheme="minorBidi"/>
          <w:b w:val="0"/>
          <w:bCs w:val="0"/>
          <w:sz w:val="22"/>
          <w:szCs w:val="22"/>
        </w:rPr>
      </w:pPr>
      <w:ins w:id="1887" w:author="john" w:date="2020-11-28T18:38:00Z">
        <w:del w:id="1888" w:author="John Clevenger" w:date="2023-11-18T14:49:00Z">
          <w:r w:rsidRPr="00D411E4" w:rsidDel="005A6B63">
            <w:rPr>
              <w:rStyle w:val="Hyperlink"/>
            </w:rPr>
            <w:delText>9.5</w:delText>
          </w:r>
          <w:r w:rsidDel="005A6B63">
            <w:rPr>
              <w:rFonts w:asciiTheme="minorHAnsi" w:eastAsiaTheme="minorEastAsia" w:hAnsiTheme="minorHAnsi" w:cstheme="minorBidi"/>
              <w:b w:val="0"/>
              <w:bCs w:val="0"/>
              <w:sz w:val="22"/>
              <w:szCs w:val="22"/>
            </w:rPr>
            <w:tab/>
          </w:r>
          <w:r w:rsidRPr="00D411E4" w:rsidDel="005A6B63">
            <w:rPr>
              <w:rStyle w:val="Hyperlink"/>
            </w:rPr>
            <w:delText>Clarifications</w:delText>
          </w:r>
          <w:r w:rsidDel="005A6B63">
            <w:rPr>
              <w:webHidden/>
            </w:rPr>
            <w:tab/>
          </w:r>
        </w:del>
      </w:ins>
      <w:ins w:id="1889" w:author="john" w:date="2020-11-28T18:39:00Z">
        <w:del w:id="1890" w:author="John Clevenger" w:date="2023-11-18T14:49:00Z">
          <w:r w:rsidDel="005A6B63">
            <w:rPr>
              <w:webHidden/>
            </w:rPr>
            <w:delText>82</w:delText>
          </w:r>
        </w:del>
      </w:ins>
    </w:p>
    <w:p w14:paraId="791B3FA1" w14:textId="2B433801" w:rsidR="005D2B69" w:rsidDel="005A6B63" w:rsidRDefault="005D2B69">
      <w:pPr>
        <w:pStyle w:val="TOC2"/>
        <w:rPr>
          <w:ins w:id="1891" w:author="john" w:date="2020-11-28T18:38:00Z"/>
          <w:del w:id="1892" w:author="John Clevenger" w:date="2023-11-18T14:49:00Z"/>
          <w:rFonts w:asciiTheme="minorHAnsi" w:eastAsiaTheme="minorEastAsia" w:hAnsiTheme="minorHAnsi" w:cstheme="minorBidi"/>
          <w:b w:val="0"/>
          <w:bCs w:val="0"/>
          <w:sz w:val="22"/>
          <w:szCs w:val="22"/>
        </w:rPr>
      </w:pPr>
      <w:ins w:id="1893" w:author="john" w:date="2020-11-28T18:38:00Z">
        <w:del w:id="1894" w:author="John Clevenger" w:date="2023-11-18T14:49:00Z">
          <w:r w:rsidRPr="00D411E4" w:rsidDel="005A6B63">
            <w:rPr>
              <w:rStyle w:val="Hyperlink"/>
            </w:rPr>
            <w:delText>9.6</w:delText>
          </w:r>
          <w:r w:rsidDel="005A6B63">
            <w:rPr>
              <w:rFonts w:asciiTheme="minorHAnsi" w:eastAsiaTheme="minorEastAsia" w:hAnsiTheme="minorHAnsi" w:cstheme="minorBidi"/>
              <w:b w:val="0"/>
              <w:bCs w:val="0"/>
              <w:sz w:val="22"/>
              <w:szCs w:val="22"/>
            </w:rPr>
            <w:tab/>
          </w:r>
          <w:r w:rsidRPr="00D411E4" w:rsidDel="005A6B63">
            <w:rPr>
              <w:rStyle w:val="Hyperlink"/>
            </w:rPr>
            <w:delText>Reports</w:delText>
          </w:r>
          <w:r w:rsidDel="005A6B63">
            <w:rPr>
              <w:webHidden/>
            </w:rPr>
            <w:tab/>
          </w:r>
        </w:del>
      </w:ins>
      <w:ins w:id="1895" w:author="john" w:date="2020-11-28T18:39:00Z">
        <w:del w:id="1896" w:author="John Clevenger" w:date="2023-11-18T14:49:00Z">
          <w:r w:rsidDel="005A6B63">
            <w:rPr>
              <w:webHidden/>
            </w:rPr>
            <w:delText>83</w:delText>
          </w:r>
        </w:del>
      </w:ins>
    </w:p>
    <w:p w14:paraId="2564FD53" w14:textId="53D466CE" w:rsidR="005D2B69" w:rsidDel="005A6B63" w:rsidRDefault="005D2B69">
      <w:pPr>
        <w:pStyle w:val="TOC3"/>
        <w:rPr>
          <w:ins w:id="1897" w:author="john" w:date="2020-11-28T18:38:00Z"/>
          <w:del w:id="1898" w:author="John Clevenger" w:date="2023-11-18T14:49:00Z"/>
          <w:rFonts w:asciiTheme="minorHAnsi" w:eastAsiaTheme="minorEastAsia" w:hAnsiTheme="minorHAnsi" w:cstheme="minorBidi"/>
          <w:sz w:val="22"/>
          <w:szCs w:val="22"/>
        </w:rPr>
      </w:pPr>
      <w:ins w:id="1899" w:author="john" w:date="2020-11-28T18:38:00Z">
        <w:del w:id="1900" w:author="John Clevenger" w:date="2023-11-18T14:49:00Z">
          <w:r w:rsidRPr="00D411E4" w:rsidDel="005A6B63">
            <w:rPr>
              <w:rStyle w:val="Hyperlink"/>
            </w:rPr>
            <w:delText>9.6.1</w:delText>
          </w:r>
          <w:r w:rsidDel="005A6B63">
            <w:rPr>
              <w:rFonts w:asciiTheme="minorHAnsi" w:eastAsiaTheme="minorEastAsia" w:hAnsiTheme="minorHAnsi" w:cstheme="minorBidi"/>
              <w:sz w:val="22"/>
              <w:szCs w:val="22"/>
            </w:rPr>
            <w:tab/>
          </w:r>
          <w:r w:rsidRPr="00D411E4" w:rsidDel="005A6B63">
            <w:rPr>
              <w:rStyle w:val="Hyperlink"/>
            </w:rPr>
            <w:delText>Automatic Generation of Reports at End of Contest</w:delText>
          </w:r>
          <w:r w:rsidDel="005A6B63">
            <w:rPr>
              <w:webHidden/>
            </w:rPr>
            <w:tab/>
          </w:r>
        </w:del>
      </w:ins>
      <w:ins w:id="1901" w:author="john" w:date="2020-11-28T18:39:00Z">
        <w:del w:id="1902" w:author="John Clevenger" w:date="2023-11-18T14:49:00Z">
          <w:r w:rsidDel="005A6B63">
            <w:rPr>
              <w:webHidden/>
            </w:rPr>
            <w:delText>83</w:delText>
          </w:r>
        </w:del>
      </w:ins>
    </w:p>
    <w:p w14:paraId="2E571A1E" w14:textId="0F3370DC" w:rsidR="005D2B69" w:rsidDel="005A6B63" w:rsidRDefault="005D2B69">
      <w:pPr>
        <w:pStyle w:val="TOC2"/>
        <w:rPr>
          <w:ins w:id="1903" w:author="john" w:date="2020-11-28T18:38:00Z"/>
          <w:del w:id="1904" w:author="John Clevenger" w:date="2023-11-18T14:49:00Z"/>
          <w:rFonts w:asciiTheme="minorHAnsi" w:eastAsiaTheme="minorEastAsia" w:hAnsiTheme="minorHAnsi" w:cstheme="minorBidi"/>
          <w:b w:val="0"/>
          <w:bCs w:val="0"/>
          <w:sz w:val="22"/>
          <w:szCs w:val="22"/>
        </w:rPr>
      </w:pPr>
      <w:ins w:id="1905" w:author="john" w:date="2020-11-28T18:38:00Z">
        <w:del w:id="1906" w:author="John Clevenger" w:date="2023-11-18T14:49:00Z">
          <w:r w:rsidRPr="00D411E4" w:rsidDel="005A6B63">
            <w:rPr>
              <w:rStyle w:val="Hyperlink"/>
            </w:rPr>
            <w:delText>9.7</w:delText>
          </w:r>
          <w:r w:rsidDel="005A6B63">
            <w:rPr>
              <w:rFonts w:asciiTheme="minorHAnsi" w:eastAsiaTheme="minorEastAsia" w:hAnsiTheme="minorHAnsi" w:cstheme="minorBidi"/>
              <w:b w:val="0"/>
              <w:bCs w:val="0"/>
              <w:sz w:val="22"/>
              <w:szCs w:val="22"/>
            </w:rPr>
            <w:tab/>
          </w:r>
          <w:r w:rsidRPr="00D411E4" w:rsidDel="005A6B63">
            <w:rPr>
              <w:rStyle w:val="Hyperlink"/>
            </w:rPr>
            <w:delText>Event Feed</w:delText>
          </w:r>
          <w:r w:rsidDel="005A6B63">
            <w:rPr>
              <w:webHidden/>
            </w:rPr>
            <w:tab/>
          </w:r>
        </w:del>
      </w:ins>
      <w:ins w:id="1907" w:author="john" w:date="2020-11-28T18:39:00Z">
        <w:del w:id="1908" w:author="John Clevenger" w:date="2023-11-18T14:49:00Z">
          <w:r w:rsidDel="005A6B63">
            <w:rPr>
              <w:webHidden/>
            </w:rPr>
            <w:delText>85</w:delText>
          </w:r>
        </w:del>
      </w:ins>
    </w:p>
    <w:p w14:paraId="5E91B6E1" w14:textId="5C81B63E" w:rsidR="005D2B69" w:rsidDel="005A6B63" w:rsidRDefault="005D2B69">
      <w:pPr>
        <w:pStyle w:val="TOC2"/>
        <w:rPr>
          <w:ins w:id="1909" w:author="john" w:date="2020-11-28T18:38:00Z"/>
          <w:del w:id="1910" w:author="John Clevenger" w:date="2023-11-18T14:49:00Z"/>
          <w:rFonts w:asciiTheme="minorHAnsi" w:eastAsiaTheme="minorEastAsia" w:hAnsiTheme="minorHAnsi" w:cstheme="minorBidi"/>
          <w:b w:val="0"/>
          <w:bCs w:val="0"/>
          <w:sz w:val="22"/>
          <w:szCs w:val="22"/>
        </w:rPr>
      </w:pPr>
      <w:ins w:id="1911" w:author="john" w:date="2020-11-28T18:38:00Z">
        <w:del w:id="1912" w:author="John Clevenger" w:date="2023-11-18T14:49:00Z">
          <w:r w:rsidRPr="00D411E4" w:rsidDel="005A6B63">
            <w:rPr>
              <w:rStyle w:val="Hyperlink"/>
            </w:rPr>
            <w:delText>9.8</w:delText>
          </w:r>
          <w:r w:rsidDel="005A6B63">
            <w:rPr>
              <w:rFonts w:asciiTheme="minorHAnsi" w:eastAsiaTheme="minorEastAsia" w:hAnsiTheme="minorHAnsi" w:cstheme="minorBidi"/>
              <w:b w:val="0"/>
              <w:bCs w:val="0"/>
              <w:sz w:val="22"/>
              <w:szCs w:val="22"/>
            </w:rPr>
            <w:tab/>
          </w:r>
          <w:r w:rsidRPr="00D411E4" w:rsidDel="005A6B63">
            <w:rPr>
              <w:rStyle w:val="Hyperlink"/>
            </w:rPr>
            <w:delText>Web Services</w:delText>
          </w:r>
          <w:r w:rsidDel="005A6B63">
            <w:rPr>
              <w:webHidden/>
            </w:rPr>
            <w:tab/>
          </w:r>
        </w:del>
      </w:ins>
      <w:ins w:id="1913" w:author="john" w:date="2020-11-28T18:39:00Z">
        <w:del w:id="1914" w:author="John Clevenger" w:date="2023-11-18T14:49:00Z">
          <w:r w:rsidDel="005A6B63">
            <w:rPr>
              <w:webHidden/>
            </w:rPr>
            <w:delText>85</w:delText>
          </w:r>
        </w:del>
      </w:ins>
    </w:p>
    <w:p w14:paraId="1721C89B" w14:textId="703A28F4" w:rsidR="005D2B69" w:rsidDel="005A6B63" w:rsidRDefault="005D2B69">
      <w:pPr>
        <w:pStyle w:val="TOC1"/>
        <w:rPr>
          <w:ins w:id="1915" w:author="john" w:date="2020-11-28T18:38:00Z"/>
          <w:del w:id="1916" w:author="John Clevenger" w:date="2023-11-18T14:49:00Z"/>
          <w:rFonts w:asciiTheme="minorHAnsi" w:eastAsiaTheme="minorEastAsia" w:hAnsiTheme="minorHAnsi" w:cstheme="minorBidi"/>
          <w:b w:val="0"/>
          <w:bCs w:val="0"/>
          <w:iCs w:val="0"/>
          <w:sz w:val="22"/>
          <w:szCs w:val="22"/>
        </w:rPr>
      </w:pPr>
      <w:ins w:id="1917" w:author="john" w:date="2020-11-28T18:38:00Z">
        <w:del w:id="1918" w:author="John Clevenger" w:date="2023-11-18T14:49:00Z">
          <w:r w:rsidRPr="00D411E4" w:rsidDel="005A6B63">
            <w:rPr>
              <w:rStyle w:val="Hyperlink"/>
            </w:rPr>
            <w:delText>10</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The PC</w:delText>
          </w:r>
          <w:r w:rsidRPr="00D411E4" w:rsidDel="005A6B63">
            <w:rPr>
              <w:rStyle w:val="Hyperlink"/>
              <w:vertAlign w:val="superscript"/>
            </w:rPr>
            <w:delText>2</w:delText>
          </w:r>
          <w:r w:rsidRPr="00D411E4" w:rsidDel="005A6B63">
            <w:rPr>
              <w:rStyle w:val="Hyperlink"/>
            </w:rPr>
            <w:delText xml:space="preserve"> Scoreboard</w:delText>
          </w:r>
          <w:r w:rsidDel="005A6B63">
            <w:rPr>
              <w:webHidden/>
            </w:rPr>
            <w:tab/>
          </w:r>
        </w:del>
      </w:ins>
      <w:ins w:id="1919" w:author="john" w:date="2020-11-28T18:39:00Z">
        <w:del w:id="1920" w:author="John Clevenger" w:date="2023-11-18T14:49:00Z">
          <w:r w:rsidDel="005A6B63">
            <w:rPr>
              <w:webHidden/>
            </w:rPr>
            <w:delText>86</w:delText>
          </w:r>
        </w:del>
      </w:ins>
    </w:p>
    <w:p w14:paraId="0619A73F" w14:textId="315B4183" w:rsidR="005D2B69" w:rsidDel="005A6B63" w:rsidRDefault="005D2B69">
      <w:pPr>
        <w:pStyle w:val="TOC2"/>
        <w:rPr>
          <w:ins w:id="1921" w:author="john" w:date="2020-11-28T18:38:00Z"/>
          <w:del w:id="1922" w:author="John Clevenger" w:date="2023-11-18T14:49:00Z"/>
          <w:rFonts w:asciiTheme="minorHAnsi" w:eastAsiaTheme="minorEastAsia" w:hAnsiTheme="minorHAnsi" w:cstheme="minorBidi"/>
          <w:b w:val="0"/>
          <w:bCs w:val="0"/>
          <w:sz w:val="22"/>
          <w:szCs w:val="22"/>
        </w:rPr>
      </w:pPr>
      <w:ins w:id="1923" w:author="john" w:date="2020-11-28T18:38:00Z">
        <w:del w:id="1924" w:author="John Clevenger" w:date="2023-11-18T14:49:00Z">
          <w:r w:rsidRPr="00D411E4" w:rsidDel="005A6B63">
            <w:rPr>
              <w:rStyle w:val="Hyperlink"/>
            </w:rPr>
            <w:delText>10.1</w:delText>
          </w:r>
          <w:r w:rsidDel="005A6B63">
            <w:rPr>
              <w:rFonts w:asciiTheme="minorHAnsi" w:eastAsiaTheme="minorEastAsia" w:hAnsiTheme="minorHAnsi" w:cstheme="minorBidi"/>
              <w:b w:val="0"/>
              <w:bCs w:val="0"/>
              <w:sz w:val="22"/>
              <w:szCs w:val="22"/>
            </w:rPr>
            <w:tab/>
          </w:r>
          <w:r w:rsidRPr="00D411E4" w:rsidDel="005A6B63">
            <w:rPr>
              <w:rStyle w:val="Hyperlink"/>
            </w:rPr>
            <w:delText>Overview</w:delText>
          </w:r>
          <w:r w:rsidDel="005A6B63">
            <w:rPr>
              <w:webHidden/>
            </w:rPr>
            <w:tab/>
          </w:r>
        </w:del>
      </w:ins>
      <w:ins w:id="1925" w:author="john" w:date="2020-11-28T18:39:00Z">
        <w:del w:id="1926" w:author="John Clevenger" w:date="2023-11-18T14:49:00Z">
          <w:r w:rsidDel="005A6B63">
            <w:rPr>
              <w:webHidden/>
            </w:rPr>
            <w:delText>86</w:delText>
          </w:r>
        </w:del>
      </w:ins>
    </w:p>
    <w:p w14:paraId="2131D390" w14:textId="7876A1CC" w:rsidR="005D2B69" w:rsidDel="005A6B63" w:rsidRDefault="005D2B69">
      <w:pPr>
        <w:pStyle w:val="TOC2"/>
        <w:rPr>
          <w:ins w:id="1927" w:author="john" w:date="2020-11-28T18:38:00Z"/>
          <w:del w:id="1928" w:author="John Clevenger" w:date="2023-11-18T14:49:00Z"/>
          <w:rFonts w:asciiTheme="minorHAnsi" w:eastAsiaTheme="minorEastAsia" w:hAnsiTheme="minorHAnsi" w:cstheme="minorBidi"/>
          <w:b w:val="0"/>
          <w:bCs w:val="0"/>
          <w:sz w:val="22"/>
          <w:szCs w:val="22"/>
        </w:rPr>
      </w:pPr>
      <w:ins w:id="1929" w:author="john" w:date="2020-11-28T18:38:00Z">
        <w:del w:id="1930" w:author="John Clevenger" w:date="2023-11-18T14:49:00Z">
          <w:r w:rsidRPr="00D411E4" w:rsidDel="005A6B63">
            <w:rPr>
              <w:rStyle w:val="Hyperlink"/>
            </w:rPr>
            <w:delText>10.2</w:delText>
          </w:r>
          <w:r w:rsidDel="005A6B63">
            <w:rPr>
              <w:rFonts w:asciiTheme="minorHAnsi" w:eastAsiaTheme="minorEastAsia" w:hAnsiTheme="minorHAnsi" w:cstheme="minorBidi"/>
              <w:b w:val="0"/>
              <w:bCs w:val="0"/>
              <w:sz w:val="22"/>
              <w:szCs w:val="22"/>
            </w:rPr>
            <w:tab/>
          </w:r>
          <w:r w:rsidRPr="00D411E4" w:rsidDel="005A6B63">
            <w:rPr>
              <w:rStyle w:val="Hyperlink"/>
            </w:rPr>
            <w:delText>Scoring Algorithm</w:delText>
          </w:r>
          <w:r w:rsidDel="005A6B63">
            <w:rPr>
              <w:webHidden/>
            </w:rPr>
            <w:tab/>
          </w:r>
        </w:del>
      </w:ins>
      <w:ins w:id="1931" w:author="john" w:date="2020-11-28T18:39:00Z">
        <w:del w:id="1932" w:author="John Clevenger" w:date="2023-11-18T14:49:00Z">
          <w:r w:rsidDel="005A6B63">
            <w:rPr>
              <w:webHidden/>
            </w:rPr>
            <w:delText>86</w:delText>
          </w:r>
        </w:del>
      </w:ins>
    </w:p>
    <w:p w14:paraId="0F8DED38" w14:textId="12D0E566" w:rsidR="005D2B69" w:rsidDel="005A6B63" w:rsidRDefault="005D2B69">
      <w:pPr>
        <w:pStyle w:val="TOC2"/>
        <w:rPr>
          <w:ins w:id="1933" w:author="john" w:date="2020-11-28T18:38:00Z"/>
          <w:del w:id="1934" w:author="John Clevenger" w:date="2023-11-18T14:49:00Z"/>
          <w:rFonts w:asciiTheme="minorHAnsi" w:eastAsiaTheme="minorEastAsia" w:hAnsiTheme="minorHAnsi" w:cstheme="minorBidi"/>
          <w:b w:val="0"/>
          <w:bCs w:val="0"/>
          <w:sz w:val="22"/>
          <w:szCs w:val="22"/>
        </w:rPr>
      </w:pPr>
      <w:ins w:id="1935" w:author="john" w:date="2020-11-28T18:38:00Z">
        <w:del w:id="1936" w:author="John Clevenger" w:date="2023-11-18T14:49:00Z">
          <w:r w:rsidRPr="00D411E4" w:rsidDel="005A6B63">
            <w:rPr>
              <w:rStyle w:val="Hyperlink"/>
            </w:rPr>
            <w:delText>10.3</w:delText>
          </w:r>
          <w:r w:rsidDel="005A6B63">
            <w:rPr>
              <w:rFonts w:asciiTheme="minorHAnsi" w:eastAsiaTheme="minorEastAsia" w:hAnsiTheme="minorHAnsi" w:cstheme="minorBidi"/>
              <w:b w:val="0"/>
              <w:bCs w:val="0"/>
              <w:sz w:val="22"/>
              <w:szCs w:val="22"/>
            </w:rPr>
            <w:tab/>
          </w:r>
          <w:r w:rsidRPr="00D411E4" w:rsidDel="005A6B63">
            <w:rPr>
              <w:rStyle w:val="Hyperlink"/>
            </w:rPr>
            <w:delText>Configuring Scoring Properties</w:delText>
          </w:r>
          <w:r w:rsidDel="005A6B63">
            <w:rPr>
              <w:webHidden/>
            </w:rPr>
            <w:tab/>
          </w:r>
        </w:del>
      </w:ins>
      <w:ins w:id="1937" w:author="john" w:date="2020-11-28T18:39:00Z">
        <w:del w:id="1938" w:author="John Clevenger" w:date="2023-11-18T14:49:00Z">
          <w:r w:rsidDel="005A6B63">
            <w:rPr>
              <w:webHidden/>
            </w:rPr>
            <w:delText>87</w:delText>
          </w:r>
        </w:del>
      </w:ins>
    </w:p>
    <w:p w14:paraId="52D22FC5" w14:textId="026E5214" w:rsidR="005D2B69" w:rsidDel="005A6B63" w:rsidRDefault="005D2B69">
      <w:pPr>
        <w:pStyle w:val="TOC2"/>
        <w:rPr>
          <w:ins w:id="1939" w:author="john" w:date="2020-11-28T18:38:00Z"/>
          <w:del w:id="1940" w:author="John Clevenger" w:date="2023-11-18T14:49:00Z"/>
          <w:rFonts w:asciiTheme="minorHAnsi" w:eastAsiaTheme="minorEastAsia" w:hAnsiTheme="minorHAnsi" w:cstheme="minorBidi"/>
          <w:b w:val="0"/>
          <w:bCs w:val="0"/>
          <w:sz w:val="22"/>
          <w:szCs w:val="22"/>
        </w:rPr>
      </w:pPr>
      <w:ins w:id="1941" w:author="john" w:date="2020-11-28T18:38:00Z">
        <w:del w:id="1942" w:author="John Clevenger" w:date="2023-11-18T14:49:00Z">
          <w:r w:rsidRPr="00D411E4" w:rsidDel="005A6B63">
            <w:rPr>
              <w:rStyle w:val="Hyperlink"/>
            </w:rPr>
            <w:delText>10.4</w:delText>
          </w:r>
          <w:r w:rsidDel="005A6B63">
            <w:rPr>
              <w:rFonts w:asciiTheme="minorHAnsi" w:eastAsiaTheme="minorEastAsia" w:hAnsiTheme="minorHAnsi" w:cstheme="minorBidi"/>
              <w:b w:val="0"/>
              <w:bCs w:val="0"/>
              <w:sz w:val="22"/>
              <w:szCs w:val="22"/>
            </w:rPr>
            <w:tab/>
          </w:r>
          <w:r w:rsidRPr="00D411E4" w:rsidDel="005A6B63">
            <w:rPr>
              <w:rStyle w:val="Hyperlink"/>
            </w:rPr>
            <w:delText>Starting the Scoreboard</w:delText>
          </w:r>
          <w:r w:rsidDel="005A6B63">
            <w:rPr>
              <w:webHidden/>
            </w:rPr>
            <w:tab/>
          </w:r>
        </w:del>
      </w:ins>
      <w:ins w:id="1943" w:author="john" w:date="2020-11-28T18:39:00Z">
        <w:del w:id="1944" w:author="John Clevenger" w:date="2023-11-18T14:49:00Z">
          <w:r w:rsidDel="005A6B63">
            <w:rPr>
              <w:webHidden/>
            </w:rPr>
            <w:delText>88</w:delText>
          </w:r>
        </w:del>
      </w:ins>
    </w:p>
    <w:p w14:paraId="647F7BC5" w14:textId="30502033" w:rsidR="005D2B69" w:rsidDel="005A6B63" w:rsidRDefault="005D2B69">
      <w:pPr>
        <w:pStyle w:val="TOC2"/>
        <w:rPr>
          <w:ins w:id="1945" w:author="john" w:date="2020-11-28T18:38:00Z"/>
          <w:del w:id="1946" w:author="John Clevenger" w:date="2023-11-18T14:49:00Z"/>
          <w:rFonts w:asciiTheme="minorHAnsi" w:eastAsiaTheme="minorEastAsia" w:hAnsiTheme="minorHAnsi" w:cstheme="minorBidi"/>
          <w:b w:val="0"/>
          <w:bCs w:val="0"/>
          <w:sz w:val="22"/>
          <w:szCs w:val="22"/>
        </w:rPr>
      </w:pPr>
      <w:ins w:id="1947" w:author="john" w:date="2020-11-28T18:38:00Z">
        <w:del w:id="1948" w:author="John Clevenger" w:date="2023-11-18T14:49:00Z">
          <w:r w:rsidRPr="00D411E4" w:rsidDel="005A6B63">
            <w:rPr>
              <w:rStyle w:val="Hyperlink"/>
            </w:rPr>
            <w:delText>10.5</w:delText>
          </w:r>
          <w:r w:rsidDel="005A6B63">
            <w:rPr>
              <w:rFonts w:asciiTheme="minorHAnsi" w:eastAsiaTheme="minorEastAsia" w:hAnsiTheme="minorHAnsi" w:cstheme="minorBidi"/>
              <w:b w:val="0"/>
              <w:bCs w:val="0"/>
              <w:sz w:val="22"/>
              <w:szCs w:val="22"/>
            </w:rPr>
            <w:tab/>
          </w:r>
          <w:r w:rsidRPr="00D411E4" w:rsidDel="005A6B63">
            <w:rPr>
              <w:rStyle w:val="Hyperlink"/>
            </w:rPr>
            <w:delText>Scoreboard Updates</w:delText>
          </w:r>
          <w:r w:rsidDel="005A6B63">
            <w:rPr>
              <w:webHidden/>
            </w:rPr>
            <w:tab/>
          </w:r>
        </w:del>
      </w:ins>
      <w:ins w:id="1949" w:author="john" w:date="2020-11-28T18:39:00Z">
        <w:del w:id="1950" w:author="John Clevenger" w:date="2023-11-18T14:49:00Z">
          <w:r w:rsidDel="005A6B63">
            <w:rPr>
              <w:webHidden/>
            </w:rPr>
            <w:delText>90</w:delText>
          </w:r>
        </w:del>
      </w:ins>
    </w:p>
    <w:p w14:paraId="09BC214A" w14:textId="6B213F4D" w:rsidR="005D2B69" w:rsidDel="005A6B63" w:rsidRDefault="005D2B69">
      <w:pPr>
        <w:pStyle w:val="TOC2"/>
        <w:rPr>
          <w:ins w:id="1951" w:author="john" w:date="2020-11-28T18:38:00Z"/>
          <w:del w:id="1952" w:author="John Clevenger" w:date="2023-11-18T14:49:00Z"/>
          <w:rFonts w:asciiTheme="minorHAnsi" w:eastAsiaTheme="minorEastAsia" w:hAnsiTheme="minorHAnsi" w:cstheme="minorBidi"/>
          <w:b w:val="0"/>
          <w:bCs w:val="0"/>
          <w:sz w:val="22"/>
          <w:szCs w:val="22"/>
        </w:rPr>
      </w:pPr>
      <w:ins w:id="1953" w:author="john" w:date="2020-11-28T18:38:00Z">
        <w:del w:id="1954" w:author="John Clevenger" w:date="2023-11-18T14:49:00Z">
          <w:r w:rsidRPr="00D411E4" w:rsidDel="005A6B63">
            <w:rPr>
              <w:rStyle w:val="Hyperlink"/>
            </w:rPr>
            <w:delText>10.6</w:delText>
          </w:r>
          <w:r w:rsidDel="005A6B63">
            <w:rPr>
              <w:rFonts w:asciiTheme="minorHAnsi" w:eastAsiaTheme="minorEastAsia" w:hAnsiTheme="minorHAnsi" w:cstheme="minorBidi"/>
              <w:b w:val="0"/>
              <w:bCs w:val="0"/>
              <w:sz w:val="22"/>
              <w:szCs w:val="22"/>
            </w:rPr>
            <w:tab/>
          </w:r>
          <w:r w:rsidRPr="00D411E4" w:rsidDel="005A6B63">
            <w:rPr>
              <w:rStyle w:val="Hyperlink"/>
            </w:rPr>
            <w:delText>Scoreboard  HTML  Files</w:delText>
          </w:r>
          <w:r w:rsidDel="005A6B63">
            <w:rPr>
              <w:webHidden/>
            </w:rPr>
            <w:tab/>
          </w:r>
        </w:del>
      </w:ins>
      <w:ins w:id="1955" w:author="john" w:date="2020-11-28T18:39:00Z">
        <w:del w:id="1956" w:author="John Clevenger" w:date="2023-11-18T14:49:00Z">
          <w:r w:rsidDel="005A6B63">
            <w:rPr>
              <w:webHidden/>
            </w:rPr>
            <w:delText>90</w:delText>
          </w:r>
        </w:del>
      </w:ins>
    </w:p>
    <w:p w14:paraId="1155DCDE" w14:textId="2A944AB7" w:rsidR="005D2B69" w:rsidDel="005A6B63" w:rsidRDefault="005D2B69">
      <w:pPr>
        <w:pStyle w:val="TOC2"/>
        <w:rPr>
          <w:ins w:id="1957" w:author="john" w:date="2020-11-28T18:38:00Z"/>
          <w:del w:id="1958" w:author="John Clevenger" w:date="2023-11-18T14:49:00Z"/>
          <w:rFonts w:asciiTheme="minorHAnsi" w:eastAsiaTheme="minorEastAsia" w:hAnsiTheme="minorHAnsi" w:cstheme="minorBidi"/>
          <w:b w:val="0"/>
          <w:bCs w:val="0"/>
          <w:sz w:val="22"/>
          <w:szCs w:val="22"/>
        </w:rPr>
      </w:pPr>
      <w:ins w:id="1959" w:author="john" w:date="2020-11-28T18:38:00Z">
        <w:del w:id="1960" w:author="John Clevenger" w:date="2023-11-18T14:49:00Z">
          <w:r w:rsidRPr="00D411E4" w:rsidDel="005A6B63">
            <w:rPr>
              <w:rStyle w:val="Hyperlink"/>
            </w:rPr>
            <w:delText>10.7</w:delText>
          </w:r>
          <w:r w:rsidDel="005A6B63">
            <w:rPr>
              <w:rFonts w:asciiTheme="minorHAnsi" w:eastAsiaTheme="minorEastAsia" w:hAnsiTheme="minorHAnsi" w:cstheme="minorBidi"/>
              <w:b w:val="0"/>
              <w:bCs w:val="0"/>
              <w:sz w:val="22"/>
              <w:szCs w:val="22"/>
            </w:rPr>
            <w:tab/>
          </w:r>
          <w:r w:rsidRPr="00D411E4" w:rsidDel="005A6B63">
            <w:rPr>
              <w:rStyle w:val="Hyperlink"/>
            </w:rPr>
            <w:delText>Scoring Groups</w:delText>
          </w:r>
          <w:r w:rsidDel="005A6B63">
            <w:rPr>
              <w:webHidden/>
            </w:rPr>
            <w:tab/>
          </w:r>
        </w:del>
      </w:ins>
      <w:ins w:id="1961" w:author="john" w:date="2020-11-28T18:39:00Z">
        <w:del w:id="1962" w:author="John Clevenger" w:date="2023-11-18T14:49:00Z">
          <w:r w:rsidDel="005A6B63">
            <w:rPr>
              <w:webHidden/>
            </w:rPr>
            <w:delText>92</w:delText>
          </w:r>
        </w:del>
      </w:ins>
    </w:p>
    <w:p w14:paraId="2606E0FB" w14:textId="5E4AEFB2" w:rsidR="005D2B69" w:rsidDel="005A6B63" w:rsidRDefault="005D2B69">
      <w:pPr>
        <w:pStyle w:val="TOC2"/>
        <w:rPr>
          <w:ins w:id="1963" w:author="john" w:date="2020-11-28T18:38:00Z"/>
          <w:del w:id="1964" w:author="John Clevenger" w:date="2023-11-18T14:49:00Z"/>
          <w:rFonts w:asciiTheme="minorHAnsi" w:eastAsiaTheme="minorEastAsia" w:hAnsiTheme="minorHAnsi" w:cstheme="minorBidi"/>
          <w:b w:val="0"/>
          <w:bCs w:val="0"/>
          <w:sz w:val="22"/>
          <w:szCs w:val="22"/>
        </w:rPr>
      </w:pPr>
      <w:ins w:id="1965" w:author="john" w:date="2020-11-28T18:38:00Z">
        <w:del w:id="1966" w:author="John Clevenger" w:date="2023-11-18T14:49:00Z">
          <w:r w:rsidRPr="00D411E4" w:rsidDel="005A6B63">
            <w:rPr>
              <w:rStyle w:val="Hyperlink"/>
            </w:rPr>
            <w:delText>10.8</w:delText>
          </w:r>
          <w:r w:rsidDel="005A6B63">
            <w:rPr>
              <w:rFonts w:asciiTheme="minorHAnsi" w:eastAsiaTheme="minorEastAsia" w:hAnsiTheme="minorHAnsi" w:cstheme="minorBidi"/>
              <w:b w:val="0"/>
              <w:bCs w:val="0"/>
              <w:sz w:val="22"/>
              <w:szCs w:val="22"/>
            </w:rPr>
            <w:tab/>
          </w:r>
          <w:r w:rsidRPr="00D411E4" w:rsidDel="005A6B63">
            <w:rPr>
              <w:rStyle w:val="Hyperlink"/>
            </w:rPr>
            <w:delText>Managing HTML File Generation</w:delText>
          </w:r>
          <w:r w:rsidDel="005A6B63">
            <w:rPr>
              <w:webHidden/>
            </w:rPr>
            <w:tab/>
          </w:r>
        </w:del>
      </w:ins>
      <w:ins w:id="1967" w:author="john" w:date="2020-11-28T18:39:00Z">
        <w:del w:id="1968" w:author="John Clevenger" w:date="2023-11-18T14:49:00Z">
          <w:r w:rsidDel="005A6B63">
            <w:rPr>
              <w:webHidden/>
            </w:rPr>
            <w:delText>93</w:delText>
          </w:r>
        </w:del>
      </w:ins>
    </w:p>
    <w:p w14:paraId="70F1B6BA" w14:textId="46BB74B3" w:rsidR="005D2B69" w:rsidDel="005A6B63" w:rsidRDefault="005D2B69">
      <w:pPr>
        <w:pStyle w:val="TOC2"/>
        <w:rPr>
          <w:ins w:id="1969" w:author="john" w:date="2020-11-28T18:38:00Z"/>
          <w:del w:id="1970" w:author="John Clevenger" w:date="2023-11-18T14:49:00Z"/>
          <w:rFonts w:asciiTheme="minorHAnsi" w:eastAsiaTheme="minorEastAsia" w:hAnsiTheme="minorHAnsi" w:cstheme="minorBidi"/>
          <w:b w:val="0"/>
          <w:bCs w:val="0"/>
          <w:sz w:val="22"/>
          <w:szCs w:val="22"/>
        </w:rPr>
      </w:pPr>
      <w:ins w:id="1971" w:author="john" w:date="2020-11-28T18:38:00Z">
        <w:del w:id="1972" w:author="John Clevenger" w:date="2023-11-18T14:49:00Z">
          <w:r w:rsidRPr="00D411E4" w:rsidDel="005A6B63">
            <w:rPr>
              <w:rStyle w:val="Hyperlink"/>
            </w:rPr>
            <w:delText>10.9</w:delText>
          </w:r>
          <w:r w:rsidDel="005A6B63">
            <w:rPr>
              <w:rFonts w:asciiTheme="minorHAnsi" w:eastAsiaTheme="minorEastAsia" w:hAnsiTheme="minorHAnsi" w:cstheme="minorBidi"/>
              <w:b w:val="0"/>
              <w:bCs w:val="0"/>
              <w:sz w:val="22"/>
              <w:szCs w:val="22"/>
            </w:rPr>
            <w:tab/>
          </w:r>
          <w:r w:rsidRPr="00D411E4" w:rsidDel="005A6B63">
            <w:rPr>
              <w:rStyle w:val="Hyperlink"/>
            </w:rPr>
            <w:delText>No-GUI Mode</w:delText>
          </w:r>
          <w:r w:rsidDel="005A6B63">
            <w:rPr>
              <w:webHidden/>
            </w:rPr>
            <w:tab/>
          </w:r>
        </w:del>
      </w:ins>
      <w:ins w:id="1973" w:author="john" w:date="2020-11-28T18:39:00Z">
        <w:del w:id="1974" w:author="John Clevenger" w:date="2023-11-18T14:49:00Z">
          <w:r w:rsidDel="005A6B63">
            <w:rPr>
              <w:webHidden/>
            </w:rPr>
            <w:delText>95</w:delText>
          </w:r>
        </w:del>
      </w:ins>
    </w:p>
    <w:p w14:paraId="03FBEA98" w14:textId="73D1711F" w:rsidR="005D2B69" w:rsidDel="005A6B63" w:rsidRDefault="005D2B69">
      <w:pPr>
        <w:pStyle w:val="TOC1"/>
        <w:rPr>
          <w:ins w:id="1975" w:author="john" w:date="2020-11-28T18:38:00Z"/>
          <w:del w:id="1976" w:author="John Clevenger" w:date="2023-11-18T14:49:00Z"/>
          <w:rFonts w:asciiTheme="minorHAnsi" w:eastAsiaTheme="minorEastAsia" w:hAnsiTheme="minorHAnsi" w:cstheme="minorBidi"/>
          <w:b w:val="0"/>
          <w:bCs w:val="0"/>
          <w:iCs w:val="0"/>
          <w:sz w:val="22"/>
          <w:szCs w:val="22"/>
        </w:rPr>
      </w:pPr>
      <w:ins w:id="1977" w:author="john" w:date="2020-11-28T18:38:00Z">
        <w:del w:id="1978" w:author="John Clevenger" w:date="2023-11-18T14:49:00Z">
          <w:r w:rsidRPr="00D411E4" w:rsidDel="005A6B63">
            <w:rPr>
              <w:rStyle w:val="Hyperlink"/>
            </w:rPr>
            <w:delText>11</w:delText>
          </w:r>
          <w:r w:rsidDel="005A6B63">
            <w:rPr>
              <w:rFonts w:asciiTheme="minorHAnsi" w:eastAsiaTheme="minorEastAsia" w:hAnsiTheme="minorHAnsi" w:cstheme="minorBidi"/>
              <w:b w:val="0"/>
              <w:bCs w:val="0"/>
              <w:iCs w:val="0"/>
              <w:sz w:val="22"/>
              <w:szCs w:val="22"/>
            </w:rPr>
            <w:tab/>
          </w:r>
          <w:r w:rsidRPr="00D411E4" w:rsidDel="005A6B63">
            <w:rPr>
              <w:rStyle w:val="Hyperlink"/>
            </w:rPr>
            <w:delText>Finishing the Contest</w:delText>
          </w:r>
          <w:r w:rsidDel="005A6B63">
            <w:rPr>
              <w:webHidden/>
            </w:rPr>
            <w:tab/>
          </w:r>
        </w:del>
      </w:ins>
      <w:ins w:id="1979" w:author="john" w:date="2020-11-28T18:39:00Z">
        <w:del w:id="1980" w:author="John Clevenger" w:date="2023-11-18T14:49:00Z">
          <w:r w:rsidDel="005A6B63">
            <w:rPr>
              <w:webHidden/>
            </w:rPr>
            <w:delText>96</w:delText>
          </w:r>
        </w:del>
      </w:ins>
    </w:p>
    <w:p w14:paraId="726387C8" w14:textId="11C0DF5F" w:rsidR="005D2B69" w:rsidDel="005A6B63" w:rsidRDefault="005D2B69">
      <w:pPr>
        <w:pStyle w:val="TOC2"/>
        <w:rPr>
          <w:ins w:id="1981" w:author="john" w:date="2020-11-28T18:38:00Z"/>
          <w:del w:id="1982" w:author="John Clevenger" w:date="2023-11-18T14:49:00Z"/>
          <w:rFonts w:asciiTheme="minorHAnsi" w:eastAsiaTheme="minorEastAsia" w:hAnsiTheme="minorHAnsi" w:cstheme="minorBidi"/>
          <w:b w:val="0"/>
          <w:bCs w:val="0"/>
          <w:sz w:val="22"/>
          <w:szCs w:val="22"/>
        </w:rPr>
      </w:pPr>
      <w:ins w:id="1983" w:author="john" w:date="2020-11-28T18:38:00Z">
        <w:del w:id="1984" w:author="John Clevenger" w:date="2023-11-18T14:49:00Z">
          <w:r w:rsidRPr="00D411E4" w:rsidDel="005A6B63">
            <w:rPr>
              <w:rStyle w:val="Hyperlink"/>
            </w:rPr>
            <w:delText>11.1</w:delText>
          </w:r>
          <w:r w:rsidDel="005A6B63">
            <w:rPr>
              <w:rFonts w:asciiTheme="minorHAnsi" w:eastAsiaTheme="minorEastAsia" w:hAnsiTheme="minorHAnsi" w:cstheme="minorBidi"/>
              <w:b w:val="0"/>
              <w:bCs w:val="0"/>
              <w:sz w:val="22"/>
              <w:szCs w:val="22"/>
            </w:rPr>
            <w:tab/>
          </w:r>
          <w:r w:rsidRPr="00D411E4" w:rsidDel="005A6B63">
            <w:rPr>
              <w:rStyle w:val="Hyperlink"/>
            </w:rPr>
            <w:delText>Finalizing</w:delText>
          </w:r>
          <w:r w:rsidDel="005A6B63">
            <w:rPr>
              <w:webHidden/>
            </w:rPr>
            <w:tab/>
          </w:r>
        </w:del>
      </w:ins>
      <w:ins w:id="1985" w:author="john" w:date="2020-11-28T18:39:00Z">
        <w:del w:id="1986" w:author="John Clevenger" w:date="2023-11-18T14:49:00Z">
          <w:r w:rsidDel="005A6B63">
            <w:rPr>
              <w:webHidden/>
            </w:rPr>
            <w:delText>96</w:delText>
          </w:r>
        </w:del>
      </w:ins>
    </w:p>
    <w:p w14:paraId="6F5CF731" w14:textId="5FFAD212" w:rsidR="005D2B69" w:rsidDel="005A6B63" w:rsidRDefault="005D2B69">
      <w:pPr>
        <w:pStyle w:val="TOC2"/>
        <w:rPr>
          <w:ins w:id="1987" w:author="john" w:date="2020-11-28T18:38:00Z"/>
          <w:del w:id="1988" w:author="John Clevenger" w:date="2023-11-18T14:49:00Z"/>
          <w:rFonts w:asciiTheme="minorHAnsi" w:eastAsiaTheme="minorEastAsia" w:hAnsiTheme="minorHAnsi" w:cstheme="minorBidi"/>
          <w:b w:val="0"/>
          <w:bCs w:val="0"/>
          <w:sz w:val="22"/>
          <w:szCs w:val="22"/>
        </w:rPr>
      </w:pPr>
      <w:ins w:id="1989" w:author="john" w:date="2020-11-28T18:38:00Z">
        <w:del w:id="1990" w:author="John Clevenger" w:date="2023-11-18T14:49:00Z">
          <w:r w:rsidRPr="00D411E4" w:rsidDel="005A6B63">
            <w:rPr>
              <w:rStyle w:val="Hyperlink"/>
            </w:rPr>
            <w:delText>11.2</w:delText>
          </w:r>
          <w:r w:rsidDel="005A6B63">
            <w:rPr>
              <w:rFonts w:asciiTheme="minorHAnsi" w:eastAsiaTheme="minorEastAsia" w:hAnsiTheme="minorHAnsi" w:cstheme="minorBidi"/>
              <w:b w:val="0"/>
              <w:bCs w:val="0"/>
              <w:sz w:val="22"/>
              <w:szCs w:val="22"/>
            </w:rPr>
            <w:tab/>
          </w:r>
          <w:r w:rsidRPr="00D411E4" w:rsidDel="005A6B63">
            <w:rPr>
              <w:rStyle w:val="Hyperlink"/>
            </w:rPr>
            <w:delText>Exporting Contest Results</w:delText>
          </w:r>
          <w:r w:rsidDel="005A6B63">
            <w:rPr>
              <w:webHidden/>
            </w:rPr>
            <w:tab/>
          </w:r>
        </w:del>
      </w:ins>
      <w:ins w:id="1991" w:author="john" w:date="2020-11-28T18:39:00Z">
        <w:del w:id="1992" w:author="John Clevenger" w:date="2023-11-18T14:49:00Z">
          <w:r w:rsidDel="005A6B63">
            <w:rPr>
              <w:webHidden/>
            </w:rPr>
            <w:delText>97</w:delText>
          </w:r>
        </w:del>
      </w:ins>
    </w:p>
    <w:p w14:paraId="5C841699" w14:textId="3CD84D46" w:rsidR="005D2B69" w:rsidDel="005A6B63" w:rsidRDefault="005D2B69">
      <w:pPr>
        <w:pStyle w:val="TOC3"/>
        <w:rPr>
          <w:ins w:id="1993" w:author="john" w:date="2020-11-28T18:38:00Z"/>
          <w:del w:id="1994" w:author="John Clevenger" w:date="2023-11-18T14:49:00Z"/>
          <w:rFonts w:asciiTheme="minorHAnsi" w:eastAsiaTheme="minorEastAsia" w:hAnsiTheme="minorHAnsi" w:cstheme="minorBidi"/>
          <w:sz w:val="22"/>
          <w:szCs w:val="22"/>
        </w:rPr>
      </w:pPr>
      <w:ins w:id="1995" w:author="john" w:date="2020-11-28T18:38:00Z">
        <w:del w:id="1996" w:author="John Clevenger" w:date="2023-11-18T14:49:00Z">
          <w:r w:rsidRPr="00D411E4" w:rsidDel="005A6B63">
            <w:rPr>
              <w:rStyle w:val="Hyperlink"/>
            </w:rPr>
            <w:delText>11.2.1</w:delText>
          </w:r>
          <w:r w:rsidDel="005A6B63">
            <w:rPr>
              <w:rFonts w:asciiTheme="minorHAnsi" w:eastAsiaTheme="minorEastAsia" w:hAnsiTheme="minorHAnsi" w:cstheme="minorBidi"/>
              <w:sz w:val="22"/>
              <w:szCs w:val="22"/>
            </w:rPr>
            <w:tab/>
          </w:r>
          <w:r w:rsidRPr="00D411E4" w:rsidDel="005A6B63">
            <w:rPr>
              <w:rStyle w:val="Hyperlink"/>
            </w:rPr>
            <w:delText xml:space="preserve">Generating a </w:delText>
          </w:r>
          <w:r w:rsidRPr="00D411E4" w:rsidDel="005A6B63">
            <w:rPr>
              <w:rStyle w:val="Hyperlink"/>
              <w:i/>
            </w:rPr>
            <w:delText>results.tsv</w:delText>
          </w:r>
          <w:r w:rsidRPr="00D411E4" w:rsidDel="005A6B63">
            <w:rPr>
              <w:rStyle w:val="Hyperlink"/>
            </w:rPr>
            <w:delText xml:space="preserve"> export file</w:delText>
          </w:r>
          <w:r w:rsidDel="005A6B63">
            <w:rPr>
              <w:webHidden/>
            </w:rPr>
            <w:tab/>
          </w:r>
        </w:del>
      </w:ins>
      <w:ins w:id="1997" w:author="john" w:date="2020-11-28T18:39:00Z">
        <w:del w:id="1998" w:author="John Clevenger" w:date="2023-11-18T14:49:00Z">
          <w:r w:rsidDel="005A6B63">
            <w:rPr>
              <w:webHidden/>
            </w:rPr>
            <w:delText>97</w:delText>
          </w:r>
        </w:del>
      </w:ins>
    </w:p>
    <w:p w14:paraId="5263D8E7" w14:textId="4A0FD2B2" w:rsidR="005D2B69" w:rsidDel="005A6B63" w:rsidRDefault="005D2B69">
      <w:pPr>
        <w:pStyle w:val="TOC3"/>
        <w:rPr>
          <w:ins w:id="1999" w:author="john" w:date="2020-11-28T18:38:00Z"/>
          <w:del w:id="2000" w:author="John Clevenger" w:date="2023-11-18T14:49:00Z"/>
          <w:rFonts w:asciiTheme="minorHAnsi" w:eastAsiaTheme="minorEastAsia" w:hAnsiTheme="minorHAnsi" w:cstheme="minorBidi"/>
          <w:sz w:val="22"/>
          <w:szCs w:val="22"/>
        </w:rPr>
      </w:pPr>
      <w:ins w:id="2001" w:author="john" w:date="2020-11-28T18:38:00Z">
        <w:del w:id="2002" w:author="John Clevenger" w:date="2023-11-18T14:49:00Z">
          <w:r w:rsidRPr="00D411E4" w:rsidDel="005A6B63">
            <w:rPr>
              <w:rStyle w:val="Hyperlink"/>
            </w:rPr>
            <w:delText>11.2.2</w:delText>
          </w:r>
          <w:r w:rsidDel="005A6B63">
            <w:rPr>
              <w:rFonts w:asciiTheme="minorHAnsi" w:eastAsiaTheme="minorEastAsia" w:hAnsiTheme="minorHAnsi" w:cstheme="minorBidi"/>
              <w:sz w:val="22"/>
              <w:szCs w:val="22"/>
            </w:rPr>
            <w:tab/>
          </w:r>
          <w:r w:rsidRPr="00D411E4" w:rsidDel="005A6B63">
            <w:rPr>
              <w:rStyle w:val="Hyperlink"/>
            </w:rPr>
            <w:delText xml:space="preserve">Generating a </w:delText>
          </w:r>
          <w:r w:rsidRPr="00D411E4" w:rsidDel="005A6B63">
            <w:rPr>
              <w:rStyle w:val="Hyperlink"/>
              <w:i/>
            </w:rPr>
            <w:delText xml:space="preserve">pc2export.dat </w:delText>
          </w:r>
          <w:r w:rsidRPr="00D411E4" w:rsidDel="005A6B63">
            <w:rPr>
              <w:rStyle w:val="Hyperlink"/>
            </w:rPr>
            <w:delText>export file</w:delText>
          </w:r>
          <w:r w:rsidDel="005A6B63">
            <w:rPr>
              <w:webHidden/>
            </w:rPr>
            <w:tab/>
          </w:r>
        </w:del>
      </w:ins>
      <w:ins w:id="2003" w:author="john" w:date="2020-11-28T18:39:00Z">
        <w:del w:id="2004" w:author="John Clevenger" w:date="2023-11-18T14:49:00Z">
          <w:r w:rsidDel="005A6B63">
            <w:rPr>
              <w:webHidden/>
            </w:rPr>
            <w:delText>97</w:delText>
          </w:r>
        </w:del>
      </w:ins>
    </w:p>
    <w:p w14:paraId="5B84F048" w14:textId="7E61F62F" w:rsidR="005D2B69" w:rsidDel="005A6B63" w:rsidRDefault="005D2B69">
      <w:pPr>
        <w:pStyle w:val="TOC2"/>
        <w:rPr>
          <w:ins w:id="2005" w:author="john" w:date="2020-11-28T18:38:00Z"/>
          <w:del w:id="2006" w:author="John Clevenger" w:date="2023-11-18T14:49:00Z"/>
          <w:rFonts w:asciiTheme="minorHAnsi" w:eastAsiaTheme="minorEastAsia" w:hAnsiTheme="minorHAnsi" w:cstheme="minorBidi"/>
          <w:b w:val="0"/>
          <w:bCs w:val="0"/>
          <w:sz w:val="22"/>
          <w:szCs w:val="22"/>
        </w:rPr>
      </w:pPr>
      <w:ins w:id="2007" w:author="john" w:date="2020-11-28T18:38:00Z">
        <w:del w:id="2008" w:author="John Clevenger" w:date="2023-11-18T14:49:00Z">
          <w:r w:rsidRPr="00D411E4" w:rsidDel="005A6B63">
            <w:rPr>
              <w:rStyle w:val="Hyperlink"/>
            </w:rPr>
            <w:delText>11.3</w:delText>
          </w:r>
          <w:r w:rsidDel="005A6B63">
            <w:rPr>
              <w:rFonts w:asciiTheme="minorHAnsi" w:eastAsiaTheme="minorEastAsia" w:hAnsiTheme="minorHAnsi" w:cstheme="minorBidi"/>
              <w:b w:val="0"/>
              <w:bCs w:val="0"/>
              <w:sz w:val="22"/>
              <w:szCs w:val="22"/>
            </w:rPr>
            <w:tab/>
          </w:r>
          <w:r w:rsidRPr="00D411E4" w:rsidDel="005A6B63">
            <w:rPr>
              <w:rStyle w:val="Hyperlink"/>
            </w:rPr>
            <w:delText>Shutting Down</w:delText>
          </w:r>
          <w:r w:rsidDel="005A6B63">
            <w:rPr>
              <w:webHidden/>
            </w:rPr>
            <w:tab/>
          </w:r>
        </w:del>
      </w:ins>
      <w:ins w:id="2009" w:author="john" w:date="2020-11-28T18:39:00Z">
        <w:del w:id="2010" w:author="John Clevenger" w:date="2023-11-18T14:49:00Z">
          <w:r w:rsidDel="005A6B63">
            <w:rPr>
              <w:webHidden/>
            </w:rPr>
            <w:delText>97</w:delText>
          </w:r>
        </w:del>
      </w:ins>
    </w:p>
    <w:p w14:paraId="1602D63F" w14:textId="6DD3FCA5" w:rsidR="005D2B69" w:rsidDel="005A6B63" w:rsidRDefault="005D2B69">
      <w:pPr>
        <w:pStyle w:val="TOC1"/>
        <w:rPr>
          <w:ins w:id="2011" w:author="john" w:date="2020-11-28T18:38:00Z"/>
          <w:del w:id="2012" w:author="John Clevenger" w:date="2023-11-18T14:49:00Z"/>
          <w:rFonts w:asciiTheme="minorHAnsi" w:eastAsiaTheme="minorEastAsia" w:hAnsiTheme="minorHAnsi" w:cstheme="minorBidi"/>
          <w:b w:val="0"/>
          <w:bCs w:val="0"/>
          <w:iCs w:val="0"/>
          <w:sz w:val="22"/>
          <w:szCs w:val="22"/>
        </w:rPr>
      </w:pPr>
      <w:ins w:id="2013" w:author="john" w:date="2020-11-28T18:38:00Z">
        <w:del w:id="2014" w:author="John Clevenger" w:date="2023-11-18T14:49:00Z">
          <w:r w:rsidRPr="00D411E4" w:rsidDel="005A6B63">
            <w:rPr>
              <w:rStyle w:val="Hyperlink"/>
            </w:rPr>
            <w:delText>Appendix A  –  pc2v9.ini Attributes</w:delText>
          </w:r>
          <w:r w:rsidDel="005A6B63">
            <w:rPr>
              <w:webHidden/>
            </w:rPr>
            <w:tab/>
          </w:r>
        </w:del>
      </w:ins>
      <w:ins w:id="2015" w:author="john" w:date="2020-11-28T18:39:00Z">
        <w:del w:id="2016" w:author="John Clevenger" w:date="2023-11-18T14:49:00Z">
          <w:r w:rsidDel="005A6B63">
            <w:rPr>
              <w:webHidden/>
            </w:rPr>
            <w:delText>99</w:delText>
          </w:r>
        </w:del>
      </w:ins>
    </w:p>
    <w:p w14:paraId="05E1EB6F" w14:textId="0333FBF9" w:rsidR="005D2B69" w:rsidDel="005A6B63" w:rsidRDefault="005D2B69">
      <w:pPr>
        <w:pStyle w:val="TOC1"/>
        <w:rPr>
          <w:ins w:id="2017" w:author="john" w:date="2020-11-28T18:38:00Z"/>
          <w:del w:id="2018" w:author="John Clevenger" w:date="2023-11-18T14:49:00Z"/>
          <w:rFonts w:asciiTheme="minorHAnsi" w:eastAsiaTheme="minorEastAsia" w:hAnsiTheme="minorHAnsi" w:cstheme="minorBidi"/>
          <w:b w:val="0"/>
          <w:bCs w:val="0"/>
          <w:iCs w:val="0"/>
          <w:sz w:val="22"/>
          <w:szCs w:val="22"/>
        </w:rPr>
      </w:pPr>
      <w:ins w:id="2019" w:author="john" w:date="2020-11-28T18:38:00Z">
        <w:del w:id="2020" w:author="John Clevenger" w:date="2023-11-18T14:49:00Z">
          <w:r w:rsidRPr="00D411E4" w:rsidDel="005A6B63">
            <w:rPr>
              <w:rStyle w:val="Hyperlink"/>
            </w:rPr>
            <w:delText>Appendix B  –  Networking Constraints</w:delText>
          </w:r>
          <w:r w:rsidDel="005A6B63">
            <w:rPr>
              <w:webHidden/>
            </w:rPr>
            <w:tab/>
          </w:r>
        </w:del>
      </w:ins>
      <w:ins w:id="2021" w:author="john" w:date="2020-11-28T18:39:00Z">
        <w:del w:id="2022" w:author="John Clevenger" w:date="2023-11-18T14:49:00Z">
          <w:r w:rsidDel="005A6B63">
            <w:rPr>
              <w:webHidden/>
            </w:rPr>
            <w:delText>101</w:delText>
          </w:r>
        </w:del>
      </w:ins>
    </w:p>
    <w:p w14:paraId="4711ABCF" w14:textId="162D4143" w:rsidR="005D2B69" w:rsidDel="005A6B63" w:rsidRDefault="005D2B69">
      <w:pPr>
        <w:pStyle w:val="TOC1"/>
        <w:rPr>
          <w:ins w:id="2023" w:author="john" w:date="2020-11-28T18:38:00Z"/>
          <w:del w:id="2024" w:author="John Clevenger" w:date="2023-11-18T14:49:00Z"/>
          <w:rFonts w:asciiTheme="minorHAnsi" w:eastAsiaTheme="minorEastAsia" w:hAnsiTheme="minorHAnsi" w:cstheme="minorBidi"/>
          <w:b w:val="0"/>
          <w:bCs w:val="0"/>
          <w:iCs w:val="0"/>
          <w:sz w:val="22"/>
          <w:szCs w:val="22"/>
        </w:rPr>
      </w:pPr>
      <w:ins w:id="2025" w:author="john" w:date="2020-11-28T18:38:00Z">
        <w:del w:id="2026" w:author="John Clevenger" w:date="2023-11-18T14:49:00Z">
          <w:r w:rsidRPr="00D411E4" w:rsidDel="005A6B63">
            <w:rPr>
              <w:rStyle w:val="Hyperlink"/>
            </w:rPr>
            <w:delText>Appendix C  –  PC</w:delText>
          </w:r>
          <w:r w:rsidRPr="00D411E4" w:rsidDel="005A6B63">
            <w:rPr>
              <w:rStyle w:val="Hyperlink"/>
              <w:vertAlign w:val="superscript"/>
            </w:rPr>
            <w:delText>2</w:delText>
          </w:r>
          <w:r w:rsidRPr="00D411E4" w:rsidDel="005A6B63">
            <w:rPr>
              <w:rStyle w:val="Hyperlink"/>
            </w:rPr>
            <w:delText xml:space="preserve"> Server Command Line Arguments</w:delText>
          </w:r>
          <w:r w:rsidDel="005A6B63">
            <w:rPr>
              <w:webHidden/>
            </w:rPr>
            <w:tab/>
          </w:r>
        </w:del>
      </w:ins>
      <w:ins w:id="2027" w:author="john" w:date="2020-11-28T18:39:00Z">
        <w:del w:id="2028" w:author="John Clevenger" w:date="2023-11-18T14:49:00Z">
          <w:r w:rsidDel="005A6B63">
            <w:rPr>
              <w:webHidden/>
            </w:rPr>
            <w:delText>103</w:delText>
          </w:r>
        </w:del>
      </w:ins>
    </w:p>
    <w:p w14:paraId="0BF8FDAB" w14:textId="1F4DFA89" w:rsidR="005D2B69" w:rsidDel="005A6B63" w:rsidRDefault="005D2B69">
      <w:pPr>
        <w:pStyle w:val="TOC1"/>
        <w:rPr>
          <w:ins w:id="2029" w:author="john" w:date="2020-11-28T18:38:00Z"/>
          <w:del w:id="2030" w:author="John Clevenger" w:date="2023-11-18T14:49:00Z"/>
          <w:rFonts w:asciiTheme="minorHAnsi" w:eastAsiaTheme="minorEastAsia" w:hAnsiTheme="minorHAnsi" w:cstheme="minorBidi"/>
          <w:b w:val="0"/>
          <w:bCs w:val="0"/>
          <w:iCs w:val="0"/>
          <w:sz w:val="22"/>
          <w:szCs w:val="22"/>
        </w:rPr>
      </w:pPr>
      <w:ins w:id="2031" w:author="john" w:date="2020-11-28T18:38:00Z">
        <w:del w:id="2032" w:author="John Clevenger" w:date="2023-11-18T14:49:00Z">
          <w:r w:rsidRPr="00D411E4" w:rsidDel="005A6B63">
            <w:rPr>
              <w:rStyle w:val="Hyperlink"/>
            </w:rPr>
            <w:delText>Appendix D  –  ICPC Import/Export Interfaces</w:delText>
          </w:r>
          <w:r w:rsidDel="005A6B63">
            <w:rPr>
              <w:webHidden/>
            </w:rPr>
            <w:tab/>
          </w:r>
        </w:del>
      </w:ins>
      <w:ins w:id="2033" w:author="john" w:date="2020-11-28T18:39:00Z">
        <w:del w:id="2034" w:author="John Clevenger" w:date="2023-11-18T14:49:00Z">
          <w:r w:rsidDel="005A6B63">
            <w:rPr>
              <w:webHidden/>
            </w:rPr>
            <w:delText>105</w:delText>
          </w:r>
        </w:del>
      </w:ins>
    </w:p>
    <w:p w14:paraId="6A2837F3" w14:textId="20DDD723" w:rsidR="005D2B69" w:rsidDel="005A6B63" w:rsidRDefault="005D2B69">
      <w:pPr>
        <w:pStyle w:val="TOC1"/>
        <w:rPr>
          <w:ins w:id="2035" w:author="john" w:date="2020-11-28T18:38:00Z"/>
          <w:del w:id="2036" w:author="John Clevenger" w:date="2023-11-18T14:49:00Z"/>
          <w:rFonts w:asciiTheme="minorHAnsi" w:eastAsiaTheme="minorEastAsia" w:hAnsiTheme="minorHAnsi" w:cstheme="minorBidi"/>
          <w:b w:val="0"/>
          <w:bCs w:val="0"/>
          <w:iCs w:val="0"/>
          <w:sz w:val="22"/>
          <w:szCs w:val="22"/>
        </w:rPr>
      </w:pPr>
      <w:ins w:id="2037" w:author="john" w:date="2020-11-28T18:38:00Z">
        <w:del w:id="2038" w:author="John Clevenger" w:date="2023-11-18T14:49:00Z">
          <w:r w:rsidRPr="00D411E4" w:rsidDel="005A6B63">
            <w:rPr>
              <w:rStyle w:val="Hyperlink"/>
            </w:rPr>
            <w:delText>Appendix E  –  Output Validators</w:delText>
          </w:r>
          <w:r w:rsidDel="005A6B63">
            <w:rPr>
              <w:webHidden/>
            </w:rPr>
            <w:tab/>
          </w:r>
        </w:del>
      </w:ins>
      <w:ins w:id="2039" w:author="john" w:date="2020-11-28T18:39:00Z">
        <w:del w:id="2040" w:author="John Clevenger" w:date="2023-11-18T14:49:00Z">
          <w:r w:rsidDel="005A6B63">
            <w:rPr>
              <w:webHidden/>
            </w:rPr>
            <w:delText>111</w:delText>
          </w:r>
        </w:del>
      </w:ins>
    </w:p>
    <w:p w14:paraId="23F75346" w14:textId="21977DB8" w:rsidR="005D2B69" w:rsidDel="005A6B63" w:rsidRDefault="005D2B69">
      <w:pPr>
        <w:pStyle w:val="TOC1"/>
        <w:rPr>
          <w:ins w:id="2041" w:author="john" w:date="2020-11-28T18:38:00Z"/>
          <w:del w:id="2042" w:author="John Clevenger" w:date="2023-11-18T14:49:00Z"/>
          <w:rFonts w:asciiTheme="minorHAnsi" w:eastAsiaTheme="minorEastAsia" w:hAnsiTheme="minorHAnsi" w:cstheme="minorBidi"/>
          <w:b w:val="0"/>
          <w:bCs w:val="0"/>
          <w:iCs w:val="0"/>
          <w:sz w:val="22"/>
          <w:szCs w:val="22"/>
        </w:rPr>
      </w:pPr>
      <w:ins w:id="2043" w:author="john" w:date="2020-11-28T18:38:00Z">
        <w:del w:id="2044" w:author="John Clevenger" w:date="2023-11-18T14:49:00Z">
          <w:r w:rsidRPr="00D411E4" w:rsidDel="005A6B63">
            <w:rPr>
              <w:rStyle w:val="Hyperlink"/>
            </w:rPr>
            <w:delText>Appendix F  –  Language Definitions</w:delText>
          </w:r>
          <w:r w:rsidDel="005A6B63">
            <w:rPr>
              <w:webHidden/>
            </w:rPr>
            <w:tab/>
          </w:r>
        </w:del>
      </w:ins>
      <w:ins w:id="2045" w:author="john" w:date="2020-11-28T18:39:00Z">
        <w:del w:id="2046" w:author="John Clevenger" w:date="2023-11-18T14:49:00Z">
          <w:r w:rsidDel="005A6B63">
            <w:rPr>
              <w:webHidden/>
            </w:rPr>
            <w:delText>124</w:delText>
          </w:r>
        </w:del>
      </w:ins>
    </w:p>
    <w:p w14:paraId="624270C8" w14:textId="5D42F8C2" w:rsidR="005D2B69" w:rsidDel="005A6B63" w:rsidRDefault="005D2B69">
      <w:pPr>
        <w:pStyle w:val="TOC1"/>
        <w:rPr>
          <w:ins w:id="2047" w:author="john" w:date="2020-11-28T18:38:00Z"/>
          <w:del w:id="2048" w:author="John Clevenger" w:date="2023-11-18T14:49:00Z"/>
          <w:rFonts w:asciiTheme="minorHAnsi" w:eastAsiaTheme="minorEastAsia" w:hAnsiTheme="minorHAnsi" w:cstheme="minorBidi"/>
          <w:b w:val="0"/>
          <w:bCs w:val="0"/>
          <w:iCs w:val="0"/>
          <w:sz w:val="22"/>
          <w:szCs w:val="22"/>
        </w:rPr>
      </w:pPr>
      <w:ins w:id="2049" w:author="john" w:date="2020-11-28T18:38:00Z">
        <w:del w:id="2050" w:author="John Clevenger" w:date="2023-11-18T14:49:00Z">
          <w:r w:rsidRPr="00D411E4" w:rsidDel="005A6B63">
            <w:rPr>
              <w:rStyle w:val="Hyperlink"/>
            </w:rPr>
            <w:delText>Appendix G –  Using the PC</w:delText>
          </w:r>
          <w:r w:rsidRPr="00D411E4" w:rsidDel="005A6B63">
            <w:rPr>
              <w:rStyle w:val="Hyperlink"/>
              <w:vertAlign w:val="superscript"/>
            </w:rPr>
            <w:delText xml:space="preserve">2 </w:delText>
          </w:r>
          <w:r w:rsidRPr="00D411E4" w:rsidDel="005A6B63">
            <w:rPr>
              <w:rStyle w:val="Hyperlink"/>
            </w:rPr>
            <w:delText>API</w:delText>
          </w:r>
          <w:r w:rsidDel="005A6B63">
            <w:rPr>
              <w:webHidden/>
            </w:rPr>
            <w:tab/>
          </w:r>
        </w:del>
      </w:ins>
      <w:ins w:id="2051" w:author="john" w:date="2020-11-28T18:39:00Z">
        <w:del w:id="2052" w:author="John Clevenger" w:date="2023-11-18T14:49:00Z">
          <w:r w:rsidDel="005A6B63">
            <w:rPr>
              <w:webHidden/>
            </w:rPr>
            <w:delText>129</w:delText>
          </w:r>
        </w:del>
      </w:ins>
    </w:p>
    <w:p w14:paraId="29ED8605" w14:textId="65332F4E" w:rsidR="005D2B69" w:rsidDel="005A6B63" w:rsidRDefault="005D2B69">
      <w:pPr>
        <w:pStyle w:val="TOC1"/>
        <w:rPr>
          <w:ins w:id="2053" w:author="john" w:date="2020-11-28T18:38:00Z"/>
          <w:del w:id="2054" w:author="John Clevenger" w:date="2023-11-18T14:49:00Z"/>
          <w:rFonts w:asciiTheme="minorHAnsi" w:eastAsiaTheme="minorEastAsia" w:hAnsiTheme="minorHAnsi" w:cstheme="minorBidi"/>
          <w:b w:val="0"/>
          <w:bCs w:val="0"/>
          <w:iCs w:val="0"/>
          <w:sz w:val="22"/>
          <w:szCs w:val="22"/>
        </w:rPr>
      </w:pPr>
      <w:ins w:id="2055" w:author="john" w:date="2020-11-28T18:38:00Z">
        <w:del w:id="2056" w:author="John Clevenger" w:date="2023-11-18T14:49:00Z">
          <w:r w:rsidRPr="00D411E4" w:rsidDel="005A6B63">
            <w:rPr>
              <w:rStyle w:val="Hyperlink"/>
            </w:rPr>
            <w:delText>Appendix H – Troubleshooting / Getting Help</w:delText>
          </w:r>
          <w:r w:rsidDel="005A6B63">
            <w:rPr>
              <w:webHidden/>
            </w:rPr>
            <w:tab/>
          </w:r>
        </w:del>
      </w:ins>
      <w:ins w:id="2057" w:author="john" w:date="2020-11-28T18:39:00Z">
        <w:del w:id="2058" w:author="John Clevenger" w:date="2023-11-18T14:49:00Z">
          <w:r w:rsidDel="005A6B63">
            <w:rPr>
              <w:webHidden/>
            </w:rPr>
            <w:delText>130</w:delText>
          </w:r>
        </w:del>
      </w:ins>
    </w:p>
    <w:p w14:paraId="183B2DBC" w14:textId="18C0DC19" w:rsidR="005D2B69" w:rsidDel="005A6B63" w:rsidRDefault="005D2B69">
      <w:pPr>
        <w:pStyle w:val="TOC1"/>
        <w:rPr>
          <w:ins w:id="2059" w:author="john" w:date="2020-11-28T18:38:00Z"/>
          <w:del w:id="2060" w:author="John Clevenger" w:date="2023-11-18T14:49:00Z"/>
          <w:rFonts w:asciiTheme="minorHAnsi" w:eastAsiaTheme="minorEastAsia" w:hAnsiTheme="minorHAnsi" w:cstheme="minorBidi"/>
          <w:b w:val="0"/>
          <w:bCs w:val="0"/>
          <w:iCs w:val="0"/>
          <w:sz w:val="22"/>
          <w:szCs w:val="22"/>
        </w:rPr>
      </w:pPr>
      <w:ins w:id="2061" w:author="john" w:date="2020-11-28T18:38:00Z">
        <w:del w:id="2062" w:author="John Clevenger" w:date="2023-11-18T14:49:00Z">
          <w:r w:rsidRPr="00D411E4" w:rsidDel="005A6B63">
            <w:rPr>
              <w:rStyle w:val="Hyperlink"/>
            </w:rPr>
            <w:delText>Appendix I  –  PC</w:delText>
          </w:r>
          <w:r w:rsidRPr="00D411E4" w:rsidDel="005A6B63">
            <w:rPr>
              <w:rStyle w:val="Hyperlink"/>
              <w:vertAlign w:val="superscript"/>
            </w:rPr>
            <w:delText>2</w:delText>
          </w:r>
          <w:r w:rsidRPr="00D411E4" w:rsidDel="005A6B63">
            <w:rPr>
              <w:rStyle w:val="Hyperlink"/>
            </w:rPr>
            <w:delText xml:space="preserve"> Distribution Contents</w:delText>
          </w:r>
          <w:r w:rsidDel="005A6B63">
            <w:rPr>
              <w:webHidden/>
            </w:rPr>
            <w:tab/>
          </w:r>
        </w:del>
      </w:ins>
      <w:ins w:id="2063" w:author="john" w:date="2020-11-28T18:39:00Z">
        <w:del w:id="2064" w:author="John Clevenger" w:date="2023-11-18T14:49:00Z">
          <w:r w:rsidDel="005A6B63">
            <w:rPr>
              <w:webHidden/>
            </w:rPr>
            <w:delText>131</w:delText>
          </w:r>
        </w:del>
      </w:ins>
    </w:p>
    <w:p w14:paraId="31563673" w14:textId="3937DB80" w:rsidR="005D2B69" w:rsidDel="005A6B63" w:rsidRDefault="005D2B69">
      <w:pPr>
        <w:pStyle w:val="TOC1"/>
        <w:rPr>
          <w:ins w:id="2065" w:author="john" w:date="2020-11-28T18:38:00Z"/>
          <w:del w:id="2066" w:author="John Clevenger" w:date="2023-11-18T14:49:00Z"/>
          <w:rFonts w:asciiTheme="minorHAnsi" w:eastAsiaTheme="minorEastAsia" w:hAnsiTheme="minorHAnsi" w:cstheme="minorBidi"/>
          <w:b w:val="0"/>
          <w:bCs w:val="0"/>
          <w:iCs w:val="0"/>
          <w:sz w:val="22"/>
          <w:szCs w:val="22"/>
        </w:rPr>
      </w:pPr>
      <w:ins w:id="2067" w:author="john" w:date="2020-11-28T18:38:00Z">
        <w:del w:id="2068" w:author="John Clevenger" w:date="2023-11-18T14:49:00Z">
          <w:r w:rsidRPr="00D411E4" w:rsidDel="005A6B63">
            <w:rPr>
              <w:rStyle w:val="Hyperlink"/>
            </w:rPr>
            <w:delText>Appendix J – Log files</w:delText>
          </w:r>
          <w:r w:rsidDel="005A6B63">
            <w:rPr>
              <w:webHidden/>
            </w:rPr>
            <w:tab/>
          </w:r>
        </w:del>
      </w:ins>
      <w:ins w:id="2069" w:author="john" w:date="2020-11-28T18:39:00Z">
        <w:del w:id="2070" w:author="John Clevenger" w:date="2023-11-18T14:49:00Z">
          <w:r w:rsidDel="005A6B63">
            <w:rPr>
              <w:webHidden/>
            </w:rPr>
            <w:delText>132</w:delText>
          </w:r>
        </w:del>
      </w:ins>
    </w:p>
    <w:p w14:paraId="5373B99C" w14:textId="39F11981" w:rsidR="005D2B69" w:rsidDel="005A6B63" w:rsidRDefault="005D2B69">
      <w:pPr>
        <w:pStyle w:val="TOC1"/>
        <w:rPr>
          <w:ins w:id="2071" w:author="john" w:date="2020-11-28T18:38:00Z"/>
          <w:del w:id="2072" w:author="John Clevenger" w:date="2023-11-18T14:49:00Z"/>
          <w:rFonts w:asciiTheme="minorHAnsi" w:eastAsiaTheme="minorEastAsia" w:hAnsiTheme="minorHAnsi" w:cstheme="minorBidi"/>
          <w:b w:val="0"/>
          <w:bCs w:val="0"/>
          <w:iCs w:val="0"/>
          <w:sz w:val="22"/>
          <w:szCs w:val="22"/>
        </w:rPr>
      </w:pPr>
      <w:ins w:id="2073" w:author="john" w:date="2020-11-28T18:38:00Z">
        <w:del w:id="2074" w:author="John Clevenger" w:date="2023-11-18T14:49:00Z">
          <w:r w:rsidRPr="00D411E4" w:rsidDel="005A6B63">
            <w:rPr>
              <w:rStyle w:val="Hyperlink"/>
            </w:rPr>
            <w:delText>Appendix K – Reports Program</w:delText>
          </w:r>
          <w:r w:rsidDel="005A6B63">
            <w:rPr>
              <w:webHidden/>
            </w:rPr>
            <w:tab/>
          </w:r>
        </w:del>
      </w:ins>
      <w:ins w:id="2075" w:author="john" w:date="2020-11-28T18:39:00Z">
        <w:del w:id="2076" w:author="John Clevenger" w:date="2023-11-18T14:49:00Z">
          <w:r w:rsidDel="005A6B63">
            <w:rPr>
              <w:webHidden/>
            </w:rPr>
            <w:delText>133</w:delText>
          </w:r>
        </w:del>
      </w:ins>
    </w:p>
    <w:p w14:paraId="19A47BBA" w14:textId="13971FBC" w:rsidR="005D2B69" w:rsidDel="005A6B63" w:rsidRDefault="005D2B69">
      <w:pPr>
        <w:pStyle w:val="TOC1"/>
        <w:rPr>
          <w:ins w:id="2077" w:author="john" w:date="2020-11-28T18:38:00Z"/>
          <w:del w:id="2078" w:author="John Clevenger" w:date="2023-11-18T14:49:00Z"/>
          <w:rFonts w:asciiTheme="minorHAnsi" w:eastAsiaTheme="minorEastAsia" w:hAnsiTheme="minorHAnsi" w:cstheme="minorBidi"/>
          <w:b w:val="0"/>
          <w:bCs w:val="0"/>
          <w:iCs w:val="0"/>
          <w:sz w:val="22"/>
          <w:szCs w:val="22"/>
        </w:rPr>
      </w:pPr>
      <w:ins w:id="2079" w:author="john" w:date="2020-11-28T18:38:00Z">
        <w:del w:id="2080" w:author="John Clevenger" w:date="2023-11-18T14:49:00Z">
          <w:r w:rsidRPr="00D411E4" w:rsidDel="005A6B63">
            <w:rPr>
              <w:rStyle w:val="Hyperlink"/>
            </w:rPr>
            <w:delText>Appendix L – PC</w:delText>
          </w:r>
          <w:r w:rsidRPr="00D411E4" w:rsidDel="005A6B63">
            <w:rPr>
              <w:rStyle w:val="Hyperlink"/>
              <w:vertAlign w:val="superscript"/>
            </w:rPr>
            <w:delText>2</w:delText>
          </w:r>
          <w:r w:rsidRPr="00D411E4" w:rsidDel="005A6B63">
            <w:rPr>
              <w:rStyle w:val="Hyperlink"/>
            </w:rPr>
            <w:delText xml:space="preserve"> XML (Legacy) Event Feed</w:delText>
          </w:r>
          <w:r w:rsidDel="005A6B63">
            <w:rPr>
              <w:webHidden/>
            </w:rPr>
            <w:tab/>
          </w:r>
        </w:del>
      </w:ins>
      <w:ins w:id="2081" w:author="john" w:date="2020-11-28T18:39:00Z">
        <w:del w:id="2082" w:author="John Clevenger" w:date="2023-11-18T14:49:00Z">
          <w:r w:rsidDel="005A6B63">
            <w:rPr>
              <w:webHidden/>
            </w:rPr>
            <w:delText>136</w:delText>
          </w:r>
        </w:del>
      </w:ins>
    </w:p>
    <w:p w14:paraId="562B512E" w14:textId="0F33436D" w:rsidR="005D2B69" w:rsidDel="005A6B63" w:rsidRDefault="005D2B69">
      <w:pPr>
        <w:pStyle w:val="TOC1"/>
        <w:rPr>
          <w:ins w:id="2083" w:author="john" w:date="2020-11-28T18:38:00Z"/>
          <w:del w:id="2084" w:author="John Clevenger" w:date="2023-11-18T14:49:00Z"/>
          <w:rFonts w:asciiTheme="minorHAnsi" w:eastAsiaTheme="minorEastAsia" w:hAnsiTheme="minorHAnsi" w:cstheme="minorBidi"/>
          <w:b w:val="0"/>
          <w:bCs w:val="0"/>
          <w:iCs w:val="0"/>
          <w:sz w:val="22"/>
          <w:szCs w:val="22"/>
        </w:rPr>
      </w:pPr>
      <w:ins w:id="2085" w:author="john" w:date="2020-11-28T18:38:00Z">
        <w:del w:id="2086" w:author="John Clevenger" w:date="2023-11-18T14:49:00Z">
          <w:r w:rsidRPr="00D411E4" w:rsidDel="005A6B63">
            <w:rPr>
              <w:rStyle w:val="Hyperlink"/>
            </w:rPr>
            <w:delText>Appendix M – PC</w:delText>
          </w:r>
          <w:r w:rsidRPr="00D411E4" w:rsidDel="005A6B63">
            <w:rPr>
              <w:rStyle w:val="Hyperlink"/>
              <w:vertAlign w:val="superscript"/>
            </w:rPr>
            <w:delText>2</w:delText>
          </w:r>
          <w:r w:rsidRPr="00D411E4" w:rsidDel="005A6B63">
            <w:rPr>
              <w:rStyle w:val="Hyperlink"/>
            </w:rPr>
            <w:delText xml:space="preserve"> Web Services</w:delText>
          </w:r>
          <w:r w:rsidDel="005A6B63">
            <w:rPr>
              <w:webHidden/>
            </w:rPr>
            <w:tab/>
          </w:r>
        </w:del>
      </w:ins>
      <w:ins w:id="2087" w:author="john" w:date="2020-11-28T18:39:00Z">
        <w:del w:id="2088" w:author="John Clevenger" w:date="2023-11-18T14:49:00Z">
          <w:r w:rsidDel="005A6B63">
            <w:rPr>
              <w:webHidden/>
            </w:rPr>
            <w:delText>140</w:delText>
          </w:r>
        </w:del>
      </w:ins>
    </w:p>
    <w:p w14:paraId="56D63DE8" w14:textId="59417371" w:rsidR="005D2B69" w:rsidDel="005A6B63" w:rsidRDefault="005D2B69">
      <w:pPr>
        <w:pStyle w:val="TOC1"/>
        <w:rPr>
          <w:ins w:id="2089" w:author="john" w:date="2020-11-28T18:38:00Z"/>
          <w:del w:id="2090" w:author="John Clevenger" w:date="2023-11-18T14:49:00Z"/>
          <w:rFonts w:asciiTheme="minorHAnsi" w:eastAsiaTheme="minorEastAsia" w:hAnsiTheme="minorHAnsi" w:cstheme="minorBidi"/>
          <w:b w:val="0"/>
          <w:bCs w:val="0"/>
          <w:iCs w:val="0"/>
          <w:sz w:val="22"/>
          <w:szCs w:val="22"/>
        </w:rPr>
      </w:pPr>
      <w:ins w:id="2091" w:author="john" w:date="2020-11-28T18:38:00Z">
        <w:del w:id="2092" w:author="John Clevenger" w:date="2023-11-18T14:49:00Z">
          <w:r w:rsidRPr="00D411E4" w:rsidDel="005A6B63">
            <w:rPr>
              <w:rStyle w:val="Hyperlink"/>
            </w:rPr>
            <w:delText>Appendix N – PC</w:delText>
          </w:r>
          <w:r w:rsidRPr="00D411E4" w:rsidDel="005A6B63">
            <w:rPr>
              <w:rStyle w:val="Hyperlink"/>
              <w:vertAlign w:val="superscript"/>
            </w:rPr>
            <w:delText>2</w:delText>
          </w:r>
          <w:r w:rsidRPr="00D411E4" w:rsidDel="005A6B63">
            <w:rPr>
              <w:rStyle w:val="Hyperlink"/>
            </w:rPr>
            <w:delText xml:space="preserve"> Team Clients</w:delText>
          </w:r>
          <w:r w:rsidDel="005A6B63">
            <w:rPr>
              <w:webHidden/>
            </w:rPr>
            <w:tab/>
          </w:r>
        </w:del>
      </w:ins>
      <w:ins w:id="2093" w:author="john" w:date="2020-11-28T18:39:00Z">
        <w:del w:id="2094" w:author="John Clevenger" w:date="2023-11-18T14:49:00Z">
          <w:r w:rsidDel="005A6B63">
            <w:rPr>
              <w:webHidden/>
            </w:rPr>
            <w:delText>143</w:delText>
          </w:r>
        </w:del>
      </w:ins>
    </w:p>
    <w:p w14:paraId="7411D235" w14:textId="56A8A649" w:rsidR="005D2B69" w:rsidDel="005A6B63" w:rsidRDefault="005D2B69">
      <w:pPr>
        <w:pStyle w:val="TOC1"/>
        <w:rPr>
          <w:ins w:id="2095" w:author="john" w:date="2020-11-28T18:38:00Z"/>
          <w:del w:id="2096" w:author="John Clevenger" w:date="2023-11-18T14:49:00Z"/>
          <w:rFonts w:asciiTheme="minorHAnsi" w:eastAsiaTheme="minorEastAsia" w:hAnsiTheme="minorHAnsi" w:cstheme="minorBidi"/>
          <w:b w:val="0"/>
          <w:bCs w:val="0"/>
          <w:iCs w:val="0"/>
          <w:sz w:val="22"/>
          <w:szCs w:val="22"/>
        </w:rPr>
      </w:pPr>
      <w:ins w:id="2097" w:author="john" w:date="2020-11-28T18:38:00Z">
        <w:del w:id="2098" w:author="John Clevenger" w:date="2023-11-18T14:49:00Z">
          <w:r w:rsidRPr="00D411E4" w:rsidDel="005A6B63">
            <w:rPr>
              <w:rStyle w:val="Hyperlink"/>
            </w:rPr>
            <w:delText>Appendix O – Input Validators</w:delText>
          </w:r>
          <w:r w:rsidDel="005A6B63">
            <w:rPr>
              <w:webHidden/>
            </w:rPr>
            <w:tab/>
          </w:r>
        </w:del>
      </w:ins>
      <w:ins w:id="2099" w:author="john" w:date="2020-11-28T18:39:00Z">
        <w:del w:id="2100" w:author="John Clevenger" w:date="2023-11-18T14:49:00Z">
          <w:r w:rsidDel="005A6B63">
            <w:rPr>
              <w:webHidden/>
            </w:rPr>
            <w:delText>146</w:delText>
          </w:r>
        </w:del>
      </w:ins>
    </w:p>
    <w:p w14:paraId="6ABA2ECB" w14:textId="4D15E812" w:rsidR="005D2B69" w:rsidDel="005A6B63" w:rsidRDefault="005D2B69">
      <w:pPr>
        <w:pStyle w:val="TOC1"/>
        <w:rPr>
          <w:ins w:id="2101" w:author="john" w:date="2020-11-28T18:38:00Z"/>
          <w:del w:id="2102" w:author="John Clevenger" w:date="2023-11-18T14:49:00Z"/>
          <w:rFonts w:asciiTheme="minorHAnsi" w:eastAsiaTheme="minorEastAsia" w:hAnsiTheme="minorHAnsi" w:cstheme="minorBidi"/>
          <w:b w:val="0"/>
          <w:bCs w:val="0"/>
          <w:iCs w:val="0"/>
          <w:sz w:val="22"/>
          <w:szCs w:val="22"/>
        </w:rPr>
      </w:pPr>
      <w:ins w:id="2103" w:author="john" w:date="2020-11-28T18:38:00Z">
        <w:del w:id="2104" w:author="John Clevenger" w:date="2023-11-18T14:49:00Z">
          <w:r w:rsidRPr="00D411E4" w:rsidDel="005A6B63">
            <w:rPr>
              <w:rStyle w:val="Hyperlink"/>
            </w:rPr>
            <w:delText>Appendix P – reject.ini</w:delText>
          </w:r>
          <w:r w:rsidDel="005A6B63">
            <w:rPr>
              <w:webHidden/>
            </w:rPr>
            <w:tab/>
          </w:r>
        </w:del>
      </w:ins>
      <w:ins w:id="2105" w:author="john" w:date="2020-11-28T18:39:00Z">
        <w:del w:id="2106" w:author="John Clevenger" w:date="2023-11-18T14:49:00Z">
          <w:r w:rsidDel="005A6B63">
            <w:rPr>
              <w:webHidden/>
            </w:rPr>
            <w:delText>153</w:delText>
          </w:r>
        </w:del>
      </w:ins>
    </w:p>
    <w:p w14:paraId="03A1FF30" w14:textId="7D747B12" w:rsidR="005D2B69" w:rsidDel="005A6B63" w:rsidRDefault="005D2B69">
      <w:pPr>
        <w:pStyle w:val="TOC1"/>
        <w:rPr>
          <w:ins w:id="2107" w:author="john" w:date="2020-11-28T18:38:00Z"/>
          <w:del w:id="2108" w:author="John Clevenger" w:date="2023-11-18T14:49:00Z"/>
          <w:rFonts w:asciiTheme="minorHAnsi" w:eastAsiaTheme="minorEastAsia" w:hAnsiTheme="minorHAnsi" w:cstheme="minorBidi"/>
          <w:b w:val="0"/>
          <w:bCs w:val="0"/>
          <w:iCs w:val="0"/>
          <w:sz w:val="22"/>
          <w:szCs w:val="22"/>
        </w:rPr>
      </w:pPr>
      <w:ins w:id="2109" w:author="john" w:date="2020-11-28T18:38:00Z">
        <w:del w:id="2110" w:author="John Clevenger" w:date="2023-11-18T14:49:00Z">
          <w:r w:rsidRPr="00D411E4" w:rsidDel="005A6B63">
            <w:rPr>
              <w:rStyle w:val="Hyperlink"/>
            </w:rPr>
            <w:delText>Appendix Q – GUI Customization</w:delText>
          </w:r>
          <w:r w:rsidDel="005A6B63">
            <w:rPr>
              <w:webHidden/>
            </w:rPr>
            <w:tab/>
          </w:r>
        </w:del>
      </w:ins>
      <w:ins w:id="2111" w:author="john" w:date="2020-11-28T18:39:00Z">
        <w:del w:id="2112" w:author="John Clevenger" w:date="2023-11-18T14:49:00Z">
          <w:r w:rsidDel="005A6B63">
            <w:rPr>
              <w:webHidden/>
            </w:rPr>
            <w:delText>155</w:delText>
          </w:r>
        </w:del>
      </w:ins>
    </w:p>
    <w:p w14:paraId="78C774F4" w14:textId="540A36C7" w:rsidR="005D2B69" w:rsidDel="005A6B63" w:rsidRDefault="005D2B69">
      <w:pPr>
        <w:pStyle w:val="TOC1"/>
        <w:rPr>
          <w:ins w:id="2113" w:author="john" w:date="2020-11-28T18:38:00Z"/>
          <w:del w:id="2114" w:author="John Clevenger" w:date="2023-11-18T14:49:00Z"/>
          <w:rFonts w:asciiTheme="minorHAnsi" w:eastAsiaTheme="minorEastAsia" w:hAnsiTheme="minorHAnsi" w:cstheme="minorBidi"/>
          <w:b w:val="0"/>
          <w:bCs w:val="0"/>
          <w:iCs w:val="0"/>
          <w:sz w:val="22"/>
          <w:szCs w:val="22"/>
        </w:rPr>
      </w:pPr>
      <w:ins w:id="2115" w:author="john" w:date="2020-11-28T18:38:00Z">
        <w:del w:id="2116" w:author="John Clevenger" w:date="2023-11-18T14:49:00Z">
          <w:r w:rsidRPr="00D411E4" w:rsidDel="005A6B63">
            <w:rPr>
              <w:rStyle w:val="Hyperlink"/>
            </w:rPr>
            <w:delText>Appendix R – Shadow Mode</w:delText>
          </w:r>
          <w:r w:rsidDel="005A6B63">
            <w:rPr>
              <w:webHidden/>
            </w:rPr>
            <w:tab/>
          </w:r>
        </w:del>
      </w:ins>
      <w:ins w:id="2117" w:author="john" w:date="2020-11-28T18:39:00Z">
        <w:del w:id="2118" w:author="John Clevenger" w:date="2023-11-18T14:49:00Z">
          <w:r w:rsidDel="005A6B63">
            <w:rPr>
              <w:webHidden/>
            </w:rPr>
            <w:delText>157</w:delText>
          </w:r>
        </w:del>
      </w:ins>
    </w:p>
    <w:p w14:paraId="16DEAE67" w14:textId="77777777" w:rsidR="003E4746" w:rsidDel="005A6B63" w:rsidRDefault="003E4746">
      <w:pPr>
        <w:pStyle w:val="TOC1"/>
        <w:rPr>
          <w:ins w:id="2119" w:author="john" w:date="2020-11-28T01:22:00Z"/>
          <w:del w:id="2120" w:author="John Clevenger" w:date="2023-11-18T14:49:00Z"/>
          <w:rFonts w:asciiTheme="minorHAnsi" w:eastAsiaTheme="minorEastAsia" w:hAnsiTheme="minorHAnsi" w:cstheme="minorBidi"/>
          <w:b w:val="0"/>
          <w:bCs w:val="0"/>
          <w:iCs w:val="0"/>
          <w:sz w:val="22"/>
          <w:szCs w:val="22"/>
        </w:rPr>
      </w:pPr>
      <w:ins w:id="2121" w:author="john" w:date="2020-11-28T01:22:00Z">
        <w:del w:id="2122" w:author="John Clevenger" w:date="2023-11-18T14:49:00Z">
          <w:r w:rsidRPr="005D2B69" w:rsidDel="005A6B63">
            <w:rPr>
              <w:rStyle w:val="Hyperlink"/>
              <w:b w:val="0"/>
              <w:bCs w:val="0"/>
              <w:iCs w:val="0"/>
            </w:rPr>
            <w:delText>1</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Introduction</w:delText>
          </w:r>
          <w:r w:rsidDel="005A6B63">
            <w:rPr>
              <w:webHidden/>
            </w:rPr>
            <w:tab/>
          </w:r>
        </w:del>
      </w:ins>
    </w:p>
    <w:p w14:paraId="77D55F56" w14:textId="77777777" w:rsidR="003E4746" w:rsidDel="005A6B63" w:rsidRDefault="003E4746">
      <w:pPr>
        <w:pStyle w:val="TOC2"/>
        <w:rPr>
          <w:ins w:id="2123" w:author="john" w:date="2020-11-28T01:22:00Z"/>
          <w:del w:id="2124" w:author="John Clevenger" w:date="2023-11-18T14:49:00Z"/>
          <w:rFonts w:asciiTheme="minorHAnsi" w:eastAsiaTheme="minorEastAsia" w:hAnsiTheme="minorHAnsi" w:cstheme="minorBidi"/>
          <w:b w:val="0"/>
          <w:bCs w:val="0"/>
          <w:sz w:val="22"/>
          <w:szCs w:val="22"/>
        </w:rPr>
      </w:pPr>
      <w:ins w:id="2125" w:author="john" w:date="2020-11-28T01:22:00Z">
        <w:del w:id="2126" w:author="John Clevenger" w:date="2023-11-18T14:49:00Z">
          <w:r w:rsidRPr="005D2B69" w:rsidDel="005A6B63">
            <w:rPr>
              <w:rStyle w:val="Hyperlink"/>
              <w:b w:val="0"/>
              <w:bCs w:val="0"/>
            </w:rPr>
            <w:delText>1.1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Overview</w:delText>
          </w:r>
          <w:r w:rsidDel="005A6B63">
            <w:rPr>
              <w:webHidden/>
            </w:rPr>
            <w:tab/>
          </w:r>
        </w:del>
      </w:ins>
    </w:p>
    <w:p w14:paraId="4FB74FBE" w14:textId="77777777" w:rsidR="003E4746" w:rsidDel="005A6B63" w:rsidRDefault="003E4746">
      <w:pPr>
        <w:pStyle w:val="TOC2"/>
        <w:rPr>
          <w:ins w:id="2127" w:author="john" w:date="2020-11-28T01:22:00Z"/>
          <w:del w:id="2128" w:author="John Clevenger" w:date="2023-11-18T14:49:00Z"/>
          <w:rFonts w:asciiTheme="minorHAnsi" w:eastAsiaTheme="minorEastAsia" w:hAnsiTheme="minorHAnsi" w:cstheme="minorBidi"/>
          <w:b w:val="0"/>
          <w:bCs w:val="0"/>
          <w:sz w:val="22"/>
          <w:szCs w:val="22"/>
        </w:rPr>
      </w:pPr>
      <w:ins w:id="2129" w:author="john" w:date="2020-11-28T01:22:00Z">
        <w:del w:id="2130" w:author="John Clevenger" w:date="2023-11-18T14:49:00Z">
          <w:r w:rsidRPr="005D2B69" w:rsidDel="005A6B63">
            <w:rPr>
              <w:rStyle w:val="Hyperlink"/>
              <w:b w:val="0"/>
              <w:bCs w:val="0"/>
            </w:rPr>
            <w:delText>1.2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Compatibility Note</w:delText>
          </w:r>
          <w:r w:rsidDel="005A6B63">
            <w:rPr>
              <w:webHidden/>
            </w:rPr>
            <w:tab/>
          </w:r>
        </w:del>
      </w:ins>
    </w:p>
    <w:p w14:paraId="467AFC46" w14:textId="77777777" w:rsidR="003E4746" w:rsidDel="005A6B63" w:rsidRDefault="003E4746">
      <w:pPr>
        <w:pStyle w:val="TOC2"/>
        <w:rPr>
          <w:ins w:id="2131" w:author="john" w:date="2020-11-28T01:22:00Z"/>
          <w:del w:id="2132" w:author="John Clevenger" w:date="2023-11-18T14:49:00Z"/>
          <w:rFonts w:asciiTheme="minorHAnsi" w:eastAsiaTheme="minorEastAsia" w:hAnsiTheme="minorHAnsi" w:cstheme="minorBidi"/>
          <w:b w:val="0"/>
          <w:bCs w:val="0"/>
          <w:sz w:val="22"/>
          <w:szCs w:val="22"/>
        </w:rPr>
      </w:pPr>
      <w:ins w:id="2133" w:author="john" w:date="2020-11-28T01:22:00Z">
        <w:del w:id="2134" w:author="John Clevenger" w:date="2023-11-18T14:49:00Z">
          <w:r w:rsidRPr="005D2B69" w:rsidDel="005A6B63">
            <w:rPr>
              <w:rStyle w:val="Hyperlink"/>
              <w:b w:val="0"/>
              <w:bCs w:val="0"/>
            </w:rPr>
            <w:delText>1.3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References</w:delText>
          </w:r>
          <w:r w:rsidDel="005A6B63">
            <w:rPr>
              <w:webHidden/>
            </w:rPr>
            <w:tab/>
          </w:r>
        </w:del>
      </w:ins>
    </w:p>
    <w:p w14:paraId="772CD182" w14:textId="77777777" w:rsidR="003E4746" w:rsidDel="005A6B63" w:rsidRDefault="003E4746">
      <w:pPr>
        <w:pStyle w:val="TOC1"/>
        <w:rPr>
          <w:ins w:id="2135" w:author="john" w:date="2020-11-28T01:22:00Z"/>
          <w:del w:id="2136" w:author="John Clevenger" w:date="2023-11-18T14:49:00Z"/>
          <w:rFonts w:asciiTheme="minorHAnsi" w:eastAsiaTheme="minorEastAsia" w:hAnsiTheme="minorHAnsi" w:cstheme="minorBidi"/>
          <w:b w:val="0"/>
          <w:bCs w:val="0"/>
          <w:iCs w:val="0"/>
          <w:sz w:val="22"/>
          <w:szCs w:val="22"/>
        </w:rPr>
      </w:pPr>
      <w:ins w:id="2137" w:author="john" w:date="2020-11-28T01:22:00Z">
        <w:del w:id="2138" w:author="John Clevenger" w:date="2023-11-18T14:49:00Z">
          <w:r w:rsidRPr="005D2B69" w:rsidDel="005A6B63">
            <w:rPr>
              <w:rStyle w:val="Hyperlink"/>
              <w:b w:val="0"/>
              <w:bCs w:val="0"/>
              <w:iCs w:val="0"/>
            </w:rPr>
            <w:delText>2</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Getting Started</w:delText>
          </w:r>
          <w:r w:rsidDel="005A6B63">
            <w:rPr>
              <w:webHidden/>
            </w:rPr>
            <w:tab/>
          </w:r>
        </w:del>
      </w:ins>
    </w:p>
    <w:p w14:paraId="0D6E5E64" w14:textId="77777777" w:rsidR="003E4746" w:rsidDel="005A6B63" w:rsidRDefault="003E4746">
      <w:pPr>
        <w:pStyle w:val="TOC2"/>
        <w:rPr>
          <w:ins w:id="2139" w:author="john" w:date="2020-11-28T01:22:00Z"/>
          <w:del w:id="2140" w:author="John Clevenger" w:date="2023-11-18T14:49:00Z"/>
          <w:rFonts w:asciiTheme="minorHAnsi" w:eastAsiaTheme="minorEastAsia" w:hAnsiTheme="minorHAnsi" w:cstheme="minorBidi"/>
          <w:b w:val="0"/>
          <w:bCs w:val="0"/>
          <w:sz w:val="22"/>
          <w:szCs w:val="22"/>
        </w:rPr>
      </w:pPr>
      <w:ins w:id="2141" w:author="john" w:date="2020-11-28T01:22:00Z">
        <w:del w:id="2142" w:author="John Clevenger" w:date="2023-11-18T14:49:00Z">
          <w:r w:rsidRPr="005D2B69" w:rsidDel="005A6B63">
            <w:rPr>
              <w:rStyle w:val="Hyperlink"/>
              <w:b w:val="0"/>
              <w:bCs w:val="0"/>
            </w:rPr>
            <w:delText>2.1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Server Startup</w:delText>
          </w:r>
          <w:r w:rsidDel="005A6B63">
            <w:rPr>
              <w:webHidden/>
            </w:rPr>
            <w:tab/>
          </w:r>
        </w:del>
      </w:ins>
    </w:p>
    <w:p w14:paraId="5E27E709" w14:textId="77777777" w:rsidR="003E4746" w:rsidDel="005A6B63" w:rsidRDefault="003E4746">
      <w:pPr>
        <w:pStyle w:val="TOC2"/>
        <w:rPr>
          <w:ins w:id="2143" w:author="john" w:date="2020-11-28T01:22:00Z"/>
          <w:del w:id="2144" w:author="John Clevenger" w:date="2023-11-18T14:49:00Z"/>
          <w:rFonts w:asciiTheme="minorHAnsi" w:eastAsiaTheme="minorEastAsia" w:hAnsiTheme="minorHAnsi" w:cstheme="minorBidi"/>
          <w:b w:val="0"/>
          <w:bCs w:val="0"/>
          <w:sz w:val="22"/>
          <w:szCs w:val="22"/>
        </w:rPr>
      </w:pPr>
      <w:ins w:id="2145" w:author="john" w:date="2020-11-28T01:22:00Z">
        <w:del w:id="2146" w:author="John Clevenger" w:date="2023-11-18T14:49:00Z">
          <w:r w:rsidRPr="005D2B69" w:rsidDel="005A6B63">
            <w:rPr>
              <w:rStyle w:val="Hyperlink"/>
              <w:b w:val="0"/>
              <w:bCs w:val="0"/>
            </w:rPr>
            <w:delText>2.2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Admin Startup</w:delText>
          </w:r>
          <w:r w:rsidDel="005A6B63">
            <w:rPr>
              <w:webHidden/>
            </w:rPr>
            <w:tab/>
          </w:r>
        </w:del>
      </w:ins>
    </w:p>
    <w:p w14:paraId="3BD733C3" w14:textId="77777777" w:rsidR="003E4746" w:rsidDel="005A6B63" w:rsidRDefault="003E4746">
      <w:pPr>
        <w:pStyle w:val="TOC2"/>
        <w:rPr>
          <w:ins w:id="2147" w:author="john" w:date="2020-11-28T01:22:00Z"/>
          <w:del w:id="2148" w:author="John Clevenger" w:date="2023-11-18T14:49:00Z"/>
          <w:rFonts w:asciiTheme="minorHAnsi" w:eastAsiaTheme="minorEastAsia" w:hAnsiTheme="minorHAnsi" w:cstheme="minorBidi"/>
          <w:b w:val="0"/>
          <w:bCs w:val="0"/>
          <w:sz w:val="22"/>
          <w:szCs w:val="22"/>
        </w:rPr>
      </w:pPr>
      <w:ins w:id="2149" w:author="john" w:date="2020-11-28T01:22:00Z">
        <w:del w:id="2150" w:author="John Clevenger" w:date="2023-11-18T14:49:00Z">
          <w:r w:rsidRPr="005D2B69" w:rsidDel="005A6B63">
            <w:rPr>
              <w:rStyle w:val="Hyperlink"/>
              <w:b w:val="0"/>
              <w:bCs w:val="0"/>
            </w:rPr>
            <w:delText>2.3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Configuration</w:delText>
          </w:r>
          <w:r w:rsidDel="005A6B63">
            <w:rPr>
              <w:webHidden/>
            </w:rPr>
            <w:tab/>
          </w:r>
        </w:del>
      </w:ins>
    </w:p>
    <w:p w14:paraId="49E9A478" w14:textId="77777777" w:rsidR="003E4746" w:rsidDel="005A6B63" w:rsidRDefault="003E4746">
      <w:pPr>
        <w:pStyle w:val="TOC2"/>
        <w:rPr>
          <w:ins w:id="2151" w:author="john" w:date="2020-11-28T01:22:00Z"/>
          <w:del w:id="2152" w:author="John Clevenger" w:date="2023-11-18T14:49:00Z"/>
          <w:rFonts w:asciiTheme="minorHAnsi" w:eastAsiaTheme="minorEastAsia" w:hAnsiTheme="minorHAnsi" w:cstheme="minorBidi"/>
          <w:b w:val="0"/>
          <w:bCs w:val="0"/>
          <w:sz w:val="22"/>
          <w:szCs w:val="22"/>
        </w:rPr>
      </w:pPr>
      <w:ins w:id="2153" w:author="john" w:date="2020-11-28T01:22:00Z">
        <w:del w:id="2154" w:author="John Clevenger" w:date="2023-11-18T14:49:00Z">
          <w:r w:rsidRPr="005D2B69" w:rsidDel="005A6B63">
            <w:rPr>
              <w:rStyle w:val="Hyperlink"/>
              <w:b w:val="0"/>
              <w:bCs w:val="0"/>
            </w:rPr>
            <w:delText>2.4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Team Startup</w:delText>
          </w:r>
          <w:r w:rsidDel="005A6B63">
            <w:rPr>
              <w:webHidden/>
            </w:rPr>
            <w:tab/>
          </w:r>
        </w:del>
      </w:ins>
    </w:p>
    <w:p w14:paraId="23576743" w14:textId="77777777" w:rsidR="003E4746" w:rsidDel="005A6B63" w:rsidRDefault="003E4746">
      <w:pPr>
        <w:pStyle w:val="TOC2"/>
        <w:rPr>
          <w:ins w:id="2155" w:author="john" w:date="2020-11-28T01:22:00Z"/>
          <w:del w:id="2156" w:author="John Clevenger" w:date="2023-11-18T14:49:00Z"/>
          <w:rFonts w:asciiTheme="minorHAnsi" w:eastAsiaTheme="minorEastAsia" w:hAnsiTheme="minorHAnsi" w:cstheme="minorBidi"/>
          <w:b w:val="0"/>
          <w:bCs w:val="0"/>
          <w:sz w:val="22"/>
          <w:szCs w:val="22"/>
        </w:rPr>
      </w:pPr>
      <w:ins w:id="2157" w:author="john" w:date="2020-11-28T01:22:00Z">
        <w:del w:id="2158" w:author="John Clevenger" w:date="2023-11-18T14:49:00Z">
          <w:r w:rsidRPr="005D2B69" w:rsidDel="005A6B63">
            <w:rPr>
              <w:rStyle w:val="Hyperlink"/>
              <w:b w:val="0"/>
              <w:bCs w:val="0"/>
            </w:rPr>
            <w:delText>2.5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Judge Startup</w:delText>
          </w:r>
          <w:r w:rsidDel="005A6B63">
            <w:rPr>
              <w:webHidden/>
            </w:rPr>
            <w:tab/>
          </w:r>
        </w:del>
      </w:ins>
    </w:p>
    <w:p w14:paraId="6B213CBF" w14:textId="77777777" w:rsidR="003E4746" w:rsidDel="005A6B63" w:rsidRDefault="003E4746">
      <w:pPr>
        <w:pStyle w:val="TOC2"/>
        <w:rPr>
          <w:ins w:id="2159" w:author="john" w:date="2020-11-28T01:22:00Z"/>
          <w:del w:id="2160" w:author="John Clevenger" w:date="2023-11-18T14:49:00Z"/>
          <w:rFonts w:asciiTheme="minorHAnsi" w:eastAsiaTheme="minorEastAsia" w:hAnsiTheme="minorHAnsi" w:cstheme="minorBidi"/>
          <w:b w:val="0"/>
          <w:bCs w:val="0"/>
          <w:sz w:val="22"/>
          <w:szCs w:val="22"/>
        </w:rPr>
      </w:pPr>
      <w:ins w:id="2161" w:author="john" w:date="2020-11-28T01:22:00Z">
        <w:del w:id="2162" w:author="John Clevenger" w:date="2023-11-18T14:49:00Z">
          <w:r w:rsidRPr="005D2B69" w:rsidDel="005A6B63">
            <w:rPr>
              <w:rStyle w:val="Hyperlink"/>
              <w:b w:val="0"/>
              <w:bCs w:val="0"/>
            </w:rPr>
            <w:delText>2.6</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Scoreboard Startup</w:delText>
          </w:r>
          <w:r w:rsidDel="005A6B63">
            <w:rPr>
              <w:webHidden/>
            </w:rPr>
            <w:tab/>
          </w:r>
        </w:del>
      </w:ins>
    </w:p>
    <w:p w14:paraId="75244932" w14:textId="77777777" w:rsidR="003E4746" w:rsidDel="005A6B63" w:rsidRDefault="003E4746">
      <w:pPr>
        <w:pStyle w:val="TOC2"/>
        <w:rPr>
          <w:ins w:id="2163" w:author="john" w:date="2020-11-28T01:22:00Z"/>
          <w:del w:id="2164" w:author="John Clevenger" w:date="2023-11-18T14:49:00Z"/>
          <w:rFonts w:asciiTheme="minorHAnsi" w:eastAsiaTheme="minorEastAsia" w:hAnsiTheme="minorHAnsi" w:cstheme="minorBidi"/>
          <w:b w:val="0"/>
          <w:bCs w:val="0"/>
          <w:sz w:val="22"/>
          <w:szCs w:val="22"/>
        </w:rPr>
      </w:pPr>
      <w:ins w:id="2165" w:author="john" w:date="2020-11-28T01:22:00Z">
        <w:del w:id="2166" w:author="John Clevenger" w:date="2023-11-18T14:49:00Z">
          <w:r w:rsidRPr="005D2B69" w:rsidDel="005A6B63">
            <w:rPr>
              <w:rStyle w:val="Hyperlink"/>
              <w:b w:val="0"/>
              <w:bCs w:val="0"/>
            </w:rPr>
            <w:delText>2.7</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Starting the Contest</w:delText>
          </w:r>
          <w:r w:rsidDel="005A6B63">
            <w:rPr>
              <w:webHidden/>
            </w:rPr>
            <w:tab/>
          </w:r>
        </w:del>
      </w:ins>
    </w:p>
    <w:p w14:paraId="0C18ECE4" w14:textId="77777777" w:rsidR="003E4746" w:rsidDel="005A6B63" w:rsidRDefault="003E4746">
      <w:pPr>
        <w:pStyle w:val="TOC2"/>
        <w:rPr>
          <w:ins w:id="2167" w:author="john" w:date="2020-11-28T01:22:00Z"/>
          <w:del w:id="2168" w:author="John Clevenger" w:date="2023-11-18T14:49:00Z"/>
          <w:rFonts w:asciiTheme="minorHAnsi" w:eastAsiaTheme="minorEastAsia" w:hAnsiTheme="minorHAnsi" w:cstheme="minorBidi"/>
          <w:b w:val="0"/>
          <w:bCs w:val="0"/>
          <w:sz w:val="22"/>
          <w:szCs w:val="22"/>
        </w:rPr>
      </w:pPr>
      <w:ins w:id="2169" w:author="john" w:date="2020-11-28T01:22:00Z">
        <w:del w:id="2170" w:author="John Clevenger" w:date="2023-11-18T14:49:00Z">
          <w:r w:rsidRPr="005D2B69" w:rsidDel="005A6B63">
            <w:rPr>
              <w:rStyle w:val="Hyperlink"/>
              <w:b w:val="0"/>
              <w:bCs w:val="0"/>
            </w:rPr>
            <w:delText>2.8</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Additional Information</w:delText>
          </w:r>
          <w:r w:rsidDel="005A6B63">
            <w:rPr>
              <w:webHidden/>
            </w:rPr>
            <w:tab/>
          </w:r>
        </w:del>
      </w:ins>
    </w:p>
    <w:p w14:paraId="3344A5B2" w14:textId="77777777" w:rsidR="003E4746" w:rsidDel="005A6B63" w:rsidRDefault="003E4746">
      <w:pPr>
        <w:pStyle w:val="TOC1"/>
        <w:rPr>
          <w:ins w:id="2171" w:author="john" w:date="2020-11-28T01:22:00Z"/>
          <w:del w:id="2172" w:author="John Clevenger" w:date="2023-11-18T14:49:00Z"/>
          <w:rFonts w:asciiTheme="minorHAnsi" w:eastAsiaTheme="minorEastAsia" w:hAnsiTheme="minorHAnsi" w:cstheme="minorBidi"/>
          <w:b w:val="0"/>
          <w:bCs w:val="0"/>
          <w:iCs w:val="0"/>
          <w:sz w:val="22"/>
          <w:szCs w:val="22"/>
        </w:rPr>
      </w:pPr>
      <w:ins w:id="2173" w:author="john" w:date="2020-11-28T01:22:00Z">
        <w:del w:id="2174" w:author="John Clevenger" w:date="2023-11-18T14:49:00Z">
          <w:r w:rsidRPr="005D2B69" w:rsidDel="005A6B63">
            <w:rPr>
              <w:rStyle w:val="Hyperlink"/>
              <w:b w:val="0"/>
              <w:bCs w:val="0"/>
              <w:iCs w:val="0"/>
            </w:rPr>
            <w:delText>3</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Installation Details</w:delText>
          </w:r>
          <w:r w:rsidDel="005A6B63">
            <w:rPr>
              <w:webHidden/>
            </w:rPr>
            <w:tab/>
          </w:r>
        </w:del>
      </w:ins>
    </w:p>
    <w:p w14:paraId="6B956059" w14:textId="77777777" w:rsidR="003E4746" w:rsidDel="005A6B63" w:rsidRDefault="003E4746">
      <w:pPr>
        <w:pStyle w:val="TOC2"/>
        <w:rPr>
          <w:ins w:id="2175" w:author="john" w:date="2020-11-28T01:22:00Z"/>
          <w:del w:id="2176" w:author="John Clevenger" w:date="2023-11-18T14:49:00Z"/>
          <w:rFonts w:asciiTheme="minorHAnsi" w:eastAsiaTheme="minorEastAsia" w:hAnsiTheme="minorHAnsi" w:cstheme="minorBidi"/>
          <w:b w:val="0"/>
          <w:bCs w:val="0"/>
          <w:sz w:val="22"/>
          <w:szCs w:val="22"/>
        </w:rPr>
      </w:pPr>
      <w:ins w:id="2177" w:author="john" w:date="2020-11-28T01:22:00Z">
        <w:del w:id="2178" w:author="John Clevenger" w:date="2023-11-18T14:49:00Z">
          <w:r w:rsidRPr="005D2B69" w:rsidDel="005A6B63">
            <w:rPr>
              <w:rStyle w:val="Hyperlink"/>
              <w:b w:val="0"/>
              <w:bCs w:val="0"/>
            </w:rPr>
            <w:delText>3.1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Installation</w:delText>
          </w:r>
          <w:r w:rsidDel="005A6B63">
            <w:rPr>
              <w:webHidden/>
            </w:rPr>
            <w:tab/>
          </w:r>
        </w:del>
      </w:ins>
    </w:p>
    <w:p w14:paraId="5C9E297F" w14:textId="77777777" w:rsidR="003E4746" w:rsidDel="005A6B63" w:rsidRDefault="003E4746">
      <w:pPr>
        <w:pStyle w:val="TOC2"/>
        <w:rPr>
          <w:ins w:id="2179" w:author="john" w:date="2020-11-28T01:22:00Z"/>
          <w:del w:id="2180" w:author="John Clevenger" w:date="2023-11-18T14:49:00Z"/>
          <w:rFonts w:asciiTheme="minorHAnsi" w:eastAsiaTheme="minorEastAsia" w:hAnsiTheme="minorHAnsi" w:cstheme="minorBidi"/>
          <w:b w:val="0"/>
          <w:bCs w:val="0"/>
          <w:sz w:val="22"/>
          <w:szCs w:val="22"/>
        </w:rPr>
      </w:pPr>
      <w:ins w:id="2181" w:author="john" w:date="2020-11-28T01:22:00Z">
        <w:del w:id="2182" w:author="John Clevenger" w:date="2023-11-18T14:49:00Z">
          <w:r w:rsidRPr="005D2B69" w:rsidDel="005A6B63">
            <w:rPr>
              <w:rStyle w:val="Hyperlink"/>
              <w:b w:val="0"/>
              <w:bCs w:val="0"/>
            </w:rPr>
            <w:delText>3.2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Network / Firewall Requirements</w:delText>
          </w:r>
          <w:r w:rsidDel="005A6B63">
            <w:rPr>
              <w:webHidden/>
            </w:rPr>
            <w:tab/>
          </w:r>
        </w:del>
      </w:ins>
    </w:p>
    <w:p w14:paraId="3AAACE05" w14:textId="77777777" w:rsidR="003E4746" w:rsidDel="005A6B63" w:rsidRDefault="003E4746">
      <w:pPr>
        <w:pStyle w:val="TOC2"/>
        <w:rPr>
          <w:ins w:id="2183" w:author="john" w:date="2020-11-28T01:22:00Z"/>
          <w:del w:id="2184" w:author="John Clevenger" w:date="2023-11-18T14:49:00Z"/>
          <w:rFonts w:asciiTheme="minorHAnsi" w:eastAsiaTheme="minorEastAsia" w:hAnsiTheme="minorHAnsi" w:cstheme="minorBidi"/>
          <w:b w:val="0"/>
          <w:bCs w:val="0"/>
          <w:sz w:val="22"/>
          <w:szCs w:val="22"/>
        </w:rPr>
      </w:pPr>
      <w:ins w:id="2185" w:author="john" w:date="2020-11-28T01:22:00Z">
        <w:del w:id="2186" w:author="John Clevenger" w:date="2023-11-18T14:49:00Z">
          <w:r w:rsidRPr="005D2B69" w:rsidDel="005A6B63">
            <w:rPr>
              <w:rStyle w:val="Hyperlink"/>
              <w:b w:val="0"/>
              <w:bCs w:val="0"/>
            </w:rPr>
            <w:delText>3.3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Memory Limits</w:delText>
          </w:r>
          <w:r w:rsidDel="005A6B63">
            <w:rPr>
              <w:webHidden/>
            </w:rPr>
            <w:tab/>
          </w:r>
        </w:del>
      </w:ins>
    </w:p>
    <w:p w14:paraId="45AE6A56" w14:textId="77777777" w:rsidR="003E4746" w:rsidDel="005A6B63" w:rsidRDefault="003E4746">
      <w:pPr>
        <w:pStyle w:val="TOC2"/>
        <w:rPr>
          <w:ins w:id="2187" w:author="john" w:date="2020-11-28T01:22:00Z"/>
          <w:del w:id="2188" w:author="John Clevenger" w:date="2023-11-18T14:49:00Z"/>
          <w:rFonts w:asciiTheme="minorHAnsi" w:eastAsiaTheme="minorEastAsia" w:hAnsiTheme="minorHAnsi" w:cstheme="minorBidi"/>
          <w:b w:val="0"/>
          <w:bCs w:val="0"/>
          <w:sz w:val="22"/>
          <w:szCs w:val="22"/>
        </w:rPr>
      </w:pPr>
      <w:ins w:id="2189" w:author="john" w:date="2020-11-28T01:22:00Z">
        <w:del w:id="2190" w:author="John Clevenger" w:date="2023-11-18T14:49:00Z">
          <w:r w:rsidRPr="005D2B69" w:rsidDel="005A6B63">
            <w:rPr>
              <w:rStyle w:val="Hyperlink"/>
              <w:b w:val="0"/>
              <w:bCs w:val="0"/>
            </w:rPr>
            <w:delText>3.4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Security Alerts</w:delText>
          </w:r>
          <w:r w:rsidDel="005A6B63">
            <w:rPr>
              <w:webHidden/>
            </w:rPr>
            <w:tab/>
          </w:r>
        </w:del>
      </w:ins>
    </w:p>
    <w:p w14:paraId="4F323AE2" w14:textId="77777777" w:rsidR="003E4746" w:rsidDel="005A6B63" w:rsidRDefault="003E4746">
      <w:pPr>
        <w:pStyle w:val="TOC2"/>
        <w:rPr>
          <w:ins w:id="2191" w:author="john" w:date="2020-11-28T01:22:00Z"/>
          <w:del w:id="2192" w:author="John Clevenger" w:date="2023-11-18T14:49:00Z"/>
          <w:rFonts w:asciiTheme="minorHAnsi" w:eastAsiaTheme="minorEastAsia" w:hAnsiTheme="minorHAnsi" w:cstheme="minorBidi"/>
          <w:b w:val="0"/>
          <w:bCs w:val="0"/>
          <w:sz w:val="22"/>
          <w:szCs w:val="22"/>
        </w:rPr>
      </w:pPr>
      <w:ins w:id="2193" w:author="john" w:date="2020-11-28T01:22:00Z">
        <w:del w:id="2194" w:author="John Clevenger" w:date="2023-11-18T14:49:00Z">
          <w:r w:rsidRPr="005D2B69" w:rsidDel="005A6B63">
            <w:rPr>
              <w:rStyle w:val="Hyperlink"/>
              <w:b w:val="0"/>
              <w:bCs w:val="0"/>
            </w:rPr>
            <w:delText>3.5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Uninstall</w:delText>
          </w:r>
          <w:r w:rsidDel="005A6B63">
            <w:rPr>
              <w:webHidden/>
            </w:rPr>
            <w:tab/>
          </w:r>
        </w:del>
      </w:ins>
    </w:p>
    <w:p w14:paraId="5509E18B" w14:textId="77777777" w:rsidR="003E4746" w:rsidDel="005A6B63" w:rsidRDefault="003E4746">
      <w:pPr>
        <w:pStyle w:val="TOC1"/>
        <w:rPr>
          <w:ins w:id="2195" w:author="john" w:date="2020-11-28T01:22:00Z"/>
          <w:del w:id="2196" w:author="John Clevenger" w:date="2023-11-18T14:49:00Z"/>
          <w:rFonts w:asciiTheme="minorHAnsi" w:eastAsiaTheme="minorEastAsia" w:hAnsiTheme="minorHAnsi" w:cstheme="minorBidi"/>
          <w:b w:val="0"/>
          <w:bCs w:val="0"/>
          <w:iCs w:val="0"/>
          <w:sz w:val="22"/>
          <w:szCs w:val="22"/>
        </w:rPr>
      </w:pPr>
      <w:ins w:id="2197" w:author="john" w:date="2020-11-28T01:22:00Z">
        <w:del w:id="2198" w:author="John Clevenger" w:date="2023-11-18T14:49:00Z">
          <w:r w:rsidRPr="005D2B69" w:rsidDel="005A6B63">
            <w:rPr>
              <w:rStyle w:val="Hyperlink"/>
              <w:b w:val="0"/>
              <w:bCs w:val="0"/>
              <w:iCs w:val="0"/>
            </w:rPr>
            <w:delText>4</w:delText>
          </w:r>
          <w:r w:rsidDel="005A6B63">
            <w:rPr>
              <w:rFonts w:asciiTheme="minorHAnsi" w:eastAsiaTheme="minorEastAsia" w:hAnsiTheme="minorHAnsi" w:cstheme="minorBidi"/>
              <w:b w:val="0"/>
              <w:bCs w:val="0"/>
              <w:iCs w:val="0"/>
              <w:sz w:val="22"/>
              <w:szCs w:val="22"/>
            </w:rPr>
            <w:tab/>
          </w:r>
          <w:r w:rsidRPr="005D2B69" w:rsidDel="005A6B63">
            <w:rPr>
              <w:rStyle w:val="Hyperlink"/>
              <w:rFonts w:cs="Arial"/>
              <w:b w:val="0"/>
              <w:bCs w:val="0"/>
              <w:iCs w:val="0"/>
            </w:rPr>
            <w:delText>PC</w:delText>
          </w:r>
          <w:r w:rsidRPr="005D2B69" w:rsidDel="005A6B63">
            <w:rPr>
              <w:rStyle w:val="Hyperlink"/>
              <w:rFonts w:cs="Arial"/>
              <w:b w:val="0"/>
              <w:bCs w:val="0"/>
              <w:iCs w:val="0"/>
              <w:vertAlign w:val="superscript"/>
            </w:rPr>
            <w:delText>2</w:delText>
          </w:r>
          <w:r w:rsidRPr="005D2B69" w:rsidDel="005A6B63">
            <w:rPr>
              <w:rStyle w:val="Hyperlink"/>
              <w:rFonts w:cs="Arial"/>
              <w:b w:val="0"/>
              <w:bCs w:val="0"/>
              <w:iCs w:val="0"/>
            </w:rPr>
            <w:delText xml:space="preserve">  </w:delText>
          </w:r>
          <w:r w:rsidRPr="005D2B69" w:rsidDel="005A6B63">
            <w:rPr>
              <w:rStyle w:val="Hyperlink"/>
              <w:b w:val="0"/>
              <w:bCs w:val="0"/>
              <w:iCs w:val="0"/>
            </w:rPr>
            <w:delText>Initialization  Files</w:delText>
          </w:r>
          <w:r w:rsidDel="005A6B63">
            <w:rPr>
              <w:webHidden/>
            </w:rPr>
            <w:tab/>
          </w:r>
        </w:del>
      </w:ins>
    </w:p>
    <w:p w14:paraId="771E6B7B" w14:textId="77777777" w:rsidR="003E4746" w:rsidDel="005A6B63" w:rsidRDefault="003E4746">
      <w:pPr>
        <w:pStyle w:val="TOC2"/>
        <w:rPr>
          <w:ins w:id="2199" w:author="john" w:date="2020-11-28T01:22:00Z"/>
          <w:del w:id="2200" w:author="John Clevenger" w:date="2023-11-18T14:49:00Z"/>
          <w:rFonts w:asciiTheme="minorHAnsi" w:eastAsiaTheme="minorEastAsia" w:hAnsiTheme="minorHAnsi" w:cstheme="minorBidi"/>
          <w:b w:val="0"/>
          <w:bCs w:val="0"/>
          <w:sz w:val="22"/>
          <w:szCs w:val="22"/>
        </w:rPr>
      </w:pPr>
      <w:ins w:id="2201" w:author="john" w:date="2020-11-28T01:22:00Z">
        <w:del w:id="2202" w:author="John Clevenger" w:date="2023-11-18T14:49:00Z">
          <w:r w:rsidRPr="005D2B69" w:rsidDel="005A6B63">
            <w:rPr>
              <w:rStyle w:val="Hyperlink"/>
              <w:b w:val="0"/>
              <w:bCs w:val="0"/>
            </w:rPr>
            <w:delText>4.1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 xml:space="preserve">The </w:delText>
          </w:r>
          <w:r w:rsidRPr="005D2B69" w:rsidDel="005A6B63">
            <w:rPr>
              <w:rStyle w:val="Hyperlink"/>
              <w:b w:val="0"/>
              <w:bCs w:val="0"/>
              <w:i/>
            </w:rPr>
            <w:delText>pc2v9.ini</w:delText>
          </w:r>
          <w:r w:rsidRPr="005D2B69" w:rsidDel="005A6B63">
            <w:rPr>
              <w:rStyle w:val="Hyperlink"/>
              <w:b w:val="0"/>
              <w:bCs w:val="0"/>
            </w:rPr>
            <w:delText xml:space="preserve">  file</w:delText>
          </w:r>
          <w:r w:rsidDel="005A6B63">
            <w:rPr>
              <w:webHidden/>
            </w:rPr>
            <w:tab/>
          </w:r>
        </w:del>
      </w:ins>
    </w:p>
    <w:p w14:paraId="650E53A7" w14:textId="77777777" w:rsidR="003E4746" w:rsidDel="005A6B63" w:rsidRDefault="003E4746">
      <w:pPr>
        <w:pStyle w:val="TOC2"/>
        <w:rPr>
          <w:ins w:id="2203" w:author="john" w:date="2020-11-28T01:22:00Z"/>
          <w:del w:id="2204" w:author="John Clevenger" w:date="2023-11-18T14:49:00Z"/>
          <w:rFonts w:asciiTheme="minorHAnsi" w:eastAsiaTheme="minorEastAsia" w:hAnsiTheme="minorHAnsi" w:cstheme="minorBidi"/>
          <w:b w:val="0"/>
          <w:bCs w:val="0"/>
          <w:sz w:val="22"/>
          <w:szCs w:val="22"/>
        </w:rPr>
      </w:pPr>
      <w:ins w:id="2205" w:author="john" w:date="2020-11-28T01:22:00Z">
        <w:del w:id="2206" w:author="John Clevenger" w:date="2023-11-18T14:49:00Z">
          <w:r w:rsidRPr="005D2B69" w:rsidDel="005A6B63">
            <w:rPr>
              <w:rStyle w:val="Hyperlink"/>
              <w:b w:val="0"/>
              <w:bCs w:val="0"/>
            </w:rPr>
            <w:delText>4.2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Other Initialization Files</w:delText>
          </w:r>
          <w:r w:rsidDel="005A6B63">
            <w:rPr>
              <w:webHidden/>
            </w:rPr>
            <w:tab/>
          </w:r>
        </w:del>
      </w:ins>
    </w:p>
    <w:p w14:paraId="71AC252D" w14:textId="77777777" w:rsidR="003E4746" w:rsidDel="005A6B63" w:rsidRDefault="003E4746">
      <w:pPr>
        <w:pStyle w:val="TOC1"/>
        <w:rPr>
          <w:ins w:id="2207" w:author="john" w:date="2020-11-28T01:22:00Z"/>
          <w:del w:id="2208" w:author="John Clevenger" w:date="2023-11-18T14:49:00Z"/>
          <w:rFonts w:asciiTheme="minorHAnsi" w:eastAsiaTheme="minorEastAsia" w:hAnsiTheme="minorHAnsi" w:cstheme="minorBidi"/>
          <w:b w:val="0"/>
          <w:bCs w:val="0"/>
          <w:iCs w:val="0"/>
          <w:sz w:val="22"/>
          <w:szCs w:val="22"/>
        </w:rPr>
      </w:pPr>
      <w:ins w:id="2209" w:author="john" w:date="2020-11-28T01:22:00Z">
        <w:del w:id="2210" w:author="John Clevenger" w:date="2023-11-18T14:49:00Z">
          <w:r w:rsidRPr="005D2B69" w:rsidDel="005A6B63">
            <w:rPr>
              <w:rStyle w:val="Hyperlink"/>
              <w:b w:val="0"/>
              <w:bCs w:val="0"/>
              <w:iCs w:val="0"/>
            </w:rPr>
            <w:delText>5</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Startup Procedures</w:delText>
          </w:r>
          <w:r w:rsidDel="005A6B63">
            <w:rPr>
              <w:webHidden/>
            </w:rPr>
            <w:tab/>
          </w:r>
        </w:del>
      </w:ins>
    </w:p>
    <w:p w14:paraId="741B24AF" w14:textId="77777777" w:rsidR="003E4746" w:rsidDel="005A6B63" w:rsidRDefault="003E4746">
      <w:pPr>
        <w:pStyle w:val="TOC2"/>
        <w:rPr>
          <w:ins w:id="2211" w:author="john" w:date="2020-11-28T01:22:00Z"/>
          <w:del w:id="2212" w:author="John Clevenger" w:date="2023-11-18T14:49:00Z"/>
          <w:rFonts w:asciiTheme="minorHAnsi" w:eastAsiaTheme="minorEastAsia" w:hAnsiTheme="minorHAnsi" w:cstheme="minorBidi"/>
          <w:b w:val="0"/>
          <w:bCs w:val="0"/>
          <w:sz w:val="22"/>
          <w:szCs w:val="22"/>
        </w:rPr>
      </w:pPr>
      <w:ins w:id="2213" w:author="john" w:date="2020-11-28T01:22:00Z">
        <w:del w:id="2214" w:author="John Clevenger" w:date="2023-11-18T14:49:00Z">
          <w:r w:rsidRPr="005D2B69" w:rsidDel="005A6B63">
            <w:rPr>
              <w:rStyle w:val="Hyperlink"/>
              <w:b w:val="0"/>
              <w:bCs w:val="0"/>
            </w:rPr>
            <w:delText>5.1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Built-in Commands</w:delText>
          </w:r>
          <w:r w:rsidDel="005A6B63">
            <w:rPr>
              <w:webHidden/>
            </w:rPr>
            <w:tab/>
          </w:r>
        </w:del>
      </w:ins>
    </w:p>
    <w:p w14:paraId="505B38CC" w14:textId="77777777" w:rsidR="003E4746" w:rsidDel="005A6B63" w:rsidRDefault="003E4746">
      <w:pPr>
        <w:pStyle w:val="TOC2"/>
        <w:rPr>
          <w:ins w:id="2215" w:author="john" w:date="2020-11-28T01:22:00Z"/>
          <w:del w:id="2216" w:author="John Clevenger" w:date="2023-11-18T14:49:00Z"/>
          <w:rFonts w:asciiTheme="minorHAnsi" w:eastAsiaTheme="minorEastAsia" w:hAnsiTheme="minorHAnsi" w:cstheme="minorBidi"/>
          <w:b w:val="0"/>
          <w:bCs w:val="0"/>
          <w:sz w:val="22"/>
          <w:szCs w:val="22"/>
        </w:rPr>
      </w:pPr>
      <w:ins w:id="2217" w:author="john" w:date="2020-11-28T01:22:00Z">
        <w:del w:id="2218" w:author="John Clevenger" w:date="2023-11-18T14:49:00Z">
          <w:r w:rsidRPr="005D2B69" w:rsidDel="005A6B63">
            <w:rPr>
              <w:rStyle w:val="Hyperlink"/>
              <w:b w:val="0"/>
              <w:bCs w:val="0"/>
            </w:rPr>
            <w:delText>5.2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Server Startup</w:delText>
          </w:r>
          <w:r w:rsidDel="005A6B63">
            <w:rPr>
              <w:webHidden/>
            </w:rPr>
            <w:tab/>
          </w:r>
        </w:del>
      </w:ins>
    </w:p>
    <w:p w14:paraId="569EC140" w14:textId="77777777" w:rsidR="003E4746" w:rsidDel="005A6B63" w:rsidRDefault="003E4746">
      <w:pPr>
        <w:pStyle w:val="TOC3"/>
        <w:rPr>
          <w:ins w:id="2219" w:author="john" w:date="2020-11-28T01:22:00Z"/>
          <w:del w:id="2220" w:author="John Clevenger" w:date="2023-11-18T14:49:00Z"/>
          <w:rFonts w:asciiTheme="minorHAnsi" w:eastAsiaTheme="minorEastAsia" w:hAnsiTheme="minorHAnsi" w:cstheme="minorBidi"/>
          <w:sz w:val="22"/>
          <w:szCs w:val="22"/>
        </w:rPr>
      </w:pPr>
      <w:ins w:id="2221" w:author="john" w:date="2020-11-28T01:22:00Z">
        <w:del w:id="2222" w:author="John Clevenger" w:date="2023-11-18T14:49:00Z">
          <w:r w:rsidRPr="005D2B69" w:rsidDel="005A6B63">
            <w:rPr>
              <w:rStyle w:val="Hyperlink"/>
            </w:rPr>
            <w:delText>5.2.1</w:delText>
          </w:r>
          <w:r w:rsidDel="005A6B63">
            <w:rPr>
              <w:rFonts w:asciiTheme="minorHAnsi" w:eastAsiaTheme="minorEastAsia" w:hAnsiTheme="minorHAnsi" w:cstheme="minorBidi"/>
              <w:sz w:val="22"/>
              <w:szCs w:val="22"/>
            </w:rPr>
            <w:tab/>
          </w:r>
          <w:r w:rsidRPr="005D2B69" w:rsidDel="005A6B63">
            <w:rPr>
              <w:rStyle w:val="Hyperlink"/>
            </w:rPr>
            <w:delText>Non-GUI Server Startup</w:delText>
          </w:r>
          <w:r w:rsidDel="005A6B63">
            <w:rPr>
              <w:webHidden/>
            </w:rPr>
            <w:tab/>
          </w:r>
        </w:del>
      </w:ins>
    </w:p>
    <w:p w14:paraId="2368979B" w14:textId="77777777" w:rsidR="003E4746" w:rsidDel="005A6B63" w:rsidRDefault="003E4746">
      <w:pPr>
        <w:pStyle w:val="TOC2"/>
        <w:rPr>
          <w:ins w:id="2223" w:author="john" w:date="2020-11-28T01:22:00Z"/>
          <w:del w:id="2224" w:author="John Clevenger" w:date="2023-11-18T14:49:00Z"/>
          <w:rFonts w:asciiTheme="minorHAnsi" w:eastAsiaTheme="minorEastAsia" w:hAnsiTheme="minorHAnsi" w:cstheme="minorBidi"/>
          <w:b w:val="0"/>
          <w:bCs w:val="0"/>
          <w:sz w:val="22"/>
          <w:szCs w:val="22"/>
        </w:rPr>
      </w:pPr>
      <w:ins w:id="2225" w:author="john" w:date="2020-11-28T01:22:00Z">
        <w:del w:id="2226" w:author="John Clevenger" w:date="2023-11-18T14:49:00Z">
          <w:r w:rsidRPr="005D2B69" w:rsidDel="005A6B63">
            <w:rPr>
              <w:rStyle w:val="Hyperlink"/>
              <w:b w:val="0"/>
              <w:bCs w:val="0"/>
            </w:rPr>
            <w:delText>5.3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Server GUI Controls</w:delText>
          </w:r>
          <w:r w:rsidDel="005A6B63">
            <w:rPr>
              <w:webHidden/>
            </w:rPr>
            <w:tab/>
          </w:r>
        </w:del>
      </w:ins>
    </w:p>
    <w:p w14:paraId="7E8CE999" w14:textId="77777777" w:rsidR="003E4746" w:rsidDel="005A6B63" w:rsidRDefault="003E4746">
      <w:pPr>
        <w:pStyle w:val="TOC3"/>
        <w:rPr>
          <w:ins w:id="2227" w:author="john" w:date="2020-11-28T01:22:00Z"/>
          <w:del w:id="2228" w:author="John Clevenger" w:date="2023-11-18T14:49:00Z"/>
          <w:rFonts w:asciiTheme="minorHAnsi" w:eastAsiaTheme="minorEastAsia" w:hAnsiTheme="minorHAnsi" w:cstheme="minorBidi"/>
          <w:sz w:val="22"/>
          <w:szCs w:val="22"/>
        </w:rPr>
      </w:pPr>
      <w:ins w:id="2229" w:author="john" w:date="2020-11-28T01:22:00Z">
        <w:del w:id="2230" w:author="John Clevenger" w:date="2023-11-18T14:49:00Z">
          <w:r w:rsidRPr="005D2B69" w:rsidDel="005A6B63">
            <w:rPr>
              <w:rStyle w:val="Hyperlink"/>
            </w:rPr>
            <w:delText>5.3.1</w:delText>
          </w:r>
          <w:r w:rsidDel="005A6B63">
            <w:rPr>
              <w:rFonts w:asciiTheme="minorHAnsi" w:eastAsiaTheme="minorEastAsia" w:hAnsiTheme="minorHAnsi" w:cstheme="minorBidi"/>
              <w:sz w:val="22"/>
              <w:szCs w:val="22"/>
            </w:rPr>
            <w:tab/>
          </w:r>
          <w:r w:rsidRPr="005D2B69" w:rsidDel="005A6B63">
            <w:rPr>
              <w:rStyle w:val="Hyperlink"/>
            </w:rPr>
            <w:delText>Adding Sites</w:delText>
          </w:r>
          <w:r w:rsidDel="005A6B63">
            <w:rPr>
              <w:webHidden/>
            </w:rPr>
            <w:tab/>
          </w:r>
        </w:del>
      </w:ins>
    </w:p>
    <w:p w14:paraId="7EEAA00B" w14:textId="77777777" w:rsidR="003E4746" w:rsidDel="005A6B63" w:rsidRDefault="003E4746">
      <w:pPr>
        <w:pStyle w:val="TOC3"/>
        <w:rPr>
          <w:ins w:id="2231" w:author="john" w:date="2020-11-28T01:22:00Z"/>
          <w:del w:id="2232" w:author="John Clevenger" w:date="2023-11-18T14:49:00Z"/>
          <w:rFonts w:asciiTheme="minorHAnsi" w:eastAsiaTheme="minorEastAsia" w:hAnsiTheme="minorHAnsi" w:cstheme="minorBidi"/>
          <w:sz w:val="22"/>
          <w:szCs w:val="22"/>
        </w:rPr>
      </w:pPr>
      <w:ins w:id="2233" w:author="john" w:date="2020-11-28T01:22:00Z">
        <w:del w:id="2234" w:author="John Clevenger" w:date="2023-11-18T14:49:00Z">
          <w:r w:rsidRPr="005D2B69" w:rsidDel="005A6B63">
            <w:rPr>
              <w:rStyle w:val="Hyperlink"/>
            </w:rPr>
            <w:delText>5.3.2</w:delText>
          </w:r>
          <w:r w:rsidDel="005A6B63">
            <w:rPr>
              <w:rFonts w:asciiTheme="minorHAnsi" w:eastAsiaTheme="minorEastAsia" w:hAnsiTheme="minorHAnsi" w:cstheme="minorBidi"/>
              <w:sz w:val="22"/>
              <w:szCs w:val="22"/>
            </w:rPr>
            <w:tab/>
          </w:r>
          <w:r w:rsidRPr="005D2B69" w:rsidDel="005A6B63">
            <w:rPr>
              <w:rStyle w:val="Hyperlink"/>
            </w:rPr>
            <w:delText>Restarting / Reconnecting Servers</w:delText>
          </w:r>
          <w:r w:rsidDel="005A6B63">
            <w:rPr>
              <w:webHidden/>
            </w:rPr>
            <w:tab/>
          </w:r>
        </w:del>
      </w:ins>
    </w:p>
    <w:p w14:paraId="0A0AC3CE" w14:textId="77777777" w:rsidR="003E4746" w:rsidDel="005A6B63" w:rsidRDefault="003E4746">
      <w:pPr>
        <w:pStyle w:val="TOC3"/>
        <w:rPr>
          <w:ins w:id="2235" w:author="john" w:date="2020-11-28T01:22:00Z"/>
          <w:del w:id="2236" w:author="John Clevenger" w:date="2023-11-18T14:49:00Z"/>
          <w:rFonts w:asciiTheme="minorHAnsi" w:eastAsiaTheme="minorEastAsia" w:hAnsiTheme="minorHAnsi" w:cstheme="minorBidi"/>
          <w:sz w:val="22"/>
          <w:szCs w:val="22"/>
        </w:rPr>
      </w:pPr>
      <w:ins w:id="2237" w:author="john" w:date="2020-11-28T01:22:00Z">
        <w:del w:id="2238" w:author="John Clevenger" w:date="2023-11-18T14:49:00Z">
          <w:r w:rsidRPr="005D2B69" w:rsidDel="005A6B63">
            <w:rPr>
              <w:rStyle w:val="Hyperlink"/>
            </w:rPr>
            <w:delText>5.3.3</w:delText>
          </w:r>
          <w:r w:rsidDel="005A6B63">
            <w:rPr>
              <w:rFonts w:asciiTheme="minorHAnsi" w:eastAsiaTheme="minorEastAsia" w:hAnsiTheme="minorHAnsi" w:cstheme="minorBidi"/>
              <w:sz w:val="22"/>
              <w:szCs w:val="22"/>
            </w:rPr>
            <w:tab/>
          </w:r>
          <w:r w:rsidRPr="005D2B69" w:rsidDel="005A6B63">
            <w:rPr>
              <w:rStyle w:val="Hyperlink"/>
            </w:rPr>
            <w:delText>Connections and Logins</w:delText>
          </w:r>
          <w:r w:rsidDel="005A6B63">
            <w:rPr>
              <w:webHidden/>
            </w:rPr>
            <w:tab/>
          </w:r>
        </w:del>
      </w:ins>
    </w:p>
    <w:p w14:paraId="5A066869" w14:textId="77777777" w:rsidR="003E4746" w:rsidDel="005A6B63" w:rsidRDefault="003E4746">
      <w:pPr>
        <w:pStyle w:val="TOC3"/>
        <w:rPr>
          <w:ins w:id="2239" w:author="john" w:date="2020-11-28T01:22:00Z"/>
          <w:del w:id="2240" w:author="John Clevenger" w:date="2023-11-18T14:49:00Z"/>
          <w:rFonts w:asciiTheme="minorHAnsi" w:eastAsiaTheme="minorEastAsia" w:hAnsiTheme="minorHAnsi" w:cstheme="minorBidi"/>
          <w:sz w:val="22"/>
          <w:szCs w:val="22"/>
        </w:rPr>
      </w:pPr>
      <w:ins w:id="2241" w:author="john" w:date="2020-11-28T01:22:00Z">
        <w:del w:id="2242" w:author="John Clevenger" w:date="2023-11-18T14:49:00Z">
          <w:r w:rsidRPr="005D2B69" w:rsidDel="005A6B63">
            <w:rPr>
              <w:rStyle w:val="Hyperlink"/>
            </w:rPr>
            <w:delText>5.3.4</w:delText>
          </w:r>
          <w:r w:rsidDel="005A6B63">
            <w:rPr>
              <w:rFonts w:asciiTheme="minorHAnsi" w:eastAsiaTheme="minorEastAsia" w:hAnsiTheme="minorHAnsi" w:cstheme="minorBidi"/>
              <w:sz w:val="22"/>
              <w:szCs w:val="22"/>
            </w:rPr>
            <w:tab/>
          </w:r>
          <w:r w:rsidRPr="005D2B69" w:rsidDel="005A6B63">
            <w:rPr>
              <w:rStyle w:val="Hyperlink"/>
            </w:rPr>
            <w:delText>Additional Server GUI Controls</w:delText>
          </w:r>
          <w:r w:rsidDel="005A6B63">
            <w:rPr>
              <w:webHidden/>
            </w:rPr>
            <w:tab/>
          </w:r>
        </w:del>
      </w:ins>
    </w:p>
    <w:p w14:paraId="42E07549" w14:textId="77777777" w:rsidR="003E4746" w:rsidDel="005A6B63" w:rsidRDefault="003E4746">
      <w:pPr>
        <w:pStyle w:val="TOC2"/>
        <w:rPr>
          <w:ins w:id="2243" w:author="john" w:date="2020-11-28T01:22:00Z"/>
          <w:del w:id="2244" w:author="John Clevenger" w:date="2023-11-18T14:49:00Z"/>
          <w:rFonts w:asciiTheme="minorHAnsi" w:eastAsiaTheme="minorEastAsia" w:hAnsiTheme="minorHAnsi" w:cstheme="minorBidi"/>
          <w:b w:val="0"/>
          <w:bCs w:val="0"/>
          <w:sz w:val="22"/>
          <w:szCs w:val="22"/>
        </w:rPr>
      </w:pPr>
      <w:ins w:id="2245" w:author="john" w:date="2020-11-28T01:22:00Z">
        <w:del w:id="2246" w:author="John Clevenger" w:date="2023-11-18T14:49:00Z">
          <w:r w:rsidRPr="005D2B69" w:rsidDel="005A6B63">
            <w:rPr>
              <w:rStyle w:val="Hyperlink"/>
              <w:b w:val="0"/>
              <w:bCs w:val="0"/>
            </w:rPr>
            <w:delText>5.4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Starting Clients</w:delText>
          </w:r>
          <w:r w:rsidDel="005A6B63">
            <w:rPr>
              <w:webHidden/>
            </w:rPr>
            <w:tab/>
          </w:r>
        </w:del>
      </w:ins>
    </w:p>
    <w:p w14:paraId="38005600" w14:textId="77777777" w:rsidR="003E4746" w:rsidDel="005A6B63" w:rsidRDefault="003E4746">
      <w:pPr>
        <w:pStyle w:val="TOC2"/>
        <w:rPr>
          <w:ins w:id="2247" w:author="john" w:date="2020-11-28T01:22:00Z"/>
          <w:del w:id="2248" w:author="John Clevenger" w:date="2023-11-18T14:49:00Z"/>
          <w:rFonts w:asciiTheme="minorHAnsi" w:eastAsiaTheme="minorEastAsia" w:hAnsiTheme="minorHAnsi" w:cstheme="minorBidi"/>
          <w:b w:val="0"/>
          <w:bCs w:val="0"/>
          <w:sz w:val="22"/>
          <w:szCs w:val="22"/>
        </w:rPr>
      </w:pPr>
      <w:ins w:id="2249" w:author="john" w:date="2020-11-28T01:22:00Z">
        <w:del w:id="2250" w:author="John Clevenger" w:date="2023-11-18T14:49:00Z">
          <w:r w:rsidRPr="005D2B69" w:rsidDel="005A6B63">
            <w:rPr>
              <w:rStyle w:val="Hyperlink"/>
              <w:b w:val="0"/>
              <w:bCs w:val="0"/>
            </w:rPr>
            <w:delText>5.5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Profiles</w:delText>
          </w:r>
          <w:r w:rsidDel="005A6B63">
            <w:rPr>
              <w:webHidden/>
            </w:rPr>
            <w:tab/>
          </w:r>
        </w:del>
      </w:ins>
    </w:p>
    <w:p w14:paraId="7FF007BA" w14:textId="77777777" w:rsidR="003E4746" w:rsidDel="005A6B63" w:rsidRDefault="003E4746">
      <w:pPr>
        <w:pStyle w:val="TOC1"/>
        <w:rPr>
          <w:ins w:id="2251" w:author="john" w:date="2020-11-28T01:22:00Z"/>
          <w:del w:id="2252" w:author="John Clevenger" w:date="2023-11-18T14:49:00Z"/>
          <w:rFonts w:asciiTheme="minorHAnsi" w:eastAsiaTheme="minorEastAsia" w:hAnsiTheme="minorHAnsi" w:cstheme="minorBidi"/>
          <w:b w:val="0"/>
          <w:bCs w:val="0"/>
          <w:iCs w:val="0"/>
          <w:sz w:val="22"/>
          <w:szCs w:val="22"/>
        </w:rPr>
      </w:pPr>
      <w:ins w:id="2253" w:author="john" w:date="2020-11-28T01:22:00Z">
        <w:del w:id="2254" w:author="John Clevenger" w:date="2023-11-18T14:49:00Z">
          <w:r w:rsidRPr="005D2B69" w:rsidDel="005A6B63">
            <w:rPr>
              <w:rStyle w:val="Hyperlink"/>
              <w:b w:val="0"/>
              <w:bCs w:val="0"/>
              <w:iCs w:val="0"/>
            </w:rPr>
            <w:delText>6</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Interactive Contest Configuration</w:delText>
          </w:r>
          <w:r w:rsidDel="005A6B63">
            <w:rPr>
              <w:webHidden/>
            </w:rPr>
            <w:tab/>
          </w:r>
        </w:del>
      </w:ins>
    </w:p>
    <w:p w14:paraId="36656095" w14:textId="77777777" w:rsidR="003E4746" w:rsidDel="005A6B63" w:rsidRDefault="003E4746">
      <w:pPr>
        <w:pStyle w:val="TOC2"/>
        <w:rPr>
          <w:ins w:id="2255" w:author="john" w:date="2020-11-28T01:22:00Z"/>
          <w:del w:id="2256" w:author="John Clevenger" w:date="2023-11-18T14:49:00Z"/>
          <w:rFonts w:asciiTheme="minorHAnsi" w:eastAsiaTheme="minorEastAsia" w:hAnsiTheme="minorHAnsi" w:cstheme="minorBidi"/>
          <w:b w:val="0"/>
          <w:bCs w:val="0"/>
          <w:sz w:val="22"/>
          <w:szCs w:val="22"/>
        </w:rPr>
      </w:pPr>
      <w:ins w:id="2257" w:author="john" w:date="2020-11-28T01:22:00Z">
        <w:del w:id="2258" w:author="John Clevenger" w:date="2023-11-18T14:49:00Z">
          <w:r w:rsidRPr="005D2B69" w:rsidDel="005A6B63">
            <w:rPr>
              <w:rStyle w:val="Hyperlink"/>
              <w:b w:val="0"/>
              <w:bCs w:val="0"/>
            </w:rPr>
            <w:delText>6.1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Administrator Login</w:delText>
          </w:r>
          <w:r w:rsidDel="005A6B63">
            <w:rPr>
              <w:webHidden/>
            </w:rPr>
            <w:tab/>
          </w:r>
        </w:del>
      </w:ins>
    </w:p>
    <w:p w14:paraId="6A371143" w14:textId="77777777" w:rsidR="003E4746" w:rsidDel="005A6B63" w:rsidRDefault="003E4746">
      <w:pPr>
        <w:pStyle w:val="TOC2"/>
        <w:rPr>
          <w:ins w:id="2259" w:author="john" w:date="2020-11-28T01:22:00Z"/>
          <w:del w:id="2260" w:author="John Clevenger" w:date="2023-11-18T14:49:00Z"/>
          <w:rFonts w:asciiTheme="minorHAnsi" w:eastAsiaTheme="minorEastAsia" w:hAnsiTheme="minorHAnsi" w:cstheme="minorBidi"/>
          <w:b w:val="0"/>
          <w:bCs w:val="0"/>
          <w:sz w:val="22"/>
          <w:szCs w:val="22"/>
        </w:rPr>
      </w:pPr>
      <w:ins w:id="2261" w:author="john" w:date="2020-11-28T01:22:00Z">
        <w:del w:id="2262" w:author="John Clevenger" w:date="2023-11-18T14:49:00Z">
          <w:r w:rsidRPr="005D2B69" w:rsidDel="005A6B63">
            <w:rPr>
              <w:rStyle w:val="Hyperlink"/>
              <w:b w:val="0"/>
              <w:bCs w:val="0"/>
            </w:rPr>
            <w:delText>6.2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User Accounts</w:delText>
          </w:r>
          <w:r w:rsidDel="005A6B63">
            <w:rPr>
              <w:webHidden/>
            </w:rPr>
            <w:tab/>
          </w:r>
        </w:del>
      </w:ins>
    </w:p>
    <w:p w14:paraId="5D9E2F13" w14:textId="77777777" w:rsidR="003E4746" w:rsidDel="005A6B63" w:rsidRDefault="003E4746">
      <w:pPr>
        <w:pStyle w:val="TOC3"/>
        <w:rPr>
          <w:ins w:id="2263" w:author="john" w:date="2020-11-28T01:22:00Z"/>
          <w:del w:id="2264" w:author="John Clevenger" w:date="2023-11-18T14:49:00Z"/>
          <w:rFonts w:asciiTheme="minorHAnsi" w:eastAsiaTheme="minorEastAsia" w:hAnsiTheme="minorHAnsi" w:cstheme="minorBidi"/>
          <w:sz w:val="22"/>
          <w:szCs w:val="22"/>
        </w:rPr>
      </w:pPr>
      <w:ins w:id="2265" w:author="john" w:date="2020-11-28T01:22:00Z">
        <w:del w:id="2266" w:author="John Clevenger" w:date="2023-11-18T14:49:00Z">
          <w:r w:rsidRPr="005D2B69" w:rsidDel="005A6B63">
            <w:rPr>
              <w:rStyle w:val="Hyperlink"/>
            </w:rPr>
            <w:delText>6.2.1</w:delText>
          </w:r>
          <w:r w:rsidDel="005A6B63">
            <w:rPr>
              <w:rFonts w:asciiTheme="minorHAnsi" w:eastAsiaTheme="minorEastAsia" w:hAnsiTheme="minorHAnsi" w:cstheme="minorBidi"/>
              <w:sz w:val="22"/>
              <w:szCs w:val="22"/>
            </w:rPr>
            <w:tab/>
          </w:r>
          <w:r w:rsidRPr="005D2B69" w:rsidDel="005A6B63">
            <w:rPr>
              <w:rStyle w:val="Hyperlink"/>
            </w:rPr>
            <w:delText>Account Creation</w:delText>
          </w:r>
          <w:r w:rsidDel="005A6B63">
            <w:rPr>
              <w:webHidden/>
            </w:rPr>
            <w:tab/>
          </w:r>
        </w:del>
      </w:ins>
    </w:p>
    <w:p w14:paraId="1880CFC9" w14:textId="77777777" w:rsidR="003E4746" w:rsidDel="005A6B63" w:rsidRDefault="003E4746">
      <w:pPr>
        <w:pStyle w:val="TOC3"/>
        <w:rPr>
          <w:ins w:id="2267" w:author="john" w:date="2020-11-28T01:22:00Z"/>
          <w:del w:id="2268" w:author="John Clevenger" w:date="2023-11-18T14:49:00Z"/>
          <w:rFonts w:asciiTheme="minorHAnsi" w:eastAsiaTheme="minorEastAsia" w:hAnsiTheme="minorHAnsi" w:cstheme="minorBidi"/>
          <w:sz w:val="22"/>
          <w:szCs w:val="22"/>
        </w:rPr>
      </w:pPr>
      <w:ins w:id="2269" w:author="john" w:date="2020-11-28T01:22:00Z">
        <w:del w:id="2270" w:author="John Clevenger" w:date="2023-11-18T14:49:00Z">
          <w:r w:rsidRPr="005D2B69" w:rsidDel="005A6B63">
            <w:rPr>
              <w:rStyle w:val="Hyperlink"/>
            </w:rPr>
            <w:delText>6.2.2</w:delText>
          </w:r>
          <w:r w:rsidDel="005A6B63">
            <w:rPr>
              <w:rFonts w:asciiTheme="minorHAnsi" w:eastAsiaTheme="minorEastAsia" w:hAnsiTheme="minorHAnsi" w:cstheme="minorBidi"/>
              <w:sz w:val="22"/>
              <w:szCs w:val="22"/>
            </w:rPr>
            <w:tab/>
          </w:r>
          <w:r w:rsidRPr="005D2B69" w:rsidDel="005A6B63">
            <w:rPr>
              <w:rStyle w:val="Hyperlink"/>
            </w:rPr>
            <w:delText>Account Names and Passwords</w:delText>
          </w:r>
          <w:r w:rsidDel="005A6B63">
            <w:rPr>
              <w:webHidden/>
            </w:rPr>
            <w:tab/>
          </w:r>
        </w:del>
      </w:ins>
    </w:p>
    <w:p w14:paraId="20B00A5E" w14:textId="77777777" w:rsidR="003E4746" w:rsidDel="005A6B63" w:rsidRDefault="003E4746">
      <w:pPr>
        <w:pStyle w:val="TOC3"/>
        <w:rPr>
          <w:ins w:id="2271" w:author="john" w:date="2020-11-28T01:22:00Z"/>
          <w:del w:id="2272" w:author="John Clevenger" w:date="2023-11-18T14:49:00Z"/>
          <w:rFonts w:asciiTheme="minorHAnsi" w:eastAsiaTheme="minorEastAsia" w:hAnsiTheme="minorHAnsi" w:cstheme="minorBidi"/>
          <w:sz w:val="22"/>
          <w:szCs w:val="22"/>
        </w:rPr>
      </w:pPr>
      <w:ins w:id="2273" w:author="john" w:date="2020-11-28T01:22:00Z">
        <w:del w:id="2274" w:author="John Clevenger" w:date="2023-11-18T14:49:00Z">
          <w:r w:rsidRPr="005D2B69" w:rsidDel="005A6B63">
            <w:rPr>
              <w:rStyle w:val="Hyperlink"/>
            </w:rPr>
            <w:delText>6.2.3</w:delText>
          </w:r>
          <w:r w:rsidDel="005A6B63">
            <w:rPr>
              <w:rFonts w:asciiTheme="minorHAnsi" w:eastAsiaTheme="minorEastAsia" w:hAnsiTheme="minorHAnsi" w:cstheme="minorBidi"/>
              <w:sz w:val="22"/>
              <w:szCs w:val="22"/>
            </w:rPr>
            <w:tab/>
          </w:r>
          <w:r w:rsidRPr="005D2B69" w:rsidDel="005A6B63">
            <w:rPr>
              <w:rStyle w:val="Hyperlink"/>
            </w:rPr>
            <w:delText>Loading Account Data</w:delText>
          </w:r>
          <w:r w:rsidDel="005A6B63">
            <w:rPr>
              <w:webHidden/>
            </w:rPr>
            <w:tab/>
          </w:r>
        </w:del>
      </w:ins>
    </w:p>
    <w:p w14:paraId="1C8A8268" w14:textId="77777777" w:rsidR="003E4746" w:rsidDel="005A6B63" w:rsidRDefault="003E4746">
      <w:pPr>
        <w:pStyle w:val="TOC3"/>
        <w:rPr>
          <w:ins w:id="2275" w:author="john" w:date="2020-11-28T01:22:00Z"/>
          <w:del w:id="2276" w:author="John Clevenger" w:date="2023-11-18T14:49:00Z"/>
          <w:rFonts w:asciiTheme="minorHAnsi" w:eastAsiaTheme="minorEastAsia" w:hAnsiTheme="minorHAnsi" w:cstheme="minorBidi"/>
          <w:sz w:val="22"/>
          <w:szCs w:val="22"/>
        </w:rPr>
      </w:pPr>
      <w:ins w:id="2277" w:author="john" w:date="2020-11-28T01:22:00Z">
        <w:del w:id="2278" w:author="John Clevenger" w:date="2023-11-18T14:49:00Z">
          <w:r w:rsidRPr="005D2B69" w:rsidDel="005A6B63">
            <w:rPr>
              <w:rStyle w:val="Hyperlink"/>
            </w:rPr>
            <w:delText>6.2.4</w:delText>
          </w:r>
          <w:r w:rsidDel="005A6B63">
            <w:rPr>
              <w:rFonts w:asciiTheme="minorHAnsi" w:eastAsiaTheme="minorEastAsia" w:hAnsiTheme="minorHAnsi" w:cstheme="minorBidi"/>
              <w:sz w:val="22"/>
              <w:szCs w:val="22"/>
            </w:rPr>
            <w:tab/>
          </w:r>
          <w:r w:rsidRPr="005D2B69" w:rsidDel="005A6B63">
            <w:rPr>
              <w:rStyle w:val="Hyperlink"/>
            </w:rPr>
            <w:delText>Importing ICPC Data</w:delText>
          </w:r>
          <w:r w:rsidDel="005A6B63">
            <w:rPr>
              <w:webHidden/>
            </w:rPr>
            <w:tab/>
          </w:r>
        </w:del>
      </w:ins>
    </w:p>
    <w:p w14:paraId="08B9837C" w14:textId="77777777" w:rsidR="003E4746" w:rsidDel="005A6B63" w:rsidRDefault="003E4746">
      <w:pPr>
        <w:pStyle w:val="TOC2"/>
        <w:rPr>
          <w:ins w:id="2279" w:author="john" w:date="2020-11-28T01:22:00Z"/>
          <w:del w:id="2280" w:author="John Clevenger" w:date="2023-11-18T14:49:00Z"/>
          <w:rFonts w:asciiTheme="minorHAnsi" w:eastAsiaTheme="minorEastAsia" w:hAnsiTheme="minorHAnsi" w:cstheme="minorBidi"/>
          <w:b w:val="0"/>
          <w:bCs w:val="0"/>
          <w:sz w:val="22"/>
          <w:szCs w:val="22"/>
        </w:rPr>
      </w:pPr>
      <w:ins w:id="2281" w:author="john" w:date="2020-11-28T01:22:00Z">
        <w:del w:id="2282" w:author="John Clevenger" w:date="2023-11-18T14:49:00Z">
          <w:r w:rsidRPr="005D2B69" w:rsidDel="005A6B63">
            <w:rPr>
              <w:rStyle w:val="Hyperlink"/>
              <w:b w:val="0"/>
              <w:bCs w:val="0"/>
            </w:rPr>
            <w:delText>6.3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Problems</w:delText>
          </w:r>
          <w:r w:rsidDel="005A6B63">
            <w:rPr>
              <w:webHidden/>
            </w:rPr>
            <w:tab/>
          </w:r>
        </w:del>
      </w:ins>
    </w:p>
    <w:p w14:paraId="4FF5EC43" w14:textId="77777777" w:rsidR="003E4746" w:rsidDel="005A6B63" w:rsidRDefault="003E4746">
      <w:pPr>
        <w:pStyle w:val="TOC3"/>
        <w:rPr>
          <w:ins w:id="2283" w:author="john" w:date="2020-11-28T01:22:00Z"/>
          <w:del w:id="2284" w:author="John Clevenger" w:date="2023-11-18T14:49:00Z"/>
          <w:rFonts w:asciiTheme="minorHAnsi" w:eastAsiaTheme="minorEastAsia" w:hAnsiTheme="minorHAnsi" w:cstheme="minorBidi"/>
          <w:sz w:val="22"/>
          <w:szCs w:val="22"/>
        </w:rPr>
      </w:pPr>
      <w:ins w:id="2285" w:author="john" w:date="2020-11-28T01:22:00Z">
        <w:del w:id="2286" w:author="John Clevenger" w:date="2023-11-18T14:49:00Z">
          <w:r w:rsidRPr="005D2B69" w:rsidDel="005A6B63">
            <w:rPr>
              <w:rStyle w:val="Hyperlink"/>
            </w:rPr>
            <w:delText>6.3.1</w:delText>
          </w:r>
          <w:r w:rsidDel="005A6B63">
            <w:rPr>
              <w:rFonts w:asciiTheme="minorHAnsi" w:eastAsiaTheme="minorEastAsia" w:hAnsiTheme="minorHAnsi" w:cstheme="minorBidi"/>
              <w:sz w:val="22"/>
              <w:szCs w:val="22"/>
            </w:rPr>
            <w:tab/>
          </w:r>
          <w:r w:rsidRPr="005D2B69" w:rsidDel="005A6B63">
            <w:rPr>
              <w:rStyle w:val="Hyperlink"/>
            </w:rPr>
            <w:delText>Defining a Problem</w:delText>
          </w:r>
          <w:r w:rsidDel="005A6B63">
            <w:rPr>
              <w:webHidden/>
            </w:rPr>
            <w:tab/>
          </w:r>
        </w:del>
      </w:ins>
    </w:p>
    <w:p w14:paraId="2875935E" w14:textId="77777777" w:rsidR="003E4746" w:rsidDel="005A6B63" w:rsidRDefault="003E4746">
      <w:pPr>
        <w:pStyle w:val="TOC3"/>
        <w:rPr>
          <w:ins w:id="2287" w:author="john" w:date="2020-11-28T01:22:00Z"/>
          <w:del w:id="2288" w:author="John Clevenger" w:date="2023-11-18T14:49:00Z"/>
          <w:rFonts w:asciiTheme="minorHAnsi" w:eastAsiaTheme="minorEastAsia" w:hAnsiTheme="minorHAnsi" w:cstheme="minorBidi"/>
          <w:sz w:val="22"/>
          <w:szCs w:val="22"/>
        </w:rPr>
      </w:pPr>
      <w:ins w:id="2289" w:author="john" w:date="2020-11-28T01:22:00Z">
        <w:del w:id="2290" w:author="John Clevenger" w:date="2023-11-18T14:49:00Z">
          <w:r w:rsidRPr="005D2B69" w:rsidDel="005A6B63">
            <w:rPr>
              <w:rStyle w:val="Hyperlink"/>
            </w:rPr>
            <w:delText>6.3.2</w:delText>
          </w:r>
          <w:r w:rsidDel="005A6B63">
            <w:rPr>
              <w:rFonts w:asciiTheme="minorHAnsi" w:eastAsiaTheme="minorEastAsia" w:hAnsiTheme="minorHAnsi" w:cstheme="minorBidi"/>
              <w:sz w:val="22"/>
              <w:szCs w:val="22"/>
            </w:rPr>
            <w:tab/>
          </w:r>
          <w:r w:rsidRPr="005D2B69" w:rsidDel="005A6B63">
            <w:rPr>
              <w:rStyle w:val="Hyperlink"/>
            </w:rPr>
            <w:delText>Multiple Test Data Files</w:delText>
          </w:r>
          <w:r w:rsidDel="005A6B63">
            <w:rPr>
              <w:webHidden/>
            </w:rPr>
            <w:tab/>
          </w:r>
        </w:del>
      </w:ins>
    </w:p>
    <w:p w14:paraId="41A34C7F" w14:textId="77777777" w:rsidR="003E4746" w:rsidDel="005A6B63" w:rsidRDefault="003E4746">
      <w:pPr>
        <w:pStyle w:val="TOC3"/>
        <w:rPr>
          <w:ins w:id="2291" w:author="john" w:date="2020-11-28T01:22:00Z"/>
          <w:del w:id="2292" w:author="John Clevenger" w:date="2023-11-18T14:49:00Z"/>
          <w:rFonts w:asciiTheme="minorHAnsi" w:eastAsiaTheme="minorEastAsia" w:hAnsiTheme="minorHAnsi" w:cstheme="minorBidi"/>
          <w:sz w:val="22"/>
          <w:szCs w:val="22"/>
        </w:rPr>
      </w:pPr>
      <w:ins w:id="2293" w:author="john" w:date="2020-11-28T01:22:00Z">
        <w:del w:id="2294" w:author="John Clevenger" w:date="2023-11-18T14:49:00Z">
          <w:r w:rsidRPr="005D2B69" w:rsidDel="005A6B63">
            <w:rPr>
              <w:rStyle w:val="Hyperlink"/>
            </w:rPr>
            <w:delText>6.3.3</w:delText>
          </w:r>
          <w:r w:rsidDel="005A6B63">
            <w:rPr>
              <w:rFonts w:asciiTheme="minorHAnsi" w:eastAsiaTheme="minorEastAsia" w:hAnsiTheme="minorHAnsi" w:cstheme="minorBidi"/>
              <w:sz w:val="22"/>
              <w:szCs w:val="22"/>
            </w:rPr>
            <w:tab/>
          </w:r>
          <w:r w:rsidRPr="005D2B69" w:rsidDel="005A6B63">
            <w:rPr>
              <w:rStyle w:val="Hyperlink"/>
            </w:rPr>
            <w:delText>Defining Judging Type</w:delText>
          </w:r>
          <w:r w:rsidDel="005A6B63">
            <w:rPr>
              <w:webHidden/>
            </w:rPr>
            <w:tab/>
          </w:r>
        </w:del>
      </w:ins>
    </w:p>
    <w:p w14:paraId="30BA8BB0" w14:textId="77777777" w:rsidR="003E4746" w:rsidDel="005A6B63" w:rsidRDefault="003E4746">
      <w:pPr>
        <w:pStyle w:val="TOC3"/>
        <w:rPr>
          <w:ins w:id="2295" w:author="john" w:date="2020-11-28T01:22:00Z"/>
          <w:del w:id="2296" w:author="John Clevenger" w:date="2023-11-18T14:49:00Z"/>
          <w:rFonts w:asciiTheme="minorHAnsi" w:eastAsiaTheme="minorEastAsia" w:hAnsiTheme="minorHAnsi" w:cstheme="minorBidi"/>
          <w:sz w:val="22"/>
          <w:szCs w:val="22"/>
        </w:rPr>
      </w:pPr>
      <w:ins w:id="2297" w:author="john" w:date="2020-11-28T01:22:00Z">
        <w:del w:id="2298" w:author="John Clevenger" w:date="2023-11-18T14:49:00Z">
          <w:r w:rsidRPr="005D2B69" w:rsidDel="005A6B63">
            <w:rPr>
              <w:rStyle w:val="Hyperlink"/>
            </w:rPr>
            <w:delText>6.3.4</w:delText>
          </w:r>
          <w:r w:rsidDel="005A6B63">
            <w:rPr>
              <w:rFonts w:asciiTheme="minorHAnsi" w:eastAsiaTheme="minorEastAsia" w:hAnsiTheme="minorHAnsi" w:cstheme="minorBidi"/>
              <w:sz w:val="22"/>
              <w:szCs w:val="22"/>
            </w:rPr>
            <w:tab/>
          </w:r>
          <w:r w:rsidRPr="005D2B69" w:rsidDel="005A6B63">
            <w:rPr>
              <w:rStyle w:val="Hyperlink"/>
            </w:rPr>
            <w:delText>Assigning  Auto Judging to Judge modules</w:delText>
          </w:r>
          <w:r w:rsidDel="005A6B63">
            <w:rPr>
              <w:webHidden/>
            </w:rPr>
            <w:tab/>
          </w:r>
        </w:del>
      </w:ins>
    </w:p>
    <w:p w14:paraId="7F8DB9D2" w14:textId="77777777" w:rsidR="003E4746" w:rsidDel="005A6B63" w:rsidRDefault="003E4746">
      <w:pPr>
        <w:pStyle w:val="TOC2"/>
        <w:rPr>
          <w:ins w:id="2299" w:author="john" w:date="2020-11-28T01:22:00Z"/>
          <w:del w:id="2300" w:author="John Clevenger" w:date="2023-11-18T14:49:00Z"/>
          <w:rFonts w:asciiTheme="minorHAnsi" w:eastAsiaTheme="minorEastAsia" w:hAnsiTheme="minorHAnsi" w:cstheme="minorBidi"/>
          <w:b w:val="0"/>
          <w:bCs w:val="0"/>
          <w:sz w:val="22"/>
          <w:szCs w:val="22"/>
        </w:rPr>
      </w:pPr>
      <w:ins w:id="2301" w:author="john" w:date="2020-11-28T01:22:00Z">
        <w:del w:id="2302" w:author="John Clevenger" w:date="2023-11-18T14:49:00Z">
          <w:r w:rsidRPr="005D2B69" w:rsidDel="005A6B63">
            <w:rPr>
              <w:rStyle w:val="Hyperlink"/>
              <w:b w:val="0"/>
              <w:bCs w:val="0"/>
            </w:rPr>
            <w:delText>6.4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Languages</w:delText>
          </w:r>
          <w:r w:rsidDel="005A6B63">
            <w:rPr>
              <w:webHidden/>
            </w:rPr>
            <w:tab/>
          </w:r>
        </w:del>
      </w:ins>
    </w:p>
    <w:p w14:paraId="7B1EBA27" w14:textId="77777777" w:rsidR="003E4746" w:rsidDel="005A6B63" w:rsidRDefault="003E4746">
      <w:pPr>
        <w:pStyle w:val="TOC3"/>
        <w:rPr>
          <w:ins w:id="2303" w:author="john" w:date="2020-11-28T01:22:00Z"/>
          <w:del w:id="2304" w:author="John Clevenger" w:date="2023-11-18T14:49:00Z"/>
          <w:rFonts w:asciiTheme="minorHAnsi" w:eastAsiaTheme="minorEastAsia" w:hAnsiTheme="minorHAnsi" w:cstheme="minorBidi"/>
          <w:sz w:val="22"/>
          <w:szCs w:val="22"/>
        </w:rPr>
      </w:pPr>
      <w:ins w:id="2305" w:author="john" w:date="2020-11-28T01:22:00Z">
        <w:del w:id="2306" w:author="John Clevenger" w:date="2023-11-18T14:49:00Z">
          <w:r w:rsidRPr="005D2B69" w:rsidDel="005A6B63">
            <w:rPr>
              <w:rStyle w:val="Hyperlink"/>
            </w:rPr>
            <w:delText>6.4.1</w:delText>
          </w:r>
          <w:r w:rsidDel="005A6B63">
            <w:rPr>
              <w:rFonts w:asciiTheme="minorHAnsi" w:eastAsiaTheme="minorEastAsia" w:hAnsiTheme="minorHAnsi" w:cstheme="minorBidi"/>
              <w:sz w:val="22"/>
              <w:szCs w:val="22"/>
            </w:rPr>
            <w:tab/>
          </w:r>
          <w:r w:rsidRPr="005D2B69" w:rsidDel="005A6B63">
            <w:rPr>
              <w:rStyle w:val="Hyperlink"/>
            </w:rPr>
            <w:delText>Defining a Language</w:delText>
          </w:r>
          <w:r w:rsidDel="005A6B63">
            <w:rPr>
              <w:webHidden/>
            </w:rPr>
            <w:tab/>
          </w:r>
        </w:del>
      </w:ins>
    </w:p>
    <w:p w14:paraId="64D85696" w14:textId="77777777" w:rsidR="003E4746" w:rsidDel="005A6B63" w:rsidRDefault="003E4746">
      <w:pPr>
        <w:pStyle w:val="TOC3"/>
        <w:rPr>
          <w:ins w:id="2307" w:author="john" w:date="2020-11-28T01:22:00Z"/>
          <w:del w:id="2308" w:author="John Clevenger" w:date="2023-11-18T14:49:00Z"/>
          <w:rFonts w:asciiTheme="minorHAnsi" w:eastAsiaTheme="minorEastAsia" w:hAnsiTheme="minorHAnsi" w:cstheme="minorBidi"/>
          <w:sz w:val="22"/>
          <w:szCs w:val="22"/>
        </w:rPr>
      </w:pPr>
      <w:ins w:id="2309" w:author="john" w:date="2020-11-28T01:22:00Z">
        <w:del w:id="2310" w:author="John Clevenger" w:date="2023-11-18T14:49:00Z">
          <w:r w:rsidRPr="005D2B69" w:rsidDel="005A6B63">
            <w:rPr>
              <w:rStyle w:val="Hyperlink"/>
            </w:rPr>
            <w:delText>6.4.2</w:delText>
          </w:r>
          <w:r w:rsidDel="005A6B63">
            <w:rPr>
              <w:rFonts w:asciiTheme="minorHAnsi" w:eastAsiaTheme="minorEastAsia" w:hAnsiTheme="minorHAnsi" w:cstheme="minorBidi"/>
              <w:sz w:val="22"/>
              <w:szCs w:val="22"/>
            </w:rPr>
            <w:tab/>
          </w:r>
          <w:r w:rsidRPr="005D2B69" w:rsidDel="005A6B63">
            <w:rPr>
              <w:rStyle w:val="Hyperlink"/>
            </w:rPr>
            <w:delText>Command Parameter Substitutions</w:delText>
          </w:r>
          <w:r w:rsidDel="005A6B63">
            <w:rPr>
              <w:webHidden/>
            </w:rPr>
            <w:tab/>
          </w:r>
        </w:del>
      </w:ins>
    </w:p>
    <w:p w14:paraId="5A7EB266" w14:textId="77777777" w:rsidR="003E4746" w:rsidDel="005A6B63" w:rsidRDefault="003E4746">
      <w:pPr>
        <w:pStyle w:val="TOC3"/>
        <w:rPr>
          <w:ins w:id="2311" w:author="john" w:date="2020-11-28T01:22:00Z"/>
          <w:del w:id="2312" w:author="John Clevenger" w:date="2023-11-18T14:49:00Z"/>
          <w:rFonts w:asciiTheme="minorHAnsi" w:eastAsiaTheme="minorEastAsia" w:hAnsiTheme="minorHAnsi" w:cstheme="minorBidi"/>
          <w:sz w:val="22"/>
          <w:szCs w:val="22"/>
        </w:rPr>
      </w:pPr>
      <w:ins w:id="2313" w:author="john" w:date="2020-11-28T01:22:00Z">
        <w:del w:id="2314" w:author="John Clevenger" w:date="2023-11-18T14:49:00Z">
          <w:r w:rsidRPr="005D2B69" w:rsidDel="005A6B63">
            <w:rPr>
              <w:rStyle w:val="Hyperlink"/>
            </w:rPr>
            <w:delText>6.4.3</w:delText>
          </w:r>
          <w:r w:rsidDel="005A6B63">
            <w:rPr>
              <w:rFonts w:asciiTheme="minorHAnsi" w:eastAsiaTheme="minorEastAsia" w:hAnsiTheme="minorHAnsi" w:cstheme="minorBidi"/>
              <w:sz w:val="22"/>
              <w:szCs w:val="22"/>
            </w:rPr>
            <w:tab/>
          </w:r>
          <w:r w:rsidRPr="005D2B69" w:rsidDel="005A6B63">
            <w:rPr>
              <w:rStyle w:val="Hyperlink"/>
            </w:rPr>
            <w:delText>Language  Definition  Examples</w:delText>
          </w:r>
          <w:r w:rsidDel="005A6B63">
            <w:rPr>
              <w:webHidden/>
            </w:rPr>
            <w:tab/>
          </w:r>
        </w:del>
      </w:ins>
    </w:p>
    <w:p w14:paraId="498EE133" w14:textId="77777777" w:rsidR="003E4746" w:rsidDel="005A6B63" w:rsidRDefault="003E4746">
      <w:pPr>
        <w:pStyle w:val="TOC3"/>
        <w:rPr>
          <w:ins w:id="2315" w:author="john" w:date="2020-11-28T01:22:00Z"/>
          <w:del w:id="2316" w:author="John Clevenger" w:date="2023-11-18T14:49:00Z"/>
          <w:rFonts w:asciiTheme="minorHAnsi" w:eastAsiaTheme="minorEastAsia" w:hAnsiTheme="minorHAnsi" w:cstheme="minorBidi"/>
          <w:sz w:val="22"/>
          <w:szCs w:val="22"/>
        </w:rPr>
      </w:pPr>
      <w:ins w:id="2317" w:author="john" w:date="2020-11-28T01:22:00Z">
        <w:del w:id="2318" w:author="John Clevenger" w:date="2023-11-18T14:49:00Z">
          <w:r w:rsidRPr="005D2B69" w:rsidDel="005A6B63">
            <w:rPr>
              <w:rStyle w:val="Hyperlink"/>
            </w:rPr>
            <w:delText>6.4.4</w:delText>
          </w:r>
          <w:r w:rsidDel="005A6B63">
            <w:rPr>
              <w:rFonts w:asciiTheme="minorHAnsi" w:eastAsiaTheme="minorEastAsia" w:hAnsiTheme="minorHAnsi" w:cstheme="minorBidi"/>
              <w:sz w:val="22"/>
              <w:szCs w:val="22"/>
            </w:rPr>
            <w:tab/>
          </w:r>
          <w:r w:rsidRPr="005D2B69" w:rsidDel="005A6B63">
            <w:rPr>
              <w:rStyle w:val="Hyperlink"/>
            </w:rPr>
            <w:delText>Language  Definitions In Multi-Site Contests</w:delText>
          </w:r>
          <w:r w:rsidDel="005A6B63">
            <w:rPr>
              <w:webHidden/>
            </w:rPr>
            <w:tab/>
          </w:r>
        </w:del>
      </w:ins>
    </w:p>
    <w:p w14:paraId="09623BD2" w14:textId="77777777" w:rsidR="003E4746" w:rsidDel="005A6B63" w:rsidRDefault="003E4746">
      <w:pPr>
        <w:pStyle w:val="TOC2"/>
        <w:rPr>
          <w:ins w:id="2319" w:author="john" w:date="2020-11-28T01:22:00Z"/>
          <w:del w:id="2320" w:author="John Clevenger" w:date="2023-11-18T14:49:00Z"/>
          <w:rFonts w:asciiTheme="minorHAnsi" w:eastAsiaTheme="minorEastAsia" w:hAnsiTheme="minorHAnsi" w:cstheme="minorBidi"/>
          <w:b w:val="0"/>
          <w:bCs w:val="0"/>
          <w:sz w:val="22"/>
          <w:szCs w:val="22"/>
        </w:rPr>
      </w:pPr>
      <w:ins w:id="2321" w:author="john" w:date="2020-11-28T01:22:00Z">
        <w:del w:id="2322" w:author="John Clevenger" w:date="2023-11-18T14:49:00Z">
          <w:r w:rsidRPr="005D2B69" w:rsidDel="005A6B63">
            <w:rPr>
              <w:rStyle w:val="Hyperlink"/>
              <w:b w:val="0"/>
              <w:bCs w:val="0"/>
            </w:rPr>
            <w:delText>6.5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Judgments</w:delText>
          </w:r>
          <w:r w:rsidDel="005A6B63">
            <w:rPr>
              <w:webHidden/>
            </w:rPr>
            <w:tab/>
          </w:r>
        </w:del>
      </w:ins>
    </w:p>
    <w:p w14:paraId="189D960C" w14:textId="77777777" w:rsidR="003E4746" w:rsidDel="005A6B63" w:rsidRDefault="003E4746">
      <w:pPr>
        <w:pStyle w:val="TOC3"/>
        <w:rPr>
          <w:ins w:id="2323" w:author="john" w:date="2020-11-28T01:22:00Z"/>
          <w:del w:id="2324" w:author="John Clevenger" w:date="2023-11-18T14:49:00Z"/>
          <w:rFonts w:asciiTheme="minorHAnsi" w:eastAsiaTheme="minorEastAsia" w:hAnsiTheme="minorHAnsi" w:cstheme="minorBidi"/>
          <w:sz w:val="22"/>
          <w:szCs w:val="22"/>
        </w:rPr>
      </w:pPr>
      <w:ins w:id="2325" w:author="john" w:date="2020-11-28T01:22:00Z">
        <w:del w:id="2326" w:author="John Clevenger" w:date="2023-11-18T14:49:00Z">
          <w:r w:rsidRPr="005D2B69" w:rsidDel="005A6B63">
            <w:rPr>
              <w:rStyle w:val="Hyperlink"/>
            </w:rPr>
            <w:delText>6.5.1</w:delText>
          </w:r>
          <w:r w:rsidDel="005A6B63">
            <w:rPr>
              <w:rFonts w:asciiTheme="minorHAnsi" w:eastAsiaTheme="minorEastAsia" w:hAnsiTheme="minorHAnsi" w:cstheme="minorBidi"/>
              <w:sz w:val="22"/>
              <w:szCs w:val="22"/>
            </w:rPr>
            <w:tab/>
          </w:r>
          <w:r w:rsidRPr="005D2B69" w:rsidDel="005A6B63">
            <w:rPr>
              <w:rStyle w:val="Hyperlink"/>
            </w:rPr>
            <w:delText>Defining a New Judgment</w:delText>
          </w:r>
          <w:r w:rsidDel="005A6B63">
            <w:rPr>
              <w:webHidden/>
            </w:rPr>
            <w:tab/>
          </w:r>
        </w:del>
      </w:ins>
    </w:p>
    <w:p w14:paraId="70920B05" w14:textId="77777777" w:rsidR="003E4746" w:rsidDel="005A6B63" w:rsidRDefault="003E4746">
      <w:pPr>
        <w:pStyle w:val="TOC3"/>
        <w:rPr>
          <w:ins w:id="2327" w:author="john" w:date="2020-11-28T01:22:00Z"/>
          <w:del w:id="2328" w:author="John Clevenger" w:date="2023-11-18T14:49:00Z"/>
          <w:rFonts w:asciiTheme="minorHAnsi" w:eastAsiaTheme="minorEastAsia" w:hAnsiTheme="minorHAnsi" w:cstheme="minorBidi"/>
          <w:sz w:val="22"/>
          <w:szCs w:val="22"/>
        </w:rPr>
      </w:pPr>
      <w:ins w:id="2329" w:author="john" w:date="2020-11-28T01:22:00Z">
        <w:del w:id="2330" w:author="John Clevenger" w:date="2023-11-18T14:49:00Z">
          <w:r w:rsidRPr="005D2B69" w:rsidDel="005A6B63">
            <w:rPr>
              <w:rStyle w:val="Hyperlink"/>
            </w:rPr>
            <w:delText>6.5.2</w:delText>
          </w:r>
          <w:r w:rsidDel="005A6B63">
            <w:rPr>
              <w:rFonts w:asciiTheme="minorHAnsi" w:eastAsiaTheme="minorEastAsia" w:hAnsiTheme="minorHAnsi" w:cstheme="minorBidi"/>
              <w:sz w:val="22"/>
              <w:szCs w:val="22"/>
            </w:rPr>
            <w:tab/>
          </w:r>
          <w:r w:rsidRPr="005D2B69" w:rsidDel="005A6B63">
            <w:rPr>
              <w:rStyle w:val="Hyperlink"/>
            </w:rPr>
            <w:delText>Changing Existing Judgments</w:delText>
          </w:r>
          <w:r w:rsidDel="005A6B63">
            <w:rPr>
              <w:webHidden/>
            </w:rPr>
            <w:tab/>
          </w:r>
        </w:del>
      </w:ins>
    </w:p>
    <w:p w14:paraId="2DBDB5A7" w14:textId="77777777" w:rsidR="003E4746" w:rsidDel="005A6B63" w:rsidRDefault="003E4746">
      <w:pPr>
        <w:pStyle w:val="TOC2"/>
        <w:rPr>
          <w:ins w:id="2331" w:author="john" w:date="2020-11-28T01:22:00Z"/>
          <w:del w:id="2332" w:author="John Clevenger" w:date="2023-11-18T14:49:00Z"/>
          <w:rFonts w:asciiTheme="minorHAnsi" w:eastAsiaTheme="minorEastAsia" w:hAnsiTheme="minorHAnsi" w:cstheme="minorBidi"/>
          <w:b w:val="0"/>
          <w:bCs w:val="0"/>
          <w:sz w:val="22"/>
          <w:szCs w:val="22"/>
        </w:rPr>
      </w:pPr>
      <w:ins w:id="2333" w:author="john" w:date="2020-11-28T01:22:00Z">
        <w:del w:id="2334" w:author="John Clevenger" w:date="2023-11-18T14:49:00Z">
          <w:r w:rsidRPr="005D2B69" w:rsidDel="005A6B63">
            <w:rPr>
              <w:rStyle w:val="Hyperlink"/>
              <w:b w:val="0"/>
              <w:bCs w:val="0"/>
            </w:rPr>
            <w:delText>6.6</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Balloon Notifications</w:delText>
          </w:r>
          <w:r w:rsidDel="005A6B63">
            <w:rPr>
              <w:webHidden/>
            </w:rPr>
            <w:tab/>
          </w:r>
        </w:del>
      </w:ins>
    </w:p>
    <w:p w14:paraId="61EEA4CD" w14:textId="77777777" w:rsidR="003E4746" w:rsidDel="005A6B63" w:rsidRDefault="003E4746">
      <w:pPr>
        <w:pStyle w:val="TOC3"/>
        <w:rPr>
          <w:ins w:id="2335" w:author="john" w:date="2020-11-28T01:22:00Z"/>
          <w:del w:id="2336" w:author="John Clevenger" w:date="2023-11-18T14:49:00Z"/>
          <w:rFonts w:asciiTheme="minorHAnsi" w:eastAsiaTheme="minorEastAsia" w:hAnsiTheme="minorHAnsi" w:cstheme="minorBidi"/>
          <w:sz w:val="22"/>
          <w:szCs w:val="22"/>
        </w:rPr>
      </w:pPr>
      <w:ins w:id="2337" w:author="john" w:date="2020-11-28T01:22:00Z">
        <w:del w:id="2338" w:author="John Clevenger" w:date="2023-11-18T14:49:00Z">
          <w:r w:rsidRPr="005D2B69" w:rsidDel="005A6B63">
            <w:rPr>
              <w:rStyle w:val="Hyperlink"/>
            </w:rPr>
            <w:delText>6.6.1</w:delText>
          </w:r>
          <w:r w:rsidDel="005A6B63">
            <w:rPr>
              <w:rFonts w:asciiTheme="minorHAnsi" w:eastAsiaTheme="minorEastAsia" w:hAnsiTheme="minorHAnsi" w:cstheme="minorBidi"/>
              <w:sz w:val="22"/>
              <w:szCs w:val="22"/>
            </w:rPr>
            <w:tab/>
          </w:r>
          <w:r w:rsidRPr="005D2B69" w:rsidDel="005A6B63">
            <w:rPr>
              <w:rStyle w:val="Hyperlink"/>
            </w:rPr>
            <w:delText>Defining Balloon Notifications</w:delText>
          </w:r>
          <w:r w:rsidDel="005A6B63">
            <w:rPr>
              <w:webHidden/>
            </w:rPr>
            <w:tab/>
          </w:r>
        </w:del>
      </w:ins>
    </w:p>
    <w:p w14:paraId="1B354436" w14:textId="77777777" w:rsidR="003E4746" w:rsidDel="005A6B63" w:rsidRDefault="003E4746">
      <w:pPr>
        <w:pStyle w:val="TOC3"/>
        <w:rPr>
          <w:ins w:id="2339" w:author="john" w:date="2020-11-28T01:22:00Z"/>
          <w:del w:id="2340" w:author="John Clevenger" w:date="2023-11-18T14:49:00Z"/>
          <w:rFonts w:asciiTheme="minorHAnsi" w:eastAsiaTheme="minorEastAsia" w:hAnsiTheme="minorHAnsi" w:cstheme="minorBidi"/>
          <w:sz w:val="22"/>
          <w:szCs w:val="22"/>
        </w:rPr>
      </w:pPr>
      <w:ins w:id="2341" w:author="john" w:date="2020-11-28T01:22:00Z">
        <w:del w:id="2342" w:author="John Clevenger" w:date="2023-11-18T14:49:00Z">
          <w:r w:rsidRPr="005D2B69" w:rsidDel="005A6B63">
            <w:rPr>
              <w:rStyle w:val="Hyperlink"/>
            </w:rPr>
            <w:delText>6.6.2</w:delText>
          </w:r>
          <w:r w:rsidDel="005A6B63">
            <w:rPr>
              <w:rFonts w:asciiTheme="minorHAnsi" w:eastAsiaTheme="minorEastAsia" w:hAnsiTheme="minorHAnsi" w:cstheme="minorBidi"/>
              <w:sz w:val="22"/>
              <w:szCs w:val="22"/>
            </w:rPr>
            <w:tab/>
          </w:r>
          <w:r w:rsidRPr="005D2B69" w:rsidDel="005A6B63">
            <w:rPr>
              <w:rStyle w:val="Hyperlink"/>
            </w:rPr>
            <w:delText>Email Server Advanced Settings</w:delText>
          </w:r>
          <w:r w:rsidDel="005A6B63">
            <w:rPr>
              <w:webHidden/>
            </w:rPr>
            <w:tab/>
          </w:r>
        </w:del>
      </w:ins>
    </w:p>
    <w:p w14:paraId="65868922" w14:textId="77777777" w:rsidR="003E4746" w:rsidDel="005A6B63" w:rsidRDefault="003E4746">
      <w:pPr>
        <w:pStyle w:val="TOC2"/>
        <w:rPr>
          <w:ins w:id="2343" w:author="john" w:date="2020-11-28T01:22:00Z"/>
          <w:del w:id="2344" w:author="John Clevenger" w:date="2023-11-18T14:49:00Z"/>
          <w:rFonts w:asciiTheme="minorHAnsi" w:eastAsiaTheme="minorEastAsia" w:hAnsiTheme="minorHAnsi" w:cstheme="minorBidi"/>
          <w:b w:val="0"/>
          <w:bCs w:val="0"/>
          <w:sz w:val="22"/>
          <w:szCs w:val="22"/>
        </w:rPr>
      </w:pPr>
      <w:ins w:id="2345" w:author="john" w:date="2020-11-28T01:22:00Z">
        <w:del w:id="2346" w:author="John Clevenger" w:date="2023-11-18T14:49:00Z">
          <w:r w:rsidRPr="005D2B69" w:rsidDel="005A6B63">
            <w:rPr>
              <w:rStyle w:val="Hyperlink"/>
              <w:b w:val="0"/>
              <w:bCs w:val="0"/>
            </w:rPr>
            <w:delText>6.7</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Options (Settings tab)</w:delText>
          </w:r>
          <w:r w:rsidDel="005A6B63">
            <w:rPr>
              <w:webHidden/>
            </w:rPr>
            <w:tab/>
          </w:r>
        </w:del>
      </w:ins>
    </w:p>
    <w:p w14:paraId="7547BC0F" w14:textId="77777777" w:rsidR="003E4746" w:rsidDel="005A6B63" w:rsidRDefault="003E4746">
      <w:pPr>
        <w:pStyle w:val="TOC2"/>
        <w:rPr>
          <w:ins w:id="2347" w:author="john" w:date="2020-11-28T01:22:00Z"/>
          <w:del w:id="2348" w:author="John Clevenger" w:date="2023-11-18T14:49:00Z"/>
          <w:rFonts w:asciiTheme="minorHAnsi" w:eastAsiaTheme="minorEastAsia" w:hAnsiTheme="minorHAnsi" w:cstheme="minorBidi"/>
          <w:b w:val="0"/>
          <w:bCs w:val="0"/>
          <w:sz w:val="22"/>
          <w:szCs w:val="22"/>
        </w:rPr>
      </w:pPr>
      <w:ins w:id="2349" w:author="john" w:date="2020-11-28T01:22:00Z">
        <w:del w:id="2350" w:author="John Clevenger" w:date="2023-11-18T14:49:00Z">
          <w:r w:rsidRPr="005D2B69" w:rsidDel="005A6B63">
            <w:rPr>
              <w:rStyle w:val="Hyperlink"/>
              <w:b w:val="0"/>
              <w:bCs w:val="0"/>
            </w:rPr>
            <w:delText>6.8</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Sites</w:delText>
          </w:r>
          <w:r w:rsidDel="005A6B63">
            <w:rPr>
              <w:webHidden/>
            </w:rPr>
            <w:tab/>
          </w:r>
        </w:del>
      </w:ins>
    </w:p>
    <w:p w14:paraId="5C067C11" w14:textId="77777777" w:rsidR="003E4746" w:rsidDel="005A6B63" w:rsidRDefault="003E4746">
      <w:pPr>
        <w:pStyle w:val="TOC1"/>
        <w:rPr>
          <w:ins w:id="2351" w:author="john" w:date="2020-11-28T01:22:00Z"/>
          <w:del w:id="2352" w:author="John Clevenger" w:date="2023-11-18T14:49:00Z"/>
          <w:rFonts w:asciiTheme="minorHAnsi" w:eastAsiaTheme="minorEastAsia" w:hAnsiTheme="minorHAnsi" w:cstheme="minorBidi"/>
          <w:b w:val="0"/>
          <w:bCs w:val="0"/>
          <w:iCs w:val="0"/>
          <w:sz w:val="22"/>
          <w:szCs w:val="22"/>
        </w:rPr>
      </w:pPr>
      <w:ins w:id="2353" w:author="john" w:date="2020-11-28T01:22:00Z">
        <w:del w:id="2354" w:author="John Clevenger" w:date="2023-11-18T14:49:00Z">
          <w:r w:rsidRPr="005D2B69" w:rsidDel="005A6B63">
            <w:rPr>
              <w:rStyle w:val="Hyperlink"/>
              <w:b w:val="0"/>
              <w:bCs w:val="0"/>
              <w:iCs w:val="0"/>
            </w:rPr>
            <w:delText>7</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Configuring the Contest via Configuration Files</w:delText>
          </w:r>
          <w:r w:rsidDel="005A6B63">
            <w:rPr>
              <w:webHidden/>
            </w:rPr>
            <w:tab/>
          </w:r>
        </w:del>
      </w:ins>
    </w:p>
    <w:p w14:paraId="7FD27250" w14:textId="77777777" w:rsidR="003E4746" w:rsidDel="005A6B63" w:rsidRDefault="003E4746">
      <w:pPr>
        <w:pStyle w:val="TOC2"/>
        <w:rPr>
          <w:ins w:id="2355" w:author="john" w:date="2020-11-28T01:22:00Z"/>
          <w:del w:id="2356" w:author="John Clevenger" w:date="2023-11-18T14:49:00Z"/>
          <w:rFonts w:asciiTheme="minorHAnsi" w:eastAsiaTheme="minorEastAsia" w:hAnsiTheme="minorHAnsi" w:cstheme="minorBidi"/>
          <w:b w:val="0"/>
          <w:bCs w:val="0"/>
          <w:sz w:val="22"/>
          <w:szCs w:val="22"/>
        </w:rPr>
      </w:pPr>
      <w:ins w:id="2357" w:author="john" w:date="2020-11-28T01:22:00Z">
        <w:del w:id="2358" w:author="John Clevenger" w:date="2023-11-18T14:49:00Z">
          <w:r w:rsidRPr="005D2B69" w:rsidDel="005A6B63">
            <w:rPr>
              <w:rStyle w:val="Hyperlink"/>
              <w:b w:val="0"/>
              <w:bCs w:val="0"/>
            </w:rPr>
            <w:delText>7.1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Loading Configuration Files via the PC</w:delText>
          </w:r>
          <w:r w:rsidRPr="005D2B69" w:rsidDel="005A6B63">
            <w:rPr>
              <w:rStyle w:val="Hyperlink"/>
              <w:b w:val="0"/>
              <w:bCs w:val="0"/>
              <w:vertAlign w:val="superscript"/>
            </w:rPr>
            <w:delText>2</w:delText>
          </w:r>
          <w:r w:rsidRPr="005D2B69" w:rsidDel="005A6B63">
            <w:rPr>
              <w:rStyle w:val="Hyperlink"/>
              <w:b w:val="0"/>
              <w:bCs w:val="0"/>
            </w:rPr>
            <w:delText xml:space="preserve"> Server</w:delText>
          </w:r>
          <w:r w:rsidDel="005A6B63">
            <w:rPr>
              <w:webHidden/>
            </w:rPr>
            <w:tab/>
          </w:r>
        </w:del>
      </w:ins>
    </w:p>
    <w:p w14:paraId="4778549C" w14:textId="77777777" w:rsidR="003E4746" w:rsidDel="005A6B63" w:rsidRDefault="003E4746">
      <w:pPr>
        <w:pStyle w:val="TOC2"/>
        <w:rPr>
          <w:ins w:id="2359" w:author="john" w:date="2020-11-28T01:22:00Z"/>
          <w:del w:id="2360" w:author="John Clevenger" w:date="2023-11-18T14:49:00Z"/>
          <w:rFonts w:asciiTheme="minorHAnsi" w:eastAsiaTheme="minorEastAsia" w:hAnsiTheme="minorHAnsi" w:cstheme="minorBidi"/>
          <w:b w:val="0"/>
          <w:bCs w:val="0"/>
          <w:sz w:val="22"/>
          <w:szCs w:val="22"/>
        </w:rPr>
      </w:pPr>
      <w:ins w:id="2361" w:author="john" w:date="2020-11-28T01:22:00Z">
        <w:del w:id="2362" w:author="John Clevenger" w:date="2023-11-18T14:49:00Z">
          <w:r w:rsidRPr="005D2B69" w:rsidDel="005A6B63">
            <w:rPr>
              <w:rStyle w:val="Hyperlink"/>
              <w:b w:val="0"/>
              <w:bCs w:val="0"/>
            </w:rPr>
            <w:delText>7.2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Loading Configuration Files via the PC</w:delText>
          </w:r>
          <w:r w:rsidRPr="005D2B69" w:rsidDel="005A6B63">
            <w:rPr>
              <w:rStyle w:val="Hyperlink"/>
              <w:b w:val="0"/>
              <w:bCs w:val="0"/>
              <w:vertAlign w:val="superscript"/>
            </w:rPr>
            <w:delText>2</w:delText>
          </w:r>
          <w:r w:rsidRPr="005D2B69" w:rsidDel="005A6B63">
            <w:rPr>
              <w:rStyle w:val="Hyperlink"/>
              <w:b w:val="0"/>
              <w:bCs w:val="0"/>
            </w:rPr>
            <w:delText xml:space="preserve"> Admin</w:delText>
          </w:r>
          <w:r w:rsidDel="005A6B63">
            <w:rPr>
              <w:webHidden/>
            </w:rPr>
            <w:tab/>
          </w:r>
        </w:del>
      </w:ins>
    </w:p>
    <w:p w14:paraId="6E52ADB9" w14:textId="77777777" w:rsidR="003E4746" w:rsidDel="005A6B63" w:rsidRDefault="003E4746">
      <w:pPr>
        <w:pStyle w:val="TOC2"/>
        <w:rPr>
          <w:ins w:id="2363" w:author="john" w:date="2020-11-28T01:22:00Z"/>
          <w:del w:id="2364" w:author="John Clevenger" w:date="2023-11-18T14:49:00Z"/>
          <w:rFonts w:asciiTheme="minorHAnsi" w:eastAsiaTheme="minorEastAsia" w:hAnsiTheme="minorHAnsi" w:cstheme="minorBidi"/>
          <w:b w:val="0"/>
          <w:bCs w:val="0"/>
          <w:sz w:val="22"/>
          <w:szCs w:val="22"/>
        </w:rPr>
      </w:pPr>
      <w:ins w:id="2365" w:author="john" w:date="2020-11-28T01:22:00Z">
        <w:del w:id="2366" w:author="John Clevenger" w:date="2023-11-18T14:49:00Z">
          <w:r w:rsidRPr="005D2B69" w:rsidDel="005A6B63">
            <w:rPr>
              <w:rStyle w:val="Hyperlink"/>
              <w:b w:val="0"/>
              <w:bCs w:val="0"/>
            </w:rPr>
            <w:delText>7.3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Additional Configuration File Capabilities</w:delText>
          </w:r>
          <w:r w:rsidDel="005A6B63">
            <w:rPr>
              <w:webHidden/>
            </w:rPr>
            <w:tab/>
          </w:r>
        </w:del>
      </w:ins>
    </w:p>
    <w:p w14:paraId="74DF963A" w14:textId="77777777" w:rsidR="003E4746" w:rsidDel="005A6B63" w:rsidRDefault="003E4746">
      <w:pPr>
        <w:pStyle w:val="TOC1"/>
        <w:rPr>
          <w:ins w:id="2367" w:author="john" w:date="2020-11-28T01:22:00Z"/>
          <w:del w:id="2368" w:author="John Clevenger" w:date="2023-11-18T14:49:00Z"/>
          <w:rFonts w:asciiTheme="minorHAnsi" w:eastAsiaTheme="minorEastAsia" w:hAnsiTheme="minorHAnsi" w:cstheme="minorBidi"/>
          <w:b w:val="0"/>
          <w:bCs w:val="0"/>
          <w:iCs w:val="0"/>
          <w:sz w:val="22"/>
          <w:szCs w:val="22"/>
        </w:rPr>
      </w:pPr>
      <w:ins w:id="2369" w:author="john" w:date="2020-11-28T01:22:00Z">
        <w:del w:id="2370" w:author="John Clevenger" w:date="2023-11-18T14:49:00Z">
          <w:r w:rsidRPr="005D2B69" w:rsidDel="005A6B63">
            <w:rPr>
              <w:rStyle w:val="Hyperlink"/>
              <w:b w:val="0"/>
              <w:bCs w:val="0"/>
              <w:iCs w:val="0"/>
            </w:rPr>
            <w:delText>8</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Starting the Contest</w:delText>
          </w:r>
          <w:r w:rsidDel="005A6B63">
            <w:rPr>
              <w:webHidden/>
            </w:rPr>
            <w:tab/>
          </w:r>
        </w:del>
      </w:ins>
    </w:p>
    <w:p w14:paraId="4093315F" w14:textId="77777777" w:rsidR="003E4746" w:rsidDel="005A6B63" w:rsidRDefault="003E4746">
      <w:pPr>
        <w:pStyle w:val="TOC2"/>
        <w:rPr>
          <w:ins w:id="2371" w:author="john" w:date="2020-11-28T01:22:00Z"/>
          <w:del w:id="2372" w:author="John Clevenger" w:date="2023-11-18T14:49:00Z"/>
          <w:rFonts w:asciiTheme="minorHAnsi" w:eastAsiaTheme="minorEastAsia" w:hAnsiTheme="minorHAnsi" w:cstheme="minorBidi"/>
          <w:b w:val="0"/>
          <w:bCs w:val="0"/>
          <w:sz w:val="22"/>
          <w:szCs w:val="22"/>
        </w:rPr>
      </w:pPr>
      <w:ins w:id="2373" w:author="john" w:date="2020-11-28T01:22:00Z">
        <w:del w:id="2374" w:author="John Clevenger" w:date="2023-11-18T14:49:00Z">
          <w:r w:rsidRPr="005D2B69" w:rsidDel="005A6B63">
            <w:rPr>
              <w:rStyle w:val="Hyperlink"/>
              <w:b w:val="0"/>
              <w:bCs w:val="0"/>
            </w:rPr>
            <w:delText>8.1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Clock Control</w:delText>
          </w:r>
          <w:r w:rsidDel="005A6B63">
            <w:rPr>
              <w:webHidden/>
            </w:rPr>
            <w:tab/>
          </w:r>
        </w:del>
      </w:ins>
    </w:p>
    <w:p w14:paraId="69D9DE8E" w14:textId="77777777" w:rsidR="003E4746" w:rsidDel="005A6B63" w:rsidRDefault="003E4746">
      <w:pPr>
        <w:pStyle w:val="TOC3"/>
        <w:rPr>
          <w:ins w:id="2375" w:author="john" w:date="2020-11-28T01:22:00Z"/>
          <w:del w:id="2376" w:author="John Clevenger" w:date="2023-11-18T14:49:00Z"/>
          <w:rFonts w:asciiTheme="minorHAnsi" w:eastAsiaTheme="minorEastAsia" w:hAnsiTheme="minorHAnsi" w:cstheme="minorBidi"/>
          <w:sz w:val="22"/>
          <w:szCs w:val="22"/>
        </w:rPr>
      </w:pPr>
      <w:ins w:id="2377" w:author="john" w:date="2020-11-28T01:22:00Z">
        <w:del w:id="2378" w:author="John Clevenger" w:date="2023-11-18T14:49:00Z">
          <w:r w:rsidRPr="005D2B69" w:rsidDel="005A6B63">
            <w:rPr>
              <w:rStyle w:val="Hyperlink"/>
            </w:rPr>
            <w:delText>8.1.1</w:delText>
          </w:r>
          <w:r w:rsidDel="005A6B63">
            <w:rPr>
              <w:rFonts w:asciiTheme="minorHAnsi" w:eastAsiaTheme="minorEastAsia" w:hAnsiTheme="minorHAnsi" w:cstheme="minorBidi"/>
              <w:sz w:val="22"/>
              <w:szCs w:val="22"/>
            </w:rPr>
            <w:tab/>
          </w:r>
          <w:r w:rsidRPr="005D2B69" w:rsidDel="005A6B63">
            <w:rPr>
              <w:rStyle w:val="Hyperlink"/>
            </w:rPr>
            <w:delText>Starting the Contest Manually</w:delText>
          </w:r>
          <w:r w:rsidDel="005A6B63">
            <w:rPr>
              <w:webHidden/>
            </w:rPr>
            <w:tab/>
          </w:r>
        </w:del>
      </w:ins>
    </w:p>
    <w:p w14:paraId="663BCDA4" w14:textId="77777777" w:rsidR="003E4746" w:rsidDel="005A6B63" w:rsidRDefault="003E4746">
      <w:pPr>
        <w:pStyle w:val="TOC3"/>
        <w:rPr>
          <w:ins w:id="2379" w:author="john" w:date="2020-11-28T01:22:00Z"/>
          <w:del w:id="2380" w:author="John Clevenger" w:date="2023-11-18T14:49:00Z"/>
          <w:rFonts w:asciiTheme="minorHAnsi" w:eastAsiaTheme="minorEastAsia" w:hAnsiTheme="minorHAnsi" w:cstheme="minorBidi"/>
          <w:sz w:val="22"/>
          <w:szCs w:val="22"/>
        </w:rPr>
      </w:pPr>
      <w:ins w:id="2381" w:author="john" w:date="2020-11-28T01:22:00Z">
        <w:del w:id="2382" w:author="John Clevenger" w:date="2023-11-18T14:49:00Z">
          <w:r w:rsidRPr="005D2B69" w:rsidDel="005A6B63">
            <w:rPr>
              <w:rStyle w:val="Hyperlink"/>
            </w:rPr>
            <w:delText>8.1.2</w:delText>
          </w:r>
          <w:r w:rsidDel="005A6B63">
            <w:rPr>
              <w:rFonts w:asciiTheme="minorHAnsi" w:eastAsiaTheme="minorEastAsia" w:hAnsiTheme="minorHAnsi" w:cstheme="minorBidi"/>
              <w:sz w:val="22"/>
              <w:szCs w:val="22"/>
            </w:rPr>
            <w:tab/>
          </w:r>
          <w:r w:rsidRPr="005D2B69" w:rsidDel="005A6B63">
            <w:rPr>
              <w:rStyle w:val="Hyperlink"/>
            </w:rPr>
            <w:delText>Starting the Contest Automatically</w:delText>
          </w:r>
          <w:r w:rsidDel="005A6B63">
            <w:rPr>
              <w:webHidden/>
            </w:rPr>
            <w:tab/>
          </w:r>
        </w:del>
      </w:ins>
    </w:p>
    <w:p w14:paraId="1F4D078A" w14:textId="77777777" w:rsidR="003E4746" w:rsidDel="005A6B63" w:rsidRDefault="003E4746">
      <w:pPr>
        <w:pStyle w:val="TOC2"/>
        <w:rPr>
          <w:ins w:id="2383" w:author="john" w:date="2020-11-28T01:22:00Z"/>
          <w:del w:id="2384" w:author="John Clevenger" w:date="2023-11-18T14:49:00Z"/>
          <w:rFonts w:asciiTheme="minorHAnsi" w:eastAsiaTheme="minorEastAsia" w:hAnsiTheme="minorHAnsi" w:cstheme="minorBidi"/>
          <w:b w:val="0"/>
          <w:bCs w:val="0"/>
          <w:sz w:val="22"/>
          <w:szCs w:val="22"/>
        </w:rPr>
      </w:pPr>
      <w:ins w:id="2385" w:author="john" w:date="2020-11-28T01:22:00Z">
        <w:del w:id="2386" w:author="John Clevenger" w:date="2023-11-18T14:49:00Z">
          <w:r w:rsidRPr="005D2B69" w:rsidDel="005A6B63">
            <w:rPr>
              <w:rStyle w:val="Hyperlink"/>
              <w:b w:val="0"/>
              <w:bCs w:val="0"/>
            </w:rPr>
            <w:delText>8.2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Contest Length</w:delText>
          </w:r>
          <w:r w:rsidDel="005A6B63">
            <w:rPr>
              <w:webHidden/>
            </w:rPr>
            <w:tab/>
          </w:r>
        </w:del>
      </w:ins>
    </w:p>
    <w:p w14:paraId="6926EF61" w14:textId="77777777" w:rsidR="003E4746" w:rsidDel="005A6B63" w:rsidRDefault="003E4746">
      <w:pPr>
        <w:pStyle w:val="TOC2"/>
        <w:rPr>
          <w:ins w:id="2387" w:author="john" w:date="2020-11-28T01:22:00Z"/>
          <w:del w:id="2388" w:author="John Clevenger" w:date="2023-11-18T14:49:00Z"/>
          <w:rFonts w:asciiTheme="minorHAnsi" w:eastAsiaTheme="minorEastAsia" w:hAnsiTheme="minorHAnsi" w:cstheme="minorBidi"/>
          <w:b w:val="0"/>
          <w:bCs w:val="0"/>
          <w:sz w:val="22"/>
          <w:szCs w:val="22"/>
        </w:rPr>
      </w:pPr>
      <w:ins w:id="2389" w:author="john" w:date="2020-11-28T01:22:00Z">
        <w:del w:id="2390" w:author="John Clevenger" w:date="2023-11-18T14:49:00Z">
          <w:r w:rsidRPr="005D2B69" w:rsidDel="005A6B63">
            <w:rPr>
              <w:rStyle w:val="Hyperlink"/>
              <w:b w:val="0"/>
              <w:bCs w:val="0"/>
            </w:rPr>
            <w:delText>8.3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Multi-Site Clock Control</w:delText>
          </w:r>
          <w:r w:rsidDel="005A6B63">
            <w:rPr>
              <w:webHidden/>
            </w:rPr>
            <w:tab/>
          </w:r>
        </w:del>
      </w:ins>
    </w:p>
    <w:p w14:paraId="15BA4990" w14:textId="77777777" w:rsidR="003E4746" w:rsidDel="005A6B63" w:rsidRDefault="003E4746">
      <w:pPr>
        <w:pStyle w:val="TOC2"/>
        <w:rPr>
          <w:ins w:id="2391" w:author="john" w:date="2020-11-28T01:22:00Z"/>
          <w:del w:id="2392" w:author="John Clevenger" w:date="2023-11-18T14:49:00Z"/>
          <w:rFonts w:asciiTheme="minorHAnsi" w:eastAsiaTheme="minorEastAsia" w:hAnsiTheme="minorHAnsi" w:cstheme="minorBidi"/>
          <w:b w:val="0"/>
          <w:bCs w:val="0"/>
          <w:sz w:val="22"/>
          <w:szCs w:val="22"/>
        </w:rPr>
      </w:pPr>
      <w:ins w:id="2393" w:author="john" w:date="2020-11-28T01:22:00Z">
        <w:del w:id="2394" w:author="John Clevenger" w:date="2023-11-18T14:49:00Z">
          <w:r w:rsidRPr="005D2B69" w:rsidDel="005A6B63">
            <w:rPr>
              <w:rStyle w:val="Hyperlink"/>
              <w:b w:val="0"/>
              <w:bCs w:val="0"/>
            </w:rPr>
            <w:delText>8.4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Practice Sessions:  Resetting A Contest</w:delText>
          </w:r>
          <w:r w:rsidDel="005A6B63">
            <w:rPr>
              <w:webHidden/>
            </w:rPr>
            <w:tab/>
          </w:r>
        </w:del>
      </w:ins>
    </w:p>
    <w:p w14:paraId="26A4CD51" w14:textId="77777777" w:rsidR="003E4746" w:rsidDel="005A6B63" w:rsidRDefault="003E4746">
      <w:pPr>
        <w:pStyle w:val="TOC1"/>
        <w:rPr>
          <w:ins w:id="2395" w:author="john" w:date="2020-11-28T01:22:00Z"/>
          <w:del w:id="2396" w:author="John Clevenger" w:date="2023-11-18T14:49:00Z"/>
          <w:rFonts w:asciiTheme="minorHAnsi" w:eastAsiaTheme="minorEastAsia" w:hAnsiTheme="minorHAnsi" w:cstheme="minorBidi"/>
          <w:b w:val="0"/>
          <w:bCs w:val="0"/>
          <w:iCs w:val="0"/>
          <w:sz w:val="22"/>
          <w:szCs w:val="22"/>
        </w:rPr>
      </w:pPr>
      <w:ins w:id="2397" w:author="john" w:date="2020-11-28T01:22:00Z">
        <w:del w:id="2398" w:author="John Clevenger" w:date="2023-11-18T14:49:00Z">
          <w:r w:rsidRPr="005D2B69" w:rsidDel="005A6B63">
            <w:rPr>
              <w:rStyle w:val="Hyperlink"/>
              <w:b w:val="0"/>
              <w:bCs w:val="0"/>
              <w:iCs w:val="0"/>
            </w:rPr>
            <w:delText>9</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Monitoring Contest Status</w:delText>
          </w:r>
          <w:r w:rsidDel="005A6B63">
            <w:rPr>
              <w:webHidden/>
            </w:rPr>
            <w:tab/>
          </w:r>
        </w:del>
      </w:ins>
    </w:p>
    <w:p w14:paraId="1B655227" w14:textId="77777777" w:rsidR="003E4746" w:rsidDel="005A6B63" w:rsidRDefault="003E4746">
      <w:pPr>
        <w:pStyle w:val="TOC2"/>
        <w:rPr>
          <w:ins w:id="2399" w:author="john" w:date="2020-11-28T01:22:00Z"/>
          <w:del w:id="2400" w:author="John Clevenger" w:date="2023-11-18T14:49:00Z"/>
          <w:rFonts w:asciiTheme="minorHAnsi" w:eastAsiaTheme="minorEastAsia" w:hAnsiTheme="minorHAnsi" w:cstheme="minorBidi"/>
          <w:b w:val="0"/>
          <w:bCs w:val="0"/>
          <w:sz w:val="22"/>
          <w:szCs w:val="22"/>
        </w:rPr>
      </w:pPr>
      <w:ins w:id="2401" w:author="john" w:date="2020-11-28T01:22:00Z">
        <w:del w:id="2402" w:author="John Clevenger" w:date="2023-11-18T14:49:00Z">
          <w:r w:rsidRPr="005D2B69" w:rsidDel="005A6B63">
            <w:rPr>
              <w:rStyle w:val="Hyperlink"/>
              <w:b w:val="0"/>
              <w:bCs w:val="0"/>
            </w:rPr>
            <w:delText>9.1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Team Startup Status</w:delText>
          </w:r>
          <w:r w:rsidDel="005A6B63">
            <w:rPr>
              <w:webHidden/>
            </w:rPr>
            <w:tab/>
          </w:r>
        </w:del>
      </w:ins>
    </w:p>
    <w:p w14:paraId="190D5EB6" w14:textId="77777777" w:rsidR="003E4746" w:rsidDel="005A6B63" w:rsidRDefault="003E4746">
      <w:pPr>
        <w:pStyle w:val="TOC2"/>
        <w:rPr>
          <w:ins w:id="2403" w:author="john" w:date="2020-11-28T01:22:00Z"/>
          <w:del w:id="2404" w:author="John Clevenger" w:date="2023-11-18T14:49:00Z"/>
          <w:rFonts w:asciiTheme="minorHAnsi" w:eastAsiaTheme="minorEastAsia" w:hAnsiTheme="minorHAnsi" w:cstheme="minorBidi"/>
          <w:b w:val="0"/>
          <w:bCs w:val="0"/>
          <w:sz w:val="22"/>
          <w:szCs w:val="22"/>
        </w:rPr>
      </w:pPr>
      <w:ins w:id="2405" w:author="john" w:date="2020-11-28T01:22:00Z">
        <w:del w:id="2406" w:author="John Clevenger" w:date="2023-11-18T14:49:00Z">
          <w:r w:rsidRPr="005D2B69" w:rsidDel="005A6B63">
            <w:rPr>
              <w:rStyle w:val="Hyperlink"/>
              <w:b w:val="0"/>
              <w:bCs w:val="0"/>
            </w:rPr>
            <w:delText>9.2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The Runs Display</w:delText>
          </w:r>
          <w:r w:rsidDel="005A6B63">
            <w:rPr>
              <w:webHidden/>
            </w:rPr>
            <w:tab/>
          </w:r>
        </w:del>
      </w:ins>
    </w:p>
    <w:p w14:paraId="30F73CF7" w14:textId="77777777" w:rsidR="003E4746" w:rsidDel="005A6B63" w:rsidRDefault="003E4746">
      <w:pPr>
        <w:pStyle w:val="TOC2"/>
        <w:rPr>
          <w:ins w:id="2407" w:author="john" w:date="2020-11-28T01:22:00Z"/>
          <w:del w:id="2408" w:author="John Clevenger" w:date="2023-11-18T14:49:00Z"/>
          <w:rFonts w:asciiTheme="minorHAnsi" w:eastAsiaTheme="minorEastAsia" w:hAnsiTheme="minorHAnsi" w:cstheme="minorBidi"/>
          <w:b w:val="0"/>
          <w:bCs w:val="0"/>
          <w:sz w:val="22"/>
          <w:szCs w:val="22"/>
        </w:rPr>
      </w:pPr>
      <w:ins w:id="2409" w:author="john" w:date="2020-11-28T01:22:00Z">
        <w:del w:id="2410" w:author="John Clevenger" w:date="2023-11-18T14:49:00Z">
          <w:r w:rsidRPr="005D2B69" w:rsidDel="005A6B63">
            <w:rPr>
              <w:rStyle w:val="Hyperlink"/>
              <w:b w:val="0"/>
              <w:bCs w:val="0"/>
            </w:rPr>
            <w:delText>9.3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Editing Runs</w:delText>
          </w:r>
          <w:r w:rsidDel="005A6B63">
            <w:rPr>
              <w:webHidden/>
            </w:rPr>
            <w:tab/>
          </w:r>
        </w:del>
      </w:ins>
    </w:p>
    <w:p w14:paraId="17EAA933" w14:textId="77777777" w:rsidR="003E4746" w:rsidDel="005A6B63" w:rsidRDefault="003E4746">
      <w:pPr>
        <w:pStyle w:val="TOC3"/>
        <w:rPr>
          <w:ins w:id="2411" w:author="john" w:date="2020-11-28T01:22:00Z"/>
          <w:del w:id="2412" w:author="John Clevenger" w:date="2023-11-18T14:49:00Z"/>
          <w:rFonts w:asciiTheme="minorHAnsi" w:eastAsiaTheme="minorEastAsia" w:hAnsiTheme="minorHAnsi" w:cstheme="minorBidi"/>
          <w:sz w:val="22"/>
          <w:szCs w:val="22"/>
        </w:rPr>
      </w:pPr>
      <w:ins w:id="2413" w:author="john" w:date="2020-11-28T01:22:00Z">
        <w:del w:id="2414" w:author="John Clevenger" w:date="2023-11-18T14:49:00Z">
          <w:r w:rsidRPr="005D2B69" w:rsidDel="005A6B63">
            <w:rPr>
              <w:rStyle w:val="Hyperlink"/>
            </w:rPr>
            <w:delText>9.3.1</w:delText>
          </w:r>
          <w:r w:rsidDel="005A6B63">
            <w:rPr>
              <w:rFonts w:asciiTheme="minorHAnsi" w:eastAsiaTheme="minorEastAsia" w:hAnsiTheme="minorHAnsi" w:cstheme="minorBidi"/>
              <w:sz w:val="22"/>
              <w:szCs w:val="22"/>
            </w:rPr>
            <w:tab/>
          </w:r>
          <w:r w:rsidRPr="005D2B69" w:rsidDel="005A6B63">
            <w:rPr>
              <w:rStyle w:val="Hyperlink"/>
            </w:rPr>
            <w:delText>Extracting Runs</w:delText>
          </w:r>
          <w:r w:rsidDel="005A6B63">
            <w:rPr>
              <w:webHidden/>
            </w:rPr>
            <w:tab/>
          </w:r>
        </w:del>
      </w:ins>
    </w:p>
    <w:p w14:paraId="2069B85C" w14:textId="77777777" w:rsidR="003E4746" w:rsidDel="005A6B63" w:rsidRDefault="003E4746">
      <w:pPr>
        <w:pStyle w:val="TOC2"/>
        <w:rPr>
          <w:ins w:id="2415" w:author="john" w:date="2020-11-28T01:22:00Z"/>
          <w:del w:id="2416" w:author="John Clevenger" w:date="2023-11-18T14:49:00Z"/>
          <w:rFonts w:asciiTheme="minorHAnsi" w:eastAsiaTheme="minorEastAsia" w:hAnsiTheme="minorHAnsi" w:cstheme="minorBidi"/>
          <w:b w:val="0"/>
          <w:bCs w:val="0"/>
          <w:sz w:val="22"/>
          <w:szCs w:val="22"/>
        </w:rPr>
      </w:pPr>
      <w:ins w:id="2417" w:author="john" w:date="2020-11-28T01:22:00Z">
        <w:del w:id="2418" w:author="John Clevenger" w:date="2023-11-18T14:49:00Z">
          <w:r w:rsidRPr="005D2B69" w:rsidDel="005A6B63">
            <w:rPr>
              <w:rStyle w:val="Hyperlink"/>
              <w:b w:val="0"/>
              <w:bCs w:val="0"/>
            </w:rPr>
            <w:delText>9.4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Filtering  Runs</w:delText>
          </w:r>
          <w:r w:rsidDel="005A6B63">
            <w:rPr>
              <w:webHidden/>
            </w:rPr>
            <w:tab/>
          </w:r>
        </w:del>
      </w:ins>
    </w:p>
    <w:p w14:paraId="12D2690E" w14:textId="77777777" w:rsidR="003E4746" w:rsidDel="005A6B63" w:rsidRDefault="003E4746">
      <w:pPr>
        <w:pStyle w:val="TOC2"/>
        <w:rPr>
          <w:ins w:id="2419" w:author="john" w:date="2020-11-28T01:22:00Z"/>
          <w:del w:id="2420" w:author="John Clevenger" w:date="2023-11-18T14:49:00Z"/>
          <w:rFonts w:asciiTheme="minorHAnsi" w:eastAsiaTheme="minorEastAsia" w:hAnsiTheme="minorHAnsi" w:cstheme="minorBidi"/>
          <w:b w:val="0"/>
          <w:bCs w:val="0"/>
          <w:sz w:val="22"/>
          <w:szCs w:val="22"/>
        </w:rPr>
      </w:pPr>
      <w:ins w:id="2421" w:author="john" w:date="2020-11-28T01:22:00Z">
        <w:del w:id="2422" w:author="John Clevenger" w:date="2023-11-18T14:49:00Z">
          <w:r w:rsidRPr="005D2B69" w:rsidDel="005A6B63">
            <w:rPr>
              <w:rStyle w:val="Hyperlink"/>
              <w:b w:val="0"/>
              <w:bCs w:val="0"/>
            </w:rPr>
            <w:delText>9.5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Clarifications</w:delText>
          </w:r>
          <w:r w:rsidDel="005A6B63">
            <w:rPr>
              <w:webHidden/>
            </w:rPr>
            <w:tab/>
          </w:r>
        </w:del>
      </w:ins>
    </w:p>
    <w:p w14:paraId="2D150A70" w14:textId="77777777" w:rsidR="003E4746" w:rsidDel="005A6B63" w:rsidRDefault="003E4746">
      <w:pPr>
        <w:pStyle w:val="TOC2"/>
        <w:rPr>
          <w:ins w:id="2423" w:author="john" w:date="2020-11-28T01:22:00Z"/>
          <w:del w:id="2424" w:author="John Clevenger" w:date="2023-11-18T14:49:00Z"/>
          <w:rFonts w:asciiTheme="minorHAnsi" w:eastAsiaTheme="minorEastAsia" w:hAnsiTheme="minorHAnsi" w:cstheme="minorBidi"/>
          <w:b w:val="0"/>
          <w:bCs w:val="0"/>
          <w:sz w:val="22"/>
          <w:szCs w:val="22"/>
        </w:rPr>
      </w:pPr>
      <w:ins w:id="2425" w:author="john" w:date="2020-11-28T01:22:00Z">
        <w:del w:id="2426" w:author="John Clevenger" w:date="2023-11-18T14:49:00Z">
          <w:r w:rsidRPr="005D2B69" w:rsidDel="005A6B63">
            <w:rPr>
              <w:rStyle w:val="Hyperlink"/>
              <w:b w:val="0"/>
              <w:bCs w:val="0"/>
            </w:rPr>
            <w:delText>9.6</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Reports</w:delText>
          </w:r>
          <w:r w:rsidDel="005A6B63">
            <w:rPr>
              <w:webHidden/>
            </w:rPr>
            <w:tab/>
          </w:r>
        </w:del>
      </w:ins>
    </w:p>
    <w:p w14:paraId="1B3E480D" w14:textId="77777777" w:rsidR="003E4746" w:rsidDel="005A6B63" w:rsidRDefault="003E4746">
      <w:pPr>
        <w:pStyle w:val="TOC3"/>
        <w:rPr>
          <w:ins w:id="2427" w:author="john" w:date="2020-11-28T01:22:00Z"/>
          <w:del w:id="2428" w:author="John Clevenger" w:date="2023-11-18T14:49:00Z"/>
          <w:rFonts w:asciiTheme="minorHAnsi" w:eastAsiaTheme="minorEastAsia" w:hAnsiTheme="minorHAnsi" w:cstheme="minorBidi"/>
          <w:sz w:val="22"/>
          <w:szCs w:val="22"/>
        </w:rPr>
      </w:pPr>
      <w:ins w:id="2429" w:author="john" w:date="2020-11-28T01:22:00Z">
        <w:del w:id="2430" w:author="John Clevenger" w:date="2023-11-18T14:49:00Z">
          <w:r w:rsidRPr="005D2B69" w:rsidDel="005A6B63">
            <w:rPr>
              <w:rStyle w:val="Hyperlink"/>
            </w:rPr>
            <w:delText>9.6.1</w:delText>
          </w:r>
          <w:r w:rsidDel="005A6B63">
            <w:rPr>
              <w:rFonts w:asciiTheme="minorHAnsi" w:eastAsiaTheme="minorEastAsia" w:hAnsiTheme="minorHAnsi" w:cstheme="minorBidi"/>
              <w:sz w:val="22"/>
              <w:szCs w:val="22"/>
            </w:rPr>
            <w:tab/>
          </w:r>
          <w:r w:rsidRPr="005D2B69" w:rsidDel="005A6B63">
            <w:rPr>
              <w:rStyle w:val="Hyperlink"/>
            </w:rPr>
            <w:delText>Automatic Generation of Reports at End of Contest</w:delText>
          </w:r>
          <w:r w:rsidDel="005A6B63">
            <w:rPr>
              <w:webHidden/>
            </w:rPr>
            <w:tab/>
          </w:r>
        </w:del>
      </w:ins>
    </w:p>
    <w:p w14:paraId="3F5EDAA3" w14:textId="77777777" w:rsidR="003E4746" w:rsidDel="005A6B63" w:rsidRDefault="003E4746">
      <w:pPr>
        <w:pStyle w:val="TOC2"/>
        <w:rPr>
          <w:ins w:id="2431" w:author="john" w:date="2020-11-28T01:22:00Z"/>
          <w:del w:id="2432" w:author="John Clevenger" w:date="2023-11-18T14:49:00Z"/>
          <w:rFonts w:asciiTheme="minorHAnsi" w:eastAsiaTheme="minorEastAsia" w:hAnsiTheme="minorHAnsi" w:cstheme="minorBidi"/>
          <w:b w:val="0"/>
          <w:bCs w:val="0"/>
          <w:sz w:val="22"/>
          <w:szCs w:val="22"/>
        </w:rPr>
      </w:pPr>
      <w:ins w:id="2433" w:author="john" w:date="2020-11-28T01:22:00Z">
        <w:del w:id="2434" w:author="John Clevenger" w:date="2023-11-18T14:49:00Z">
          <w:r w:rsidRPr="005D2B69" w:rsidDel="005A6B63">
            <w:rPr>
              <w:rStyle w:val="Hyperlink"/>
              <w:b w:val="0"/>
              <w:bCs w:val="0"/>
            </w:rPr>
            <w:delText>9.7</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Event Feed</w:delText>
          </w:r>
          <w:r w:rsidDel="005A6B63">
            <w:rPr>
              <w:webHidden/>
            </w:rPr>
            <w:tab/>
          </w:r>
        </w:del>
      </w:ins>
    </w:p>
    <w:p w14:paraId="34F676BB" w14:textId="77777777" w:rsidR="003E4746" w:rsidDel="005A6B63" w:rsidRDefault="003E4746">
      <w:pPr>
        <w:pStyle w:val="TOC2"/>
        <w:rPr>
          <w:ins w:id="2435" w:author="john" w:date="2020-11-28T01:22:00Z"/>
          <w:del w:id="2436" w:author="John Clevenger" w:date="2023-11-18T14:49:00Z"/>
          <w:rFonts w:asciiTheme="minorHAnsi" w:eastAsiaTheme="minorEastAsia" w:hAnsiTheme="minorHAnsi" w:cstheme="minorBidi"/>
          <w:b w:val="0"/>
          <w:bCs w:val="0"/>
          <w:sz w:val="22"/>
          <w:szCs w:val="22"/>
        </w:rPr>
      </w:pPr>
      <w:ins w:id="2437" w:author="john" w:date="2020-11-28T01:22:00Z">
        <w:del w:id="2438" w:author="John Clevenger" w:date="2023-11-18T14:49:00Z">
          <w:r w:rsidRPr="005D2B69" w:rsidDel="005A6B63">
            <w:rPr>
              <w:rStyle w:val="Hyperlink"/>
              <w:b w:val="0"/>
              <w:bCs w:val="0"/>
            </w:rPr>
            <w:delText>9.8</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Web Services</w:delText>
          </w:r>
          <w:r w:rsidDel="005A6B63">
            <w:rPr>
              <w:webHidden/>
            </w:rPr>
            <w:tab/>
          </w:r>
        </w:del>
      </w:ins>
    </w:p>
    <w:p w14:paraId="6E35C3C4" w14:textId="77777777" w:rsidR="003E4746" w:rsidDel="005A6B63" w:rsidRDefault="003E4746">
      <w:pPr>
        <w:pStyle w:val="TOC1"/>
        <w:rPr>
          <w:ins w:id="2439" w:author="john" w:date="2020-11-28T01:22:00Z"/>
          <w:del w:id="2440" w:author="John Clevenger" w:date="2023-11-18T14:49:00Z"/>
          <w:rFonts w:asciiTheme="minorHAnsi" w:eastAsiaTheme="minorEastAsia" w:hAnsiTheme="minorHAnsi" w:cstheme="minorBidi"/>
          <w:b w:val="0"/>
          <w:bCs w:val="0"/>
          <w:iCs w:val="0"/>
          <w:sz w:val="22"/>
          <w:szCs w:val="22"/>
        </w:rPr>
      </w:pPr>
      <w:ins w:id="2441" w:author="john" w:date="2020-11-28T01:22:00Z">
        <w:del w:id="2442" w:author="John Clevenger" w:date="2023-11-18T14:49:00Z">
          <w:r w:rsidRPr="005D2B69" w:rsidDel="005A6B63">
            <w:rPr>
              <w:rStyle w:val="Hyperlink"/>
              <w:b w:val="0"/>
              <w:bCs w:val="0"/>
              <w:iCs w:val="0"/>
            </w:rPr>
            <w:delText>10</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The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Scoreboard</w:delText>
          </w:r>
          <w:r w:rsidDel="005A6B63">
            <w:rPr>
              <w:webHidden/>
            </w:rPr>
            <w:tab/>
          </w:r>
        </w:del>
      </w:ins>
    </w:p>
    <w:p w14:paraId="1FA41C42" w14:textId="77777777" w:rsidR="003E4746" w:rsidDel="005A6B63" w:rsidRDefault="003E4746">
      <w:pPr>
        <w:pStyle w:val="TOC2"/>
        <w:rPr>
          <w:ins w:id="2443" w:author="john" w:date="2020-11-28T01:22:00Z"/>
          <w:del w:id="2444" w:author="John Clevenger" w:date="2023-11-18T14:49:00Z"/>
          <w:rFonts w:asciiTheme="minorHAnsi" w:eastAsiaTheme="minorEastAsia" w:hAnsiTheme="minorHAnsi" w:cstheme="minorBidi"/>
          <w:b w:val="0"/>
          <w:bCs w:val="0"/>
          <w:sz w:val="22"/>
          <w:szCs w:val="22"/>
        </w:rPr>
      </w:pPr>
      <w:ins w:id="2445" w:author="john" w:date="2020-11-28T01:22:00Z">
        <w:del w:id="2446" w:author="John Clevenger" w:date="2023-11-18T14:49:00Z">
          <w:r w:rsidRPr="005D2B69" w:rsidDel="005A6B63">
            <w:rPr>
              <w:rStyle w:val="Hyperlink"/>
              <w:b w:val="0"/>
              <w:bCs w:val="0"/>
            </w:rPr>
            <w:delText>10.1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Overview</w:delText>
          </w:r>
          <w:r w:rsidDel="005A6B63">
            <w:rPr>
              <w:webHidden/>
            </w:rPr>
            <w:tab/>
          </w:r>
        </w:del>
      </w:ins>
    </w:p>
    <w:p w14:paraId="75DCD2BC" w14:textId="77777777" w:rsidR="003E4746" w:rsidDel="005A6B63" w:rsidRDefault="003E4746">
      <w:pPr>
        <w:pStyle w:val="TOC2"/>
        <w:rPr>
          <w:ins w:id="2447" w:author="john" w:date="2020-11-28T01:22:00Z"/>
          <w:del w:id="2448" w:author="John Clevenger" w:date="2023-11-18T14:49:00Z"/>
          <w:rFonts w:asciiTheme="minorHAnsi" w:eastAsiaTheme="minorEastAsia" w:hAnsiTheme="minorHAnsi" w:cstheme="minorBidi"/>
          <w:b w:val="0"/>
          <w:bCs w:val="0"/>
          <w:sz w:val="22"/>
          <w:szCs w:val="22"/>
        </w:rPr>
      </w:pPr>
      <w:ins w:id="2449" w:author="john" w:date="2020-11-28T01:22:00Z">
        <w:del w:id="2450" w:author="John Clevenger" w:date="2023-11-18T14:49:00Z">
          <w:r w:rsidRPr="005D2B69" w:rsidDel="005A6B63">
            <w:rPr>
              <w:rStyle w:val="Hyperlink"/>
              <w:b w:val="0"/>
              <w:bCs w:val="0"/>
            </w:rPr>
            <w:delText>10.2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Scoring Algorithm</w:delText>
          </w:r>
          <w:r w:rsidDel="005A6B63">
            <w:rPr>
              <w:webHidden/>
            </w:rPr>
            <w:tab/>
          </w:r>
        </w:del>
      </w:ins>
    </w:p>
    <w:p w14:paraId="338D706E" w14:textId="77777777" w:rsidR="003E4746" w:rsidDel="005A6B63" w:rsidRDefault="003E4746">
      <w:pPr>
        <w:pStyle w:val="TOC2"/>
        <w:rPr>
          <w:ins w:id="2451" w:author="john" w:date="2020-11-28T01:22:00Z"/>
          <w:del w:id="2452" w:author="John Clevenger" w:date="2023-11-18T14:49:00Z"/>
          <w:rFonts w:asciiTheme="minorHAnsi" w:eastAsiaTheme="minorEastAsia" w:hAnsiTheme="minorHAnsi" w:cstheme="minorBidi"/>
          <w:b w:val="0"/>
          <w:bCs w:val="0"/>
          <w:sz w:val="22"/>
          <w:szCs w:val="22"/>
        </w:rPr>
      </w:pPr>
      <w:ins w:id="2453" w:author="john" w:date="2020-11-28T01:22:00Z">
        <w:del w:id="2454" w:author="John Clevenger" w:date="2023-11-18T14:49:00Z">
          <w:r w:rsidRPr="005D2B69" w:rsidDel="005A6B63">
            <w:rPr>
              <w:rStyle w:val="Hyperlink"/>
              <w:b w:val="0"/>
              <w:bCs w:val="0"/>
            </w:rPr>
            <w:delText>10.3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Configuring Scoring Properties</w:delText>
          </w:r>
          <w:r w:rsidDel="005A6B63">
            <w:rPr>
              <w:webHidden/>
            </w:rPr>
            <w:tab/>
          </w:r>
        </w:del>
      </w:ins>
    </w:p>
    <w:p w14:paraId="541F08CC" w14:textId="77777777" w:rsidR="003E4746" w:rsidDel="005A6B63" w:rsidRDefault="003E4746">
      <w:pPr>
        <w:pStyle w:val="TOC2"/>
        <w:rPr>
          <w:ins w:id="2455" w:author="john" w:date="2020-11-28T01:22:00Z"/>
          <w:del w:id="2456" w:author="John Clevenger" w:date="2023-11-18T14:49:00Z"/>
          <w:rFonts w:asciiTheme="minorHAnsi" w:eastAsiaTheme="minorEastAsia" w:hAnsiTheme="minorHAnsi" w:cstheme="minorBidi"/>
          <w:b w:val="0"/>
          <w:bCs w:val="0"/>
          <w:sz w:val="22"/>
          <w:szCs w:val="22"/>
        </w:rPr>
      </w:pPr>
      <w:ins w:id="2457" w:author="john" w:date="2020-11-28T01:22:00Z">
        <w:del w:id="2458" w:author="John Clevenger" w:date="2023-11-18T14:49:00Z">
          <w:r w:rsidRPr="005D2B69" w:rsidDel="005A6B63">
            <w:rPr>
              <w:rStyle w:val="Hyperlink"/>
              <w:b w:val="0"/>
              <w:bCs w:val="0"/>
            </w:rPr>
            <w:delText>10.4</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Starting the Scoreboard</w:delText>
          </w:r>
          <w:r w:rsidDel="005A6B63">
            <w:rPr>
              <w:webHidden/>
            </w:rPr>
            <w:tab/>
          </w:r>
        </w:del>
      </w:ins>
    </w:p>
    <w:p w14:paraId="45A155F9" w14:textId="77777777" w:rsidR="003E4746" w:rsidDel="005A6B63" w:rsidRDefault="003E4746">
      <w:pPr>
        <w:pStyle w:val="TOC2"/>
        <w:rPr>
          <w:ins w:id="2459" w:author="john" w:date="2020-11-28T01:22:00Z"/>
          <w:del w:id="2460" w:author="John Clevenger" w:date="2023-11-18T14:49:00Z"/>
          <w:rFonts w:asciiTheme="minorHAnsi" w:eastAsiaTheme="minorEastAsia" w:hAnsiTheme="minorHAnsi" w:cstheme="minorBidi"/>
          <w:b w:val="0"/>
          <w:bCs w:val="0"/>
          <w:sz w:val="22"/>
          <w:szCs w:val="22"/>
        </w:rPr>
      </w:pPr>
      <w:ins w:id="2461" w:author="john" w:date="2020-11-28T01:22:00Z">
        <w:del w:id="2462" w:author="John Clevenger" w:date="2023-11-18T14:49:00Z">
          <w:r w:rsidRPr="005D2B69" w:rsidDel="005A6B63">
            <w:rPr>
              <w:rStyle w:val="Hyperlink"/>
              <w:b w:val="0"/>
              <w:bCs w:val="0"/>
            </w:rPr>
            <w:delText>10.5</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Scoreboard Updates</w:delText>
          </w:r>
          <w:r w:rsidDel="005A6B63">
            <w:rPr>
              <w:webHidden/>
            </w:rPr>
            <w:tab/>
          </w:r>
        </w:del>
      </w:ins>
    </w:p>
    <w:p w14:paraId="596BFF75" w14:textId="77777777" w:rsidR="003E4746" w:rsidDel="005A6B63" w:rsidRDefault="003E4746">
      <w:pPr>
        <w:pStyle w:val="TOC2"/>
        <w:rPr>
          <w:ins w:id="2463" w:author="john" w:date="2020-11-28T01:22:00Z"/>
          <w:del w:id="2464" w:author="John Clevenger" w:date="2023-11-18T14:49:00Z"/>
          <w:rFonts w:asciiTheme="minorHAnsi" w:eastAsiaTheme="minorEastAsia" w:hAnsiTheme="minorHAnsi" w:cstheme="minorBidi"/>
          <w:b w:val="0"/>
          <w:bCs w:val="0"/>
          <w:sz w:val="22"/>
          <w:szCs w:val="22"/>
        </w:rPr>
      </w:pPr>
      <w:ins w:id="2465" w:author="john" w:date="2020-11-28T01:22:00Z">
        <w:del w:id="2466" w:author="John Clevenger" w:date="2023-11-18T14:49:00Z">
          <w:r w:rsidRPr="005D2B69" w:rsidDel="005A6B63">
            <w:rPr>
              <w:rStyle w:val="Hyperlink"/>
              <w:b w:val="0"/>
              <w:bCs w:val="0"/>
            </w:rPr>
            <w:delText>10.6</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Scoreboard  HTML  Files</w:delText>
          </w:r>
          <w:r w:rsidDel="005A6B63">
            <w:rPr>
              <w:webHidden/>
            </w:rPr>
            <w:tab/>
          </w:r>
        </w:del>
      </w:ins>
    </w:p>
    <w:p w14:paraId="1F3408B8" w14:textId="77777777" w:rsidR="003E4746" w:rsidDel="005A6B63" w:rsidRDefault="003E4746">
      <w:pPr>
        <w:pStyle w:val="TOC2"/>
        <w:rPr>
          <w:ins w:id="2467" w:author="john" w:date="2020-11-28T01:22:00Z"/>
          <w:del w:id="2468" w:author="John Clevenger" w:date="2023-11-18T14:49:00Z"/>
          <w:rFonts w:asciiTheme="minorHAnsi" w:eastAsiaTheme="minorEastAsia" w:hAnsiTheme="minorHAnsi" w:cstheme="minorBidi"/>
          <w:b w:val="0"/>
          <w:bCs w:val="0"/>
          <w:sz w:val="22"/>
          <w:szCs w:val="22"/>
        </w:rPr>
      </w:pPr>
      <w:ins w:id="2469" w:author="john" w:date="2020-11-28T01:22:00Z">
        <w:del w:id="2470" w:author="John Clevenger" w:date="2023-11-18T14:49:00Z">
          <w:r w:rsidRPr="005D2B69" w:rsidDel="005A6B63">
            <w:rPr>
              <w:rStyle w:val="Hyperlink"/>
              <w:b w:val="0"/>
              <w:bCs w:val="0"/>
            </w:rPr>
            <w:delText>10.7</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Scoring Groups</w:delText>
          </w:r>
          <w:r w:rsidDel="005A6B63">
            <w:rPr>
              <w:webHidden/>
            </w:rPr>
            <w:tab/>
          </w:r>
        </w:del>
      </w:ins>
    </w:p>
    <w:p w14:paraId="2A3F2CD3" w14:textId="77777777" w:rsidR="003E4746" w:rsidDel="005A6B63" w:rsidRDefault="003E4746">
      <w:pPr>
        <w:pStyle w:val="TOC2"/>
        <w:rPr>
          <w:ins w:id="2471" w:author="john" w:date="2020-11-28T01:22:00Z"/>
          <w:del w:id="2472" w:author="John Clevenger" w:date="2023-11-18T14:49:00Z"/>
          <w:rFonts w:asciiTheme="minorHAnsi" w:eastAsiaTheme="minorEastAsia" w:hAnsiTheme="minorHAnsi" w:cstheme="minorBidi"/>
          <w:b w:val="0"/>
          <w:bCs w:val="0"/>
          <w:sz w:val="22"/>
          <w:szCs w:val="22"/>
        </w:rPr>
      </w:pPr>
      <w:ins w:id="2473" w:author="john" w:date="2020-11-28T01:22:00Z">
        <w:del w:id="2474" w:author="John Clevenger" w:date="2023-11-18T14:49:00Z">
          <w:r w:rsidRPr="005D2B69" w:rsidDel="005A6B63">
            <w:rPr>
              <w:rStyle w:val="Hyperlink"/>
              <w:b w:val="0"/>
              <w:bCs w:val="0"/>
            </w:rPr>
            <w:delText>10.8</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Managing HTML File Generation</w:delText>
          </w:r>
          <w:r w:rsidDel="005A6B63">
            <w:rPr>
              <w:webHidden/>
            </w:rPr>
            <w:tab/>
          </w:r>
        </w:del>
      </w:ins>
    </w:p>
    <w:p w14:paraId="54A7540C" w14:textId="77777777" w:rsidR="003E4746" w:rsidDel="005A6B63" w:rsidRDefault="003E4746">
      <w:pPr>
        <w:pStyle w:val="TOC2"/>
        <w:rPr>
          <w:ins w:id="2475" w:author="john" w:date="2020-11-28T01:22:00Z"/>
          <w:del w:id="2476" w:author="John Clevenger" w:date="2023-11-18T14:49:00Z"/>
          <w:rFonts w:asciiTheme="minorHAnsi" w:eastAsiaTheme="minorEastAsia" w:hAnsiTheme="minorHAnsi" w:cstheme="minorBidi"/>
          <w:b w:val="0"/>
          <w:bCs w:val="0"/>
          <w:sz w:val="22"/>
          <w:szCs w:val="22"/>
        </w:rPr>
      </w:pPr>
      <w:ins w:id="2477" w:author="john" w:date="2020-11-28T01:22:00Z">
        <w:del w:id="2478" w:author="John Clevenger" w:date="2023-11-18T14:49:00Z">
          <w:r w:rsidRPr="005D2B69" w:rsidDel="005A6B63">
            <w:rPr>
              <w:rStyle w:val="Hyperlink"/>
              <w:b w:val="0"/>
              <w:bCs w:val="0"/>
            </w:rPr>
            <w:delText>10.9</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No-GUI Mode</w:delText>
          </w:r>
          <w:r w:rsidDel="005A6B63">
            <w:rPr>
              <w:webHidden/>
            </w:rPr>
            <w:tab/>
          </w:r>
        </w:del>
      </w:ins>
    </w:p>
    <w:p w14:paraId="32502F72" w14:textId="77777777" w:rsidR="003E4746" w:rsidDel="005A6B63" w:rsidRDefault="003E4746">
      <w:pPr>
        <w:pStyle w:val="TOC1"/>
        <w:rPr>
          <w:ins w:id="2479" w:author="john" w:date="2020-11-28T01:22:00Z"/>
          <w:del w:id="2480" w:author="John Clevenger" w:date="2023-11-18T14:49:00Z"/>
          <w:rFonts w:asciiTheme="minorHAnsi" w:eastAsiaTheme="minorEastAsia" w:hAnsiTheme="minorHAnsi" w:cstheme="minorBidi"/>
          <w:b w:val="0"/>
          <w:bCs w:val="0"/>
          <w:iCs w:val="0"/>
          <w:sz w:val="22"/>
          <w:szCs w:val="22"/>
        </w:rPr>
      </w:pPr>
      <w:ins w:id="2481" w:author="john" w:date="2020-11-28T01:22:00Z">
        <w:del w:id="2482" w:author="John Clevenger" w:date="2023-11-18T14:49:00Z">
          <w:r w:rsidRPr="005D2B69" w:rsidDel="005A6B63">
            <w:rPr>
              <w:rStyle w:val="Hyperlink"/>
              <w:b w:val="0"/>
              <w:bCs w:val="0"/>
              <w:iCs w:val="0"/>
            </w:rPr>
            <w:delText>11</w:delText>
          </w:r>
          <w:r w:rsidDel="005A6B63">
            <w:rPr>
              <w:rFonts w:asciiTheme="minorHAnsi" w:eastAsiaTheme="minorEastAsia" w:hAnsiTheme="minorHAnsi" w:cstheme="minorBidi"/>
              <w:b w:val="0"/>
              <w:bCs w:val="0"/>
              <w:iCs w:val="0"/>
              <w:sz w:val="22"/>
              <w:szCs w:val="22"/>
            </w:rPr>
            <w:tab/>
          </w:r>
          <w:r w:rsidRPr="005D2B69" w:rsidDel="005A6B63">
            <w:rPr>
              <w:rStyle w:val="Hyperlink"/>
              <w:b w:val="0"/>
              <w:bCs w:val="0"/>
              <w:iCs w:val="0"/>
            </w:rPr>
            <w:delText>Finishing the Contest</w:delText>
          </w:r>
          <w:r w:rsidDel="005A6B63">
            <w:rPr>
              <w:webHidden/>
            </w:rPr>
            <w:tab/>
          </w:r>
        </w:del>
      </w:ins>
    </w:p>
    <w:p w14:paraId="4938EF25" w14:textId="77777777" w:rsidR="003E4746" w:rsidDel="005A6B63" w:rsidRDefault="003E4746">
      <w:pPr>
        <w:pStyle w:val="TOC2"/>
        <w:rPr>
          <w:ins w:id="2483" w:author="john" w:date="2020-11-28T01:22:00Z"/>
          <w:del w:id="2484" w:author="John Clevenger" w:date="2023-11-18T14:49:00Z"/>
          <w:rFonts w:asciiTheme="minorHAnsi" w:eastAsiaTheme="minorEastAsia" w:hAnsiTheme="minorHAnsi" w:cstheme="minorBidi"/>
          <w:b w:val="0"/>
          <w:bCs w:val="0"/>
          <w:sz w:val="22"/>
          <w:szCs w:val="22"/>
        </w:rPr>
      </w:pPr>
      <w:ins w:id="2485" w:author="john" w:date="2020-11-28T01:22:00Z">
        <w:del w:id="2486" w:author="John Clevenger" w:date="2023-11-18T14:49:00Z">
          <w:r w:rsidRPr="005D2B69" w:rsidDel="005A6B63">
            <w:rPr>
              <w:rStyle w:val="Hyperlink"/>
              <w:b w:val="0"/>
              <w:bCs w:val="0"/>
            </w:rPr>
            <w:delText>11.1</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Finalizing</w:delText>
          </w:r>
          <w:r w:rsidDel="005A6B63">
            <w:rPr>
              <w:webHidden/>
            </w:rPr>
            <w:tab/>
          </w:r>
        </w:del>
      </w:ins>
    </w:p>
    <w:p w14:paraId="283B4A44" w14:textId="77777777" w:rsidR="003E4746" w:rsidDel="005A6B63" w:rsidRDefault="003E4746">
      <w:pPr>
        <w:pStyle w:val="TOC2"/>
        <w:rPr>
          <w:ins w:id="2487" w:author="john" w:date="2020-11-28T01:22:00Z"/>
          <w:del w:id="2488" w:author="John Clevenger" w:date="2023-11-18T14:49:00Z"/>
          <w:rFonts w:asciiTheme="minorHAnsi" w:eastAsiaTheme="minorEastAsia" w:hAnsiTheme="minorHAnsi" w:cstheme="minorBidi"/>
          <w:b w:val="0"/>
          <w:bCs w:val="0"/>
          <w:sz w:val="22"/>
          <w:szCs w:val="22"/>
        </w:rPr>
      </w:pPr>
      <w:ins w:id="2489" w:author="john" w:date="2020-11-28T01:22:00Z">
        <w:del w:id="2490" w:author="John Clevenger" w:date="2023-11-18T14:49:00Z">
          <w:r w:rsidRPr="005D2B69" w:rsidDel="005A6B63">
            <w:rPr>
              <w:rStyle w:val="Hyperlink"/>
              <w:b w:val="0"/>
              <w:bCs w:val="0"/>
            </w:rPr>
            <w:delText>11.2</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Exporting Contest Results</w:delText>
          </w:r>
          <w:r w:rsidDel="005A6B63">
            <w:rPr>
              <w:webHidden/>
            </w:rPr>
            <w:tab/>
          </w:r>
        </w:del>
      </w:ins>
    </w:p>
    <w:p w14:paraId="059CD4CB" w14:textId="77777777" w:rsidR="003E4746" w:rsidDel="005A6B63" w:rsidRDefault="003E4746">
      <w:pPr>
        <w:pStyle w:val="TOC3"/>
        <w:rPr>
          <w:ins w:id="2491" w:author="john" w:date="2020-11-28T01:22:00Z"/>
          <w:del w:id="2492" w:author="John Clevenger" w:date="2023-11-18T14:49:00Z"/>
          <w:rFonts w:asciiTheme="minorHAnsi" w:eastAsiaTheme="minorEastAsia" w:hAnsiTheme="minorHAnsi" w:cstheme="minorBidi"/>
          <w:sz w:val="22"/>
          <w:szCs w:val="22"/>
        </w:rPr>
      </w:pPr>
      <w:ins w:id="2493" w:author="john" w:date="2020-11-28T01:22:00Z">
        <w:del w:id="2494" w:author="John Clevenger" w:date="2023-11-18T14:49:00Z">
          <w:r w:rsidRPr="005D2B69" w:rsidDel="005A6B63">
            <w:rPr>
              <w:rStyle w:val="Hyperlink"/>
            </w:rPr>
            <w:delText>11.2.1</w:delText>
          </w:r>
          <w:r w:rsidDel="005A6B63">
            <w:rPr>
              <w:rFonts w:asciiTheme="minorHAnsi" w:eastAsiaTheme="minorEastAsia" w:hAnsiTheme="minorHAnsi" w:cstheme="minorBidi"/>
              <w:sz w:val="22"/>
              <w:szCs w:val="22"/>
            </w:rPr>
            <w:tab/>
          </w:r>
          <w:r w:rsidRPr="005D2B69" w:rsidDel="005A6B63">
            <w:rPr>
              <w:rStyle w:val="Hyperlink"/>
            </w:rPr>
            <w:delText xml:space="preserve">Generating a </w:delText>
          </w:r>
          <w:r w:rsidRPr="005D2B69" w:rsidDel="005A6B63">
            <w:rPr>
              <w:rStyle w:val="Hyperlink"/>
              <w:i/>
            </w:rPr>
            <w:delText>results.tsv</w:delText>
          </w:r>
          <w:r w:rsidRPr="005D2B69" w:rsidDel="005A6B63">
            <w:rPr>
              <w:rStyle w:val="Hyperlink"/>
            </w:rPr>
            <w:delText xml:space="preserve"> export file</w:delText>
          </w:r>
          <w:r w:rsidDel="005A6B63">
            <w:rPr>
              <w:webHidden/>
            </w:rPr>
            <w:tab/>
          </w:r>
        </w:del>
      </w:ins>
    </w:p>
    <w:p w14:paraId="6C9C2B29" w14:textId="77777777" w:rsidR="003E4746" w:rsidDel="005A6B63" w:rsidRDefault="003E4746">
      <w:pPr>
        <w:pStyle w:val="TOC3"/>
        <w:rPr>
          <w:ins w:id="2495" w:author="john" w:date="2020-11-28T01:22:00Z"/>
          <w:del w:id="2496" w:author="John Clevenger" w:date="2023-11-18T14:49:00Z"/>
          <w:rFonts w:asciiTheme="minorHAnsi" w:eastAsiaTheme="minorEastAsia" w:hAnsiTheme="minorHAnsi" w:cstheme="minorBidi"/>
          <w:sz w:val="22"/>
          <w:szCs w:val="22"/>
        </w:rPr>
      </w:pPr>
      <w:ins w:id="2497" w:author="john" w:date="2020-11-28T01:22:00Z">
        <w:del w:id="2498" w:author="John Clevenger" w:date="2023-11-18T14:49:00Z">
          <w:r w:rsidRPr="005D2B69" w:rsidDel="005A6B63">
            <w:rPr>
              <w:rStyle w:val="Hyperlink"/>
            </w:rPr>
            <w:delText>11.2.2</w:delText>
          </w:r>
          <w:r w:rsidDel="005A6B63">
            <w:rPr>
              <w:rFonts w:asciiTheme="minorHAnsi" w:eastAsiaTheme="minorEastAsia" w:hAnsiTheme="minorHAnsi" w:cstheme="minorBidi"/>
              <w:sz w:val="22"/>
              <w:szCs w:val="22"/>
            </w:rPr>
            <w:tab/>
          </w:r>
          <w:r w:rsidRPr="005D2B69" w:rsidDel="005A6B63">
            <w:rPr>
              <w:rStyle w:val="Hyperlink"/>
            </w:rPr>
            <w:delText xml:space="preserve">Generating a </w:delText>
          </w:r>
          <w:r w:rsidRPr="005D2B69" w:rsidDel="005A6B63">
            <w:rPr>
              <w:rStyle w:val="Hyperlink"/>
              <w:i/>
            </w:rPr>
            <w:delText xml:space="preserve">pc2export.dat </w:delText>
          </w:r>
          <w:r w:rsidRPr="005D2B69" w:rsidDel="005A6B63">
            <w:rPr>
              <w:rStyle w:val="Hyperlink"/>
            </w:rPr>
            <w:delText>export file</w:delText>
          </w:r>
          <w:r w:rsidDel="005A6B63">
            <w:rPr>
              <w:webHidden/>
            </w:rPr>
            <w:tab/>
          </w:r>
        </w:del>
      </w:ins>
    </w:p>
    <w:p w14:paraId="3E30C5AC" w14:textId="77777777" w:rsidR="003E4746" w:rsidDel="005A6B63" w:rsidRDefault="003E4746">
      <w:pPr>
        <w:pStyle w:val="TOC2"/>
        <w:rPr>
          <w:ins w:id="2499" w:author="john" w:date="2020-11-28T01:22:00Z"/>
          <w:del w:id="2500" w:author="John Clevenger" w:date="2023-11-18T14:49:00Z"/>
          <w:rFonts w:asciiTheme="minorHAnsi" w:eastAsiaTheme="minorEastAsia" w:hAnsiTheme="minorHAnsi" w:cstheme="minorBidi"/>
          <w:b w:val="0"/>
          <w:bCs w:val="0"/>
          <w:sz w:val="22"/>
          <w:szCs w:val="22"/>
        </w:rPr>
      </w:pPr>
      <w:ins w:id="2501" w:author="john" w:date="2020-11-28T01:22:00Z">
        <w:del w:id="2502" w:author="John Clevenger" w:date="2023-11-18T14:49:00Z">
          <w:r w:rsidRPr="005D2B69" w:rsidDel="005A6B63">
            <w:rPr>
              <w:rStyle w:val="Hyperlink"/>
              <w:b w:val="0"/>
              <w:bCs w:val="0"/>
            </w:rPr>
            <w:delText>11.3</w:delText>
          </w:r>
          <w:r w:rsidDel="005A6B63">
            <w:rPr>
              <w:rFonts w:asciiTheme="minorHAnsi" w:eastAsiaTheme="minorEastAsia" w:hAnsiTheme="minorHAnsi" w:cstheme="minorBidi"/>
              <w:b w:val="0"/>
              <w:bCs w:val="0"/>
              <w:sz w:val="22"/>
              <w:szCs w:val="22"/>
            </w:rPr>
            <w:tab/>
          </w:r>
          <w:r w:rsidRPr="005D2B69" w:rsidDel="005A6B63">
            <w:rPr>
              <w:rStyle w:val="Hyperlink"/>
              <w:b w:val="0"/>
              <w:bCs w:val="0"/>
            </w:rPr>
            <w:delText>Shutting Down</w:delText>
          </w:r>
          <w:r w:rsidDel="005A6B63">
            <w:rPr>
              <w:webHidden/>
            </w:rPr>
            <w:tab/>
          </w:r>
        </w:del>
      </w:ins>
    </w:p>
    <w:p w14:paraId="701C2209" w14:textId="77777777" w:rsidR="003E4746" w:rsidDel="005A6B63" w:rsidRDefault="003E4746">
      <w:pPr>
        <w:pStyle w:val="TOC1"/>
        <w:rPr>
          <w:ins w:id="2503" w:author="john" w:date="2020-11-28T01:22:00Z"/>
          <w:del w:id="2504" w:author="John Clevenger" w:date="2023-11-18T14:49:00Z"/>
          <w:rFonts w:asciiTheme="minorHAnsi" w:eastAsiaTheme="minorEastAsia" w:hAnsiTheme="minorHAnsi" w:cstheme="minorBidi"/>
          <w:b w:val="0"/>
          <w:bCs w:val="0"/>
          <w:iCs w:val="0"/>
          <w:sz w:val="22"/>
          <w:szCs w:val="22"/>
        </w:rPr>
      </w:pPr>
      <w:ins w:id="2505" w:author="john" w:date="2020-11-28T01:22:00Z">
        <w:del w:id="2506" w:author="John Clevenger" w:date="2023-11-18T14:49:00Z">
          <w:r w:rsidRPr="005D2B69" w:rsidDel="005A6B63">
            <w:rPr>
              <w:rStyle w:val="Hyperlink"/>
              <w:b w:val="0"/>
              <w:bCs w:val="0"/>
              <w:iCs w:val="0"/>
            </w:rPr>
            <w:delText>Appendix A  –  pc2v9.ini Attributes</w:delText>
          </w:r>
          <w:r w:rsidDel="005A6B63">
            <w:rPr>
              <w:webHidden/>
            </w:rPr>
            <w:tab/>
          </w:r>
        </w:del>
      </w:ins>
    </w:p>
    <w:p w14:paraId="0252A936" w14:textId="77777777" w:rsidR="003E4746" w:rsidDel="005A6B63" w:rsidRDefault="003E4746">
      <w:pPr>
        <w:pStyle w:val="TOC1"/>
        <w:rPr>
          <w:ins w:id="2507" w:author="john" w:date="2020-11-28T01:22:00Z"/>
          <w:del w:id="2508" w:author="John Clevenger" w:date="2023-11-18T14:49:00Z"/>
          <w:rFonts w:asciiTheme="minorHAnsi" w:eastAsiaTheme="minorEastAsia" w:hAnsiTheme="minorHAnsi" w:cstheme="minorBidi"/>
          <w:b w:val="0"/>
          <w:bCs w:val="0"/>
          <w:iCs w:val="0"/>
          <w:sz w:val="22"/>
          <w:szCs w:val="22"/>
        </w:rPr>
      </w:pPr>
      <w:ins w:id="2509" w:author="john" w:date="2020-11-28T01:22:00Z">
        <w:del w:id="2510" w:author="John Clevenger" w:date="2023-11-18T14:49:00Z">
          <w:r w:rsidRPr="005D2B69" w:rsidDel="005A6B63">
            <w:rPr>
              <w:rStyle w:val="Hyperlink"/>
              <w:b w:val="0"/>
              <w:bCs w:val="0"/>
              <w:iCs w:val="0"/>
            </w:rPr>
            <w:delText>Appendix B  –  Networking Constraints</w:delText>
          </w:r>
          <w:r w:rsidDel="005A6B63">
            <w:rPr>
              <w:webHidden/>
            </w:rPr>
            <w:tab/>
          </w:r>
        </w:del>
      </w:ins>
    </w:p>
    <w:p w14:paraId="38322C7F" w14:textId="77777777" w:rsidR="003E4746" w:rsidDel="005A6B63" w:rsidRDefault="003E4746">
      <w:pPr>
        <w:pStyle w:val="TOC1"/>
        <w:rPr>
          <w:ins w:id="2511" w:author="john" w:date="2020-11-28T01:22:00Z"/>
          <w:del w:id="2512" w:author="John Clevenger" w:date="2023-11-18T14:49:00Z"/>
          <w:rFonts w:asciiTheme="minorHAnsi" w:eastAsiaTheme="minorEastAsia" w:hAnsiTheme="minorHAnsi" w:cstheme="minorBidi"/>
          <w:b w:val="0"/>
          <w:bCs w:val="0"/>
          <w:iCs w:val="0"/>
          <w:sz w:val="22"/>
          <w:szCs w:val="22"/>
        </w:rPr>
      </w:pPr>
      <w:ins w:id="2513" w:author="john" w:date="2020-11-28T01:22:00Z">
        <w:del w:id="2514" w:author="John Clevenger" w:date="2023-11-18T14:49:00Z">
          <w:r w:rsidRPr="005D2B69" w:rsidDel="005A6B63">
            <w:rPr>
              <w:rStyle w:val="Hyperlink"/>
              <w:b w:val="0"/>
              <w:bCs w:val="0"/>
              <w:iCs w:val="0"/>
            </w:rPr>
            <w:delText>Appendix C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Server Command Line Arguments</w:delText>
          </w:r>
          <w:r w:rsidDel="005A6B63">
            <w:rPr>
              <w:webHidden/>
            </w:rPr>
            <w:tab/>
          </w:r>
        </w:del>
      </w:ins>
    </w:p>
    <w:p w14:paraId="77E1E099" w14:textId="77777777" w:rsidR="003E4746" w:rsidDel="005A6B63" w:rsidRDefault="003E4746">
      <w:pPr>
        <w:pStyle w:val="TOC1"/>
        <w:rPr>
          <w:ins w:id="2515" w:author="john" w:date="2020-11-28T01:22:00Z"/>
          <w:del w:id="2516" w:author="John Clevenger" w:date="2023-11-18T14:49:00Z"/>
          <w:rFonts w:asciiTheme="minorHAnsi" w:eastAsiaTheme="minorEastAsia" w:hAnsiTheme="minorHAnsi" w:cstheme="minorBidi"/>
          <w:b w:val="0"/>
          <w:bCs w:val="0"/>
          <w:iCs w:val="0"/>
          <w:sz w:val="22"/>
          <w:szCs w:val="22"/>
        </w:rPr>
      </w:pPr>
      <w:ins w:id="2517" w:author="john" w:date="2020-11-28T01:22:00Z">
        <w:del w:id="2518" w:author="John Clevenger" w:date="2023-11-18T14:49:00Z">
          <w:r w:rsidRPr="005D2B69" w:rsidDel="005A6B63">
            <w:rPr>
              <w:rStyle w:val="Hyperlink"/>
              <w:b w:val="0"/>
              <w:bCs w:val="0"/>
              <w:iCs w:val="0"/>
            </w:rPr>
            <w:delText>Appendix D  –  ICPC Import/Export Interfaces</w:delText>
          </w:r>
          <w:r w:rsidDel="005A6B63">
            <w:rPr>
              <w:webHidden/>
            </w:rPr>
            <w:tab/>
          </w:r>
        </w:del>
      </w:ins>
    </w:p>
    <w:p w14:paraId="2F7243F8" w14:textId="77777777" w:rsidR="003E4746" w:rsidDel="005A6B63" w:rsidRDefault="003E4746">
      <w:pPr>
        <w:pStyle w:val="TOC1"/>
        <w:rPr>
          <w:ins w:id="2519" w:author="john" w:date="2020-11-28T01:22:00Z"/>
          <w:del w:id="2520" w:author="John Clevenger" w:date="2023-11-18T14:49:00Z"/>
          <w:rFonts w:asciiTheme="minorHAnsi" w:eastAsiaTheme="minorEastAsia" w:hAnsiTheme="minorHAnsi" w:cstheme="minorBidi"/>
          <w:b w:val="0"/>
          <w:bCs w:val="0"/>
          <w:iCs w:val="0"/>
          <w:sz w:val="22"/>
          <w:szCs w:val="22"/>
        </w:rPr>
      </w:pPr>
      <w:ins w:id="2521" w:author="john" w:date="2020-11-28T01:22:00Z">
        <w:del w:id="2522" w:author="John Clevenger" w:date="2023-11-18T14:49:00Z">
          <w:r w:rsidRPr="005D2B69" w:rsidDel="005A6B63">
            <w:rPr>
              <w:rStyle w:val="Hyperlink"/>
              <w:b w:val="0"/>
              <w:bCs w:val="0"/>
              <w:iCs w:val="0"/>
            </w:rPr>
            <w:delText>Appendix E  –  Output Validators</w:delText>
          </w:r>
          <w:r w:rsidDel="005A6B63">
            <w:rPr>
              <w:webHidden/>
            </w:rPr>
            <w:tab/>
          </w:r>
        </w:del>
      </w:ins>
    </w:p>
    <w:p w14:paraId="4DA65AA2" w14:textId="77777777" w:rsidR="003E4746" w:rsidDel="005A6B63" w:rsidRDefault="003E4746">
      <w:pPr>
        <w:pStyle w:val="TOC1"/>
        <w:rPr>
          <w:ins w:id="2523" w:author="john" w:date="2020-11-28T01:22:00Z"/>
          <w:del w:id="2524" w:author="John Clevenger" w:date="2023-11-18T14:49:00Z"/>
          <w:rFonts w:asciiTheme="minorHAnsi" w:eastAsiaTheme="minorEastAsia" w:hAnsiTheme="minorHAnsi" w:cstheme="minorBidi"/>
          <w:b w:val="0"/>
          <w:bCs w:val="0"/>
          <w:iCs w:val="0"/>
          <w:sz w:val="22"/>
          <w:szCs w:val="22"/>
        </w:rPr>
      </w:pPr>
      <w:ins w:id="2525" w:author="john" w:date="2020-11-28T01:22:00Z">
        <w:del w:id="2526" w:author="John Clevenger" w:date="2023-11-18T14:49:00Z">
          <w:r w:rsidRPr="005D2B69" w:rsidDel="005A6B63">
            <w:rPr>
              <w:rStyle w:val="Hyperlink"/>
              <w:b w:val="0"/>
              <w:bCs w:val="0"/>
              <w:iCs w:val="0"/>
            </w:rPr>
            <w:delText>Appendix F  –  Language Definitions</w:delText>
          </w:r>
          <w:r w:rsidDel="005A6B63">
            <w:rPr>
              <w:webHidden/>
            </w:rPr>
            <w:tab/>
          </w:r>
        </w:del>
      </w:ins>
    </w:p>
    <w:p w14:paraId="01EFD504" w14:textId="77777777" w:rsidR="003E4746" w:rsidDel="005A6B63" w:rsidRDefault="003E4746">
      <w:pPr>
        <w:pStyle w:val="TOC1"/>
        <w:rPr>
          <w:ins w:id="2527" w:author="john" w:date="2020-11-28T01:22:00Z"/>
          <w:del w:id="2528" w:author="John Clevenger" w:date="2023-11-18T14:49:00Z"/>
          <w:rFonts w:asciiTheme="minorHAnsi" w:eastAsiaTheme="minorEastAsia" w:hAnsiTheme="minorHAnsi" w:cstheme="minorBidi"/>
          <w:b w:val="0"/>
          <w:bCs w:val="0"/>
          <w:iCs w:val="0"/>
          <w:sz w:val="22"/>
          <w:szCs w:val="22"/>
        </w:rPr>
      </w:pPr>
      <w:ins w:id="2529" w:author="john" w:date="2020-11-28T01:22:00Z">
        <w:del w:id="2530" w:author="John Clevenger" w:date="2023-11-18T14:49:00Z">
          <w:r w:rsidRPr="005D2B69" w:rsidDel="005A6B63">
            <w:rPr>
              <w:rStyle w:val="Hyperlink"/>
              <w:b w:val="0"/>
              <w:bCs w:val="0"/>
              <w:iCs w:val="0"/>
            </w:rPr>
            <w:delText>Appendix G –  Using the PC</w:delText>
          </w:r>
          <w:r w:rsidRPr="005D2B69" w:rsidDel="005A6B63">
            <w:rPr>
              <w:rStyle w:val="Hyperlink"/>
              <w:b w:val="0"/>
              <w:bCs w:val="0"/>
              <w:iCs w:val="0"/>
              <w:vertAlign w:val="superscript"/>
            </w:rPr>
            <w:delText xml:space="preserve">2 </w:delText>
          </w:r>
          <w:r w:rsidRPr="005D2B69" w:rsidDel="005A6B63">
            <w:rPr>
              <w:rStyle w:val="Hyperlink"/>
              <w:b w:val="0"/>
              <w:bCs w:val="0"/>
              <w:iCs w:val="0"/>
            </w:rPr>
            <w:delText>API</w:delText>
          </w:r>
          <w:r w:rsidDel="005A6B63">
            <w:rPr>
              <w:webHidden/>
            </w:rPr>
            <w:tab/>
          </w:r>
        </w:del>
      </w:ins>
    </w:p>
    <w:p w14:paraId="68CBBDF6" w14:textId="77777777" w:rsidR="003E4746" w:rsidDel="005A6B63" w:rsidRDefault="003E4746">
      <w:pPr>
        <w:pStyle w:val="TOC1"/>
        <w:rPr>
          <w:ins w:id="2531" w:author="john" w:date="2020-11-28T01:22:00Z"/>
          <w:del w:id="2532" w:author="John Clevenger" w:date="2023-11-18T14:49:00Z"/>
          <w:rFonts w:asciiTheme="minorHAnsi" w:eastAsiaTheme="minorEastAsia" w:hAnsiTheme="minorHAnsi" w:cstheme="minorBidi"/>
          <w:b w:val="0"/>
          <w:bCs w:val="0"/>
          <w:iCs w:val="0"/>
          <w:sz w:val="22"/>
          <w:szCs w:val="22"/>
        </w:rPr>
      </w:pPr>
      <w:ins w:id="2533" w:author="john" w:date="2020-11-28T01:22:00Z">
        <w:del w:id="2534" w:author="John Clevenger" w:date="2023-11-18T14:49:00Z">
          <w:r w:rsidRPr="005D2B69" w:rsidDel="005A6B63">
            <w:rPr>
              <w:rStyle w:val="Hyperlink"/>
              <w:b w:val="0"/>
              <w:bCs w:val="0"/>
              <w:iCs w:val="0"/>
            </w:rPr>
            <w:delText>Appendix H – Troubleshooting / Getting Help</w:delText>
          </w:r>
          <w:r w:rsidDel="005A6B63">
            <w:rPr>
              <w:webHidden/>
            </w:rPr>
            <w:tab/>
          </w:r>
        </w:del>
      </w:ins>
    </w:p>
    <w:p w14:paraId="6B437975" w14:textId="77777777" w:rsidR="003E4746" w:rsidDel="005A6B63" w:rsidRDefault="003E4746">
      <w:pPr>
        <w:pStyle w:val="TOC1"/>
        <w:rPr>
          <w:ins w:id="2535" w:author="john" w:date="2020-11-28T01:22:00Z"/>
          <w:del w:id="2536" w:author="John Clevenger" w:date="2023-11-18T14:49:00Z"/>
          <w:rFonts w:asciiTheme="minorHAnsi" w:eastAsiaTheme="minorEastAsia" w:hAnsiTheme="minorHAnsi" w:cstheme="minorBidi"/>
          <w:b w:val="0"/>
          <w:bCs w:val="0"/>
          <w:iCs w:val="0"/>
          <w:sz w:val="22"/>
          <w:szCs w:val="22"/>
        </w:rPr>
      </w:pPr>
      <w:ins w:id="2537" w:author="john" w:date="2020-11-28T01:22:00Z">
        <w:del w:id="2538" w:author="John Clevenger" w:date="2023-11-18T14:49:00Z">
          <w:r w:rsidRPr="005D2B69" w:rsidDel="005A6B63">
            <w:rPr>
              <w:rStyle w:val="Hyperlink"/>
              <w:b w:val="0"/>
              <w:bCs w:val="0"/>
              <w:iCs w:val="0"/>
            </w:rPr>
            <w:delText>Appendix I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Distribution Contents</w:delText>
          </w:r>
          <w:r w:rsidDel="005A6B63">
            <w:rPr>
              <w:webHidden/>
            </w:rPr>
            <w:tab/>
          </w:r>
        </w:del>
      </w:ins>
    </w:p>
    <w:p w14:paraId="16976E59" w14:textId="77777777" w:rsidR="003E4746" w:rsidDel="005A6B63" w:rsidRDefault="003E4746">
      <w:pPr>
        <w:pStyle w:val="TOC1"/>
        <w:rPr>
          <w:ins w:id="2539" w:author="john" w:date="2020-11-28T01:22:00Z"/>
          <w:del w:id="2540" w:author="John Clevenger" w:date="2023-11-18T14:49:00Z"/>
          <w:rFonts w:asciiTheme="minorHAnsi" w:eastAsiaTheme="minorEastAsia" w:hAnsiTheme="minorHAnsi" w:cstheme="minorBidi"/>
          <w:b w:val="0"/>
          <w:bCs w:val="0"/>
          <w:iCs w:val="0"/>
          <w:sz w:val="22"/>
          <w:szCs w:val="22"/>
        </w:rPr>
      </w:pPr>
      <w:ins w:id="2541" w:author="john" w:date="2020-11-28T01:22:00Z">
        <w:del w:id="2542" w:author="John Clevenger" w:date="2023-11-18T14:49:00Z">
          <w:r w:rsidRPr="005D2B69" w:rsidDel="005A6B63">
            <w:rPr>
              <w:rStyle w:val="Hyperlink"/>
              <w:b w:val="0"/>
              <w:bCs w:val="0"/>
              <w:iCs w:val="0"/>
            </w:rPr>
            <w:delText>Appendix J – Log files</w:delText>
          </w:r>
          <w:r w:rsidDel="005A6B63">
            <w:rPr>
              <w:webHidden/>
            </w:rPr>
            <w:tab/>
          </w:r>
        </w:del>
      </w:ins>
    </w:p>
    <w:p w14:paraId="4A711516" w14:textId="77777777" w:rsidR="003E4746" w:rsidDel="005A6B63" w:rsidRDefault="003E4746">
      <w:pPr>
        <w:pStyle w:val="TOC1"/>
        <w:rPr>
          <w:ins w:id="2543" w:author="john" w:date="2020-11-28T01:22:00Z"/>
          <w:del w:id="2544" w:author="John Clevenger" w:date="2023-11-18T14:49:00Z"/>
          <w:rFonts w:asciiTheme="minorHAnsi" w:eastAsiaTheme="minorEastAsia" w:hAnsiTheme="minorHAnsi" w:cstheme="minorBidi"/>
          <w:b w:val="0"/>
          <w:bCs w:val="0"/>
          <w:iCs w:val="0"/>
          <w:sz w:val="22"/>
          <w:szCs w:val="22"/>
        </w:rPr>
      </w:pPr>
      <w:ins w:id="2545" w:author="john" w:date="2020-11-28T01:22:00Z">
        <w:del w:id="2546" w:author="John Clevenger" w:date="2023-11-18T14:49:00Z">
          <w:r w:rsidRPr="005D2B69" w:rsidDel="005A6B63">
            <w:rPr>
              <w:rStyle w:val="Hyperlink"/>
              <w:b w:val="0"/>
              <w:bCs w:val="0"/>
              <w:iCs w:val="0"/>
            </w:rPr>
            <w:delText>Appendix K – Reports Program</w:delText>
          </w:r>
          <w:r w:rsidDel="005A6B63">
            <w:rPr>
              <w:webHidden/>
            </w:rPr>
            <w:tab/>
          </w:r>
        </w:del>
      </w:ins>
    </w:p>
    <w:p w14:paraId="6F42D524" w14:textId="77777777" w:rsidR="003E4746" w:rsidDel="005A6B63" w:rsidRDefault="003E4746">
      <w:pPr>
        <w:pStyle w:val="TOC1"/>
        <w:rPr>
          <w:ins w:id="2547" w:author="john" w:date="2020-11-28T01:22:00Z"/>
          <w:del w:id="2548" w:author="John Clevenger" w:date="2023-11-18T14:49:00Z"/>
          <w:rFonts w:asciiTheme="minorHAnsi" w:eastAsiaTheme="minorEastAsia" w:hAnsiTheme="minorHAnsi" w:cstheme="minorBidi"/>
          <w:b w:val="0"/>
          <w:bCs w:val="0"/>
          <w:iCs w:val="0"/>
          <w:sz w:val="22"/>
          <w:szCs w:val="22"/>
        </w:rPr>
      </w:pPr>
      <w:ins w:id="2549" w:author="john" w:date="2020-11-28T01:22:00Z">
        <w:del w:id="2550" w:author="John Clevenger" w:date="2023-11-18T14:49:00Z">
          <w:r w:rsidRPr="005D2B69" w:rsidDel="005A6B63">
            <w:rPr>
              <w:rStyle w:val="Hyperlink"/>
              <w:b w:val="0"/>
              <w:bCs w:val="0"/>
              <w:iCs w:val="0"/>
            </w:rPr>
            <w:delText>Appendix L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XML (Legacy) Event Feed</w:delText>
          </w:r>
          <w:r w:rsidDel="005A6B63">
            <w:rPr>
              <w:webHidden/>
            </w:rPr>
            <w:tab/>
          </w:r>
        </w:del>
      </w:ins>
    </w:p>
    <w:p w14:paraId="71F7B259" w14:textId="77777777" w:rsidR="003E4746" w:rsidDel="005A6B63" w:rsidRDefault="003E4746">
      <w:pPr>
        <w:pStyle w:val="TOC1"/>
        <w:rPr>
          <w:ins w:id="2551" w:author="john" w:date="2020-11-28T01:22:00Z"/>
          <w:del w:id="2552" w:author="John Clevenger" w:date="2023-11-18T14:49:00Z"/>
          <w:rFonts w:asciiTheme="minorHAnsi" w:eastAsiaTheme="minorEastAsia" w:hAnsiTheme="minorHAnsi" w:cstheme="minorBidi"/>
          <w:b w:val="0"/>
          <w:bCs w:val="0"/>
          <w:iCs w:val="0"/>
          <w:sz w:val="22"/>
          <w:szCs w:val="22"/>
        </w:rPr>
      </w:pPr>
      <w:ins w:id="2553" w:author="john" w:date="2020-11-28T01:22:00Z">
        <w:del w:id="2554" w:author="John Clevenger" w:date="2023-11-18T14:49:00Z">
          <w:r w:rsidRPr="005D2B69" w:rsidDel="005A6B63">
            <w:rPr>
              <w:rStyle w:val="Hyperlink"/>
              <w:b w:val="0"/>
              <w:bCs w:val="0"/>
              <w:iCs w:val="0"/>
            </w:rPr>
            <w:delText>Appendix M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Web Services</w:delText>
          </w:r>
          <w:r w:rsidDel="005A6B63">
            <w:rPr>
              <w:webHidden/>
            </w:rPr>
            <w:tab/>
          </w:r>
        </w:del>
      </w:ins>
    </w:p>
    <w:p w14:paraId="4681EC4E" w14:textId="77777777" w:rsidR="003E4746" w:rsidDel="005A6B63" w:rsidRDefault="003E4746">
      <w:pPr>
        <w:pStyle w:val="TOC1"/>
        <w:rPr>
          <w:ins w:id="2555" w:author="john" w:date="2020-11-28T01:22:00Z"/>
          <w:del w:id="2556" w:author="John Clevenger" w:date="2023-11-18T14:49:00Z"/>
          <w:rFonts w:asciiTheme="minorHAnsi" w:eastAsiaTheme="minorEastAsia" w:hAnsiTheme="minorHAnsi" w:cstheme="minorBidi"/>
          <w:b w:val="0"/>
          <w:bCs w:val="0"/>
          <w:iCs w:val="0"/>
          <w:sz w:val="22"/>
          <w:szCs w:val="22"/>
        </w:rPr>
      </w:pPr>
      <w:ins w:id="2557" w:author="john" w:date="2020-11-28T01:22:00Z">
        <w:del w:id="2558" w:author="John Clevenger" w:date="2023-11-18T14:49:00Z">
          <w:r w:rsidRPr="005D2B69" w:rsidDel="005A6B63">
            <w:rPr>
              <w:rStyle w:val="Hyperlink"/>
              <w:b w:val="0"/>
              <w:bCs w:val="0"/>
              <w:iCs w:val="0"/>
            </w:rPr>
            <w:delText>Appendix N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Team Clients</w:delText>
          </w:r>
          <w:r w:rsidDel="005A6B63">
            <w:rPr>
              <w:webHidden/>
            </w:rPr>
            <w:tab/>
          </w:r>
        </w:del>
      </w:ins>
    </w:p>
    <w:p w14:paraId="01533C70" w14:textId="77777777" w:rsidR="003E4746" w:rsidDel="005A6B63" w:rsidRDefault="003E4746">
      <w:pPr>
        <w:pStyle w:val="TOC1"/>
        <w:rPr>
          <w:ins w:id="2559" w:author="john" w:date="2020-11-28T01:22:00Z"/>
          <w:del w:id="2560" w:author="John Clevenger" w:date="2023-11-18T14:49:00Z"/>
          <w:rFonts w:asciiTheme="minorHAnsi" w:eastAsiaTheme="minorEastAsia" w:hAnsiTheme="minorHAnsi" w:cstheme="minorBidi"/>
          <w:b w:val="0"/>
          <w:bCs w:val="0"/>
          <w:iCs w:val="0"/>
          <w:sz w:val="22"/>
          <w:szCs w:val="22"/>
        </w:rPr>
      </w:pPr>
      <w:ins w:id="2561" w:author="john" w:date="2020-11-28T01:22:00Z">
        <w:del w:id="2562" w:author="John Clevenger" w:date="2023-11-18T14:49:00Z">
          <w:r w:rsidRPr="005D2B69" w:rsidDel="005A6B63">
            <w:rPr>
              <w:rStyle w:val="Hyperlink"/>
              <w:b w:val="0"/>
              <w:bCs w:val="0"/>
              <w:iCs w:val="0"/>
            </w:rPr>
            <w:delText>Appendix O – Input Validators</w:delText>
          </w:r>
          <w:r w:rsidDel="005A6B63">
            <w:rPr>
              <w:webHidden/>
            </w:rPr>
            <w:tab/>
          </w:r>
        </w:del>
      </w:ins>
    </w:p>
    <w:p w14:paraId="71424ED4" w14:textId="77777777" w:rsidR="003E4746" w:rsidDel="005A6B63" w:rsidRDefault="003E4746">
      <w:pPr>
        <w:pStyle w:val="TOC1"/>
        <w:rPr>
          <w:ins w:id="2563" w:author="john" w:date="2020-11-28T01:22:00Z"/>
          <w:del w:id="2564" w:author="John Clevenger" w:date="2023-11-18T14:49:00Z"/>
          <w:rFonts w:asciiTheme="minorHAnsi" w:eastAsiaTheme="minorEastAsia" w:hAnsiTheme="minorHAnsi" w:cstheme="minorBidi"/>
          <w:b w:val="0"/>
          <w:bCs w:val="0"/>
          <w:iCs w:val="0"/>
          <w:sz w:val="22"/>
          <w:szCs w:val="22"/>
        </w:rPr>
      </w:pPr>
      <w:ins w:id="2565" w:author="john" w:date="2020-11-28T01:22:00Z">
        <w:del w:id="2566" w:author="John Clevenger" w:date="2023-11-18T14:49:00Z">
          <w:r w:rsidRPr="005D2B69" w:rsidDel="005A6B63">
            <w:rPr>
              <w:rStyle w:val="Hyperlink"/>
              <w:b w:val="0"/>
              <w:bCs w:val="0"/>
              <w:iCs w:val="0"/>
            </w:rPr>
            <w:delText>Appendix P – reject.ini</w:delText>
          </w:r>
          <w:r w:rsidDel="005A6B63">
            <w:rPr>
              <w:webHidden/>
            </w:rPr>
            <w:tab/>
          </w:r>
        </w:del>
      </w:ins>
    </w:p>
    <w:p w14:paraId="17D7196C" w14:textId="77777777" w:rsidR="003E4746" w:rsidDel="005A6B63" w:rsidRDefault="003E4746">
      <w:pPr>
        <w:pStyle w:val="TOC1"/>
        <w:rPr>
          <w:ins w:id="2567" w:author="john" w:date="2020-11-28T01:22:00Z"/>
          <w:del w:id="2568" w:author="John Clevenger" w:date="2023-11-18T14:49:00Z"/>
          <w:rFonts w:asciiTheme="minorHAnsi" w:eastAsiaTheme="minorEastAsia" w:hAnsiTheme="minorHAnsi" w:cstheme="minorBidi"/>
          <w:b w:val="0"/>
          <w:bCs w:val="0"/>
          <w:iCs w:val="0"/>
          <w:sz w:val="22"/>
          <w:szCs w:val="22"/>
        </w:rPr>
      </w:pPr>
      <w:ins w:id="2569" w:author="john" w:date="2020-11-28T01:22:00Z">
        <w:del w:id="2570" w:author="John Clevenger" w:date="2023-11-18T14:49:00Z">
          <w:r w:rsidRPr="005D2B69" w:rsidDel="005A6B63">
            <w:rPr>
              <w:rStyle w:val="Hyperlink"/>
              <w:b w:val="0"/>
              <w:bCs w:val="0"/>
              <w:iCs w:val="0"/>
            </w:rPr>
            <w:delText>Appendix Q – GUI Customization</w:delText>
          </w:r>
          <w:r w:rsidDel="005A6B63">
            <w:rPr>
              <w:webHidden/>
            </w:rPr>
            <w:tab/>
          </w:r>
        </w:del>
      </w:ins>
    </w:p>
    <w:p w14:paraId="31F713BC" w14:textId="77777777" w:rsidR="003E4746" w:rsidDel="005A6B63" w:rsidRDefault="003E4746">
      <w:pPr>
        <w:pStyle w:val="TOC1"/>
        <w:rPr>
          <w:ins w:id="2571" w:author="john" w:date="2020-11-28T01:22:00Z"/>
          <w:del w:id="2572" w:author="John Clevenger" w:date="2023-11-18T14:49:00Z"/>
          <w:rFonts w:asciiTheme="minorHAnsi" w:eastAsiaTheme="minorEastAsia" w:hAnsiTheme="minorHAnsi" w:cstheme="minorBidi"/>
          <w:b w:val="0"/>
          <w:bCs w:val="0"/>
          <w:iCs w:val="0"/>
          <w:sz w:val="22"/>
          <w:szCs w:val="22"/>
        </w:rPr>
      </w:pPr>
      <w:ins w:id="2573" w:author="john" w:date="2020-11-28T01:22:00Z">
        <w:del w:id="2574" w:author="John Clevenger" w:date="2023-11-18T14:49:00Z">
          <w:r w:rsidRPr="005D2B69" w:rsidDel="005A6B63">
            <w:rPr>
              <w:rStyle w:val="Hyperlink"/>
              <w:b w:val="0"/>
              <w:bCs w:val="0"/>
              <w:iCs w:val="0"/>
            </w:rPr>
            <w:delText>Appendix R – Shadow Mode</w:delText>
          </w:r>
          <w:r w:rsidDel="005A6B63">
            <w:rPr>
              <w:webHidden/>
            </w:rPr>
            <w:tab/>
          </w:r>
        </w:del>
      </w:ins>
    </w:p>
    <w:p w14:paraId="6EBCE26B" w14:textId="77777777" w:rsidR="008B4237" w:rsidDel="005A6B63" w:rsidRDefault="008B4237" w:rsidP="008B4237">
      <w:pPr>
        <w:pStyle w:val="TOC1"/>
        <w:rPr>
          <w:ins w:id="2575" w:author="john" w:date="2020-10-23T22:42:00Z"/>
          <w:del w:id="2576" w:author="John Clevenger" w:date="2023-11-18T14:49:00Z"/>
          <w:rFonts w:asciiTheme="minorHAnsi" w:eastAsiaTheme="minorEastAsia" w:hAnsiTheme="minorHAnsi" w:cstheme="minorBidi"/>
          <w:sz w:val="22"/>
          <w:szCs w:val="22"/>
        </w:rPr>
      </w:pPr>
      <w:ins w:id="2577" w:author="john" w:date="2020-10-23T22:42:00Z">
        <w:del w:id="2578" w:author="John Clevenger" w:date="2023-11-18T14:49:00Z">
          <w:r w:rsidRPr="003E4746" w:rsidDel="005A6B63">
            <w:rPr>
              <w:rStyle w:val="Hyperlink"/>
              <w:b w:val="0"/>
              <w:bCs w:val="0"/>
              <w:iCs w:val="0"/>
            </w:rPr>
            <w:delText>1</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Introduction</w:delText>
          </w:r>
          <w:r w:rsidDel="005A6B63">
            <w:rPr>
              <w:webHidden/>
            </w:rPr>
            <w:tab/>
          </w:r>
        </w:del>
      </w:ins>
      <w:ins w:id="2579" w:author="john" w:date="2020-10-23T22:44:00Z">
        <w:del w:id="2580" w:author="John Clevenger" w:date="2023-11-18T14:49:00Z">
          <w:r w:rsidDel="005A6B63">
            <w:rPr>
              <w:webHidden/>
            </w:rPr>
            <w:delText>5</w:delText>
          </w:r>
        </w:del>
      </w:ins>
    </w:p>
    <w:p w14:paraId="5F471BE1" w14:textId="77777777" w:rsidR="008B4237" w:rsidDel="005A6B63" w:rsidRDefault="008B4237">
      <w:pPr>
        <w:pStyle w:val="TOC2"/>
        <w:rPr>
          <w:ins w:id="2581" w:author="john" w:date="2020-10-23T22:42:00Z"/>
          <w:del w:id="2582" w:author="John Clevenger" w:date="2023-11-18T14:49:00Z"/>
          <w:rFonts w:asciiTheme="minorHAnsi" w:eastAsiaTheme="minorEastAsia" w:hAnsiTheme="minorHAnsi" w:cstheme="minorBidi"/>
          <w:b w:val="0"/>
          <w:bCs w:val="0"/>
          <w:sz w:val="22"/>
          <w:szCs w:val="22"/>
        </w:rPr>
      </w:pPr>
      <w:ins w:id="2583" w:author="john" w:date="2020-10-23T22:42:00Z">
        <w:del w:id="2584" w:author="John Clevenger" w:date="2023-11-18T14:49:00Z">
          <w:r w:rsidRPr="003E4746" w:rsidDel="005A6B63">
            <w:rPr>
              <w:rStyle w:val="Hyperlink"/>
              <w:b w:val="0"/>
              <w:bCs w:val="0"/>
            </w:rPr>
            <w:delText>1.1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Overview</w:delText>
          </w:r>
          <w:r w:rsidDel="005A6B63">
            <w:rPr>
              <w:webHidden/>
            </w:rPr>
            <w:tab/>
          </w:r>
        </w:del>
      </w:ins>
      <w:ins w:id="2585" w:author="john" w:date="2020-10-23T22:44:00Z">
        <w:del w:id="2586" w:author="John Clevenger" w:date="2023-11-18T14:49:00Z">
          <w:r w:rsidDel="005A6B63">
            <w:rPr>
              <w:webHidden/>
            </w:rPr>
            <w:delText>5</w:delText>
          </w:r>
        </w:del>
      </w:ins>
    </w:p>
    <w:p w14:paraId="46056E10" w14:textId="77777777" w:rsidR="008B4237" w:rsidDel="005A6B63" w:rsidRDefault="008B4237">
      <w:pPr>
        <w:pStyle w:val="TOC2"/>
        <w:rPr>
          <w:ins w:id="2587" w:author="john" w:date="2020-10-23T22:42:00Z"/>
          <w:del w:id="2588" w:author="John Clevenger" w:date="2023-11-18T14:49:00Z"/>
          <w:rFonts w:asciiTheme="minorHAnsi" w:eastAsiaTheme="minorEastAsia" w:hAnsiTheme="minorHAnsi" w:cstheme="minorBidi"/>
          <w:b w:val="0"/>
          <w:bCs w:val="0"/>
          <w:sz w:val="22"/>
          <w:szCs w:val="22"/>
        </w:rPr>
      </w:pPr>
      <w:ins w:id="2589" w:author="john" w:date="2020-10-23T22:42:00Z">
        <w:del w:id="2590" w:author="John Clevenger" w:date="2023-11-18T14:49:00Z">
          <w:r w:rsidRPr="003E4746" w:rsidDel="005A6B63">
            <w:rPr>
              <w:rStyle w:val="Hyperlink"/>
              <w:b w:val="0"/>
              <w:bCs w:val="0"/>
            </w:rPr>
            <w:delText>1.2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Compatibility Note</w:delText>
          </w:r>
          <w:r w:rsidDel="005A6B63">
            <w:rPr>
              <w:webHidden/>
            </w:rPr>
            <w:tab/>
          </w:r>
        </w:del>
      </w:ins>
      <w:ins w:id="2591" w:author="john" w:date="2020-10-23T22:44:00Z">
        <w:del w:id="2592" w:author="John Clevenger" w:date="2023-11-18T14:49:00Z">
          <w:r w:rsidDel="005A6B63">
            <w:rPr>
              <w:webHidden/>
            </w:rPr>
            <w:delText>6</w:delText>
          </w:r>
        </w:del>
      </w:ins>
    </w:p>
    <w:p w14:paraId="595C4828" w14:textId="77777777" w:rsidR="008B4237" w:rsidDel="005A6B63" w:rsidRDefault="008B4237">
      <w:pPr>
        <w:pStyle w:val="TOC2"/>
        <w:rPr>
          <w:ins w:id="2593" w:author="john" w:date="2020-10-23T22:42:00Z"/>
          <w:del w:id="2594" w:author="John Clevenger" w:date="2023-11-18T14:49:00Z"/>
          <w:rFonts w:asciiTheme="minorHAnsi" w:eastAsiaTheme="minorEastAsia" w:hAnsiTheme="minorHAnsi" w:cstheme="minorBidi"/>
          <w:b w:val="0"/>
          <w:bCs w:val="0"/>
          <w:sz w:val="22"/>
          <w:szCs w:val="22"/>
        </w:rPr>
      </w:pPr>
      <w:ins w:id="2595" w:author="john" w:date="2020-10-23T22:42:00Z">
        <w:del w:id="2596" w:author="John Clevenger" w:date="2023-11-18T14:49:00Z">
          <w:r w:rsidRPr="003E4746" w:rsidDel="005A6B63">
            <w:rPr>
              <w:rStyle w:val="Hyperlink"/>
              <w:b w:val="0"/>
              <w:bCs w:val="0"/>
            </w:rPr>
            <w:delText>1.3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References</w:delText>
          </w:r>
          <w:r w:rsidDel="005A6B63">
            <w:rPr>
              <w:webHidden/>
            </w:rPr>
            <w:tab/>
          </w:r>
        </w:del>
      </w:ins>
      <w:ins w:id="2597" w:author="john" w:date="2020-10-23T22:44:00Z">
        <w:del w:id="2598" w:author="John Clevenger" w:date="2023-11-18T14:49:00Z">
          <w:r w:rsidDel="005A6B63">
            <w:rPr>
              <w:webHidden/>
            </w:rPr>
            <w:delText>6</w:delText>
          </w:r>
        </w:del>
      </w:ins>
    </w:p>
    <w:p w14:paraId="44491965" w14:textId="77777777" w:rsidR="008B4237" w:rsidDel="005A6B63" w:rsidRDefault="008B4237" w:rsidP="008B4237">
      <w:pPr>
        <w:pStyle w:val="TOC1"/>
        <w:rPr>
          <w:ins w:id="2599" w:author="john" w:date="2020-10-23T22:42:00Z"/>
          <w:del w:id="2600" w:author="John Clevenger" w:date="2023-11-18T14:49:00Z"/>
          <w:rFonts w:asciiTheme="minorHAnsi" w:eastAsiaTheme="minorEastAsia" w:hAnsiTheme="minorHAnsi" w:cstheme="minorBidi"/>
          <w:sz w:val="22"/>
          <w:szCs w:val="22"/>
        </w:rPr>
      </w:pPr>
      <w:ins w:id="2601" w:author="john" w:date="2020-10-23T22:42:00Z">
        <w:del w:id="2602" w:author="John Clevenger" w:date="2023-11-18T14:49:00Z">
          <w:r w:rsidRPr="003E4746" w:rsidDel="005A6B63">
            <w:rPr>
              <w:rStyle w:val="Hyperlink"/>
              <w:b w:val="0"/>
              <w:bCs w:val="0"/>
              <w:iCs w:val="0"/>
            </w:rPr>
            <w:delText>2</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Getting Started</w:delText>
          </w:r>
          <w:r w:rsidDel="005A6B63">
            <w:rPr>
              <w:webHidden/>
            </w:rPr>
            <w:tab/>
          </w:r>
        </w:del>
      </w:ins>
      <w:ins w:id="2603" w:author="john" w:date="2020-10-23T22:44:00Z">
        <w:del w:id="2604" w:author="John Clevenger" w:date="2023-11-18T14:49:00Z">
          <w:r w:rsidDel="005A6B63">
            <w:rPr>
              <w:webHidden/>
            </w:rPr>
            <w:delText>7</w:delText>
          </w:r>
        </w:del>
      </w:ins>
    </w:p>
    <w:p w14:paraId="436022FD" w14:textId="77777777" w:rsidR="008B4237" w:rsidDel="005A6B63" w:rsidRDefault="008B4237">
      <w:pPr>
        <w:pStyle w:val="TOC2"/>
        <w:rPr>
          <w:ins w:id="2605" w:author="john" w:date="2020-10-23T22:42:00Z"/>
          <w:del w:id="2606" w:author="John Clevenger" w:date="2023-11-18T14:49:00Z"/>
          <w:rFonts w:asciiTheme="minorHAnsi" w:eastAsiaTheme="minorEastAsia" w:hAnsiTheme="minorHAnsi" w:cstheme="minorBidi"/>
          <w:b w:val="0"/>
          <w:bCs w:val="0"/>
          <w:sz w:val="22"/>
          <w:szCs w:val="22"/>
        </w:rPr>
      </w:pPr>
      <w:ins w:id="2607" w:author="john" w:date="2020-10-23T22:42:00Z">
        <w:del w:id="2608" w:author="John Clevenger" w:date="2023-11-18T14:49:00Z">
          <w:r w:rsidRPr="003E4746" w:rsidDel="005A6B63">
            <w:rPr>
              <w:rStyle w:val="Hyperlink"/>
              <w:b w:val="0"/>
              <w:bCs w:val="0"/>
            </w:rPr>
            <w:delText>2.1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Server Startup</w:delText>
          </w:r>
          <w:r w:rsidDel="005A6B63">
            <w:rPr>
              <w:webHidden/>
            </w:rPr>
            <w:tab/>
          </w:r>
        </w:del>
      </w:ins>
      <w:ins w:id="2609" w:author="john" w:date="2020-10-23T22:44:00Z">
        <w:del w:id="2610" w:author="John Clevenger" w:date="2023-11-18T14:49:00Z">
          <w:r w:rsidDel="005A6B63">
            <w:rPr>
              <w:webHidden/>
            </w:rPr>
            <w:delText>7</w:delText>
          </w:r>
        </w:del>
      </w:ins>
    </w:p>
    <w:p w14:paraId="5A2B21F2" w14:textId="77777777" w:rsidR="008B4237" w:rsidDel="005A6B63" w:rsidRDefault="008B4237">
      <w:pPr>
        <w:pStyle w:val="TOC2"/>
        <w:rPr>
          <w:ins w:id="2611" w:author="john" w:date="2020-10-23T22:42:00Z"/>
          <w:del w:id="2612" w:author="John Clevenger" w:date="2023-11-18T14:49:00Z"/>
          <w:rFonts w:asciiTheme="minorHAnsi" w:eastAsiaTheme="minorEastAsia" w:hAnsiTheme="minorHAnsi" w:cstheme="minorBidi"/>
          <w:b w:val="0"/>
          <w:bCs w:val="0"/>
          <w:sz w:val="22"/>
          <w:szCs w:val="22"/>
        </w:rPr>
      </w:pPr>
      <w:ins w:id="2613" w:author="john" w:date="2020-10-23T22:42:00Z">
        <w:del w:id="2614" w:author="John Clevenger" w:date="2023-11-18T14:49:00Z">
          <w:r w:rsidRPr="003E4746" w:rsidDel="005A6B63">
            <w:rPr>
              <w:rStyle w:val="Hyperlink"/>
              <w:b w:val="0"/>
              <w:bCs w:val="0"/>
            </w:rPr>
            <w:delText>2.2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Admin Startup</w:delText>
          </w:r>
          <w:r w:rsidDel="005A6B63">
            <w:rPr>
              <w:webHidden/>
            </w:rPr>
            <w:tab/>
          </w:r>
        </w:del>
      </w:ins>
      <w:ins w:id="2615" w:author="john" w:date="2020-10-23T22:44:00Z">
        <w:del w:id="2616" w:author="John Clevenger" w:date="2023-11-18T14:49:00Z">
          <w:r w:rsidDel="005A6B63">
            <w:rPr>
              <w:webHidden/>
            </w:rPr>
            <w:delText>7</w:delText>
          </w:r>
        </w:del>
      </w:ins>
    </w:p>
    <w:p w14:paraId="43C2192E" w14:textId="77777777" w:rsidR="008B4237" w:rsidDel="005A6B63" w:rsidRDefault="008B4237">
      <w:pPr>
        <w:pStyle w:val="TOC2"/>
        <w:rPr>
          <w:ins w:id="2617" w:author="john" w:date="2020-10-23T22:42:00Z"/>
          <w:del w:id="2618" w:author="John Clevenger" w:date="2023-11-18T14:49:00Z"/>
          <w:rFonts w:asciiTheme="minorHAnsi" w:eastAsiaTheme="minorEastAsia" w:hAnsiTheme="minorHAnsi" w:cstheme="minorBidi"/>
          <w:b w:val="0"/>
          <w:bCs w:val="0"/>
          <w:sz w:val="22"/>
          <w:szCs w:val="22"/>
        </w:rPr>
      </w:pPr>
      <w:ins w:id="2619" w:author="john" w:date="2020-10-23T22:42:00Z">
        <w:del w:id="2620" w:author="John Clevenger" w:date="2023-11-18T14:49:00Z">
          <w:r w:rsidRPr="003E4746" w:rsidDel="005A6B63">
            <w:rPr>
              <w:rStyle w:val="Hyperlink"/>
              <w:b w:val="0"/>
              <w:bCs w:val="0"/>
            </w:rPr>
            <w:delText>2.3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Configuration</w:delText>
          </w:r>
          <w:r w:rsidDel="005A6B63">
            <w:rPr>
              <w:webHidden/>
            </w:rPr>
            <w:tab/>
          </w:r>
        </w:del>
      </w:ins>
      <w:ins w:id="2621" w:author="john" w:date="2020-10-23T22:44:00Z">
        <w:del w:id="2622" w:author="John Clevenger" w:date="2023-11-18T14:49:00Z">
          <w:r w:rsidDel="005A6B63">
            <w:rPr>
              <w:webHidden/>
            </w:rPr>
            <w:delText>8</w:delText>
          </w:r>
        </w:del>
      </w:ins>
    </w:p>
    <w:p w14:paraId="084CD281" w14:textId="77777777" w:rsidR="008B4237" w:rsidDel="005A6B63" w:rsidRDefault="008B4237">
      <w:pPr>
        <w:pStyle w:val="TOC2"/>
        <w:rPr>
          <w:ins w:id="2623" w:author="john" w:date="2020-10-23T22:42:00Z"/>
          <w:del w:id="2624" w:author="John Clevenger" w:date="2023-11-18T14:49:00Z"/>
          <w:rFonts w:asciiTheme="minorHAnsi" w:eastAsiaTheme="minorEastAsia" w:hAnsiTheme="minorHAnsi" w:cstheme="minorBidi"/>
          <w:b w:val="0"/>
          <w:bCs w:val="0"/>
          <w:sz w:val="22"/>
          <w:szCs w:val="22"/>
        </w:rPr>
      </w:pPr>
      <w:ins w:id="2625" w:author="john" w:date="2020-10-23T22:42:00Z">
        <w:del w:id="2626" w:author="John Clevenger" w:date="2023-11-18T14:49:00Z">
          <w:r w:rsidRPr="003E4746" w:rsidDel="005A6B63">
            <w:rPr>
              <w:rStyle w:val="Hyperlink"/>
              <w:b w:val="0"/>
              <w:bCs w:val="0"/>
            </w:rPr>
            <w:delText>2.4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Team Startup</w:delText>
          </w:r>
          <w:r w:rsidDel="005A6B63">
            <w:rPr>
              <w:webHidden/>
            </w:rPr>
            <w:tab/>
          </w:r>
        </w:del>
      </w:ins>
      <w:ins w:id="2627" w:author="john" w:date="2020-10-23T22:44:00Z">
        <w:del w:id="2628" w:author="John Clevenger" w:date="2023-11-18T14:49:00Z">
          <w:r w:rsidDel="005A6B63">
            <w:rPr>
              <w:webHidden/>
            </w:rPr>
            <w:delText>8</w:delText>
          </w:r>
        </w:del>
      </w:ins>
    </w:p>
    <w:p w14:paraId="06345BB5" w14:textId="77777777" w:rsidR="008B4237" w:rsidDel="005A6B63" w:rsidRDefault="008B4237">
      <w:pPr>
        <w:pStyle w:val="TOC2"/>
        <w:rPr>
          <w:ins w:id="2629" w:author="john" w:date="2020-10-23T22:42:00Z"/>
          <w:del w:id="2630" w:author="John Clevenger" w:date="2023-11-18T14:49:00Z"/>
          <w:rFonts w:asciiTheme="minorHAnsi" w:eastAsiaTheme="minorEastAsia" w:hAnsiTheme="minorHAnsi" w:cstheme="minorBidi"/>
          <w:b w:val="0"/>
          <w:bCs w:val="0"/>
          <w:sz w:val="22"/>
          <w:szCs w:val="22"/>
        </w:rPr>
      </w:pPr>
      <w:ins w:id="2631" w:author="john" w:date="2020-10-23T22:42:00Z">
        <w:del w:id="2632" w:author="John Clevenger" w:date="2023-11-18T14:49:00Z">
          <w:r w:rsidRPr="003E4746" w:rsidDel="005A6B63">
            <w:rPr>
              <w:rStyle w:val="Hyperlink"/>
              <w:b w:val="0"/>
              <w:bCs w:val="0"/>
            </w:rPr>
            <w:delText>2.5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Judge Startup</w:delText>
          </w:r>
          <w:r w:rsidDel="005A6B63">
            <w:rPr>
              <w:webHidden/>
            </w:rPr>
            <w:tab/>
          </w:r>
        </w:del>
      </w:ins>
      <w:ins w:id="2633" w:author="john" w:date="2020-10-23T22:44:00Z">
        <w:del w:id="2634" w:author="John Clevenger" w:date="2023-11-18T14:49:00Z">
          <w:r w:rsidDel="005A6B63">
            <w:rPr>
              <w:webHidden/>
            </w:rPr>
            <w:delText>9</w:delText>
          </w:r>
        </w:del>
      </w:ins>
    </w:p>
    <w:p w14:paraId="21AEF51D" w14:textId="77777777" w:rsidR="008B4237" w:rsidDel="005A6B63" w:rsidRDefault="008B4237">
      <w:pPr>
        <w:pStyle w:val="TOC2"/>
        <w:rPr>
          <w:ins w:id="2635" w:author="john" w:date="2020-10-23T22:42:00Z"/>
          <w:del w:id="2636" w:author="John Clevenger" w:date="2023-11-18T14:49:00Z"/>
          <w:rFonts w:asciiTheme="minorHAnsi" w:eastAsiaTheme="minorEastAsia" w:hAnsiTheme="minorHAnsi" w:cstheme="minorBidi"/>
          <w:b w:val="0"/>
          <w:bCs w:val="0"/>
          <w:sz w:val="22"/>
          <w:szCs w:val="22"/>
        </w:rPr>
      </w:pPr>
      <w:ins w:id="2637" w:author="john" w:date="2020-10-23T22:42:00Z">
        <w:del w:id="2638" w:author="John Clevenger" w:date="2023-11-18T14:49:00Z">
          <w:r w:rsidRPr="003E4746" w:rsidDel="005A6B63">
            <w:rPr>
              <w:rStyle w:val="Hyperlink"/>
              <w:b w:val="0"/>
              <w:bCs w:val="0"/>
            </w:rPr>
            <w:delText>2.6</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Scoreboard Startup</w:delText>
          </w:r>
          <w:r w:rsidDel="005A6B63">
            <w:rPr>
              <w:webHidden/>
            </w:rPr>
            <w:tab/>
          </w:r>
        </w:del>
      </w:ins>
      <w:ins w:id="2639" w:author="john" w:date="2020-10-23T22:44:00Z">
        <w:del w:id="2640" w:author="John Clevenger" w:date="2023-11-18T14:49:00Z">
          <w:r w:rsidDel="005A6B63">
            <w:rPr>
              <w:webHidden/>
            </w:rPr>
            <w:delText>9</w:delText>
          </w:r>
        </w:del>
      </w:ins>
    </w:p>
    <w:p w14:paraId="4FFE2284" w14:textId="77777777" w:rsidR="008B4237" w:rsidDel="005A6B63" w:rsidRDefault="008B4237">
      <w:pPr>
        <w:pStyle w:val="TOC2"/>
        <w:rPr>
          <w:ins w:id="2641" w:author="john" w:date="2020-10-23T22:42:00Z"/>
          <w:del w:id="2642" w:author="John Clevenger" w:date="2023-11-18T14:49:00Z"/>
          <w:rFonts w:asciiTheme="minorHAnsi" w:eastAsiaTheme="minorEastAsia" w:hAnsiTheme="minorHAnsi" w:cstheme="minorBidi"/>
          <w:b w:val="0"/>
          <w:bCs w:val="0"/>
          <w:sz w:val="22"/>
          <w:szCs w:val="22"/>
        </w:rPr>
      </w:pPr>
      <w:ins w:id="2643" w:author="john" w:date="2020-10-23T22:42:00Z">
        <w:del w:id="2644" w:author="John Clevenger" w:date="2023-11-18T14:49:00Z">
          <w:r w:rsidRPr="003E4746" w:rsidDel="005A6B63">
            <w:rPr>
              <w:rStyle w:val="Hyperlink"/>
              <w:b w:val="0"/>
              <w:bCs w:val="0"/>
            </w:rPr>
            <w:delText>2.7</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Starting the Contest</w:delText>
          </w:r>
          <w:r w:rsidDel="005A6B63">
            <w:rPr>
              <w:webHidden/>
            </w:rPr>
            <w:tab/>
          </w:r>
        </w:del>
      </w:ins>
      <w:ins w:id="2645" w:author="john" w:date="2020-10-23T22:44:00Z">
        <w:del w:id="2646" w:author="John Clevenger" w:date="2023-11-18T14:49:00Z">
          <w:r w:rsidDel="005A6B63">
            <w:rPr>
              <w:webHidden/>
            </w:rPr>
            <w:delText>10</w:delText>
          </w:r>
        </w:del>
      </w:ins>
    </w:p>
    <w:p w14:paraId="637EF8A5" w14:textId="77777777" w:rsidR="008B4237" w:rsidDel="005A6B63" w:rsidRDefault="008B4237">
      <w:pPr>
        <w:pStyle w:val="TOC2"/>
        <w:rPr>
          <w:ins w:id="2647" w:author="john" w:date="2020-10-23T22:42:00Z"/>
          <w:del w:id="2648" w:author="John Clevenger" w:date="2023-11-18T14:49:00Z"/>
          <w:rFonts w:asciiTheme="minorHAnsi" w:eastAsiaTheme="minorEastAsia" w:hAnsiTheme="minorHAnsi" w:cstheme="minorBidi"/>
          <w:b w:val="0"/>
          <w:bCs w:val="0"/>
          <w:sz w:val="22"/>
          <w:szCs w:val="22"/>
        </w:rPr>
      </w:pPr>
      <w:ins w:id="2649" w:author="john" w:date="2020-10-23T22:42:00Z">
        <w:del w:id="2650" w:author="John Clevenger" w:date="2023-11-18T14:49:00Z">
          <w:r w:rsidRPr="003E4746" w:rsidDel="005A6B63">
            <w:rPr>
              <w:rStyle w:val="Hyperlink"/>
              <w:b w:val="0"/>
              <w:bCs w:val="0"/>
            </w:rPr>
            <w:delText>2.8</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Additional Information</w:delText>
          </w:r>
          <w:r w:rsidDel="005A6B63">
            <w:rPr>
              <w:webHidden/>
            </w:rPr>
            <w:tab/>
          </w:r>
        </w:del>
      </w:ins>
      <w:ins w:id="2651" w:author="john" w:date="2020-10-23T22:44:00Z">
        <w:del w:id="2652" w:author="John Clevenger" w:date="2023-11-18T14:49:00Z">
          <w:r w:rsidDel="005A6B63">
            <w:rPr>
              <w:webHidden/>
            </w:rPr>
            <w:delText>10</w:delText>
          </w:r>
        </w:del>
      </w:ins>
    </w:p>
    <w:p w14:paraId="1915B1DA" w14:textId="77777777" w:rsidR="008B4237" w:rsidDel="005A6B63" w:rsidRDefault="008B4237" w:rsidP="008B4237">
      <w:pPr>
        <w:pStyle w:val="TOC1"/>
        <w:rPr>
          <w:ins w:id="2653" w:author="john" w:date="2020-10-23T22:42:00Z"/>
          <w:del w:id="2654" w:author="John Clevenger" w:date="2023-11-18T14:49:00Z"/>
          <w:rFonts w:asciiTheme="minorHAnsi" w:eastAsiaTheme="minorEastAsia" w:hAnsiTheme="minorHAnsi" w:cstheme="minorBidi"/>
          <w:sz w:val="22"/>
          <w:szCs w:val="22"/>
        </w:rPr>
      </w:pPr>
      <w:ins w:id="2655" w:author="john" w:date="2020-10-23T22:42:00Z">
        <w:del w:id="2656" w:author="John Clevenger" w:date="2023-11-18T14:49:00Z">
          <w:r w:rsidRPr="003E4746" w:rsidDel="005A6B63">
            <w:rPr>
              <w:rStyle w:val="Hyperlink"/>
              <w:b w:val="0"/>
              <w:bCs w:val="0"/>
              <w:iCs w:val="0"/>
            </w:rPr>
            <w:delText>3</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Installation Details</w:delText>
          </w:r>
          <w:r w:rsidDel="005A6B63">
            <w:rPr>
              <w:webHidden/>
            </w:rPr>
            <w:tab/>
          </w:r>
        </w:del>
      </w:ins>
      <w:ins w:id="2657" w:author="john" w:date="2020-10-23T22:44:00Z">
        <w:del w:id="2658" w:author="John Clevenger" w:date="2023-11-18T14:49:00Z">
          <w:r w:rsidDel="005A6B63">
            <w:rPr>
              <w:webHidden/>
            </w:rPr>
            <w:delText>12</w:delText>
          </w:r>
        </w:del>
      </w:ins>
    </w:p>
    <w:p w14:paraId="7054BEDA" w14:textId="77777777" w:rsidR="008B4237" w:rsidDel="005A6B63" w:rsidRDefault="008B4237">
      <w:pPr>
        <w:pStyle w:val="TOC2"/>
        <w:rPr>
          <w:ins w:id="2659" w:author="john" w:date="2020-10-23T22:42:00Z"/>
          <w:del w:id="2660" w:author="John Clevenger" w:date="2023-11-18T14:49:00Z"/>
          <w:rFonts w:asciiTheme="minorHAnsi" w:eastAsiaTheme="minorEastAsia" w:hAnsiTheme="minorHAnsi" w:cstheme="minorBidi"/>
          <w:b w:val="0"/>
          <w:bCs w:val="0"/>
          <w:sz w:val="22"/>
          <w:szCs w:val="22"/>
        </w:rPr>
      </w:pPr>
      <w:ins w:id="2661" w:author="john" w:date="2020-10-23T22:42:00Z">
        <w:del w:id="2662" w:author="John Clevenger" w:date="2023-11-18T14:49:00Z">
          <w:r w:rsidRPr="003E4746" w:rsidDel="005A6B63">
            <w:rPr>
              <w:rStyle w:val="Hyperlink"/>
              <w:b w:val="0"/>
              <w:bCs w:val="0"/>
            </w:rPr>
            <w:delText>3.1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Installation</w:delText>
          </w:r>
          <w:r w:rsidDel="005A6B63">
            <w:rPr>
              <w:webHidden/>
            </w:rPr>
            <w:tab/>
          </w:r>
        </w:del>
      </w:ins>
      <w:ins w:id="2663" w:author="john" w:date="2020-10-23T22:44:00Z">
        <w:del w:id="2664" w:author="John Clevenger" w:date="2023-11-18T14:49:00Z">
          <w:r w:rsidDel="005A6B63">
            <w:rPr>
              <w:webHidden/>
            </w:rPr>
            <w:delText>12</w:delText>
          </w:r>
        </w:del>
      </w:ins>
    </w:p>
    <w:p w14:paraId="7E2A960C" w14:textId="77777777" w:rsidR="008B4237" w:rsidDel="005A6B63" w:rsidRDefault="008B4237">
      <w:pPr>
        <w:pStyle w:val="TOC2"/>
        <w:rPr>
          <w:ins w:id="2665" w:author="john" w:date="2020-10-23T22:42:00Z"/>
          <w:del w:id="2666" w:author="John Clevenger" w:date="2023-11-18T14:49:00Z"/>
          <w:rFonts w:asciiTheme="minorHAnsi" w:eastAsiaTheme="minorEastAsia" w:hAnsiTheme="minorHAnsi" w:cstheme="minorBidi"/>
          <w:b w:val="0"/>
          <w:bCs w:val="0"/>
          <w:sz w:val="22"/>
          <w:szCs w:val="22"/>
        </w:rPr>
      </w:pPr>
      <w:ins w:id="2667" w:author="john" w:date="2020-10-23T22:42:00Z">
        <w:del w:id="2668" w:author="John Clevenger" w:date="2023-11-18T14:49:00Z">
          <w:r w:rsidRPr="003E4746" w:rsidDel="005A6B63">
            <w:rPr>
              <w:rStyle w:val="Hyperlink"/>
              <w:b w:val="0"/>
              <w:bCs w:val="0"/>
            </w:rPr>
            <w:delText>3.2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Network / Firewall Requirements</w:delText>
          </w:r>
          <w:r w:rsidDel="005A6B63">
            <w:rPr>
              <w:webHidden/>
            </w:rPr>
            <w:tab/>
          </w:r>
        </w:del>
      </w:ins>
      <w:ins w:id="2669" w:author="john" w:date="2020-10-23T22:44:00Z">
        <w:del w:id="2670" w:author="John Clevenger" w:date="2023-11-18T14:49:00Z">
          <w:r w:rsidDel="005A6B63">
            <w:rPr>
              <w:webHidden/>
            </w:rPr>
            <w:delText>12</w:delText>
          </w:r>
        </w:del>
      </w:ins>
    </w:p>
    <w:p w14:paraId="42CB3715" w14:textId="77777777" w:rsidR="008B4237" w:rsidDel="005A6B63" w:rsidRDefault="008B4237">
      <w:pPr>
        <w:pStyle w:val="TOC2"/>
        <w:rPr>
          <w:ins w:id="2671" w:author="john" w:date="2020-10-23T22:42:00Z"/>
          <w:del w:id="2672" w:author="John Clevenger" w:date="2023-11-18T14:49:00Z"/>
          <w:rFonts w:asciiTheme="minorHAnsi" w:eastAsiaTheme="minorEastAsia" w:hAnsiTheme="minorHAnsi" w:cstheme="minorBidi"/>
          <w:b w:val="0"/>
          <w:bCs w:val="0"/>
          <w:sz w:val="22"/>
          <w:szCs w:val="22"/>
        </w:rPr>
      </w:pPr>
      <w:ins w:id="2673" w:author="john" w:date="2020-10-23T22:42:00Z">
        <w:del w:id="2674" w:author="John Clevenger" w:date="2023-11-18T14:49:00Z">
          <w:r w:rsidRPr="003E4746" w:rsidDel="005A6B63">
            <w:rPr>
              <w:rStyle w:val="Hyperlink"/>
              <w:b w:val="0"/>
              <w:bCs w:val="0"/>
            </w:rPr>
            <w:delText>3.3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Memory Limits</w:delText>
          </w:r>
          <w:r w:rsidDel="005A6B63">
            <w:rPr>
              <w:webHidden/>
            </w:rPr>
            <w:tab/>
          </w:r>
        </w:del>
      </w:ins>
      <w:ins w:id="2675" w:author="john" w:date="2020-10-23T22:44:00Z">
        <w:del w:id="2676" w:author="John Clevenger" w:date="2023-11-18T14:49:00Z">
          <w:r w:rsidDel="005A6B63">
            <w:rPr>
              <w:webHidden/>
            </w:rPr>
            <w:delText>13</w:delText>
          </w:r>
        </w:del>
      </w:ins>
    </w:p>
    <w:p w14:paraId="090CE9B0" w14:textId="77777777" w:rsidR="008B4237" w:rsidDel="005A6B63" w:rsidRDefault="008B4237">
      <w:pPr>
        <w:pStyle w:val="TOC2"/>
        <w:rPr>
          <w:ins w:id="2677" w:author="john" w:date="2020-10-23T22:42:00Z"/>
          <w:del w:id="2678" w:author="John Clevenger" w:date="2023-11-18T14:49:00Z"/>
          <w:rFonts w:asciiTheme="minorHAnsi" w:eastAsiaTheme="minorEastAsia" w:hAnsiTheme="minorHAnsi" w:cstheme="minorBidi"/>
          <w:b w:val="0"/>
          <w:bCs w:val="0"/>
          <w:sz w:val="22"/>
          <w:szCs w:val="22"/>
        </w:rPr>
      </w:pPr>
      <w:ins w:id="2679" w:author="john" w:date="2020-10-23T22:42:00Z">
        <w:del w:id="2680" w:author="John Clevenger" w:date="2023-11-18T14:49:00Z">
          <w:r w:rsidRPr="003E4746" w:rsidDel="005A6B63">
            <w:rPr>
              <w:rStyle w:val="Hyperlink"/>
              <w:b w:val="0"/>
              <w:bCs w:val="0"/>
            </w:rPr>
            <w:delText>3.4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Security Alerts</w:delText>
          </w:r>
          <w:r w:rsidDel="005A6B63">
            <w:rPr>
              <w:webHidden/>
            </w:rPr>
            <w:tab/>
          </w:r>
        </w:del>
      </w:ins>
      <w:ins w:id="2681" w:author="john" w:date="2020-10-23T22:44:00Z">
        <w:del w:id="2682" w:author="John Clevenger" w:date="2023-11-18T14:49:00Z">
          <w:r w:rsidDel="005A6B63">
            <w:rPr>
              <w:webHidden/>
            </w:rPr>
            <w:delText>14</w:delText>
          </w:r>
        </w:del>
      </w:ins>
    </w:p>
    <w:p w14:paraId="4F6DBC3C" w14:textId="77777777" w:rsidR="008B4237" w:rsidDel="005A6B63" w:rsidRDefault="008B4237">
      <w:pPr>
        <w:pStyle w:val="TOC2"/>
        <w:rPr>
          <w:ins w:id="2683" w:author="john" w:date="2020-10-23T22:42:00Z"/>
          <w:del w:id="2684" w:author="John Clevenger" w:date="2023-11-18T14:49:00Z"/>
          <w:rFonts w:asciiTheme="minorHAnsi" w:eastAsiaTheme="minorEastAsia" w:hAnsiTheme="minorHAnsi" w:cstheme="minorBidi"/>
          <w:b w:val="0"/>
          <w:bCs w:val="0"/>
          <w:sz w:val="22"/>
          <w:szCs w:val="22"/>
        </w:rPr>
      </w:pPr>
      <w:ins w:id="2685" w:author="john" w:date="2020-10-23T22:42:00Z">
        <w:del w:id="2686" w:author="John Clevenger" w:date="2023-11-18T14:49:00Z">
          <w:r w:rsidRPr="003E4746" w:rsidDel="005A6B63">
            <w:rPr>
              <w:rStyle w:val="Hyperlink"/>
              <w:b w:val="0"/>
              <w:bCs w:val="0"/>
            </w:rPr>
            <w:delText>3.5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Uninstall</w:delText>
          </w:r>
          <w:r w:rsidDel="005A6B63">
            <w:rPr>
              <w:webHidden/>
            </w:rPr>
            <w:tab/>
          </w:r>
        </w:del>
      </w:ins>
      <w:ins w:id="2687" w:author="john" w:date="2020-10-23T22:44:00Z">
        <w:del w:id="2688" w:author="John Clevenger" w:date="2023-11-18T14:49:00Z">
          <w:r w:rsidDel="005A6B63">
            <w:rPr>
              <w:webHidden/>
            </w:rPr>
            <w:delText>14</w:delText>
          </w:r>
        </w:del>
      </w:ins>
    </w:p>
    <w:p w14:paraId="3FDB2596" w14:textId="77777777" w:rsidR="008B4237" w:rsidDel="005A6B63" w:rsidRDefault="008B4237" w:rsidP="008B4237">
      <w:pPr>
        <w:pStyle w:val="TOC1"/>
        <w:rPr>
          <w:ins w:id="2689" w:author="john" w:date="2020-10-23T22:42:00Z"/>
          <w:del w:id="2690" w:author="John Clevenger" w:date="2023-11-18T14:49:00Z"/>
          <w:rFonts w:asciiTheme="minorHAnsi" w:eastAsiaTheme="minorEastAsia" w:hAnsiTheme="minorHAnsi" w:cstheme="minorBidi"/>
          <w:sz w:val="22"/>
          <w:szCs w:val="22"/>
        </w:rPr>
      </w:pPr>
      <w:ins w:id="2691" w:author="john" w:date="2020-10-23T22:42:00Z">
        <w:del w:id="2692" w:author="John Clevenger" w:date="2023-11-18T14:49:00Z">
          <w:r w:rsidRPr="003E4746" w:rsidDel="005A6B63">
            <w:rPr>
              <w:rStyle w:val="Hyperlink"/>
              <w:b w:val="0"/>
              <w:bCs w:val="0"/>
              <w:iCs w:val="0"/>
            </w:rPr>
            <w:delText>4</w:delText>
          </w:r>
          <w:r w:rsidDel="005A6B63">
            <w:rPr>
              <w:rFonts w:asciiTheme="minorHAnsi" w:eastAsiaTheme="minorEastAsia" w:hAnsiTheme="minorHAnsi" w:cstheme="minorBidi"/>
              <w:sz w:val="22"/>
              <w:szCs w:val="22"/>
            </w:rPr>
            <w:tab/>
          </w:r>
          <w:r w:rsidRPr="003E4746" w:rsidDel="005A6B63">
            <w:rPr>
              <w:rStyle w:val="Hyperlink"/>
              <w:rFonts w:cs="Arial"/>
              <w:b w:val="0"/>
              <w:bCs w:val="0"/>
              <w:iCs w:val="0"/>
            </w:rPr>
            <w:delText>PC</w:delText>
          </w:r>
          <w:r w:rsidRPr="003E4746" w:rsidDel="005A6B63">
            <w:rPr>
              <w:rStyle w:val="Hyperlink"/>
              <w:rFonts w:cs="Arial"/>
              <w:b w:val="0"/>
              <w:bCs w:val="0"/>
              <w:iCs w:val="0"/>
              <w:vertAlign w:val="superscript"/>
            </w:rPr>
            <w:delText>2</w:delText>
          </w:r>
          <w:r w:rsidRPr="003E4746" w:rsidDel="005A6B63">
            <w:rPr>
              <w:rStyle w:val="Hyperlink"/>
              <w:rFonts w:cs="Arial"/>
              <w:b w:val="0"/>
              <w:bCs w:val="0"/>
              <w:iCs w:val="0"/>
            </w:rPr>
            <w:delText xml:space="preserve">  </w:delText>
          </w:r>
          <w:r w:rsidRPr="003E4746" w:rsidDel="005A6B63">
            <w:rPr>
              <w:rStyle w:val="Hyperlink"/>
              <w:b w:val="0"/>
              <w:bCs w:val="0"/>
              <w:iCs w:val="0"/>
            </w:rPr>
            <w:delText>Initialization  Files</w:delText>
          </w:r>
          <w:r w:rsidDel="005A6B63">
            <w:rPr>
              <w:webHidden/>
            </w:rPr>
            <w:tab/>
          </w:r>
        </w:del>
      </w:ins>
      <w:ins w:id="2693" w:author="john" w:date="2020-10-23T22:44:00Z">
        <w:del w:id="2694" w:author="John Clevenger" w:date="2023-11-18T14:49:00Z">
          <w:r w:rsidDel="005A6B63">
            <w:rPr>
              <w:webHidden/>
            </w:rPr>
            <w:delText>16</w:delText>
          </w:r>
        </w:del>
      </w:ins>
    </w:p>
    <w:p w14:paraId="553DB286" w14:textId="77777777" w:rsidR="008B4237" w:rsidDel="005A6B63" w:rsidRDefault="008B4237">
      <w:pPr>
        <w:pStyle w:val="TOC2"/>
        <w:rPr>
          <w:ins w:id="2695" w:author="john" w:date="2020-10-23T22:42:00Z"/>
          <w:del w:id="2696" w:author="John Clevenger" w:date="2023-11-18T14:49:00Z"/>
          <w:rFonts w:asciiTheme="minorHAnsi" w:eastAsiaTheme="minorEastAsia" w:hAnsiTheme="minorHAnsi" w:cstheme="minorBidi"/>
          <w:b w:val="0"/>
          <w:bCs w:val="0"/>
          <w:sz w:val="22"/>
          <w:szCs w:val="22"/>
        </w:rPr>
      </w:pPr>
      <w:ins w:id="2697" w:author="john" w:date="2020-10-23T22:42:00Z">
        <w:del w:id="2698" w:author="John Clevenger" w:date="2023-11-18T14:49:00Z">
          <w:r w:rsidRPr="003E4746" w:rsidDel="005A6B63">
            <w:rPr>
              <w:rStyle w:val="Hyperlink"/>
              <w:b w:val="0"/>
              <w:bCs w:val="0"/>
            </w:rPr>
            <w:delText>4.1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 xml:space="preserve">The </w:delText>
          </w:r>
          <w:r w:rsidRPr="003E4746" w:rsidDel="005A6B63">
            <w:rPr>
              <w:rStyle w:val="Hyperlink"/>
              <w:b w:val="0"/>
              <w:bCs w:val="0"/>
              <w:i/>
            </w:rPr>
            <w:delText>pc2v9.ini</w:delText>
          </w:r>
          <w:r w:rsidRPr="003E4746" w:rsidDel="005A6B63">
            <w:rPr>
              <w:rStyle w:val="Hyperlink"/>
              <w:b w:val="0"/>
              <w:bCs w:val="0"/>
            </w:rPr>
            <w:delText xml:space="preserve">  file</w:delText>
          </w:r>
          <w:r w:rsidDel="005A6B63">
            <w:rPr>
              <w:webHidden/>
            </w:rPr>
            <w:tab/>
          </w:r>
        </w:del>
      </w:ins>
      <w:ins w:id="2699" w:author="john" w:date="2020-10-23T22:44:00Z">
        <w:del w:id="2700" w:author="John Clevenger" w:date="2023-11-18T14:49:00Z">
          <w:r w:rsidDel="005A6B63">
            <w:rPr>
              <w:webHidden/>
            </w:rPr>
            <w:delText>16</w:delText>
          </w:r>
        </w:del>
      </w:ins>
    </w:p>
    <w:p w14:paraId="3AF6A003" w14:textId="77777777" w:rsidR="008B4237" w:rsidDel="005A6B63" w:rsidRDefault="008B4237">
      <w:pPr>
        <w:pStyle w:val="TOC2"/>
        <w:rPr>
          <w:ins w:id="2701" w:author="john" w:date="2020-10-23T22:42:00Z"/>
          <w:del w:id="2702" w:author="John Clevenger" w:date="2023-11-18T14:49:00Z"/>
          <w:rFonts w:asciiTheme="minorHAnsi" w:eastAsiaTheme="minorEastAsia" w:hAnsiTheme="minorHAnsi" w:cstheme="minorBidi"/>
          <w:b w:val="0"/>
          <w:bCs w:val="0"/>
          <w:sz w:val="22"/>
          <w:szCs w:val="22"/>
        </w:rPr>
      </w:pPr>
      <w:ins w:id="2703" w:author="john" w:date="2020-10-23T22:42:00Z">
        <w:del w:id="2704" w:author="John Clevenger" w:date="2023-11-18T14:49:00Z">
          <w:r w:rsidRPr="003E4746" w:rsidDel="005A6B63">
            <w:rPr>
              <w:rStyle w:val="Hyperlink"/>
              <w:b w:val="0"/>
              <w:bCs w:val="0"/>
            </w:rPr>
            <w:delText>4.2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Other Initialization Files</w:delText>
          </w:r>
          <w:r w:rsidDel="005A6B63">
            <w:rPr>
              <w:webHidden/>
            </w:rPr>
            <w:tab/>
          </w:r>
        </w:del>
      </w:ins>
      <w:ins w:id="2705" w:author="john" w:date="2020-10-23T22:44:00Z">
        <w:del w:id="2706" w:author="John Clevenger" w:date="2023-11-18T14:49:00Z">
          <w:r w:rsidDel="005A6B63">
            <w:rPr>
              <w:webHidden/>
            </w:rPr>
            <w:delText>18</w:delText>
          </w:r>
        </w:del>
      </w:ins>
    </w:p>
    <w:p w14:paraId="22656B0F" w14:textId="77777777" w:rsidR="008B4237" w:rsidDel="005A6B63" w:rsidRDefault="008B4237" w:rsidP="008B4237">
      <w:pPr>
        <w:pStyle w:val="TOC1"/>
        <w:rPr>
          <w:ins w:id="2707" w:author="john" w:date="2020-10-23T22:42:00Z"/>
          <w:del w:id="2708" w:author="John Clevenger" w:date="2023-11-18T14:49:00Z"/>
          <w:rFonts w:asciiTheme="minorHAnsi" w:eastAsiaTheme="minorEastAsia" w:hAnsiTheme="minorHAnsi" w:cstheme="minorBidi"/>
          <w:sz w:val="22"/>
          <w:szCs w:val="22"/>
        </w:rPr>
      </w:pPr>
      <w:ins w:id="2709" w:author="john" w:date="2020-10-23T22:42:00Z">
        <w:del w:id="2710" w:author="John Clevenger" w:date="2023-11-18T14:49:00Z">
          <w:r w:rsidRPr="003E4746" w:rsidDel="005A6B63">
            <w:rPr>
              <w:rStyle w:val="Hyperlink"/>
              <w:b w:val="0"/>
              <w:bCs w:val="0"/>
              <w:iCs w:val="0"/>
            </w:rPr>
            <w:delText>5</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Startup Procedures</w:delText>
          </w:r>
          <w:r w:rsidDel="005A6B63">
            <w:rPr>
              <w:webHidden/>
            </w:rPr>
            <w:tab/>
          </w:r>
        </w:del>
      </w:ins>
      <w:ins w:id="2711" w:author="john" w:date="2020-10-23T22:44:00Z">
        <w:del w:id="2712" w:author="John Clevenger" w:date="2023-11-18T14:49:00Z">
          <w:r w:rsidDel="005A6B63">
            <w:rPr>
              <w:webHidden/>
            </w:rPr>
            <w:delText>19</w:delText>
          </w:r>
        </w:del>
      </w:ins>
    </w:p>
    <w:p w14:paraId="27C8DB5E" w14:textId="77777777" w:rsidR="008B4237" w:rsidDel="005A6B63" w:rsidRDefault="008B4237">
      <w:pPr>
        <w:pStyle w:val="TOC2"/>
        <w:rPr>
          <w:ins w:id="2713" w:author="john" w:date="2020-10-23T22:42:00Z"/>
          <w:del w:id="2714" w:author="John Clevenger" w:date="2023-11-18T14:49:00Z"/>
          <w:rFonts w:asciiTheme="minorHAnsi" w:eastAsiaTheme="minorEastAsia" w:hAnsiTheme="minorHAnsi" w:cstheme="minorBidi"/>
          <w:b w:val="0"/>
          <w:bCs w:val="0"/>
          <w:sz w:val="22"/>
          <w:szCs w:val="22"/>
        </w:rPr>
      </w:pPr>
      <w:ins w:id="2715" w:author="john" w:date="2020-10-23T22:42:00Z">
        <w:del w:id="2716" w:author="John Clevenger" w:date="2023-11-18T14:49:00Z">
          <w:r w:rsidRPr="003E4746" w:rsidDel="005A6B63">
            <w:rPr>
              <w:rStyle w:val="Hyperlink"/>
              <w:b w:val="0"/>
              <w:bCs w:val="0"/>
            </w:rPr>
            <w:delText>5.1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Built-in Commands</w:delText>
          </w:r>
          <w:r w:rsidDel="005A6B63">
            <w:rPr>
              <w:webHidden/>
            </w:rPr>
            <w:tab/>
          </w:r>
        </w:del>
      </w:ins>
      <w:ins w:id="2717" w:author="john" w:date="2020-10-23T22:44:00Z">
        <w:del w:id="2718" w:author="John Clevenger" w:date="2023-11-18T14:49:00Z">
          <w:r w:rsidDel="005A6B63">
            <w:rPr>
              <w:webHidden/>
            </w:rPr>
            <w:delText>19</w:delText>
          </w:r>
        </w:del>
      </w:ins>
    </w:p>
    <w:p w14:paraId="5F947279" w14:textId="77777777" w:rsidR="008B4237" w:rsidDel="005A6B63" w:rsidRDefault="008B4237">
      <w:pPr>
        <w:pStyle w:val="TOC2"/>
        <w:rPr>
          <w:ins w:id="2719" w:author="john" w:date="2020-10-23T22:42:00Z"/>
          <w:del w:id="2720" w:author="John Clevenger" w:date="2023-11-18T14:49:00Z"/>
          <w:rFonts w:asciiTheme="minorHAnsi" w:eastAsiaTheme="minorEastAsia" w:hAnsiTheme="minorHAnsi" w:cstheme="minorBidi"/>
          <w:b w:val="0"/>
          <w:bCs w:val="0"/>
          <w:sz w:val="22"/>
          <w:szCs w:val="22"/>
        </w:rPr>
      </w:pPr>
      <w:ins w:id="2721" w:author="john" w:date="2020-10-23T22:42:00Z">
        <w:del w:id="2722" w:author="John Clevenger" w:date="2023-11-18T14:49:00Z">
          <w:r w:rsidRPr="003E4746" w:rsidDel="005A6B63">
            <w:rPr>
              <w:rStyle w:val="Hyperlink"/>
              <w:b w:val="0"/>
              <w:bCs w:val="0"/>
            </w:rPr>
            <w:delText>5.2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Server Startup</w:delText>
          </w:r>
          <w:r w:rsidDel="005A6B63">
            <w:rPr>
              <w:webHidden/>
            </w:rPr>
            <w:tab/>
          </w:r>
        </w:del>
      </w:ins>
      <w:ins w:id="2723" w:author="john" w:date="2020-10-23T22:44:00Z">
        <w:del w:id="2724" w:author="John Clevenger" w:date="2023-11-18T14:49:00Z">
          <w:r w:rsidDel="005A6B63">
            <w:rPr>
              <w:webHidden/>
            </w:rPr>
            <w:delText>20</w:delText>
          </w:r>
        </w:del>
      </w:ins>
    </w:p>
    <w:p w14:paraId="5CF8772E" w14:textId="77777777" w:rsidR="008B4237" w:rsidDel="005A6B63" w:rsidRDefault="008B4237">
      <w:pPr>
        <w:pStyle w:val="TOC3"/>
        <w:rPr>
          <w:ins w:id="2725" w:author="john" w:date="2020-10-23T22:42:00Z"/>
          <w:del w:id="2726" w:author="John Clevenger" w:date="2023-11-18T14:49:00Z"/>
          <w:rFonts w:asciiTheme="minorHAnsi" w:eastAsiaTheme="minorEastAsia" w:hAnsiTheme="minorHAnsi" w:cstheme="minorBidi"/>
          <w:sz w:val="22"/>
          <w:szCs w:val="22"/>
        </w:rPr>
      </w:pPr>
      <w:ins w:id="2727" w:author="john" w:date="2020-10-23T22:42:00Z">
        <w:del w:id="2728" w:author="John Clevenger" w:date="2023-11-18T14:49:00Z">
          <w:r w:rsidRPr="003E4746" w:rsidDel="005A6B63">
            <w:rPr>
              <w:rStyle w:val="Hyperlink"/>
            </w:rPr>
            <w:delText>5.2.1</w:delText>
          </w:r>
          <w:r w:rsidDel="005A6B63">
            <w:rPr>
              <w:rFonts w:asciiTheme="minorHAnsi" w:eastAsiaTheme="minorEastAsia" w:hAnsiTheme="minorHAnsi" w:cstheme="minorBidi"/>
              <w:sz w:val="22"/>
              <w:szCs w:val="22"/>
            </w:rPr>
            <w:tab/>
          </w:r>
          <w:r w:rsidRPr="003E4746" w:rsidDel="005A6B63">
            <w:rPr>
              <w:rStyle w:val="Hyperlink"/>
            </w:rPr>
            <w:delText>Non-GUI Server Startup</w:delText>
          </w:r>
          <w:r w:rsidDel="005A6B63">
            <w:rPr>
              <w:webHidden/>
            </w:rPr>
            <w:tab/>
          </w:r>
        </w:del>
      </w:ins>
      <w:ins w:id="2729" w:author="john" w:date="2020-10-23T22:44:00Z">
        <w:del w:id="2730" w:author="John Clevenger" w:date="2023-11-18T14:49:00Z">
          <w:r w:rsidDel="005A6B63">
            <w:rPr>
              <w:webHidden/>
            </w:rPr>
            <w:delText>22</w:delText>
          </w:r>
        </w:del>
      </w:ins>
    </w:p>
    <w:p w14:paraId="4300F6C7" w14:textId="77777777" w:rsidR="008B4237" w:rsidDel="005A6B63" w:rsidRDefault="008B4237">
      <w:pPr>
        <w:pStyle w:val="TOC2"/>
        <w:rPr>
          <w:ins w:id="2731" w:author="john" w:date="2020-10-23T22:42:00Z"/>
          <w:del w:id="2732" w:author="John Clevenger" w:date="2023-11-18T14:49:00Z"/>
          <w:rFonts w:asciiTheme="minorHAnsi" w:eastAsiaTheme="minorEastAsia" w:hAnsiTheme="minorHAnsi" w:cstheme="minorBidi"/>
          <w:b w:val="0"/>
          <w:bCs w:val="0"/>
          <w:sz w:val="22"/>
          <w:szCs w:val="22"/>
        </w:rPr>
      </w:pPr>
      <w:ins w:id="2733" w:author="john" w:date="2020-10-23T22:42:00Z">
        <w:del w:id="2734" w:author="John Clevenger" w:date="2023-11-18T14:49:00Z">
          <w:r w:rsidRPr="003E4746" w:rsidDel="005A6B63">
            <w:rPr>
              <w:rStyle w:val="Hyperlink"/>
              <w:b w:val="0"/>
              <w:bCs w:val="0"/>
            </w:rPr>
            <w:delText>5.3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Server GUI Controls</w:delText>
          </w:r>
          <w:r w:rsidDel="005A6B63">
            <w:rPr>
              <w:webHidden/>
            </w:rPr>
            <w:tab/>
          </w:r>
        </w:del>
      </w:ins>
      <w:ins w:id="2735" w:author="john" w:date="2020-10-23T22:44:00Z">
        <w:del w:id="2736" w:author="John Clevenger" w:date="2023-11-18T14:49:00Z">
          <w:r w:rsidDel="005A6B63">
            <w:rPr>
              <w:webHidden/>
            </w:rPr>
            <w:delText>22</w:delText>
          </w:r>
        </w:del>
      </w:ins>
    </w:p>
    <w:p w14:paraId="17080CAF" w14:textId="77777777" w:rsidR="008B4237" w:rsidDel="005A6B63" w:rsidRDefault="008B4237">
      <w:pPr>
        <w:pStyle w:val="TOC3"/>
        <w:rPr>
          <w:ins w:id="2737" w:author="john" w:date="2020-10-23T22:42:00Z"/>
          <w:del w:id="2738" w:author="John Clevenger" w:date="2023-11-18T14:49:00Z"/>
          <w:rFonts w:asciiTheme="minorHAnsi" w:eastAsiaTheme="minorEastAsia" w:hAnsiTheme="minorHAnsi" w:cstheme="minorBidi"/>
          <w:sz w:val="22"/>
          <w:szCs w:val="22"/>
        </w:rPr>
      </w:pPr>
      <w:ins w:id="2739" w:author="john" w:date="2020-10-23T22:42:00Z">
        <w:del w:id="2740" w:author="John Clevenger" w:date="2023-11-18T14:49:00Z">
          <w:r w:rsidRPr="003E4746" w:rsidDel="005A6B63">
            <w:rPr>
              <w:rStyle w:val="Hyperlink"/>
            </w:rPr>
            <w:delText>5.3.1</w:delText>
          </w:r>
          <w:r w:rsidDel="005A6B63">
            <w:rPr>
              <w:rFonts w:asciiTheme="minorHAnsi" w:eastAsiaTheme="minorEastAsia" w:hAnsiTheme="minorHAnsi" w:cstheme="minorBidi"/>
              <w:sz w:val="22"/>
              <w:szCs w:val="22"/>
            </w:rPr>
            <w:tab/>
          </w:r>
          <w:r w:rsidRPr="003E4746" w:rsidDel="005A6B63">
            <w:rPr>
              <w:rStyle w:val="Hyperlink"/>
            </w:rPr>
            <w:delText>Adding Sites</w:delText>
          </w:r>
          <w:r w:rsidDel="005A6B63">
            <w:rPr>
              <w:webHidden/>
            </w:rPr>
            <w:tab/>
          </w:r>
        </w:del>
      </w:ins>
      <w:ins w:id="2741" w:author="john" w:date="2020-10-23T22:44:00Z">
        <w:del w:id="2742" w:author="John Clevenger" w:date="2023-11-18T14:49:00Z">
          <w:r w:rsidDel="005A6B63">
            <w:rPr>
              <w:webHidden/>
            </w:rPr>
            <w:delText>23</w:delText>
          </w:r>
        </w:del>
      </w:ins>
    </w:p>
    <w:p w14:paraId="2ADB47A1" w14:textId="77777777" w:rsidR="008B4237" w:rsidDel="005A6B63" w:rsidRDefault="008B4237">
      <w:pPr>
        <w:pStyle w:val="TOC3"/>
        <w:rPr>
          <w:ins w:id="2743" w:author="john" w:date="2020-10-23T22:42:00Z"/>
          <w:del w:id="2744" w:author="John Clevenger" w:date="2023-11-18T14:49:00Z"/>
          <w:rFonts w:asciiTheme="minorHAnsi" w:eastAsiaTheme="minorEastAsia" w:hAnsiTheme="minorHAnsi" w:cstheme="minorBidi"/>
          <w:sz w:val="22"/>
          <w:szCs w:val="22"/>
        </w:rPr>
      </w:pPr>
      <w:ins w:id="2745" w:author="john" w:date="2020-10-23T22:42:00Z">
        <w:del w:id="2746" w:author="John Clevenger" w:date="2023-11-18T14:49:00Z">
          <w:r w:rsidRPr="003E4746" w:rsidDel="005A6B63">
            <w:rPr>
              <w:rStyle w:val="Hyperlink"/>
            </w:rPr>
            <w:delText>5.3.2</w:delText>
          </w:r>
          <w:r w:rsidDel="005A6B63">
            <w:rPr>
              <w:rFonts w:asciiTheme="minorHAnsi" w:eastAsiaTheme="minorEastAsia" w:hAnsiTheme="minorHAnsi" w:cstheme="minorBidi"/>
              <w:sz w:val="22"/>
              <w:szCs w:val="22"/>
            </w:rPr>
            <w:tab/>
          </w:r>
          <w:r w:rsidRPr="003E4746" w:rsidDel="005A6B63">
            <w:rPr>
              <w:rStyle w:val="Hyperlink"/>
            </w:rPr>
            <w:delText>Restarting / Reconnecting Servers</w:delText>
          </w:r>
          <w:r w:rsidDel="005A6B63">
            <w:rPr>
              <w:webHidden/>
            </w:rPr>
            <w:tab/>
          </w:r>
        </w:del>
      </w:ins>
      <w:ins w:id="2747" w:author="john" w:date="2020-10-23T22:44:00Z">
        <w:del w:id="2748" w:author="John Clevenger" w:date="2023-11-18T14:49:00Z">
          <w:r w:rsidDel="005A6B63">
            <w:rPr>
              <w:webHidden/>
            </w:rPr>
            <w:delText>24</w:delText>
          </w:r>
        </w:del>
      </w:ins>
    </w:p>
    <w:p w14:paraId="3957ABDA" w14:textId="77777777" w:rsidR="008B4237" w:rsidDel="005A6B63" w:rsidRDefault="008B4237">
      <w:pPr>
        <w:pStyle w:val="TOC3"/>
        <w:rPr>
          <w:ins w:id="2749" w:author="john" w:date="2020-10-23T22:42:00Z"/>
          <w:del w:id="2750" w:author="John Clevenger" w:date="2023-11-18T14:49:00Z"/>
          <w:rFonts w:asciiTheme="minorHAnsi" w:eastAsiaTheme="minorEastAsia" w:hAnsiTheme="minorHAnsi" w:cstheme="minorBidi"/>
          <w:sz w:val="22"/>
          <w:szCs w:val="22"/>
        </w:rPr>
      </w:pPr>
      <w:ins w:id="2751" w:author="john" w:date="2020-10-23T22:42:00Z">
        <w:del w:id="2752" w:author="John Clevenger" w:date="2023-11-18T14:49:00Z">
          <w:r w:rsidRPr="003E4746" w:rsidDel="005A6B63">
            <w:rPr>
              <w:rStyle w:val="Hyperlink"/>
            </w:rPr>
            <w:delText>5.3.3</w:delText>
          </w:r>
          <w:r w:rsidDel="005A6B63">
            <w:rPr>
              <w:rFonts w:asciiTheme="minorHAnsi" w:eastAsiaTheme="minorEastAsia" w:hAnsiTheme="minorHAnsi" w:cstheme="minorBidi"/>
              <w:sz w:val="22"/>
              <w:szCs w:val="22"/>
            </w:rPr>
            <w:tab/>
          </w:r>
          <w:r w:rsidRPr="003E4746" w:rsidDel="005A6B63">
            <w:rPr>
              <w:rStyle w:val="Hyperlink"/>
            </w:rPr>
            <w:delText>Connections and Logins</w:delText>
          </w:r>
          <w:r w:rsidDel="005A6B63">
            <w:rPr>
              <w:webHidden/>
            </w:rPr>
            <w:tab/>
          </w:r>
        </w:del>
      </w:ins>
      <w:ins w:id="2753" w:author="john" w:date="2020-10-23T22:44:00Z">
        <w:del w:id="2754" w:author="John Clevenger" w:date="2023-11-18T14:49:00Z">
          <w:r w:rsidDel="005A6B63">
            <w:rPr>
              <w:webHidden/>
            </w:rPr>
            <w:delText>26</w:delText>
          </w:r>
        </w:del>
      </w:ins>
    </w:p>
    <w:p w14:paraId="7368A528" w14:textId="77777777" w:rsidR="008B4237" w:rsidDel="005A6B63" w:rsidRDefault="008B4237">
      <w:pPr>
        <w:pStyle w:val="TOC3"/>
        <w:rPr>
          <w:ins w:id="2755" w:author="john" w:date="2020-10-23T22:42:00Z"/>
          <w:del w:id="2756" w:author="John Clevenger" w:date="2023-11-18T14:49:00Z"/>
          <w:rFonts w:asciiTheme="minorHAnsi" w:eastAsiaTheme="minorEastAsia" w:hAnsiTheme="minorHAnsi" w:cstheme="minorBidi"/>
          <w:sz w:val="22"/>
          <w:szCs w:val="22"/>
        </w:rPr>
      </w:pPr>
      <w:ins w:id="2757" w:author="john" w:date="2020-10-23T22:42:00Z">
        <w:del w:id="2758" w:author="John Clevenger" w:date="2023-11-18T14:49:00Z">
          <w:r w:rsidRPr="003E4746" w:rsidDel="005A6B63">
            <w:rPr>
              <w:rStyle w:val="Hyperlink"/>
            </w:rPr>
            <w:delText>5.3.4</w:delText>
          </w:r>
          <w:r w:rsidDel="005A6B63">
            <w:rPr>
              <w:rFonts w:asciiTheme="minorHAnsi" w:eastAsiaTheme="minorEastAsia" w:hAnsiTheme="minorHAnsi" w:cstheme="minorBidi"/>
              <w:sz w:val="22"/>
              <w:szCs w:val="22"/>
            </w:rPr>
            <w:tab/>
          </w:r>
          <w:r w:rsidRPr="003E4746" w:rsidDel="005A6B63">
            <w:rPr>
              <w:rStyle w:val="Hyperlink"/>
            </w:rPr>
            <w:delText>Additional Server GUI Controls</w:delText>
          </w:r>
          <w:r w:rsidDel="005A6B63">
            <w:rPr>
              <w:webHidden/>
            </w:rPr>
            <w:tab/>
          </w:r>
        </w:del>
      </w:ins>
      <w:ins w:id="2759" w:author="john" w:date="2020-10-23T22:44:00Z">
        <w:del w:id="2760" w:author="John Clevenger" w:date="2023-11-18T14:49:00Z">
          <w:r w:rsidDel="005A6B63">
            <w:rPr>
              <w:webHidden/>
            </w:rPr>
            <w:delText>26</w:delText>
          </w:r>
        </w:del>
      </w:ins>
    </w:p>
    <w:p w14:paraId="1094DD01" w14:textId="77777777" w:rsidR="008B4237" w:rsidDel="005A6B63" w:rsidRDefault="008B4237">
      <w:pPr>
        <w:pStyle w:val="TOC2"/>
        <w:rPr>
          <w:ins w:id="2761" w:author="john" w:date="2020-10-23T22:42:00Z"/>
          <w:del w:id="2762" w:author="John Clevenger" w:date="2023-11-18T14:49:00Z"/>
          <w:rFonts w:asciiTheme="minorHAnsi" w:eastAsiaTheme="minorEastAsia" w:hAnsiTheme="minorHAnsi" w:cstheme="minorBidi"/>
          <w:b w:val="0"/>
          <w:bCs w:val="0"/>
          <w:sz w:val="22"/>
          <w:szCs w:val="22"/>
        </w:rPr>
      </w:pPr>
      <w:ins w:id="2763" w:author="john" w:date="2020-10-23T22:42:00Z">
        <w:del w:id="2764" w:author="John Clevenger" w:date="2023-11-18T14:49:00Z">
          <w:r w:rsidRPr="003E4746" w:rsidDel="005A6B63">
            <w:rPr>
              <w:rStyle w:val="Hyperlink"/>
              <w:b w:val="0"/>
              <w:bCs w:val="0"/>
            </w:rPr>
            <w:delText>5.4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Starting Clients</w:delText>
          </w:r>
          <w:r w:rsidDel="005A6B63">
            <w:rPr>
              <w:webHidden/>
            </w:rPr>
            <w:tab/>
          </w:r>
        </w:del>
      </w:ins>
      <w:ins w:id="2765" w:author="john" w:date="2020-10-23T22:44:00Z">
        <w:del w:id="2766" w:author="John Clevenger" w:date="2023-11-18T14:49:00Z">
          <w:r w:rsidDel="005A6B63">
            <w:rPr>
              <w:webHidden/>
            </w:rPr>
            <w:delText>26</w:delText>
          </w:r>
        </w:del>
      </w:ins>
    </w:p>
    <w:p w14:paraId="39EF3160" w14:textId="77777777" w:rsidR="008B4237" w:rsidDel="005A6B63" w:rsidRDefault="008B4237">
      <w:pPr>
        <w:pStyle w:val="TOC2"/>
        <w:rPr>
          <w:ins w:id="2767" w:author="john" w:date="2020-10-23T22:42:00Z"/>
          <w:del w:id="2768" w:author="John Clevenger" w:date="2023-11-18T14:49:00Z"/>
          <w:rFonts w:asciiTheme="minorHAnsi" w:eastAsiaTheme="minorEastAsia" w:hAnsiTheme="minorHAnsi" w:cstheme="minorBidi"/>
          <w:b w:val="0"/>
          <w:bCs w:val="0"/>
          <w:sz w:val="22"/>
          <w:szCs w:val="22"/>
        </w:rPr>
      </w:pPr>
      <w:ins w:id="2769" w:author="john" w:date="2020-10-23T22:42:00Z">
        <w:del w:id="2770" w:author="John Clevenger" w:date="2023-11-18T14:49:00Z">
          <w:r w:rsidRPr="003E4746" w:rsidDel="005A6B63">
            <w:rPr>
              <w:rStyle w:val="Hyperlink"/>
              <w:b w:val="0"/>
              <w:bCs w:val="0"/>
            </w:rPr>
            <w:delText>5.5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Profiles</w:delText>
          </w:r>
          <w:r w:rsidDel="005A6B63">
            <w:rPr>
              <w:webHidden/>
            </w:rPr>
            <w:tab/>
          </w:r>
        </w:del>
      </w:ins>
      <w:ins w:id="2771" w:author="john" w:date="2020-10-23T22:44:00Z">
        <w:del w:id="2772" w:author="John Clevenger" w:date="2023-11-18T14:49:00Z">
          <w:r w:rsidDel="005A6B63">
            <w:rPr>
              <w:webHidden/>
            </w:rPr>
            <w:delText>27</w:delText>
          </w:r>
        </w:del>
      </w:ins>
    </w:p>
    <w:p w14:paraId="28460AB1" w14:textId="77777777" w:rsidR="008B4237" w:rsidDel="005A6B63" w:rsidRDefault="008B4237" w:rsidP="008B4237">
      <w:pPr>
        <w:pStyle w:val="TOC1"/>
        <w:rPr>
          <w:ins w:id="2773" w:author="john" w:date="2020-10-23T22:42:00Z"/>
          <w:del w:id="2774" w:author="John Clevenger" w:date="2023-11-18T14:49:00Z"/>
          <w:rFonts w:asciiTheme="minorHAnsi" w:eastAsiaTheme="minorEastAsia" w:hAnsiTheme="minorHAnsi" w:cstheme="minorBidi"/>
          <w:sz w:val="22"/>
          <w:szCs w:val="22"/>
        </w:rPr>
      </w:pPr>
      <w:ins w:id="2775" w:author="john" w:date="2020-10-23T22:42:00Z">
        <w:del w:id="2776" w:author="John Clevenger" w:date="2023-11-18T14:49:00Z">
          <w:r w:rsidRPr="003E4746" w:rsidDel="005A6B63">
            <w:rPr>
              <w:rStyle w:val="Hyperlink"/>
              <w:b w:val="0"/>
              <w:bCs w:val="0"/>
              <w:iCs w:val="0"/>
            </w:rPr>
            <w:delText>6</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Interactive Contest Configuration</w:delText>
          </w:r>
          <w:r w:rsidDel="005A6B63">
            <w:rPr>
              <w:webHidden/>
            </w:rPr>
            <w:tab/>
          </w:r>
        </w:del>
      </w:ins>
      <w:ins w:id="2777" w:author="john" w:date="2020-10-23T22:44:00Z">
        <w:del w:id="2778" w:author="John Clevenger" w:date="2023-11-18T14:49:00Z">
          <w:r w:rsidDel="005A6B63">
            <w:rPr>
              <w:webHidden/>
            </w:rPr>
            <w:delText>32</w:delText>
          </w:r>
        </w:del>
      </w:ins>
    </w:p>
    <w:p w14:paraId="2214E179" w14:textId="77777777" w:rsidR="008B4237" w:rsidDel="005A6B63" w:rsidRDefault="008B4237">
      <w:pPr>
        <w:pStyle w:val="TOC2"/>
        <w:rPr>
          <w:ins w:id="2779" w:author="john" w:date="2020-10-23T22:42:00Z"/>
          <w:del w:id="2780" w:author="John Clevenger" w:date="2023-11-18T14:49:00Z"/>
          <w:rFonts w:asciiTheme="minorHAnsi" w:eastAsiaTheme="minorEastAsia" w:hAnsiTheme="minorHAnsi" w:cstheme="minorBidi"/>
          <w:b w:val="0"/>
          <w:bCs w:val="0"/>
          <w:sz w:val="22"/>
          <w:szCs w:val="22"/>
        </w:rPr>
      </w:pPr>
      <w:ins w:id="2781" w:author="john" w:date="2020-10-23T22:42:00Z">
        <w:del w:id="2782" w:author="John Clevenger" w:date="2023-11-18T14:49:00Z">
          <w:r w:rsidRPr="003E4746" w:rsidDel="005A6B63">
            <w:rPr>
              <w:rStyle w:val="Hyperlink"/>
              <w:b w:val="0"/>
              <w:bCs w:val="0"/>
            </w:rPr>
            <w:delText>6.1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Administrator Login</w:delText>
          </w:r>
          <w:r w:rsidDel="005A6B63">
            <w:rPr>
              <w:webHidden/>
            </w:rPr>
            <w:tab/>
          </w:r>
        </w:del>
      </w:ins>
      <w:ins w:id="2783" w:author="john" w:date="2020-10-23T22:44:00Z">
        <w:del w:id="2784" w:author="John Clevenger" w:date="2023-11-18T14:49:00Z">
          <w:r w:rsidDel="005A6B63">
            <w:rPr>
              <w:webHidden/>
            </w:rPr>
            <w:delText>32</w:delText>
          </w:r>
        </w:del>
      </w:ins>
    </w:p>
    <w:p w14:paraId="161AA924" w14:textId="77777777" w:rsidR="008B4237" w:rsidDel="005A6B63" w:rsidRDefault="008B4237">
      <w:pPr>
        <w:pStyle w:val="TOC2"/>
        <w:rPr>
          <w:ins w:id="2785" w:author="john" w:date="2020-10-23T22:42:00Z"/>
          <w:del w:id="2786" w:author="John Clevenger" w:date="2023-11-18T14:49:00Z"/>
          <w:rFonts w:asciiTheme="minorHAnsi" w:eastAsiaTheme="minorEastAsia" w:hAnsiTheme="minorHAnsi" w:cstheme="minorBidi"/>
          <w:b w:val="0"/>
          <w:bCs w:val="0"/>
          <w:sz w:val="22"/>
          <w:szCs w:val="22"/>
        </w:rPr>
      </w:pPr>
      <w:ins w:id="2787" w:author="john" w:date="2020-10-23T22:42:00Z">
        <w:del w:id="2788" w:author="John Clevenger" w:date="2023-11-18T14:49:00Z">
          <w:r w:rsidRPr="003E4746" w:rsidDel="005A6B63">
            <w:rPr>
              <w:rStyle w:val="Hyperlink"/>
              <w:b w:val="0"/>
              <w:bCs w:val="0"/>
            </w:rPr>
            <w:delText>6.2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User Accounts</w:delText>
          </w:r>
          <w:r w:rsidDel="005A6B63">
            <w:rPr>
              <w:webHidden/>
            </w:rPr>
            <w:tab/>
          </w:r>
        </w:del>
      </w:ins>
      <w:ins w:id="2789" w:author="john" w:date="2020-10-23T22:44:00Z">
        <w:del w:id="2790" w:author="John Clevenger" w:date="2023-11-18T14:49:00Z">
          <w:r w:rsidDel="005A6B63">
            <w:rPr>
              <w:webHidden/>
            </w:rPr>
            <w:delText>33</w:delText>
          </w:r>
        </w:del>
      </w:ins>
    </w:p>
    <w:p w14:paraId="17D776D0" w14:textId="77777777" w:rsidR="008B4237" w:rsidDel="005A6B63" w:rsidRDefault="008B4237">
      <w:pPr>
        <w:pStyle w:val="TOC3"/>
        <w:rPr>
          <w:ins w:id="2791" w:author="john" w:date="2020-10-23T22:42:00Z"/>
          <w:del w:id="2792" w:author="John Clevenger" w:date="2023-11-18T14:49:00Z"/>
          <w:rFonts w:asciiTheme="minorHAnsi" w:eastAsiaTheme="minorEastAsia" w:hAnsiTheme="minorHAnsi" w:cstheme="minorBidi"/>
          <w:sz w:val="22"/>
          <w:szCs w:val="22"/>
        </w:rPr>
      </w:pPr>
      <w:ins w:id="2793" w:author="john" w:date="2020-10-23T22:42:00Z">
        <w:del w:id="2794" w:author="John Clevenger" w:date="2023-11-18T14:49:00Z">
          <w:r w:rsidRPr="003E4746" w:rsidDel="005A6B63">
            <w:rPr>
              <w:rStyle w:val="Hyperlink"/>
            </w:rPr>
            <w:delText>6.2.1</w:delText>
          </w:r>
          <w:r w:rsidDel="005A6B63">
            <w:rPr>
              <w:rFonts w:asciiTheme="minorHAnsi" w:eastAsiaTheme="minorEastAsia" w:hAnsiTheme="minorHAnsi" w:cstheme="minorBidi"/>
              <w:sz w:val="22"/>
              <w:szCs w:val="22"/>
            </w:rPr>
            <w:tab/>
          </w:r>
          <w:r w:rsidRPr="003E4746" w:rsidDel="005A6B63">
            <w:rPr>
              <w:rStyle w:val="Hyperlink"/>
            </w:rPr>
            <w:delText>Account Creation</w:delText>
          </w:r>
          <w:r w:rsidDel="005A6B63">
            <w:rPr>
              <w:webHidden/>
            </w:rPr>
            <w:tab/>
          </w:r>
        </w:del>
      </w:ins>
      <w:ins w:id="2795" w:author="john" w:date="2020-10-23T22:44:00Z">
        <w:del w:id="2796" w:author="John Clevenger" w:date="2023-11-18T14:49:00Z">
          <w:r w:rsidDel="005A6B63">
            <w:rPr>
              <w:webHidden/>
            </w:rPr>
            <w:delText>33</w:delText>
          </w:r>
        </w:del>
      </w:ins>
    </w:p>
    <w:p w14:paraId="3FF5CDE6" w14:textId="77777777" w:rsidR="008B4237" w:rsidDel="005A6B63" w:rsidRDefault="008B4237">
      <w:pPr>
        <w:pStyle w:val="TOC3"/>
        <w:rPr>
          <w:ins w:id="2797" w:author="john" w:date="2020-10-23T22:42:00Z"/>
          <w:del w:id="2798" w:author="John Clevenger" w:date="2023-11-18T14:49:00Z"/>
          <w:rFonts w:asciiTheme="minorHAnsi" w:eastAsiaTheme="minorEastAsia" w:hAnsiTheme="minorHAnsi" w:cstheme="minorBidi"/>
          <w:sz w:val="22"/>
          <w:szCs w:val="22"/>
        </w:rPr>
      </w:pPr>
      <w:ins w:id="2799" w:author="john" w:date="2020-10-23T22:42:00Z">
        <w:del w:id="2800" w:author="John Clevenger" w:date="2023-11-18T14:49:00Z">
          <w:r w:rsidRPr="003E4746" w:rsidDel="005A6B63">
            <w:rPr>
              <w:rStyle w:val="Hyperlink"/>
            </w:rPr>
            <w:delText>6.2.2</w:delText>
          </w:r>
          <w:r w:rsidDel="005A6B63">
            <w:rPr>
              <w:rFonts w:asciiTheme="minorHAnsi" w:eastAsiaTheme="minorEastAsia" w:hAnsiTheme="minorHAnsi" w:cstheme="minorBidi"/>
              <w:sz w:val="22"/>
              <w:szCs w:val="22"/>
            </w:rPr>
            <w:tab/>
          </w:r>
          <w:r w:rsidRPr="003E4746" w:rsidDel="005A6B63">
            <w:rPr>
              <w:rStyle w:val="Hyperlink"/>
            </w:rPr>
            <w:delText>Account Names and Passwords</w:delText>
          </w:r>
          <w:r w:rsidDel="005A6B63">
            <w:rPr>
              <w:webHidden/>
            </w:rPr>
            <w:tab/>
          </w:r>
        </w:del>
      </w:ins>
      <w:ins w:id="2801" w:author="john" w:date="2020-10-23T22:44:00Z">
        <w:del w:id="2802" w:author="John Clevenger" w:date="2023-11-18T14:49:00Z">
          <w:r w:rsidDel="005A6B63">
            <w:rPr>
              <w:webHidden/>
            </w:rPr>
            <w:delText>34</w:delText>
          </w:r>
        </w:del>
      </w:ins>
    </w:p>
    <w:p w14:paraId="53E8BD35" w14:textId="77777777" w:rsidR="008B4237" w:rsidDel="005A6B63" w:rsidRDefault="008B4237">
      <w:pPr>
        <w:pStyle w:val="TOC3"/>
        <w:rPr>
          <w:ins w:id="2803" w:author="john" w:date="2020-10-23T22:42:00Z"/>
          <w:del w:id="2804" w:author="John Clevenger" w:date="2023-11-18T14:49:00Z"/>
          <w:rFonts w:asciiTheme="minorHAnsi" w:eastAsiaTheme="minorEastAsia" w:hAnsiTheme="minorHAnsi" w:cstheme="minorBidi"/>
          <w:sz w:val="22"/>
          <w:szCs w:val="22"/>
        </w:rPr>
      </w:pPr>
      <w:ins w:id="2805" w:author="john" w:date="2020-10-23T22:42:00Z">
        <w:del w:id="2806" w:author="John Clevenger" w:date="2023-11-18T14:49:00Z">
          <w:r w:rsidRPr="003E4746" w:rsidDel="005A6B63">
            <w:rPr>
              <w:rStyle w:val="Hyperlink"/>
            </w:rPr>
            <w:delText>6.2.3</w:delText>
          </w:r>
          <w:r w:rsidDel="005A6B63">
            <w:rPr>
              <w:rFonts w:asciiTheme="minorHAnsi" w:eastAsiaTheme="minorEastAsia" w:hAnsiTheme="minorHAnsi" w:cstheme="minorBidi"/>
              <w:sz w:val="22"/>
              <w:szCs w:val="22"/>
            </w:rPr>
            <w:tab/>
          </w:r>
          <w:r w:rsidRPr="003E4746" w:rsidDel="005A6B63">
            <w:rPr>
              <w:rStyle w:val="Hyperlink"/>
            </w:rPr>
            <w:delText>Loading Account Data</w:delText>
          </w:r>
          <w:r w:rsidDel="005A6B63">
            <w:rPr>
              <w:webHidden/>
            </w:rPr>
            <w:tab/>
          </w:r>
        </w:del>
      </w:ins>
      <w:ins w:id="2807" w:author="john" w:date="2020-10-23T22:44:00Z">
        <w:del w:id="2808" w:author="John Clevenger" w:date="2023-11-18T14:49:00Z">
          <w:r w:rsidDel="005A6B63">
            <w:rPr>
              <w:webHidden/>
            </w:rPr>
            <w:delText>37</w:delText>
          </w:r>
        </w:del>
      </w:ins>
    </w:p>
    <w:p w14:paraId="22AF6D20" w14:textId="77777777" w:rsidR="008B4237" w:rsidDel="005A6B63" w:rsidRDefault="008B4237">
      <w:pPr>
        <w:pStyle w:val="TOC3"/>
        <w:rPr>
          <w:ins w:id="2809" w:author="john" w:date="2020-10-23T22:42:00Z"/>
          <w:del w:id="2810" w:author="John Clevenger" w:date="2023-11-18T14:49:00Z"/>
          <w:rFonts w:asciiTheme="minorHAnsi" w:eastAsiaTheme="minorEastAsia" w:hAnsiTheme="minorHAnsi" w:cstheme="minorBidi"/>
          <w:sz w:val="22"/>
          <w:szCs w:val="22"/>
        </w:rPr>
      </w:pPr>
      <w:ins w:id="2811" w:author="john" w:date="2020-10-23T22:42:00Z">
        <w:del w:id="2812" w:author="John Clevenger" w:date="2023-11-18T14:49:00Z">
          <w:r w:rsidRPr="003E4746" w:rsidDel="005A6B63">
            <w:rPr>
              <w:rStyle w:val="Hyperlink"/>
            </w:rPr>
            <w:delText>6.2.4</w:delText>
          </w:r>
          <w:r w:rsidDel="005A6B63">
            <w:rPr>
              <w:rFonts w:asciiTheme="minorHAnsi" w:eastAsiaTheme="minorEastAsia" w:hAnsiTheme="minorHAnsi" w:cstheme="minorBidi"/>
              <w:sz w:val="22"/>
              <w:szCs w:val="22"/>
            </w:rPr>
            <w:tab/>
          </w:r>
          <w:r w:rsidRPr="003E4746" w:rsidDel="005A6B63">
            <w:rPr>
              <w:rStyle w:val="Hyperlink"/>
            </w:rPr>
            <w:delText>Importing ICPC Data</w:delText>
          </w:r>
          <w:r w:rsidDel="005A6B63">
            <w:rPr>
              <w:webHidden/>
            </w:rPr>
            <w:tab/>
          </w:r>
        </w:del>
      </w:ins>
      <w:ins w:id="2813" w:author="john" w:date="2020-10-23T22:44:00Z">
        <w:del w:id="2814" w:author="John Clevenger" w:date="2023-11-18T14:49:00Z">
          <w:r w:rsidDel="005A6B63">
            <w:rPr>
              <w:webHidden/>
            </w:rPr>
            <w:delText>38</w:delText>
          </w:r>
        </w:del>
      </w:ins>
    </w:p>
    <w:p w14:paraId="3EFA3A6B" w14:textId="77777777" w:rsidR="008B4237" w:rsidDel="005A6B63" w:rsidRDefault="008B4237">
      <w:pPr>
        <w:pStyle w:val="TOC2"/>
        <w:rPr>
          <w:ins w:id="2815" w:author="john" w:date="2020-10-23T22:42:00Z"/>
          <w:del w:id="2816" w:author="John Clevenger" w:date="2023-11-18T14:49:00Z"/>
          <w:rFonts w:asciiTheme="minorHAnsi" w:eastAsiaTheme="minorEastAsia" w:hAnsiTheme="minorHAnsi" w:cstheme="minorBidi"/>
          <w:b w:val="0"/>
          <w:bCs w:val="0"/>
          <w:sz w:val="22"/>
          <w:szCs w:val="22"/>
        </w:rPr>
      </w:pPr>
      <w:ins w:id="2817" w:author="john" w:date="2020-10-23T22:42:00Z">
        <w:del w:id="2818" w:author="John Clevenger" w:date="2023-11-18T14:49:00Z">
          <w:r w:rsidRPr="003E4746" w:rsidDel="005A6B63">
            <w:rPr>
              <w:rStyle w:val="Hyperlink"/>
              <w:b w:val="0"/>
              <w:bCs w:val="0"/>
            </w:rPr>
            <w:delText>6.3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Problems</w:delText>
          </w:r>
          <w:r w:rsidDel="005A6B63">
            <w:rPr>
              <w:webHidden/>
            </w:rPr>
            <w:tab/>
          </w:r>
        </w:del>
      </w:ins>
      <w:ins w:id="2819" w:author="john" w:date="2020-10-23T22:44:00Z">
        <w:del w:id="2820" w:author="John Clevenger" w:date="2023-11-18T14:49:00Z">
          <w:r w:rsidDel="005A6B63">
            <w:rPr>
              <w:webHidden/>
            </w:rPr>
            <w:delText>39</w:delText>
          </w:r>
        </w:del>
      </w:ins>
    </w:p>
    <w:p w14:paraId="209FF3E3" w14:textId="77777777" w:rsidR="008B4237" w:rsidDel="005A6B63" w:rsidRDefault="008B4237">
      <w:pPr>
        <w:pStyle w:val="TOC3"/>
        <w:rPr>
          <w:ins w:id="2821" w:author="john" w:date="2020-10-23T22:42:00Z"/>
          <w:del w:id="2822" w:author="John Clevenger" w:date="2023-11-18T14:49:00Z"/>
          <w:rFonts w:asciiTheme="minorHAnsi" w:eastAsiaTheme="minorEastAsia" w:hAnsiTheme="minorHAnsi" w:cstheme="minorBidi"/>
          <w:sz w:val="22"/>
          <w:szCs w:val="22"/>
        </w:rPr>
      </w:pPr>
      <w:ins w:id="2823" w:author="john" w:date="2020-10-23T22:42:00Z">
        <w:del w:id="2824" w:author="John Clevenger" w:date="2023-11-18T14:49:00Z">
          <w:r w:rsidRPr="003E4746" w:rsidDel="005A6B63">
            <w:rPr>
              <w:rStyle w:val="Hyperlink"/>
            </w:rPr>
            <w:delText>6.3.1</w:delText>
          </w:r>
          <w:r w:rsidDel="005A6B63">
            <w:rPr>
              <w:rFonts w:asciiTheme="minorHAnsi" w:eastAsiaTheme="minorEastAsia" w:hAnsiTheme="minorHAnsi" w:cstheme="minorBidi"/>
              <w:sz w:val="22"/>
              <w:szCs w:val="22"/>
            </w:rPr>
            <w:tab/>
          </w:r>
          <w:r w:rsidRPr="003E4746" w:rsidDel="005A6B63">
            <w:rPr>
              <w:rStyle w:val="Hyperlink"/>
            </w:rPr>
            <w:delText>Defining a Problem</w:delText>
          </w:r>
          <w:r w:rsidDel="005A6B63">
            <w:rPr>
              <w:webHidden/>
            </w:rPr>
            <w:tab/>
          </w:r>
        </w:del>
      </w:ins>
      <w:ins w:id="2825" w:author="john" w:date="2020-10-23T22:44:00Z">
        <w:del w:id="2826" w:author="John Clevenger" w:date="2023-11-18T14:49:00Z">
          <w:r w:rsidDel="005A6B63">
            <w:rPr>
              <w:webHidden/>
            </w:rPr>
            <w:delText>39</w:delText>
          </w:r>
        </w:del>
      </w:ins>
    </w:p>
    <w:p w14:paraId="335C1D36" w14:textId="77777777" w:rsidR="008B4237" w:rsidDel="005A6B63" w:rsidRDefault="008B4237">
      <w:pPr>
        <w:pStyle w:val="TOC3"/>
        <w:rPr>
          <w:ins w:id="2827" w:author="john" w:date="2020-10-23T22:42:00Z"/>
          <w:del w:id="2828" w:author="John Clevenger" w:date="2023-11-18T14:49:00Z"/>
          <w:rFonts w:asciiTheme="minorHAnsi" w:eastAsiaTheme="minorEastAsia" w:hAnsiTheme="minorHAnsi" w:cstheme="minorBidi"/>
          <w:sz w:val="22"/>
          <w:szCs w:val="22"/>
        </w:rPr>
      </w:pPr>
      <w:ins w:id="2829" w:author="john" w:date="2020-10-23T22:42:00Z">
        <w:del w:id="2830" w:author="John Clevenger" w:date="2023-11-18T14:49:00Z">
          <w:r w:rsidRPr="003E4746" w:rsidDel="005A6B63">
            <w:rPr>
              <w:rStyle w:val="Hyperlink"/>
            </w:rPr>
            <w:delText>6.3.2</w:delText>
          </w:r>
          <w:r w:rsidDel="005A6B63">
            <w:rPr>
              <w:rFonts w:asciiTheme="minorHAnsi" w:eastAsiaTheme="minorEastAsia" w:hAnsiTheme="minorHAnsi" w:cstheme="minorBidi"/>
              <w:sz w:val="22"/>
              <w:szCs w:val="22"/>
            </w:rPr>
            <w:tab/>
          </w:r>
          <w:r w:rsidRPr="003E4746" w:rsidDel="005A6B63">
            <w:rPr>
              <w:rStyle w:val="Hyperlink"/>
            </w:rPr>
            <w:delText>Multiple Test Data Files</w:delText>
          </w:r>
          <w:r w:rsidDel="005A6B63">
            <w:rPr>
              <w:webHidden/>
            </w:rPr>
            <w:tab/>
          </w:r>
        </w:del>
      </w:ins>
      <w:ins w:id="2831" w:author="john" w:date="2020-10-23T22:44:00Z">
        <w:del w:id="2832" w:author="John Clevenger" w:date="2023-11-18T14:49:00Z">
          <w:r w:rsidDel="005A6B63">
            <w:rPr>
              <w:webHidden/>
            </w:rPr>
            <w:delText>43</w:delText>
          </w:r>
        </w:del>
      </w:ins>
    </w:p>
    <w:p w14:paraId="6FD980F9" w14:textId="77777777" w:rsidR="008B4237" w:rsidDel="005A6B63" w:rsidRDefault="008B4237">
      <w:pPr>
        <w:pStyle w:val="TOC3"/>
        <w:rPr>
          <w:ins w:id="2833" w:author="john" w:date="2020-10-23T22:42:00Z"/>
          <w:del w:id="2834" w:author="John Clevenger" w:date="2023-11-18T14:49:00Z"/>
          <w:rFonts w:asciiTheme="minorHAnsi" w:eastAsiaTheme="minorEastAsia" w:hAnsiTheme="minorHAnsi" w:cstheme="minorBidi"/>
          <w:sz w:val="22"/>
          <w:szCs w:val="22"/>
        </w:rPr>
      </w:pPr>
      <w:ins w:id="2835" w:author="john" w:date="2020-10-23T22:42:00Z">
        <w:del w:id="2836" w:author="John Clevenger" w:date="2023-11-18T14:49:00Z">
          <w:r w:rsidRPr="003E4746" w:rsidDel="005A6B63">
            <w:rPr>
              <w:rStyle w:val="Hyperlink"/>
            </w:rPr>
            <w:delText>6.3.3</w:delText>
          </w:r>
          <w:r w:rsidDel="005A6B63">
            <w:rPr>
              <w:rFonts w:asciiTheme="minorHAnsi" w:eastAsiaTheme="minorEastAsia" w:hAnsiTheme="minorHAnsi" w:cstheme="minorBidi"/>
              <w:sz w:val="22"/>
              <w:szCs w:val="22"/>
            </w:rPr>
            <w:tab/>
          </w:r>
          <w:r w:rsidRPr="003E4746" w:rsidDel="005A6B63">
            <w:rPr>
              <w:rStyle w:val="Hyperlink"/>
            </w:rPr>
            <w:delText>Defining Judging Type</w:delText>
          </w:r>
          <w:r w:rsidDel="005A6B63">
            <w:rPr>
              <w:webHidden/>
            </w:rPr>
            <w:tab/>
          </w:r>
        </w:del>
      </w:ins>
      <w:ins w:id="2837" w:author="john" w:date="2020-10-23T22:44:00Z">
        <w:del w:id="2838" w:author="John Clevenger" w:date="2023-11-18T14:49:00Z">
          <w:r w:rsidDel="005A6B63">
            <w:rPr>
              <w:webHidden/>
            </w:rPr>
            <w:delText>45</w:delText>
          </w:r>
        </w:del>
      </w:ins>
    </w:p>
    <w:p w14:paraId="0635C0EE" w14:textId="77777777" w:rsidR="008B4237" w:rsidDel="005A6B63" w:rsidRDefault="008B4237">
      <w:pPr>
        <w:pStyle w:val="TOC3"/>
        <w:rPr>
          <w:ins w:id="2839" w:author="john" w:date="2020-10-23T22:42:00Z"/>
          <w:del w:id="2840" w:author="John Clevenger" w:date="2023-11-18T14:49:00Z"/>
          <w:rFonts w:asciiTheme="minorHAnsi" w:eastAsiaTheme="minorEastAsia" w:hAnsiTheme="minorHAnsi" w:cstheme="minorBidi"/>
          <w:sz w:val="22"/>
          <w:szCs w:val="22"/>
        </w:rPr>
      </w:pPr>
      <w:ins w:id="2841" w:author="john" w:date="2020-10-23T22:42:00Z">
        <w:del w:id="2842" w:author="John Clevenger" w:date="2023-11-18T14:49:00Z">
          <w:r w:rsidRPr="003E4746" w:rsidDel="005A6B63">
            <w:rPr>
              <w:rStyle w:val="Hyperlink"/>
            </w:rPr>
            <w:delText>6.3.4</w:delText>
          </w:r>
          <w:r w:rsidDel="005A6B63">
            <w:rPr>
              <w:rFonts w:asciiTheme="minorHAnsi" w:eastAsiaTheme="minorEastAsia" w:hAnsiTheme="minorHAnsi" w:cstheme="minorBidi"/>
              <w:sz w:val="22"/>
              <w:szCs w:val="22"/>
            </w:rPr>
            <w:tab/>
          </w:r>
          <w:r w:rsidRPr="003E4746" w:rsidDel="005A6B63">
            <w:rPr>
              <w:rStyle w:val="Hyperlink"/>
            </w:rPr>
            <w:delText>Assigning  Auto Judging to Judge modules</w:delText>
          </w:r>
          <w:r w:rsidDel="005A6B63">
            <w:rPr>
              <w:webHidden/>
            </w:rPr>
            <w:tab/>
          </w:r>
        </w:del>
      </w:ins>
      <w:ins w:id="2843" w:author="john" w:date="2020-10-23T22:44:00Z">
        <w:del w:id="2844" w:author="John Clevenger" w:date="2023-11-18T14:49:00Z">
          <w:r w:rsidDel="005A6B63">
            <w:rPr>
              <w:webHidden/>
            </w:rPr>
            <w:delText>46</w:delText>
          </w:r>
        </w:del>
      </w:ins>
    </w:p>
    <w:p w14:paraId="5737104C" w14:textId="77777777" w:rsidR="008B4237" w:rsidDel="005A6B63" w:rsidRDefault="008B4237">
      <w:pPr>
        <w:pStyle w:val="TOC2"/>
        <w:rPr>
          <w:ins w:id="2845" w:author="john" w:date="2020-10-23T22:42:00Z"/>
          <w:del w:id="2846" w:author="John Clevenger" w:date="2023-11-18T14:49:00Z"/>
          <w:rFonts w:asciiTheme="minorHAnsi" w:eastAsiaTheme="minorEastAsia" w:hAnsiTheme="minorHAnsi" w:cstheme="minorBidi"/>
          <w:b w:val="0"/>
          <w:bCs w:val="0"/>
          <w:sz w:val="22"/>
          <w:szCs w:val="22"/>
        </w:rPr>
      </w:pPr>
      <w:ins w:id="2847" w:author="john" w:date="2020-10-23T22:42:00Z">
        <w:del w:id="2848" w:author="John Clevenger" w:date="2023-11-18T14:49:00Z">
          <w:r w:rsidRPr="003E4746" w:rsidDel="005A6B63">
            <w:rPr>
              <w:rStyle w:val="Hyperlink"/>
              <w:b w:val="0"/>
              <w:bCs w:val="0"/>
            </w:rPr>
            <w:delText>6.4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Languages</w:delText>
          </w:r>
          <w:r w:rsidDel="005A6B63">
            <w:rPr>
              <w:webHidden/>
            </w:rPr>
            <w:tab/>
          </w:r>
        </w:del>
      </w:ins>
      <w:ins w:id="2849" w:author="john" w:date="2020-10-23T22:44:00Z">
        <w:del w:id="2850" w:author="John Clevenger" w:date="2023-11-18T14:49:00Z">
          <w:r w:rsidDel="005A6B63">
            <w:rPr>
              <w:webHidden/>
            </w:rPr>
            <w:delText>49</w:delText>
          </w:r>
        </w:del>
      </w:ins>
    </w:p>
    <w:p w14:paraId="76792965" w14:textId="77777777" w:rsidR="008B4237" w:rsidDel="005A6B63" w:rsidRDefault="008B4237">
      <w:pPr>
        <w:pStyle w:val="TOC3"/>
        <w:rPr>
          <w:ins w:id="2851" w:author="john" w:date="2020-10-23T22:42:00Z"/>
          <w:del w:id="2852" w:author="John Clevenger" w:date="2023-11-18T14:49:00Z"/>
          <w:rFonts w:asciiTheme="minorHAnsi" w:eastAsiaTheme="minorEastAsia" w:hAnsiTheme="minorHAnsi" w:cstheme="minorBidi"/>
          <w:sz w:val="22"/>
          <w:szCs w:val="22"/>
        </w:rPr>
      </w:pPr>
      <w:ins w:id="2853" w:author="john" w:date="2020-10-23T22:42:00Z">
        <w:del w:id="2854" w:author="John Clevenger" w:date="2023-11-18T14:49:00Z">
          <w:r w:rsidRPr="003E4746" w:rsidDel="005A6B63">
            <w:rPr>
              <w:rStyle w:val="Hyperlink"/>
            </w:rPr>
            <w:delText>6.4.1</w:delText>
          </w:r>
          <w:r w:rsidDel="005A6B63">
            <w:rPr>
              <w:rFonts w:asciiTheme="minorHAnsi" w:eastAsiaTheme="minorEastAsia" w:hAnsiTheme="minorHAnsi" w:cstheme="minorBidi"/>
              <w:sz w:val="22"/>
              <w:szCs w:val="22"/>
            </w:rPr>
            <w:tab/>
          </w:r>
          <w:r w:rsidRPr="003E4746" w:rsidDel="005A6B63">
            <w:rPr>
              <w:rStyle w:val="Hyperlink"/>
            </w:rPr>
            <w:delText>Defining a Language</w:delText>
          </w:r>
          <w:r w:rsidDel="005A6B63">
            <w:rPr>
              <w:webHidden/>
            </w:rPr>
            <w:tab/>
          </w:r>
        </w:del>
      </w:ins>
      <w:ins w:id="2855" w:author="john" w:date="2020-10-23T22:44:00Z">
        <w:del w:id="2856" w:author="John Clevenger" w:date="2023-11-18T14:49:00Z">
          <w:r w:rsidDel="005A6B63">
            <w:rPr>
              <w:webHidden/>
            </w:rPr>
            <w:delText>49</w:delText>
          </w:r>
        </w:del>
      </w:ins>
    </w:p>
    <w:p w14:paraId="2135F636" w14:textId="77777777" w:rsidR="008B4237" w:rsidDel="005A6B63" w:rsidRDefault="008B4237">
      <w:pPr>
        <w:pStyle w:val="TOC3"/>
        <w:rPr>
          <w:ins w:id="2857" w:author="john" w:date="2020-10-23T22:42:00Z"/>
          <w:del w:id="2858" w:author="John Clevenger" w:date="2023-11-18T14:49:00Z"/>
          <w:rFonts w:asciiTheme="minorHAnsi" w:eastAsiaTheme="minorEastAsia" w:hAnsiTheme="minorHAnsi" w:cstheme="minorBidi"/>
          <w:sz w:val="22"/>
          <w:szCs w:val="22"/>
        </w:rPr>
      </w:pPr>
      <w:ins w:id="2859" w:author="john" w:date="2020-10-23T22:42:00Z">
        <w:del w:id="2860" w:author="John Clevenger" w:date="2023-11-18T14:49:00Z">
          <w:r w:rsidRPr="003E4746" w:rsidDel="005A6B63">
            <w:rPr>
              <w:rStyle w:val="Hyperlink"/>
            </w:rPr>
            <w:delText>6.4.2</w:delText>
          </w:r>
          <w:r w:rsidDel="005A6B63">
            <w:rPr>
              <w:rFonts w:asciiTheme="minorHAnsi" w:eastAsiaTheme="minorEastAsia" w:hAnsiTheme="minorHAnsi" w:cstheme="minorBidi"/>
              <w:sz w:val="22"/>
              <w:szCs w:val="22"/>
            </w:rPr>
            <w:tab/>
          </w:r>
          <w:r w:rsidRPr="003E4746" w:rsidDel="005A6B63">
            <w:rPr>
              <w:rStyle w:val="Hyperlink"/>
            </w:rPr>
            <w:delText>Command Parameter Substitutions</w:delText>
          </w:r>
          <w:r w:rsidDel="005A6B63">
            <w:rPr>
              <w:webHidden/>
            </w:rPr>
            <w:tab/>
          </w:r>
        </w:del>
      </w:ins>
      <w:ins w:id="2861" w:author="john" w:date="2020-10-23T22:44:00Z">
        <w:del w:id="2862" w:author="John Clevenger" w:date="2023-11-18T14:49:00Z">
          <w:r w:rsidDel="005A6B63">
            <w:rPr>
              <w:webHidden/>
            </w:rPr>
            <w:delText>53</w:delText>
          </w:r>
        </w:del>
      </w:ins>
    </w:p>
    <w:p w14:paraId="2E334C76" w14:textId="77777777" w:rsidR="008B4237" w:rsidDel="005A6B63" w:rsidRDefault="008B4237">
      <w:pPr>
        <w:pStyle w:val="TOC3"/>
        <w:rPr>
          <w:ins w:id="2863" w:author="john" w:date="2020-10-23T22:42:00Z"/>
          <w:del w:id="2864" w:author="John Clevenger" w:date="2023-11-18T14:49:00Z"/>
          <w:rFonts w:asciiTheme="minorHAnsi" w:eastAsiaTheme="minorEastAsia" w:hAnsiTheme="minorHAnsi" w:cstheme="minorBidi"/>
          <w:sz w:val="22"/>
          <w:szCs w:val="22"/>
        </w:rPr>
      </w:pPr>
      <w:ins w:id="2865" w:author="john" w:date="2020-10-23T22:42:00Z">
        <w:del w:id="2866" w:author="John Clevenger" w:date="2023-11-18T14:49:00Z">
          <w:r w:rsidRPr="003E4746" w:rsidDel="005A6B63">
            <w:rPr>
              <w:rStyle w:val="Hyperlink"/>
            </w:rPr>
            <w:delText>6.4.3</w:delText>
          </w:r>
          <w:r w:rsidDel="005A6B63">
            <w:rPr>
              <w:rFonts w:asciiTheme="minorHAnsi" w:eastAsiaTheme="minorEastAsia" w:hAnsiTheme="minorHAnsi" w:cstheme="minorBidi"/>
              <w:sz w:val="22"/>
              <w:szCs w:val="22"/>
            </w:rPr>
            <w:tab/>
          </w:r>
          <w:r w:rsidRPr="003E4746" w:rsidDel="005A6B63">
            <w:rPr>
              <w:rStyle w:val="Hyperlink"/>
            </w:rPr>
            <w:delText>Language  Definition  Examples</w:delText>
          </w:r>
          <w:r w:rsidDel="005A6B63">
            <w:rPr>
              <w:webHidden/>
            </w:rPr>
            <w:tab/>
          </w:r>
        </w:del>
      </w:ins>
      <w:ins w:id="2867" w:author="john" w:date="2020-10-23T22:44:00Z">
        <w:del w:id="2868" w:author="John Clevenger" w:date="2023-11-18T14:49:00Z">
          <w:r w:rsidDel="005A6B63">
            <w:rPr>
              <w:webHidden/>
            </w:rPr>
            <w:delText>53</w:delText>
          </w:r>
        </w:del>
      </w:ins>
    </w:p>
    <w:p w14:paraId="0109125A" w14:textId="77777777" w:rsidR="008B4237" w:rsidDel="005A6B63" w:rsidRDefault="008B4237">
      <w:pPr>
        <w:pStyle w:val="TOC3"/>
        <w:rPr>
          <w:ins w:id="2869" w:author="john" w:date="2020-10-23T22:42:00Z"/>
          <w:del w:id="2870" w:author="John Clevenger" w:date="2023-11-18T14:49:00Z"/>
          <w:rFonts w:asciiTheme="minorHAnsi" w:eastAsiaTheme="minorEastAsia" w:hAnsiTheme="minorHAnsi" w:cstheme="minorBidi"/>
          <w:sz w:val="22"/>
          <w:szCs w:val="22"/>
        </w:rPr>
      </w:pPr>
      <w:ins w:id="2871" w:author="john" w:date="2020-10-23T22:42:00Z">
        <w:del w:id="2872" w:author="John Clevenger" w:date="2023-11-18T14:49:00Z">
          <w:r w:rsidRPr="003E4746" w:rsidDel="005A6B63">
            <w:rPr>
              <w:rStyle w:val="Hyperlink"/>
            </w:rPr>
            <w:delText>6.4.4</w:delText>
          </w:r>
          <w:r w:rsidDel="005A6B63">
            <w:rPr>
              <w:rFonts w:asciiTheme="minorHAnsi" w:eastAsiaTheme="minorEastAsia" w:hAnsiTheme="minorHAnsi" w:cstheme="minorBidi"/>
              <w:sz w:val="22"/>
              <w:szCs w:val="22"/>
            </w:rPr>
            <w:tab/>
          </w:r>
          <w:r w:rsidRPr="003E4746" w:rsidDel="005A6B63">
            <w:rPr>
              <w:rStyle w:val="Hyperlink"/>
            </w:rPr>
            <w:delText>Language  Definitions In Multi-Site Contests</w:delText>
          </w:r>
          <w:r w:rsidDel="005A6B63">
            <w:rPr>
              <w:webHidden/>
            </w:rPr>
            <w:tab/>
          </w:r>
        </w:del>
      </w:ins>
      <w:ins w:id="2873" w:author="john" w:date="2020-10-23T22:44:00Z">
        <w:del w:id="2874" w:author="John Clevenger" w:date="2023-11-18T14:49:00Z">
          <w:r w:rsidDel="005A6B63">
            <w:rPr>
              <w:webHidden/>
            </w:rPr>
            <w:delText>55</w:delText>
          </w:r>
        </w:del>
      </w:ins>
    </w:p>
    <w:p w14:paraId="5411C51C" w14:textId="77777777" w:rsidR="008B4237" w:rsidDel="005A6B63" w:rsidRDefault="008B4237">
      <w:pPr>
        <w:pStyle w:val="TOC2"/>
        <w:rPr>
          <w:ins w:id="2875" w:author="john" w:date="2020-10-23T22:42:00Z"/>
          <w:del w:id="2876" w:author="John Clevenger" w:date="2023-11-18T14:49:00Z"/>
          <w:rFonts w:asciiTheme="minorHAnsi" w:eastAsiaTheme="minorEastAsia" w:hAnsiTheme="minorHAnsi" w:cstheme="minorBidi"/>
          <w:b w:val="0"/>
          <w:bCs w:val="0"/>
          <w:sz w:val="22"/>
          <w:szCs w:val="22"/>
        </w:rPr>
      </w:pPr>
      <w:ins w:id="2877" w:author="john" w:date="2020-10-23T22:42:00Z">
        <w:del w:id="2878" w:author="John Clevenger" w:date="2023-11-18T14:49:00Z">
          <w:r w:rsidRPr="003E4746" w:rsidDel="005A6B63">
            <w:rPr>
              <w:rStyle w:val="Hyperlink"/>
              <w:b w:val="0"/>
              <w:bCs w:val="0"/>
            </w:rPr>
            <w:delText>6.5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Judgments</w:delText>
          </w:r>
          <w:r w:rsidDel="005A6B63">
            <w:rPr>
              <w:webHidden/>
            </w:rPr>
            <w:tab/>
          </w:r>
        </w:del>
      </w:ins>
      <w:ins w:id="2879" w:author="john" w:date="2020-10-23T22:44:00Z">
        <w:del w:id="2880" w:author="John Clevenger" w:date="2023-11-18T14:49:00Z">
          <w:r w:rsidDel="005A6B63">
            <w:rPr>
              <w:webHidden/>
            </w:rPr>
            <w:delText>57</w:delText>
          </w:r>
        </w:del>
      </w:ins>
    </w:p>
    <w:p w14:paraId="48C3A8C7" w14:textId="77777777" w:rsidR="008B4237" w:rsidDel="005A6B63" w:rsidRDefault="008B4237">
      <w:pPr>
        <w:pStyle w:val="TOC3"/>
        <w:rPr>
          <w:ins w:id="2881" w:author="john" w:date="2020-10-23T22:42:00Z"/>
          <w:del w:id="2882" w:author="John Clevenger" w:date="2023-11-18T14:49:00Z"/>
          <w:rFonts w:asciiTheme="minorHAnsi" w:eastAsiaTheme="minorEastAsia" w:hAnsiTheme="minorHAnsi" w:cstheme="minorBidi"/>
          <w:sz w:val="22"/>
          <w:szCs w:val="22"/>
        </w:rPr>
      </w:pPr>
      <w:ins w:id="2883" w:author="john" w:date="2020-10-23T22:42:00Z">
        <w:del w:id="2884" w:author="John Clevenger" w:date="2023-11-18T14:49:00Z">
          <w:r w:rsidRPr="003E4746" w:rsidDel="005A6B63">
            <w:rPr>
              <w:rStyle w:val="Hyperlink"/>
            </w:rPr>
            <w:delText>6.5.1</w:delText>
          </w:r>
          <w:r w:rsidDel="005A6B63">
            <w:rPr>
              <w:rFonts w:asciiTheme="minorHAnsi" w:eastAsiaTheme="minorEastAsia" w:hAnsiTheme="minorHAnsi" w:cstheme="minorBidi"/>
              <w:sz w:val="22"/>
              <w:szCs w:val="22"/>
            </w:rPr>
            <w:tab/>
          </w:r>
          <w:r w:rsidRPr="003E4746" w:rsidDel="005A6B63">
            <w:rPr>
              <w:rStyle w:val="Hyperlink"/>
            </w:rPr>
            <w:delText>Defining a New Judgment</w:delText>
          </w:r>
          <w:r w:rsidDel="005A6B63">
            <w:rPr>
              <w:webHidden/>
            </w:rPr>
            <w:tab/>
          </w:r>
        </w:del>
      </w:ins>
      <w:ins w:id="2885" w:author="john" w:date="2020-10-23T22:44:00Z">
        <w:del w:id="2886" w:author="John Clevenger" w:date="2023-11-18T14:49:00Z">
          <w:r w:rsidDel="005A6B63">
            <w:rPr>
              <w:webHidden/>
            </w:rPr>
            <w:delText>57</w:delText>
          </w:r>
        </w:del>
      </w:ins>
    </w:p>
    <w:p w14:paraId="152EA4ED" w14:textId="77777777" w:rsidR="008B4237" w:rsidDel="005A6B63" w:rsidRDefault="008B4237">
      <w:pPr>
        <w:pStyle w:val="TOC3"/>
        <w:rPr>
          <w:ins w:id="2887" w:author="john" w:date="2020-10-23T22:42:00Z"/>
          <w:del w:id="2888" w:author="John Clevenger" w:date="2023-11-18T14:49:00Z"/>
          <w:rFonts w:asciiTheme="minorHAnsi" w:eastAsiaTheme="minorEastAsia" w:hAnsiTheme="minorHAnsi" w:cstheme="minorBidi"/>
          <w:sz w:val="22"/>
          <w:szCs w:val="22"/>
        </w:rPr>
      </w:pPr>
      <w:ins w:id="2889" w:author="john" w:date="2020-10-23T22:42:00Z">
        <w:del w:id="2890" w:author="John Clevenger" w:date="2023-11-18T14:49:00Z">
          <w:r w:rsidRPr="003E4746" w:rsidDel="005A6B63">
            <w:rPr>
              <w:rStyle w:val="Hyperlink"/>
            </w:rPr>
            <w:delText>6.5.2</w:delText>
          </w:r>
          <w:r w:rsidDel="005A6B63">
            <w:rPr>
              <w:rFonts w:asciiTheme="minorHAnsi" w:eastAsiaTheme="minorEastAsia" w:hAnsiTheme="minorHAnsi" w:cstheme="minorBidi"/>
              <w:sz w:val="22"/>
              <w:szCs w:val="22"/>
            </w:rPr>
            <w:tab/>
          </w:r>
          <w:r w:rsidRPr="003E4746" w:rsidDel="005A6B63">
            <w:rPr>
              <w:rStyle w:val="Hyperlink"/>
            </w:rPr>
            <w:delText>Changing Existing Judgments</w:delText>
          </w:r>
          <w:r w:rsidDel="005A6B63">
            <w:rPr>
              <w:webHidden/>
            </w:rPr>
            <w:tab/>
          </w:r>
        </w:del>
      </w:ins>
      <w:ins w:id="2891" w:author="john" w:date="2020-10-23T22:44:00Z">
        <w:del w:id="2892" w:author="John Clevenger" w:date="2023-11-18T14:49:00Z">
          <w:r w:rsidDel="005A6B63">
            <w:rPr>
              <w:webHidden/>
            </w:rPr>
            <w:delText>58</w:delText>
          </w:r>
        </w:del>
      </w:ins>
    </w:p>
    <w:p w14:paraId="3979C847" w14:textId="77777777" w:rsidR="008B4237" w:rsidDel="005A6B63" w:rsidRDefault="008B4237">
      <w:pPr>
        <w:pStyle w:val="TOC2"/>
        <w:rPr>
          <w:ins w:id="2893" w:author="john" w:date="2020-10-23T22:42:00Z"/>
          <w:del w:id="2894" w:author="John Clevenger" w:date="2023-11-18T14:49:00Z"/>
          <w:rFonts w:asciiTheme="minorHAnsi" w:eastAsiaTheme="minorEastAsia" w:hAnsiTheme="minorHAnsi" w:cstheme="minorBidi"/>
          <w:b w:val="0"/>
          <w:bCs w:val="0"/>
          <w:sz w:val="22"/>
          <w:szCs w:val="22"/>
        </w:rPr>
      </w:pPr>
      <w:ins w:id="2895" w:author="john" w:date="2020-10-23T22:42:00Z">
        <w:del w:id="2896" w:author="John Clevenger" w:date="2023-11-18T14:49:00Z">
          <w:r w:rsidRPr="003E4746" w:rsidDel="005A6B63">
            <w:rPr>
              <w:rStyle w:val="Hyperlink"/>
              <w:b w:val="0"/>
              <w:bCs w:val="0"/>
            </w:rPr>
            <w:delText>6.6</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Balloon Notifications</w:delText>
          </w:r>
          <w:r w:rsidDel="005A6B63">
            <w:rPr>
              <w:webHidden/>
            </w:rPr>
            <w:tab/>
          </w:r>
        </w:del>
      </w:ins>
      <w:ins w:id="2897" w:author="john" w:date="2020-10-23T22:44:00Z">
        <w:del w:id="2898" w:author="John Clevenger" w:date="2023-11-18T14:49:00Z">
          <w:r w:rsidDel="005A6B63">
            <w:rPr>
              <w:webHidden/>
            </w:rPr>
            <w:delText>59</w:delText>
          </w:r>
        </w:del>
      </w:ins>
    </w:p>
    <w:p w14:paraId="10051DC5" w14:textId="77777777" w:rsidR="008B4237" w:rsidDel="005A6B63" w:rsidRDefault="008B4237">
      <w:pPr>
        <w:pStyle w:val="TOC3"/>
        <w:rPr>
          <w:ins w:id="2899" w:author="john" w:date="2020-10-23T22:42:00Z"/>
          <w:del w:id="2900" w:author="John Clevenger" w:date="2023-11-18T14:49:00Z"/>
          <w:rFonts w:asciiTheme="minorHAnsi" w:eastAsiaTheme="minorEastAsia" w:hAnsiTheme="minorHAnsi" w:cstheme="minorBidi"/>
          <w:sz w:val="22"/>
          <w:szCs w:val="22"/>
        </w:rPr>
      </w:pPr>
      <w:ins w:id="2901" w:author="john" w:date="2020-10-23T22:42:00Z">
        <w:del w:id="2902" w:author="John Clevenger" w:date="2023-11-18T14:49:00Z">
          <w:r w:rsidRPr="003E4746" w:rsidDel="005A6B63">
            <w:rPr>
              <w:rStyle w:val="Hyperlink"/>
            </w:rPr>
            <w:delText>6.6.1</w:delText>
          </w:r>
          <w:r w:rsidDel="005A6B63">
            <w:rPr>
              <w:rFonts w:asciiTheme="minorHAnsi" w:eastAsiaTheme="minorEastAsia" w:hAnsiTheme="minorHAnsi" w:cstheme="minorBidi"/>
              <w:sz w:val="22"/>
              <w:szCs w:val="22"/>
            </w:rPr>
            <w:tab/>
          </w:r>
          <w:r w:rsidRPr="003E4746" w:rsidDel="005A6B63">
            <w:rPr>
              <w:rStyle w:val="Hyperlink"/>
            </w:rPr>
            <w:delText>Defining Balloon Notifications</w:delText>
          </w:r>
          <w:r w:rsidDel="005A6B63">
            <w:rPr>
              <w:webHidden/>
            </w:rPr>
            <w:tab/>
          </w:r>
        </w:del>
      </w:ins>
      <w:ins w:id="2903" w:author="john" w:date="2020-10-23T22:44:00Z">
        <w:del w:id="2904" w:author="John Clevenger" w:date="2023-11-18T14:49:00Z">
          <w:r w:rsidDel="005A6B63">
            <w:rPr>
              <w:webHidden/>
            </w:rPr>
            <w:delText>60</w:delText>
          </w:r>
        </w:del>
      </w:ins>
    </w:p>
    <w:p w14:paraId="2F53B71B" w14:textId="77777777" w:rsidR="008B4237" w:rsidDel="005A6B63" w:rsidRDefault="008B4237">
      <w:pPr>
        <w:pStyle w:val="TOC3"/>
        <w:rPr>
          <w:ins w:id="2905" w:author="john" w:date="2020-10-23T22:42:00Z"/>
          <w:del w:id="2906" w:author="John Clevenger" w:date="2023-11-18T14:49:00Z"/>
          <w:rFonts w:asciiTheme="minorHAnsi" w:eastAsiaTheme="minorEastAsia" w:hAnsiTheme="minorHAnsi" w:cstheme="minorBidi"/>
          <w:sz w:val="22"/>
          <w:szCs w:val="22"/>
        </w:rPr>
      </w:pPr>
      <w:ins w:id="2907" w:author="john" w:date="2020-10-23T22:42:00Z">
        <w:del w:id="2908" w:author="John Clevenger" w:date="2023-11-18T14:49:00Z">
          <w:r w:rsidRPr="003E4746" w:rsidDel="005A6B63">
            <w:rPr>
              <w:rStyle w:val="Hyperlink"/>
            </w:rPr>
            <w:delText>6.6.2</w:delText>
          </w:r>
          <w:r w:rsidDel="005A6B63">
            <w:rPr>
              <w:rFonts w:asciiTheme="minorHAnsi" w:eastAsiaTheme="minorEastAsia" w:hAnsiTheme="minorHAnsi" w:cstheme="minorBidi"/>
              <w:sz w:val="22"/>
              <w:szCs w:val="22"/>
            </w:rPr>
            <w:tab/>
          </w:r>
          <w:r w:rsidRPr="003E4746" w:rsidDel="005A6B63">
            <w:rPr>
              <w:rStyle w:val="Hyperlink"/>
            </w:rPr>
            <w:delText>Email Server Advanced Settings</w:delText>
          </w:r>
          <w:r w:rsidDel="005A6B63">
            <w:rPr>
              <w:webHidden/>
            </w:rPr>
            <w:tab/>
          </w:r>
        </w:del>
      </w:ins>
      <w:ins w:id="2909" w:author="john" w:date="2020-10-23T22:44:00Z">
        <w:del w:id="2910" w:author="John Clevenger" w:date="2023-11-18T14:49:00Z">
          <w:r w:rsidDel="005A6B63">
            <w:rPr>
              <w:webHidden/>
            </w:rPr>
            <w:delText>61</w:delText>
          </w:r>
        </w:del>
      </w:ins>
    </w:p>
    <w:p w14:paraId="39A4448D" w14:textId="77777777" w:rsidR="008B4237" w:rsidDel="005A6B63" w:rsidRDefault="008B4237">
      <w:pPr>
        <w:pStyle w:val="TOC2"/>
        <w:rPr>
          <w:ins w:id="2911" w:author="john" w:date="2020-10-23T22:42:00Z"/>
          <w:del w:id="2912" w:author="John Clevenger" w:date="2023-11-18T14:49:00Z"/>
          <w:rFonts w:asciiTheme="minorHAnsi" w:eastAsiaTheme="minorEastAsia" w:hAnsiTheme="minorHAnsi" w:cstheme="minorBidi"/>
          <w:b w:val="0"/>
          <w:bCs w:val="0"/>
          <w:sz w:val="22"/>
          <w:szCs w:val="22"/>
        </w:rPr>
      </w:pPr>
      <w:ins w:id="2913" w:author="john" w:date="2020-10-23T22:42:00Z">
        <w:del w:id="2914" w:author="John Clevenger" w:date="2023-11-18T14:49:00Z">
          <w:r w:rsidRPr="003E4746" w:rsidDel="005A6B63">
            <w:rPr>
              <w:rStyle w:val="Hyperlink"/>
              <w:b w:val="0"/>
              <w:bCs w:val="0"/>
            </w:rPr>
            <w:delText>6.7</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Options (Settings tab)</w:delText>
          </w:r>
          <w:r w:rsidDel="005A6B63">
            <w:rPr>
              <w:webHidden/>
            </w:rPr>
            <w:tab/>
          </w:r>
        </w:del>
      </w:ins>
      <w:ins w:id="2915" w:author="john" w:date="2020-10-23T22:44:00Z">
        <w:del w:id="2916" w:author="John Clevenger" w:date="2023-11-18T14:49:00Z">
          <w:r w:rsidDel="005A6B63">
            <w:rPr>
              <w:webHidden/>
            </w:rPr>
            <w:delText>62</w:delText>
          </w:r>
        </w:del>
      </w:ins>
    </w:p>
    <w:p w14:paraId="6DE6A279" w14:textId="77777777" w:rsidR="008B4237" w:rsidDel="005A6B63" w:rsidRDefault="008B4237">
      <w:pPr>
        <w:pStyle w:val="TOC2"/>
        <w:rPr>
          <w:ins w:id="2917" w:author="john" w:date="2020-10-23T22:42:00Z"/>
          <w:del w:id="2918" w:author="John Clevenger" w:date="2023-11-18T14:49:00Z"/>
          <w:rFonts w:asciiTheme="minorHAnsi" w:eastAsiaTheme="minorEastAsia" w:hAnsiTheme="minorHAnsi" w:cstheme="minorBidi"/>
          <w:b w:val="0"/>
          <w:bCs w:val="0"/>
          <w:sz w:val="22"/>
          <w:szCs w:val="22"/>
        </w:rPr>
      </w:pPr>
      <w:ins w:id="2919" w:author="john" w:date="2020-10-23T22:42:00Z">
        <w:del w:id="2920" w:author="John Clevenger" w:date="2023-11-18T14:49:00Z">
          <w:r w:rsidRPr="003E4746" w:rsidDel="005A6B63">
            <w:rPr>
              <w:rStyle w:val="Hyperlink"/>
              <w:b w:val="0"/>
              <w:bCs w:val="0"/>
            </w:rPr>
            <w:delText>6.8</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Sites</w:delText>
          </w:r>
          <w:r w:rsidDel="005A6B63">
            <w:rPr>
              <w:webHidden/>
            </w:rPr>
            <w:tab/>
          </w:r>
        </w:del>
      </w:ins>
      <w:ins w:id="2921" w:author="john" w:date="2020-10-23T22:44:00Z">
        <w:del w:id="2922" w:author="John Clevenger" w:date="2023-11-18T14:49:00Z">
          <w:r w:rsidDel="005A6B63">
            <w:rPr>
              <w:webHidden/>
            </w:rPr>
            <w:delText>64</w:delText>
          </w:r>
        </w:del>
      </w:ins>
    </w:p>
    <w:p w14:paraId="43F3E036" w14:textId="77777777" w:rsidR="008B4237" w:rsidDel="005A6B63" w:rsidRDefault="008B4237" w:rsidP="008B4237">
      <w:pPr>
        <w:pStyle w:val="TOC1"/>
        <w:rPr>
          <w:ins w:id="2923" w:author="john" w:date="2020-10-23T22:42:00Z"/>
          <w:del w:id="2924" w:author="John Clevenger" w:date="2023-11-18T14:49:00Z"/>
          <w:rFonts w:asciiTheme="minorHAnsi" w:eastAsiaTheme="minorEastAsia" w:hAnsiTheme="minorHAnsi" w:cstheme="minorBidi"/>
          <w:sz w:val="22"/>
          <w:szCs w:val="22"/>
        </w:rPr>
      </w:pPr>
      <w:ins w:id="2925" w:author="john" w:date="2020-10-23T22:42:00Z">
        <w:del w:id="2926" w:author="John Clevenger" w:date="2023-11-18T14:49:00Z">
          <w:r w:rsidRPr="003E4746" w:rsidDel="005A6B63">
            <w:rPr>
              <w:rStyle w:val="Hyperlink"/>
              <w:b w:val="0"/>
              <w:bCs w:val="0"/>
              <w:iCs w:val="0"/>
            </w:rPr>
            <w:delText>7</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Configuring the Contest via Configuration Files</w:delText>
          </w:r>
          <w:r w:rsidDel="005A6B63">
            <w:rPr>
              <w:webHidden/>
            </w:rPr>
            <w:tab/>
          </w:r>
        </w:del>
      </w:ins>
      <w:ins w:id="2927" w:author="john" w:date="2020-10-23T22:44:00Z">
        <w:del w:id="2928" w:author="John Clevenger" w:date="2023-11-18T14:49:00Z">
          <w:r w:rsidDel="005A6B63">
            <w:rPr>
              <w:webHidden/>
            </w:rPr>
            <w:delText>65</w:delText>
          </w:r>
        </w:del>
      </w:ins>
    </w:p>
    <w:p w14:paraId="7DED52F4" w14:textId="77777777" w:rsidR="008B4237" w:rsidDel="005A6B63" w:rsidRDefault="008B4237">
      <w:pPr>
        <w:pStyle w:val="TOC2"/>
        <w:rPr>
          <w:ins w:id="2929" w:author="john" w:date="2020-10-23T22:42:00Z"/>
          <w:del w:id="2930" w:author="John Clevenger" w:date="2023-11-18T14:49:00Z"/>
          <w:rFonts w:asciiTheme="minorHAnsi" w:eastAsiaTheme="minorEastAsia" w:hAnsiTheme="minorHAnsi" w:cstheme="minorBidi"/>
          <w:b w:val="0"/>
          <w:bCs w:val="0"/>
          <w:sz w:val="22"/>
          <w:szCs w:val="22"/>
        </w:rPr>
      </w:pPr>
      <w:ins w:id="2931" w:author="john" w:date="2020-10-23T22:42:00Z">
        <w:del w:id="2932" w:author="John Clevenger" w:date="2023-11-18T14:49:00Z">
          <w:r w:rsidRPr="003E4746" w:rsidDel="005A6B63">
            <w:rPr>
              <w:rStyle w:val="Hyperlink"/>
              <w:b w:val="0"/>
              <w:bCs w:val="0"/>
            </w:rPr>
            <w:delText>7.1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Loading Configuration Files via the PC</w:delText>
          </w:r>
          <w:r w:rsidRPr="003E4746" w:rsidDel="005A6B63">
            <w:rPr>
              <w:rStyle w:val="Hyperlink"/>
              <w:b w:val="0"/>
              <w:bCs w:val="0"/>
              <w:vertAlign w:val="superscript"/>
            </w:rPr>
            <w:delText>2</w:delText>
          </w:r>
          <w:r w:rsidRPr="003E4746" w:rsidDel="005A6B63">
            <w:rPr>
              <w:rStyle w:val="Hyperlink"/>
              <w:b w:val="0"/>
              <w:bCs w:val="0"/>
            </w:rPr>
            <w:delText xml:space="preserve"> Server</w:delText>
          </w:r>
          <w:r w:rsidDel="005A6B63">
            <w:rPr>
              <w:webHidden/>
            </w:rPr>
            <w:tab/>
          </w:r>
        </w:del>
      </w:ins>
      <w:ins w:id="2933" w:author="john" w:date="2020-10-23T22:44:00Z">
        <w:del w:id="2934" w:author="John Clevenger" w:date="2023-11-18T14:49:00Z">
          <w:r w:rsidDel="005A6B63">
            <w:rPr>
              <w:webHidden/>
            </w:rPr>
            <w:delText>65</w:delText>
          </w:r>
        </w:del>
      </w:ins>
    </w:p>
    <w:p w14:paraId="14944498" w14:textId="77777777" w:rsidR="008B4237" w:rsidDel="005A6B63" w:rsidRDefault="008B4237">
      <w:pPr>
        <w:pStyle w:val="TOC2"/>
        <w:rPr>
          <w:ins w:id="2935" w:author="john" w:date="2020-10-23T22:42:00Z"/>
          <w:del w:id="2936" w:author="John Clevenger" w:date="2023-11-18T14:49:00Z"/>
          <w:rFonts w:asciiTheme="minorHAnsi" w:eastAsiaTheme="minorEastAsia" w:hAnsiTheme="minorHAnsi" w:cstheme="minorBidi"/>
          <w:b w:val="0"/>
          <w:bCs w:val="0"/>
          <w:sz w:val="22"/>
          <w:szCs w:val="22"/>
        </w:rPr>
      </w:pPr>
      <w:ins w:id="2937" w:author="john" w:date="2020-10-23T22:42:00Z">
        <w:del w:id="2938" w:author="John Clevenger" w:date="2023-11-18T14:49:00Z">
          <w:r w:rsidRPr="003E4746" w:rsidDel="005A6B63">
            <w:rPr>
              <w:rStyle w:val="Hyperlink"/>
              <w:b w:val="0"/>
              <w:bCs w:val="0"/>
            </w:rPr>
            <w:delText>7.2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Loading Configuration Files via the PC</w:delText>
          </w:r>
          <w:r w:rsidRPr="003E4746" w:rsidDel="005A6B63">
            <w:rPr>
              <w:rStyle w:val="Hyperlink"/>
              <w:b w:val="0"/>
              <w:bCs w:val="0"/>
              <w:vertAlign w:val="superscript"/>
            </w:rPr>
            <w:delText>2</w:delText>
          </w:r>
          <w:r w:rsidRPr="003E4746" w:rsidDel="005A6B63">
            <w:rPr>
              <w:rStyle w:val="Hyperlink"/>
              <w:b w:val="0"/>
              <w:bCs w:val="0"/>
            </w:rPr>
            <w:delText xml:space="preserve"> Admin</w:delText>
          </w:r>
          <w:r w:rsidDel="005A6B63">
            <w:rPr>
              <w:webHidden/>
            </w:rPr>
            <w:tab/>
          </w:r>
        </w:del>
      </w:ins>
      <w:ins w:id="2939" w:author="john" w:date="2020-10-23T22:44:00Z">
        <w:del w:id="2940" w:author="John Clevenger" w:date="2023-11-18T14:49:00Z">
          <w:r w:rsidDel="005A6B63">
            <w:rPr>
              <w:webHidden/>
            </w:rPr>
            <w:delText>66</w:delText>
          </w:r>
        </w:del>
      </w:ins>
    </w:p>
    <w:p w14:paraId="171828B4" w14:textId="77777777" w:rsidR="008B4237" w:rsidDel="005A6B63" w:rsidRDefault="008B4237">
      <w:pPr>
        <w:pStyle w:val="TOC2"/>
        <w:rPr>
          <w:ins w:id="2941" w:author="john" w:date="2020-10-23T22:42:00Z"/>
          <w:del w:id="2942" w:author="John Clevenger" w:date="2023-11-18T14:49:00Z"/>
          <w:rFonts w:asciiTheme="minorHAnsi" w:eastAsiaTheme="minorEastAsia" w:hAnsiTheme="minorHAnsi" w:cstheme="minorBidi"/>
          <w:b w:val="0"/>
          <w:bCs w:val="0"/>
          <w:sz w:val="22"/>
          <w:szCs w:val="22"/>
        </w:rPr>
      </w:pPr>
      <w:ins w:id="2943" w:author="john" w:date="2020-10-23T22:42:00Z">
        <w:del w:id="2944" w:author="John Clevenger" w:date="2023-11-18T14:49:00Z">
          <w:r w:rsidRPr="003E4746" w:rsidDel="005A6B63">
            <w:rPr>
              <w:rStyle w:val="Hyperlink"/>
              <w:b w:val="0"/>
              <w:bCs w:val="0"/>
            </w:rPr>
            <w:delText>7.3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Additional Configuration File Capabilities</w:delText>
          </w:r>
          <w:r w:rsidDel="005A6B63">
            <w:rPr>
              <w:webHidden/>
            </w:rPr>
            <w:tab/>
          </w:r>
        </w:del>
      </w:ins>
      <w:ins w:id="2945" w:author="john" w:date="2020-10-23T22:44:00Z">
        <w:del w:id="2946" w:author="John Clevenger" w:date="2023-11-18T14:49:00Z">
          <w:r w:rsidDel="005A6B63">
            <w:rPr>
              <w:webHidden/>
            </w:rPr>
            <w:delText>66</w:delText>
          </w:r>
        </w:del>
      </w:ins>
    </w:p>
    <w:p w14:paraId="14DE3EAF" w14:textId="77777777" w:rsidR="008B4237" w:rsidDel="005A6B63" w:rsidRDefault="008B4237" w:rsidP="008B4237">
      <w:pPr>
        <w:pStyle w:val="TOC1"/>
        <w:rPr>
          <w:ins w:id="2947" w:author="john" w:date="2020-10-23T22:42:00Z"/>
          <w:del w:id="2948" w:author="John Clevenger" w:date="2023-11-18T14:49:00Z"/>
          <w:rFonts w:asciiTheme="minorHAnsi" w:eastAsiaTheme="minorEastAsia" w:hAnsiTheme="minorHAnsi" w:cstheme="minorBidi"/>
          <w:sz w:val="22"/>
          <w:szCs w:val="22"/>
        </w:rPr>
      </w:pPr>
      <w:ins w:id="2949" w:author="john" w:date="2020-10-23T22:42:00Z">
        <w:del w:id="2950" w:author="John Clevenger" w:date="2023-11-18T14:49:00Z">
          <w:r w:rsidRPr="003E4746" w:rsidDel="005A6B63">
            <w:rPr>
              <w:rStyle w:val="Hyperlink"/>
              <w:b w:val="0"/>
              <w:bCs w:val="0"/>
              <w:iCs w:val="0"/>
            </w:rPr>
            <w:delText>8</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Starting the Contest</w:delText>
          </w:r>
          <w:r w:rsidDel="005A6B63">
            <w:rPr>
              <w:webHidden/>
            </w:rPr>
            <w:tab/>
          </w:r>
        </w:del>
      </w:ins>
      <w:ins w:id="2951" w:author="john" w:date="2020-10-23T22:44:00Z">
        <w:del w:id="2952" w:author="John Clevenger" w:date="2023-11-18T14:49:00Z">
          <w:r w:rsidDel="005A6B63">
            <w:rPr>
              <w:webHidden/>
            </w:rPr>
            <w:delText>68</w:delText>
          </w:r>
        </w:del>
      </w:ins>
    </w:p>
    <w:p w14:paraId="2D178961" w14:textId="77777777" w:rsidR="008B4237" w:rsidDel="005A6B63" w:rsidRDefault="008B4237">
      <w:pPr>
        <w:pStyle w:val="TOC2"/>
        <w:rPr>
          <w:ins w:id="2953" w:author="john" w:date="2020-10-23T22:42:00Z"/>
          <w:del w:id="2954" w:author="John Clevenger" w:date="2023-11-18T14:49:00Z"/>
          <w:rFonts w:asciiTheme="minorHAnsi" w:eastAsiaTheme="minorEastAsia" w:hAnsiTheme="minorHAnsi" w:cstheme="minorBidi"/>
          <w:b w:val="0"/>
          <w:bCs w:val="0"/>
          <w:sz w:val="22"/>
          <w:szCs w:val="22"/>
        </w:rPr>
      </w:pPr>
      <w:ins w:id="2955" w:author="john" w:date="2020-10-23T22:42:00Z">
        <w:del w:id="2956" w:author="John Clevenger" w:date="2023-11-18T14:49:00Z">
          <w:r w:rsidRPr="003E4746" w:rsidDel="005A6B63">
            <w:rPr>
              <w:rStyle w:val="Hyperlink"/>
              <w:b w:val="0"/>
              <w:bCs w:val="0"/>
            </w:rPr>
            <w:delText>8.1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Clock Control</w:delText>
          </w:r>
          <w:r w:rsidDel="005A6B63">
            <w:rPr>
              <w:webHidden/>
            </w:rPr>
            <w:tab/>
          </w:r>
        </w:del>
      </w:ins>
      <w:ins w:id="2957" w:author="john" w:date="2020-10-23T22:44:00Z">
        <w:del w:id="2958" w:author="John Clevenger" w:date="2023-11-18T14:49:00Z">
          <w:r w:rsidDel="005A6B63">
            <w:rPr>
              <w:webHidden/>
            </w:rPr>
            <w:delText>68</w:delText>
          </w:r>
        </w:del>
      </w:ins>
    </w:p>
    <w:p w14:paraId="7AFE24DA" w14:textId="77777777" w:rsidR="008B4237" w:rsidDel="005A6B63" w:rsidRDefault="008B4237">
      <w:pPr>
        <w:pStyle w:val="TOC3"/>
        <w:rPr>
          <w:ins w:id="2959" w:author="john" w:date="2020-10-23T22:42:00Z"/>
          <w:del w:id="2960" w:author="John Clevenger" w:date="2023-11-18T14:49:00Z"/>
          <w:rFonts w:asciiTheme="minorHAnsi" w:eastAsiaTheme="minorEastAsia" w:hAnsiTheme="minorHAnsi" w:cstheme="minorBidi"/>
          <w:sz w:val="22"/>
          <w:szCs w:val="22"/>
        </w:rPr>
      </w:pPr>
      <w:ins w:id="2961" w:author="john" w:date="2020-10-23T22:42:00Z">
        <w:del w:id="2962" w:author="John Clevenger" w:date="2023-11-18T14:49:00Z">
          <w:r w:rsidRPr="003E4746" w:rsidDel="005A6B63">
            <w:rPr>
              <w:rStyle w:val="Hyperlink"/>
            </w:rPr>
            <w:delText>8.1.1</w:delText>
          </w:r>
          <w:r w:rsidDel="005A6B63">
            <w:rPr>
              <w:rFonts w:asciiTheme="minorHAnsi" w:eastAsiaTheme="minorEastAsia" w:hAnsiTheme="minorHAnsi" w:cstheme="minorBidi"/>
              <w:sz w:val="22"/>
              <w:szCs w:val="22"/>
            </w:rPr>
            <w:tab/>
          </w:r>
          <w:r w:rsidRPr="003E4746" w:rsidDel="005A6B63">
            <w:rPr>
              <w:rStyle w:val="Hyperlink"/>
            </w:rPr>
            <w:delText>Starting the Contest Manually</w:delText>
          </w:r>
          <w:r w:rsidDel="005A6B63">
            <w:rPr>
              <w:webHidden/>
            </w:rPr>
            <w:tab/>
          </w:r>
        </w:del>
      </w:ins>
      <w:ins w:id="2963" w:author="john" w:date="2020-10-23T22:44:00Z">
        <w:del w:id="2964" w:author="John Clevenger" w:date="2023-11-18T14:49:00Z">
          <w:r w:rsidDel="005A6B63">
            <w:rPr>
              <w:webHidden/>
            </w:rPr>
            <w:delText>68</w:delText>
          </w:r>
        </w:del>
      </w:ins>
    </w:p>
    <w:p w14:paraId="02D8BE81" w14:textId="77777777" w:rsidR="008B4237" w:rsidDel="005A6B63" w:rsidRDefault="008B4237">
      <w:pPr>
        <w:pStyle w:val="TOC3"/>
        <w:rPr>
          <w:ins w:id="2965" w:author="john" w:date="2020-10-23T22:42:00Z"/>
          <w:del w:id="2966" w:author="John Clevenger" w:date="2023-11-18T14:49:00Z"/>
          <w:rFonts w:asciiTheme="minorHAnsi" w:eastAsiaTheme="minorEastAsia" w:hAnsiTheme="minorHAnsi" w:cstheme="minorBidi"/>
          <w:sz w:val="22"/>
          <w:szCs w:val="22"/>
        </w:rPr>
      </w:pPr>
      <w:ins w:id="2967" w:author="john" w:date="2020-10-23T22:42:00Z">
        <w:del w:id="2968" w:author="John Clevenger" w:date="2023-11-18T14:49:00Z">
          <w:r w:rsidRPr="003E4746" w:rsidDel="005A6B63">
            <w:rPr>
              <w:rStyle w:val="Hyperlink"/>
            </w:rPr>
            <w:delText>8.1.2</w:delText>
          </w:r>
          <w:r w:rsidDel="005A6B63">
            <w:rPr>
              <w:rFonts w:asciiTheme="minorHAnsi" w:eastAsiaTheme="minorEastAsia" w:hAnsiTheme="minorHAnsi" w:cstheme="minorBidi"/>
              <w:sz w:val="22"/>
              <w:szCs w:val="22"/>
            </w:rPr>
            <w:tab/>
          </w:r>
          <w:r w:rsidRPr="003E4746" w:rsidDel="005A6B63">
            <w:rPr>
              <w:rStyle w:val="Hyperlink"/>
            </w:rPr>
            <w:delText>Starting the Contest Automatically</w:delText>
          </w:r>
          <w:r w:rsidDel="005A6B63">
            <w:rPr>
              <w:webHidden/>
            </w:rPr>
            <w:tab/>
          </w:r>
        </w:del>
      </w:ins>
      <w:ins w:id="2969" w:author="john" w:date="2020-10-23T22:44:00Z">
        <w:del w:id="2970" w:author="John Clevenger" w:date="2023-11-18T14:49:00Z">
          <w:r w:rsidDel="005A6B63">
            <w:rPr>
              <w:webHidden/>
            </w:rPr>
            <w:delText>69</w:delText>
          </w:r>
        </w:del>
      </w:ins>
    </w:p>
    <w:p w14:paraId="5010FF5A" w14:textId="77777777" w:rsidR="008B4237" w:rsidDel="005A6B63" w:rsidRDefault="008B4237">
      <w:pPr>
        <w:pStyle w:val="TOC2"/>
        <w:rPr>
          <w:ins w:id="2971" w:author="john" w:date="2020-10-23T22:42:00Z"/>
          <w:del w:id="2972" w:author="John Clevenger" w:date="2023-11-18T14:49:00Z"/>
          <w:rFonts w:asciiTheme="minorHAnsi" w:eastAsiaTheme="minorEastAsia" w:hAnsiTheme="minorHAnsi" w:cstheme="minorBidi"/>
          <w:b w:val="0"/>
          <w:bCs w:val="0"/>
          <w:sz w:val="22"/>
          <w:szCs w:val="22"/>
        </w:rPr>
      </w:pPr>
      <w:ins w:id="2973" w:author="john" w:date="2020-10-23T22:42:00Z">
        <w:del w:id="2974" w:author="John Clevenger" w:date="2023-11-18T14:49:00Z">
          <w:r w:rsidRPr="003E4746" w:rsidDel="005A6B63">
            <w:rPr>
              <w:rStyle w:val="Hyperlink"/>
              <w:b w:val="0"/>
              <w:bCs w:val="0"/>
            </w:rPr>
            <w:delText>8.2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Contest Length</w:delText>
          </w:r>
          <w:r w:rsidDel="005A6B63">
            <w:rPr>
              <w:webHidden/>
            </w:rPr>
            <w:tab/>
          </w:r>
        </w:del>
      </w:ins>
      <w:ins w:id="2975" w:author="john" w:date="2020-10-23T22:44:00Z">
        <w:del w:id="2976" w:author="John Clevenger" w:date="2023-11-18T14:49:00Z">
          <w:r w:rsidDel="005A6B63">
            <w:rPr>
              <w:webHidden/>
            </w:rPr>
            <w:delText>70</w:delText>
          </w:r>
        </w:del>
      </w:ins>
    </w:p>
    <w:p w14:paraId="37210B25" w14:textId="77777777" w:rsidR="008B4237" w:rsidDel="005A6B63" w:rsidRDefault="008B4237">
      <w:pPr>
        <w:pStyle w:val="TOC2"/>
        <w:rPr>
          <w:ins w:id="2977" w:author="john" w:date="2020-10-23T22:42:00Z"/>
          <w:del w:id="2978" w:author="John Clevenger" w:date="2023-11-18T14:49:00Z"/>
          <w:rFonts w:asciiTheme="minorHAnsi" w:eastAsiaTheme="minorEastAsia" w:hAnsiTheme="minorHAnsi" w:cstheme="minorBidi"/>
          <w:b w:val="0"/>
          <w:bCs w:val="0"/>
          <w:sz w:val="22"/>
          <w:szCs w:val="22"/>
        </w:rPr>
      </w:pPr>
      <w:ins w:id="2979" w:author="john" w:date="2020-10-23T22:42:00Z">
        <w:del w:id="2980" w:author="John Clevenger" w:date="2023-11-18T14:49:00Z">
          <w:r w:rsidRPr="003E4746" w:rsidDel="005A6B63">
            <w:rPr>
              <w:rStyle w:val="Hyperlink"/>
              <w:b w:val="0"/>
              <w:bCs w:val="0"/>
            </w:rPr>
            <w:delText>8.3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Multi-Site Clock Control</w:delText>
          </w:r>
          <w:r w:rsidDel="005A6B63">
            <w:rPr>
              <w:webHidden/>
            </w:rPr>
            <w:tab/>
          </w:r>
        </w:del>
      </w:ins>
      <w:ins w:id="2981" w:author="john" w:date="2020-10-23T22:44:00Z">
        <w:del w:id="2982" w:author="John Clevenger" w:date="2023-11-18T14:49:00Z">
          <w:r w:rsidDel="005A6B63">
            <w:rPr>
              <w:webHidden/>
            </w:rPr>
            <w:delText>71</w:delText>
          </w:r>
        </w:del>
      </w:ins>
    </w:p>
    <w:p w14:paraId="09B5670E" w14:textId="77777777" w:rsidR="008B4237" w:rsidDel="005A6B63" w:rsidRDefault="008B4237">
      <w:pPr>
        <w:pStyle w:val="TOC2"/>
        <w:rPr>
          <w:ins w:id="2983" w:author="john" w:date="2020-10-23T22:42:00Z"/>
          <w:del w:id="2984" w:author="John Clevenger" w:date="2023-11-18T14:49:00Z"/>
          <w:rFonts w:asciiTheme="minorHAnsi" w:eastAsiaTheme="minorEastAsia" w:hAnsiTheme="minorHAnsi" w:cstheme="minorBidi"/>
          <w:b w:val="0"/>
          <w:bCs w:val="0"/>
          <w:sz w:val="22"/>
          <w:szCs w:val="22"/>
        </w:rPr>
      </w:pPr>
      <w:ins w:id="2985" w:author="john" w:date="2020-10-23T22:42:00Z">
        <w:del w:id="2986" w:author="John Clevenger" w:date="2023-11-18T14:49:00Z">
          <w:r w:rsidRPr="003E4746" w:rsidDel="005A6B63">
            <w:rPr>
              <w:rStyle w:val="Hyperlink"/>
              <w:b w:val="0"/>
              <w:bCs w:val="0"/>
            </w:rPr>
            <w:delText>8.4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Practice Sessions:  Resetting A Contest</w:delText>
          </w:r>
          <w:r w:rsidDel="005A6B63">
            <w:rPr>
              <w:webHidden/>
            </w:rPr>
            <w:tab/>
          </w:r>
        </w:del>
      </w:ins>
      <w:ins w:id="2987" w:author="john" w:date="2020-10-23T22:44:00Z">
        <w:del w:id="2988" w:author="John Clevenger" w:date="2023-11-18T14:49:00Z">
          <w:r w:rsidDel="005A6B63">
            <w:rPr>
              <w:webHidden/>
            </w:rPr>
            <w:delText>73</w:delText>
          </w:r>
        </w:del>
      </w:ins>
    </w:p>
    <w:p w14:paraId="0F3F4B0C" w14:textId="77777777" w:rsidR="008B4237" w:rsidDel="005A6B63" w:rsidRDefault="008B4237" w:rsidP="008B4237">
      <w:pPr>
        <w:pStyle w:val="TOC1"/>
        <w:rPr>
          <w:ins w:id="2989" w:author="john" w:date="2020-10-23T22:42:00Z"/>
          <w:del w:id="2990" w:author="John Clevenger" w:date="2023-11-18T14:49:00Z"/>
          <w:rFonts w:asciiTheme="minorHAnsi" w:eastAsiaTheme="minorEastAsia" w:hAnsiTheme="minorHAnsi" w:cstheme="minorBidi"/>
          <w:sz w:val="22"/>
          <w:szCs w:val="22"/>
        </w:rPr>
      </w:pPr>
      <w:ins w:id="2991" w:author="john" w:date="2020-10-23T22:42:00Z">
        <w:del w:id="2992" w:author="John Clevenger" w:date="2023-11-18T14:49:00Z">
          <w:r w:rsidRPr="003E4746" w:rsidDel="005A6B63">
            <w:rPr>
              <w:rStyle w:val="Hyperlink"/>
              <w:b w:val="0"/>
              <w:bCs w:val="0"/>
              <w:iCs w:val="0"/>
            </w:rPr>
            <w:delText>9</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Monitoring Contest Status</w:delText>
          </w:r>
          <w:r w:rsidDel="005A6B63">
            <w:rPr>
              <w:webHidden/>
            </w:rPr>
            <w:tab/>
          </w:r>
        </w:del>
      </w:ins>
      <w:ins w:id="2993" w:author="john" w:date="2020-10-23T22:44:00Z">
        <w:del w:id="2994" w:author="John Clevenger" w:date="2023-11-18T14:49:00Z">
          <w:r w:rsidDel="005A6B63">
            <w:rPr>
              <w:webHidden/>
            </w:rPr>
            <w:delText>75</w:delText>
          </w:r>
        </w:del>
      </w:ins>
    </w:p>
    <w:p w14:paraId="0A2EBF5D" w14:textId="77777777" w:rsidR="008B4237" w:rsidDel="005A6B63" w:rsidRDefault="008B4237">
      <w:pPr>
        <w:pStyle w:val="TOC2"/>
        <w:rPr>
          <w:ins w:id="2995" w:author="john" w:date="2020-10-23T22:42:00Z"/>
          <w:del w:id="2996" w:author="John Clevenger" w:date="2023-11-18T14:49:00Z"/>
          <w:rFonts w:asciiTheme="minorHAnsi" w:eastAsiaTheme="minorEastAsia" w:hAnsiTheme="minorHAnsi" w:cstheme="minorBidi"/>
          <w:b w:val="0"/>
          <w:bCs w:val="0"/>
          <w:sz w:val="22"/>
          <w:szCs w:val="22"/>
        </w:rPr>
      </w:pPr>
      <w:ins w:id="2997" w:author="john" w:date="2020-10-23T22:42:00Z">
        <w:del w:id="2998" w:author="John Clevenger" w:date="2023-11-18T14:49:00Z">
          <w:r w:rsidRPr="003E4746" w:rsidDel="005A6B63">
            <w:rPr>
              <w:rStyle w:val="Hyperlink"/>
              <w:b w:val="0"/>
              <w:bCs w:val="0"/>
            </w:rPr>
            <w:delText>9.1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Team Startup Status</w:delText>
          </w:r>
          <w:r w:rsidDel="005A6B63">
            <w:rPr>
              <w:webHidden/>
            </w:rPr>
            <w:tab/>
          </w:r>
        </w:del>
      </w:ins>
      <w:ins w:id="2999" w:author="john" w:date="2020-10-23T22:44:00Z">
        <w:del w:id="3000" w:author="John Clevenger" w:date="2023-11-18T14:49:00Z">
          <w:r w:rsidDel="005A6B63">
            <w:rPr>
              <w:webHidden/>
            </w:rPr>
            <w:delText>75</w:delText>
          </w:r>
        </w:del>
      </w:ins>
    </w:p>
    <w:p w14:paraId="3E700882" w14:textId="77777777" w:rsidR="008B4237" w:rsidDel="005A6B63" w:rsidRDefault="008B4237">
      <w:pPr>
        <w:pStyle w:val="TOC2"/>
        <w:rPr>
          <w:ins w:id="3001" w:author="john" w:date="2020-10-23T22:42:00Z"/>
          <w:del w:id="3002" w:author="John Clevenger" w:date="2023-11-18T14:49:00Z"/>
          <w:rFonts w:asciiTheme="minorHAnsi" w:eastAsiaTheme="minorEastAsia" w:hAnsiTheme="minorHAnsi" w:cstheme="minorBidi"/>
          <w:b w:val="0"/>
          <w:bCs w:val="0"/>
          <w:sz w:val="22"/>
          <w:szCs w:val="22"/>
        </w:rPr>
      </w:pPr>
      <w:ins w:id="3003" w:author="john" w:date="2020-10-23T22:42:00Z">
        <w:del w:id="3004" w:author="John Clevenger" w:date="2023-11-18T14:49:00Z">
          <w:r w:rsidRPr="003E4746" w:rsidDel="005A6B63">
            <w:rPr>
              <w:rStyle w:val="Hyperlink"/>
              <w:b w:val="0"/>
              <w:bCs w:val="0"/>
            </w:rPr>
            <w:delText>9.2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The Runs Display</w:delText>
          </w:r>
          <w:r w:rsidDel="005A6B63">
            <w:rPr>
              <w:webHidden/>
            </w:rPr>
            <w:tab/>
          </w:r>
        </w:del>
      </w:ins>
      <w:ins w:id="3005" w:author="john" w:date="2020-10-23T22:44:00Z">
        <w:del w:id="3006" w:author="John Clevenger" w:date="2023-11-18T14:49:00Z">
          <w:r w:rsidDel="005A6B63">
            <w:rPr>
              <w:webHidden/>
            </w:rPr>
            <w:delText>76</w:delText>
          </w:r>
        </w:del>
      </w:ins>
    </w:p>
    <w:p w14:paraId="6B034621" w14:textId="77777777" w:rsidR="008B4237" w:rsidDel="005A6B63" w:rsidRDefault="008B4237">
      <w:pPr>
        <w:pStyle w:val="TOC2"/>
        <w:rPr>
          <w:ins w:id="3007" w:author="john" w:date="2020-10-23T22:42:00Z"/>
          <w:del w:id="3008" w:author="John Clevenger" w:date="2023-11-18T14:49:00Z"/>
          <w:rFonts w:asciiTheme="minorHAnsi" w:eastAsiaTheme="minorEastAsia" w:hAnsiTheme="minorHAnsi" w:cstheme="minorBidi"/>
          <w:b w:val="0"/>
          <w:bCs w:val="0"/>
          <w:sz w:val="22"/>
          <w:szCs w:val="22"/>
        </w:rPr>
      </w:pPr>
      <w:ins w:id="3009" w:author="john" w:date="2020-10-23T22:42:00Z">
        <w:del w:id="3010" w:author="John Clevenger" w:date="2023-11-18T14:49:00Z">
          <w:r w:rsidRPr="003E4746" w:rsidDel="005A6B63">
            <w:rPr>
              <w:rStyle w:val="Hyperlink"/>
              <w:b w:val="0"/>
              <w:bCs w:val="0"/>
            </w:rPr>
            <w:delText>9.3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Editing Runs</w:delText>
          </w:r>
          <w:r w:rsidDel="005A6B63">
            <w:rPr>
              <w:webHidden/>
            </w:rPr>
            <w:tab/>
          </w:r>
        </w:del>
      </w:ins>
      <w:ins w:id="3011" w:author="john" w:date="2020-10-23T22:44:00Z">
        <w:del w:id="3012" w:author="John Clevenger" w:date="2023-11-18T14:49:00Z">
          <w:r w:rsidDel="005A6B63">
            <w:rPr>
              <w:webHidden/>
            </w:rPr>
            <w:delText>77</w:delText>
          </w:r>
        </w:del>
      </w:ins>
    </w:p>
    <w:p w14:paraId="77A65732" w14:textId="77777777" w:rsidR="008B4237" w:rsidDel="005A6B63" w:rsidRDefault="008B4237">
      <w:pPr>
        <w:pStyle w:val="TOC3"/>
        <w:rPr>
          <w:ins w:id="3013" w:author="john" w:date="2020-10-23T22:42:00Z"/>
          <w:del w:id="3014" w:author="John Clevenger" w:date="2023-11-18T14:49:00Z"/>
          <w:rFonts w:asciiTheme="minorHAnsi" w:eastAsiaTheme="minorEastAsia" w:hAnsiTheme="minorHAnsi" w:cstheme="minorBidi"/>
          <w:sz w:val="22"/>
          <w:szCs w:val="22"/>
        </w:rPr>
      </w:pPr>
      <w:ins w:id="3015" w:author="john" w:date="2020-10-23T22:42:00Z">
        <w:del w:id="3016" w:author="John Clevenger" w:date="2023-11-18T14:49:00Z">
          <w:r w:rsidRPr="003E4746" w:rsidDel="005A6B63">
            <w:rPr>
              <w:rStyle w:val="Hyperlink"/>
            </w:rPr>
            <w:delText>9.3.1</w:delText>
          </w:r>
          <w:r w:rsidDel="005A6B63">
            <w:rPr>
              <w:rFonts w:asciiTheme="minorHAnsi" w:eastAsiaTheme="minorEastAsia" w:hAnsiTheme="minorHAnsi" w:cstheme="minorBidi"/>
              <w:sz w:val="22"/>
              <w:szCs w:val="22"/>
            </w:rPr>
            <w:tab/>
          </w:r>
          <w:r w:rsidRPr="003E4746" w:rsidDel="005A6B63">
            <w:rPr>
              <w:rStyle w:val="Hyperlink"/>
            </w:rPr>
            <w:delText>Extracting Runs</w:delText>
          </w:r>
          <w:r w:rsidDel="005A6B63">
            <w:rPr>
              <w:webHidden/>
            </w:rPr>
            <w:tab/>
          </w:r>
        </w:del>
      </w:ins>
      <w:ins w:id="3017" w:author="john" w:date="2020-10-23T22:44:00Z">
        <w:del w:id="3018" w:author="John Clevenger" w:date="2023-11-18T14:49:00Z">
          <w:r w:rsidDel="005A6B63">
            <w:rPr>
              <w:webHidden/>
            </w:rPr>
            <w:delText>79</w:delText>
          </w:r>
        </w:del>
      </w:ins>
    </w:p>
    <w:p w14:paraId="436C1911" w14:textId="77777777" w:rsidR="008B4237" w:rsidDel="005A6B63" w:rsidRDefault="008B4237">
      <w:pPr>
        <w:pStyle w:val="TOC2"/>
        <w:rPr>
          <w:ins w:id="3019" w:author="john" w:date="2020-10-23T22:42:00Z"/>
          <w:del w:id="3020" w:author="John Clevenger" w:date="2023-11-18T14:49:00Z"/>
          <w:rFonts w:asciiTheme="minorHAnsi" w:eastAsiaTheme="minorEastAsia" w:hAnsiTheme="minorHAnsi" w:cstheme="minorBidi"/>
          <w:b w:val="0"/>
          <w:bCs w:val="0"/>
          <w:sz w:val="22"/>
          <w:szCs w:val="22"/>
        </w:rPr>
      </w:pPr>
      <w:ins w:id="3021" w:author="john" w:date="2020-10-23T22:42:00Z">
        <w:del w:id="3022" w:author="John Clevenger" w:date="2023-11-18T14:49:00Z">
          <w:r w:rsidRPr="003E4746" w:rsidDel="005A6B63">
            <w:rPr>
              <w:rStyle w:val="Hyperlink"/>
              <w:b w:val="0"/>
              <w:bCs w:val="0"/>
            </w:rPr>
            <w:delText>9.4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Filtering  Runs</w:delText>
          </w:r>
          <w:r w:rsidDel="005A6B63">
            <w:rPr>
              <w:webHidden/>
            </w:rPr>
            <w:tab/>
          </w:r>
        </w:del>
      </w:ins>
      <w:ins w:id="3023" w:author="john" w:date="2020-10-23T22:44:00Z">
        <w:del w:id="3024" w:author="John Clevenger" w:date="2023-11-18T14:49:00Z">
          <w:r w:rsidDel="005A6B63">
            <w:rPr>
              <w:webHidden/>
            </w:rPr>
            <w:delText>80</w:delText>
          </w:r>
        </w:del>
      </w:ins>
    </w:p>
    <w:p w14:paraId="250A7D6A" w14:textId="77777777" w:rsidR="008B4237" w:rsidDel="005A6B63" w:rsidRDefault="008B4237">
      <w:pPr>
        <w:pStyle w:val="TOC2"/>
        <w:rPr>
          <w:ins w:id="3025" w:author="john" w:date="2020-10-23T22:42:00Z"/>
          <w:del w:id="3026" w:author="John Clevenger" w:date="2023-11-18T14:49:00Z"/>
          <w:rFonts w:asciiTheme="minorHAnsi" w:eastAsiaTheme="minorEastAsia" w:hAnsiTheme="minorHAnsi" w:cstheme="minorBidi"/>
          <w:b w:val="0"/>
          <w:bCs w:val="0"/>
          <w:sz w:val="22"/>
          <w:szCs w:val="22"/>
        </w:rPr>
      </w:pPr>
      <w:ins w:id="3027" w:author="john" w:date="2020-10-23T22:42:00Z">
        <w:del w:id="3028" w:author="John Clevenger" w:date="2023-11-18T14:49:00Z">
          <w:r w:rsidRPr="003E4746" w:rsidDel="005A6B63">
            <w:rPr>
              <w:rStyle w:val="Hyperlink"/>
              <w:b w:val="0"/>
              <w:bCs w:val="0"/>
            </w:rPr>
            <w:delText>9.5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Clarifications</w:delText>
          </w:r>
          <w:r w:rsidDel="005A6B63">
            <w:rPr>
              <w:webHidden/>
            </w:rPr>
            <w:tab/>
          </w:r>
        </w:del>
      </w:ins>
      <w:ins w:id="3029" w:author="john" w:date="2020-10-23T22:44:00Z">
        <w:del w:id="3030" w:author="John Clevenger" w:date="2023-11-18T14:49:00Z">
          <w:r w:rsidDel="005A6B63">
            <w:rPr>
              <w:webHidden/>
            </w:rPr>
            <w:delText>81</w:delText>
          </w:r>
        </w:del>
      </w:ins>
    </w:p>
    <w:p w14:paraId="1E7A15FD" w14:textId="77777777" w:rsidR="008B4237" w:rsidDel="005A6B63" w:rsidRDefault="008B4237">
      <w:pPr>
        <w:pStyle w:val="TOC2"/>
        <w:rPr>
          <w:ins w:id="3031" w:author="john" w:date="2020-10-23T22:42:00Z"/>
          <w:del w:id="3032" w:author="John Clevenger" w:date="2023-11-18T14:49:00Z"/>
          <w:rFonts w:asciiTheme="minorHAnsi" w:eastAsiaTheme="minorEastAsia" w:hAnsiTheme="minorHAnsi" w:cstheme="minorBidi"/>
          <w:b w:val="0"/>
          <w:bCs w:val="0"/>
          <w:sz w:val="22"/>
          <w:szCs w:val="22"/>
        </w:rPr>
      </w:pPr>
      <w:ins w:id="3033" w:author="john" w:date="2020-10-23T22:42:00Z">
        <w:del w:id="3034" w:author="John Clevenger" w:date="2023-11-18T14:49:00Z">
          <w:r w:rsidRPr="003E4746" w:rsidDel="005A6B63">
            <w:rPr>
              <w:rStyle w:val="Hyperlink"/>
              <w:b w:val="0"/>
              <w:bCs w:val="0"/>
            </w:rPr>
            <w:delText>9.6</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Reports</w:delText>
          </w:r>
          <w:r w:rsidDel="005A6B63">
            <w:rPr>
              <w:webHidden/>
            </w:rPr>
            <w:tab/>
          </w:r>
        </w:del>
      </w:ins>
      <w:ins w:id="3035" w:author="john" w:date="2020-10-23T22:44:00Z">
        <w:del w:id="3036" w:author="John Clevenger" w:date="2023-11-18T14:49:00Z">
          <w:r w:rsidDel="005A6B63">
            <w:rPr>
              <w:webHidden/>
            </w:rPr>
            <w:delText>82</w:delText>
          </w:r>
        </w:del>
      </w:ins>
    </w:p>
    <w:p w14:paraId="4CAA5384" w14:textId="77777777" w:rsidR="008B4237" w:rsidDel="005A6B63" w:rsidRDefault="008B4237">
      <w:pPr>
        <w:pStyle w:val="TOC3"/>
        <w:rPr>
          <w:ins w:id="3037" w:author="john" w:date="2020-10-23T22:42:00Z"/>
          <w:del w:id="3038" w:author="John Clevenger" w:date="2023-11-18T14:49:00Z"/>
          <w:rFonts w:asciiTheme="minorHAnsi" w:eastAsiaTheme="minorEastAsia" w:hAnsiTheme="minorHAnsi" w:cstheme="minorBidi"/>
          <w:sz w:val="22"/>
          <w:szCs w:val="22"/>
        </w:rPr>
      </w:pPr>
      <w:ins w:id="3039" w:author="john" w:date="2020-10-23T22:42:00Z">
        <w:del w:id="3040" w:author="John Clevenger" w:date="2023-11-18T14:49:00Z">
          <w:r w:rsidRPr="003E4746" w:rsidDel="005A6B63">
            <w:rPr>
              <w:rStyle w:val="Hyperlink"/>
            </w:rPr>
            <w:delText>9.6.1</w:delText>
          </w:r>
          <w:r w:rsidDel="005A6B63">
            <w:rPr>
              <w:rFonts w:asciiTheme="minorHAnsi" w:eastAsiaTheme="minorEastAsia" w:hAnsiTheme="minorHAnsi" w:cstheme="minorBidi"/>
              <w:sz w:val="22"/>
              <w:szCs w:val="22"/>
            </w:rPr>
            <w:tab/>
          </w:r>
          <w:r w:rsidRPr="003E4746" w:rsidDel="005A6B63">
            <w:rPr>
              <w:rStyle w:val="Hyperlink"/>
            </w:rPr>
            <w:delText>Automatic Generation of Reports at End of Contest</w:delText>
          </w:r>
          <w:r w:rsidDel="005A6B63">
            <w:rPr>
              <w:webHidden/>
            </w:rPr>
            <w:tab/>
          </w:r>
        </w:del>
      </w:ins>
      <w:ins w:id="3041" w:author="john" w:date="2020-10-23T22:44:00Z">
        <w:del w:id="3042" w:author="John Clevenger" w:date="2023-11-18T14:49:00Z">
          <w:r w:rsidDel="005A6B63">
            <w:rPr>
              <w:webHidden/>
            </w:rPr>
            <w:delText>82</w:delText>
          </w:r>
        </w:del>
      </w:ins>
    </w:p>
    <w:p w14:paraId="3D52C92B" w14:textId="77777777" w:rsidR="008B4237" w:rsidDel="005A6B63" w:rsidRDefault="008B4237">
      <w:pPr>
        <w:pStyle w:val="TOC2"/>
        <w:rPr>
          <w:ins w:id="3043" w:author="john" w:date="2020-10-23T22:42:00Z"/>
          <w:del w:id="3044" w:author="John Clevenger" w:date="2023-11-18T14:49:00Z"/>
          <w:rFonts w:asciiTheme="minorHAnsi" w:eastAsiaTheme="minorEastAsia" w:hAnsiTheme="minorHAnsi" w:cstheme="minorBidi"/>
          <w:b w:val="0"/>
          <w:bCs w:val="0"/>
          <w:sz w:val="22"/>
          <w:szCs w:val="22"/>
        </w:rPr>
      </w:pPr>
      <w:ins w:id="3045" w:author="john" w:date="2020-10-23T22:42:00Z">
        <w:del w:id="3046" w:author="John Clevenger" w:date="2023-11-18T14:49:00Z">
          <w:r w:rsidRPr="003E4746" w:rsidDel="005A6B63">
            <w:rPr>
              <w:rStyle w:val="Hyperlink"/>
              <w:b w:val="0"/>
              <w:bCs w:val="0"/>
            </w:rPr>
            <w:delText>9.7</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Event Feed</w:delText>
          </w:r>
          <w:r w:rsidDel="005A6B63">
            <w:rPr>
              <w:webHidden/>
            </w:rPr>
            <w:tab/>
          </w:r>
        </w:del>
      </w:ins>
      <w:ins w:id="3047" w:author="john" w:date="2020-10-23T22:44:00Z">
        <w:del w:id="3048" w:author="John Clevenger" w:date="2023-11-18T14:49:00Z">
          <w:r w:rsidDel="005A6B63">
            <w:rPr>
              <w:webHidden/>
            </w:rPr>
            <w:delText>84</w:delText>
          </w:r>
        </w:del>
      </w:ins>
    </w:p>
    <w:p w14:paraId="2BFC44C6" w14:textId="77777777" w:rsidR="008B4237" w:rsidDel="005A6B63" w:rsidRDefault="008B4237">
      <w:pPr>
        <w:pStyle w:val="TOC2"/>
        <w:rPr>
          <w:ins w:id="3049" w:author="john" w:date="2020-10-23T22:42:00Z"/>
          <w:del w:id="3050" w:author="John Clevenger" w:date="2023-11-18T14:49:00Z"/>
          <w:rFonts w:asciiTheme="minorHAnsi" w:eastAsiaTheme="minorEastAsia" w:hAnsiTheme="minorHAnsi" w:cstheme="minorBidi"/>
          <w:b w:val="0"/>
          <w:bCs w:val="0"/>
          <w:sz w:val="22"/>
          <w:szCs w:val="22"/>
        </w:rPr>
      </w:pPr>
      <w:ins w:id="3051" w:author="john" w:date="2020-10-23T22:42:00Z">
        <w:del w:id="3052" w:author="John Clevenger" w:date="2023-11-18T14:49:00Z">
          <w:r w:rsidRPr="003E4746" w:rsidDel="005A6B63">
            <w:rPr>
              <w:rStyle w:val="Hyperlink"/>
              <w:b w:val="0"/>
              <w:bCs w:val="0"/>
            </w:rPr>
            <w:delText>9.8</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Web Services</w:delText>
          </w:r>
          <w:r w:rsidDel="005A6B63">
            <w:rPr>
              <w:webHidden/>
            </w:rPr>
            <w:tab/>
          </w:r>
        </w:del>
      </w:ins>
      <w:ins w:id="3053" w:author="john" w:date="2020-10-23T22:44:00Z">
        <w:del w:id="3054" w:author="John Clevenger" w:date="2023-11-18T14:49:00Z">
          <w:r w:rsidDel="005A6B63">
            <w:rPr>
              <w:webHidden/>
            </w:rPr>
            <w:delText>84</w:delText>
          </w:r>
        </w:del>
      </w:ins>
    </w:p>
    <w:p w14:paraId="07E724B8" w14:textId="77777777" w:rsidR="008B4237" w:rsidDel="005A6B63" w:rsidRDefault="008B4237" w:rsidP="008B4237">
      <w:pPr>
        <w:pStyle w:val="TOC1"/>
        <w:rPr>
          <w:ins w:id="3055" w:author="john" w:date="2020-10-23T22:42:00Z"/>
          <w:del w:id="3056" w:author="John Clevenger" w:date="2023-11-18T14:49:00Z"/>
          <w:rFonts w:asciiTheme="minorHAnsi" w:eastAsiaTheme="minorEastAsia" w:hAnsiTheme="minorHAnsi" w:cstheme="minorBidi"/>
          <w:sz w:val="22"/>
          <w:szCs w:val="22"/>
        </w:rPr>
      </w:pPr>
      <w:ins w:id="3057" w:author="john" w:date="2020-10-23T22:42:00Z">
        <w:del w:id="3058" w:author="John Clevenger" w:date="2023-11-18T14:49:00Z">
          <w:r w:rsidRPr="003E4746" w:rsidDel="005A6B63">
            <w:rPr>
              <w:rStyle w:val="Hyperlink"/>
              <w:b w:val="0"/>
              <w:bCs w:val="0"/>
              <w:iCs w:val="0"/>
            </w:rPr>
            <w:delText>10</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The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Scoreboard</w:delText>
          </w:r>
          <w:r w:rsidDel="005A6B63">
            <w:rPr>
              <w:webHidden/>
            </w:rPr>
            <w:tab/>
          </w:r>
        </w:del>
      </w:ins>
      <w:ins w:id="3059" w:author="john" w:date="2020-10-23T22:44:00Z">
        <w:del w:id="3060" w:author="John Clevenger" w:date="2023-11-18T14:49:00Z">
          <w:r w:rsidDel="005A6B63">
            <w:rPr>
              <w:webHidden/>
            </w:rPr>
            <w:delText>85</w:delText>
          </w:r>
        </w:del>
      </w:ins>
    </w:p>
    <w:p w14:paraId="49785094" w14:textId="77777777" w:rsidR="008B4237" w:rsidDel="005A6B63" w:rsidRDefault="008B4237">
      <w:pPr>
        <w:pStyle w:val="TOC2"/>
        <w:rPr>
          <w:ins w:id="3061" w:author="john" w:date="2020-10-23T22:42:00Z"/>
          <w:del w:id="3062" w:author="John Clevenger" w:date="2023-11-18T14:49:00Z"/>
          <w:rFonts w:asciiTheme="minorHAnsi" w:eastAsiaTheme="minorEastAsia" w:hAnsiTheme="minorHAnsi" w:cstheme="minorBidi"/>
          <w:b w:val="0"/>
          <w:bCs w:val="0"/>
          <w:sz w:val="22"/>
          <w:szCs w:val="22"/>
        </w:rPr>
      </w:pPr>
      <w:ins w:id="3063" w:author="john" w:date="2020-10-23T22:42:00Z">
        <w:del w:id="3064" w:author="John Clevenger" w:date="2023-11-18T14:49:00Z">
          <w:r w:rsidRPr="003E4746" w:rsidDel="005A6B63">
            <w:rPr>
              <w:rStyle w:val="Hyperlink"/>
              <w:b w:val="0"/>
              <w:bCs w:val="0"/>
            </w:rPr>
            <w:delText>10.1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Overview</w:delText>
          </w:r>
          <w:r w:rsidDel="005A6B63">
            <w:rPr>
              <w:webHidden/>
            </w:rPr>
            <w:tab/>
          </w:r>
        </w:del>
      </w:ins>
      <w:ins w:id="3065" w:author="john" w:date="2020-10-23T22:44:00Z">
        <w:del w:id="3066" w:author="John Clevenger" w:date="2023-11-18T14:49:00Z">
          <w:r w:rsidDel="005A6B63">
            <w:rPr>
              <w:webHidden/>
            </w:rPr>
            <w:delText>85</w:delText>
          </w:r>
        </w:del>
      </w:ins>
    </w:p>
    <w:p w14:paraId="27B81E46" w14:textId="77777777" w:rsidR="008B4237" w:rsidDel="005A6B63" w:rsidRDefault="008B4237">
      <w:pPr>
        <w:pStyle w:val="TOC2"/>
        <w:rPr>
          <w:ins w:id="3067" w:author="john" w:date="2020-10-23T22:42:00Z"/>
          <w:del w:id="3068" w:author="John Clevenger" w:date="2023-11-18T14:49:00Z"/>
          <w:rFonts w:asciiTheme="minorHAnsi" w:eastAsiaTheme="minorEastAsia" w:hAnsiTheme="minorHAnsi" w:cstheme="minorBidi"/>
          <w:b w:val="0"/>
          <w:bCs w:val="0"/>
          <w:sz w:val="22"/>
          <w:szCs w:val="22"/>
        </w:rPr>
      </w:pPr>
      <w:ins w:id="3069" w:author="john" w:date="2020-10-23T22:42:00Z">
        <w:del w:id="3070" w:author="John Clevenger" w:date="2023-11-18T14:49:00Z">
          <w:r w:rsidRPr="003E4746" w:rsidDel="005A6B63">
            <w:rPr>
              <w:rStyle w:val="Hyperlink"/>
              <w:b w:val="0"/>
              <w:bCs w:val="0"/>
            </w:rPr>
            <w:delText>10.2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Scoring Algorithm</w:delText>
          </w:r>
          <w:r w:rsidDel="005A6B63">
            <w:rPr>
              <w:webHidden/>
            </w:rPr>
            <w:tab/>
          </w:r>
        </w:del>
      </w:ins>
      <w:ins w:id="3071" w:author="john" w:date="2020-10-23T22:44:00Z">
        <w:del w:id="3072" w:author="John Clevenger" w:date="2023-11-18T14:49:00Z">
          <w:r w:rsidDel="005A6B63">
            <w:rPr>
              <w:webHidden/>
            </w:rPr>
            <w:delText>85</w:delText>
          </w:r>
        </w:del>
      </w:ins>
    </w:p>
    <w:p w14:paraId="5D6E3B78" w14:textId="77777777" w:rsidR="008B4237" w:rsidDel="005A6B63" w:rsidRDefault="008B4237">
      <w:pPr>
        <w:pStyle w:val="TOC2"/>
        <w:rPr>
          <w:ins w:id="3073" w:author="john" w:date="2020-10-23T22:42:00Z"/>
          <w:del w:id="3074" w:author="John Clevenger" w:date="2023-11-18T14:49:00Z"/>
          <w:rFonts w:asciiTheme="minorHAnsi" w:eastAsiaTheme="minorEastAsia" w:hAnsiTheme="minorHAnsi" w:cstheme="minorBidi"/>
          <w:b w:val="0"/>
          <w:bCs w:val="0"/>
          <w:sz w:val="22"/>
          <w:szCs w:val="22"/>
        </w:rPr>
      </w:pPr>
      <w:ins w:id="3075" w:author="john" w:date="2020-10-23T22:42:00Z">
        <w:del w:id="3076" w:author="John Clevenger" w:date="2023-11-18T14:49:00Z">
          <w:r w:rsidRPr="003E4746" w:rsidDel="005A6B63">
            <w:rPr>
              <w:rStyle w:val="Hyperlink"/>
              <w:b w:val="0"/>
              <w:bCs w:val="0"/>
            </w:rPr>
            <w:delText>10.3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Configuring Scoring Properties</w:delText>
          </w:r>
          <w:r w:rsidDel="005A6B63">
            <w:rPr>
              <w:webHidden/>
            </w:rPr>
            <w:tab/>
          </w:r>
        </w:del>
      </w:ins>
      <w:ins w:id="3077" w:author="john" w:date="2020-10-23T22:44:00Z">
        <w:del w:id="3078" w:author="John Clevenger" w:date="2023-11-18T14:49:00Z">
          <w:r w:rsidDel="005A6B63">
            <w:rPr>
              <w:webHidden/>
            </w:rPr>
            <w:delText>86</w:delText>
          </w:r>
        </w:del>
      </w:ins>
    </w:p>
    <w:p w14:paraId="68EC54D7" w14:textId="77777777" w:rsidR="008B4237" w:rsidDel="005A6B63" w:rsidRDefault="008B4237">
      <w:pPr>
        <w:pStyle w:val="TOC2"/>
        <w:rPr>
          <w:ins w:id="3079" w:author="john" w:date="2020-10-23T22:42:00Z"/>
          <w:del w:id="3080" w:author="John Clevenger" w:date="2023-11-18T14:49:00Z"/>
          <w:rFonts w:asciiTheme="minorHAnsi" w:eastAsiaTheme="minorEastAsia" w:hAnsiTheme="minorHAnsi" w:cstheme="minorBidi"/>
          <w:b w:val="0"/>
          <w:bCs w:val="0"/>
          <w:sz w:val="22"/>
          <w:szCs w:val="22"/>
        </w:rPr>
      </w:pPr>
      <w:ins w:id="3081" w:author="john" w:date="2020-10-23T22:42:00Z">
        <w:del w:id="3082" w:author="John Clevenger" w:date="2023-11-18T14:49:00Z">
          <w:r w:rsidRPr="003E4746" w:rsidDel="005A6B63">
            <w:rPr>
              <w:rStyle w:val="Hyperlink"/>
              <w:b w:val="0"/>
              <w:bCs w:val="0"/>
            </w:rPr>
            <w:delText>10.4</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Starting the Scoreboard</w:delText>
          </w:r>
          <w:r w:rsidDel="005A6B63">
            <w:rPr>
              <w:webHidden/>
            </w:rPr>
            <w:tab/>
          </w:r>
        </w:del>
      </w:ins>
      <w:ins w:id="3083" w:author="john" w:date="2020-10-23T22:44:00Z">
        <w:del w:id="3084" w:author="John Clevenger" w:date="2023-11-18T14:49:00Z">
          <w:r w:rsidDel="005A6B63">
            <w:rPr>
              <w:webHidden/>
            </w:rPr>
            <w:delText>87</w:delText>
          </w:r>
        </w:del>
      </w:ins>
    </w:p>
    <w:p w14:paraId="4D7FABAC" w14:textId="77777777" w:rsidR="008B4237" w:rsidDel="005A6B63" w:rsidRDefault="008B4237">
      <w:pPr>
        <w:pStyle w:val="TOC2"/>
        <w:rPr>
          <w:ins w:id="3085" w:author="john" w:date="2020-10-23T22:42:00Z"/>
          <w:del w:id="3086" w:author="John Clevenger" w:date="2023-11-18T14:49:00Z"/>
          <w:rFonts w:asciiTheme="minorHAnsi" w:eastAsiaTheme="minorEastAsia" w:hAnsiTheme="minorHAnsi" w:cstheme="minorBidi"/>
          <w:b w:val="0"/>
          <w:bCs w:val="0"/>
          <w:sz w:val="22"/>
          <w:szCs w:val="22"/>
        </w:rPr>
      </w:pPr>
      <w:ins w:id="3087" w:author="john" w:date="2020-10-23T22:42:00Z">
        <w:del w:id="3088" w:author="John Clevenger" w:date="2023-11-18T14:49:00Z">
          <w:r w:rsidRPr="003E4746" w:rsidDel="005A6B63">
            <w:rPr>
              <w:rStyle w:val="Hyperlink"/>
              <w:b w:val="0"/>
              <w:bCs w:val="0"/>
            </w:rPr>
            <w:delText>10.5</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Scoreboard Updates</w:delText>
          </w:r>
          <w:r w:rsidDel="005A6B63">
            <w:rPr>
              <w:webHidden/>
            </w:rPr>
            <w:tab/>
          </w:r>
        </w:del>
      </w:ins>
      <w:ins w:id="3089" w:author="john" w:date="2020-10-23T22:44:00Z">
        <w:del w:id="3090" w:author="John Clevenger" w:date="2023-11-18T14:49:00Z">
          <w:r w:rsidDel="005A6B63">
            <w:rPr>
              <w:webHidden/>
            </w:rPr>
            <w:delText>89</w:delText>
          </w:r>
        </w:del>
      </w:ins>
    </w:p>
    <w:p w14:paraId="35E9D115" w14:textId="77777777" w:rsidR="008B4237" w:rsidDel="005A6B63" w:rsidRDefault="008B4237">
      <w:pPr>
        <w:pStyle w:val="TOC2"/>
        <w:rPr>
          <w:ins w:id="3091" w:author="john" w:date="2020-10-23T22:42:00Z"/>
          <w:del w:id="3092" w:author="John Clevenger" w:date="2023-11-18T14:49:00Z"/>
          <w:rFonts w:asciiTheme="minorHAnsi" w:eastAsiaTheme="minorEastAsia" w:hAnsiTheme="minorHAnsi" w:cstheme="minorBidi"/>
          <w:b w:val="0"/>
          <w:bCs w:val="0"/>
          <w:sz w:val="22"/>
          <w:szCs w:val="22"/>
        </w:rPr>
      </w:pPr>
      <w:ins w:id="3093" w:author="john" w:date="2020-10-23T22:42:00Z">
        <w:del w:id="3094" w:author="John Clevenger" w:date="2023-11-18T14:49:00Z">
          <w:r w:rsidRPr="003E4746" w:rsidDel="005A6B63">
            <w:rPr>
              <w:rStyle w:val="Hyperlink"/>
              <w:b w:val="0"/>
              <w:bCs w:val="0"/>
            </w:rPr>
            <w:delText>10.6</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Scoreboard  HTML  Files</w:delText>
          </w:r>
          <w:r w:rsidDel="005A6B63">
            <w:rPr>
              <w:webHidden/>
            </w:rPr>
            <w:tab/>
          </w:r>
        </w:del>
      </w:ins>
      <w:ins w:id="3095" w:author="john" w:date="2020-10-23T22:44:00Z">
        <w:del w:id="3096" w:author="John Clevenger" w:date="2023-11-18T14:49:00Z">
          <w:r w:rsidDel="005A6B63">
            <w:rPr>
              <w:webHidden/>
            </w:rPr>
            <w:delText>89</w:delText>
          </w:r>
        </w:del>
      </w:ins>
    </w:p>
    <w:p w14:paraId="6606E62C" w14:textId="77777777" w:rsidR="008B4237" w:rsidDel="005A6B63" w:rsidRDefault="008B4237">
      <w:pPr>
        <w:pStyle w:val="TOC2"/>
        <w:rPr>
          <w:ins w:id="3097" w:author="john" w:date="2020-10-23T22:42:00Z"/>
          <w:del w:id="3098" w:author="John Clevenger" w:date="2023-11-18T14:49:00Z"/>
          <w:rFonts w:asciiTheme="minorHAnsi" w:eastAsiaTheme="minorEastAsia" w:hAnsiTheme="minorHAnsi" w:cstheme="minorBidi"/>
          <w:b w:val="0"/>
          <w:bCs w:val="0"/>
          <w:sz w:val="22"/>
          <w:szCs w:val="22"/>
        </w:rPr>
      </w:pPr>
      <w:ins w:id="3099" w:author="john" w:date="2020-10-23T22:42:00Z">
        <w:del w:id="3100" w:author="John Clevenger" w:date="2023-11-18T14:49:00Z">
          <w:r w:rsidRPr="003E4746" w:rsidDel="005A6B63">
            <w:rPr>
              <w:rStyle w:val="Hyperlink"/>
              <w:b w:val="0"/>
              <w:bCs w:val="0"/>
            </w:rPr>
            <w:delText>10.7</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Scoring Groups</w:delText>
          </w:r>
          <w:r w:rsidDel="005A6B63">
            <w:rPr>
              <w:webHidden/>
            </w:rPr>
            <w:tab/>
          </w:r>
        </w:del>
      </w:ins>
      <w:ins w:id="3101" w:author="john" w:date="2020-10-23T22:44:00Z">
        <w:del w:id="3102" w:author="John Clevenger" w:date="2023-11-18T14:49:00Z">
          <w:r w:rsidDel="005A6B63">
            <w:rPr>
              <w:webHidden/>
            </w:rPr>
            <w:delText>91</w:delText>
          </w:r>
        </w:del>
      </w:ins>
    </w:p>
    <w:p w14:paraId="31B91421" w14:textId="77777777" w:rsidR="008B4237" w:rsidDel="005A6B63" w:rsidRDefault="008B4237">
      <w:pPr>
        <w:pStyle w:val="TOC2"/>
        <w:rPr>
          <w:ins w:id="3103" w:author="john" w:date="2020-10-23T22:42:00Z"/>
          <w:del w:id="3104" w:author="John Clevenger" w:date="2023-11-18T14:49:00Z"/>
          <w:rFonts w:asciiTheme="minorHAnsi" w:eastAsiaTheme="minorEastAsia" w:hAnsiTheme="minorHAnsi" w:cstheme="minorBidi"/>
          <w:b w:val="0"/>
          <w:bCs w:val="0"/>
          <w:sz w:val="22"/>
          <w:szCs w:val="22"/>
        </w:rPr>
      </w:pPr>
      <w:ins w:id="3105" w:author="john" w:date="2020-10-23T22:42:00Z">
        <w:del w:id="3106" w:author="John Clevenger" w:date="2023-11-18T14:49:00Z">
          <w:r w:rsidRPr="003E4746" w:rsidDel="005A6B63">
            <w:rPr>
              <w:rStyle w:val="Hyperlink"/>
              <w:b w:val="0"/>
              <w:bCs w:val="0"/>
            </w:rPr>
            <w:delText>10.8</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Managing HTML File Generation</w:delText>
          </w:r>
          <w:r w:rsidDel="005A6B63">
            <w:rPr>
              <w:webHidden/>
            </w:rPr>
            <w:tab/>
          </w:r>
        </w:del>
      </w:ins>
      <w:ins w:id="3107" w:author="john" w:date="2020-10-23T22:44:00Z">
        <w:del w:id="3108" w:author="John Clevenger" w:date="2023-11-18T14:49:00Z">
          <w:r w:rsidDel="005A6B63">
            <w:rPr>
              <w:webHidden/>
            </w:rPr>
            <w:delText>92</w:delText>
          </w:r>
        </w:del>
      </w:ins>
    </w:p>
    <w:p w14:paraId="24461047" w14:textId="77777777" w:rsidR="008B4237" w:rsidDel="005A6B63" w:rsidRDefault="008B4237">
      <w:pPr>
        <w:pStyle w:val="TOC2"/>
        <w:rPr>
          <w:ins w:id="3109" w:author="john" w:date="2020-10-23T22:42:00Z"/>
          <w:del w:id="3110" w:author="John Clevenger" w:date="2023-11-18T14:49:00Z"/>
          <w:rFonts w:asciiTheme="minorHAnsi" w:eastAsiaTheme="minorEastAsia" w:hAnsiTheme="minorHAnsi" w:cstheme="minorBidi"/>
          <w:b w:val="0"/>
          <w:bCs w:val="0"/>
          <w:sz w:val="22"/>
          <w:szCs w:val="22"/>
        </w:rPr>
      </w:pPr>
      <w:ins w:id="3111" w:author="john" w:date="2020-10-23T22:42:00Z">
        <w:del w:id="3112" w:author="John Clevenger" w:date="2023-11-18T14:49:00Z">
          <w:r w:rsidRPr="003E4746" w:rsidDel="005A6B63">
            <w:rPr>
              <w:rStyle w:val="Hyperlink"/>
              <w:b w:val="0"/>
              <w:bCs w:val="0"/>
            </w:rPr>
            <w:delText>10.9</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No-GUI Mode</w:delText>
          </w:r>
          <w:r w:rsidDel="005A6B63">
            <w:rPr>
              <w:webHidden/>
            </w:rPr>
            <w:tab/>
          </w:r>
        </w:del>
      </w:ins>
      <w:ins w:id="3113" w:author="john" w:date="2020-10-23T22:44:00Z">
        <w:del w:id="3114" w:author="John Clevenger" w:date="2023-11-18T14:49:00Z">
          <w:r w:rsidDel="005A6B63">
            <w:rPr>
              <w:webHidden/>
            </w:rPr>
            <w:delText>94</w:delText>
          </w:r>
        </w:del>
      </w:ins>
    </w:p>
    <w:p w14:paraId="2EEB48EA" w14:textId="77777777" w:rsidR="008B4237" w:rsidDel="005A6B63" w:rsidRDefault="008B4237" w:rsidP="008B4237">
      <w:pPr>
        <w:pStyle w:val="TOC1"/>
        <w:rPr>
          <w:ins w:id="3115" w:author="john" w:date="2020-10-23T22:42:00Z"/>
          <w:del w:id="3116" w:author="John Clevenger" w:date="2023-11-18T14:49:00Z"/>
          <w:rFonts w:asciiTheme="minorHAnsi" w:eastAsiaTheme="minorEastAsia" w:hAnsiTheme="minorHAnsi" w:cstheme="minorBidi"/>
          <w:sz w:val="22"/>
          <w:szCs w:val="22"/>
        </w:rPr>
      </w:pPr>
      <w:ins w:id="3117" w:author="john" w:date="2020-10-23T22:42:00Z">
        <w:del w:id="3118" w:author="John Clevenger" w:date="2023-11-18T14:49:00Z">
          <w:r w:rsidRPr="003E4746" w:rsidDel="005A6B63">
            <w:rPr>
              <w:rStyle w:val="Hyperlink"/>
              <w:b w:val="0"/>
              <w:bCs w:val="0"/>
              <w:iCs w:val="0"/>
            </w:rPr>
            <w:delText>11</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Finishing the Contest</w:delText>
          </w:r>
          <w:r w:rsidDel="005A6B63">
            <w:rPr>
              <w:webHidden/>
            </w:rPr>
            <w:tab/>
          </w:r>
        </w:del>
      </w:ins>
      <w:ins w:id="3119" w:author="john" w:date="2020-10-23T22:44:00Z">
        <w:del w:id="3120" w:author="John Clevenger" w:date="2023-11-18T14:49:00Z">
          <w:r w:rsidDel="005A6B63">
            <w:rPr>
              <w:webHidden/>
            </w:rPr>
            <w:delText>95</w:delText>
          </w:r>
        </w:del>
      </w:ins>
    </w:p>
    <w:p w14:paraId="1358F9AD" w14:textId="77777777" w:rsidR="008B4237" w:rsidDel="005A6B63" w:rsidRDefault="008B4237">
      <w:pPr>
        <w:pStyle w:val="TOC2"/>
        <w:rPr>
          <w:ins w:id="3121" w:author="john" w:date="2020-10-23T22:42:00Z"/>
          <w:del w:id="3122" w:author="John Clevenger" w:date="2023-11-18T14:49:00Z"/>
          <w:rFonts w:asciiTheme="minorHAnsi" w:eastAsiaTheme="minorEastAsia" w:hAnsiTheme="minorHAnsi" w:cstheme="minorBidi"/>
          <w:b w:val="0"/>
          <w:bCs w:val="0"/>
          <w:sz w:val="22"/>
          <w:szCs w:val="22"/>
        </w:rPr>
      </w:pPr>
      <w:ins w:id="3123" w:author="john" w:date="2020-10-23T22:42:00Z">
        <w:del w:id="3124" w:author="John Clevenger" w:date="2023-11-18T14:49:00Z">
          <w:r w:rsidRPr="003E4746" w:rsidDel="005A6B63">
            <w:rPr>
              <w:rStyle w:val="Hyperlink"/>
              <w:b w:val="0"/>
              <w:bCs w:val="0"/>
            </w:rPr>
            <w:delText>11.1</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Finalizing</w:delText>
          </w:r>
          <w:r w:rsidDel="005A6B63">
            <w:rPr>
              <w:webHidden/>
            </w:rPr>
            <w:tab/>
          </w:r>
        </w:del>
      </w:ins>
      <w:ins w:id="3125" w:author="john" w:date="2020-10-23T22:44:00Z">
        <w:del w:id="3126" w:author="John Clevenger" w:date="2023-11-18T14:49:00Z">
          <w:r w:rsidDel="005A6B63">
            <w:rPr>
              <w:webHidden/>
            </w:rPr>
            <w:delText>95</w:delText>
          </w:r>
        </w:del>
      </w:ins>
    </w:p>
    <w:p w14:paraId="576F0BF5" w14:textId="77777777" w:rsidR="008B4237" w:rsidDel="005A6B63" w:rsidRDefault="008B4237">
      <w:pPr>
        <w:pStyle w:val="TOC2"/>
        <w:rPr>
          <w:ins w:id="3127" w:author="john" w:date="2020-10-23T22:42:00Z"/>
          <w:del w:id="3128" w:author="John Clevenger" w:date="2023-11-18T14:49:00Z"/>
          <w:rFonts w:asciiTheme="minorHAnsi" w:eastAsiaTheme="minorEastAsia" w:hAnsiTheme="minorHAnsi" w:cstheme="minorBidi"/>
          <w:b w:val="0"/>
          <w:bCs w:val="0"/>
          <w:sz w:val="22"/>
          <w:szCs w:val="22"/>
        </w:rPr>
      </w:pPr>
      <w:ins w:id="3129" w:author="john" w:date="2020-10-23T22:42:00Z">
        <w:del w:id="3130" w:author="John Clevenger" w:date="2023-11-18T14:49:00Z">
          <w:r w:rsidRPr="003E4746" w:rsidDel="005A6B63">
            <w:rPr>
              <w:rStyle w:val="Hyperlink"/>
              <w:b w:val="0"/>
              <w:bCs w:val="0"/>
            </w:rPr>
            <w:delText>11.2</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Exporting Contest Results</w:delText>
          </w:r>
          <w:r w:rsidDel="005A6B63">
            <w:rPr>
              <w:webHidden/>
            </w:rPr>
            <w:tab/>
          </w:r>
        </w:del>
      </w:ins>
      <w:ins w:id="3131" w:author="john" w:date="2020-10-23T22:44:00Z">
        <w:del w:id="3132" w:author="John Clevenger" w:date="2023-11-18T14:49:00Z">
          <w:r w:rsidDel="005A6B63">
            <w:rPr>
              <w:webHidden/>
            </w:rPr>
            <w:delText>96</w:delText>
          </w:r>
        </w:del>
      </w:ins>
    </w:p>
    <w:p w14:paraId="5A2A92FD" w14:textId="77777777" w:rsidR="008B4237" w:rsidDel="005A6B63" w:rsidRDefault="008B4237">
      <w:pPr>
        <w:pStyle w:val="TOC3"/>
        <w:rPr>
          <w:ins w:id="3133" w:author="john" w:date="2020-10-23T22:42:00Z"/>
          <w:del w:id="3134" w:author="John Clevenger" w:date="2023-11-18T14:49:00Z"/>
          <w:rFonts w:asciiTheme="minorHAnsi" w:eastAsiaTheme="minorEastAsia" w:hAnsiTheme="minorHAnsi" w:cstheme="minorBidi"/>
          <w:sz w:val="22"/>
          <w:szCs w:val="22"/>
        </w:rPr>
      </w:pPr>
      <w:ins w:id="3135" w:author="john" w:date="2020-10-23T22:42:00Z">
        <w:del w:id="3136" w:author="John Clevenger" w:date="2023-11-18T14:49:00Z">
          <w:r w:rsidRPr="003E4746" w:rsidDel="005A6B63">
            <w:rPr>
              <w:rStyle w:val="Hyperlink"/>
            </w:rPr>
            <w:delText>11.2.1</w:delText>
          </w:r>
          <w:r w:rsidDel="005A6B63">
            <w:rPr>
              <w:rFonts w:asciiTheme="minorHAnsi" w:eastAsiaTheme="minorEastAsia" w:hAnsiTheme="minorHAnsi" w:cstheme="minorBidi"/>
              <w:sz w:val="22"/>
              <w:szCs w:val="22"/>
            </w:rPr>
            <w:tab/>
          </w:r>
          <w:r w:rsidRPr="003E4746" w:rsidDel="005A6B63">
            <w:rPr>
              <w:rStyle w:val="Hyperlink"/>
            </w:rPr>
            <w:delText xml:space="preserve">Generating a </w:delText>
          </w:r>
          <w:r w:rsidRPr="003E4746" w:rsidDel="005A6B63">
            <w:rPr>
              <w:rStyle w:val="Hyperlink"/>
              <w:i/>
            </w:rPr>
            <w:delText>results.tsv</w:delText>
          </w:r>
          <w:r w:rsidRPr="003E4746" w:rsidDel="005A6B63">
            <w:rPr>
              <w:rStyle w:val="Hyperlink"/>
            </w:rPr>
            <w:delText xml:space="preserve"> export file</w:delText>
          </w:r>
          <w:r w:rsidDel="005A6B63">
            <w:rPr>
              <w:webHidden/>
            </w:rPr>
            <w:tab/>
          </w:r>
        </w:del>
      </w:ins>
      <w:ins w:id="3137" w:author="john" w:date="2020-10-23T22:44:00Z">
        <w:del w:id="3138" w:author="John Clevenger" w:date="2023-11-18T14:49:00Z">
          <w:r w:rsidDel="005A6B63">
            <w:rPr>
              <w:webHidden/>
            </w:rPr>
            <w:delText>96</w:delText>
          </w:r>
        </w:del>
      </w:ins>
    </w:p>
    <w:p w14:paraId="2E55DDB6" w14:textId="77777777" w:rsidR="008B4237" w:rsidDel="005A6B63" w:rsidRDefault="008B4237">
      <w:pPr>
        <w:pStyle w:val="TOC3"/>
        <w:rPr>
          <w:ins w:id="3139" w:author="john" w:date="2020-10-23T22:42:00Z"/>
          <w:del w:id="3140" w:author="John Clevenger" w:date="2023-11-18T14:49:00Z"/>
          <w:rFonts w:asciiTheme="minorHAnsi" w:eastAsiaTheme="minorEastAsia" w:hAnsiTheme="minorHAnsi" w:cstheme="minorBidi"/>
          <w:sz w:val="22"/>
          <w:szCs w:val="22"/>
        </w:rPr>
      </w:pPr>
      <w:ins w:id="3141" w:author="john" w:date="2020-10-23T22:42:00Z">
        <w:del w:id="3142" w:author="John Clevenger" w:date="2023-11-18T14:49:00Z">
          <w:r w:rsidRPr="003E4746" w:rsidDel="005A6B63">
            <w:rPr>
              <w:rStyle w:val="Hyperlink"/>
            </w:rPr>
            <w:delText>11.2.2</w:delText>
          </w:r>
          <w:r w:rsidDel="005A6B63">
            <w:rPr>
              <w:rFonts w:asciiTheme="minorHAnsi" w:eastAsiaTheme="minorEastAsia" w:hAnsiTheme="minorHAnsi" w:cstheme="minorBidi"/>
              <w:sz w:val="22"/>
              <w:szCs w:val="22"/>
            </w:rPr>
            <w:tab/>
          </w:r>
          <w:r w:rsidRPr="003E4746" w:rsidDel="005A6B63">
            <w:rPr>
              <w:rStyle w:val="Hyperlink"/>
            </w:rPr>
            <w:delText xml:space="preserve">Generating a </w:delText>
          </w:r>
          <w:r w:rsidRPr="003E4746" w:rsidDel="005A6B63">
            <w:rPr>
              <w:rStyle w:val="Hyperlink"/>
              <w:i/>
            </w:rPr>
            <w:delText xml:space="preserve">pc2export.dat </w:delText>
          </w:r>
          <w:r w:rsidRPr="003E4746" w:rsidDel="005A6B63">
            <w:rPr>
              <w:rStyle w:val="Hyperlink"/>
            </w:rPr>
            <w:delText>export file</w:delText>
          </w:r>
          <w:r w:rsidDel="005A6B63">
            <w:rPr>
              <w:webHidden/>
            </w:rPr>
            <w:tab/>
          </w:r>
        </w:del>
      </w:ins>
      <w:ins w:id="3143" w:author="john" w:date="2020-10-23T22:44:00Z">
        <w:del w:id="3144" w:author="John Clevenger" w:date="2023-11-18T14:49:00Z">
          <w:r w:rsidDel="005A6B63">
            <w:rPr>
              <w:webHidden/>
            </w:rPr>
            <w:delText>96</w:delText>
          </w:r>
        </w:del>
      </w:ins>
    </w:p>
    <w:p w14:paraId="2F2754E0" w14:textId="77777777" w:rsidR="008B4237" w:rsidDel="005A6B63" w:rsidRDefault="008B4237">
      <w:pPr>
        <w:pStyle w:val="TOC2"/>
        <w:rPr>
          <w:ins w:id="3145" w:author="john" w:date="2020-10-23T22:42:00Z"/>
          <w:del w:id="3146" w:author="John Clevenger" w:date="2023-11-18T14:49:00Z"/>
          <w:rFonts w:asciiTheme="minorHAnsi" w:eastAsiaTheme="minorEastAsia" w:hAnsiTheme="minorHAnsi" w:cstheme="minorBidi"/>
          <w:b w:val="0"/>
          <w:bCs w:val="0"/>
          <w:sz w:val="22"/>
          <w:szCs w:val="22"/>
        </w:rPr>
      </w:pPr>
      <w:ins w:id="3147" w:author="john" w:date="2020-10-23T22:42:00Z">
        <w:del w:id="3148" w:author="John Clevenger" w:date="2023-11-18T14:49:00Z">
          <w:r w:rsidRPr="003E4746" w:rsidDel="005A6B63">
            <w:rPr>
              <w:rStyle w:val="Hyperlink"/>
              <w:b w:val="0"/>
              <w:bCs w:val="0"/>
            </w:rPr>
            <w:delText>11.3</w:delText>
          </w:r>
          <w:r w:rsidDel="005A6B63">
            <w:rPr>
              <w:rFonts w:asciiTheme="minorHAnsi" w:eastAsiaTheme="minorEastAsia" w:hAnsiTheme="minorHAnsi" w:cstheme="minorBidi"/>
              <w:b w:val="0"/>
              <w:bCs w:val="0"/>
              <w:sz w:val="22"/>
              <w:szCs w:val="22"/>
            </w:rPr>
            <w:tab/>
          </w:r>
          <w:r w:rsidRPr="003E4746" w:rsidDel="005A6B63">
            <w:rPr>
              <w:rStyle w:val="Hyperlink"/>
              <w:b w:val="0"/>
              <w:bCs w:val="0"/>
            </w:rPr>
            <w:delText>Shutting Down</w:delText>
          </w:r>
          <w:r w:rsidDel="005A6B63">
            <w:rPr>
              <w:webHidden/>
            </w:rPr>
            <w:tab/>
          </w:r>
        </w:del>
      </w:ins>
      <w:ins w:id="3149" w:author="john" w:date="2020-10-23T22:44:00Z">
        <w:del w:id="3150" w:author="John Clevenger" w:date="2023-11-18T14:49:00Z">
          <w:r w:rsidDel="005A6B63">
            <w:rPr>
              <w:webHidden/>
            </w:rPr>
            <w:delText>96</w:delText>
          </w:r>
        </w:del>
      </w:ins>
    </w:p>
    <w:p w14:paraId="12EFF357" w14:textId="77777777" w:rsidR="008B4237" w:rsidDel="005A6B63" w:rsidRDefault="008B4237" w:rsidP="008B4237">
      <w:pPr>
        <w:pStyle w:val="TOC1"/>
        <w:rPr>
          <w:ins w:id="3151" w:author="john" w:date="2020-10-23T22:42:00Z"/>
          <w:del w:id="3152" w:author="John Clevenger" w:date="2023-11-18T14:49:00Z"/>
          <w:rFonts w:asciiTheme="minorHAnsi" w:eastAsiaTheme="minorEastAsia" w:hAnsiTheme="minorHAnsi" w:cstheme="minorBidi"/>
          <w:sz w:val="22"/>
          <w:szCs w:val="22"/>
        </w:rPr>
      </w:pPr>
      <w:ins w:id="3153" w:author="john" w:date="2020-10-23T22:42:00Z">
        <w:del w:id="3154" w:author="John Clevenger" w:date="2023-11-18T14:49:00Z">
          <w:r w:rsidRPr="003E4746" w:rsidDel="005A6B63">
            <w:rPr>
              <w:rStyle w:val="Hyperlink"/>
              <w:b w:val="0"/>
              <w:bCs w:val="0"/>
              <w:iCs w:val="0"/>
            </w:rPr>
            <w:delText>Appendix A  –  pc2v9.ini Attributes</w:delText>
          </w:r>
          <w:r w:rsidDel="005A6B63">
            <w:rPr>
              <w:webHidden/>
            </w:rPr>
            <w:tab/>
          </w:r>
        </w:del>
      </w:ins>
      <w:ins w:id="3155" w:author="john" w:date="2020-10-23T22:44:00Z">
        <w:del w:id="3156" w:author="John Clevenger" w:date="2023-11-18T14:49:00Z">
          <w:r w:rsidDel="005A6B63">
            <w:rPr>
              <w:webHidden/>
            </w:rPr>
            <w:delText>98</w:delText>
          </w:r>
        </w:del>
      </w:ins>
    </w:p>
    <w:p w14:paraId="1A56FB8B" w14:textId="77777777" w:rsidR="008B4237" w:rsidDel="005A6B63" w:rsidRDefault="008B4237" w:rsidP="008B4237">
      <w:pPr>
        <w:pStyle w:val="TOC1"/>
        <w:rPr>
          <w:ins w:id="3157" w:author="john" w:date="2020-10-23T22:42:00Z"/>
          <w:del w:id="3158" w:author="John Clevenger" w:date="2023-11-18T14:49:00Z"/>
          <w:rFonts w:asciiTheme="minorHAnsi" w:eastAsiaTheme="minorEastAsia" w:hAnsiTheme="minorHAnsi" w:cstheme="minorBidi"/>
          <w:sz w:val="22"/>
          <w:szCs w:val="22"/>
        </w:rPr>
      </w:pPr>
      <w:ins w:id="3159" w:author="john" w:date="2020-10-23T22:42:00Z">
        <w:del w:id="3160" w:author="John Clevenger" w:date="2023-11-18T14:49:00Z">
          <w:r w:rsidRPr="003E4746" w:rsidDel="005A6B63">
            <w:rPr>
              <w:rStyle w:val="Hyperlink"/>
              <w:b w:val="0"/>
              <w:bCs w:val="0"/>
              <w:iCs w:val="0"/>
            </w:rPr>
            <w:delText>Appendix B  –  Networking Constraints</w:delText>
          </w:r>
          <w:r w:rsidDel="005A6B63">
            <w:rPr>
              <w:webHidden/>
            </w:rPr>
            <w:tab/>
          </w:r>
        </w:del>
      </w:ins>
      <w:ins w:id="3161" w:author="john" w:date="2020-10-23T22:44:00Z">
        <w:del w:id="3162" w:author="John Clevenger" w:date="2023-11-18T14:49:00Z">
          <w:r w:rsidDel="005A6B63">
            <w:rPr>
              <w:webHidden/>
            </w:rPr>
            <w:delText>100</w:delText>
          </w:r>
        </w:del>
      </w:ins>
    </w:p>
    <w:p w14:paraId="15FCBA0C" w14:textId="77777777" w:rsidR="008B4237" w:rsidDel="005A6B63" w:rsidRDefault="008B4237" w:rsidP="008B4237">
      <w:pPr>
        <w:pStyle w:val="TOC1"/>
        <w:rPr>
          <w:ins w:id="3163" w:author="john" w:date="2020-10-23T22:42:00Z"/>
          <w:del w:id="3164" w:author="John Clevenger" w:date="2023-11-18T14:49:00Z"/>
          <w:rFonts w:asciiTheme="minorHAnsi" w:eastAsiaTheme="minorEastAsia" w:hAnsiTheme="minorHAnsi" w:cstheme="minorBidi"/>
          <w:sz w:val="22"/>
          <w:szCs w:val="22"/>
        </w:rPr>
      </w:pPr>
      <w:ins w:id="3165" w:author="john" w:date="2020-10-23T22:42:00Z">
        <w:del w:id="3166" w:author="John Clevenger" w:date="2023-11-18T14:49:00Z">
          <w:r w:rsidRPr="003E4746" w:rsidDel="005A6B63">
            <w:rPr>
              <w:rStyle w:val="Hyperlink"/>
              <w:b w:val="0"/>
              <w:bCs w:val="0"/>
              <w:iCs w:val="0"/>
            </w:rPr>
            <w:delText>Appendix C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Server Command Line Arguments</w:delText>
          </w:r>
          <w:r w:rsidDel="005A6B63">
            <w:rPr>
              <w:webHidden/>
            </w:rPr>
            <w:tab/>
          </w:r>
        </w:del>
      </w:ins>
      <w:ins w:id="3167" w:author="john" w:date="2020-10-23T22:44:00Z">
        <w:del w:id="3168" w:author="John Clevenger" w:date="2023-11-18T14:49:00Z">
          <w:r w:rsidDel="005A6B63">
            <w:rPr>
              <w:webHidden/>
            </w:rPr>
            <w:delText>102</w:delText>
          </w:r>
        </w:del>
      </w:ins>
    </w:p>
    <w:p w14:paraId="1B7A1AD4" w14:textId="77777777" w:rsidR="008B4237" w:rsidDel="005A6B63" w:rsidRDefault="008B4237" w:rsidP="008B4237">
      <w:pPr>
        <w:pStyle w:val="TOC1"/>
        <w:rPr>
          <w:ins w:id="3169" w:author="john" w:date="2020-10-23T22:42:00Z"/>
          <w:del w:id="3170" w:author="John Clevenger" w:date="2023-11-18T14:49:00Z"/>
          <w:rFonts w:asciiTheme="minorHAnsi" w:eastAsiaTheme="minorEastAsia" w:hAnsiTheme="minorHAnsi" w:cstheme="minorBidi"/>
          <w:sz w:val="22"/>
          <w:szCs w:val="22"/>
        </w:rPr>
      </w:pPr>
      <w:ins w:id="3171" w:author="john" w:date="2020-10-23T22:42:00Z">
        <w:del w:id="3172" w:author="John Clevenger" w:date="2023-11-18T14:49:00Z">
          <w:r w:rsidRPr="003E4746" w:rsidDel="005A6B63">
            <w:rPr>
              <w:rStyle w:val="Hyperlink"/>
              <w:b w:val="0"/>
              <w:bCs w:val="0"/>
              <w:iCs w:val="0"/>
            </w:rPr>
            <w:delText>Appendix D  –  ICPC Import/Export Interfaces</w:delText>
          </w:r>
          <w:r w:rsidDel="005A6B63">
            <w:rPr>
              <w:webHidden/>
            </w:rPr>
            <w:tab/>
          </w:r>
        </w:del>
      </w:ins>
      <w:ins w:id="3173" w:author="john" w:date="2020-10-23T22:44:00Z">
        <w:del w:id="3174" w:author="John Clevenger" w:date="2023-11-18T14:49:00Z">
          <w:r w:rsidDel="005A6B63">
            <w:rPr>
              <w:webHidden/>
            </w:rPr>
            <w:delText>104</w:delText>
          </w:r>
        </w:del>
      </w:ins>
    </w:p>
    <w:p w14:paraId="366400E5" w14:textId="77777777" w:rsidR="008B4237" w:rsidDel="005A6B63" w:rsidRDefault="008B4237" w:rsidP="008B4237">
      <w:pPr>
        <w:pStyle w:val="TOC1"/>
        <w:rPr>
          <w:ins w:id="3175" w:author="john" w:date="2020-10-23T22:42:00Z"/>
          <w:del w:id="3176" w:author="John Clevenger" w:date="2023-11-18T14:49:00Z"/>
          <w:rFonts w:asciiTheme="minorHAnsi" w:eastAsiaTheme="minorEastAsia" w:hAnsiTheme="minorHAnsi" w:cstheme="minorBidi"/>
          <w:sz w:val="22"/>
          <w:szCs w:val="22"/>
        </w:rPr>
      </w:pPr>
      <w:ins w:id="3177" w:author="john" w:date="2020-10-23T22:42:00Z">
        <w:del w:id="3178" w:author="John Clevenger" w:date="2023-11-18T14:49:00Z">
          <w:r w:rsidRPr="003E4746" w:rsidDel="005A6B63">
            <w:rPr>
              <w:rStyle w:val="Hyperlink"/>
              <w:b w:val="0"/>
              <w:bCs w:val="0"/>
              <w:iCs w:val="0"/>
            </w:rPr>
            <w:delText>Appendix E  –  Output Validators</w:delText>
          </w:r>
          <w:r w:rsidDel="005A6B63">
            <w:rPr>
              <w:webHidden/>
            </w:rPr>
            <w:tab/>
          </w:r>
        </w:del>
      </w:ins>
      <w:ins w:id="3179" w:author="john" w:date="2020-10-23T22:44:00Z">
        <w:del w:id="3180" w:author="John Clevenger" w:date="2023-11-18T14:49:00Z">
          <w:r w:rsidDel="005A6B63">
            <w:rPr>
              <w:webHidden/>
            </w:rPr>
            <w:delText>110</w:delText>
          </w:r>
        </w:del>
      </w:ins>
    </w:p>
    <w:p w14:paraId="35832EC7" w14:textId="77777777" w:rsidR="008B4237" w:rsidDel="005A6B63" w:rsidRDefault="008B4237" w:rsidP="008B4237">
      <w:pPr>
        <w:pStyle w:val="TOC1"/>
        <w:rPr>
          <w:ins w:id="3181" w:author="john" w:date="2020-10-23T22:42:00Z"/>
          <w:del w:id="3182" w:author="John Clevenger" w:date="2023-11-18T14:49:00Z"/>
          <w:rFonts w:asciiTheme="minorHAnsi" w:eastAsiaTheme="minorEastAsia" w:hAnsiTheme="minorHAnsi" w:cstheme="minorBidi"/>
          <w:sz w:val="22"/>
          <w:szCs w:val="22"/>
        </w:rPr>
      </w:pPr>
      <w:ins w:id="3183" w:author="john" w:date="2020-10-23T22:42:00Z">
        <w:del w:id="3184" w:author="John Clevenger" w:date="2023-11-18T14:49:00Z">
          <w:r w:rsidRPr="003E4746" w:rsidDel="005A6B63">
            <w:rPr>
              <w:rStyle w:val="Hyperlink"/>
              <w:b w:val="0"/>
              <w:bCs w:val="0"/>
              <w:iCs w:val="0"/>
            </w:rPr>
            <w:delText>Appendix F  –  Language Definitions</w:delText>
          </w:r>
          <w:r w:rsidDel="005A6B63">
            <w:rPr>
              <w:webHidden/>
            </w:rPr>
            <w:tab/>
          </w:r>
        </w:del>
      </w:ins>
      <w:ins w:id="3185" w:author="john" w:date="2020-10-23T22:44:00Z">
        <w:del w:id="3186" w:author="John Clevenger" w:date="2023-11-18T14:49:00Z">
          <w:r w:rsidDel="005A6B63">
            <w:rPr>
              <w:webHidden/>
            </w:rPr>
            <w:delText>123</w:delText>
          </w:r>
        </w:del>
      </w:ins>
    </w:p>
    <w:p w14:paraId="04A65D1E" w14:textId="77777777" w:rsidR="008B4237" w:rsidDel="005A6B63" w:rsidRDefault="008B4237" w:rsidP="008B4237">
      <w:pPr>
        <w:pStyle w:val="TOC1"/>
        <w:rPr>
          <w:ins w:id="3187" w:author="john" w:date="2020-10-23T22:42:00Z"/>
          <w:del w:id="3188" w:author="John Clevenger" w:date="2023-11-18T14:49:00Z"/>
          <w:rFonts w:asciiTheme="minorHAnsi" w:eastAsiaTheme="minorEastAsia" w:hAnsiTheme="minorHAnsi" w:cstheme="minorBidi"/>
          <w:sz w:val="22"/>
          <w:szCs w:val="22"/>
        </w:rPr>
      </w:pPr>
      <w:ins w:id="3189" w:author="john" w:date="2020-10-23T22:42:00Z">
        <w:del w:id="3190" w:author="John Clevenger" w:date="2023-11-18T14:49:00Z">
          <w:r w:rsidRPr="003E4746" w:rsidDel="005A6B63">
            <w:rPr>
              <w:rStyle w:val="Hyperlink"/>
              <w:b w:val="0"/>
              <w:bCs w:val="0"/>
              <w:iCs w:val="0"/>
            </w:rPr>
            <w:delText>Appendix G –  Using the PC</w:delText>
          </w:r>
          <w:r w:rsidRPr="003E4746" w:rsidDel="005A6B63">
            <w:rPr>
              <w:rStyle w:val="Hyperlink"/>
              <w:b w:val="0"/>
              <w:bCs w:val="0"/>
              <w:iCs w:val="0"/>
              <w:vertAlign w:val="superscript"/>
            </w:rPr>
            <w:delText xml:space="preserve">2 </w:delText>
          </w:r>
          <w:r w:rsidRPr="003E4746" w:rsidDel="005A6B63">
            <w:rPr>
              <w:rStyle w:val="Hyperlink"/>
              <w:b w:val="0"/>
              <w:bCs w:val="0"/>
              <w:iCs w:val="0"/>
            </w:rPr>
            <w:delText>API</w:delText>
          </w:r>
          <w:r w:rsidDel="005A6B63">
            <w:rPr>
              <w:webHidden/>
            </w:rPr>
            <w:tab/>
          </w:r>
        </w:del>
      </w:ins>
      <w:ins w:id="3191" w:author="john" w:date="2020-10-23T22:44:00Z">
        <w:del w:id="3192" w:author="John Clevenger" w:date="2023-11-18T14:49:00Z">
          <w:r w:rsidDel="005A6B63">
            <w:rPr>
              <w:webHidden/>
            </w:rPr>
            <w:delText>128</w:delText>
          </w:r>
        </w:del>
      </w:ins>
    </w:p>
    <w:p w14:paraId="7D4EECAF" w14:textId="77777777" w:rsidR="008B4237" w:rsidDel="005A6B63" w:rsidRDefault="008B4237" w:rsidP="008B4237">
      <w:pPr>
        <w:pStyle w:val="TOC1"/>
        <w:rPr>
          <w:ins w:id="3193" w:author="john" w:date="2020-10-23T22:42:00Z"/>
          <w:del w:id="3194" w:author="John Clevenger" w:date="2023-11-18T14:49:00Z"/>
          <w:rFonts w:asciiTheme="minorHAnsi" w:eastAsiaTheme="minorEastAsia" w:hAnsiTheme="minorHAnsi" w:cstheme="minorBidi"/>
          <w:sz w:val="22"/>
          <w:szCs w:val="22"/>
        </w:rPr>
      </w:pPr>
      <w:ins w:id="3195" w:author="john" w:date="2020-10-23T22:42:00Z">
        <w:del w:id="3196" w:author="John Clevenger" w:date="2023-11-18T14:49:00Z">
          <w:r w:rsidRPr="003E4746" w:rsidDel="005A6B63">
            <w:rPr>
              <w:rStyle w:val="Hyperlink"/>
              <w:b w:val="0"/>
              <w:bCs w:val="0"/>
              <w:iCs w:val="0"/>
            </w:rPr>
            <w:delText>Appendix H – Troubleshooting / Getting Help</w:delText>
          </w:r>
          <w:r w:rsidDel="005A6B63">
            <w:rPr>
              <w:webHidden/>
            </w:rPr>
            <w:tab/>
          </w:r>
        </w:del>
      </w:ins>
      <w:ins w:id="3197" w:author="john" w:date="2020-10-23T22:44:00Z">
        <w:del w:id="3198" w:author="John Clevenger" w:date="2023-11-18T14:49:00Z">
          <w:r w:rsidDel="005A6B63">
            <w:rPr>
              <w:webHidden/>
            </w:rPr>
            <w:delText>129</w:delText>
          </w:r>
        </w:del>
      </w:ins>
    </w:p>
    <w:p w14:paraId="57DAFCE5" w14:textId="77777777" w:rsidR="008B4237" w:rsidDel="005A6B63" w:rsidRDefault="008B4237" w:rsidP="008B4237">
      <w:pPr>
        <w:pStyle w:val="TOC1"/>
        <w:rPr>
          <w:ins w:id="3199" w:author="john" w:date="2020-10-23T22:42:00Z"/>
          <w:del w:id="3200" w:author="John Clevenger" w:date="2023-11-18T14:49:00Z"/>
          <w:rFonts w:asciiTheme="minorHAnsi" w:eastAsiaTheme="minorEastAsia" w:hAnsiTheme="minorHAnsi" w:cstheme="minorBidi"/>
          <w:sz w:val="22"/>
          <w:szCs w:val="22"/>
        </w:rPr>
      </w:pPr>
      <w:ins w:id="3201" w:author="john" w:date="2020-10-23T22:42:00Z">
        <w:del w:id="3202" w:author="John Clevenger" w:date="2023-11-18T14:49:00Z">
          <w:r w:rsidRPr="003E4746" w:rsidDel="005A6B63">
            <w:rPr>
              <w:rStyle w:val="Hyperlink"/>
              <w:b w:val="0"/>
              <w:bCs w:val="0"/>
              <w:iCs w:val="0"/>
            </w:rPr>
            <w:delText>Appendix I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Distribution Contents</w:delText>
          </w:r>
          <w:r w:rsidDel="005A6B63">
            <w:rPr>
              <w:webHidden/>
            </w:rPr>
            <w:tab/>
          </w:r>
        </w:del>
      </w:ins>
      <w:ins w:id="3203" w:author="john" w:date="2020-10-23T22:44:00Z">
        <w:del w:id="3204" w:author="John Clevenger" w:date="2023-11-18T14:49:00Z">
          <w:r w:rsidDel="005A6B63">
            <w:rPr>
              <w:webHidden/>
            </w:rPr>
            <w:delText>130</w:delText>
          </w:r>
        </w:del>
      </w:ins>
    </w:p>
    <w:p w14:paraId="0724B8D5" w14:textId="77777777" w:rsidR="008B4237" w:rsidDel="005A6B63" w:rsidRDefault="008B4237" w:rsidP="008B4237">
      <w:pPr>
        <w:pStyle w:val="TOC1"/>
        <w:rPr>
          <w:ins w:id="3205" w:author="john" w:date="2020-10-23T22:42:00Z"/>
          <w:del w:id="3206" w:author="John Clevenger" w:date="2023-11-18T14:49:00Z"/>
          <w:rFonts w:asciiTheme="minorHAnsi" w:eastAsiaTheme="minorEastAsia" w:hAnsiTheme="minorHAnsi" w:cstheme="minorBidi"/>
          <w:sz w:val="22"/>
          <w:szCs w:val="22"/>
        </w:rPr>
      </w:pPr>
      <w:ins w:id="3207" w:author="john" w:date="2020-10-23T22:42:00Z">
        <w:del w:id="3208" w:author="John Clevenger" w:date="2023-11-18T14:49:00Z">
          <w:r w:rsidRPr="003E4746" w:rsidDel="005A6B63">
            <w:rPr>
              <w:rStyle w:val="Hyperlink"/>
              <w:b w:val="0"/>
              <w:bCs w:val="0"/>
              <w:iCs w:val="0"/>
            </w:rPr>
            <w:delText>Appendix J – Log files</w:delText>
          </w:r>
          <w:r w:rsidDel="005A6B63">
            <w:rPr>
              <w:webHidden/>
            </w:rPr>
            <w:tab/>
          </w:r>
        </w:del>
      </w:ins>
      <w:ins w:id="3209" w:author="john" w:date="2020-10-23T22:44:00Z">
        <w:del w:id="3210" w:author="John Clevenger" w:date="2023-11-18T14:49:00Z">
          <w:r w:rsidDel="005A6B63">
            <w:rPr>
              <w:webHidden/>
            </w:rPr>
            <w:delText>131</w:delText>
          </w:r>
        </w:del>
      </w:ins>
    </w:p>
    <w:p w14:paraId="26D37C7A" w14:textId="77777777" w:rsidR="008B4237" w:rsidDel="005A6B63" w:rsidRDefault="008B4237" w:rsidP="008B4237">
      <w:pPr>
        <w:pStyle w:val="TOC1"/>
        <w:rPr>
          <w:ins w:id="3211" w:author="john" w:date="2020-10-23T22:42:00Z"/>
          <w:del w:id="3212" w:author="John Clevenger" w:date="2023-11-18T14:49:00Z"/>
          <w:rFonts w:asciiTheme="minorHAnsi" w:eastAsiaTheme="minorEastAsia" w:hAnsiTheme="minorHAnsi" w:cstheme="minorBidi"/>
          <w:sz w:val="22"/>
          <w:szCs w:val="22"/>
        </w:rPr>
      </w:pPr>
      <w:ins w:id="3213" w:author="john" w:date="2020-10-23T22:42:00Z">
        <w:del w:id="3214" w:author="John Clevenger" w:date="2023-11-18T14:49:00Z">
          <w:r w:rsidRPr="003E4746" w:rsidDel="005A6B63">
            <w:rPr>
              <w:rStyle w:val="Hyperlink"/>
              <w:b w:val="0"/>
              <w:bCs w:val="0"/>
              <w:iCs w:val="0"/>
            </w:rPr>
            <w:delText>Appendix K – Reports Program</w:delText>
          </w:r>
          <w:r w:rsidDel="005A6B63">
            <w:rPr>
              <w:webHidden/>
            </w:rPr>
            <w:tab/>
          </w:r>
        </w:del>
      </w:ins>
      <w:ins w:id="3215" w:author="john" w:date="2020-10-23T22:44:00Z">
        <w:del w:id="3216" w:author="John Clevenger" w:date="2023-11-18T14:49:00Z">
          <w:r w:rsidDel="005A6B63">
            <w:rPr>
              <w:webHidden/>
            </w:rPr>
            <w:delText>132</w:delText>
          </w:r>
        </w:del>
      </w:ins>
    </w:p>
    <w:p w14:paraId="1A5B1789" w14:textId="77777777" w:rsidR="008B4237" w:rsidDel="005A6B63" w:rsidRDefault="008B4237" w:rsidP="008B4237">
      <w:pPr>
        <w:pStyle w:val="TOC1"/>
        <w:rPr>
          <w:ins w:id="3217" w:author="john" w:date="2020-10-23T22:42:00Z"/>
          <w:del w:id="3218" w:author="John Clevenger" w:date="2023-11-18T14:49:00Z"/>
          <w:rFonts w:asciiTheme="minorHAnsi" w:eastAsiaTheme="minorEastAsia" w:hAnsiTheme="minorHAnsi" w:cstheme="minorBidi"/>
          <w:sz w:val="22"/>
          <w:szCs w:val="22"/>
        </w:rPr>
      </w:pPr>
      <w:ins w:id="3219" w:author="john" w:date="2020-10-23T22:42:00Z">
        <w:del w:id="3220" w:author="John Clevenger" w:date="2023-11-18T14:49:00Z">
          <w:r w:rsidRPr="003E4746" w:rsidDel="005A6B63">
            <w:rPr>
              <w:rStyle w:val="Hyperlink"/>
              <w:b w:val="0"/>
              <w:bCs w:val="0"/>
              <w:iCs w:val="0"/>
            </w:rPr>
            <w:delText>Appendix L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XML (Legacy) Event Feed</w:delText>
          </w:r>
          <w:r w:rsidDel="005A6B63">
            <w:rPr>
              <w:webHidden/>
            </w:rPr>
            <w:tab/>
          </w:r>
        </w:del>
      </w:ins>
      <w:ins w:id="3221" w:author="john" w:date="2020-10-23T22:44:00Z">
        <w:del w:id="3222" w:author="John Clevenger" w:date="2023-11-18T14:49:00Z">
          <w:r w:rsidDel="005A6B63">
            <w:rPr>
              <w:webHidden/>
            </w:rPr>
            <w:delText>135</w:delText>
          </w:r>
        </w:del>
      </w:ins>
    </w:p>
    <w:p w14:paraId="33A293A0" w14:textId="77777777" w:rsidR="008B4237" w:rsidDel="005A6B63" w:rsidRDefault="008B4237" w:rsidP="008B4237">
      <w:pPr>
        <w:pStyle w:val="TOC1"/>
        <w:rPr>
          <w:ins w:id="3223" w:author="john" w:date="2020-10-23T22:42:00Z"/>
          <w:del w:id="3224" w:author="John Clevenger" w:date="2023-11-18T14:49:00Z"/>
          <w:rFonts w:asciiTheme="minorHAnsi" w:eastAsiaTheme="minorEastAsia" w:hAnsiTheme="minorHAnsi" w:cstheme="minorBidi"/>
          <w:sz w:val="22"/>
          <w:szCs w:val="22"/>
        </w:rPr>
      </w:pPr>
      <w:ins w:id="3225" w:author="john" w:date="2020-10-23T22:42:00Z">
        <w:del w:id="3226" w:author="John Clevenger" w:date="2023-11-18T14:49:00Z">
          <w:r w:rsidRPr="003E4746" w:rsidDel="005A6B63">
            <w:rPr>
              <w:rStyle w:val="Hyperlink"/>
              <w:b w:val="0"/>
              <w:bCs w:val="0"/>
              <w:iCs w:val="0"/>
            </w:rPr>
            <w:delText>Appendix M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Web Services</w:delText>
          </w:r>
          <w:r w:rsidDel="005A6B63">
            <w:rPr>
              <w:webHidden/>
            </w:rPr>
            <w:tab/>
          </w:r>
        </w:del>
      </w:ins>
      <w:ins w:id="3227" w:author="john" w:date="2020-10-23T22:44:00Z">
        <w:del w:id="3228" w:author="John Clevenger" w:date="2023-11-18T14:49:00Z">
          <w:r w:rsidDel="005A6B63">
            <w:rPr>
              <w:webHidden/>
            </w:rPr>
            <w:delText>139</w:delText>
          </w:r>
        </w:del>
      </w:ins>
    </w:p>
    <w:p w14:paraId="7F062515" w14:textId="77777777" w:rsidR="008B4237" w:rsidDel="005A6B63" w:rsidRDefault="008B4237" w:rsidP="008B4237">
      <w:pPr>
        <w:pStyle w:val="TOC1"/>
        <w:rPr>
          <w:ins w:id="3229" w:author="john" w:date="2020-10-23T22:42:00Z"/>
          <w:del w:id="3230" w:author="John Clevenger" w:date="2023-11-18T14:49:00Z"/>
          <w:rFonts w:asciiTheme="minorHAnsi" w:eastAsiaTheme="minorEastAsia" w:hAnsiTheme="minorHAnsi" w:cstheme="minorBidi"/>
          <w:sz w:val="22"/>
          <w:szCs w:val="22"/>
        </w:rPr>
      </w:pPr>
      <w:ins w:id="3231" w:author="john" w:date="2020-10-23T22:42:00Z">
        <w:del w:id="3232" w:author="John Clevenger" w:date="2023-11-18T14:49:00Z">
          <w:r w:rsidRPr="003E4746" w:rsidDel="005A6B63">
            <w:rPr>
              <w:rStyle w:val="Hyperlink"/>
              <w:b w:val="0"/>
              <w:bCs w:val="0"/>
              <w:iCs w:val="0"/>
            </w:rPr>
            <w:delText>Appendix N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Team Clients</w:delText>
          </w:r>
          <w:r w:rsidDel="005A6B63">
            <w:rPr>
              <w:webHidden/>
            </w:rPr>
            <w:tab/>
          </w:r>
        </w:del>
      </w:ins>
      <w:ins w:id="3233" w:author="john" w:date="2020-10-23T22:44:00Z">
        <w:del w:id="3234" w:author="John Clevenger" w:date="2023-11-18T14:49:00Z">
          <w:r w:rsidDel="005A6B63">
            <w:rPr>
              <w:webHidden/>
            </w:rPr>
            <w:delText>142</w:delText>
          </w:r>
        </w:del>
      </w:ins>
    </w:p>
    <w:p w14:paraId="29C98D2B" w14:textId="77777777" w:rsidR="008B4237" w:rsidDel="005A6B63" w:rsidRDefault="008B4237" w:rsidP="008B4237">
      <w:pPr>
        <w:pStyle w:val="TOC1"/>
        <w:rPr>
          <w:ins w:id="3235" w:author="john" w:date="2020-10-23T22:42:00Z"/>
          <w:del w:id="3236" w:author="John Clevenger" w:date="2023-11-18T14:49:00Z"/>
          <w:rFonts w:asciiTheme="minorHAnsi" w:eastAsiaTheme="minorEastAsia" w:hAnsiTheme="minorHAnsi" w:cstheme="minorBidi"/>
          <w:sz w:val="22"/>
          <w:szCs w:val="22"/>
        </w:rPr>
      </w:pPr>
      <w:ins w:id="3237" w:author="john" w:date="2020-10-23T22:42:00Z">
        <w:del w:id="3238" w:author="John Clevenger" w:date="2023-11-18T14:49:00Z">
          <w:r w:rsidRPr="003E4746" w:rsidDel="005A6B63">
            <w:rPr>
              <w:rStyle w:val="Hyperlink"/>
              <w:b w:val="0"/>
              <w:bCs w:val="0"/>
              <w:iCs w:val="0"/>
            </w:rPr>
            <w:delText>Appendix O – Input Validators</w:delText>
          </w:r>
          <w:r w:rsidDel="005A6B63">
            <w:rPr>
              <w:webHidden/>
            </w:rPr>
            <w:tab/>
          </w:r>
        </w:del>
      </w:ins>
      <w:ins w:id="3239" w:author="john" w:date="2020-10-23T22:44:00Z">
        <w:del w:id="3240" w:author="John Clevenger" w:date="2023-11-18T14:49:00Z">
          <w:r w:rsidDel="005A6B63">
            <w:rPr>
              <w:webHidden/>
            </w:rPr>
            <w:delText>145</w:delText>
          </w:r>
        </w:del>
      </w:ins>
    </w:p>
    <w:p w14:paraId="34396BE2" w14:textId="77777777" w:rsidR="008B4237" w:rsidDel="005A6B63" w:rsidRDefault="008B4237" w:rsidP="008B4237">
      <w:pPr>
        <w:pStyle w:val="TOC1"/>
        <w:rPr>
          <w:ins w:id="3241" w:author="john" w:date="2020-10-23T22:42:00Z"/>
          <w:del w:id="3242" w:author="John Clevenger" w:date="2023-11-18T14:49:00Z"/>
          <w:rFonts w:asciiTheme="minorHAnsi" w:eastAsiaTheme="minorEastAsia" w:hAnsiTheme="minorHAnsi" w:cstheme="minorBidi"/>
          <w:sz w:val="22"/>
          <w:szCs w:val="22"/>
        </w:rPr>
      </w:pPr>
      <w:ins w:id="3243" w:author="john" w:date="2020-10-23T22:42:00Z">
        <w:del w:id="3244" w:author="John Clevenger" w:date="2023-11-18T14:49:00Z">
          <w:r w:rsidRPr="003E4746" w:rsidDel="005A6B63">
            <w:rPr>
              <w:rStyle w:val="Hyperlink"/>
              <w:b w:val="0"/>
              <w:bCs w:val="0"/>
              <w:iCs w:val="0"/>
            </w:rPr>
            <w:delText>Appendix P – reject.ini</w:delText>
          </w:r>
          <w:r w:rsidDel="005A6B63">
            <w:rPr>
              <w:webHidden/>
            </w:rPr>
            <w:tab/>
          </w:r>
        </w:del>
      </w:ins>
      <w:ins w:id="3245" w:author="john" w:date="2020-10-23T22:44:00Z">
        <w:del w:id="3246" w:author="John Clevenger" w:date="2023-11-18T14:49:00Z">
          <w:r w:rsidDel="005A6B63">
            <w:rPr>
              <w:webHidden/>
            </w:rPr>
            <w:delText>152</w:delText>
          </w:r>
        </w:del>
      </w:ins>
    </w:p>
    <w:p w14:paraId="19EC9EF6" w14:textId="77777777" w:rsidR="008B4237" w:rsidDel="005A6B63" w:rsidRDefault="008B4237" w:rsidP="008B4237">
      <w:pPr>
        <w:pStyle w:val="TOC1"/>
        <w:rPr>
          <w:ins w:id="3247" w:author="john" w:date="2020-10-23T22:42:00Z"/>
          <w:del w:id="3248" w:author="John Clevenger" w:date="2023-11-18T14:49:00Z"/>
          <w:rFonts w:asciiTheme="minorHAnsi" w:eastAsiaTheme="minorEastAsia" w:hAnsiTheme="minorHAnsi" w:cstheme="minorBidi"/>
          <w:sz w:val="22"/>
          <w:szCs w:val="22"/>
        </w:rPr>
      </w:pPr>
      <w:ins w:id="3249" w:author="john" w:date="2020-10-23T22:42:00Z">
        <w:del w:id="3250" w:author="John Clevenger" w:date="2023-11-18T14:49:00Z">
          <w:r w:rsidRPr="003E4746" w:rsidDel="005A6B63">
            <w:rPr>
              <w:rStyle w:val="Hyperlink"/>
              <w:b w:val="0"/>
              <w:bCs w:val="0"/>
              <w:iCs w:val="0"/>
            </w:rPr>
            <w:delText>Appendix Q – GUI Customization</w:delText>
          </w:r>
          <w:r w:rsidDel="005A6B63">
            <w:rPr>
              <w:webHidden/>
            </w:rPr>
            <w:tab/>
          </w:r>
        </w:del>
      </w:ins>
      <w:ins w:id="3251" w:author="john" w:date="2020-10-23T22:44:00Z">
        <w:del w:id="3252" w:author="John Clevenger" w:date="2023-11-18T14:49:00Z">
          <w:r w:rsidDel="005A6B63">
            <w:rPr>
              <w:webHidden/>
            </w:rPr>
            <w:delText>154</w:delText>
          </w:r>
        </w:del>
      </w:ins>
    </w:p>
    <w:p w14:paraId="259AFF63" w14:textId="77777777" w:rsidR="008B4237" w:rsidDel="005A6B63" w:rsidRDefault="008B4237" w:rsidP="008B4237">
      <w:pPr>
        <w:pStyle w:val="TOC1"/>
        <w:rPr>
          <w:ins w:id="3253" w:author="john" w:date="2020-10-23T22:42:00Z"/>
          <w:del w:id="3254" w:author="John Clevenger" w:date="2023-11-18T14:49:00Z"/>
          <w:rFonts w:asciiTheme="minorHAnsi" w:eastAsiaTheme="minorEastAsia" w:hAnsiTheme="minorHAnsi" w:cstheme="minorBidi"/>
          <w:sz w:val="22"/>
          <w:szCs w:val="22"/>
        </w:rPr>
      </w:pPr>
      <w:ins w:id="3255" w:author="john" w:date="2020-10-23T22:42:00Z">
        <w:del w:id="3256" w:author="John Clevenger" w:date="2023-11-18T14:49:00Z">
          <w:r w:rsidRPr="003E4746" w:rsidDel="005A6B63">
            <w:rPr>
              <w:rStyle w:val="Hyperlink"/>
              <w:b w:val="0"/>
              <w:bCs w:val="0"/>
              <w:iCs w:val="0"/>
            </w:rPr>
            <w:delText>Appendix R – Shadow Mode</w:delText>
          </w:r>
          <w:r w:rsidDel="005A6B63">
            <w:rPr>
              <w:webHidden/>
            </w:rPr>
            <w:tab/>
          </w:r>
        </w:del>
      </w:ins>
      <w:ins w:id="3257" w:author="john" w:date="2020-10-23T22:44:00Z">
        <w:del w:id="3258" w:author="John Clevenger" w:date="2023-11-18T14:49:00Z">
          <w:r w:rsidDel="005A6B63">
            <w:rPr>
              <w:webHidden/>
            </w:rPr>
            <w:delText>156</w:delText>
          </w:r>
        </w:del>
      </w:ins>
    </w:p>
    <w:p w14:paraId="46443F66" w14:textId="77777777" w:rsidR="00FC4F39" w:rsidRPr="00F74920" w:rsidDel="005A6B63" w:rsidRDefault="00FC4F39" w:rsidP="008B4237">
      <w:pPr>
        <w:pStyle w:val="TOC1"/>
        <w:rPr>
          <w:del w:id="3259" w:author="John Clevenger" w:date="2023-11-18T14:49:00Z"/>
          <w:rFonts w:ascii="Calibri" w:hAnsi="Calibri"/>
          <w:sz w:val="22"/>
          <w:szCs w:val="22"/>
        </w:rPr>
      </w:pPr>
      <w:del w:id="3260" w:author="John Clevenger" w:date="2023-11-18T14:49:00Z">
        <w:r w:rsidRPr="009C588D" w:rsidDel="005A6B63">
          <w:rPr>
            <w:rStyle w:val="Hyperlink"/>
          </w:rPr>
          <w:delText>1</w:delText>
        </w:r>
        <w:r w:rsidRPr="00F74920" w:rsidDel="005A6B63">
          <w:rPr>
            <w:rFonts w:ascii="Calibri" w:hAnsi="Calibri"/>
            <w:sz w:val="22"/>
            <w:szCs w:val="22"/>
          </w:rPr>
          <w:tab/>
        </w:r>
        <w:r w:rsidRPr="009C588D" w:rsidDel="005A6B63">
          <w:rPr>
            <w:rStyle w:val="Hyperlink"/>
          </w:rPr>
          <w:delText>Introduction</w:delText>
        </w:r>
        <w:r w:rsidDel="005A6B63">
          <w:rPr>
            <w:webHidden/>
          </w:rPr>
          <w:tab/>
          <w:delText>5</w:delText>
        </w:r>
      </w:del>
    </w:p>
    <w:p w14:paraId="4340FC01" w14:textId="77777777" w:rsidR="00FC4F39" w:rsidRPr="00F74920" w:rsidDel="005A6B63" w:rsidRDefault="00FC4F39">
      <w:pPr>
        <w:pStyle w:val="TOC2"/>
        <w:rPr>
          <w:del w:id="3261" w:author="John Clevenger" w:date="2023-11-18T14:49:00Z"/>
          <w:rFonts w:ascii="Calibri" w:hAnsi="Calibri"/>
          <w:b w:val="0"/>
          <w:bCs w:val="0"/>
          <w:sz w:val="22"/>
          <w:szCs w:val="22"/>
        </w:rPr>
      </w:pPr>
      <w:del w:id="3262" w:author="John Clevenger" w:date="2023-11-18T14:49:00Z">
        <w:r w:rsidRPr="009C588D" w:rsidDel="005A6B63">
          <w:rPr>
            <w:rStyle w:val="Hyperlink"/>
          </w:rPr>
          <w:delText>1.1</w:delText>
        </w:r>
        <w:r w:rsidRPr="00F74920" w:rsidDel="005A6B63">
          <w:rPr>
            <w:rFonts w:ascii="Calibri" w:hAnsi="Calibri"/>
            <w:b w:val="0"/>
            <w:bCs w:val="0"/>
            <w:sz w:val="22"/>
            <w:szCs w:val="22"/>
          </w:rPr>
          <w:tab/>
        </w:r>
        <w:r w:rsidRPr="009C588D" w:rsidDel="005A6B63">
          <w:rPr>
            <w:rStyle w:val="Hyperlink"/>
          </w:rPr>
          <w:delText>Overview</w:delText>
        </w:r>
        <w:r w:rsidDel="005A6B63">
          <w:rPr>
            <w:webHidden/>
          </w:rPr>
          <w:tab/>
          <w:delText>5</w:delText>
        </w:r>
      </w:del>
    </w:p>
    <w:p w14:paraId="2F1084F0" w14:textId="77777777" w:rsidR="00FC4F39" w:rsidRPr="00F74920" w:rsidDel="005A6B63" w:rsidRDefault="00FC4F39">
      <w:pPr>
        <w:pStyle w:val="TOC2"/>
        <w:rPr>
          <w:del w:id="3263" w:author="John Clevenger" w:date="2023-11-18T14:49:00Z"/>
          <w:rFonts w:ascii="Calibri" w:hAnsi="Calibri"/>
          <w:b w:val="0"/>
          <w:bCs w:val="0"/>
          <w:sz w:val="22"/>
          <w:szCs w:val="22"/>
        </w:rPr>
      </w:pPr>
      <w:del w:id="3264" w:author="John Clevenger" w:date="2023-11-18T14:49:00Z">
        <w:r w:rsidRPr="009C588D" w:rsidDel="005A6B63">
          <w:rPr>
            <w:rStyle w:val="Hyperlink"/>
          </w:rPr>
          <w:delText>1.2</w:delText>
        </w:r>
        <w:r w:rsidRPr="00F74920" w:rsidDel="005A6B63">
          <w:rPr>
            <w:rFonts w:ascii="Calibri" w:hAnsi="Calibri"/>
            <w:b w:val="0"/>
            <w:bCs w:val="0"/>
            <w:sz w:val="22"/>
            <w:szCs w:val="22"/>
          </w:rPr>
          <w:tab/>
        </w:r>
        <w:r w:rsidRPr="009C588D" w:rsidDel="005A6B63">
          <w:rPr>
            <w:rStyle w:val="Hyperlink"/>
          </w:rPr>
          <w:delText>Compatibility Note</w:delText>
        </w:r>
        <w:r w:rsidDel="005A6B63">
          <w:rPr>
            <w:webHidden/>
          </w:rPr>
          <w:tab/>
          <w:delText>6</w:delText>
        </w:r>
      </w:del>
    </w:p>
    <w:p w14:paraId="27C8A51C" w14:textId="77777777" w:rsidR="00FC4F39" w:rsidRPr="00F74920" w:rsidDel="005A6B63" w:rsidRDefault="00FC4F39">
      <w:pPr>
        <w:pStyle w:val="TOC2"/>
        <w:rPr>
          <w:del w:id="3265" w:author="John Clevenger" w:date="2023-11-18T14:49:00Z"/>
          <w:rFonts w:ascii="Calibri" w:hAnsi="Calibri"/>
          <w:b w:val="0"/>
          <w:bCs w:val="0"/>
          <w:sz w:val="22"/>
          <w:szCs w:val="22"/>
        </w:rPr>
      </w:pPr>
      <w:del w:id="3266" w:author="John Clevenger" w:date="2023-11-18T14:49:00Z">
        <w:r w:rsidRPr="009C588D" w:rsidDel="005A6B63">
          <w:rPr>
            <w:rStyle w:val="Hyperlink"/>
          </w:rPr>
          <w:delText>1.3</w:delText>
        </w:r>
        <w:r w:rsidRPr="00F74920" w:rsidDel="005A6B63">
          <w:rPr>
            <w:rFonts w:ascii="Calibri" w:hAnsi="Calibri"/>
            <w:b w:val="0"/>
            <w:bCs w:val="0"/>
            <w:sz w:val="22"/>
            <w:szCs w:val="22"/>
          </w:rPr>
          <w:tab/>
        </w:r>
        <w:r w:rsidRPr="009C588D" w:rsidDel="005A6B63">
          <w:rPr>
            <w:rStyle w:val="Hyperlink"/>
          </w:rPr>
          <w:delText>References</w:delText>
        </w:r>
        <w:r w:rsidDel="005A6B63">
          <w:rPr>
            <w:webHidden/>
          </w:rPr>
          <w:tab/>
          <w:delText>6</w:delText>
        </w:r>
      </w:del>
    </w:p>
    <w:p w14:paraId="5772E64E" w14:textId="77777777" w:rsidR="00FC4F39" w:rsidRPr="00F74920" w:rsidDel="005A6B63" w:rsidRDefault="00FC4F39" w:rsidP="008B4237">
      <w:pPr>
        <w:pStyle w:val="TOC1"/>
        <w:rPr>
          <w:del w:id="3267" w:author="John Clevenger" w:date="2023-11-18T14:49:00Z"/>
          <w:rFonts w:ascii="Calibri" w:hAnsi="Calibri"/>
          <w:sz w:val="22"/>
          <w:szCs w:val="22"/>
        </w:rPr>
      </w:pPr>
      <w:del w:id="3268" w:author="John Clevenger" w:date="2023-11-18T14:49:00Z">
        <w:r w:rsidRPr="009C588D" w:rsidDel="005A6B63">
          <w:rPr>
            <w:rStyle w:val="Hyperlink"/>
          </w:rPr>
          <w:delText>2</w:delText>
        </w:r>
        <w:r w:rsidRPr="00F74920" w:rsidDel="005A6B63">
          <w:rPr>
            <w:rFonts w:ascii="Calibri" w:hAnsi="Calibri"/>
            <w:sz w:val="22"/>
            <w:szCs w:val="22"/>
          </w:rPr>
          <w:tab/>
        </w:r>
        <w:r w:rsidRPr="009C588D" w:rsidDel="005A6B63">
          <w:rPr>
            <w:rStyle w:val="Hyperlink"/>
          </w:rPr>
          <w:delText>Getting Started</w:delText>
        </w:r>
        <w:r w:rsidDel="005A6B63">
          <w:rPr>
            <w:webHidden/>
          </w:rPr>
          <w:tab/>
          <w:delText>7</w:delText>
        </w:r>
      </w:del>
    </w:p>
    <w:p w14:paraId="6DFA34F2" w14:textId="77777777" w:rsidR="00FC4F39" w:rsidRPr="00F74920" w:rsidDel="005A6B63" w:rsidRDefault="00FC4F39">
      <w:pPr>
        <w:pStyle w:val="TOC2"/>
        <w:rPr>
          <w:del w:id="3269" w:author="John Clevenger" w:date="2023-11-18T14:49:00Z"/>
          <w:rFonts w:ascii="Calibri" w:hAnsi="Calibri"/>
          <w:b w:val="0"/>
          <w:bCs w:val="0"/>
          <w:sz w:val="22"/>
          <w:szCs w:val="22"/>
        </w:rPr>
      </w:pPr>
      <w:del w:id="3270" w:author="John Clevenger" w:date="2023-11-18T14:49:00Z">
        <w:r w:rsidRPr="009C588D" w:rsidDel="005A6B63">
          <w:rPr>
            <w:rStyle w:val="Hyperlink"/>
          </w:rPr>
          <w:delText>2.1</w:delText>
        </w:r>
        <w:r w:rsidRPr="00F74920" w:rsidDel="005A6B63">
          <w:rPr>
            <w:rFonts w:ascii="Calibri" w:hAnsi="Calibri"/>
            <w:b w:val="0"/>
            <w:bCs w:val="0"/>
            <w:sz w:val="22"/>
            <w:szCs w:val="22"/>
          </w:rPr>
          <w:tab/>
        </w:r>
        <w:r w:rsidRPr="009C588D" w:rsidDel="005A6B63">
          <w:rPr>
            <w:rStyle w:val="Hyperlink"/>
          </w:rPr>
          <w:delText>Server Startup</w:delText>
        </w:r>
        <w:r w:rsidDel="005A6B63">
          <w:rPr>
            <w:webHidden/>
          </w:rPr>
          <w:tab/>
          <w:delText>7</w:delText>
        </w:r>
      </w:del>
    </w:p>
    <w:p w14:paraId="32CE165C" w14:textId="77777777" w:rsidR="00FC4F39" w:rsidRPr="00F74920" w:rsidDel="005A6B63" w:rsidRDefault="00FC4F39">
      <w:pPr>
        <w:pStyle w:val="TOC2"/>
        <w:rPr>
          <w:del w:id="3271" w:author="John Clevenger" w:date="2023-11-18T14:49:00Z"/>
          <w:rFonts w:ascii="Calibri" w:hAnsi="Calibri"/>
          <w:b w:val="0"/>
          <w:bCs w:val="0"/>
          <w:sz w:val="22"/>
          <w:szCs w:val="22"/>
        </w:rPr>
      </w:pPr>
      <w:del w:id="3272" w:author="John Clevenger" w:date="2023-11-18T14:49:00Z">
        <w:r w:rsidRPr="009C588D" w:rsidDel="005A6B63">
          <w:rPr>
            <w:rStyle w:val="Hyperlink"/>
          </w:rPr>
          <w:delText>2.2</w:delText>
        </w:r>
        <w:r w:rsidRPr="00F74920" w:rsidDel="005A6B63">
          <w:rPr>
            <w:rFonts w:ascii="Calibri" w:hAnsi="Calibri"/>
            <w:b w:val="0"/>
            <w:bCs w:val="0"/>
            <w:sz w:val="22"/>
            <w:szCs w:val="22"/>
          </w:rPr>
          <w:tab/>
        </w:r>
        <w:r w:rsidRPr="009C588D" w:rsidDel="005A6B63">
          <w:rPr>
            <w:rStyle w:val="Hyperlink"/>
          </w:rPr>
          <w:delText>Admin Startup</w:delText>
        </w:r>
        <w:r w:rsidDel="005A6B63">
          <w:rPr>
            <w:webHidden/>
          </w:rPr>
          <w:tab/>
          <w:delText>7</w:delText>
        </w:r>
      </w:del>
    </w:p>
    <w:p w14:paraId="273C975F" w14:textId="77777777" w:rsidR="00FC4F39" w:rsidRPr="00F74920" w:rsidDel="005A6B63" w:rsidRDefault="00FC4F39">
      <w:pPr>
        <w:pStyle w:val="TOC2"/>
        <w:rPr>
          <w:del w:id="3273" w:author="John Clevenger" w:date="2023-11-18T14:49:00Z"/>
          <w:rFonts w:ascii="Calibri" w:hAnsi="Calibri"/>
          <w:b w:val="0"/>
          <w:bCs w:val="0"/>
          <w:sz w:val="22"/>
          <w:szCs w:val="22"/>
        </w:rPr>
      </w:pPr>
      <w:del w:id="3274" w:author="John Clevenger" w:date="2023-11-18T14:49:00Z">
        <w:r w:rsidRPr="009C588D" w:rsidDel="005A6B63">
          <w:rPr>
            <w:rStyle w:val="Hyperlink"/>
          </w:rPr>
          <w:delText>2.3</w:delText>
        </w:r>
        <w:r w:rsidRPr="00F74920" w:rsidDel="005A6B63">
          <w:rPr>
            <w:rFonts w:ascii="Calibri" w:hAnsi="Calibri"/>
            <w:b w:val="0"/>
            <w:bCs w:val="0"/>
            <w:sz w:val="22"/>
            <w:szCs w:val="22"/>
          </w:rPr>
          <w:tab/>
        </w:r>
        <w:r w:rsidRPr="009C588D" w:rsidDel="005A6B63">
          <w:rPr>
            <w:rStyle w:val="Hyperlink"/>
          </w:rPr>
          <w:delText>Contest Configuration</w:delText>
        </w:r>
        <w:r w:rsidDel="005A6B63">
          <w:rPr>
            <w:webHidden/>
          </w:rPr>
          <w:tab/>
          <w:delText>8</w:delText>
        </w:r>
      </w:del>
    </w:p>
    <w:p w14:paraId="5A87EA15" w14:textId="77777777" w:rsidR="00FC4F39" w:rsidRPr="00F74920" w:rsidDel="005A6B63" w:rsidRDefault="00FC4F39">
      <w:pPr>
        <w:pStyle w:val="TOC2"/>
        <w:rPr>
          <w:del w:id="3275" w:author="John Clevenger" w:date="2023-11-18T14:49:00Z"/>
          <w:rFonts w:ascii="Calibri" w:hAnsi="Calibri"/>
          <w:b w:val="0"/>
          <w:bCs w:val="0"/>
          <w:sz w:val="22"/>
          <w:szCs w:val="22"/>
        </w:rPr>
      </w:pPr>
      <w:del w:id="3276" w:author="John Clevenger" w:date="2023-11-18T14:49:00Z">
        <w:r w:rsidRPr="009C588D" w:rsidDel="005A6B63">
          <w:rPr>
            <w:rStyle w:val="Hyperlink"/>
          </w:rPr>
          <w:delText>2.4</w:delText>
        </w:r>
        <w:r w:rsidRPr="00F74920" w:rsidDel="005A6B63">
          <w:rPr>
            <w:rFonts w:ascii="Calibri" w:hAnsi="Calibri"/>
            <w:b w:val="0"/>
            <w:bCs w:val="0"/>
            <w:sz w:val="22"/>
            <w:szCs w:val="22"/>
          </w:rPr>
          <w:tab/>
        </w:r>
        <w:r w:rsidRPr="009C588D" w:rsidDel="005A6B63">
          <w:rPr>
            <w:rStyle w:val="Hyperlink"/>
          </w:rPr>
          <w:delText>Team Startup</w:delText>
        </w:r>
        <w:r w:rsidDel="005A6B63">
          <w:rPr>
            <w:webHidden/>
          </w:rPr>
          <w:tab/>
          <w:delText>8</w:delText>
        </w:r>
      </w:del>
    </w:p>
    <w:p w14:paraId="2B2C07EA" w14:textId="77777777" w:rsidR="00FC4F39" w:rsidRPr="00F74920" w:rsidDel="005A6B63" w:rsidRDefault="00FC4F39">
      <w:pPr>
        <w:pStyle w:val="TOC2"/>
        <w:rPr>
          <w:del w:id="3277" w:author="John Clevenger" w:date="2023-11-18T14:49:00Z"/>
          <w:rFonts w:ascii="Calibri" w:hAnsi="Calibri"/>
          <w:b w:val="0"/>
          <w:bCs w:val="0"/>
          <w:sz w:val="22"/>
          <w:szCs w:val="22"/>
        </w:rPr>
      </w:pPr>
      <w:del w:id="3278" w:author="John Clevenger" w:date="2023-11-18T14:49:00Z">
        <w:r w:rsidRPr="009C588D" w:rsidDel="005A6B63">
          <w:rPr>
            <w:rStyle w:val="Hyperlink"/>
          </w:rPr>
          <w:delText>2.5</w:delText>
        </w:r>
        <w:r w:rsidRPr="00F74920" w:rsidDel="005A6B63">
          <w:rPr>
            <w:rFonts w:ascii="Calibri" w:hAnsi="Calibri"/>
            <w:b w:val="0"/>
            <w:bCs w:val="0"/>
            <w:sz w:val="22"/>
            <w:szCs w:val="22"/>
          </w:rPr>
          <w:tab/>
        </w:r>
        <w:r w:rsidRPr="009C588D" w:rsidDel="005A6B63">
          <w:rPr>
            <w:rStyle w:val="Hyperlink"/>
          </w:rPr>
          <w:delText>Judge Startup</w:delText>
        </w:r>
        <w:r w:rsidDel="005A6B63">
          <w:rPr>
            <w:webHidden/>
          </w:rPr>
          <w:tab/>
          <w:delText>9</w:delText>
        </w:r>
      </w:del>
    </w:p>
    <w:p w14:paraId="53385F25" w14:textId="77777777" w:rsidR="00FC4F39" w:rsidRPr="00F74920" w:rsidDel="005A6B63" w:rsidRDefault="00FC4F39">
      <w:pPr>
        <w:pStyle w:val="TOC2"/>
        <w:rPr>
          <w:del w:id="3279" w:author="John Clevenger" w:date="2023-11-18T14:49:00Z"/>
          <w:rFonts w:ascii="Calibri" w:hAnsi="Calibri"/>
          <w:b w:val="0"/>
          <w:bCs w:val="0"/>
          <w:sz w:val="22"/>
          <w:szCs w:val="22"/>
        </w:rPr>
      </w:pPr>
      <w:del w:id="3280" w:author="John Clevenger" w:date="2023-11-18T14:49:00Z">
        <w:r w:rsidRPr="009C588D" w:rsidDel="005A6B63">
          <w:rPr>
            <w:rStyle w:val="Hyperlink"/>
          </w:rPr>
          <w:delText>2.6</w:delText>
        </w:r>
        <w:r w:rsidRPr="00F74920" w:rsidDel="005A6B63">
          <w:rPr>
            <w:rFonts w:ascii="Calibri" w:hAnsi="Calibri"/>
            <w:b w:val="0"/>
            <w:bCs w:val="0"/>
            <w:sz w:val="22"/>
            <w:szCs w:val="22"/>
          </w:rPr>
          <w:tab/>
        </w:r>
        <w:r w:rsidRPr="009C588D" w:rsidDel="005A6B63">
          <w:rPr>
            <w:rStyle w:val="Hyperlink"/>
          </w:rPr>
          <w:delText>Scoreboard Startup</w:delText>
        </w:r>
        <w:r w:rsidDel="005A6B63">
          <w:rPr>
            <w:webHidden/>
          </w:rPr>
          <w:tab/>
          <w:delText>9</w:delText>
        </w:r>
      </w:del>
    </w:p>
    <w:p w14:paraId="34A6DEB1" w14:textId="77777777" w:rsidR="00FC4F39" w:rsidRPr="00F74920" w:rsidDel="005A6B63" w:rsidRDefault="00FC4F39">
      <w:pPr>
        <w:pStyle w:val="TOC2"/>
        <w:rPr>
          <w:del w:id="3281" w:author="John Clevenger" w:date="2023-11-18T14:49:00Z"/>
          <w:rFonts w:ascii="Calibri" w:hAnsi="Calibri"/>
          <w:b w:val="0"/>
          <w:bCs w:val="0"/>
          <w:sz w:val="22"/>
          <w:szCs w:val="22"/>
        </w:rPr>
      </w:pPr>
      <w:del w:id="3282" w:author="John Clevenger" w:date="2023-11-18T14:49:00Z">
        <w:r w:rsidRPr="009C588D" w:rsidDel="005A6B63">
          <w:rPr>
            <w:rStyle w:val="Hyperlink"/>
          </w:rPr>
          <w:delText>2.7</w:delText>
        </w:r>
        <w:r w:rsidRPr="00F74920" w:rsidDel="005A6B63">
          <w:rPr>
            <w:rFonts w:ascii="Calibri" w:hAnsi="Calibri"/>
            <w:b w:val="0"/>
            <w:bCs w:val="0"/>
            <w:sz w:val="22"/>
            <w:szCs w:val="22"/>
          </w:rPr>
          <w:tab/>
        </w:r>
        <w:r w:rsidRPr="009C588D" w:rsidDel="005A6B63">
          <w:rPr>
            <w:rStyle w:val="Hyperlink"/>
          </w:rPr>
          <w:delText>Starting the Contest</w:delText>
        </w:r>
        <w:r w:rsidDel="005A6B63">
          <w:rPr>
            <w:webHidden/>
          </w:rPr>
          <w:tab/>
          <w:delText>10</w:delText>
        </w:r>
      </w:del>
    </w:p>
    <w:p w14:paraId="00B9F463" w14:textId="77777777" w:rsidR="00FC4F39" w:rsidRPr="00F74920" w:rsidDel="005A6B63" w:rsidRDefault="00FC4F39">
      <w:pPr>
        <w:pStyle w:val="TOC2"/>
        <w:rPr>
          <w:del w:id="3283" w:author="John Clevenger" w:date="2023-11-18T14:49:00Z"/>
          <w:rFonts w:ascii="Calibri" w:hAnsi="Calibri"/>
          <w:b w:val="0"/>
          <w:bCs w:val="0"/>
          <w:sz w:val="22"/>
          <w:szCs w:val="22"/>
        </w:rPr>
      </w:pPr>
      <w:del w:id="3284" w:author="John Clevenger" w:date="2023-11-18T14:49:00Z">
        <w:r w:rsidRPr="009C588D" w:rsidDel="005A6B63">
          <w:rPr>
            <w:rStyle w:val="Hyperlink"/>
          </w:rPr>
          <w:delText>2.8</w:delText>
        </w:r>
        <w:r w:rsidRPr="00F74920" w:rsidDel="005A6B63">
          <w:rPr>
            <w:rFonts w:ascii="Calibri" w:hAnsi="Calibri"/>
            <w:b w:val="0"/>
            <w:bCs w:val="0"/>
            <w:sz w:val="22"/>
            <w:szCs w:val="22"/>
          </w:rPr>
          <w:tab/>
        </w:r>
        <w:r w:rsidRPr="009C588D" w:rsidDel="005A6B63">
          <w:rPr>
            <w:rStyle w:val="Hyperlink"/>
          </w:rPr>
          <w:delText>Additional Information</w:delText>
        </w:r>
        <w:r w:rsidDel="005A6B63">
          <w:rPr>
            <w:webHidden/>
          </w:rPr>
          <w:tab/>
          <w:delText>10</w:delText>
        </w:r>
      </w:del>
    </w:p>
    <w:p w14:paraId="78E12366" w14:textId="77777777" w:rsidR="00FC4F39" w:rsidRPr="00F74920" w:rsidDel="005A6B63" w:rsidRDefault="00FC4F39" w:rsidP="008B4237">
      <w:pPr>
        <w:pStyle w:val="TOC1"/>
        <w:rPr>
          <w:del w:id="3285" w:author="John Clevenger" w:date="2023-11-18T14:49:00Z"/>
          <w:rFonts w:ascii="Calibri" w:hAnsi="Calibri"/>
          <w:sz w:val="22"/>
          <w:szCs w:val="22"/>
        </w:rPr>
      </w:pPr>
      <w:del w:id="3286" w:author="John Clevenger" w:date="2023-11-18T14:49:00Z">
        <w:r w:rsidRPr="009C588D" w:rsidDel="005A6B63">
          <w:rPr>
            <w:rStyle w:val="Hyperlink"/>
          </w:rPr>
          <w:delText>3</w:delText>
        </w:r>
        <w:r w:rsidRPr="00F74920" w:rsidDel="005A6B63">
          <w:rPr>
            <w:rFonts w:ascii="Calibri" w:hAnsi="Calibri"/>
            <w:sz w:val="22"/>
            <w:szCs w:val="22"/>
          </w:rPr>
          <w:tab/>
        </w:r>
        <w:r w:rsidRPr="009C588D" w:rsidDel="005A6B63">
          <w:rPr>
            <w:rStyle w:val="Hyperlink"/>
          </w:rPr>
          <w:delText>Installation Details</w:delText>
        </w:r>
        <w:r w:rsidDel="005A6B63">
          <w:rPr>
            <w:webHidden/>
          </w:rPr>
          <w:tab/>
          <w:delText>12</w:delText>
        </w:r>
      </w:del>
    </w:p>
    <w:p w14:paraId="7017EB0D" w14:textId="77777777" w:rsidR="00FC4F39" w:rsidRPr="00F74920" w:rsidDel="005A6B63" w:rsidRDefault="00FC4F39">
      <w:pPr>
        <w:pStyle w:val="TOC2"/>
        <w:rPr>
          <w:del w:id="3287" w:author="John Clevenger" w:date="2023-11-18T14:49:00Z"/>
          <w:rFonts w:ascii="Calibri" w:hAnsi="Calibri"/>
          <w:b w:val="0"/>
          <w:bCs w:val="0"/>
          <w:sz w:val="22"/>
          <w:szCs w:val="22"/>
        </w:rPr>
      </w:pPr>
      <w:del w:id="3288" w:author="John Clevenger" w:date="2023-11-18T14:49:00Z">
        <w:r w:rsidRPr="009C588D" w:rsidDel="005A6B63">
          <w:rPr>
            <w:rStyle w:val="Hyperlink"/>
          </w:rPr>
          <w:delText>3.1</w:delText>
        </w:r>
        <w:r w:rsidRPr="00F74920" w:rsidDel="005A6B63">
          <w:rPr>
            <w:rFonts w:ascii="Calibri" w:hAnsi="Calibri"/>
            <w:b w:val="0"/>
            <w:bCs w:val="0"/>
            <w:sz w:val="22"/>
            <w:szCs w:val="22"/>
          </w:rPr>
          <w:tab/>
        </w:r>
        <w:r w:rsidRPr="009C588D" w:rsidDel="005A6B63">
          <w:rPr>
            <w:rStyle w:val="Hyperlink"/>
          </w:rPr>
          <w:delText>Installation</w:delText>
        </w:r>
        <w:r w:rsidDel="005A6B63">
          <w:rPr>
            <w:webHidden/>
          </w:rPr>
          <w:tab/>
          <w:delText>12</w:delText>
        </w:r>
      </w:del>
    </w:p>
    <w:p w14:paraId="60A145C9" w14:textId="77777777" w:rsidR="00FC4F39" w:rsidRPr="00F74920" w:rsidDel="005A6B63" w:rsidRDefault="00FC4F39">
      <w:pPr>
        <w:pStyle w:val="TOC2"/>
        <w:rPr>
          <w:del w:id="3289" w:author="John Clevenger" w:date="2023-11-18T14:49:00Z"/>
          <w:rFonts w:ascii="Calibri" w:hAnsi="Calibri"/>
          <w:b w:val="0"/>
          <w:bCs w:val="0"/>
          <w:sz w:val="22"/>
          <w:szCs w:val="22"/>
        </w:rPr>
      </w:pPr>
      <w:del w:id="3290" w:author="John Clevenger" w:date="2023-11-18T14:49:00Z">
        <w:r w:rsidRPr="009C588D" w:rsidDel="005A6B63">
          <w:rPr>
            <w:rStyle w:val="Hyperlink"/>
          </w:rPr>
          <w:delText>3.2</w:delText>
        </w:r>
        <w:r w:rsidRPr="00F74920" w:rsidDel="005A6B63">
          <w:rPr>
            <w:rFonts w:ascii="Calibri" w:hAnsi="Calibri"/>
            <w:b w:val="0"/>
            <w:bCs w:val="0"/>
            <w:sz w:val="22"/>
            <w:szCs w:val="22"/>
          </w:rPr>
          <w:tab/>
        </w:r>
        <w:r w:rsidRPr="009C588D" w:rsidDel="005A6B63">
          <w:rPr>
            <w:rStyle w:val="Hyperlink"/>
          </w:rPr>
          <w:delText>Network / Firewall Requirements</w:delText>
        </w:r>
        <w:r w:rsidDel="005A6B63">
          <w:rPr>
            <w:webHidden/>
          </w:rPr>
          <w:tab/>
          <w:delText>12</w:delText>
        </w:r>
      </w:del>
    </w:p>
    <w:p w14:paraId="25FF17CC" w14:textId="77777777" w:rsidR="00FC4F39" w:rsidRPr="00F74920" w:rsidDel="005A6B63" w:rsidRDefault="00FC4F39">
      <w:pPr>
        <w:pStyle w:val="TOC2"/>
        <w:rPr>
          <w:del w:id="3291" w:author="John Clevenger" w:date="2023-11-18T14:49:00Z"/>
          <w:rFonts w:ascii="Calibri" w:hAnsi="Calibri"/>
          <w:b w:val="0"/>
          <w:bCs w:val="0"/>
          <w:sz w:val="22"/>
          <w:szCs w:val="22"/>
        </w:rPr>
      </w:pPr>
      <w:del w:id="3292" w:author="John Clevenger" w:date="2023-11-18T14:49:00Z">
        <w:r w:rsidRPr="009C588D" w:rsidDel="005A6B63">
          <w:rPr>
            <w:rStyle w:val="Hyperlink"/>
          </w:rPr>
          <w:delText>3.3</w:delText>
        </w:r>
        <w:r w:rsidRPr="00F74920" w:rsidDel="005A6B63">
          <w:rPr>
            <w:rFonts w:ascii="Calibri" w:hAnsi="Calibri"/>
            <w:b w:val="0"/>
            <w:bCs w:val="0"/>
            <w:sz w:val="22"/>
            <w:szCs w:val="22"/>
          </w:rPr>
          <w:tab/>
        </w:r>
        <w:r w:rsidRPr="009C588D" w:rsidDel="005A6B63">
          <w:rPr>
            <w:rStyle w:val="Hyperlink"/>
          </w:rPr>
          <w:delText>Memory Limits</w:delText>
        </w:r>
        <w:r w:rsidDel="005A6B63">
          <w:rPr>
            <w:webHidden/>
          </w:rPr>
          <w:tab/>
          <w:delText>13</w:delText>
        </w:r>
      </w:del>
    </w:p>
    <w:p w14:paraId="4640B68A" w14:textId="77777777" w:rsidR="00FC4F39" w:rsidRPr="00F74920" w:rsidDel="005A6B63" w:rsidRDefault="00FC4F39">
      <w:pPr>
        <w:pStyle w:val="TOC2"/>
        <w:rPr>
          <w:del w:id="3293" w:author="John Clevenger" w:date="2023-11-18T14:49:00Z"/>
          <w:rFonts w:ascii="Calibri" w:hAnsi="Calibri"/>
          <w:b w:val="0"/>
          <w:bCs w:val="0"/>
          <w:sz w:val="22"/>
          <w:szCs w:val="22"/>
        </w:rPr>
      </w:pPr>
      <w:del w:id="3294" w:author="John Clevenger" w:date="2023-11-18T14:49:00Z">
        <w:r w:rsidRPr="009C588D" w:rsidDel="005A6B63">
          <w:rPr>
            <w:rStyle w:val="Hyperlink"/>
          </w:rPr>
          <w:delText>3.4</w:delText>
        </w:r>
        <w:r w:rsidRPr="00F74920" w:rsidDel="005A6B63">
          <w:rPr>
            <w:rFonts w:ascii="Calibri" w:hAnsi="Calibri"/>
            <w:b w:val="0"/>
            <w:bCs w:val="0"/>
            <w:sz w:val="22"/>
            <w:szCs w:val="22"/>
          </w:rPr>
          <w:tab/>
        </w:r>
        <w:r w:rsidRPr="009C588D" w:rsidDel="005A6B63">
          <w:rPr>
            <w:rStyle w:val="Hyperlink"/>
          </w:rPr>
          <w:delText>Security Alerts</w:delText>
        </w:r>
        <w:r w:rsidDel="005A6B63">
          <w:rPr>
            <w:webHidden/>
          </w:rPr>
          <w:tab/>
          <w:delText>14</w:delText>
        </w:r>
      </w:del>
    </w:p>
    <w:p w14:paraId="3BA7A646" w14:textId="77777777" w:rsidR="00FC4F39" w:rsidRPr="00F74920" w:rsidDel="005A6B63" w:rsidRDefault="00FC4F39">
      <w:pPr>
        <w:pStyle w:val="TOC2"/>
        <w:rPr>
          <w:del w:id="3295" w:author="John Clevenger" w:date="2023-11-18T14:49:00Z"/>
          <w:rFonts w:ascii="Calibri" w:hAnsi="Calibri"/>
          <w:b w:val="0"/>
          <w:bCs w:val="0"/>
          <w:sz w:val="22"/>
          <w:szCs w:val="22"/>
        </w:rPr>
      </w:pPr>
      <w:del w:id="3296" w:author="John Clevenger" w:date="2023-11-18T14:49:00Z">
        <w:r w:rsidRPr="009C588D" w:rsidDel="005A6B63">
          <w:rPr>
            <w:rStyle w:val="Hyperlink"/>
          </w:rPr>
          <w:delText>3.5</w:delText>
        </w:r>
        <w:r w:rsidRPr="00F74920" w:rsidDel="005A6B63">
          <w:rPr>
            <w:rFonts w:ascii="Calibri" w:hAnsi="Calibri"/>
            <w:b w:val="0"/>
            <w:bCs w:val="0"/>
            <w:sz w:val="22"/>
            <w:szCs w:val="22"/>
          </w:rPr>
          <w:tab/>
        </w:r>
        <w:r w:rsidRPr="009C588D" w:rsidDel="005A6B63">
          <w:rPr>
            <w:rStyle w:val="Hyperlink"/>
          </w:rPr>
          <w:delText>Uninstall</w:delText>
        </w:r>
        <w:r w:rsidDel="005A6B63">
          <w:rPr>
            <w:webHidden/>
          </w:rPr>
          <w:tab/>
          <w:delText>14</w:delText>
        </w:r>
      </w:del>
    </w:p>
    <w:p w14:paraId="29A2929D" w14:textId="77777777" w:rsidR="00FC4F39" w:rsidRPr="00F74920" w:rsidDel="005A6B63" w:rsidRDefault="00FC4F39" w:rsidP="008B4237">
      <w:pPr>
        <w:pStyle w:val="TOC1"/>
        <w:rPr>
          <w:del w:id="3297" w:author="John Clevenger" w:date="2023-11-18T14:49:00Z"/>
          <w:rFonts w:ascii="Calibri" w:hAnsi="Calibri"/>
          <w:sz w:val="22"/>
          <w:szCs w:val="22"/>
        </w:rPr>
      </w:pPr>
      <w:del w:id="3298" w:author="John Clevenger" w:date="2023-11-18T14:49:00Z">
        <w:r w:rsidRPr="009C588D" w:rsidDel="005A6B63">
          <w:rPr>
            <w:rStyle w:val="Hyperlink"/>
          </w:rPr>
          <w:delText>4</w:delText>
        </w:r>
        <w:r w:rsidRPr="00F74920" w:rsidDel="005A6B63">
          <w:rPr>
            <w:rFonts w:ascii="Calibri" w:hAnsi="Calibri"/>
            <w:sz w:val="22"/>
            <w:szCs w:val="22"/>
          </w:rPr>
          <w:tab/>
        </w:r>
        <w:r w:rsidRPr="009C588D" w:rsidDel="005A6B63">
          <w:rPr>
            <w:rStyle w:val="Hyperlink"/>
            <w:rFonts w:cs="Arial"/>
          </w:rPr>
          <w:delText>PC</w:delText>
        </w:r>
        <w:r w:rsidRPr="009C588D" w:rsidDel="005A6B63">
          <w:rPr>
            <w:rStyle w:val="Hyperlink"/>
            <w:rFonts w:cs="Arial"/>
            <w:vertAlign w:val="superscript"/>
          </w:rPr>
          <w:delText>2</w:delText>
        </w:r>
        <w:r w:rsidRPr="009C588D" w:rsidDel="005A6B63">
          <w:rPr>
            <w:rStyle w:val="Hyperlink"/>
            <w:rFonts w:cs="Arial"/>
          </w:rPr>
          <w:delText xml:space="preserve">  </w:delText>
        </w:r>
        <w:r w:rsidRPr="009C588D" w:rsidDel="005A6B63">
          <w:rPr>
            <w:rStyle w:val="Hyperlink"/>
          </w:rPr>
          <w:delText>Initialization  Files</w:delText>
        </w:r>
        <w:r w:rsidDel="005A6B63">
          <w:rPr>
            <w:webHidden/>
          </w:rPr>
          <w:tab/>
          <w:delText>15</w:delText>
        </w:r>
      </w:del>
    </w:p>
    <w:p w14:paraId="5CDF59F0" w14:textId="77777777" w:rsidR="00FC4F39" w:rsidRPr="00F74920" w:rsidDel="005A6B63" w:rsidRDefault="00FC4F39">
      <w:pPr>
        <w:pStyle w:val="TOC2"/>
        <w:rPr>
          <w:del w:id="3299" w:author="John Clevenger" w:date="2023-11-18T14:49:00Z"/>
          <w:rFonts w:ascii="Calibri" w:hAnsi="Calibri"/>
          <w:b w:val="0"/>
          <w:bCs w:val="0"/>
          <w:sz w:val="22"/>
          <w:szCs w:val="22"/>
        </w:rPr>
      </w:pPr>
      <w:del w:id="3300" w:author="John Clevenger" w:date="2023-11-18T14:49:00Z">
        <w:r w:rsidRPr="009C588D" w:rsidDel="005A6B63">
          <w:rPr>
            <w:rStyle w:val="Hyperlink"/>
          </w:rPr>
          <w:delText>4.1</w:delText>
        </w:r>
        <w:r w:rsidRPr="00F74920" w:rsidDel="005A6B63">
          <w:rPr>
            <w:rFonts w:ascii="Calibri" w:hAnsi="Calibri"/>
            <w:b w:val="0"/>
            <w:bCs w:val="0"/>
            <w:sz w:val="22"/>
            <w:szCs w:val="22"/>
          </w:rPr>
          <w:tab/>
        </w:r>
        <w:r w:rsidRPr="009C588D" w:rsidDel="005A6B63">
          <w:rPr>
            <w:rStyle w:val="Hyperlink"/>
          </w:rPr>
          <w:delText xml:space="preserve">The </w:delText>
        </w:r>
        <w:r w:rsidRPr="009C588D" w:rsidDel="005A6B63">
          <w:rPr>
            <w:rStyle w:val="Hyperlink"/>
            <w:i/>
          </w:rPr>
          <w:delText>pc2v9.ini</w:delText>
        </w:r>
        <w:r w:rsidRPr="009C588D" w:rsidDel="005A6B63">
          <w:rPr>
            <w:rStyle w:val="Hyperlink"/>
          </w:rPr>
          <w:delText xml:space="preserve">  file</w:delText>
        </w:r>
        <w:r w:rsidDel="005A6B63">
          <w:rPr>
            <w:webHidden/>
          </w:rPr>
          <w:tab/>
          <w:delText>15</w:delText>
        </w:r>
      </w:del>
    </w:p>
    <w:p w14:paraId="7F8A4245" w14:textId="77777777" w:rsidR="00FC4F39" w:rsidRPr="00F74920" w:rsidDel="005A6B63" w:rsidRDefault="00FC4F39">
      <w:pPr>
        <w:pStyle w:val="TOC2"/>
        <w:rPr>
          <w:del w:id="3301" w:author="John Clevenger" w:date="2023-11-18T14:49:00Z"/>
          <w:rFonts w:ascii="Calibri" w:hAnsi="Calibri"/>
          <w:b w:val="0"/>
          <w:bCs w:val="0"/>
          <w:sz w:val="22"/>
          <w:szCs w:val="22"/>
        </w:rPr>
      </w:pPr>
      <w:del w:id="3302" w:author="John Clevenger" w:date="2023-11-18T14:49:00Z">
        <w:r w:rsidRPr="009C588D" w:rsidDel="005A6B63">
          <w:rPr>
            <w:rStyle w:val="Hyperlink"/>
          </w:rPr>
          <w:delText>4.2</w:delText>
        </w:r>
        <w:r w:rsidRPr="00F74920" w:rsidDel="005A6B63">
          <w:rPr>
            <w:rFonts w:ascii="Calibri" w:hAnsi="Calibri"/>
            <w:b w:val="0"/>
            <w:bCs w:val="0"/>
            <w:sz w:val="22"/>
            <w:szCs w:val="22"/>
          </w:rPr>
          <w:tab/>
        </w:r>
        <w:r w:rsidRPr="009C588D" w:rsidDel="005A6B63">
          <w:rPr>
            <w:rStyle w:val="Hyperlink"/>
          </w:rPr>
          <w:delText>Other Initialization Files</w:delText>
        </w:r>
        <w:r w:rsidDel="005A6B63">
          <w:rPr>
            <w:webHidden/>
          </w:rPr>
          <w:tab/>
          <w:delText>17</w:delText>
        </w:r>
      </w:del>
    </w:p>
    <w:p w14:paraId="761D5B75" w14:textId="77777777" w:rsidR="00FC4F39" w:rsidRPr="00F74920" w:rsidDel="005A6B63" w:rsidRDefault="00FC4F39" w:rsidP="008B4237">
      <w:pPr>
        <w:pStyle w:val="TOC1"/>
        <w:rPr>
          <w:del w:id="3303" w:author="John Clevenger" w:date="2023-11-18T14:49:00Z"/>
          <w:rFonts w:ascii="Calibri" w:hAnsi="Calibri"/>
          <w:sz w:val="22"/>
          <w:szCs w:val="22"/>
        </w:rPr>
      </w:pPr>
      <w:del w:id="3304" w:author="John Clevenger" w:date="2023-11-18T14:49:00Z">
        <w:r w:rsidRPr="009C588D" w:rsidDel="005A6B63">
          <w:rPr>
            <w:rStyle w:val="Hyperlink"/>
          </w:rPr>
          <w:delText>5</w:delText>
        </w:r>
        <w:r w:rsidRPr="00F74920" w:rsidDel="005A6B63">
          <w:rPr>
            <w:rFonts w:ascii="Calibri" w:hAnsi="Calibri"/>
            <w:sz w:val="22"/>
            <w:szCs w:val="22"/>
          </w:rPr>
          <w:tab/>
        </w:r>
        <w:r w:rsidRPr="009C588D" w:rsidDel="005A6B63">
          <w:rPr>
            <w:rStyle w:val="Hyperlink"/>
          </w:rPr>
          <w:delText>PC</w:delText>
        </w:r>
        <w:r w:rsidRPr="009C588D" w:rsidDel="005A6B63">
          <w:rPr>
            <w:rStyle w:val="Hyperlink"/>
            <w:vertAlign w:val="superscript"/>
          </w:rPr>
          <w:delText>2</w:delText>
        </w:r>
        <w:r w:rsidRPr="009C588D" w:rsidDel="005A6B63">
          <w:rPr>
            <w:rStyle w:val="Hyperlink"/>
          </w:rPr>
          <w:delText xml:space="preserve">  Startup Procedures</w:delText>
        </w:r>
        <w:r w:rsidDel="005A6B63">
          <w:rPr>
            <w:webHidden/>
          </w:rPr>
          <w:tab/>
          <w:delText>18</w:delText>
        </w:r>
      </w:del>
    </w:p>
    <w:p w14:paraId="5F4A8439" w14:textId="77777777" w:rsidR="00FC4F39" w:rsidRPr="00F74920" w:rsidDel="005A6B63" w:rsidRDefault="00FC4F39">
      <w:pPr>
        <w:pStyle w:val="TOC2"/>
        <w:rPr>
          <w:del w:id="3305" w:author="John Clevenger" w:date="2023-11-18T14:49:00Z"/>
          <w:rFonts w:ascii="Calibri" w:hAnsi="Calibri"/>
          <w:b w:val="0"/>
          <w:bCs w:val="0"/>
          <w:sz w:val="22"/>
          <w:szCs w:val="22"/>
        </w:rPr>
      </w:pPr>
      <w:del w:id="3306" w:author="John Clevenger" w:date="2023-11-18T14:49:00Z">
        <w:r w:rsidRPr="009C588D" w:rsidDel="005A6B63">
          <w:rPr>
            <w:rStyle w:val="Hyperlink"/>
          </w:rPr>
          <w:delText>5.1</w:delText>
        </w:r>
        <w:r w:rsidRPr="00F74920" w:rsidDel="005A6B63">
          <w:rPr>
            <w:rFonts w:ascii="Calibri" w:hAnsi="Calibri"/>
            <w:b w:val="0"/>
            <w:bCs w:val="0"/>
            <w:sz w:val="22"/>
            <w:szCs w:val="22"/>
          </w:rPr>
          <w:tab/>
        </w:r>
        <w:r w:rsidRPr="009C588D" w:rsidDel="005A6B63">
          <w:rPr>
            <w:rStyle w:val="Hyperlink"/>
          </w:rPr>
          <w:delText>Built-in Commands</w:delText>
        </w:r>
        <w:r w:rsidDel="005A6B63">
          <w:rPr>
            <w:webHidden/>
          </w:rPr>
          <w:tab/>
          <w:delText>18</w:delText>
        </w:r>
      </w:del>
    </w:p>
    <w:p w14:paraId="48BF6E20" w14:textId="77777777" w:rsidR="00FC4F39" w:rsidRPr="00F74920" w:rsidDel="005A6B63" w:rsidRDefault="00FC4F39">
      <w:pPr>
        <w:pStyle w:val="TOC2"/>
        <w:rPr>
          <w:del w:id="3307" w:author="John Clevenger" w:date="2023-11-18T14:49:00Z"/>
          <w:rFonts w:ascii="Calibri" w:hAnsi="Calibri"/>
          <w:b w:val="0"/>
          <w:bCs w:val="0"/>
          <w:sz w:val="22"/>
          <w:szCs w:val="22"/>
        </w:rPr>
      </w:pPr>
      <w:del w:id="3308" w:author="John Clevenger" w:date="2023-11-18T14:49:00Z">
        <w:r w:rsidRPr="009C588D" w:rsidDel="005A6B63">
          <w:rPr>
            <w:rStyle w:val="Hyperlink"/>
          </w:rPr>
          <w:delText>5.2</w:delText>
        </w:r>
        <w:r w:rsidRPr="00F74920" w:rsidDel="005A6B63">
          <w:rPr>
            <w:rFonts w:ascii="Calibri" w:hAnsi="Calibri"/>
            <w:b w:val="0"/>
            <w:bCs w:val="0"/>
            <w:sz w:val="22"/>
            <w:szCs w:val="22"/>
          </w:rPr>
          <w:tab/>
        </w:r>
        <w:r w:rsidRPr="009C588D" w:rsidDel="005A6B63">
          <w:rPr>
            <w:rStyle w:val="Hyperlink"/>
          </w:rPr>
          <w:delText>Server Startup</w:delText>
        </w:r>
        <w:r w:rsidDel="005A6B63">
          <w:rPr>
            <w:webHidden/>
          </w:rPr>
          <w:tab/>
          <w:delText>19</w:delText>
        </w:r>
      </w:del>
    </w:p>
    <w:p w14:paraId="72F09F48" w14:textId="77777777" w:rsidR="00FC4F39" w:rsidRPr="00F74920" w:rsidDel="005A6B63" w:rsidRDefault="00FC4F39">
      <w:pPr>
        <w:pStyle w:val="TOC3"/>
        <w:rPr>
          <w:del w:id="3309" w:author="John Clevenger" w:date="2023-11-18T14:49:00Z"/>
          <w:rFonts w:ascii="Calibri" w:hAnsi="Calibri"/>
          <w:sz w:val="22"/>
          <w:szCs w:val="22"/>
        </w:rPr>
      </w:pPr>
      <w:del w:id="3310" w:author="John Clevenger" w:date="2023-11-18T14:49:00Z">
        <w:r w:rsidRPr="009C588D" w:rsidDel="005A6B63">
          <w:rPr>
            <w:rStyle w:val="Hyperlink"/>
          </w:rPr>
          <w:delText>5.2.1</w:delText>
        </w:r>
        <w:r w:rsidRPr="00F74920" w:rsidDel="005A6B63">
          <w:rPr>
            <w:rFonts w:ascii="Calibri" w:hAnsi="Calibri"/>
            <w:sz w:val="22"/>
            <w:szCs w:val="22"/>
          </w:rPr>
          <w:tab/>
        </w:r>
        <w:r w:rsidRPr="009C588D" w:rsidDel="005A6B63">
          <w:rPr>
            <w:rStyle w:val="Hyperlink"/>
          </w:rPr>
          <w:delText>Non-GUI Server Startup</w:delText>
        </w:r>
        <w:r w:rsidDel="005A6B63">
          <w:rPr>
            <w:webHidden/>
          </w:rPr>
          <w:tab/>
          <w:delText>21</w:delText>
        </w:r>
      </w:del>
    </w:p>
    <w:p w14:paraId="141B8F4F" w14:textId="77777777" w:rsidR="00FC4F39" w:rsidRPr="00F74920" w:rsidDel="005A6B63" w:rsidRDefault="00FC4F39">
      <w:pPr>
        <w:pStyle w:val="TOC2"/>
        <w:rPr>
          <w:del w:id="3311" w:author="John Clevenger" w:date="2023-11-18T14:49:00Z"/>
          <w:rFonts w:ascii="Calibri" w:hAnsi="Calibri"/>
          <w:b w:val="0"/>
          <w:bCs w:val="0"/>
          <w:sz w:val="22"/>
          <w:szCs w:val="22"/>
        </w:rPr>
      </w:pPr>
      <w:del w:id="3312" w:author="John Clevenger" w:date="2023-11-18T14:49:00Z">
        <w:r w:rsidRPr="009C588D" w:rsidDel="005A6B63">
          <w:rPr>
            <w:rStyle w:val="Hyperlink"/>
          </w:rPr>
          <w:delText>5.3</w:delText>
        </w:r>
        <w:r w:rsidRPr="00F74920" w:rsidDel="005A6B63">
          <w:rPr>
            <w:rFonts w:ascii="Calibri" w:hAnsi="Calibri"/>
            <w:b w:val="0"/>
            <w:bCs w:val="0"/>
            <w:sz w:val="22"/>
            <w:szCs w:val="22"/>
          </w:rPr>
          <w:tab/>
        </w:r>
        <w:r w:rsidRPr="009C588D" w:rsidDel="005A6B63">
          <w:rPr>
            <w:rStyle w:val="Hyperlink"/>
          </w:rPr>
          <w:delText>Server GUI Controls</w:delText>
        </w:r>
        <w:r w:rsidDel="005A6B63">
          <w:rPr>
            <w:webHidden/>
          </w:rPr>
          <w:tab/>
          <w:delText>21</w:delText>
        </w:r>
      </w:del>
    </w:p>
    <w:p w14:paraId="005590CF" w14:textId="77777777" w:rsidR="00FC4F39" w:rsidRPr="00F74920" w:rsidDel="005A6B63" w:rsidRDefault="00FC4F39">
      <w:pPr>
        <w:pStyle w:val="TOC3"/>
        <w:rPr>
          <w:del w:id="3313" w:author="John Clevenger" w:date="2023-11-18T14:49:00Z"/>
          <w:rFonts w:ascii="Calibri" w:hAnsi="Calibri"/>
          <w:sz w:val="22"/>
          <w:szCs w:val="22"/>
        </w:rPr>
      </w:pPr>
      <w:del w:id="3314" w:author="John Clevenger" w:date="2023-11-18T14:49:00Z">
        <w:r w:rsidRPr="009C588D" w:rsidDel="005A6B63">
          <w:rPr>
            <w:rStyle w:val="Hyperlink"/>
          </w:rPr>
          <w:delText>5.3.1</w:delText>
        </w:r>
        <w:r w:rsidRPr="00F74920" w:rsidDel="005A6B63">
          <w:rPr>
            <w:rFonts w:ascii="Calibri" w:hAnsi="Calibri"/>
            <w:sz w:val="22"/>
            <w:szCs w:val="22"/>
          </w:rPr>
          <w:tab/>
        </w:r>
        <w:r w:rsidRPr="009C588D" w:rsidDel="005A6B63">
          <w:rPr>
            <w:rStyle w:val="Hyperlink"/>
          </w:rPr>
          <w:delText>Adding Sites</w:delText>
        </w:r>
        <w:r w:rsidDel="005A6B63">
          <w:rPr>
            <w:webHidden/>
          </w:rPr>
          <w:tab/>
          <w:delText>22</w:delText>
        </w:r>
      </w:del>
    </w:p>
    <w:p w14:paraId="6DA11722" w14:textId="77777777" w:rsidR="00FC4F39" w:rsidRPr="00F74920" w:rsidDel="005A6B63" w:rsidRDefault="00FC4F39">
      <w:pPr>
        <w:pStyle w:val="TOC3"/>
        <w:rPr>
          <w:del w:id="3315" w:author="John Clevenger" w:date="2023-11-18T14:49:00Z"/>
          <w:rFonts w:ascii="Calibri" w:hAnsi="Calibri"/>
          <w:sz w:val="22"/>
          <w:szCs w:val="22"/>
        </w:rPr>
      </w:pPr>
      <w:del w:id="3316" w:author="John Clevenger" w:date="2023-11-18T14:49:00Z">
        <w:r w:rsidRPr="009C588D" w:rsidDel="005A6B63">
          <w:rPr>
            <w:rStyle w:val="Hyperlink"/>
          </w:rPr>
          <w:delText>5.3.2</w:delText>
        </w:r>
        <w:r w:rsidRPr="00F74920" w:rsidDel="005A6B63">
          <w:rPr>
            <w:rFonts w:ascii="Calibri" w:hAnsi="Calibri"/>
            <w:sz w:val="22"/>
            <w:szCs w:val="22"/>
          </w:rPr>
          <w:tab/>
        </w:r>
        <w:r w:rsidRPr="009C588D" w:rsidDel="005A6B63">
          <w:rPr>
            <w:rStyle w:val="Hyperlink"/>
          </w:rPr>
          <w:delText>Restarting / Reconnecting Servers</w:delText>
        </w:r>
        <w:r w:rsidDel="005A6B63">
          <w:rPr>
            <w:webHidden/>
          </w:rPr>
          <w:tab/>
          <w:delText>23</w:delText>
        </w:r>
      </w:del>
    </w:p>
    <w:p w14:paraId="58016D8F" w14:textId="77777777" w:rsidR="00FC4F39" w:rsidRPr="00F74920" w:rsidDel="005A6B63" w:rsidRDefault="00FC4F39">
      <w:pPr>
        <w:pStyle w:val="TOC3"/>
        <w:rPr>
          <w:del w:id="3317" w:author="John Clevenger" w:date="2023-11-18T14:49:00Z"/>
          <w:rFonts w:ascii="Calibri" w:hAnsi="Calibri"/>
          <w:sz w:val="22"/>
          <w:szCs w:val="22"/>
        </w:rPr>
      </w:pPr>
      <w:del w:id="3318" w:author="John Clevenger" w:date="2023-11-18T14:49:00Z">
        <w:r w:rsidRPr="009C588D" w:rsidDel="005A6B63">
          <w:rPr>
            <w:rStyle w:val="Hyperlink"/>
          </w:rPr>
          <w:delText>5.3.3</w:delText>
        </w:r>
        <w:r w:rsidRPr="00F74920" w:rsidDel="005A6B63">
          <w:rPr>
            <w:rFonts w:ascii="Calibri" w:hAnsi="Calibri"/>
            <w:sz w:val="22"/>
            <w:szCs w:val="22"/>
          </w:rPr>
          <w:tab/>
        </w:r>
        <w:r w:rsidRPr="009C588D" w:rsidDel="005A6B63">
          <w:rPr>
            <w:rStyle w:val="Hyperlink"/>
          </w:rPr>
          <w:delText>Connections and Logins</w:delText>
        </w:r>
        <w:r w:rsidDel="005A6B63">
          <w:rPr>
            <w:webHidden/>
          </w:rPr>
          <w:tab/>
          <w:delText>25</w:delText>
        </w:r>
      </w:del>
    </w:p>
    <w:p w14:paraId="49D4F911" w14:textId="77777777" w:rsidR="00FC4F39" w:rsidRPr="00F74920" w:rsidDel="005A6B63" w:rsidRDefault="00FC4F39">
      <w:pPr>
        <w:pStyle w:val="TOC3"/>
        <w:rPr>
          <w:del w:id="3319" w:author="John Clevenger" w:date="2023-11-18T14:49:00Z"/>
          <w:rFonts w:ascii="Calibri" w:hAnsi="Calibri"/>
          <w:sz w:val="22"/>
          <w:szCs w:val="22"/>
        </w:rPr>
      </w:pPr>
      <w:del w:id="3320" w:author="John Clevenger" w:date="2023-11-18T14:49:00Z">
        <w:r w:rsidRPr="009C588D" w:rsidDel="005A6B63">
          <w:rPr>
            <w:rStyle w:val="Hyperlink"/>
          </w:rPr>
          <w:delText>5.3.4</w:delText>
        </w:r>
        <w:r w:rsidRPr="00F74920" w:rsidDel="005A6B63">
          <w:rPr>
            <w:rFonts w:ascii="Calibri" w:hAnsi="Calibri"/>
            <w:sz w:val="22"/>
            <w:szCs w:val="22"/>
          </w:rPr>
          <w:tab/>
        </w:r>
        <w:r w:rsidRPr="009C588D" w:rsidDel="005A6B63">
          <w:rPr>
            <w:rStyle w:val="Hyperlink"/>
          </w:rPr>
          <w:delText>Additional Server GUI Controls</w:delText>
        </w:r>
        <w:r w:rsidDel="005A6B63">
          <w:rPr>
            <w:webHidden/>
          </w:rPr>
          <w:tab/>
          <w:delText>25</w:delText>
        </w:r>
      </w:del>
    </w:p>
    <w:p w14:paraId="0A63CD28" w14:textId="77777777" w:rsidR="00FC4F39" w:rsidRPr="00F74920" w:rsidDel="005A6B63" w:rsidRDefault="00FC4F39">
      <w:pPr>
        <w:pStyle w:val="TOC2"/>
        <w:rPr>
          <w:del w:id="3321" w:author="John Clevenger" w:date="2023-11-18T14:49:00Z"/>
          <w:rFonts w:ascii="Calibri" w:hAnsi="Calibri"/>
          <w:b w:val="0"/>
          <w:bCs w:val="0"/>
          <w:sz w:val="22"/>
          <w:szCs w:val="22"/>
        </w:rPr>
      </w:pPr>
      <w:del w:id="3322" w:author="John Clevenger" w:date="2023-11-18T14:49:00Z">
        <w:r w:rsidRPr="009C588D" w:rsidDel="005A6B63">
          <w:rPr>
            <w:rStyle w:val="Hyperlink"/>
          </w:rPr>
          <w:delText>5.4</w:delText>
        </w:r>
        <w:r w:rsidRPr="00F74920" w:rsidDel="005A6B63">
          <w:rPr>
            <w:rFonts w:ascii="Calibri" w:hAnsi="Calibri"/>
            <w:b w:val="0"/>
            <w:bCs w:val="0"/>
            <w:sz w:val="22"/>
            <w:szCs w:val="22"/>
          </w:rPr>
          <w:tab/>
        </w:r>
        <w:r w:rsidRPr="009C588D" w:rsidDel="005A6B63">
          <w:rPr>
            <w:rStyle w:val="Hyperlink"/>
          </w:rPr>
          <w:delText>Starting Clients</w:delText>
        </w:r>
        <w:r w:rsidDel="005A6B63">
          <w:rPr>
            <w:webHidden/>
          </w:rPr>
          <w:tab/>
          <w:delText>25</w:delText>
        </w:r>
      </w:del>
    </w:p>
    <w:p w14:paraId="31C2320D" w14:textId="77777777" w:rsidR="00FC4F39" w:rsidRPr="00F74920" w:rsidDel="005A6B63" w:rsidRDefault="00FC4F39">
      <w:pPr>
        <w:pStyle w:val="TOC2"/>
        <w:rPr>
          <w:del w:id="3323" w:author="John Clevenger" w:date="2023-11-18T14:49:00Z"/>
          <w:rFonts w:ascii="Calibri" w:hAnsi="Calibri"/>
          <w:b w:val="0"/>
          <w:bCs w:val="0"/>
          <w:sz w:val="22"/>
          <w:szCs w:val="22"/>
        </w:rPr>
      </w:pPr>
      <w:del w:id="3324" w:author="John Clevenger" w:date="2023-11-18T14:49:00Z">
        <w:r w:rsidRPr="009C588D" w:rsidDel="005A6B63">
          <w:rPr>
            <w:rStyle w:val="Hyperlink"/>
          </w:rPr>
          <w:delText>5.5</w:delText>
        </w:r>
        <w:r w:rsidRPr="00F74920" w:rsidDel="005A6B63">
          <w:rPr>
            <w:rFonts w:ascii="Calibri" w:hAnsi="Calibri"/>
            <w:b w:val="0"/>
            <w:bCs w:val="0"/>
            <w:sz w:val="22"/>
            <w:szCs w:val="22"/>
          </w:rPr>
          <w:tab/>
        </w:r>
        <w:r w:rsidRPr="009C588D" w:rsidDel="005A6B63">
          <w:rPr>
            <w:rStyle w:val="Hyperlink"/>
          </w:rPr>
          <w:delText>Contest Profiles</w:delText>
        </w:r>
        <w:r w:rsidDel="005A6B63">
          <w:rPr>
            <w:webHidden/>
          </w:rPr>
          <w:tab/>
          <w:delText>26</w:delText>
        </w:r>
      </w:del>
    </w:p>
    <w:p w14:paraId="0206F13F" w14:textId="77777777" w:rsidR="00FC4F39" w:rsidRPr="00F74920" w:rsidDel="005A6B63" w:rsidRDefault="00FC4F39" w:rsidP="008B4237">
      <w:pPr>
        <w:pStyle w:val="TOC1"/>
        <w:rPr>
          <w:del w:id="3325" w:author="John Clevenger" w:date="2023-11-18T14:49:00Z"/>
          <w:rFonts w:ascii="Calibri" w:hAnsi="Calibri"/>
          <w:sz w:val="22"/>
          <w:szCs w:val="22"/>
        </w:rPr>
      </w:pPr>
      <w:del w:id="3326" w:author="John Clevenger" w:date="2023-11-18T14:49:00Z">
        <w:r w:rsidRPr="009C588D" w:rsidDel="005A6B63">
          <w:rPr>
            <w:rStyle w:val="Hyperlink"/>
          </w:rPr>
          <w:delText>6</w:delText>
        </w:r>
        <w:r w:rsidRPr="00F74920" w:rsidDel="005A6B63">
          <w:rPr>
            <w:rFonts w:ascii="Calibri" w:hAnsi="Calibri"/>
            <w:sz w:val="22"/>
            <w:szCs w:val="22"/>
          </w:rPr>
          <w:tab/>
        </w:r>
        <w:r w:rsidRPr="009C588D" w:rsidDel="005A6B63">
          <w:rPr>
            <w:rStyle w:val="Hyperlink"/>
          </w:rPr>
          <w:delText>Interactive Contest Configuration</w:delText>
        </w:r>
        <w:r w:rsidDel="005A6B63">
          <w:rPr>
            <w:webHidden/>
          </w:rPr>
          <w:tab/>
          <w:delText>31</w:delText>
        </w:r>
      </w:del>
    </w:p>
    <w:p w14:paraId="5F61AD2A" w14:textId="77777777" w:rsidR="00FC4F39" w:rsidRPr="00F74920" w:rsidDel="005A6B63" w:rsidRDefault="00FC4F39">
      <w:pPr>
        <w:pStyle w:val="TOC2"/>
        <w:rPr>
          <w:del w:id="3327" w:author="John Clevenger" w:date="2023-11-18T14:49:00Z"/>
          <w:rFonts w:ascii="Calibri" w:hAnsi="Calibri"/>
          <w:b w:val="0"/>
          <w:bCs w:val="0"/>
          <w:sz w:val="22"/>
          <w:szCs w:val="22"/>
        </w:rPr>
      </w:pPr>
      <w:del w:id="3328" w:author="John Clevenger" w:date="2023-11-18T14:49:00Z">
        <w:r w:rsidRPr="009C588D" w:rsidDel="005A6B63">
          <w:rPr>
            <w:rStyle w:val="Hyperlink"/>
          </w:rPr>
          <w:delText>6.1</w:delText>
        </w:r>
        <w:r w:rsidRPr="00F74920" w:rsidDel="005A6B63">
          <w:rPr>
            <w:rFonts w:ascii="Calibri" w:hAnsi="Calibri"/>
            <w:b w:val="0"/>
            <w:bCs w:val="0"/>
            <w:sz w:val="22"/>
            <w:szCs w:val="22"/>
          </w:rPr>
          <w:tab/>
        </w:r>
        <w:r w:rsidRPr="009C588D" w:rsidDel="005A6B63">
          <w:rPr>
            <w:rStyle w:val="Hyperlink"/>
          </w:rPr>
          <w:delText>Administrator Login</w:delText>
        </w:r>
        <w:r w:rsidDel="005A6B63">
          <w:rPr>
            <w:webHidden/>
          </w:rPr>
          <w:tab/>
          <w:delText>31</w:delText>
        </w:r>
      </w:del>
    </w:p>
    <w:p w14:paraId="413D15B4" w14:textId="77777777" w:rsidR="00FC4F39" w:rsidRPr="00F74920" w:rsidDel="005A6B63" w:rsidRDefault="00FC4F39">
      <w:pPr>
        <w:pStyle w:val="TOC2"/>
        <w:rPr>
          <w:del w:id="3329" w:author="John Clevenger" w:date="2023-11-18T14:49:00Z"/>
          <w:rFonts w:ascii="Calibri" w:hAnsi="Calibri"/>
          <w:b w:val="0"/>
          <w:bCs w:val="0"/>
          <w:sz w:val="22"/>
          <w:szCs w:val="22"/>
        </w:rPr>
      </w:pPr>
      <w:del w:id="3330" w:author="John Clevenger" w:date="2023-11-18T14:49:00Z">
        <w:r w:rsidRPr="009C588D" w:rsidDel="005A6B63">
          <w:rPr>
            <w:rStyle w:val="Hyperlink"/>
          </w:rPr>
          <w:delText>6.2</w:delText>
        </w:r>
        <w:r w:rsidRPr="00F74920" w:rsidDel="005A6B63">
          <w:rPr>
            <w:rFonts w:ascii="Calibri" w:hAnsi="Calibri"/>
            <w:b w:val="0"/>
            <w:bCs w:val="0"/>
            <w:sz w:val="22"/>
            <w:szCs w:val="22"/>
          </w:rPr>
          <w:tab/>
        </w:r>
        <w:r w:rsidRPr="009C588D" w:rsidDel="005A6B63">
          <w:rPr>
            <w:rStyle w:val="Hyperlink"/>
          </w:rPr>
          <w:delText>User Accounts</w:delText>
        </w:r>
        <w:r w:rsidDel="005A6B63">
          <w:rPr>
            <w:webHidden/>
          </w:rPr>
          <w:tab/>
          <w:delText>32</w:delText>
        </w:r>
      </w:del>
    </w:p>
    <w:p w14:paraId="5F766505" w14:textId="77777777" w:rsidR="00FC4F39" w:rsidRPr="00F74920" w:rsidDel="005A6B63" w:rsidRDefault="00FC4F39">
      <w:pPr>
        <w:pStyle w:val="TOC3"/>
        <w:rPr>
          <w:del w:id="3331" w:author="John Clevenger" w:date="2023-11-18T14:49:00Z"/>
          <w:rFonts w:ascii="Calibri" w:hAnsi="Calibri"/>
          <w:sz w:val="22"/>
          <w:szCs w:val="22"/>
        </w:rPr>
      </w:pPr>
      <w:del w:id="3332" w:author="John Clevenger" w:date="2023-11-18T14:49:00Z">
        <w:r w:rsidRPr="009C588D" w:rsidDel="005A6B63">
          <w:rPr>
            <w:rStyle w:val="Hyperlink"/>
          </w:rPr>
          <w:delText>6.2.1</w:delText>
        </w:r>
        <w:r w:rsidRPr="00F74920" w:rsidDel="005A6B63">
          <w:rPr>
            <w:rFonts w:ascii="Calibri" w:hAnsi="Calibri"/>
            <w:sz w:val="22"/>
            <w:szCs w:val="22"/>
          </w:rPr>
          <w:tab/>
        </w:r>
        <w:r w:rsidRPr="009C588D" w:rsidDel="005A6B63">
          <w:rPr>
            <w:rStyle w:val="Hyperlink"/>
          </w:rPr>
          <w:delText>Account Creation</w:delText>
        </w:r>
        <w:r w:rsidDel="005A6B63">
          <w:rPr>
            <w:webHidden/>
          </w:rPr>
          <w:tab/>
          <w:delText>32</w:delText>
        </w:r>
      </w:del>
    </w:p>
    <w:p w14:paraId="5C0E475B" w14:textId="77777777" w:rsidR="00FC4F39" w:rsidRPr="00F74920" w:rsidDel="005A6B63" w:rsidRDefault="00FC4F39">
      <w:pPr>
        <w:pStyle w:val="TOC3"/>
        <w:rPr>
          <w:del w:id="3333" w:author="John Clevenger" w:date="2023-11-18T14:49:00Z"/>
          <w:rFonts w:ascii="Calibri" w:hAnsi="Calibri"/>
          <w:sz w:val="22"/>
          <w:szCs w:val="22"/>
        </w:rPr>
      </w:pPr>
      <w:del w:id="3334" w:author="John Clevenger" w:date="2023-11-18T14:49:00Z">
        <w:r w:rsidRPr="009C588D" w:rsidDel="005A6B63">
          <w:rPr>
            <w:rStyle w:val="Hyperlink"/>
          </w:rPr>
          <w:delText>6.2.2</w:delText>
        </w:r>
        <w:r w:rsidRPr="00F74920" w:rsidDel="005A6B63">
          <w:rPr>
            <w:rFonts w:ascii="Calibri" w:hAnsi="Calibri"/>
            <w:sz w:val="22"/>
            <w:szCs w:val="22"/>
          </w:rPr>
          <w:tab/>
        </w:r>
        <w:r w:rsidRPr="009C588D" w:rsidDel="005A6B63">
          <w:rPr>
            <w:rStyle w:val="Hyperlink"/>
          </w:rPr>
          <w:delText>Account Names and Passwords</w:delText>
        </w:r>
        <w:r w:rsidDel="005A6B63">
          <w:rPr>
            <w:webHidden/>
          </w:rPr>
          <w:tab/>
          <w:delText>33</w:delText>
        </w:r>
      </w:del>
    </w:p>
    <w:p w14:paraId="2AD46665" w14:textId="77777777" w:rsidR="00FC4F39" w:rsidRPr="00F74920" w:rsidDel="005A6B63" w:rsidRDefault="00FC4F39">
      <w:pPr>
        <w:pStyle w:val="TOC3"/>
        <w:rPr>
          <w:del w:id="3335" w:author="John Clevenger" w:date="2023-11-18T14:49:00Z"/>
          <w:rFonts w:ascii="Calibri" w:hAnsi="Calibri"/>
          <w:sz w:val="22"/>
          <w:szCs w:val="22"/>
        </w:rPr>
      </w:pPr>
      <w:del w:id="3336" w:author="John Clevenger" w:date="2023-11-18T14:49:00Z">
        <w:r w:rsidRPr="009C588D" w:rsidDel="005A6B63">
          <w:rPr>
            <w:rStyle w:val="Hyperlink"/>
          </w:rPr>
          <w:delText>6.2.3</w:delText>
        </w:r>
        <w:r w:rsidRPr="00F74920" w:rsidDel="005A6B63">
          <w:rPr>
            <w:rFonts w:ascii="Calibri" w:hAnsi="Calibri"/>
            <w:sz w:val="22"/>
            <w:szCs w:val="22"/>
          </w:rPr>
          <w:tab/>
        </w:r>
        <w:r w:rsidRPr="009C588D" w:rsidDel="005A6B63">
          <w:rPr>
            <w:rStyle w:val="Hyperlink"/>
          </w:rPr>
          <w:delText>Loading Account Data</w:delText>
        </w:r>
        <w:r w:rsidDel="005A6B63">
          <w:rPr>
            <w:webHidden/>
          </w:rPr>
          <w:tab/>
          <w:delText>36</w:delText>
        </w:r>
      </w:del>
    </w:p>
    <w:p w14:paraId="3168FF98" w14:textId="77777777" w:rsidR="00FC4F39" w:rsidRPr="00F74920" w:rsidDel="005A6B63" w:rsidRDefault="00FC4F39">
      <w:pPr>
        <w:pStyle w:val="TOC3"/>
        <w:rPr>
          <w:del w:id="3337" w:author="John Clevenger" w:date="2023-11-18T14:49:00Z"/>
          <w:rFonts w:ascii="Calibri" w:hAnsi="Calibri"/>
          <w:sz w:val="22"/>
          <w:szCs w:val="22"/>
        </w:rPr>
      </w:pPr>
      <w:del w:id="3338" w:author="John Clevenger" w:date="2023-11-18T14:49:00Z">
        <w:r w:rsidRPr="009C588D" w:rsidDel="005A6B63">
          <w:rPr>
            <w:rStyle w:val="Hyperlink"/>
          </w:rPr>
          <w:delText>6.2.4</w:delText>
        </w:r>
        <w:r w:rsidRPr="00F74920" w:rsidDel="005A6B63">
          <w:rPr>
            <w:rFonts w:ascii="Calibri" w:hAnsi="Calibri"/>
            <w:sz w:val="22"/>
            <w:szCs w:val="22"/>
          </w:rPr>
          <w:tab/>
        </w:r>
        <w:r w:rsidRPr="009C588D" w:rsidDel="005A6B63">
          <w:rPr>
            <w:rStyle w:val="Hyperlink"/>
          </w:rPr>
          <w:delText>Importing ICPC Data</w:delText>
        </w:r>
        <w:r w:rsidDel="005A6B63">
          <w:rPr>
            <w:webHidden/>
          </w:rPr>
          <w:tab/>
          <w:delText>37</w:delText>
        </w:r>
      </w:del>
    </w:p>
    <w:p w14:paraId="242227F6" w14:textId="77777777" w:rsidR="00FC4F39" w:rsidRPr="00F74920" w:rsidDel="005A6B63" w:rsidRDefault="00FC4F39">
      <w:pPr>
        <w:pStyle w:val="TOC2"/>
        <w:rPr>
          <w:del w:id="3339" w:author="John Clevenger" w:date="2023-11-18T14:49:00Z"/>
          <w:rFonts w:ascii="Calibri" w:hAnsi="Calibri"/>
          <w:b w:val="0"/>
          <w:bCs w:val="0"/>
          <w:sz w:val="22"/>
          <w:szCs w:val="22"/>
        </w:rPr>
      </w:pPr>
      <w:del w:id="3340" w:author="John Clevenger" w:date="2023-11-18T14:49:00Z">
        <w:r w:rsidRPr="009C588D" w:rsidDel="005A6B63">
          <w:rPr>
            <w:rStyle w:val="Hyperlink"/>
          </w:rPr>
          <w:delText>6.3</w:delText>
        </w:r>
        <w:r w:rsidRPr="00F74920" w:rsidDel="005A6B63">
          <w:rPr>
            <w:rFonts w:ascii="Calibri" w:hAnsi="Calibri"/>
            <w:b w:val="0"/>
            <w:bCs w:val="0"/>
            <w:sz w:val="22"/>
            <w:szCs w:val="22"/>
          </w:rPr>
          <w:tab/>
        </w:r>
        <w:r w:rsidRPr="009C588D" w:rsidDel="005A6B63">
          <w:rPr>
            <w:rStyle w:val="Hyperlink"/>
          </w:rPr>
          <w:delText>Contest Problems</w:delText>
        </w:r>
        <w:r w:rsidDel="005A6B63">
          <w:rPr>
            <w:webHidden/>
          </w:rPr>
          <w:tab/>
          <w:delText>38</w:delText>
        </w:r>
      </w:del>
    </w:p>
    <w:p w14:paraId="4D63D59E" w14:textId="77777777" w:rsidR="00FC4F39" w:rsidRPr="00F74920" w:rsidDel="005A6B63" w:rsidRDefault="00FC4F39">
      <w:pPr>
        <w:pStyle w:val="TOC3"/>
        <w:rPr>
          <w:del w:id="3341" w:author="John Clevenger" w:date="2023-11-18T14:49:00Z"/>
          <w:rFonts w:ascii="Calibri" w:hAnsi="Calibri"/>
          <w:sz w:val="22"/>
          <w:szCs w:val="22"/>
        </w:rPr>
      </w:pPr>
      <w:del w:id="3342" w:author="John Clevenger" w:date="2023-11-18T14:49:00Z">
        <w:r w:rsidRPr="009C588D" w:rsidDel="005A6B63">
          <w:rPr>
            <w:rStyle w:val="Hyperlink"/>
          </w:rPr>
          <w:delText>6.3.1</w:delText>
        </w:r>
        <w:r w:rsidRPr="00F74920" w:rsidDel="005A6B63">
          <w:rPr>
            <w:rFonts w:ascii="Calibri" w:hAnsi="Calibri"/>
            <w:sz w:val="22"/>
            <w:szCs w:val="22"/>
          </w:rPr>
          <w:tab/>
        </w:r>
        <w:r w:rsidRPr="009C588D" w:rsidDel="005A6B63">
          <w:rPr>
            <w:rStyle w:val="Hyperlink"/>
          </w:rPr>
          <w:delText>Defining a Problem</w:delText>
        </w:r>
        <w:r w:rsidDel="005A6B63">
          <w:rPr>
            <w:webHidden/>
          </w:rPr>
          <w:tab/>
          <w:delText>38</w:delText>
        </w:r>
      </w:del>
    </w:p>
    <w:p w14:paraId="0A06F2A8" w14:textId="77777777" w:rsidR="00FC4F39" w:rsidRPr="00F74920" w:rsidDel="005A6B63" w:rsidRDefault="00FC4F39">
      <w:pPr>
        <w:pStyle w:val="TOC3"/>
        <w:rPr>
          <w:del w:id="3343" w:author="John Clevenger" w:date="2023-11-18T14:49:00Z"/>
          <w:rFonts w:ascii="Calibri" w:hAnsi="Calibri"/>
          <w:sz w:val="22"/>
          <w:szCs w:val="22"/>
        </w:rPr>
      </w:pPr>
      <w:del w:id="3344" w:author="John Clevenger" w:date="2023-11-18T14:49:00Z">
        <w:r w:rsidRPr="009C588D" w:rsidDel="005A6B63">
          <w:rPr>
            <w:rStyle w:val="Hyperlink"/>
          </w:rPr>
          <w:delText>6.3.2</w:delText>
        </w:r>
        <w:r w:rsidRPr="00F74920" w:rsidDel="005A6B63">
          <w:rPr>
            <w:rFonts w:ascii="Calibri" w:hAnsi="Calibri"/>
            <w:sz w:val="22"/>
            <w:szCs w:val="22"/>
          </w:rPr>
          <w:tab/>
        </w:r>
        <w:r w:rsidRPr="009C588D" w:rsidDel="005A6B63">
          <w:rPr>
            <w:rStyle w:val="Hyperlink"/>
          </w:rPr>
          <w:delText>Multiple Test Data Files</w:delText>
        </w:r>
        <w:r w:rsidDel="005A6B63">
          <w:rPr>
            <w:webHidden/>
          </w:rPr>
          <w:tab/>
          <w:delText>42</w:delText>
        </w:r>
      </w:del>
    </w:p>
    <w:p w14:paraId="4797CBDB" w14:textId="77777777" w:rsidR="00FC4F39" w:rsidRPr="00F74920" w:rsidDel="005A6B63" w:rsidRDefault="00FC4F39">
      <w:pPr>
        <w:pStyle w:val="TOC3"/>
        <w:rPr>
          <w:del w:id="3345" w:author="John Clevenger" w:date="2023-11-18T14:49:00Z"/>
          <w:rFonts w:ascii="Calibri" w:hAnsi="Calibri"/>
          <w:sz w:val="22"/>
          <w:szCs w:val="22"/>
        </w:rPr>
      </w:pPr>
      <w:del w:id="3346" w:author="John Clevenger" w:date="2023-11-18T14:49:00Z">
        <w:r w:rsidRPr="009C588D" w:rsidDel="005A6B63">
          <w:rPr>
            <w:rStyle w:val="Hyperlink"/>
          </w:rPr>
          <w:delText>6.3.3</w:delText>
        </w:r>
        <w:r w:rsidRPr="00F74920" w:rsidDel="005A6B63">
          <w:rPr>
            <w:rFonts w:ascii="Calibri" w:hAnsi="Calibri"/>
            <w:sz w:val="22"/>
            <w:szCs w:val="22"/>
          </w:rPr>
          <w:tab/>
        </w:r>
        <w:r w:rsidRPr="009C588D" w:rsidDel="005A6B63">
          <w:rPr>
            <w:rStyle w:val="Hyperlink"/>
          </w:rPr>
          <w:delText>Defining Judging Type</w:delText>
        </w:r>
        <w:r w:rsidDel="005A6B63">
          <w:rPr>
            <w:webHidden/>
          </w:rPr>
          <w:tab/>
          <w:delText>44</w:delText>
        </w:r>
      </w:del>
    </w:p>
    <w:p w14:paraId="25746C93" w14:textId="77777777" w:rsidR="00FC4F39" w:rsidRPr="00F74920" w:rsidDel="005A6B63" w:rsidRDefault="00FC4F39">
      <w:pPr>
        <w:pStyle w:val="TOC3"/>
        <w:rPr>
          <w:del w:id="3347" w:author="John Clevenger" w:date="2023-11-18T14:49:00Z"/>
          <w:rFonts w:ascii="Calibri" w:hAnsi="Calibri"/>
          <w:sz w:val="22"/>
          <w:szCs w:val="22"/>
        </w:rPr>
      </w:pPr>
      <w:del w:id="3348" w:author="John Clevenger" w:date="2023-11-18T14:49:00Z">
        <w:r w:rsidRPr="009C588D" w:rsidDel="005A6B63">
          <w:rPr>
            <w:rStyle w:val="Hyperlink"/>
          </w:rPr>
          <w:delText>6.3.4</w:delText>
        </w:r>
        <w:r w:rsidRPr="00F74920" w:rsidDel="005A6B63">
          <w:rPr>
            <w:rFonts w:ascii="Calibri" w:hAnsi="Calibri"/>
            <w:sz w:val="22"/>
            <w:szCs w:val="22"/>
          </w:rPr>
          <w:tab/>
        </w:r>
        <w:r w:rsidRPr="009C588D" w:rsidDel="005A6B63">
          <w:rPr>
            <w:rStyle w:val="Hyperlink"/>
          </w:rPr>
          <w:delText>Assigning  Auto Judging to Judge modules</w:delText>
        </w:r>
        <w:r w:rsidDel="005A6B63">
          <w:rPr>
            <w:webHidden/>
          </w:rPr>
          <w:tab/>
          <w:delText>45</w:delText>
        </w:r>
      </w:del>
    </w:p>
    <w:p w14:paraId="7E75F8F9" w14:textId="77777777" w:rsidR="00FC4F39" w:rsidRPr="00F74920" w:rsidDel="005A6B63" w:rsidRDefault="00FC4F39">
      <w:pPr>
        <w:pStyle w:val="TOC2"/>
        <w:rPr>
          <w:del w:id="3349" w:author="John Clevenger" w:date="2023-11-18T14:49:00Z"/>
          <w:rFonts w:ascii="Calibri" w:hAnsi="Calibri"/>
          <w:b w:val="0"/>
          <w:bCs w:val="0"/>
          <w:sz w:val="22"/>
          <w:szCs w:val="22"/>
        </w:rPr>
      </w:pPr>
      <w:del w:id="3350" w:author="John Clevenger" w:date="2023-11-18T14:49:00Z">
        <w:r w:rsidRPr="009C588D" w:rsidDel="005A6B63">
          <w:rPr>
            <w:rStyle w:val="Hyperlink"/>
          </w:rPr>
          <w:delText>6.4</w:delText>
        </w:r>
        <w:r w:rsidRPr="00F74920" w:rsidDel="005A6B63">
          <w:rPr>
            <w:rFonts w:ascii="Calibri" w:hAnsi="Calibri"/>
            <w:b w:val="0"/>
            <w:bCs w:val="0"/>
            <w:sz w:val="22"/>
            <w:szCs w:val="22"/>
          </w:rPr>
          <w:tab/>
        </w:r>
        <w:r w:rsidRPr="009C588D" w:rsidDel="005A6B63">
          <w:rPr>
            <w:rStyle w:val="Hyperlink"/>
          </w:rPr>
          <w:delText>Contest  Languages</w:delText>
        </w:r>
        <w:r w:rsidDel="005A6B63">
          <w:rPr>
            <w:webHidden/>
          </w:rPr>
          <w:tab/>
          <w:delText>48</w:delText>
        </w:r>
      </w:del>
    </w:p>
    <w:p w14:paraId="0EDD63CB" w14:textId="77777777" w:rsidR="00FC4F39" w:rsidRPr="00F74920" w:rsidDel="005A6B63" w:rsidRDefault="00FC4F39">
      <w:pPr>
        <w:pStyle w:val="TOC3"/>
        <w:rPr>
          <w:del w:id="3351" w:author="John Clevenger" w:date="2023-11-18T14:49:00Z"/>
          <w:rFonts w:ascii="Calibri" w:hAnsi="Calibri"/>
          <w:sz w:val="22"/>
          <w:szCs w:val="22"/>
        </w:rPr>
      </w:pPr>
      <w:del w:id="3352" w:author="John Clevenger" w:date="2023-11-18T14:49:00Z">
        <w:r w:rsidRPr="009C588D" w:rsidDel="005A6B63">
          <w:rPr>
            <w:rStyle w:val="Hyperlink"/>
          </w:rPr>
          <w:delText>6.4.1</w:delText>
        </w:r>
        <w:r w:rsidRPr="00F74920" w:rsidDel="005A6B63">
          <w:rPr>
            <w:rFonts w:ascii="Calibri" w:hAnsi="Calibri"/>
            <w:sz w:val="22"/>
            <w:szCs w:val="22"/>
          </w:rPr>
          <w:tab/>
        </w:r>
        <w:r w:rsidRPr="009C588D" w:rsidDel="005A6B63">
          <w:rPr>
            <w:rStyle w:val="Hyperlink"/>
          </w:rPr>
          <w:delText>Defining a Language</w:delText>
        </w:r>
        <w:r w:rsidDel="005A6B63">
          <w:rPr>
            <w:webHidden/>
          </w:rPr>
          <w:tab/>
          <w:delText>48</w:delText>
        </w:r>
      </w:del>
    </w:p>
    <w:p w14:paraId="5E4A159F" w14:textId="77777777" w:rsidR="00FC4F39" w:rsidRPr="00F74920" w:rsidDel="005A6B63" w:rsidRDefault="00FC4F39">
      <w:pPr>
        <w:pStyle w:val="TOC3"/>
        <w:rPr>
          <w:del w:id="3353" w:author="John Clevenger" w:date="2023-11-18T14:49:00Z"/>
          <w:rFonts w:ascii="Calibri" w:hAnsi="Calibri"/>
          <w:sz w:val="22"/>
          <w:szCs w:val="22"/>
        </w:rPr>
      </w:pPr>
      <w:del w:id="3354" w:author="John Clevenger" w:date="2023-11-18T14:49:00Z">
        <w:r w:rsidRPr="009C588D" w:rsidDel="005A6B63">
          <w:rPr>
            <w:rStyle w:val="Hyperlink"/>
          </w:rPr>
          <w:delText>6.4.2</w:delText>
        </w:r>
        <w:r w:rsidRPr="00F74920" w:rsidDel="005A6B63">
          <w:rPr>
            <w:rFonts w:ascii="Calibri" w:hAnsi="Calibri"/>
            <w:sz w:val="22"/>
            <w:szCs w:val="22"/>
          </w:rPr>
          <w:tab/>
        </w:r>
        <w:r w:rsidRPr="009C588D" w:rsidDel="005A6B63">
          <w:rPr>
            <w:rStyle w:val="Hyperlink"/>
          </w:rPr>
          <w:delText>Command Parameter Substitutions</w:delText>
        </w:r>
        <w:r w:rsidDel="005A6B63">
          <w:rPr>
            <w:webHidden/>
          </w:rPr>
          <w:tab/>
          <w:delText>52</w:delText>
        </w:r>
      </w:del>
    </w:p>
    <w:p w14:paraId="5B2C5B6A" w14:textId="77777777" w:rsidR="00FC4F39" w:rsidRPr="00F74920" w:rsidDel="005A6B63" w:rsidRDefault="00FC4F39">
      <w:pPr>
        <w:pStyle w:val="TOC3"/>
        <w:rPr>
          <w:del w:id="3355" w:author="John Clevenger" w:date="2023-11-18T14:49:00Z"/>
          <w:rFonts w:ascii="Calibri" w:hAnsi="Calibri"/>
          <w:sz w:val="22"/>
          <w:szCs w:val="22"/>
        </w:rPr>
      </w:pPr>
      <w:del w:id="3356" w:author="John Clevenger" w:date="2023-11-18T14:49:00Z">
        <w:r w:rsidRPr="009C588D" w:rsidDel="005A6B63">
          <w:rPr>
            <w:rStyle w:val="Hyperlink"/>
          </w:rPr>
          <w:delText>6.4.3</w:delText>
        </w:r>
        <w:r w:rsidRPr="00F74920" w:rsidDel="005A6B63">
          <w:rPr>
            <w:rFonts w:ascii="Calibri" w:hAnsi="Calibri"/>
            <w:sz w:val="22"/>
            <w:szCs w:val="22"/>
          </w:rPr>
          <w:tab/>
        </w:r>
        <w:r w:rsidRPr="009C588D" w:rsidDel="005A6B63">
          <w:rPr>
            <w:rStyle w:val="Hyperlink"/>
          </w:rPr>
          <w:delText>Language  Definition  Examples</w:delText>
        </w:r>
        <w:r w:rsidDel="005A6B63">
          <w:rPr>
            <w:webHidden/>
          </w:rPr>
          <w:tab/>
          <w:delText>52</w:delText>
        </w:r>
      </w:del>
    </w:p>
    <w:p w14:paraId="4FBBC580" w14:textId="77777777" w:rsidR="00FC4F39" w:rsidRPr="00F74920" w:rsidDel="005A6B63" w:rsidRDefault="00FC4F39">
      <w:pPr>
        <w:pStyle w:val="TOC3"/>
        <w:rPr>
          <w:del w:id="3357" w:author="John Clevenger" w:date="2023-11-18T14:49:00Z"/>
          <w:rFonts w:ascii="Calibri" w:hAnsi="Calibri"/>
          <w:sz w:val="22"/>
          <w:szCs w:val="22"/>
        </w:rPr>
      </w:pPr>
      <w:del w:id="3358" w:author="John Clevenger" w:date="2023-11-18T14:49:00Z">
        <w:r w:rsidRPr="009C588D" w:rsidDel="005A6B63">
          <w:rPr>
            <w:rStyle w:val="Hyperlink"/>
          </w:rPr>
          <w:delText>6.4.4</w:delText>
        </w:r>
        <w:r w:rsidRPr="00F74920" w:rsidDel="005A6B63">
          <w:rPr>
            <w:rFonts w:ascii="Calibri" w:hAnsi="Calibri"/>
            <w:sz w:val="22"/>
            <w:szCs w:val="22"/>
          </w:rPr>
          <w:tab/>
        </w:r>
        <w:r w:rsidRPr="009C588D" w:rsidDel="005A6B63">
          <w:rPr>
            <w:rStyle w:val="Hyperlink"/>
          </w:rPr>
          <w:delText>Language  Definitions In Multi-Site Contests</w:delText>
        </w:r>
        <w:r w:rsidDel="005A6B63">
          <w:rPr>
            <w:webHidden/>
          </w:rPr>
          <w:tab/>
          <w:delText>54</w:delText>
        </w:r>
      </w:del>
    </w:p>
    <w:p w14:paraId="7194B117" w14:textId="77777777" w:rsidR="00FC4F39" w:rsidRPr="00F74920" w:rsidDel="005A6B63" w:rsidRDefault="00FC4F39">
      <w:pPr>
        <w:pStyle w:val="TOC2"/>
        <w:rPr>
          <w:del w:id="3359" w:author="John Clevenger" w:date="2023-11-18T14:49:00Z"/>
          <w:rFonts w:ascii="Calibri" w:hAnsi="Calibri"/>
          <w:b w:val="0"/>
          <w:bCs w:val="0"/>
          <w:sz w:val="22"/>
          <w:szCs w:val="22"/>
        </w:rPr>
      </w:pPr>
      <w:del w:id="3360" w:author="John Clevenger" w:date="2023-11-18T14:49:00Z">
        <w:r w:rsidRPr="009C588D" w:rsidDel="005A6B63">
          <w:rPr>
            <w:rStyle w:val="Hyperlink"/>
          </w:rPr>
          <w:delText>6.5</w:delText>
        </w:r>
        <w:r w:rsidRPr="00F74920" w:rsidDel="005A6B63">
          <w:rPr>
            <w:rFonts w:ascii="Calibri" w:hAnsi="Calibri"/>
            <w:b w:val="0"/>
            <w:bCs w:val="0"/>
            <w:sz w:val="22"/>
            <w:szCs w:val="22"/>
          </w:rPr>
          <w:tab/>
        </w:r>
        <w:r w:rsidRPr="009C588D" w:rsidDel="005A6B63">
          <w:rPr>
            <w:rStyle w:val="Hyperlink"/>
          </w:rPr>
          <w:delText>Contest  Judgments</w:delText>
        </w:r>
        <w:r w:rsidDel="005A6B63">
          <w:rPr>
            <w:webHidden/>
          </w:rPr>
          <w:tab/>
          <w:delText>56</w:delText>
        </w:r>
      </w:del>
    </w:p>
    <w:p w14:paraId="705AA747" w14:textId="77777777" w:rsidR="00FC4F39" w:rsidRPr="00F74920" w:rsidDel="005A6B63" w:rsidRDefault="00FC4F39">
      <w:pPr>
        <w:pStyle w:val="TOC3"/>
        <w:rPr>
          <w:del w:id="3361" w:author="John Clevenger" w:date="2023-11-18T14:49:00Z"/>
          <w:rFonts w:ascii="Calibri" w:hAnsi="Calibri"/>
          <w:sz w:val="22"/>
          <w:szCs w:val="22"/>
        </w:rPr>
      </w:pPr>
      <w:del w:id="3362" w:author="John Clevenger" w:date="2023-11-18T14:49:00Z">
        <w:r w:rsidRPr="009C588D" w:rsidDel="005A6B63">
          <w:rPr>
            <w:rStyle w:val="Hyperlink"/>
          </w:rPr>
          <w:delText>6.5.1</w:delText>
        </w:r>
        <w:r w:rsidRPr="00F74920" w:rsidDel="005A6B63">
          <w:rPr>
            <w:rFonts w:ascii="Calibri" w:hAnsi="Calibri"/>
            <w:sz w:val="22"/>
            <w:szCs w:val="22"/>
          </w:rPr>
          <w:tab/>
        </w:r>
        <w:r w:rsidRPr="009C588D" w:rsidDel="005A6B63">
          <w:rPr>
            <w:rStyle w:val="Hyperlink"/>
          </w:rPr>
          <w:delText>Defining a New Judgment</w:delText>
        </w:r>
        <w:r w:rsidDel="005A6B63">
          <w:rPr>
            <w:webHidden/>
          </w:rPr>
          <w:tab/>
          <w:delText>56</w:delText>
        </w:r>
      </w:del>
    </w:p>
    <w:p w14:paraId="60D04C99" w14:textId="77777777" w:rsidR="00FC4F39" w:rsidRPr="00F74920" w:rsidDel="005A6B63" w:rsidRDefault="00FC4F39">
      <w:pPr>
        <w:pStyle w:val="TOC3"/>
        <w:rPr>
          <w:del w:id="3363" w:author="John Clevenger" w:date="2023-11-18T14:49:00Z"/>
          <w:rFonts w:ascii="Calibri" w:hAnsi="Calibri"/>
          <w:sz w:val="22"/>
          <w:szCs w:val="22"/>
        </w:rPr>
      </w:pPr>
      <w:del w:id="3364" w:author="John Clevenger" w:date="2023-11-18T14:49:00Z">
        <w:r w:rsidRPr="009C588D" w:rsidDel="005A6B63">
          <w:rPr>
            <w:rStyle w:val="Hyperlink"/>
          </w:rPr>
          <w:delText>6.5.2</w:delText>
        </w:r>
        <w:r w:rsidRPr="00F74920" w:rsidDel="005A6B63">
          <w:rPr>
            <w:rFonts w:ascii="Calibri" w:hAnsi="Calibri"/>
            <w:sz w:val="22"/>
            <w:szCs w:val="22"/>
          </w:rPr>
          <w:tab/>
        </w:r>
        <w:r w:rsidRPr="009C588D" w:rsidDel="005A6B63">
          <w:rPr>
            <w:rStyle w:val="Hyperlink"/>
          </w:rPr>
          <w:delText>Changing Existing Judgments</w:delText>
        </w:r>
        <w:r w:rsidDel="005A6B63">
          <w:rPr>
            <w:webHidden/>
          </w:rPr>
          <w:tab/>
          <w:delText>57</w:delText>
        </w:r>
      </w:del>
    </w:p>
    <w:p w14:paraId="32176286" w14:textId="77777777" w:rsidR="00FC4F39" w:rsidRPr="00F74920" w:rsidDel="005A6B63" w:rsidRDefault="00FC4F39">
      <w:pPr>
        <w:pStyle w:val="TOC2"/>
        <w:rPr>
          <w:del w:id="3365" w:author="John Clevenger" w:date="2023-11-18T14:49:00Z"/>
          <w:rFonts w:ascii="Calibri" w:hAnsi="Calibri"/>
          <w:b w:val="0"/>
          <w:bCs w:val="0"/>
          <w:sz w:val="22"/>
          <w:szCs w:val="22"/>
        </w:rPr>
      </w:pPr>
      <w:del w:id="3366" w:author="John Clevenger" w:date="2023-11-18T14:49:00Z">
        <w:r w:rsidRPr="009C588D" w:rsidDel="005A6B63">
          <w:rPr>
            <w:rStyle w:val="Hyperlink"/>
          </w:rPr>
          <w:delText>6.6</w:delText>
        </w:r>
        <w:r w:rsidRPr="00F74920" w:rsidDel="005A6B63">
          <w:rPr>
            <w:rFonts w:ascii="Calibri" w:hAnsi="Calibri"/>
            <w:b w:val="0"/>
            <w:bCs w:val="0"/>
            <w:sz w:val="22"/>
            <w:szCs w:val="22"/>
          </w:rPr>
          <w:tab/>
        </w:r>
        <w:r w:rsidRPr="009C588D" w:rsidDel="005A6B63">
          <w:rPr>
            <w:rStyle w:val="Hyperlink"/>
          </w:rPr>
          <w:delText>Balloon Notifications</w:delText>
        </w:r>
        <w:r w:rsidDel="005A6B63">
          <w:rPr>
            <w:webHidden/>
          </w:rPr>
          <w:tab/>
          <w:delText>58</w:delText>
        </w:r>
      </w:del>
    </w:p>
    <w:p w14:paraId="462B7975" w14:textId="77777777" w:rsidR="00FC4F39" w:rsidRPr="00F74920" w:rsidDel="005A6B63" w:rsidRDefault="00FC4F39">
      <w:pPr>
        <w:pStyle w:val="TOC3"/>
        <w:rPr>
          <w:del w:id="3367" w:author="John Clevenger" w:date="2023-11-18T14:49:00Z"/>
          <w:rFonts w:ascii="Calibri" w:hAnsi="Calibri"/>
          <w:sz w:val="22"/>
          <w:szCs w:val="22"/>
        </w:rPr>
      </w:pPr>
      <w:del w:id="3368" w:author="John Clevenger" w:date="2023-11-18T14:49:00Z">
        <w:r w:rsidRPr="009C588D" w:rsidDel="005A6B63">
          <w:rPr>
            <w:rStyle w:val="Hyperlink"/>
          </w:rPr>
          <w:delText>6.6.1</w:delText>
        </w:r>
        <w:r w:rsidRPr="00F74920" w:rsidDel="005A6B63">
          <w:rPr>
            <w:rFonts w:ascii="Calibri" w:hAnsi="Calibri"/>
            <w:sz w:val="22"/>
            <w:szCs w:val="22"/>
          </w:rPr>
          <w:tab/>
        </w:r>
        <w:r w:rsidRPr="009C588D" w:rsidDel="005A6B63">
          <w:rPr>
            <w:rStyle w:val="Hyperlink"/>
          </w:rPr>
          <w:delText>Defining Balloon Notifications</w:delText>
        </w:r>
        <w:r w:rsidDel="005A6B63">
          <w:rPr>
            <w:webHidden/>
          </w:rPr>
          <w:tab/>
          <w:delText>59</w:delText>
        </w:r>
      </w:del>
    </w:p>
    <w:p w14:paraId="0CDF61FC" w14:textId="77777777" w:rsidR="00FC4F39" w:rsidRPr="00F74920" w:rsidDel="005A6B63" w:rsidRDefault="00FC4F39">
      <w:pPr>
        <w:pStyle w:val="TOC3"/>
        <w:rPr>
          <w:del w:id="3369" w:author="John Clevenger" w:date="2023-11-18T14:49:00Z"/>
          <w:rFonts w:ascii="Calibri" w:hAnsi="Calibri"/>
          <w:sz w:val="22"/>
          <w:szCs w:val="22"/>
        </w:rPr>
      </w:pPr>
      <w:del w:id="3370" w:author="John Clevenger" w:date="2023-11-18T14:49:00Z">
        <w:r w:rsidRPr="009C588D" w:rsidDel="005A6B63">
          <w:rPr>
            <w:rStyle w:val="Hyperlink"/>
          </w:rPr>
          <w:delText>6.6.2</w:delText>
        </w:r>
        <w:r w:rsidRPr="00F74920" w:rsidDel="005A6B63">
          <w:rPr>
            <w:rFonts w:ascii="Calibri" w:hAnsi="Calibri"/>
            <w:sz w:val="22"/>
            <w:szCs w:val="22"/>
          </w:rPr>
          <w:tab/>
        </w:r>
        <w:r w:rsidRPr="009C588D" w:rsidDel="005A6B63">
          <w:rPr>
            <w:rStyle w:val="Hyperlink"/>
          </w:rPr>
          <w:delText>Email Server Advanced Settings</w:delText>
        </w:r>
        <w:r w:rsidDel="005A6B63">
          <w:rPr>
            <w:webHidden/>
          </w:rPr>
          <w:tab/>
          <w:delText>60</w:delText>
        </w:r>
      </w:del>
    </w:p>
    <w:p w14:paraId="70BECA46" w14:textId="77777777" w:rsidR="00FC4F39" w:rsidRPr="00F74920" w:rsidDel="005A6B63" w:rsidRDefault="00FC4F39">
      <w:pPr>
        <w:pStyle w:val="TOC2"/>
        <w:rPr>
          <w:del w:id="3371" w:author="John Clevenger" w:date="2023-11-18T14:49:00Z"/>
          <w:rFonts w:ascii="Calibri" w:hAnsi="Calibri"/>
          <w:b w:val="0"/>
          <w:bCs w:val="0"/>
          <w:sz w:val="22"/>
          <w:szCs w:val="22"/>
        </w:rPr>
      </w:pPr>
      <w:del w:id="3372" w:author="John Clevenger" w:date="2023-11-18T14:49:00Z">
        <w:r w:rsidRPr="009C588D" w:rsidDel="005A6B63">
          <w:rPr>
            <w:rStyle w:val="Hyperlink"/>
          </w:rPr>
          <w:delText>6.7</w:delText>
        </w:r>
        <w:r w:rsidRPr="00F74920" w:rsidDel="005A6B63">
          <w:rPr>
            <w:rFonts w:ascii="Calibri" w:hAnsi="Calibri"/>
            <w:b w:val="0"/>
            <w:bCs w:val="0"/>
            <w:sz w:val="22"/>
            <w:szCs w:val="22"/>
          </w:rPr>
          <w:tab/>
        </w:r>
        <w:r w:rsidRPr="009C588D" w:rsidDel="005A6B63">
          <w:rPr>
            <w:rStyle w:val="Hyperlink"/>
          </w:rPr>
          <w:delText>Options (Settings tab)</w:delText>
        </w:r>
        <w:r w:rsidDel="005A6B63">
          <w:rPr>
            <w:webHidden/>
          </w:rPr>
          <w:tab/>
          <w:delText>61</w:delText>
        </w:r>
      </w:del>
    </w:p>
    <w:p w14:paraId="6262D571" w14:textId="77777777" w:rsidR="00FC4F39" w:rsidRPr="00F74920" w:rsidDel="005A6B63" w:rsidRDefault="00FC4F39">
      <w:pPr>
        <w:pStyle w:val="TOC2"/>
        <w:rPr>
          <w:del w:id="3373" w:author="John Clevenger" w:date="2023-11-18T14:49:00Z"/>
          <w:rFonts w:ascii="Calibri" w:hAnsi="Calibri"/>
          <w:b w:val="0"/>
          <w:bCs w:val="0"/>
          <w:sz w:val="22"/>
          <w:szCs w:val="22"/>
        </w:rPr>
      </w:pPr>
      <w:del w:id="3374" w:author="John Clevenger" w:date="2023-11-18T14:49:00Z">
        <w:r w:rsidRPr="009C588D" w:rsidDel="005A6B63">
          <w:rPr>
            <w:rStyle w:val="Hyperlink"/>
          </w:rPr>
          <w:delText>6.8</w:delText>
        </w:r>
        <w:r w:rsidRPr="00F74920" w:rsidDel="005A6B63">
          <w:rPr>
            <w:rFonts w:ascii="Calibri" w:hAnsi="Calibri"/>
            <w:b w:val="0"/>
            <w:bCs w:val="0"/>
            <w:sz w:val="22"/>
            <w:szCs w:val="22"/>
          </w:rPr>
          <w:tab/>
        </w:r>
        <w:r w:rsidRPr="009C588D" w:rsidDel="005A6B63">
          <w:rPr>
            <w:rStyle w:val="Hyperlink"/>
          </w:rPr>
          <w:delText>Sites</w:delText>
        </w:r>
        <w:r w:rsidDel="005A6B63">
          <w:rPr>
            <w:webHidden/>
          </w:rPr>
          <w:tab/>
          <w:delText>63</w:delText>
        </w:r>
      </w:del>
    </w:p>
    <w:p w14:paraId="04A32D31" w14:textId="77777777" w:rsidR="00FC4F39" w:rsidRPr="00F74920" w:rsidDel="005A6B63" w:rsidRDefault="00FC4F39" w:rsidP="008B4237">
      <w:pPr>
        <w:pStyle w:val="TOC1"/>
        <w:rPr>
          <w:del w:id="3375" w:author="John Clevenger" w:date="2023-11-18T14:49:00Z"/>
          <w:rFonts w:ascii="Calibri" w:hAnsi="Calibri"/>
          <w:sz w:val="22"/>
          <w:szCs w:val="22"/>
        </w:rPr>
      </w:pPr>
      <w:del w:id="3376" w:author="John Clevenger" w:date="2023-11-18T14:49:00Z">
        <w:r w:rsidRPr="009C588D" w:rsidDel="005A6B63">
          <w:rPr>
            <w:rStyle w:val="Hyperlink"/>
          </w:rPr>
          <w:delText>7</w:delText>
        </w:r>
        <w:r w:rsidRPr="00F74920" w:rsidDel="005A6B63">
          <w:rPr>
            <w:rFonts w:ascii="Calibri" w:hAnsi="Calibri"/>
            <w:sz w:val="22"/>
            <w:szCs w:val="22"/>
          </w:rPr>
          <w:tab/>
        </w:r>
        <w:r w:rsidRPr="009C588D" w:rsidDel="005A6B63">
          <w:rPr>
            <w:rStyle w:val="Hyperlink"/>
          </w:rPr>
          <w:delText>Configuring the Contest via Configuration Files</w:delText>
        </w:r>
        <w:r w:rsidDel="005A6B63">
          <w:rPr>
            <w:webHidden/>
          </w:rPr>
          <w:tab/>
          <w:delText>64</w:delText>
        </w:r>
      </w:del>
    </w:p>
    <w:p w14:paraId="03095BD0" w14:textId="77777777" w:rsidR="00FC4F39" w:rsidRPr="00F74920" w:rsidDel="005A6B63" w:rsidRDefault="00FC4F39">
      <w:pPr>
        <w:pStyle w:val="TOC2"/>
        <w:rPr>
          <w:del w:id="3377" w:author="John Clevenger" w:date="2023-11-18T14:49:00Z"/>
          <w:rFonts w:ascii="Calibri" w:hAnsi="Calibri"/>
          <w:b w:val="0"/>
          <w:bCs w:val="0"/>
          <w:sz w:val="22"/>
          <w:szCs w:val="22"/>
        </w:rPr>
      </w:pPr>
      <w:del w:id="3378" w:author="John Clevenger" w:date="2023-11-18T14:49:00Z">
        <w:r w:rsidRPr="009C588D" w:rsidDel="005A6B63">
          <w:rPr>
            <w:rStyle w:val="Hyperlink"/>
          </w:rPr>
          <w:delText>7.1</w:delText>
        </w:r>
        <w:r w:rsidRPr="00F74920" w:rsidDel="005A6B63">
          <w:rPr>
            <w:rFonts w:ascii="Calibri" w:hAnsi="Calibri"/>
            <w:b w:val="0"/>
            <w:bCs w:val="0"/>
            <w:sz w:val="22"/>
            <w:szCs w:val="22"/>
          </w:rPr>
          <w:tab/>
        </w:r>
        <w:r w:rsidRPr="009C588D" w:rsidDel="005A6B63">
          <w:rPr>
            <w:rStyle w:val="Hyperlink"/>
          </w:rPr>
          <w:delText>Loading Configuration Files via the PC</w:delText>
        </w:r>
        <w:r w:rsidRPr="009C588D" w:rsidDel="005A6B63">
          <w:rPr>
            <w:rStyle w:val="Hyperlink"/>
            <w:vertAlign w:val="superscript"/>
          </w:rPr>
          <w:delText>2</w:delText>
        </w:r>
        <w:r w:rsidRPr="009C588D" w:rsidDel="005A6B63">
          <w:rPr>
            <w:rStyle w:val="Hyperlink"/>
          </w:rPr>
          <w:delText xml:space="preserve"> Server</w:delText>
        </w:r>
        <w:r w:rsidDel="005A6B63">
          <w:rPr>
            <w:webHidden/>
          </w:rPr>
          <w:tab/>
          <w:delText>64</w:delText>
        </w:r>
      </w:del>
    </w:p>
    <w:p w14:paraId="1913F815" w14:textId="77777777" w:rsidR="00FC4F39" w:rsidRPr="00F74920" w:rsidDel="005A6B63" w:rsidRDefault="00FC4F39">
      <w:pPr>
        <w:pStyle w:val="TOC2"/>
        <w:rPr>
          <w:del w:id="3379" w:author="John Clevenger" w:date="2023-11-18T14:49:00Z"/>
          <w:rFonts w:ascii="Calibri" w:hAnsi="Calibri"/>
          <w:b w:val="0"/>
          <w:bCs w:val="0"/>
          <w:sz w:val="22"/>
          <w:szCs w:val="22"/>
        </w:rPr>
      </w:pPr>
      <w:del w:id="3380" w:author="John Clevenger" w:date="2023-11-18T14:49:00Z">
        <w:r w:rsidRPr="009C588D" w:rsidDel="005A6B63">
          <w:rPr>
            <w:rStyle w:val="Hyperlink"/>
          </w:rPr>
          <w:delText>7.2</w:delText>
        </w:r>
        <w:r w:rsidRPr="00F74920" w:rsidDel="005A6B63">
          <w:rPr>
            <w:rFonts w:ascii="Calibri" w:hAnsi="Calibri"/>
            <w:b w:val="0"/>
            <w:bCs w:val="0"/>
            <w:sz w:val="22"/>
            <w:szCs w:val="22"/>
          </w:rPr>
          <w:tab/>
        </w:r>
        <w:r w:rsidRPr="009C588D" w:rsidDel="005A6B63">
          <w:rPr>
            <w:rStyle w:val="Hyperlink"/>
          </w:rPr>
          <w:delText>Loading Configuration Files via the PC</w:delText>
        </w:r>
        <w:r w:rsidRPr="009C588D" w:rsidDel="005A6B63">
          <w:rPr>
            <w:rStyle w:val="Hyperlink"/>
            <w:vertAlign w:val="superscript"/>
          </w:rPr>
          <w:delText>2</w:delText>
        </w:r>
        <w:r w:rsidRPr="009C588D" w:rsidDel="005A6B63">
          <w:rPr>
            <w:rStyle w:val="Hyperlink"/>
          </w:rPr>
          <w:delText xml:space="preserve"> Admin</w:delText>
        </w:r>
        <w:r w:rsidDel="005A6B63">
          <w:rPr>
            <w:webHidden/>
          </w:rPr>
          <w:tab/>
          <w:delText>65</w:delText>
        </w:r>
      </w:del>
    </w:p>
    <w:p w14:paraId="2E20F5FB" w14:textId="77777777" w:rsidR="00FC4F39" w:rsidRPr="00F74920" w:rsidDel="005A6B63" w:rsidRDefault="00FC4F39">
      <w:pPr>
        <w:pStyle w:val="TOC2"/>
        <w:rPr>
          <w:del w:id="3381" w:author="John Clevenger" w:date="2023-11-18T14:49:00Z"/>
          <w:rFonts w:ascii="Calibri" w:hAnsi="Calibri"/>
          <w:b w:val="0"/>
          <w:bCs w:val="0"/>
          <w:sz w:val="22"/>
          <w:szCs w:val="22"/>
        </w:rPr>
      </w:pPr>
      <w:del w:id="3382" w:author="John Clevenger" w:date="2023-11-18T14:49:00Z">
        <w:r w:rsidRPr="009C588D" w:rsidDel="005A6B63">
          <w:rPr>
            <w:rStyle w:val="Hyperlink"/>
          </w:rPr>
          <w:delText>7.3</w:delText>
        </w:r>
        <w:r w:rsidRPr="00F74920" w:rsidDel="005A6B63">
          <w:rPr>
            <w:rFonts w:ascii="Calibri" w:hAnsi="Calibri"/>
            <w:b w:val="0"/>
            <w:bCs w:val="0"/>
            <w:sz w:val="22"/>
            <w:szCs w:val="22"/>
          </w:rPr>
          <w:tab/>
        </w:r>
        <w:r w:rsidRPr="009C588D" w:rsidDel="005A6B63">
          <w:rPr>
            <w:rStyle w:val="Hyperlink"/>
          </w:rPr>
          <w:delText>Additional Configuration File Capabilities</w:delText>
        </w:r>
        <w:r w:rsidDel="005A6B63">
          <w:rPr>
            <w:webHidden/>
          </w:rPr>
          <w:tab/>
          <w:delText>65</w:delText>
        </w:r>
      </w:del>
    </w:p>
    <w:p w14:paraId="41895914" w14:textId="77777777" w:rsidR="00FC4F39" w:rsidRPr="00F74920" w:rsidDel="005A6B63" w:rsidRDefault="00FC4F39" w:rsidP="008B4237">
      <w:pPr>
        <w:pStyle w:val="TOC1"/>
        <w:rPr>
          <w:del w:id="3383" w:author="John Clevenger" w:date="2023-11-18T14:49:00Z"/>
          <w:rFonts w:ascii="Calibri" w:hAnsi="Calibri"/>
          <w:sz w:val="22"/>
          <w:szCs w:val="22"/>
        </w:rPr>
      </w:pPr>
      <w:del w:id="3384" w:author="John Clevenger" w:date="2023-11-18T14:49:00Z">
        <w:r w:rsidRPr="009C588D" w:rsidDel="005A6B63">
          <w:rPr>
            <w:rStyle w:val="Hyperlink"/>
          </w:rPr>
          <w:delText>8</w:delText>
        </w:r>
        <w:r w:rsidRPr="00F74920" w:rsidDel="005A6B63">
          <w:rPr>
            <w:rFonts w:ascii="Calibri" w:hAnsi="Calibri"/>
            <w:sz w:val="22"/>
            <w:szCs w:val="22"/>
          </w:rPr>
          <w:tab/>
        </w:r>
        <w:r w:rsidRPr="009C588D" w:rsidDel="005A6B63">
          <w:rPr>
            <w:rStyle w:val="Hyperlink"/>
          </w:rPr>
          <w:delText>Starting the Contest</w:delText>
        </w:r>
        <w:r w:rsidDel="005A6B63">
          <w:rPr>
            <w:webHidden/>
          </w:rPr>
          <w:tab/>
          <w:delText>67</w:delText>
        </w:r>
      </w:del>
    </w:p>
    <w:p w14:paraId="4D2B2543" w14:textId="77777777" w:rsidR="00FC4F39" w:rsidRPr="00F74920" w:rsidDel="005A6B63" w:rsidRDefault="00FC4F39">
      <w:pPr>
        <w:pStyle w:val="TOC2"/>
        <w:rPr>
          <w:del w:id="3385" w:author="John Clevenger" w:date="2023-11-18T14:49:00Z"/>
          <w:rFonts w:ascii="Calibri" w:hAnsi="Calibri"/>
          <w:b w:val="0"/>
          <w:bCs w:val="0"/>
          <w:sz w:val="22"/>
          <w:szCs w:val="22"/>
        </w:rPr>
      </w:pPr>
      <w:del w:id="3386" w:author="John Clevenger" w:date="2023-11-18T14:49:00Z">
        <w:r w:rsidRPr="009C588D" w:rsidDel="005A6B63">
          <w:rPr>
            <w:rStyle w:val="Hyperlink"/>
          </w:rPr>
          <w:delText>8.1</w:delText>
        </w:r>
        <w:r w:rsidRPr="00F74920" w:rsidDel="005A6B63">
          <w:rPr>
            <w:rFonts w:ascii="Calibri" w:hAnsi="Calibri"/>
            <w:b w:val="0"/>
            <w:bCs w:val="0"/>
            <w:sz w:val="22"/>
            <w:szCs w:val="22"/>
          </w:rPr>
          <w:tab/>
        </w:r>
        <w:r w:rsidRPr="009C588D" w:rsidDel="005A6B63">
          <w:rPr>
            <w:rStyle w:val="Hyperlink"/>
          </w:rPr>
          <w:delText>Clock Control</w:delText>
        </w:r>
        <w:r w:rsidDel="005A6B63">
          <w:rPr>
            <w:webHidden/>
          </w:rPr>
          <w:tab/>
          <w:delText>67</w:delText>
        </w:r>
      </w:del>
    </w:p>
    <w:p w14:paraId="0B4162BF" w14:textId="77777777" w:rsidR="00FC4F39" w:rsidRPr="00F74920" w:rsidDel="005A6B63" w:rsidRDefault="00FC4F39">
      <w:pPr>
        <w:pStyle w:val="TOC3"/>
        <w:rPr>
          <w:del w:id="3387" w:author="John Clevenger" w:date="2023-11-18T14:49:00Z"/>
          <w:rFonts w:ascii="Calibri" w:hAnsi="Calibri"/>
          <w:sz w:val="22"/>
          <w:szCs w:val="22"/>
        </w:rPr>
      </w:pPr>
      <w:del w:id="3388" w:author="John Clevenger" w:date="2023-11-18T14:49:00Z">
        <w:r w:rsidRPr="009C588D" w:rsidDel="005A6B63">
          <w:rPr>
            <w:rStyle w:val="Hyperlink"/>
          </w:rPr>
          <w:delText>8.1.1</w:delText>
        </w:r>
        <w:r w:rsidRPr="00F74920" w:rsidDel="005A6B63">
          <w:rPr>
            <w:rFonts w:ascii="Calibri" w:hAnsi="Calibri"/>
            <w:sz w:val="22"/>
            <w:szCs w:val="22"/>
          </w:rPr>
          <w:tab/>
        </w:r>
        <w:r w:rsidRPr="009C588D" w:rsidDel="005A6B63">
          <w:rPr>
            <w:rStyle w:val="Hyperlink"/>
          </w:rPr>
          <w:delText>Starting the Contest Manually</w:delText>
        </w:r>
        <w:r w:rsidDel="005A6B63">
          <w:rPr>
            <w:webHidden/>
          </w:rPr>
          <w:tab/>
          <w:delText>67</w:delText>
        </w:r>
      </w:del>
    </w:p>
    <w:p w14:paraId="6675DFF9" w14:textId="77777777" w:rsidR="00FC4F39" w:rsidRPr="00F74920" w:rsidDel="005A6B63" w:rsidRDefault="00FC4F39">
      <w:pPr>
        <w:pStyle w:val="TOC3"/>
        <w:rPr>
          <w:del w:id="3389" w:author="John Clevenger" w:date="2023-11-18T14:49:00Z"/>
          <w:rFonts w:ascii="Calibri" w:hAnsi="Calibri"/>
          <w:sz w:val="22"/>
          <w:szCs w:val="22"/>
        </w:rPr>
      </w:pPr>
      <w:del w:id="3390" w:author="John Clevenger" w:date="2023-11-18T14:49:00Z">
        <w:r w:rsidRPr="009C588D" w:rsidDel="005A6B63">
          <w:rPr>
            <w:rStyle w:val="Hyperlink"/>
          </w:rPr>
          <w:delText>8.1.2</w:delText>
        </w:r>
        <w:r w:rsidRPr="00F74920" w:rsidDel="005A6B63">
          <w:rPr>
            <w:rFonts w:ascii="Calibri" w:hAnsi="Calibri"/>
            <w:sz w:val="22"/>
            <w:szCs w:val="22"/>
          </w:rPr>
          <w:tab/>
        </w:r>
        <w:r w:rsidRPr="009C588D" w:rsidDel="005A6B63">
          <w:rPr>
            <w:rStyle w:val="Hyperlink"/>
          </w:rPr>
          <w:delText>Starting the Contest Automatically</w:delText>
        </w:r>
        <w:r w:rsidDel="005A6B63">
          <w:rPr>
            <w:webHidden/>
          </w:rPr>
          <w:tab/>
          <w:delText>68</w:delText>
        </w:r>
      </w:del>
    </w:p>
    <w:p w14:paraId="531E4233" w14:textId="77777777" w:rsidR="00FC4F39" w:rsidRPr="00F74920" w:rsidDel="005A6B63" w:rsidRDefault="00FC4F39">
      <w:pPr>
        <w:pStyle w:val="TOC2"/>
        <w:rPr>
          <w:del w:id="3391" w:author="John Clevenger" w:date="2023-11-18T14:49:00Z"/>
          <w:rFonts w:ascii="Calibri" w:hAnsi="Calibri"/>
          <w:b w:val="0"/>
          <w:bCs w:val="0"/>
          <w:sz w:val="22"/>
          <w:szCs w:val="22"/>
        </w:rPr>
      </w:pPr>
      <w:del w:id="3392" w:author="John Clevenger" w:date="2023-11-18T14:49:00Z">
        <w:r w:rsidRPr="009C588D" w:rsidDel="005A6B63">
          <w:rPr>
            <w:rStyle w:val="Hyperlink"/>
          </w:rPr>
          <w:delText>8.2</w:delText>
        </w:r>
        <w:r w:rsidRPr="00F74920" w:rsidDel="005A6B63">
          <w:rPr>
            <w:rFonts w:ascii="Calibri" w:hAnsi="Calibri"/>
            <w:b w:val="0"/>
            <w:bCs w:val="0"/>
            <w:sz w:val="22"/>
            <w:szCs w:val="22"/>
          </w:rPr>
          <w:tab/>
        </w:r>
        <w:r w:rsidRPr="009C588D" w:rsidDel="005A6B63">
          <w:rPr>
            <w:rStyle w:val="Hyperlink"/>
          </w:rPr>
          <w:delText>Contest Length</w:delText>
        </w:r>
        <w:r w:rsidDel="005A6B63">
          <w:rPr>
            <w:webHidden/>
          </w:rPr>
          <w:tab/>
          <w:delText>69</w:delText>
        </w:r>
      </w:del>
    </w:p>
    <w:p w14:paraId="4ADE8A33" w14:textId="77777777" w:rsidR="00FC4F39" w:rsidRPr="00F74920" w:rsidDel="005A6B63" w:rsidRDefault="00FC4F39">
      <w:pPr>
        <w:pStyle w:val="TOC2"/>
        <w:rPr>
          <w:del w:id="3393" w:author="John Clevenger" w:date="2023-11-18T14:49:00Z"/>
          <w:rFonts w:ascii="Calibri" w:hAnsi="Calibri"/>
          <w:b w:val="0"/>
          <w:bCs w:val="0"/>
          <w:sz w:val="22"/>
          <w:szCs w:val="22"/>
        </w:rPr>
      </w:pPr>
      <w:del w:id="3394" w:author="John Clevenger" w:date="2023-11-18T14:49:00Z">
        <w:r w:rsidRPr="009C588D" w:rsidDel="005A6B63">
          <w:rPr>
            <w:rStyle w:val="Hyperlink"/>
          </w:rPr>
          <w:delText>8.3</w:delText>
        </w:r>
        <w:r w:rsidRPr="00F74920" w:rsidDel="005A6B63">
          <w:rPr>
            <w:rFonts w:ascii="Calibri" w:hAnsi="Calibri"/>
            <w:b w:val="0"/>
            <w:bCs w:val="0"/>
            <w:sz w:val="22"/>
            <w:szCs w:val="22"/>
          </w:rPr>
          <w:tab/>
        </w:r>
        <w:r w:rsidRPr="009C588D" w:rsidDel="005A6B63">
          <w:rPr>
            <w:rStyle w:val="Hyperlink"/>
          </w:rPr>
          <w:delText>Multi-Site Clock Control</w:delText>
        </w:r>
        <w:r w:rsidDel="005A6B63">
          <w:rPr>
            <w:webHidden/>
          </w:rPr>
          <w:tab/>
          <w:delText>70</w:delText>
        </w:r>
      </w:del>
    </w:p>
    <w:p w14:paraId="5668A10A" w14:textId="77777777" w:rsidR="00FC4F39" w:rsidRPr="00F74920" w:rsidDel="005A6B63" w:rsidRDefault="00FC4F39">
      <w:pPr>
        <w:pStyle w:val="TOC2"/>
        <w:rPr>
          <w:del w:id="3395" w:author="John Clevenger" w:date="2023-11-18T14:49:00Z"/>
          <w:rFonts w:ascii="Calibri" w:hAnsi="Calibri"/>
          <w:b w:val="0"/>
          <w:bCs w:val="0"/>
          <w:sz w:val="22"/>
          <w:szCs w:val="22"/>
        </w:rPr>
      </w:pPr>
      <w:del w:id="3396" w:author="John Clevenger" w:date="2023-11-18T14:49:00Z">
        <w:r w:rsidRPr="009C588D" w:rsidDel="005A6B63">
          <w:rPr>
            <w:rStyle w:val="Hyperlink"/>
          </w:rPr>
          <w:delText>8.4</w:delText>
        </w:r>
        <w:r w:rsidRPr="00F74920" w:rsidDel="005A6B63">
          <w:rPr>
            <w:rFonts w:ascii="Calibri" w:hAnsi="Calibri"/>
            <w:b w:val="0"/>
            <w:bCs w:val="0"/>
            <w:sz w:val="22"/>
            <w:szCs w:val="22"/>
          </w:rPr>
          <w:tab/>
        </w:r>
        <w:r w:rsidRPr="009C588D" w:rsidDel="005A6B63">
          <w:rPr>
            <w:rStyle w:val="Hyperlink"/>
          </w:rPr>
          <w:delText>Practice Sessions:  Resetting A Contest</w:delText>
        </w:r>
        <w:r w:rsidDel="005A6B63">
          <w:rPr>
            <w:webHidden/>
          </w:rPr>
          <w:tab/>
          <w:delText>72</w:delText>
        </w:r>
      </w:del>
    </w:p>
    <w:p w14:paraId="06F6E6A9" w14:textId="77777777" w:rsidR="00FC4F39" w:rsidRPr="00F74920" w:rsidDel="005A6B63" w:rsidRDefault="00FC4F39" w:rsidP="008B4237">
      <w:pPr>
        <w:pStyle w:val="TOC1"/>
        <w:rPr>
          <w:del w:id="3397" w:author="John Clevenger" w:date="2023-11-18T14:49:00Z"/>
          <w:rFonts w:ascii="Calibri" w:hAnsi="Calibri"/>
          <w:sz w:val="22"/>
          <w:szCs w:val="22"/>
        </w:rPr>
      </w:pPr>
      <w:del w:id="3398" w:author="John Clevenger" w:date="2023-11-18T14:49:00Z">
        <w:r w:rsidRPr="009C588D" w:rsidDel="005A6B63">
          <w:rPr>
            <w:rStyle w:val="Hyperlink"/>
          </w:rPr>
          <w:delText>9</w:delText>
        </w:r>
        <w:r w:rsidRPr="00F74920" w:rsidDel="005A6B63">
          <w:rPr>
            <w:rFonts w:ascii="Calibri" w:hAnsi="Calibri"/>
            <w:sz w:val="22"/>
            <w:szCs w:val="22"/>
          </w:rPr>
          <w:tab/>
        </w:r>
        <w:r w:rsidRPr="009C588D" w:rsidDel="005A6B63">
          <w:rPr>
            <w:rStyle w:val="Hyperlink"/>
          </w:rPr>
          <w:delText>Monitoring Contest Status</w:delText>
        </w:r>
        <w:r w:rsidDel="005A6B63">
          <w:rPr>
            <w:webHidden/>
          </w:rPr>
          <w:tab/>
          <w:delText>74</w:delText>
        </w:r>
      </w:del>
    </w:p>
    <w:p w14:paraId="48FB95B2" w14:textId="77777777" w:rsidR="00FC4F39" w:rsidRPr="00F74920" w:rsidDel="005A6B63" w:rsidRDefault="00FC4F39">
      <w:pPr>
        <w:pStyle w:val="TOC2"/>
        <w:rPr>
          <w:del w:id="3399" w:author="John Clevenger" w:date="2023-11-18T14:49:00Z"/>
          <w:rFonts w:ascii="Calibri" w:hAnsi="Calibri"/>
          <w:b w:val="0"/>
          <w:bCs w:val="0"/>
          <w:sz w:val="22"/>
          <w:szCs w:val="22"/>
        </w:rPr>
      </w:pPr>
      <w:del w:id="3400" w:author="John Clevenger" w:date="2023-11-18T14:49:00Z">
        <w:r w:rsidRPr="009C588D" w:rsidDel="005A6B63">
          <w:rPr>
            <w:rStyle w:val="Hyperlink"/>
          </w:rPr>
          <w:delText>9.1</w:delText>
        </w:r>
        <w:r w:rsidRPr="00F74920" w:rsidDel="005A6B63">
          <w:rPr>
            <w:rFonts w:ascii="Calibri" w:hAnsi="Calibri"/>
            <w:b w:val="0"/>
            <w:bCs w:val="0"/>
            <w:sz w:val="22"/>
            <w:szCs w:val="22"/>
          </w:rPr>
          <w:tab/>
        </w:r>
        <w:r w:rsidRPr="009C588D" w:rsidDel="005A6B63">
          <w:rPr>
            <w:rStyle w:val="Hyperlink"/>
          </w:rPr>
          <w:delText>Team Startup Status</w:delText>
        </w:r>
        <w:r w:rsidDel="005A6B63">
          <w:rPr>
            <w:webHidden/>
          </w:rPr>
          <w:tab/>
          <w:delText>74</w:delText>
        </w:r>
      </w:del>
    </w:p>
    <w:p w14:paraId="76AA9F42" w14:textId="77777777" w:rsidR="00FC4F39" w:rsidRPr="00F74920" w:rsidDel="005A6B63" w:rsidRDefault="00FC4F39">
      <w:pPr>
        <w:pStyle w:val="TOC2"/>
        <w:rPr>
          <w:del w:id="3401" w:author="John Clevenger" w:date="2023-11-18T14:49:00Z"/>
          <w:rFonts w:ascii="Calibri" w:hAnsi="Calibri"/>
          <w:b w:val="0"/>
          <w:bCs w:val="0"/>
          <w:sz w:val="22"/>
          <w:szCs w:val="22"/>
        </w:rPr>
      </w:pPr>
      <w:del w:id="3402" w:author="John Clevenger" w:date="2023-11-18T14:49:00Z">
        <w:r w:rsidRPr="009C588D" w:rsidDel="005A6B63">
          <w:rPr>
            <w:rStyle w:val="Hyperlink"/>
          </w:rPr>
          <w:delText>9.2</w:delText>
        </w:r>
        <w:r w:rsidRPr="00F74920" w:rsidDel="005A6B63">
          <w:rPr>
            <w:rFonts w:ascii="Calibri" w:hAnsi="Calibri"/>
            <w:b w:val="0"/>
            <w:bCs w:val="0"/>
            <w:sz w:val="22"/>
            <w:szCs w:val="22"/>
          </w:rPr>
          <w:tab/>
        </w:r>
        <w:r w:rsidRPr="009C588D" w:rsidDel="005A6B63">
          <w:rPr>
            <w:rStyle w:val="Hyperlink"/>
          </w:rPr>
          <w:delText>The Runs Display</w:delText>
        </w:r>
        <w:r w:rsidDel="005A6B63">
          <w:rPr>
            <w:webHidden/>
          </w:rPr>
          <w:tab/>
          <w:delText>75</w:delText>
        </w:r>
      </w:del>
    </w:p>
    <w:p w14:paraId="0AAC9FC4" w14:textId="77777777" w:rsidR="00FC4F39" w:rsidRPr="00F74920" w:rsidDel="005A6B63" w:rsidRDefault="00FC4F39">
      <w:pPr>
        <w:pStyle w:val="TOC2"/>
        <w:rPr>
          <w:del w:id="3403" w:author="John Clevenger" w:date="2023-11-18T14:49:00Z"/>
          <w:rFonts w:ascii="Calibri" w:hAnsi="Calibri"/>
          <w:b w:val="0"/>
          <w:bCs w:val="0"/>
          <w:sz w:val="22"/>
          <w:szCs w:val="22"/>
        </w:rPr>
      </w:pPr>
      <w:del w:id="3404" w:author="John Clevenger" w:date="2023-11-18T14:49:00Z">
        <w:r w:rsidRPr="009C588D" w:rsidDel="005A6B63">
          <w:rPr>
            <w:rStyle w:val="Hyperlink"/>
          </w:rPr>
          <w:delText>9.3</w:delText>
        </w:r>
        <w:r w:rsidRPr="00F74920" w:rsidDel="005A6B63">
          <w:rPr>
            <w:rFonts w:ascii="Calibri" w:hAnsi="Calibri"/>
            <w:b w:val="0"/>
            <w:bCs w:val="0"/>
            <w:sz w:val="22"/>
            <w:szCs w:val="22"/>
          </w:rPr>
          <w:tab/>
        </w:r>
        <w:r w:rsidRPr="009C588D" w:rsidDel="005A6B63">
          <w:rPr>
            <w:rStyle w:val="Hyperlink"/>
          </w:rPr>
          <w:delText>Editing Runs</w:delText>
        </w:r>
        <w:r w:rsidDel="005A6B63">
          <w:rPr>
            <w:webHidden/>
          </w:rPr>
          <w:tab/>
          <w:delText>76</w:delText>
        </w:r>
      </w:del>
    </w:p>
    <w:p w14:paraId="1B79CE30" w14:textId="77777777" w:rsidR="00FC4F39" w:rsidRPr="00F74920" w:rsidDel="005A6B63" w:rsidRDefault="00FC4F39">
      <w:pPr>
        <w:pStyle w:val="TOC3"/>
        <w:rPr>
          <w:del w:id="3405" w:author="John Clevenger" w:date="2023-11-18T14:49:00Z"/>
          <w:rFonts w:ascii="Calibri" w:hAnsi="Calibri"/>
          <w:sz w:val="22"/>
          <w:szCs w:val="22"/>
        </w:rPr>
      </w:pPr>
      <w:del w:id="3406" w:author="John Clevenger" w:date="2023-11-18T14:49:00Z">
        <w:r w:rsidRPr="009C588D" w:rsidDel="005A6B63">
          <w:rPr>
            <w:rStyle w:val="Hyperlink"/>
          </w:rPr>
          <w:delText>9.3.1</w:delText>
        </w:r>
        <w:r w:rsidRPr="00F74920" w:rsidDel="005A6B63">
          <w:rPr>
            <w:rFonts w:ascii="Calibri" w:hAnsi="Calibri"/>
            <w:sz w:val="22"/>
            <w:szCs w:val="22"/>
          </w:rPr>
          <w:tab/>
        </w:r>
        <w:r w:rsidRPr="009C588D" w:rsidDel="005A6B63">
          <w:rPr>
            <w:rStyle w:val="Hyperlink"/>
          </w:rPr>
          <w:delText>Extracting Runs</w:delText>
        </w:r>
        <w:r w:rsidDel="005A6B63">
          <w:rPr>
            <w:webHidden/>
          </w:rPr>
          <w:tab/>
          <w:delText>78</w:delText>
        </w:r>
      </w:del>
    </w:p>
    <w:p w14:paraId="2AE7D2D1" w14:textId="77777777" w:rsidR="00FC4F39" w:rsidRPr="00F74920" w:rsidDel="005A6B63" w:rsidRDefault="00FC4F39">
      <w:pPr>
        <w:pStyle w:val="TOC2"/>
        <w:rPr>
          <w:del w:id="3407" w:author="John Clevenger" w:date="2023-11-18T14:49:00Z"/>
          <w:rFonts w:ascii="Calibri" w:hAnsi="Calibri"/>
          <w:b w:val="0"/>
          <w:bCs w:val="0"/>
          <w:sz w:val="22"/>
          <w:szCs w:val="22"/>
        </w:rPr>
      </w:pPr>
      <w:del w:id="3408" w:author="John Clevenger" w:date="2023-11-18T14:49:00Z">
        <w:r w:rsidRPr="009C588D" w:rsidDel="005A6B63">
          <w:rPr>
            <w:rStyle w:val="Hyperlink"/>
          </w:rPr>
          <w:delText>9.4</w:delText>
        </w:r>
        <w:r w:rsidRPr="00F74920" w:rsidDel="005A6B63">
          <w:rPr>
            <w:rFonts w:ascii="Calibri" w:hAnsi="Calibri"/>
            <w:b w:val="0"/>
            <w:bCs w:val="0"/>
            <w:sz w:val="22"/>
            <w:szCs w:val="22"/>
          </w:rPr>
          <w:tab/>
        </w:r>
        <w:r w:rsidRPr="009C588D" w:rsidDel="005A6B63">
          <w:rPr>
            <w:rStyle w:val="Hyperlink"/>
          </w:rPr>
          <w:delText>Filtering  Runs</w:delText>
        </w:r>
        <w:r w:rsidDel="005A6B63">
          <w:rPr>
            <w:webHidden/>
          </w:rPr>
          <w:tab/>
          <w:delText>79</w:delText>
        </w:r>
      </w:del>
    </w:p>
    <w:p w14:paraId="1A8F6B6D" w14:textId="77777777" w:rsidR="00FC4F39" w:rsidRPr="00F74920" w:rsidDel="005A6B63" w:rsidRDefault="00FC4F39">
      <w:pPr>
        <w:pStyle w:val="TOC2"/>
        <w:rPr>
          <w:del w:id="3409" w:author="John Clevenger" w:date="2023-11-18T14:49:00Z"/>
          <w:rFonts w:ascii="Calibri" w:hAnsi="Calibri"/>
          <w:b w:val="0"/>
          <w:bCs w:val="0"/>
          <w:sz w:val="22"/>
          <w:szCs w:val="22"/>
        </w:rPr>
      </w:pPr>
      <w:del w:id="3410" w:author="John Clevenger" w:date="2023-11-18T14:49:00Z">
        <w:r w:rsidRPr="009C588D" w:rsidDel="005A6B63">
          <w:rPr>
            <w:rStyle w:val="Hyperlink"/>
          </w:rPr>
          <w:delText>9.5</w:delText>
        </w:r>
        <w:r w:rsidRPr="00F74920" w:rsidDel="005A6B63">
          <w:rPr>
            <w:rFonts w:ascii="Calibri" w:hAnsi="Calibri"/>
            <w:b w:val="0"/>
            <w:bCs w:val="0"/>
            <w:sz w:val="22"/>
            <w:szCs w:val="22"/>
          </w:rPr>
          <w:tab/>
        </w:r>
        <w:r w:rsidRPr="009C588D" w:rsidDel="005A6B63">
          <w:rPr>
            <w:rStyle w:val="Hyperlink"/>
          </w:rPr>
          <w:delText>Clarifications</w:delText>
        </w:r>
        <w:r w:rsidDel="005A6B63">
          <w:rPr>
            <w:webHidden/>
          </w:rPr>
          <w:tab/>
          <w:delText>80</w:delText>
        </w:r>
      </w:del>
    </w:p>
    <w:p w14:paraId="0B1903BA" w14:textId="77777777" w:rsidR="00FC4F39" w:rsidRPr="00F74920" w:rsidDel="005A6B63" w:rsidRDefault="00FC4F39">
      <w:pPr>
        <w:pStyle w:val="TOC2"/>
        <w:rPr>
          <w:del w:id="3411" w:author="John Clevenger" w:date="2023-11-18T14:49:00Z"/>
          <w:rFonts w:ascii="Calibri" w:hAnsi="Calibri"/>
          <w:b w:val="0"/>
          <w:bCs w:val="0"/>
          <w:sz w:val="22"/>
          <w:szCs w:val="22"/>
        </w:rPr>
      </w:pPr>
      <w:del w:id="3412" w:author="John Clevenger" w:date="2023-11-18T14:49:00Z">
        <w:r w:rsidRPr="009C588D" w:rsidDel="005A6B63">
          <w:rPr>
            <w:rStyle w:val="Hyperlink"/>
          </w:rPr>
          <w:delText>9.6</w:delText>
        </w:r>
        <w:r w:rsidRPr="00F74920" w:rsidDel="005A6B63">
          <w:rPr>
            <w:rFonts w:ascii="Calibri" w:hAnsi="Calibri"/>
            <w:b w:val="0"/>
            <w:bCs w:val="0"/>
            <w:sz w:val="22"/>
            <w:szCs w:val="22"/>
          </w:rPr>
          <w:tab/>
        </w:r>
        <w:r w:rsidRPr="009C588D" w:rsidDel="005A6B63">
          <w:rPr>
            <w:rStyle w:val="Hyperlink"/>
          </w:rPr>
          <w:delText>Reports</w:delText>
        </w:r>
        <w:r w:rsidDel="005A6B63">
          <w:rPr>
            <w:webHidden/>
          </w:rPr>
          <w:tab/>
          <w:delText>81</w:delText>
        </w:r>
      </w:del>
    </w:p>
    <w:p w14:paraId="59B0A2DA" w14:textId="77777777" w:rsidR="00FC4F39" w:rsidRPr="00F74920" w:rsidDel="005A6B63" w:rsidRDefault="00FC4F39">
      <w:pPr>
        <w:pStyle w:val="TOC3"/>
        <w:rPr>
          <w:del w:id="3413" w:author="John Clevenger" w:date="2023-11-18T14:49:00Z"/>
          <w:rFonts w:ascii="Calibri" w:hAnsi="Calibri"/>
          <w:sz w:val="22"/>
          <w:szCs w:val="22"/>
        </w:rPr>
      </w:pPr>
      <w:del w:id="3414" w:author="John Clevenger" w:date="2023-11-18T14:49:00Z">
        <w:r w:rsidRPr="009C588D" w:rsidDel="005A6B63">
          <w:rPr>
            <w:rStyle w:val="Hyperlink"/>
          </w:rPr>
          <w:delText>9.6.1</w:delText>
        </w:r>
        <w:r w:rsidRPr="00F74920" w:rsidDel="005A6B63">
          <w:rPr>
            <w:rFonts w:ascii="Calibri" w:hAnsi="Calibri"/>
            <w:sz w:val="22"/>
            <w:szCs w:val="22"/>
          </w:rPr>
          <w:tab/>
        </w:r>
        <w:r w:rsidRPr="009C588D" w:rsidDel="005A6B63">
          <w:rPr>
            <w:rStyle w:val="Hyperlink"/>
          </w:rPr>
          <w:delText>Automatic Generation of Reports at End of Contest</w:delText>
        </w:r>
        <w:r w:rsidDel="005A6B63">
          <w:rPr>
            <w:webHidden/>
          </w:rPr>
          <w:tab/>
          <w:delText>82</w:delText>
        </w:r>
      </w:del>
    </w:p>
    <w:p w14:paraId="68646C72" w14:textId="77777777" w:rsidR="00FC4F39" w:rsidRPr="00F74920" w:rsidDel="005A6B63" w:rsidRDefault="00FC4F39">
      <w:pPr>
        <w:pStyle w:val="TOC2"/>
        <w:rPr>
          <w:del w:id="3415" w:author="John Clevenger" w:date="2023-11-18T14:49:00Z"/>
          <w:rFonts w:ascii="Calibri" w:hAnsi="Calibri"/>
          <w:b w:val="0"/>
          <w:bCs w:val="0"/>
          <w:sz w:val="22"/>
          <w:szCs w:val="22"/>
        </w:rPr>
      </w:pPr>
      <w:del w:id="3416" w:author="John Clevenger" w:date="2023-11-18T14:49:00Z">
        <w:r w:rsidRPr="009C588D" w:rsidDel="005A6B63">
          <w:rPr>
            <w:rStyle w:val="Hyperlink"/>
          </w:rPr>
          <w:delText>9.7</w:delText>
        </w:r>
        <w:r w:rsidRPr="00F74920" w:rsidDel="005A6B63">
          <w:rPr>
            <w:rFonts w:ascii="Calibri" w:hAnsi="Calibri"/>
            <w:b w:val="0"/>
            <w:bCs w:val="0"/>
            <w:sz w:val="22"/>
            <w:szCs w:val="22"/>
          </w:rPr>
          <w:tab/>
        </w:r>
        <w:r w:rsidRPr="009C588D" w:rsidDel="005A6B63">
          <w:rPr>
            <w:rStyle w:val="Hyperlink"/>
          </w:rPr>
          <w:delText>Event Feed</w:delText>
        </w:r>
        <w:r w:rsidDel="005A6B63">
          <w:rPr>
            <w:webHidden/>
          </w:rPr>
          <w:tab/>
          <w:delText>83</w:delText>
        </w:r>
      </w:del>
    </w:p>
    <w:p w14:paraId="6FA136CA" w14:textId="77777777" w:rsidR="00FC4F39" w:rsidRPr="00F74920" w:rsidDel="005A6B63" w:rsidRDefault="00FC4F39">
      <w:pPr>
        <w:pStyle w:val="TOC2"/>
        <w:rPr>
          <w:del w:id="3417" w:author="John Clevenger" w:date="2023-11-18T14:49:00Z"/>
          <w:rFonts w:ascii="Calibri" w:hAnsi="Calibri"/>
          <w:b w:val="0"/>
          <w:bCs w:val="0"/>
          <w:sz w:val="22"/>
          <w:szCs w:val="22"/>
        </w:rPr>
      </w:pPr>
      <w:del w:id="3418" w:author="John Clevenger" w:date="2023-11-18T14:49:00Z">
        <w:r w:rsidRPr="009C588D" w:rsidDel="005A6B63">
          <w:rPr>
            <w:rStyle w:val="Hyperlink"/>
          </w:rPr>
          <w:delText>9.8</w:delText>
        </w:r>
        <w:r w:rsidRPr="00F74920" w:rsidDel="005A6B63">
          <w:rPr>
            <w:rFonts w:ascii="Calibri" w:hAnsi="Calibri"/>
            <w:b w:val="0"/>
            <w:bCs w:val="0"/>
            <w:sz w:val="22"/>
            <w:szCs w:val="22"/>
          </w:rPr>
          <w:tab/>
        </w:r>
        <w:r w:rsidRPr="009C588D" w:rsidDel="005A6B63">
          <w:rPr>
            <w:rStyle w:val="Hyperlink"/>
          </w:rPr>
          <w:delText>Web Services</w:delText>
        </w:r>
        <w:r w:rsidDel="005A6B63">
          <w:rPr>
            <w:webHidden/>
          </w:rPr>
          <w:tab/>
          <w:delText>83</w:delText>
        </w:r>
      </w:del>
    </w:p>
    <w:p w14:paraId="16BFDA5F" w14:textId="77777777" w:rsidR="00FC4F39" w:rsidRPr="00F74920" w:rsidDel="005A6B63" w:rsidRDefault="00FC4F39" w:rsidP="008B4237">
      <w:pPr>
        <w:pStyle w:val="TOC1"/>
        <w:rPr>
          <w:del w:id="3419" w:author="John Clevenger" w:date="2023-11-18T14:49:00Z"/>
          <w:rFonts w:ascii="Calibri" w:hAnsi="Calibri"/>
          <w:sz w:val="22"/>
          <w:szCs w:val="22"/>
        </w:rPr>
      </w:pPr>
      <w:del w:id="3420" w:author="John Clevenger" w:date="2023-11-18T14:49:00Z">
        <w:r w:rsidRPr="009C588D" w:rsidDel="005A6B63">
          <w:rPr>
            <w:rStyle w:val="Hyperlink"/>
          </w:rPr>
          <w:delText>10</w:delText>
        </w:r>
        <w:r w:rsidRPr="00F74920" w:rsidDel="005A6B63">
          <w:rPr>
            <w:rFonts w:ascii="Calibri" w:hAnsi="Calibri"/>
            <w:sz w:val="22"/>
            <w:szCs w:val="22"/>
          </w:rPr>
          <w:tab/>
        </w:r>
        <w:r w:rsidRPr="009C588D" w:rsidDel="005A6B63">
          <w:rPr>
            <w:rStyle w:val="Hyperlink"/>
          </w:rPr>
          <w:delText>The PC</w:delText>
        </w:r>
        <w:r w:rsidRPr="009C588D" w:rsidDel="005A6B63">
          <w:rPr>
            <w:rStyle w:val="Hyperlink"/>
            <w:vertAlign w:val="superscript"/>
          </w:rPr>
          <w:delText>2</w:delText>
        </w:r>
        <w:r w:rsidRPr="009C588D" w:rsidDel="005A6B63">
          <w:rPr>
            <w:rStyle w:val="Hyperlink"/>
          </w:rPr>
          <w:delText xml:space="preserve"> Scoreboard</w:delText>
        </w:r>
        <w:r w:rsidDel="005A6B63">
          <w:rPr>
            <w:webHidden/>
          </w:rPr>
          <w:tab/>
          <w:delText>84</w:delText>
        </w:r>
      </w:del>
    </w:p>
    <w:p w14:paraId="59293312" w14:textId="77777777" w:rsidR="00FC4F39" w:rsidRPr="00F74920" w:rsidDel="005A6B63" w:rsidRDefault="00FC4F39">
      <w:pPr>
        <w:pStyle w:val="TOC2"/>
        <w:rPr>
          <w:del w:id="3421" w:author="John Clevenger" w:date="2023-11-18T14:49:00Z"/>
          <w:rFonts w:ascii="Calibri" w:hAnsi="Calibri"/>
          <w:b w:val="0"/>
          <w:bCs w:val="0"/>
          <w:sz w:val="22"/>
          <w:szCs w:val="22"/>
        </w:rPr>
      </w:pPr>
      <w:del w:id="3422" w:author="John Clevenger" w:date="2023-11-18T14:49:00Z">
        <w:r w:rsidRPr="009C588D" w:rsidDel="005A6B63">
          <w:rPr>
            <w:rStyle w:val="Hyperlink"/>
          </w:rPr>
          <w:delText>10.1</w:delText>
        </w:r>
        <w:r w:rsidRPr="00F74920" w:rsidDel="005A6B63">
          <w:rPr>
            <w:rFonts w:ascii="Calibri" w:hAnsi="Calibri"/>
            <w:b w:val="0"/>
            <w:bCs w:val="0"/>
            <w:sz w:val="22"/>
            <w:szCs w:val="22"/>
          </w:rPr>
          <w:tab/>
        </w:r>
        <w:r w:rsidRPr="009C588D" w:rsidDel="005A6B63">
          <w:rPr>
            <w:rStyle w:val="Hyperlink"/>
          </w:rPr>
          <w:delText>Overview</w:delText>
        </w:r>
        <w:r w:rsidDel="005A6B63">
          <w:rPr>
            <w:webHidden/>
          </w:rPr>
          <w:tab/>
          <w:delText>84</w:delText>
        </w:r>
      </w:del>
    </w:p>
    <w:p w14:paraId="1C991B19" w14:textId="77777777" w:rsidR="00FC4F39" w:rsidRPr="00F74920" w:rsidDel="005A6B63" w:rsidRDefault="00FC4F39">
      <w:pPr>
        <w:pStyle w:val="TOC2"/>
        <w:rPr>
          <w:del w:id="3423" w:author="John Clevenger" w:date="2023-11-18T14:49:00Z"/>
          <w:rFonts w:ascii="Calibri" w:hAnsi="Calibri"/>
          <w:b w:val="0"/>
          <w:bCs w:val="0"/>
          <w:sz w:val="22"/>
          <w:szCs w:val="22"/>
        </w:rPr>
      </w:pPr>
      <w:del w:id="3424" w:author="John Clevenger" w:date="2023-11-18T14:49:00Z">
        <w:r w:rsidRPr="009C588D" w:rsidDel="005A6B63">
          <w:rPr>
            <w:rStyle w:val="Hyperlink"/>
          </w:rPr>
          <w:delText>10.2</w:delText>
        </w:r>
        <w:r w:rsidRPr="00F74920" w:rsidDel="005A6B63">
          <w:rPr>
            <w:rFonts w:ascii="Calibri" w:hAnsi="Calibri"/>
            <w:b w:val="0"/>
            <w:bCs w:val="0"/>
            <w:sz w:val="22"/>
            <w:szCs w:val="22"/>
          </w:rPr>
          <w:tab/>
        </w:r>
        <w:r w:rsidRPr="009C588D" w:rsidDel="005A6B63">
          <w:rPr>
            <w:rStyle w:val="Hyperlink"/>
          </w:rPr>
          <w:delText>Scoring Algorithm</w:delText>
        </w:r>
        <w:r w:rsidDel="005A6B63">
          <w:rPr>
            <w:webHidden/>
          </w:rPr>
          <w:tab/>
          <w:delText>84</w:delText>
        </w:r>
      </w:del>
    </w:p>
    <w:p w14:paraId="38B15497" w14:textId="77777777" w:rsidR="00FC4F39" w:rsidRPr="00F74920" w:rsidDel="005A6B63" w:rsidRDefault="00FC4F39">
      <w:pPr>
        <w:pStyle w:val="TOC2"/>
        <w:rPr>
          <w:del w:id="3425" w:author="John Clevenger" w:date="2023-11-18T14:49:00Z"/>
          <w:rFonts w:ascii="Calibri" w:hAnsi="Calibri"/>
          <w:b w:val="0"/>
          <w:bCs w:val="0"/>
          <w:sz w:val="22"/>
          <w:szCs w:val="22"/>
        </w:rPr>
      </w:pPr>
      <w:del w:id="3426" w:author="John Clevenger" w:date="2023-11-18T14:49:00Z">
        <w:r w:rsidRPr="009C588D" w:rsidDel="005A6B63">
          <w:rPr>
            <w:rStyle w:val="Hyperlink"/>
          </w:rPr>
          <w:delText>10.3</w:delText>
        </w:r>
        <w:r w:rsidRPr="00F74920" w:rsidDel="005A6B63">
          <w:rPr>
            <w:rFonts w:ascii="Calibri" w:hAnsi="Calibri"/>
            <w:b w:val="0"/>
            <w:bCs w:val="0"/>
            <w:sz w:val="22"/>
            <w:szCs w:val="22"/>
          </w:rPr>
          <w:tab/>
        </w:r>
        <w:r w:rsidRPr="009C588D" w:rsidDel="005A6B63">
          <w:rPr>
            <w:rStyle w:val="Hyperlink"/>
          </w:rPr>
          <w:delText>Configuring Scoring Properties</w:delText>
        </w:r>
        <w:r w:rsidDel="005A6B63">
          <w:rPr>
            <w:webHidden/>
          </w:rPr>
          <w:tab/>
          <w:delText>85</w:delText>
        </w:r>
      </w:del>
    </w:p>
    <w:p w14:paraId="0606FBC7" w14:textId="77777777" w:rsidR="00FC4F39" w:rsidRPr="00F74920" w:rsidDel="005A6B63" w:rsidRDefault="00FC4F39">
      <w:pPr>
        <w:pStyle w:val="TOC2"/>
        <w:rPr>
          <w:del w:id="3427" w:author="John Clevenger" w:date="2023-11-18T14:49:00Z"/>
          <w:rFonts w:ascii="Calibri" w:hAnsi="Calibri"/>
          <w:b w:val="0"/>
          <w:bCs w:val="0"/>
          <w:sz w:val="22"/>
          <w:szCs w:val="22"/>
        </w:rPr>
      </w:pPr>
      <w:del w:id="3428" w:author="John Clevenger" w:date="2023-11-18T14:49:00Z">
        <w:r w:rsidRPr="009C588D" w:rsidDel="005A6B63">
          <w:rPr>
            <w:rStyle w:val="Hyperlink"/>
          </w:rPr>
          <w:delText>10.4</w:delText>
        </w:r>
        <w:r w:rsidRPr="00F74920" w:rsidDel="005A6B63">
          <w:rPr>
            <w:rFonts w:ascii="Calibri" w:hAnsi="Calibri"/>
            <w:b w:val="0"/>
            <w:bCs w:val="0"/>
            <w:sz w:val="22"/>
            <w:szCs w:val="22"/>
          </w:rPr>
          <w:tab/>
        </w:r>
        <w:r w:rsidRPr="009C588D" w:rsidDel="005A6B63">
          <w:rPr>
            <w:rStyle w:val="Hyperlink"/>
          </w:rPr>
          <w:delText>Starting the Scoreboard</w:delText>
        </w:r>
        <w:r w:rsidDel="005A6B63">
          <w:rPr>
            <w:webHidden/>
          </w:rPr>
          <w:tab/>
          <w:delText>86</w:delText>
        </w:r>
      </w:del>
    </w:p>
    <w:p w14:paraId="54F5A961" w14:textId="77777777" w:rsidR="00FC4F39" w:rsidRPr="00F74920" w:rsidDel="005A6B63" w:rsidRDefault="00FC4F39">
      <w:pPr>
        <w:pStyle w:val="TOC2"/>
        <w:rPr>
          <w:del w:id="3429" w:author="John Clevenger" w:date="2023-11-18T14:49:00Z"/>
          <w:rFonts w:ascii="Calibri" w:hAnsi="Calibri"/>
          <w:b w:val="0"/>
          <w:bCs w:val="0"/>
          <w:sz w:val="22"/>
          <w:szCs w:val="22"/>
        </w:rPr>
      </w:pPr>
      <w:del w:id="3430" w:author="John Clevenger" w:date="2023-11-18T14:49:00Z">
        <w:r w:rsidRPr="009C588D" w:rsidDel="005A6B63">
          <w:rPr>
            <w:rStyle w:val="Hyperlink"/>
          </w:rPr>
          <w:delText>10.5</w:delText>
        </w:r>
        <w:r w:rsidRPr="00F74920" w:rsidDel="005A6B63">
          <w:rPr>
            <w:rFonts w:ascii="Calibri" w:hAnsi="Calibri"/>
            <w:b w:val="0"/>
            <w:bCs w:val="0"/>
            <w:sz w:val="22"/>
            <w:szCs w:val="22"/>
          </w:rPr>
          <w:tab/>
        </w:r>
        <w:r w:rsidRPr="009C588D" w:rsidDel="005A6B63">
          <w:rPr>
            <w:rStyle w:val="Hyperlink"/>
          </w:rPr>
          <w:delText>Scoreboard Updates</w:delText>
        </w:r>
        <w:r w:rsidDel="005A6B63">
          <w:rPr>
            <w:webHidden/>
          </w:rPr>
          <w:tab/>
          <w:delText>88</w:delText>
        </w:r>
      </w:del>
    </w:p>
    <w:p w14:paraId="6F6FCEE5" w14:textId="77777777" w:rsidR="00FC4F39" w:rsidRPr="00F74920" w:rsidDel="005A6B63" w:rsidRDefault="00FC4F39">
      <w:pPr>
        <w:pStyle w:val="TOC2"/>
        <w:rPr>
          <w:del w:id="3431" w:author="John Clevenger" w:date="2023-11-18T14:49:00Z"/>
          <w:rFonts w:ascii="Calibri" w:hAnsi="Calibri"/>
          <w:b w:val="0"/>
          <w:bCs w:val="0"/>
          <w:sz w:val="22"/>
          <w:szCs w:val="22"/>
        </w:rPr>
      </w:pPr>
      <w:del w:id="3432" w:author="John Clevenger" w:date="2023-11-18T14:49:00Z">
        <w:r w:rsidRPr="009C588D" w:rsidDel="005A6B63">
          <w:rPr>
            <w:rStyle w:val="Hyperlink"/>
          </w:rPr>
          <w:delText>10.6</w:delText>
        </w:r>
        <w:r w:rsidRPr="00F74920" w:rsidDel="005A6B63">
          <w:rPr>
            <w:rFonts w:ascii="Calibri" w:hAnsi="Calibri"/>
            <w:b w:val="0"/>
            <w:bCs w:val="0"/>
            <w:sz w:val="22"/>
            <w:szCs w:val="22"/>
          </w:rPr>
          <w:tab/>
        </w:r>
        <w:r w:rsidRPr="009C588D" w:rsidDel="005A6B63">
          <w:rPr>
            <w:rStyle w:val="Hyperlink"/>
          </w:rPr>
          <w:delText>Scoreboard  HTML  Files</w:delText>
        </w:r>
        <w:r w:rsidDel="005A6B63">
          <w:rPr>
            <w:webHidden/>
          </w:rPr>
          <w:tab/>
          <w:delText>88</w:delText>
        </w:r>
      </w:del>
    </w:p>
    <w:p w14:paraId="2F610D2C" w14:textId="77777777" w:rsidR="00FC4F39" w:rsidRPr="00F74920" w:rsidDel="005A6B63" w:rsidRDefault="00FC4F39">
      <w:pPr>
        <w:pStyle w:val="TOC2"/>
        <w:rPr>
          <w:del w:id="3433" w:author="John Clevenger" w:date="2023-11-18T14:49:00Z"/>
          <w:rFonts w:ascii="Calibri" w:hAnsi="Calibri"/>
          <w:b w:val="0"/>
          <w:bCs w:val="0"/>
          <w:sz w:val="22"/>
          <w:szCs w:val="22"/>
        </w:rPr>
      </w:pPr>
      <w:del w:id="3434" w:author="John Clevenger" w:date="2023-11-18T14:49:00Z">
        <w:r w:rsidRPr="009C588D" w:rsidDel="005A6B63">
          <w:rPr>
            <w:rStyle w:val="Hyperlink"/>
          </w:rPr>
          <w:delText>10.7</w:delText>
        </w:r>
        <w:r w:rsidRPr="00F74920" w:rsidDel="005A6B63">
          <w:rPr>
            <w:rFonts w:ascii="Calibri" w:hAnsi="Calibri"/>
            <w:b w:val="0"/>
            <w:bCs w:val="0"/>
            <w:sz w:val="22"/>
            <w:szCs w:val="22"/>
          </w:rPr>
          <w:tab/>
        </w:r>
        <w:r w:rsidRPr="009C588D" w:rsidDel="005A6B63">
          <w:rPr>
            <w:rStyle w:val="Hyperlink"/>
          </w:rPr>
          <w:delText>Scoring Groups</w:delText>
        </w:r>
        <w:r w:rsidDel="005A6B63">
          <w:rPr>
            <w:webHidden/>
          </w:rPr>
          <w:tab/>
          <w:delText>90</w:delText>
        </w:r>
      </w:del>
    </w:p>
    <w:p w14:paraId="39430CB4" w14:textId="77777777" w:rsidR="00FC4F39" w:rsidRPr="00F74920" w:rsidDel="005A6B63" w:rsidRDefault="00FC4F39">
      <w:pPr>
        <w:pStyle w:val="TOC2"/>
        <w:rPr>
          <w:del w:id="3435" w:author="John Clevenger" w:date="2023-11-18T14:49:00Z"/>
          <w:rFonts w:ascii="Calibri" w:hAnsi="Calibri"/>
          <w:b w:val="0"/>
          <w:bCs w:val="0"/>
          <w:sz w:val="22"/>
          <w:szCs w:val="22"/>
        </w:rPr>
      </w:pPr>
      <w:del w:id="3436" w:author="John Clevenger" w:date="2023-11-18T14:49:00Z">
        <w:r w:rsidRPr="009C588D" w:rsidDel="005A6B63">
          <w:rPr>
            <w:rStyle w:val="Hyperlink"/>
          </w:rPr>
          <w:delText>10.8</w:delText>
        </w:r>
        <w:r w:rsidRPr="00F74920" w:rsidDel="005A6B63">
          <w:rPr>
            <w:rFonts w:ascii="Calibri" w:hAnsi="Calibri"/>
            <w:b w:val="0"/>
            <w:bCs w:val="0"/>
            <w:sz w:val="22"/>
            <w:szCs w:val="22"/>
          </w:rPr>
          <w:tab/>
        </w:r>
        <w:r w:rsidRPr="009C588D" w:rsidDel="005A6B63">
          <w:rPr>
            <w:rStyle w:val="Hyperlink"/>
          </w:rPr>
          <w:delText>Managing HTML File Generation</w:delText>
        </w:r>
        <w:r w:rsidDel="005A6B63">
          <w:rPr>
            <w:webHidden/>
          </w:rPr>
          <w:tab/>
          <w:delText>91</w:delText>
        </w:r>
      </w:del>
    </w:p>
    <w:p w14:paraId="5C4B2650" w14:textId="77777777" w:rsidR="00FC4F39" w:rsidRPr="00F74920" w:rsidDel="005A6B63" w:rsidRDefault="00FC4F39">
      <w:pPr>
        <w:pStyle w:val="TOC2"/>
        <w:rPr>
          <w:del w:id="3437" w:author="John Clevenger" w:date="2023-11-18T14:49:00Z"/>
          <w:rFonts w:ascii="Calibri" w:hAnsi="Calibri"/>
          <w:b w:val="0"/>
          <w:bCs w:val="0"/>
          <w:sz w:val="22"/>
          <w:szCs w:val="22"/>
        </w:rPr>
      </w:pPr>
      <w:del w:id="3438" w:author="John Clevenger" w:date="2023-11-18T14:49:00Z">
        <w:r w:rsidRPr="009C588D" w:rsidDel="005A6B63">
          <w:rPr>
            <w:rStyle w:val="Hyperlink"/>
          </w:rPr>
          <w:delText>10.9</w:delText>
        </w:r>
        <w:r w:rsidRPr="00F74920" w:rsidDel="005A6B63">
          <w:rPr>
            <w:rFonts w:ascii="Calibri" w:hAnsi="Calibri"/>
            <w:b w:val="0"/>
            <w:bCs w:val="0"/>
            <w:sz w:val="22"/>
            <w:szCs w:val="22"/>
          </w:rPr>
          <w:tab/>
        </w:r>
        <w:r w:rsidRPr="009C588D" w:rsidDel="005A6B63">
          <w:rPr>
            <w:rStyle w:val="Hyperlink"/>
          </w:rPr>
          <w:delText>No-GUI Mode</w:delText>
        </w:r>
        <w:r w:rsidDel="005A6B63">
          <w:rPr>
            <w:webHidden/>
          </w:rPr>
          <w:tab/>
          <w:delText>93</w:delText>
        </w:r>
      </w:del>
    </w:p>
    <w:p w14:paraId="4A09AB7F" w14:textId="77777777" w:rsidR="00FC4F39" w:rsidRPr="00F74920" w:rsidDel="005A6B63" w:rsidRDefault="00FC4F39" w:rsidP="008B4237">
      <w:pPr>
        <w:pStyle w:val="TOC1"/>
        <w:rPr>
          <w:del w:id="3439" w:author="John Clevenger" w:date="2023-11-18T14:49:00Z"/>
          <w:rFonts w:ascii="Calibri" w:hAnsi="Calibri"/>
          <w:sz w:val="22"/>
          <w:szCs w:val="22"/>
        </w:rPr>
      </w:pPr>
      <w:del w:id="3440" w:author="John Clevenger" w:date="2023-11-18T14:49:00Z">
        <w:r w:rsidRPr="009C588D" w:rsidDel="005A6B63">
          <w:rPr>
            <w:rStyle w:val="Hyperlink"/>
          </w:rPr>
          <w:delText>11</w:delText>
        </w:r>
        <w:r w:rsidRPr="00F74920" w:rsidDel="005A6B63">
          <w:rPr>
            <w:rFonts w:ascii="Calibri" w:hAnsi="Calibri"/>
            <w:sz w:val="22"/>
            <w:szCs w:val="22"/>
          </w:rPr>
          <w:tab/>
        </w:r>
        <w:r w:rsidRPr="009C588D" w:rsidDel="005A6B63">
          <w:rPr>
            <w:rStyle w:val="Hyperlink"/>
          </w:rPr>
          <w:delText>Finishing the Contest</w:delText>
        </w:r>
        <w:r w:rsidDel="005A6B63">
          <w:rPr>
            <w:webHidden/>
          </w:rPr>
          <w:tab/>
          <w:delText>94</w:delText>
        </w:r>
      </w:del>
    </w:p>
    <w:p w14:paraId="7004F835" w14:textId="77777777" w:rsidR="00FC4F39" w:rsidRPr="00F74920" w:rsidDel="005A6B63" w:rsidRDefault="00FC4F39">
      <w:pPr>
        <w:pStyle w:val="TOC2"/>
        <w:rPr>
          <w:del w:id="3441" w:author="John Clevenger" w:date="2023-11-18T14:49:00Z"/>
          <w:rFonts w:ascii="Calibri" w:hAnsi="Calibri"/>
          <w:b w:val="0"/>
          <w:bCs w:val="0"/>
          <w:sz w:val="22"/>
          <w:szCs w:val="22"/>
        </w:rPr>
      </w:pPr>
      <w:del w:id="3442" w:author="John Clevenger" w:date="2023-11-18T14:49:00Z">
        <w:r w:rsidRPr="009C588D" w:rsidDel="005A6B63">
          <w:rPr>
            <w:rStyle w:val="Hyperlink"/>
          </w:rPr>
          <w:delText>11.1</w:delText>
        </w:r>
        <w:r w:rsidRPr="00F74920" w:rsidDel="005A6B63">
          <w:rPr>
            <w:rFonts w:ascii="Calibri" w:hAnsi="Calibri"/>
            <w:b w:val="0"/>
            <w:bCs w:val="0"/>
            <w:sz w:val="22"/>
            <w:szCs w:val="22"/>
          </w:rPr>
          <w:tab/>
        </w:r>
        <w:r w:rsidRPr="009C588D" w:rsidDel="005A6B63">
          <w:rPr>
            <w:rStyle w:val="Hyperlink"/>
          </w:rPr>
          <w:delText>Finalizing</w:delText>
        </w:r>
        <w:r w:rsidDel="005A6B63">
          <w:rPr>
            <w:webHidden/>
          </w:rPr>
          <w:tab/>
          <w:delText>94</w:delText>
        </w:r>
      </w:del>
    </w:p>
    <w:p w14:paraId="09B2F7A0" w14:textId="77777777" w:rsidR="00FC4F39" w:rsidRPr="00F74920" w:rsidDel="005A6B63" w:rsidRDefault="00FC4F39">
      <w:pPr>
        <w:pStyle w:val="TOC2"/>
        <w:rPr>
          <w:del w:id="3443" w:author="John Clevenger" w:date="2023-11-18T14:49:00Z"/>
          <w:rFonts w:ascii="Calibri" w:hAnsi="Calibri"/>
          <w:b w:val="0"/>
          <w:bCs w:val="0"/>
          <w:sz w:val="22"/>
          <w:szCs w:val="22"/>
        </w:rPr>
      </w:pPr>
      <w:del w:id="3444" w:author="John Clevenger" w:date="2023-11-18T14:49:00Z">
        <w:r w:rsidRPr="009C588D" w:rsidDel="005A6B63">
          <w:rPr>
            <w:rStyle w:val="Hyperlink"/>
          </w:rPr>
          <w:delText>11.2</w:delText>
        </w:r>
        <w:r w:rsidRPr="00F74920" w:rsidDel="005A6B63">
          <w:rPr>
            <w:rFonts w:ascii="Calibri" w:hAnsi="Calibri"/>
            <w:b w:val="0"/>
            <w:bCs w:val="0"/>
            <w:sz w:val="22"/>
            <w:szCs w:val="22"/>
          </w:rPr>
          <w:tab/>
        </w:r>
        <w:r w:rsidRPr="009C588D" w:rsidDel="005A6B63">
          <w:rPr>
            <w:rStyle w:val="Hyperlink"/>
          </w:rPr>
          <w:delText>Exporting Contest Results</w:delText>
        </w:r>
        <w:r w:rsidDel="005A6B63">
          <w:rPr>
            <w:webHidden/>
          </w:rPr>
          <w:tab/>
          <w:delText>95</w:delText>
        </w:r>
      </w:del>
    </w:p>
    <w:p w14:paraId="31D27E08" w14:textId="77777777" w:rsidR="00FC4F39" w:rsidRPr="00F74920" w:rsidDel="005A6B63" w:rsidRDefault="00FC4F39">
      <w:pPr>
        <w:pStyle w:val="TOC3"/>
        <w:rPr>
          <w:del w:id="3445" w:author="John Clevenger" w:date="2023-11-18T14:49:00Z"/>
          <w:rFonts w:ascii="Calibri" w:hAnsi="Calibri"/>
          <w:sz w:val="22"/>
          <w:szCs w:val="22"/>
        </w:rPr>
      </w:pPr>
      <w:del w:id="3446" w:author="John Clevenger" w:date="2023-11-18T14:49:00Z">
        <w:r w:rsidRPr="009C588D" w:rsidDel="005A6B63">
          <w:rPr>
            <w:rStyle w:val="Hyperlink"/>
          </w:rPr>
          <w:delText>11.2.1</w:delText>
        </w:r>
        <w:r w:rsidRPr="00F74920" w:rsidDel="005A6B63">
          <w:rPr>
            <w:rFonts w:ascii="Calibri" w:hAnsi="Calibri"/>
            <w:sz w:val="22"/>
            <w:szCs w:val="22"/>
          </w:rPr>
          <w:tab/>
        </w:r>
        <w:r w:rsidRPr="009C588D" w:rsidDel="005A6B63">
          <w:rPr>
            <w:rStyle w:val="Hyperlink"/>
          </w:rPr>
          <w:delText xml:space="preserve">Generating a </w:delText>
        </w:r>
        <w:r w:rsidRPr="009C588D" w:rsidDel="005A6B63">
          <w:rPr>
            <w:rStyle w:val="Hyperlink"/>
            <w:i/>
          </w:rPr>
          <w:delText>results.tsv</w:delText>
        </w:r>
        <w:r w:rsidRPr="009C588D" w:rsidDel="005A6B63">
          <w:rPr>
            <w:rStyle w:val="Hyperlink"/>
          </w:rPr>
          <w:delText xml:space="preserve"> export file</w:delText>
        </w:r>
        <w:r w:rsidDel="005A6B63">
          <w:rPr>
            <w:webHidden/>
          </w:rPr>
          <w:tab/>
          <w:delText>95</w:delText>
        </w:r>
      </w:del>
    </w:p>
    <w:p w14:paraId="7339C8A1" w14:textId="77777777" w:rsidR="00FC4F39" w:rsidRPr="00F74920" w:rsidDel="005A6B63" w:rsidRDefault="00FC4F39">
      <w:pPr>
        <w:pStyle w:val="TOC3"/>
        <w:rPr>
          <w:del w:id="3447" w:author="John Clevenger" w:date="2023-11-18T14:49:00Z"/>
          <w:rFonts w:ascii="Calibri" w:hAnsi="Calibri"/>
          <w:sz w:val="22"/>
          <w:szCs w:val="22"/>
        </w:rPr>
      </w:pPr>
      <w:del w:id="3448" w:author="John Clevenger" w:date="2023-11-18T14:49:00Z">
        <w:r w:rsidRPr="009C588D" w:rsidDel="005A6B63">
          <w:rPr>
            <w:rStyle w:val="Hyperlink"/>
          </w:rPr>
          <w:delText>11.2.2</w:delText>
        </w:r>
        <w:r w:rsidRPr="00F74920" w:rsidDel="005A6B63">
          <w:rPr>
            <w:rFonts w:ascii="Calibri" w:hAnsi="Calibri"/>
            <w:sz w:val="22"/>
            <w:szCs w:val="22"/>
          </w:rPr>
          <w:tab/>
        </w:r>
        <w:r w:rsidRPr="009C588D" w:rsidDel="005A6B63">
          <w:rPr>
            <w:rStyle w:val="Hyperlink"/>
          </w:rPr>
          <w:delText xml:space="preserve">Generating a </w:delText>
        </w:r>
        <w:r w:rsidRPr="009C588D" w:rsidDel="005A6B63">
          <w:rPr>
            <w:rStyle w:val="Hyperlink"/>
            <w:i/>
          </w:rPr>
          <w:delText xml:space="preserve">pc2export.dat </w:delText>
        </w:r>
        <w:r w:rsidRPr="009C588D" w:rsidDel="005A6B63">
          <w:rPr>
            <w:rStyle w:val="Hyperlink"/>
          </w:rPr>
          <w:delText>export file</w:delText>
        </w:r>
        <w:r w:rsidDel="005A6B63">
          <w:rPr>
            <w:webHidden/>
          </w:rPr>
          <w:tab/>
          <w:delText>95</w:delText>
        </w:r>
      </w:del>
    </w:p>
    <w:p w14:paraId="0AD2AC85" w14:textId="77777777" w:rsidR="00FC4F39" w:rsidRPr="00F74920" w:rsidDel="005A6B63" w:rsidRDefault="00FC4F39">
      <w:pPr>
        <w:pStyle w:val="TOC2"/>
        <w:rPr>
          <w:del w:id="3449" w:author="John Clevenger" w:date="2023-11-18T14:49:00Z"/>
          <w:rFonts w:ascii="Calibri" w:hAnsi="Calibri"/>
          <w:b w:val="0"/>
          <w:bCs w:val="0"/>
          <w:sz w:val="22"/>
          <w:szCs w:val="22"/>
        </w:rPr>
      </w:pPr>
      <w:del w:id="3450" w:author="John Clevenger" w:date="2023-11-18T14:49:00Z">
        <w:r w:rsidRPr="009C588D" w:rsidDel="005A6B63">
          <w:rPr>
            <w:rStyle w:val="Hyperlink"/>
          </w:rPr>
          <w:delText>11.3</w:delText>
        </w:r>
        <w:r w:rsidRPr="00F74920" w:rsidDel="005A6B63">
          <w:rPr>
            <w:rFonts w:ascii="Calibri" w:hAnsi="Calibri"/>
            <w:b w:val="0"/>
            <w:bCs w:val="0"/>
            <w:sz w:val="22"/>
            <w:szCs w:val="22"/>
          </w:rPr>
          <w:tab/>
        </w:r>
        <w:r w:rsidRPr="009C588D" w:rsidDel="005A6B63">
          <w:rPr>
            <w:rStyle w:val="Hyperlink"/>
          </w:rPr>
          <w:delText>Shutting Down</w:delText>
        </w:r>
        <w:r w:rsidDel="005A6B63">
          <w:rPr>
            <w:webHidden/>
          </w:rPr>
          <w:tab/>
          <w:delText>95</w:delText>
        </w:r>
      </w:del>
    </w:p>
    <w:p w14:paraId="4F3130AC" w14:textId="77777777" w:rsidR="00FC4F39" w:rsidRPr="00F74920" w:rsidDel="005A6B63" w:rsidRDefault="00FC4F39" w:rsidP="008B4237">
      <w:pPr>
        <w:pStyle w:val="TOC1"/>
        <w:rPr>
          <w:del w:id="3451" w:author="John Clevenger" w:date="2023-11-18T14:49:00Z"/>
          <w:rFonts w:ascii="Calibri" w:hAnsi="Calibri"/>
          <w:sz w:val="22"/>
          <w:szCs w:val="22"/>
        </w:rPr>
      </w:pPr>
      <w:del w:id="3452" w:author="John Clevenger" w:date="2023-11-18T14:49:00Z">
        <w:r w:rsidRPr="009C588D" w:rsidDel="005A6B63">
          <w:rPr>
            <w:rStyle w:val="Hyperlink"/>
          </w:rPr>
          <w:delText>Appendix A  –  pc2v9.ini Attributes</w:delText>
        </w:r>
        <w:r w:rsidDel="005A6B63">
          <w:rPr>
            <w:webHidden/>
          </w:rPr>
          <w:tab/>
          <w:delText>97</w:delText>
        </w:r>
      </w:del>
    </w:p>
    <w:p w14:paraId="2D2525D4" w14:textId="77777777" w:rsidR="00FC4F39" w:rsidRPr="00F74920" w:rsidDel="005A6B63" w:rsidRDefault="00FC4F39" w:rsidP="008B4237">
      <w:pPr>
        <w:pStyle w:val="TOC1"/>
        <w:rPr>
          <w:del w:id="3453" w:author="John Clevenger" w:date="2023-11-18T14:49:00Z"/>
          <w:rFonts w:ascii="Calibri" w:hAnsi="Calibri"/>
          <w:sz w:val="22"/>
          <w:szCs w:val="22"/>
        </w:rPr>
      </w:pPr>
      <w:del w:id="3454" w:author="John Clevenger" w:date="2023-11-18T14:49:00Z">
        <w:r w:rsidRPr="009C588D" w:rsidDel="005A6B63">
          <w:rPr>
            <w:rStyle w:val="Hyperlink"/>
          </w:rPr>
          <w:delText>Appendix B  –  Networking Constraints</w:delText>
        </w:r>
        <w:r w:rsidDel="005A6B63">
          <w:rPr>
            <w:webHidden/>
          </w:rPr>
          <w:tab/>
          <w:delText>99</w:delText>
        </w:r>
      </w:del>
    </w:p>
    <w:p w14:paraId="05290CB6" w14:textId="77777777" w:rsidR="00FC4F39" w:rsidRPr="00F74920" w:rsidDel="005A6B63" w:rsidRDefault="00FC4F39" w:rsidP="008B4237">
      <w:pPr>
        <w:pStyle w:val="TOC1"/>
        <w:rPr>
          <w:del w:id="3455" w:author="John Clevenger" w:date="2023-11-18T14:49:00Z"/>
          <w:rFonts w:ascii="Calibri" w:hAnsi="Calibri"/>
          <w:sz w:val="22"/>
          <w:szCs w:val="22"/>
        </w:rPr>
      </w:pPr>
      <w:del w:id="3456" w:author="John Clevenger" w:date="2023-11-18T14:49:00Z">
        <w:r w:rsidRPr="009C588D" w:rsidDel="005A6B63">
          <w:rPr>
            <w:rStyle w:val="Hyperlink"/>
          </w:rPr>
          <w:delText>Appendix C  –  PC</w:delText>
        </w:r>
        <w:r w:rsidRPr="009C588D" w:rsidDel="005A6B63">
          <w:rPr>
            <w:rStyle w:val="Hyperlink"/>
            <w:vertAlign w:val="superscript"/>
          </w:rPr>
          <w:delText>2</w:delText>
        </w:r>
        <w:r w:rsidRPr="009C588D" w:rsidDel="005A6B63">
          <w:rPr>
            <w:rStyle w:val="Hyperlink"/>
          </w:rPr>
          <w:delText xml:space="preserve"> Server Command Line Arguments</w:delText>
        </w:r>
        <w:r w:rsidDel="005A6B63">
          <w:rPr>
            <w:webHidden/>
          </w:rPr>
          <w:tab/>
          <w:delText>101</w:delText>
        </w:r>
      </w:del>
    </w:p>
    <w:p w14:paraId="12D95BAA" w14:textId="77777777" w:rsidR="00FC4F39" w:rsidRPr="00F74920" w:rsidDel="005A6B63" w:rsidRDefault="00FC4F39" w:rsidP="008B4237">
      <w:pPr>
        <w:pStyle w:val="TOC1"/>
        <w:rPr>
          <w:del w:id="3457" w:author="John Clevenger" w:date="2023-11-18T14:49:00Z"/>
          <w:rFonts w:ascii="Calibri" w:hAnsi="Calibri"/>
          <w:sz w:val="22"/>
          <w:szCs w:val="22"/>
        </w:rPr>
      </w:pPr>
      <w:del w:id="3458" w:author="John Clevenger" w:date="2023-11-18T14:49:00Z">
        <w:r w:rsidRPr="009C588D" w:rsidDel="005A6B63">
          <w:rPr>
            <w:rStyle w:val="Hyperlink"/>
          </w:rPr>
          <w:delText>Appendix D  –  ICPC Import/Export Interfaces</w:delText>
        </w:r>
        <w:r w:rsidDel="005A6B63">
          <w:rPr>
            <w:webHidden/>
          </w:rPr>
          <w:tab/>
          <w:delText>103</w:delText>
        </w:r>
      </w:del>
    </w:p>
    <w:p w14:paraId="379E4F6B" w14:textId="77777777" w:rsidR="00FC4F39" w:rsidRPr="00F74920" w:rsidDel="005A6B63" w:rsidRDefault="00FC4F39" w:rsidP="008B4237">
      <w:pPr>
        <w:pStyle w:val="TOC1"/>
        <w:rPr>
          <w:del w:id="3459" w:author="John Clevenger" w:date="2023-11-18T14:49:00Z"/>
          <w:rFonts w:ascii="Calibri" w:hAnsi="Calibri"/>
          <w:sz w:val="22"/>
          <w:szCs w:val="22"/>
        </w:rPr>
      </w:pPr>
      <w:del w:id="3460" w:author="John Clevenger" w:date="2023-11-18T14:49:00Z">
        <w:r w:rsidRPr="009C588D" w:rsidDel="005A6B63">
          <w:rPr>
            <w:rStyle w:val="Hyperlink"/>
          </w:rPr>
          <w:delText>Appendix E  –  Output Validators</w:delText>
        </w:r>
        <w:r w:rsidDel="005A6B63">
          <w:rPr>
            <w:webHidden/>
          </w:rPr>
          <w:tab/>
          <w:delText>109</w:delText>
        </w:r>
      </w:del>
    </w:p>
    <w:p w14:paraId="4F597A5C" w14:textId="77777777" w:rsidR="00FC4F39" w:rsidRPr="00F74920" w:rsidDel="005A6B63" w:rsidRDefault="00FC4F39" w:rsidP="008B4237">
      <w:pPr>
        <w:pStyle w:val="TOC1"/>
        <w:rPr>
          <w:del w:id="3461" w:author="John Clevenger" w:date="2023-11-18T14:49:00Z"/>
          <w:rFonts w:ascii="Calibri" w:hAnsi="Calibri"/>
          <w:sz w:val="22"/>
          <w:szCs w:val="22"/>
        </w:rPr>
      </w:pPr>
      <w:del w:id="3462" w:author="John Clevenger" w:date="2023-11-18T14:49:00Z">
        <w:r w:rsidRPr="009C588D" w:rsidDel="005A6B63">
          <w:rPr>
            <w:rStyle w:val="Hyperlink"/>
          </w:rPr>
          <w:delText>Appendix F  –  Language Definitions</w:delText>
        </w:r>
        <w:r w:rsidDel="005A6B63">
          <w:rPr>
            <w:webHidden/>
          </w:rPr>
          <w:tab/>
          <w:delText>122</w:delText>
        </w:r>
      </w:del>
    </w:p>
    <w:p w14:paraId="36B807FE" w14:textId="77777777" w:rsidR="00FC4F39" w:rsidRPr="00F74920" w:rsidDel="005A6B63" w:rsidRDefault="00FC4F39" w:rsidP="008B4237">
      <w:pPr>
        <w:pStyle w:val="TOC1"/>
        <w:rPr>
          <w:del w:id="3463" w:author="John Clevenger" w:date="2023-11-18T14:49:00Z"/>
          <w:rFonts w:ascii="Calibri" w:hAnsi="Calibri"/>
          <w:sz w:val="22"/>
          <w:szCs w:val="22"/>
        </w:rPr>
      </w:pPr>
      <w:del w:id="3464" w:author="John Clevenger" w:date="2023-11-18T14:49:00Z">
        <w:r w:rsidRPr="009C588D" w:rsidDel="005A6B63">
          <w:rPr>
            <w:rStyle w:val="Hyperlink"/>
          </w:rPr>
          <w:delText>Appendix G –  Using the PC</w:delText>
        </w:r>
        <w:r w:rsidRPr="009C588D" w:rsidDel="005A6B63">
          <w:rPr>
            <w:rStyle w:val="Hyperlink"/>
            <w:vertAlign w:val="superscript"/>
          </w:rPr>
          <w:delText xml:space="preserve">2 </w:delText>
        </w:r>
        <w:r w:rsidRPr="009C588D" w:rsidDel="005A6B63">
          <w:rPr>
            <w:rStyle w:val="Hyperlink"/>
          </w:rPr>
          <w:delText>API</w:delText>
        </w:r>
        <w:r w:rsidDel="005A6B63">
          <w:rPr>
            <w:webHidden/>
          </w:rPr>
          <w:tab/>
          <w:delText>127</w:delText>
        </w:r>
      </w:del>
    </w:p>
    <w:p w14:paraId="4D177CAE" w14:textId="77777777" w:rsidR="00FC4F39" w:rsidRPr="00F74920" w:rsidDel="005A6B63" w:rsidRDefault="00FC4F39" w:rsidP="008B4237">
      <w:pPr>
        <w:pStyle w:val="TOC1"/>
        <w:rPr>
          <w:del w:id="3465" w:author="John Clevenger" w:date="2023-11-18T14:49:00Z"/>
          <w:rFonts w:ascii="Calibri" w:hAnsi="Calibri"/>
          <w:sz w:val="22"/>
          <w:szCs w:val="22"/>
        </w:rPr>
      </w:pPr>
      <w:del w:id="3466" w:author="John Clevenger" w:date="2023-11-18T14:49:00Z">
        <w:r w:rsidRPr="009C588D" w:rsidDel="005A6B63">
          <w:rPr>
            <w:rStyle w:val="Hyperlink"/>
          </w:rPr>
          <w:delText>Appendix H – Troubleshooting / Getting Help</w:delText>
        </w:r>
        <w:r w:rsidDel="005A6B63">
          <w:rPr>
            <w:webHidden/>
          </w:rPr>
          <w:tab/>
          <w:delText>128</w:delText>
        </w:r>
      </w:del>
    </w:p>
    <w:p w14:paraId="1916FE26" w14:textId="77777777" w:rsidR="00FC4F39" w:rsidRPr="00F74920" w:rsidDel="005A6B63" w:rsidRDefault="00FC4F39" w:rsidP="008B4237">
      <w:pPr>
        <w:pStyle w:val="TOC1"/>
        <w:rPr>
          <w:del w:id="3467" w:author="John Clevenger" w:date="2023-11-18T14:49:00Z"/>
          <w:rFonts w:ascii="Calibri" w:hAnsi="Calibri"/>
          <w:sz w:val="22"/>
          <w:szCs w:val="22"/>
        </w:rPr>
      </w:pPr>
      <w:del w:id="3468" w:author="John Clevenger" w:date="2023-11-18T14:49:00Z">
        <w:r w:rsidRPr="009C588D" w:rsidDel="005A6B63">
          <w:rPr>
            <w:rStyle w:val="Hyperlink"/>
          </w:rPr>
          <w:delText>Appendix I  –  PC</w:delText>
        </w:r>
        <w:r w:rsidRPr="009C588D" w:rsidDel="005A6B63">
          <w:rPr>
            <w:rStyle w:val="Hyperlink"/>
            <w:vertAlign w:val="superscript"/>
          </w:rPr>
          <w:delText>2</w:delText>
        </w:r>
        <w:r w:rsidRPr="009C588D" w:rsidDel="005A6B63">
          <w:rPr>
            <w:rStyle w:val="Hyperlink"/>
          </w:rPr>
          <w:delText xml:space="preserve"> Distribution Contents</w:delText>
        </w:r>
        <w:r w:rsidDel="005A6B63">
          <w:rPr>
            <w:webHidden/>
          </w:rPr>
          <w:tab/>
          <w:delText>129</w:delText>
        </w:r>
      </w:del>
    </w:p>
    <w:p w14:paraId="2220B09A" w14:textId="77777777" w:rsidR="00FC4F39" w:rsidRPr="00F74920" w:rsidDel="005A6B63" w:rsidRDefault="00FC4F39" w:rsidP="008B4237">
      <w:pPr>
        <w:pStyle w:val="TOC1"/>
        <w:rPr>
          <w:del w:id="3469" w:author="John Clevenger" w:date="2023-11-18T14:49:00Z"/>
          <w:rFonts w:ascii="Calibri" w:hAnsi="Calibri"/>
          <w:sz w:val="22"/>
          <w:szCs w:val="22"/>
        </w:rPr>
      </w:pPr>
      <w:del w:id="3470" w:author="John Clevenger" w:date="2023-11-18T14:49:00Z">
        <w:r w:rsidRPr="009C588D" w:rsidDel="005A6B63">
          <w:rPr>
            <w:rStyle w:val="Hyperlink"/>
          </w:rPr>
          <w:delText>Appendix J – Log files</w:delText>
        </w:r>
        <w:r w:rsidDel="005A6B63">
          <w:rPr>
            <w:webHidden/>
          </w:rPr>
          <w:tab/>
          <w:delText>130</w:delText>
        </w:r>
      </w:del>
    </w:p>
    <w:p w14:paraId="5B23D1A5" w14:textId="77777777" w:rsidR="00FC4F39" w:rsidRPr="00F74920" w:rsidDel="005A6B63" w:rsidRDefault="00FC4F39" w:rsidP="008B4237">
      <w:pPr>
        <w:pStyle w:val="TOC1"/>
        <w:rPr>
          <w:del w:id="3471" w:author="John Clevenger" w:date="2023-11-18T14:49:00Z"/>
          <w:rFonts w:ascii="Calibri" w:hAnsi="Calibri"/>
          <w:sz w:val="22"/>
          <w:szCs w:val="22"/>
        </w:rPr>
      </w:pPr>
      <w:del w:id="3472" w:author="John Clevenger" w:date="2023-11-18T14:49:00Z">
        <w:r w:rsidRPr="009C588D" w:rsidDel="005A6B63">
          <w:rPr>
            <w:rStyle w:val="Hyperlink"/>
          </w:rPr>
          <w:delText>Appendix K – Reports Program</w:delText>
        </w:r>
        <w:r w:rsidDel="005A6B63">
          <w:rPr>
            <w:webHidden/>
          </w:rPr>
          <w:tab/>
          <w:delText>131</w:delText>
        </w:r>
      </w:del>
    </w:p>
    <w:p w14:paraId="082E8EA5" w14:textId="77777777" w:rsidR="00FC4F39" w:rsidRPr="00F74920" w:rsidDel="005A6B63" w:rsidRDefault="00FC4F39" w:rsidP="008B4237">
      <w:pPr>
        <w:pStyle w:val="TOC1"/>
        <w:rPr>
          <w:del w:id="3473" w:author="John Clevenger" w:date="2023-11-18T14:49:00Z"/>
          <w:rFonts w:ascii="Calibri" w:hAnsi="Calibri"/>
          <w:sz w:val="22"/>
          <w:szCs w:val="22"/>
        </w:rPr>
      </w:pPr>
      <w:del w:id="3474" w:author="John Clevenger" w:date="2023-11-18T14:49:00Z">
        <w:r w:rsidRPr="009C588D" w:rsidDel="005A6B63">
          <w:rPr>
            <w:rStyle w:val="Hyperlink"/>
          </w:rPr>
          <w:delText>Appendix L – PC</w:delText>
        </w:r>
        <w:r w:rsidRPr="009C588D" w:rsidDel="005A6B63">
          <w:rPr>
            <w:rStyle w:val="Hyperlink"/>
            <w:vertAlign w:val="superscript"/>
          </w:rPr>
          <w:delText>2</w:delText>
        </w:r>
        <w:r w:rsidRPr="009C588D" w:rsidDel="005A6B63">
          <w:rPr>
            <w:rStyle w:val="Hyperlink"/>
          </w:rPr>
          <w:delText xml:space="preserve"> XML (Legacy) Event Feed</w:delText>
        </w:r>
        <w:r w:rsidDel="005A6B63">
          <w:rPr>
            <w:webHidden/>
          </w:rPr>
          <w:tab/>
          <w:delText>134</w:delText>
        </w:r>
      </w:del>
    </w:p>
    <w:p w14:paraId="7D231266" w14:textId="77777777" w:rsidR="00FC4F39" w:rsidRPr="00F74920" w:rsidDel="005A6B63" w:rsidRDefault="00FC4F39" w:rsidP="008B4237">
      <w:pPr>
        <w:pStyle w:val="TOC1"/>
        <w:rPr>
          <w:del w:id="3475" w:author="John Clevenger" w:date="2023-11-18T14:49:00Z"/>
          <w:rFonts w:ascii="Calibri" w:hAnsi="Calibri"/>
          <w:sz w:val="22"/>
          <w:szCs w:val="22"/>
        </w:rPr>
      </w:pPr>
      <w:del w:id="3476" w:author="John Clevenger" w:date="2023-11-18T14:49:00Z">
        <w:r w:rsidRPr="009C588D" w:rsidDel="005A6B63">
          <w:rPr>
            <w:rStyle w:val="Hyperlink"/>
          </w:rPr>
          <w:delText>Appendix M – PC</w:delText>
        </w:r>
        <w:r w:rsidRPr="009C588D" w:rsidDel="005A6B63">
          <w:rPr>
            <w:rStyle w:val="Hyperlink"/>
            <w:vertAlign w:val="superscript"/>
          </w:rPr>
          <w:delText>2</w:delText>
        </w:r>
        <w:r w:rsidRPr="009C588D" w:rsidDel="005A6B63">
          <w:rPr>
            <w:rStyle w:val="Hyperlink"/>
          </w:rPr>
          <w:delText xml:space="preserve"> Web Services</w:delText>
        </w:r>
        <w:r w:rsidDel="005A6B63">
          <w:rPr>
            <w:webHidden/>
          </w:rPr>
          <w:tab/>
          <w:delText>138</w:delText>
        </w:r>
      </w:del>
    </w:p>
    <w:p w14:paraId="4585D7AE" w14:textId="77777777" w:rsidR="00FC4F39" w:rsidRPr="00F74920" w:rsidDel="005A6B63" w:rsidRDefault="00FC4F39" w:rsidP="008B4237">
      <w:pPr>
        <w:pStyle w:val="TOC1"/>
        <w:rPr>
          <w:del w:id="3477" w:author="John Clevenger" w:date="2023-11-18T14:49:00Z"/>
          <w:rFonts w:ascii="Calibri" w:hAnsi="Calibri"/>
          <w:sz w:val="22"/>
          <w:szCs w:val="22"/>
        </w:rPr>
      </w:pPr>
      <w:del w:id="3478" w:author="John Clevenger" w:date="2023-11-18T14:49:00Z">
        <w:r w:rsidRPr="009C588D" w:rsidDel="005A6B63">
          <w:rPr>
            <w:rStyle w:val="Hyperlink"/>
          </w:rPr>
          <w:delText>Appendix N – PC</w:delText>
        </w:r>
        <w:r w:rsidRPr="009C588D" w:rsidDel="005A6B63">
          <w:rPr>
            <w:rStyle w:val="Hyperlink"/>
            <w:vertAlign w:val="superscript"/>
          </w:rPr>
          <w:delText>2</w:delText>
        </w:r>
        <w:r w:rsidRPr="009C588D" w:rsidDel="005A6B63">
          <w:rPr>
            <w:rStyle w:val="Hyperlink"/>
          </w:rPr>
          <w:delText xml:space="preserve"> Team Clients</w:delText>
        </w:r>
        <w:r w:rsidDel="005A6B63">
          <w:rPr>
            <w:webHidden/>
          </w:rPr>
          <w:tab/>
          <w:delText>141</w:delText>
        </w:r>
      </w:del>
    </w:p>
    <w:p w14:paraId="3AAFF52B" w14:textId="77777777" w:rsidR="00FC4F39" w:rsidRPr="00F74920" w:rsidDel="005A6B63" w:rsidRDefault="00FC4F39" w:rsidP="008B4237">
      <w:pPr>
        <w:pStyle w:val="TOC1"/>
        <w:rPr>
          <w:del w:id="3479" w:author="John Clevenger" w:date="2023-11-18T14:49:00Z"/>
          <w:rFonts w:ascii="Calibri" w:hAnsi="Calibri"/>
          <w:sz w:val="22"/>
          <w:szCs w:val="22"/>
        </w:rPr>
      </w:pPr>
      <w:del w:id="3480" w:author="John Clevenger" w:date="2023-11-18T14:49:00Z">
        <w:r w:rsidRPr="009C588D" w:rsidDel="005A6B63">
          <w:rPr>
            <w:rStyle w:val="Hyperlink"/>
          </w:rPr>
          <w:delText>Appendix O – Input Validators</w:delText>
        </w:r>
        <w:r w:rsidDel="005A6B63">
          <w:rPr>
            <w:webHidden/>
          </w:rPr>
          <w:tab/>
          <w:delText>144</w:delText>
        </w:r>
      </w:del>
    </w:p>
    <w:p w14:paraId="0B5D4CFD" w14:textId="77777777" w:rsidR="00FC4F39" w:rsidRPr="00F74920" w:rsidDel="005A6B63" w:rsidRDefault="00FC4F39" w:rsidP="008B4237">
      <w:pPr>
        <w:pStyle w:val="TOC1"/>
        <w:rPr>
          <w:del w:id="3481" w:author="John Clevenger" w:date="2023-11-18T14:49:00Z"/>
          <w:rFonts w:ascii="Calibri" w:hAnsi="Calibri"/>
          <w:sz w:val="22"/>
          <w:szCs w:val="22"/>
        </w:rPr>
      </w:pPr>
      <w:del w:id="3482" w:author="John Clevenger" w:date="2023-11-18T14:49:00Z">
        <w:r w:rsidRPr="009C588D" w:rsidDel="005A6B63">
          <w:rPr>
            <w:rStyle w:val="Hyperlink"/>
          </w:rPr>
          <w:delText>Appendix P – reject.ini</w:delText>
        </w:r>
        <w:r w:rsidDel="005A6B63">
          <w:rPr>
            <w:webHidden/>
          </w:rPr>
          <w:tab/>
          <w:delText>147</w:delText>
        </w:r>
      </w:del>
    </w:p>
    <w:p w14:paraId="155F3BA3" w14:textId="77777777" w:rsidR="00FC4F39" w:rsidRPr="00F74920" w:rsidDel="005A6B63" w:rsidRDefault="00FC4F39" w:rsidP="008B4237">
      <w:pPr>
        <w:pStyle w:val="TOC1"/>
        <w:rPr>
          <w:del w:id="3483" w:author="John Clevenger" w:date="2023-11-18T14:49:00Z"/>
          <w:rFonts w:ascii="Calibri" w:hAnsi="Calibri"/>
          <w:sz w:val="22"/>
          <w:szCs w:val="22"/>
        </w:rPr>
      </w:pPr>
      <w:del w:id="3484" w:author="John Clevenger" w:date="2023-11-18T14:49:00Z">
        <w:r w:rsidRPr="009C588D" w:rsidDel="005A6B63">
          <w:rPr>
            <w:rStyle w:val="Hyperlink"/>
          </w:rPr>
          <w:delText>Appendix Q – GUI Customization</w:delText>
        </w:r>
        <w:r w:rsidDel="005A6B63">
          <w:rPr>
            <w:webHidden/>
          </w:rPr>
          <w:tab/>
          <w:delText>149</w:delText>
        </w:r>
      </w:del>
    </w:p>
    <w:p w14:paraId="017F98C3" w14:textId="77777777" w:rsidR="00FC4F39" w:rsidRPr="00F74920" w:rsidDel="005A6B63" w:rsidRDefault="00FC4F39" w:rsidP="008B4237">
      <w:pPr>
        <w:pStyle w:val="TOC1"/>
        <w:rPr>
          <w:del w:id="3485" w:author="John Clevenger" w:date="2023-11-18T14:49:00Z"/>
          <w:rFonts w:ascii="Calibri" w:hAnsi="Calibri"/>
          <w:sz w:val="22"/>
          <w:szCs w:val="22"/>
        </w:rPr>
      </w:pPr>
      <w:del w:id="3486" w:author="John Clevenger" w:date="2023-11-18T14:49:00Z">
        <w:r w:rsidRPr="009C588D" w:rsidDel="005A6B63">
          <w:rPr>
            <w:rStyle w:val="Hyperlink"/>
          </w:rPr>
          <w:delText>Appendix R – Shadow Mode</w:delText>
        </w:r>
        <w:r w:rsidDel="005A6B63">
          <w:rPr>
            <w:webHidden/>
          </w:rPr>
          <w:tab/>
          <w:delText>150</w:delText>
        </w:r>
      </w:del>
    </w:p>
    <w:p w14:paraId="012E2D25" w14:textId="05848BFA" w:rsidR="003C7065" w:rsidRDefault="000037D5">
      <w:pPr>
        <w:pStyle w:val="TOC1"/>
        <w:rPr>
          <w:ins w:id="3487" w:author="John Clevenger [2]" w:date="2023-11-22T00:11:00Z"/>
          <w:rFonts w:asciiTheme="minorHAnsi" w:eastAsiaTheme="minorEastAsia" w:hAnsiTheme="minorHAnsi" w:cstheme="minorBidi"/>
          <w:b w:val="0"/>
          <w:bCs w:val="0"/>
          <w:iCs w:val="0"/>
          <w:kern w:val="2"/>
          <w:sz w:val="22"/>
          <w:szCs w:val="22"/>
          <w14:ligatures w14:val="standardContextual"/>
        </w:rPr>
      </w:pPr>
      <w:del w:id="3488" w:author="John Clevenger" w:date="2023-11-19T12:58:00Z">
        <w:r w:rsidDel="00095678">
          <w:fldChar w:fldCharType="end"/>
        </w:r>
      </w:del>
      <w:ins w:id="3489" w:author="John Clevenger" w:date="2023-11-19T12:58:00Z">
        <w:r w:rsidR="00095678">
          <w:rPr>
            <w:b w:val="0"/>
            <w:bCs w:val="0"/>
            <w:iCs w:val="0"/>
          </w:rPr>
          <w:fldChar w:fldCharType="begin"/>
        </w:r>
        <w:r w:rsidR="00095678">
          <w:rPr>
            <w:b w:val="0"/>
            <w:bCs w:val="0"/>
            <w:iCs w:val="0"/>
          </w:rPr>
          <w:instrText xml:space="preserve"> TOC \o "1-3" \h \z \u </w:instrText>
        </w:r>
      </w:ins>
      <w:r w:rsidR="00095678">
        <w:rPr>
          <w:b w:val="0"/>
          <w:bCs w:val="0"/>
          <w:iCs w:val="0"/>
        </w:rPr>
        <w:fldChar w:fldCharType="separate"/>
      </w:r>
      <w:ins w:id="3490" w:author="John Clevenger [2]" w:date="2023-11-22T00:11:00Z">
        <w:r w:rsidR="003C7065" w:rsidRPr="002B6ECB">
          <w:rPr>
            <w:rStyle w:val="Hyperlink"/>
          </w:rPr>
          <w:fldChar w:fldCharType="begin"/>
        </w:r>
        <w:r w:rsidR="003C7065" w:rsidRPr="002B6ECB">
          <w:rPr>
            <w:rStyle w:val="Hyperlink"/>
          </w:rPr>
          <w:instrText xml:space="preserve"> </w:instrText>
        </w:r>
        <w:r w:rsidR="003C7065">
          <w:instrText>HYPERLINK \l "_Toc151504281"</w:instrText>
        </w:r>
        <w:r w:rsidR="003C7065" w:rsidRPr="002B6ECB">
          <w:rPr>
            <w:rStyle w:val="Hyperlink"/>
          </w:rPr>
          <w:instrText xml:space="preserve"> </w:instrText>
        </w:r>
        <w:r w:rsidR="003C7065" w:rsidRPr="002B6ECB">
          <w:rPr>
            <w:rStyle w:val="Hyperlink"/>
          </w:rPr>
        </w:r>
        <w:r w:rsidR="003C7065" w:rsidRPr="002B6ECB">
          <w:rPr>
            <w:rStyle w:val="Hyperlink"/>
          </w:rPr>
          <w:fldChar w:fldCharType="separate"/>
        </w:r>
        <w:r w:rsidR="003C7065" w:rsidRPr="002B6ECB">
          <w:rPr>
            <w:rStyle w:val="Hyperlink"/>
          </w:rPr>
          <w:t>1.</w:t>
        </w:r>
        <w:r w:rsidR="003C7065">
          <w:rPr>
            <w:rFonts w:asciiTheme="minorHAnsi" w:eastAsiaTheme="minorEastAsia" w:hAnsiTheme="minorHAnsi" w:cstheme="minorBidi"/>
            <w:b w:val="0"/>
            <w:bCs w:val="0"/>
            <w:iCs w:val="0"/>
            <w:kern w:val="2"/>
            <w:sz w:val="22"/>
            <w:szCs w:val="22"/>
            <w14:ligatures w14:val="standardContextual"/>
          </w:rPr>
          <w:tab/>
        </w:r>
        <w:r w:rsidR="003C7065" w:rsidRPr="002B6ECB">
          <w:rPr>
            <w:rStyle w:val="Hyperlink"/>
          </w:rPr>
          <w:t>Introduction</w:t>
        </w:r>
        <w:r w:rsidR="003C7065">
          <w:rPr>
            <w:webHidden/>
          </w:rPr>
          <w:tab/>
        </w:r>
        <w:r w:rsidR="003C7065">
          <w:rPr>
            <w:webHidden/>
          </w:rPr>
          <w:fldChar w:fldCharType="begin"/>
        </w:r>
        <w:r w:rsidR="003C7065">
          <w:rPr>
            <w:webHidden/>
          </w:rPr>
          <w:instrText xml:space="preserve"> PAGEREF _Toc151504281 \h </w:instrText>
        </w:r>
        <w:r w:rsidR="003C7065">
          <w:rPr>
            <w:webHidden/>
          </w:rPr>
        </w:r>
      </w:ins>
      <w:r w:rsidR="003C7065">
        <w:rPr>
          <w:webHidden/>
        </w:rPr>
        <w:fldChar w:fldCharType="separate"/>
      </w:r>
      <w:ins w:id="3491" w:author="John Clevenger [2]" w:date="2023-11-22T00:12:00Z">
        <w:r w:rsidR="003C7065">
          <w:rPr>
            <w:webHidden/>
          </w:rPr>
          <w:t>1</w:t>
        </w:r>
      </w:ins>
      <w:ins w:id="3492" w:author="John Clevenger [2]" w:date="2023-11-22T00:11:00Z">
        <w:r w:rsidR="003C7065">
          <w:rPr>
            <w:webHidden/>
          </w:rPr>
          <w:fldChar w:fldCharType="end"/>
        </w:r>
        <w:r w:rsidR="003C7065" w:rsidRPr="002B6ECB">
          <w:rPr>
            <w:rStyle w:val="Hyperlink"/>
          </w:rPr>
          <w:fldChar w:fldCharType="end"/>
        </w:r>
      </w:ins>
    </w:p>
    <w:p w14:paraId="6386A361" w14:textId="23C89A77" w:rsidR="003C7065" w:rsidRDefault="003C7065">
      <w:pPr>
        <w:pStyle w:val="TOC2"/>
        <w:rPr>
          <w:ins w:id="3493" w:author="John Clevenger [2]" w:date="2023-11-22T00:11:00Z"/>
          <w:rFonts w:asciiTheme="minorHAnsi" w:eastAsiaTheme="minorEastAsia" w:hAnsiTheme="minorHAnsi" w:cstheme="minorBidi"/>
          <w:b w:val="0"/>
          <w:bCs w:val="0"/>
          <w:kern w:val="2"/>
          <w:sz w:val="22"/>
          <w:szCs w:val="22"/>
          <w14:ligatures w14:val="standardContextual"/>
        </w:rPr>
      </w:pPr>
      <w:ins w:id="3494" w:author="John Clevenger [2]" w:date="2023-11-22T00:11:00Z">
        <w:r w:rsidRPr="002B6ECB">
          <w:rPr>
            <w:rStyle w:val="Hyperlink"/>
          </w:rPr>
          <w:fldChar w:fldCharType="begin"/>
        </w:r>
        <w:r w:rsidRPr="002B6ECB">
          <w:rPr>
            <w:rStyle w:val="Hyperlink"/>
          </w:rPr>
          <w:instrText xml:space="preserve"> </w:instrText>
        </w:r>
        <w:r>
          <w:instrText>HYPERLINK \l "_Toc151504282"</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1.1.</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Overview</w:t>
        </w:r>
        <w:r>
          <w:rPr>
            <w:webHidden/>
          </w:rPr>
          <w:tab/>
        </w:r>
        <w:r>
          <w:rPr>
            <w:webHidden/>
          </w:rPr>
          <w:fldChar w:fldCharType="begin"/>
        </w:r>
        <w:r>
          <w:rPr>
            <w:webHidden/>
          </w:rPr>
          <w:instrText xml:space="preserve"> PAGEREF _Toc151504282 \h </w:instrText>
        </w:r>
        <w:r>
          <w:rPr>
            <w:webHidden/>
          </w:rPr>
        </w:r>
      </w:ins>
      <w:r>
        <w:rPr>
          <w:webHidden/>
        </w:rPr>
        <w:fldChar w:fldCharType="separate"/>
      </w:r>
      <w:ins w:id="3495" w:author="John Clevenger [2]" w:date="2023-11-22T00:12:00Z">
        <w:r>
          <w:rPr>
            <w:webHidden/>
          </w:rPr>
          <w:t>1</w:t>
        </w:r>
      </w:ins>
      <w:ins w:id="3496" w:author="John Clevenger [2]" w:date="2023-11-22T00:11:00Z">
        <w:r>
          <w:rPr>
            <w:webHidden/>
          </w:rPr>
          <w:fldChar w:fldCharType="end"/>
        </w:r>
        <w:r w:rsidRPr="002B6ECB">
          <w:rPr>
            <w:rStyle w:val="Hyperlink"/>
          </w:rPr>
          <w:fldChar w:fldCharType="end"/>
        </w:r>
      </w:ins>
    </w:p>
    <w:p w14:paraId="3F36B042" w14:textId="19A47542" w:rsidR="003C7065" w:rsidRDefault="003C7065">
      <w:pPr>
        <w:pStyle w:val="TOC2"/>
        <w:rPr>
          <w:ins w:id="3497" w:author="John Clevenger [2]" w:date="2023-11-22T00:11:00Z"/>
          <w:rFonts w:asciiTheme="minorHAnsi" w:eastAsiaTheme="minorEastAsia" w:hAnsiTheme="minorHAnsi" w:cstheme="minorBidi"/>
          <w:b w:val="0"/>
          <w:bCs w:val="0"/>
          <w:kern w:val="2"/>
          <w:sz w:val="22"/>
          <w:szCs w:val="22"/>
          <w14:ligatures w14:val="standardContextual"/>
        </w:rPr>
      </w:pPr>
      <w:ins w:id="3498" w:author="John Clevenger [2]" w:date="2023-11-22T00:11:00Z">
        <w:r w:rsidRPr="002B6ECB">
          <w:rPr>
            <w:rStyle w:val="Hyperlink"/>
          </w:rPr>
          <w:fldChar w:fldCharType="begin"/>
        </w:r>
        <w:r w:rsidRPr="002B6ECB">
          <w:rPr>
            <w:rStyle w:val="Hyperlink"/>
          </w:rPr>
          <w:instrText xml:space="preserve"> </w:instrText>
        </w:r>
        <w:r>
          <w:instrText>HYPERLINK \l "_Toc151504283"</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1.2.</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Compatibility Note</w:t>
        </w:r>
        <w:r>
          <w:rPr>
            <w:webHidden/>
          </w:rPr>
          <w:tab/>
        </w:r>
        <w:r>
          <w:rPr>
            <w:webHidden/>
          </w:rPr>
          <w:fldChar w:fldCharType="begin"/>
        </w:r>
        <w:r>
          <w:rPr>
            <w:webHidden/>
          </w:rPr>
          <w:instrText xml:space="preserve"> PAGEREF _Toc151504283 \h </w:instrText>
        </w:r>
        <w:r>
          <w:rPr>
            <w:webHidden/>
          </w:rPr>
        </w:r>
      </w:ins>
      <w:r>
        <w:rPr>
          <w:webHidden/>
        </w:rPr>
        <w:fldChar w:fldCharType="separate"/>
      </w:r>
      <w:ins w:id="3499" w:author="John Clevenger [2]" w:date="2023-11-22T00:12:00Z">
        <w:r>
          <w:rPr>
            <w:webHidden/>
          </w:rPr>
          <w:t>2</w:t>
        </w:r>
      </w:ins>
      <w:ins w:id="3500" w:author="John Clevenger [2]" w:date="2023-11-22T00:11:00Z">
        <w:r>
          <w:rPr>
            <w:webHidden/>
          </w:rPr>
          <w:fldChar w:fldCharType="end"/>
        </w:r>
        <w:r w:rsidRPr="002B6ECB">
          <w:rPr>
            <w:rStyle w:val="Hyperlink"/>
          </w:rPr>
          <w:fldChar w:fldCharType="end"/>
        </w:r>
      </w:ins>
    </w:p>
    <w:p w14:paraId="3014A81F" w14:textId="27E9E186" w:rsidR="003C7065" w:rsidRDefault="003C7065">
      <w:pPr>
        <w:pStyle w:val="TOC2"/>
        <w:rPr>
          <w:ins w:id="3501" w:author="John Clevenger [2]" w:date="2023-11-22T00:11:00Z"/>
          <w:rFonts w:asciiTheme="minorHAnsi" w:eastAsiaTheme="minorEastAsia" w:hAnsiTheme="minorHAnsi" w:cstheme="minorBidi"/>
          <w:b w:val="0"/>
          <w:bCs w:val="0"/>
          <w:kern w:val="2"/>
          <w:sz w:val="22"/>
          <w:szCs w:val="22"/>
          <w14:ligatures w14:val="standardContextual"/>
        </w:rPr>
      </w:pPr>
      <w:ins w:id="3502" w:author="John Clevenger [2]" w:date="2023-11-22T00:11:00Z">
        <w:r w:rsidRPr="002B6ECB">
          <w:rPr>
            <w:rStyle w:val="Hyperlink"/>
          </w:rPr>
          <w:fldChar w:fldCharType="begin"/>
        </w:r>
        <w:r w:rsidRPr="002B6ECB">
          <w:rPr>
            <w:rStyle w:val="Hyperlink"/>
          </w:rPr>
          <w:instrText xml:space="preserve"> </w:instrText>
        </w:r>
        <w:r>
          <w:instrText>HYPERLINK \l "_Toc151504284"</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1.3.</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References</w:t>
        </w:r>
        <w:r>
          <w:rPr>
            <w:webHidden/>
          </w:rPr>
          <w:tab/>
        </w:r>
        <w:r>
          <w:rPr>
            <w:webHidden/>
          </w:rPr>
          <w:fldChar w:fldCharType="begin"/>
        </w:r>
        <w:r>
          <w:rPr>
            <w:webHidden/>
          </w:rPr>
          <w:instrText xml:space="preserve"> PAGEREF _Toc151504284 \h </w:instrText>
        </w:r>
        <w:r>
          <w:rPr>
            <w:webHidden/>
          </w:rPr>
        </w:r>
      </w:ins>
      <w:r>
        <w:rPr>
          <w:webHidden/>
        </w:rPr>
        <w:fldChar w:fldCharType="separate"/>
      </w:r>
      <w:ins w:id="3503" w:author="John Clevenger [2]" w:date="2023-11-22T00:12:00Z">
        <w:r>
          <w:rPr>
            <w:webHidden/>
          </w:rPr>
          <w:t>2</w:t>
        </w:r>
      </w:ins>
      <w:ins w:id="3504" w:author="John Clevenger [2]" w:date="2023-11-22T00:11:00Z">
        <w:r>
          <w:rPr>
            <w:webHidden/>
          </w:rPr>
          <w:fldChar w:fldCharType="end"/>
        </w:r>
        <w:r w:rsidRPr="002B6ECB">
          <w:rPr>
            <w:rStyle w:val="Hyperlink"/>
          </w:rPr>
          <w:fldChar w:fldCharType="end"/>
        </w:r>
      </w:ins>
    </w:p>
    <w:p w14:paraId="2382866E" w14:textId="395DC82C" w:rsidR="003C7065" w:rsidRDefault="003C7065">
      <w:pPr>
        <w:pStyle w:val="TOC1"/>
        <w:rPr>
          <w:ins w:id="3505" w:author="John Clevenger [2]" w:date="2023-11-22T00:11:00Z"/>
          <w:rFonts w:asciiTheme="minorHAnsi" w:eastAsiaTheme="minorEastAsia" w:hAnsiTheme="minorHAnsi" w:cstheme="minorBidi"/>
          <w:b w:val="0"/>
          <w:bCs w:val="0"/>
          <w:iCs w:val="0"/>
          <w:kern w:val="2"/>
          <w:sz w:val="22"/>
          <w:szCs w:val="22"/>
          <w14:ligatures w14:val="standardContextual"/>
        </w:rPr>
      </w:pPr>
      <w:ins w:id="3506" w:author="John Clevenger [2]" w:date="2023-11-22T00:11:00Z">
        <w:r w:rsidRPr="002B6ECB">
          <w:rPr>
            <w:rStyle w:val="Hyperlink"/>
          </w:rPr>
          <w:fldChar w:fldCharType="begin"/>
        </w:r>
        <w:r w:rsidRPr="002B6ECB">
          <w:rPr>
            <w:rStyle w:val="Hyperlink"/>
          </w:rPr>
          <w:instrText xml:space="preserve"> </w:instrText>
        </w:r>
        <w:r>
          <w:instrText>HYPERLINK \l "_Toc151504288"</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2.</w:t>
        </w:r>
        <w:r>
          <w:rPr>
            <w:rFonts w:asciiTheme="minorHAnsi" w:eastAsiaTheme="minorEastAsia" w:hAnsiTheme="minorHAnsi" w:cstheme="minorBidi"/>
            <w:b w:val="0"/>
            <w:bCs w:val="0"/>
            <w:iCs w:val="0"/>
            <w:kern w:val="2"/>
            <w:sz w:val="22"/>
            <w:szCs w:val="22"/>
            <w14:ligatures w14:val="standardContextual"/>
          </w:rPr>
          <w:tab/>
        </w:r>
        <w:r w:rsidRPr="002B6ECB">
          <w:rPr>
            <w:rStyle w:val="Hyperlink"/>
            <w:rFonts w:cs="Arial"/>
          </w:rPr>
          <w:t>Getting Started</w:t>
        </w:r>
        <w:r>
          <w:rPr>
            <w:webHidden/>
          </w:rPr>
          <w:tab/>
        </w:r>
        <w:r>
          <w:rPr>
            <w:webHidden/>
          </w:rPr>
          <w:fldChar w:fldCharType="begin"/>
        </w:r>
        <w:r>
          <w:rPr>
            <w:webHidden/>
          </w:rPr>
          <w:instrText xml:space="preserve"> PAGEREF _Toc151504288 \h </w:instrText>
        </w:r>
        <w:r>
          <w:rPr>
            <w:webHidden/>
          </w:rPr>
        </w:r>
      </w:ins>
      <w:r>
        <w:rPr>
          <w:webHidden/>
        </w:rPr>
        <w:fldChar w:fldCharType="separate"/>
      </w:r>
      <w:ins w:id="3507" w:author="John Clevenger [2]" w:date="2023-11-22T00:12:00Z">
        <w:r>
          <w:rPr>
            <w:webHidden/>
          </w:rPr>
          <w:t>3</w:t>
        </w:r>
      </w:ins>
      <w:ins w:id="3508" w:author="John Clevenger [2]" w:date="2023-11-22T00:11:00Z">
        <w:r>
          <w:rPr>
            <w:webHidden/>
          </w:rPr>
          <w:fldChar w:fldCharType="end"/>
        </w:r>
        <w:r w:rsidRPr="002B6ECB">
          <w:rPr>
            <w:rStyle w:val="Hyperlink"/>
          </w:rPr>
          <w:fldChar w:fldCharType="end"/>
        </w:r>
      </w:ins>
    </w:p>
    <w:p w14:paraId="616BE348" w14:textId="51163ECD" w:rsidR="003C7065" w:rsidRDefault="003C7065">
      <w:pPr>
        <w:pStyle w:val="TOC2"/>
        <w:rPr>
          <w:ins w:id="3509" w:author="John Clevenger [2]" w:date="2023-11-22T00:11:00Z"/>
          <w:rFonts w:asciiTheme="minorHAnsi" w:eastAsiaTheme="minorEastAsia" w:hAnsiTheme="minorHAnsi" w:cstheme="minorBidi"/>
          <w:b w:val="0"/>
          <w:bCs w:val="0"/>
          <w:kern w:val="2"/>
          <w:sz w:val="22"/>
          <w:szCs w:val="22"/>
          <w14:ligatures w14:val="standardContextual"/>
        </w:rPr>
      </w:pPr>
      <w:ins w:id="3510" w:author="John Clevenger [2]" w:date="2023-11-22T00:11:00Z">
        <w:r w:rsidRPr="002B6ECB">
          <w:rPr>
            <w:rStyle w:val="Hyperlink"/>
          </w:rPr>
          <w:fldChar w:fldCharType="begin"/>
        </w:r>
        <w:r w:rsidRPr="002B6ECB">
          <w:rPr>
            <w:rStyle w:val="Hyperlink"/>
          </w:rPr>
          <w:instrText xml:space="preserve"> </w:instrText>
        </w:r>
        <w:r>
          <w:instrText>HYPERLINK \l "_Toc151504289"</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2.1.</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Server Startup</w:t>
        </w:r>
        <w:r>
          <w:rPr>
            <w:webHidden/>
          </w:rPr>
          <w:tab/>
        </w:r>
        <w:r>
          <w:rPr>
            <w:webHidden/>
          </w:rPr>
          <w:fldChar w:fldCharType="begin"/>
        </w:r>
        <w:r>
          <w:rPr>
            <w:webHidden/>
          </w:rPr>
          <w:instrText xml:space="preserve"> PAGEREF _Toc151504289 \h </w:instrText>
        </w:r>
        <w:r>
          <w:rPr>
            <w:webHidden/>
          </w:rPr>
        </w:r>
      </w:ins>
      <w:r>
        <w:rPr>
          <w:webHidden/>
        </w:rPr>
        <w:fldChar w:fldCharType="separate"/>
      </w:r>
      <w:ins w:id="3511" w:author="John Clevenger [2]" w:date="2023-11-22T00:12:00Z">
        <w:r>
          <w:rPr>
            <w:webHidden/>
          </w:rPr>
          <w:t>3</w:t>
        </w:r>
      </w:ins>
      <w:ins w:id="3512" w:author="John Clevenger [2]" w:date="2023-11-22T00:11:00Z">
        <w:r>
          <w:rPr>
            <w:webHidden/>
          </w:rPr>
          <w:fldChar w:fldCharType="end"/>
        </w:r>
        <w:r w:rsidRPr="002B6ECB">
          <w:rPr>
            <w:rStyle w:val="Hyperlink"/>
          </w:rPr>
          <w:fldChar w:fldCharType="end"/>
        </w:r>
      </w:ins>
    </w:p>
    <w:p w14:paraId="02FB1947" w14:textId="4AB2DCC7" w:rsidR="003C7065" w:rsidRDefault="003C7065">
      <w:pPr>
        <w:pStyle w:val="TOC2"/>
        <w:rPr>
          <w:ins w:id="3513" w:author="John Clevenger [2]" w:date="2023-11-22T00:11:00Z"/>
          <w:rFonts w:asciiTheme="minorHAnsi" w:eastAsiaTheme="minorEastAsia" w:hAnsiTheme="minorHAnsi" w:cstheme="minorBidi"/>
          <w:b w:val="0"/>
          <w:bCs w:val="0"/>
          <w:kern w:val="2"/>
          <w:sz w:val="22"/>
          <w:szCs w:val="22"/>
          <w14:ligatures w14:val="standardContextual"/>
        </w:rPr>
      </w:pPr>
      <w:ins w:id="3514" w:author="John Clevenger [2]" w:date="2023-11-22T00:11:00Z">
        <w:r w:rsidRPr="002B6ECB">
          <w:rPr>
            <w:rStyle w:val="Hyperlink"/>
          </w:rPr>
          <w:fldChar w:fldCharType="begin"/>
        </w:r>
        <w:r w:rsidRPr="002B6ECB">
          <w:rPr>
            <w:rStyle w:val="Hyperlink"/>
          </w:rPr>
          <w:instrText xml:space="preserve"> </w:instrText>
        </w:r>
        <w:r>
          <w:instrText>HYPERLINK \l "_Toc151504290"</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2.2.</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Admin Startup</w:t>
        </w:r>
        <w:r>
          <w:rPr>
            <w:webHidden/>
          </w:rPr>
          <w:tab/>
        </w:r>
        <w:r>
          <w:rPr>
            <w:webHidden/>
          </w:rPr>
          <w:fldChar w:fldCharType="begin"/>
        </w:r>
        <w:r>
          <w:rPr>
            <w:webHidden/>
          </w:rPr>
          <w:instrText xml:space="preserve"> PAGEREF _Toc151504290 \h </w:instrText>
        </w:r>
        <w:r>
          <w:rPr>
            <w:webHidden/>
          </w:rPr>
        </w:r>
      </w:ins>
      <w:r>
        <w:rPr>
          <w:webHidden/>
        </w:rPr>
        <w:fldChar w:fldCharType="separate"/>
      </w:r>
      <w:ins w:id="3515" w:author="John Clevenger [2]" w:date="2023-11-22T00:12:00Z">
        <w:r>
          <w:rPr>
            <w:webHidden/>
          </w:rPr>
          <w:t>3</w:t>
        </w:r>
      </w:ins>
      <w:ins w:id="3516" w:author="John Clevenger [2]" w:date="2023-11-22T00:11:00Z">
        <w:r>
          <w:rPr>
            <w:webHidden/>
          </w:rPr>
          <w:fldChar w:fldCharType="end"/>
        </w:r>
        <w:r w:rsidRPr="002B6ECB">
          <w:rPr>
            <w:rStyle w:val="Hyperlink"/>
          </w:rPr>
          <w:fldChar w:fldCharType="end"/>
        </w:r>
      </w:ins>
    </w:p>
    <w:p w14:paraId="76055D48" w14:textId="245454C7" w:rsidR="003C7065" w:rsidRDefault="003C7065">
      <w:pPr>
        <w:pStyle w:val="TOC2"/>
        <w:rPr>
          <w:ins w:id="3517" w:author="John Clevenger [2]" w:date="2023-11-22T00:11:00Z"/>
          <w:rFonts w:asciiTheme="minorHAnsi" w:eastAsiaTheme="minorEastAsia" w:hAnsiTheme="minorHAnsi" w:cstheme="minorBidi"/>
          <w:b w:val="0"/>
          <w:bCs w:val="0"/>
          <w:kern w:val="2"/>
          <w:sz w:val="22"/>
          <w:szCs w:val="22"/>
          <w14:ligatures w14:val="standardContextual"/>
        </w:rPr>
      </w:pPr>
      <w:ins w:id="3518" w:author="John Clevenger [2]" w:date="2023-11-22T00:11:00Z">
        <w:r w:rsidRPr="002B6ECB">
          <w:rPr>
            <w:rStyle w:val="Hyperlink"/>
          </w:rPr>
          <w:fldChar w:fldCharType="begin"/>
        </w:r>
        <w:r w:rsidRPr="002B6ECB">
          <w:rPr>
            <w:rStyle w:val="Hyperlink"/>
          </w:rPr>
          <w:instrText xml:space="preserve"> </w:instrText>
        </w:r>
        <w:r>
          <w:instrText>HYPERLINK \l "_Toc151504292"</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2.3.</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Contest Configuration</w:t>
        </w:r>
        <w:r>
          <w:rPr>
            <w:webHidden/>
          </w:rPr>
          <w:tab/>
        </w:r>
        <w:r>
          <w:rPr>
            <w:webHidden/>
          </w:rPr>
          <w:fldChar w:fldCharType="begin"/>
        </w:r>
        <w:r>
          <w:rPr>
            <w:webHidden/>
          </w:rPr>
          <w:instrText xml:space="preserve"> PAGEREF _Toc151504292 \h </w:instrText>
        </w:r>
        <w:r>
          <w:rPr>
            <w:webHidden/>
          </w:rPr>
        </w:r>
      </w:ins>
      <w:r>
        <w:rPr>
          <w:webHidden/>
        </w:rPr>
        <w:fldChar w:fldCharType="separate"/>
      </w:r>
      <w:ins w:id="3519" w:author="John Clevenger [2]" w:date="2023-11-22T00:12:00Z">
        <w:r>
          <w:rPr>
            <w:webHidden/>
          </w:rPr>
          <w:t>4</w:t>
        </w:r>
      </w:ins>
      <w:ins w:id="3520" w:author="John Clevenger [2]" w:date="2023-11-22T00:11:00Z">
        <w:r>
          <w:rPr>
            <w:webHidden/>
          </w:rPr>
          <w:fldChar w:fldCharType="end"/>
        </w:r>
        <w:r w:rsidRPr="002B6ECB">
          <w:rPr>
            <w:rStyle w:val="Hyperlink"/>
          </w:rPr>
          <w:fldChar w:fldCharType="end"/>
        </w:r>
      </w:ins>
    </w:p>
    <w:p w14:paraId="46D87E9B" w14:textId="40D356DD" w:rsidR="003C7065" w:rsidRDefault="003C7065">
      <w:pPr>
        <w:pStyle w:val="TOC2"/>
        <w:rPr>
          <w:ins w:id="3521" w:author="John Clevenger [2]" w:date="2023-11-22T00:11:00Z"/>
          <w:rFonts w:asciiTheme="minorHAnsi" w:eastAsiaTheme="minorEastAsia" w:hAnsiTheme="minorHAnsi" w:cstheme="minorBidi"/>
          <w:b w:val="0"/>
          <w:bCs w:val="0"/>
          <w:kern w:val="2"/>
          <w:sz w:val="22"/>
          <w:szCs w:val="22"/>
          <w14:ligatures w14:val="standardContextual"/>
        </w:rPr>
      </w:pPr>
      <w:ins w:id="3522" w:author="John Clevenger [2]" w:date="2023-11-22T00:11:00Z">
        <w:r w:rsidRPr="002B6ECB">
          <w:rPr>
            <w:rStyle w:val="Hyperlink"/>
          </w:rPr>
          <w:fldChar w:fldCharType="begin"/>
        </w:r>
        <w:r w:rsidRPr="002B6ECB">
          <w:rPr>
            <w:rStyle w:val="Hyperlink"/>
          </w:rPr>
          <w:instrText xml:space="preserve"> </w:instrText>
        </w:r>
        <w:r>
          <w:instrText>HYPERLINK \l "_Toc151504293"</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2.4.</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Team Startup</w:t>
        </w:r>
        <w:r>
          <w:rPr>
            <w:webHidden/>
          </w:rPr>
          <w:tab/>
        </w:r>
        <w:r>
          <w:rPr>
            <w:webHidden/>
          </w:rPr>
          <w:fldChar w:fldCharType="begin"/>
        </w:r>
        <w:r>
          <w:rPr>
            <w:webHidden/>
          </w:rPr>
          <w:instrText xml:space="preserve"> PAGEREF _Toc151504293 \h </w:instrText>
        </w:r>
        <w:r>
          <w:rPr>
            <w:webHidden/>
          </w:rPr>
        </w:r>
      </w:ins>
      <w:r>
        <w:rPr>
          <w:webHidden/>
        </w:rPr>
        <w:fldChar w:fldCharType="separate"/>
      </w:r>
      <w:ins w:id="3523" w:author="John Clevenger [2]" w:date="2023-11-22T00:12:00Z">
        <w:r>
          <w:rPr>
            <w:webHidden/>
          </w:rPr>
          <w:t>4</w:t>
        </w:r>
      </w:ins>
      <w:ins w:id="3524" w:author="John Clevenger [2]" w:date="2023-11-22T00:11:00Z">
        <w:r>
          <w:rPr>
            <w:webHidden/>
          </w:rPr>
          <w:fldChar w:fldCharType="end"/>
        </w:r>
        <w:r w:rsidRPr="002B6ECB">
          <w:rPr>
            <w:rStyle w:val="Hyperlink"/>
          </w:rPr>
          <w:fldChar w:fldCharType="end"/>
        </w:r>
      </w:ins>
    </w:p>
    <w:p w14:paraId="7A7DDCFE" w14:textId="63ADDF0C" w:rsidR="003C7065" w:rsidRDefault="003C7065">
      <w:pPr>
        <w:pStyle w:val="TOC2"/>
        <w:rPr>
          <w:ins w:id="3525" w:author="John Clevenger [2]" w:date="2023-11-22T00:11:00Z"/>
          <w:rFonts w:asciiTheme="minorHAnsi" w:eastAsiaTheme="minorEastAsia" w:hAnsiTheme="minorHAnsi" w:cstheme="minorBidi"/>
          <w:b w:val="0"/>
          <w:bCs w:val="0"/>
          <w:kern w:val="2"/>
          <w:sz w:val="22"/>
          <w:szCs w:val="22"/>
          <w14:ligatures w14:val="standardContextual"/>
        </w:rPr>
      </w:pPr>
      <w:ins w:id="3526" w:author="John Clevenger [2]" w:date="2023-11-22T00:11:00Z">
        <w:r w:rsidRPr="002B6ECB">
          <w:rPr>
            <w:rStyle w:val="Hyperlink"/>
          </w:rPr>
          <w:fldChar w:fldCharType="begin"/>
        </w:r>
        <w:r w:rsidRPr="002B6ECB">
          <w:rPr>
            <w:rStyle w:val="Hyperlink"/>
          </w:rPr>
          <w:instrText xml:space="preserve"> </w:instrText>
        </w:r>
        <w:r>
          <w:instrText>HYPERLINK \l "_Toc151504294"</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2.5.</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Judge Startup</w:t>
        </w:r>
        <w:r>
          <w:rPr>
            <w:webHidden/>
          </w:rPr>
          <w:tab/>
        </w:r>
        <w:r>
          <w:rPr>
            <w:webHidden/>
          </w:rPr>
          <w:fldChar w:fldCharType="begin"/>
        </w:r>
        <w:r>
          <w:rPr>
            <w:webHidden/>
          </w:rPr>
          <w:instrText xml:space="preserve"> PAGEREF _Toc151504294 \h </w:instrText>
        </w:r>
        <w:r>
          <w:rPr>
            <w:webHidden/>
          </w:rPr>
        </w:r>
      </w:ins>
      <w:r>
        <w:rPr>
          <w:webHidden/>
        </w:rPr>
        <w:fldChar w:fldCharType="separate"/>
      </w:r>
      <w:ins w:id="3527" w:author="John Clevenger [2]" w:date="2023-11-22T00:12:00Z">
        <w:r>
          <w:rPr>
            <w:webHidden/>
          </w:rPr>
          <w:t>5</w:t>
        </w:r>
      </w:ins>
      <w:ins w:id="3528" w:author="John Clevenger [2]" w:date="2023-11-22T00:11:00Z">
        <w:r>
          <w:rPr>
            <w:webHidden/>
          </w:rPr>
          <w:fldChar w:fldCharType="end"/>
        </w:r>
        <w:r w:rsidRPr="002B6ECB">
          <w:rPr>
            <w:rStyle w:val="Hyperlink"/>
          </w:rPr>
          <w:fldChar w:fldCharType="end"/>
        </w:r>
      </w:ins>
    </w:p>
    <w:p w14:paraId="4993F090" w14:textId="1ECA3459" w:rsidR="003C7065" w:rsidRDefault="003C7065">
      <w:pPr>
        <w:pStyle w:val="TOC2"/>
        <w:rPr>
          <w:ins w:id="3529" w:author="John Clevenger [2]" w:date="2023-11-22T00:11:00Z"/>
          <w:rFonts w:asciiTheme="minorHAnsi" w:eastAsiaTheme="minorEastAsia" w:hAnsiTheme="minorHAnsi" w:cstheme="minorBidi"/>
          <w:b w:val="0"/>
          <w:bCs w:val="0"/>
          <w:kern w:val="2"/>
          <w:sz w:val="22"/>
          <w:szCs w:val="22"/>
          <w14:ligatures w14:val="standardContextual"/>
        </w:rPr>
      </w:pPr>
      <w:ins w:id="3530" w:author="John Clevenger [2]" w:date="2023-11-22T00:11:00Z">
        <w:r w:rsidRPr="002B6ECB">
          <w:rPr>
            <w:rStyle w:val="Hyperlink"/>
          </w:rPr>
          <w:fldChar w:fldCharType="begin"/>
        </w:r>
        <w:r w:rsidRPr="002B6ECB">
          <w:rPr>
            <w:rStyle w:val="Hyperlink"/>
          </w:rPr>
          <w:instrText xml:space="preserve"> </w:instrText>
        </w:r>
        <w:r>
          <w:instrText>HYPERLINK \l "_Toc151504296"</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2.6.</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Scoreboard Startup</w:t>
        </w:r>
        <w:r>
          <w:rPr>
            <w:webHidden/>
          </w:rPr>
          <w:tab/>
        </w:r>
        <w:r>
          <w:rPr>
            <w:webHidden/>
          </w:rPr>
          <w:fldChar w:fldCharType="begin"/>
        </w:r>
        <w:r>
          <w:rPr>
            <w:webHidden/>
          </w:rPr>
          <w:instrText xml:space="preserve"> PAGEREF _Toc151504296 \h </w:instrText>
        </w:r>
        <w:r>
          <w:rPr>
            <w:webHidden/>
          </w:rPr>
        </w:r>
      </w:ins>
      <w:r>
        <w:rPr>
          <w:webHidden/>
        </w:rPr>
        <w:fldChar w:fldCharType="separate"/>
      </w:r>
      <w:ins w:id="3531" w:author="John Clevenger [2]" w:date="2023-11-22T00:12:00Z">
        <w:r>
          <w:rPr>
            <w:webHidden/>
          </w:rPr>
          <w:t>5</w:t>
        </w:r>
      </w:ins>
      <w:ins w:id="3532" w:author="John Clevenger [2]" w:date="2023-11-22T00:11:00Z">
        <w:r>
          <w:rPr>
            <w:webHidden/>
          </w:rPr>
          <w:fldChar w:fldCharType="end"/>
        </w:r>
        <w:r w:rsidRPr="002B6ECB">
          <w:rPr>
            <w:rStyle w:val="Hyperlink"/>
          </w:rPr>
          <w:fldChar w:fldCharType="end"/>
        </w:r>
      </w:ins>
    </w:p>
    <w:p w14:paraId="4B809A8E" w14:textId="13CFFC59" w:rsidR="003C7065" w:rsidRDefault="003C7065">
      <w:pPr>
        <w:pStyle w:val="TOC2"/>
        <w:rPr>
          <w:ins w:id="3533" w:author="John Clevenger [2]" w:date="2023-11-22T00:11:00Z"/>
          <w:rFonts w:asciiTheme="minorHAnsi" w:eastAsiaTheme="minorEastAsia" w:hAnsiTheme="minorHAnsi" w:cstheme="minorBidi"/>
          <w:b w:val="0"/>
          <w:bCs w:val="0"/>
          <w:kern w:val="2"/>
          <w:sz w:val="22"/>
          <w:szCs w:val="22"/>
          <w14:ligatures w14:val="standardContextual"/>
        </w:rPr>
      </w:pPr>
      <w:ins w:id="3534" w:author="John Clevenger [2]" w:date="2023-11-22T00:11:00Z">
        <w:r w:rsidRPr="002B6ECB">
          <w:rPr>
            <w:rStyle w:val="Hyperlink"/>
          </w:rPr>
          <w:fldChar w:fldCharType="begin"/>
        </w:r>
        <w:r w:rsidRPr="002B6ECB">
          <w:rPr>
            <w:rStyle w:val="Hyperlink"/>
          </w:rPr>
          <w:instrText xml:space="preserve"> </w:instrText>
        </w:r>
        <w:r>
          <w:instrText>HYPERLINK \l "_Toc151504297"</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2.7.</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Starting the Contest</w:t>
        </w:r>
        <w:r>
          <w:rPr>
            <w:webHidden/>
          </w:rPr>
          <w:tab/>
        </w:r>
        <w:r>
          <w:rPr>
            <w:webHidden/>
          </w:rPr>
          <w:fldChar w:fldCharType="begin"/>
        </w:r>
        <w:r>
          <w:rPr>
            <w:webHidden/>
          </w:rPr>
          <w:instrText xml:space="preserve"> PAGEREF _Toc151504297 \h </w:instrText>
        </w:r>
        <w:r>
          <w:rPr>
            <w:webHidden/>
          </w:rPr>
        </w:r>
      </w:ins>
      <w:r>
        <w:rPr>
          <w:webHidden/>
        </w:rPr>
        <w:fldChar w:fldCharType="separate"/>
      </w:r>
      <w:ins w:id="3535" w:author="John Clevenger [2]" w:date="2023-11-22T00:12:00Z">
        <w:r>
          <w:rPr>
            <w:webHidden/>
          </w:rPr>
          <w:t>6</w:t>
        </w:r>
      </w:ins>
      <w:ins w:id="3536" w:author="John Clevenger [2]" w:date="2023-11-22T00:11:00Z">
        <w:r>
          <w:rPr>
            <w:webHidden/>
          </w:rPr>
          <w:fldChar w:fldCharType="end"/>
        </w:r>
        <w:r w:rsidRPr="002B6ECB">
          <w:rPr>
            <w:rStyle w:val="Hyperlink"/>
          </w:rPr>
          <w:fldChar w:fldCharType="end"/>
        </w:r>
      </w:ins>
    </w:p>
    <w:p w14:paraId="1FB6160D" w14:textId="6EF9E742" w:rsidR="003C7065" w:rsidRDefault="003C7065">
      <w:pPr>
        <w:pStyle w:val="TOC2"/>
        <w:rPr>
          <w:ins w:id="3537" w:author="John Clevenger [2]" w:date="2023-11-22T00:11:00Z"/>
          <w:rFonts w:asciiTheme="minorHAnsi" w:eastAsiaTheme="minorEastAsia" w:hAnsiTheme="minorHAnsi" w:cstheme="minorBidi"/>
          <w:b w:val="0"/>
          <w:bCs w:val="0"/>
          <w:kern w:val="2"/>
          <w:sz w:val="22"/>
          <w:szCs w:val="22"/>
          <w14:ligatures w14:val="standardContextual"/>
        </w:rPr>
      </w:pPr>
      <w:ins w:id="3538" w:author="John Clevenger [2]" w:date="2023-11-22T00:11:00Z">
        <w:r w:rsidRPr="002B6ECB">
          <w:rPr>
            <w:rStyle w:val="Hyperlink"/>
          </w:rPr>
          <w:fldChar w:fldCharType="begin"/>
        </w:r>
        <w:r w:rsidRPr="002B6ECB">
          <w:rPr>
            <w:rStyle w:val="Hyperlink"/>
          </w:rPr>
          <w:instrText xml:space="preserve"> </w:instrText>
        </w:r>
        <w:r>
          <w:instrText>HYPERLINK \l "_Toc151504298"</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2.8.</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Additional Information</w:t>
        </w:r>
        <w:r>
          <w:rPr>
            <w:webHidden/>
          </w:rPr>
          <w:tab/>
        </w:r>
        <w:r>
          <w:rPr>
            <w:webHidden/>
          </w:rPr>
          <w:fldChar w:fldCharType="begin"/>
        </w:r>
        <w:r>
          <w:rPr>
            <w:webHidden/>
          </w:rPr>
          <w:instrText xml:space="preserve"> PAGEREF _Toc151504298 \h </w:instrText>
        </w:r>
        <w:r>
          <w:rPr>
            <w:webHidden/>
          </w:rPr>
        </w:r>
      </w:ins>
      <w:r>
        <w:rPr>
          <w:webHidden/>
        </w:rPr>
        <w:fldChar w:fldCharType="separate"/>
      </w:r>
      <w:ins w:id="3539" w:author="John Clevenger [2]" w:date="2023-11-22T00:12:00Z">
        <w:r>
          <w:rPr>
            <w:webHidden/>
          </w:rPr>
          <w:t>6</w:t>
        </w:r>
      </w:ins>
      <w:ins w:id="3540" w:author="John Clevenger [2]" w:date="2023-11-22T00:11:00Z">
        <w:r>
          <w:rPr>
            <w:webHidden/>
          </w:rPr>
          <w:fldChar w:fldCharType="end"/>
        </w:r>
        <w:r w:rsidRPr="002B6ECB">
          <w:rPr>
            <w:rStyle w:val="Hyperlink"/>
          </w:rPr>
          <w:fldChar w:fldCharType="end"/>
        </w:r>
      </w:ins>
    </w:p>
    <w:p w14:paraId="2778A9BF" w14:textId="51AD98AA" w:rsidR="003C7065" w:rsidRDefault="003C7065">
      <w:pPr>
        <w:pStyle w:val="TOC1"/>
        <w:rPr>
          <w:ins w:id="3541" w:author="John Clevenger [2]" w:date="2023-11-22T00:11:00Z"/>
          <w:rFonts w:asciiTheme="minorHAnsi" w:eastAsiaTheme="minorEastAsia" w:hAnsiTheme="minorHAnsi" w:cstheme="minorBidi"/>
          <w:b w:val="0"/>
          <w:bCs w:val="0"/>
          <w:iCs w:val="0"/>
          <w:kern w:val="2"/>
          <w:sz w:val="22"/>
          <w:szCs w:val="22"/>
          <w14:ligatures w14:val="standardContextual"/>
        </w:rPr>
      </w:pPr>
      <w:ins w:id="3542" w:author="John Clevenger [2]" w:date="2023-11-22T00:11:00Z">
        <w:r w:rsidRPr="002B6ECB">
          <w:rPr>
            <w:rStyle w:val="Hyperlink"/>
          </w:rPr>
          <w:fldChar w:fldCharType="begin"/>
        </w:r>
        <w:r w:rsidRPr="002B6ECB">
          <w:rPr>
            <w:rStyle w:val="Hyperlink"/>
          </w:rPr>
          <w:instrText xml:space="preserve"> </w:instrText>
        </w:r>
        <w:r>
          <w:instrText>HYPERLINK \l "_Toc151504299"</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3.</w:t>
        </w:r>
        <w:r>
          <w:rPr>
            <w:rFonts w:asciiTheme="minorHAnsi" w:eastAsiaTheme="minorEastAsia" w:hAnsiTheme="minorHAnsi" w:cstheme="minorBidi"/>
            <w:b w:val="0"/>
            <w:bCs w:val="0"/>
            <w:iCs w:val="0"/>
            <w:kern w:val="2"/>
            <w:sz w:val="22"/>
            <w:szCs w:val="22"/>
            <w14:ligatures w14:val="standardContextual"/>
          </w:rPr>
          <w:tab/>
        </w:r>
        <w:r w:rsidRPr="002B6ECB">
          <w:rPr>
            <w:rStyle w:val="Hyperlink"/>
            <w:rFonts w:cs="Arial"/>
          </w:rPr>
          <w:t>Installation Details</w:t>
        </w:r>
        <w:r>
          <w:rPr>
            <w:webHidden/>
          </w:rPr>
          <w:tab/>
        </w:r>
        <w:r>
          <w:rPr>
            <w:webHidden/>
          </w:rPr>
          <w:fldChar w:fldCharType="begin"/>
        </w:r>
        <w:r>
          <w:rPr>
            <w:webHidden/>
          </w:rPr>
          <w:instrText xml:space="preserve"> PAGEREF _Toc151504299 \h </w:instrText>
        </w:r>
        <w:r>
          <w:rPr>
            <w:webHidden/>
          </w:rPr>
        </w:r>
      </w:ins>
      <w:r>
        <w:rPr>
          <w:webHidden/>
        </w:rPr>
        <w:fldChar w:fldCharType="separate"/>
      </w:r>
      <w:ins w:id="3543" w:author="John Clevenger [2]" w:date="2023-11-22T00:12:00Z">
        <w:r>
          <w:rPr>
            <w:webHidden/>
          </w:rPr>
          <w:t>8</w:t>
        </w:r>
      </w:ins>
      <w:ins w:id="3544" w:author="John Clevenger [2]" w:date="2023-11-22T00:11:00Z">
        <w:r>
          <w:rPr>
            <w:webHidden/>
          </w:rPr>
          <w:fldChar w:fldCharType="end"/>
        </w:r>
        <w:r w:rsidRPr="002B6ECB">
          <w:rPr>
            <w:rStyle w:val="Hyperlink"/>
          </w:rPr>
          <w:fldChar w:fldCharType="end"/>
        </w:r>
      </w:ins>
    </w:p>
    <w:p w14:paraId="5B14C0A1" w14:textId="5A70638E" w:rsidR="003C7065" w:rsidRDefault="003C7065">
      <w:pPr>
        <w:pStyle w:val="TOC2"/>
        <w:rPr>
          <w:ins w:id="3545" w:author="John Clevenger [2]" w:date="2023-11-22T00:11:00Z"/>
          <w:rFonts w:asciiTheme="minorHAnsi" w:eastAsiaTheme="minorEastAsia" w:hAnsiTheme="minorHAnsi" w:cstheme="minorBidi"/>
          <w:b w:val="0"/>
          <w:bCs w:val="0"/>
          <w:kern w:val="2"/>
          <w:sz w:val="22"/>
          <w:szCs w:val="22"/>
          <w14:ligatures w14:val="standardContextual"/>
        </w:rPr>
      </w:pPr>
      <w:ins w:id="3546" w:author="John Clevenger [2]" w:date="2023-11-22T00:11:00Z">
        <w:r w:rsidRPr="002B6ECB">
          <w:rPr>
            <w:rStyle w:val="Hyperlink"/>
          </w:rPr>
          <w:fldChar w:fldCharType="begin"/>
        </w:r>
        <w:r w:rsidRPr="002B6ECB">
          <w:rPr>
            <w:rStyle w:val="Hyperlink"/>
          </w:rPr>
          <w:instrText xml:space="preserve"> </w:instrText>
        </w:r>
        <w:r>
          <w:instrText>HYPERLINK \l "_Toc151504300"</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3.1.</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Installation</w:t>
        </w:r>
        <w:r>
          <w:rPr>
            <w:webHidden/>
          </w:rPr>
          <w:tab/>
        </w:r>
        <w:r>
          <w:rPr>
            <w:webHidden/>
          </w:rPr>
          <w:fldChar w:fldCharType="begin"/>
        </w:r>
        <w:r>
          <w:rPr>
            <w:webHidden/>
          </w:rPr>
          <w:instrText xml:space="preserve"> PAGEREF _Toc151504300 \h </w:instrText>
        </w:r>
        <w:r>
          <w:rPr>
            <w:webHidden/>
          </w:rPr>
        </w:r>
      </w:ins>
      <w:r>
        <w:rPr>
          <w:webHidden/>
        </w:rPr>
        <w:fldChar w:fldCharType="separate"/>
      </w:r>
      <w:ins w:id="3547" w:author="John Clevenger [2]" w:date="2023-11-22T00:12:00Z">
        <w:r>
          <w:rPr>
            <w:webHidden/>
          </w:rPr>
          <w:t>8</w:t>
        </w:r>
      </w:ins>
      <w:ins w:id="3548" w:author="John Clevenger [2]" w:date="2023-11-22T00:11:00Z">
        <w:r>
          <w:rPr>
            <w:webHidden/>
          </w:rPr>
          <w:fldChar w:fldCharType="end"/>
        </w:r>
        <w:r w:rsidRPr="002B6ECB">
          <w:rPr>
            <w:rStyle w:val="Hyperlink"/>
          </w:rPr>
          <w:fldChar w:fldCharType="end"/>
        </w:r>
      </w:ins>
    </w:p>
    <w:p w14:paraId="462EBBD3" w14:textId="61FFA546" w:rsidR="003C7065" w:rsidRDefault="003C7065">
      <w:pPr>
        <w:pStyle w:val="TOC2"/>
        <w:rPr>
          <w:ins w:id="3549" w:author="John Clevenger [2]" w:date="2023-11-22T00:11:00Z"/>
          <w:rFonts w:asciiTheme="minorHAnsi" w:eastAsiaTheme="minorEastAsia" w:hAnsiTheme="minorHAnsi" w:cstheme="minorBidi"/>
          <w:b w:val="0"/>
          <w:bCs w:val="0"/>
          <w:kern w:val="2"/>
          <w:sz w:val="22"/>
          <w:szCs w:val="22"/>
          <w14:ligatures w14:val="standardContextual"/>
        </w:rPr>
      </w:pPr>
      <w:ins w:id="3550" w:author="John Clevenger [2]" w:date="2023-11-22T00:11:00Z">
        <w:r w:rsidRPr="002B6ECB">
          <w:rPr>
            <w:rStyle w:val="Hyperlink"/>
          </w:rPr>
          <w:fldChar w:fldCharType="begin"/>
        </w:r>
        <w:r w:rsidRPr="002B6ECB">
          <w:rPr>
            <w:rStyle w:val="Hyperlink"/>
          </w:rPr>
          <w:instrText xml:space="preserve"> </w:instrText>
        </w:r>
        <w:r>
          <w:instrText>HYPERLINK \l "_Toc151504301"</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3.2.</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Network / Firewall Requirements</w:t>
        </w:r>
        <w:r>
          <w:rPr>
            <w:webHidden/>
          </w:rPr>
          <w:tab/>
        </w:r>
        <w:r>
          <w:rPr>
            <w:webHidden/>
          </w:rPr>
          <w:fldChar w:fldCharType="begin"/>
        </w:r>
        <w:r>
          <w:rPr>
            <w:webHidden/>
          </w:rPr>
          <w:instrText xml:space="preserve"> PAGEREF _Toc151504301 \h </w:instrText>
        </w:r>
        <w:r>
          <w:rPr>
            <w:webHidden/>
          </w:rPr>
        </w:r>
      </w:ins>
      <w:r>
        <w:rPr>
          <w:webHidden/>
        </w:rPr>
        <w:fldChar w:fldCharType="separate"/>
      </w:r>
      <w:ins w:id="3551" w:author="John Clevenger [2]" w:date="2023-11-22T00:12:00Z">
        <w:r>
          <w:rPr>
            <w:webHidden/>
          </w:rPr>
          <w:t>8</w:t>
        </w:r>
      </w:ins>
      <w:ins w:id="3552" w:author="John Clevenger [2]" w:date="2023-11-22T00:11:00Z">
        <w:r>
          <w:rPr>
            <w:webHidden/>
          </w:rPr>
          <w:fldChar w:fldCharType="end"/>
        </w:r>
        <w:r w:rsidRPr="002B6ECB">
          <w:rPr>
            <w:rStyle w:val="Hyperlink"/>
          </w:rPr>
          <w:fldChar w:fldCharType="end"/>
        </w:r>
      </w:ins>
    </w:p>
    <w:p w14:paraId="09E8779B" w14:textId="354CD67C" w:rsidR="003C7065" w:rsidRDefault="003C7065">
      <w:pPr>
        <w:pStyle w:val="TOC2"/>
        <w:rPr>
          <w:ins w:id="3553" w:author="John Clevenger [2]" w:date="2023-11-22T00:11:00Z"/>
          <w:rFonts w:asciiTheme="minorHAnsi" w:eastAsiaTheme="minorEastAsia" w:hAnsiTheme="minorHAnsi" w:cstheme="minorBidi"/>
          <w:b w:val="0"/>
          <w:bCs w:val="0"/>
          <w:kern w:val="2"/>
          <w:sz w:val="22"/>
          <w:szCs w:val="22"/>
          <w14:ligatures w14:val="standardContextual"/>
        </w:rPr>
      </w:pPr>
      <w:ins w:id="3554" w:author="John Clevenger [2]" w:date="2023-11-22T00:11:00Z">
        <w:r w:rsidRPr="002B6ECB">
          <w:rPr>
            <w:rStyle w:val="Hyperlink"/>
          </w:rPr>
          <w:fldChar w:fldCharType="begin"/>
        </w:r>
        <w:r w:rsidRPr="002B6ECB">
          <w:rPr>
            <w:rStyle w:val="Hyperlink"/>
          </w:rPr>
          <w:instrText xml:space="preserve"> </w:instrText>
        </w:r>
        <w:r>
          <w:instrText>HYPERLINK \l "_Toc151504302"</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3.3.</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Memory Limits</w:t>
        </w:r>
        <w:r>
          <w:rPr>
            <w:webHidden/>
          </w:rPr>
          <w:tab/>
        </w:r>
        <w:r>
          <w:rPr>
            <w:webHidden/>
          </w:rPr>
          <w:fldChar w:fldCharType="begin"/>
        </w:r>
        <w:r>
          <w:rPr>
            <w:webHidden/>
          </w:rPr>
          <w:instrText xml:space="preserve"> PAGEREF _Toc151504302 \h </w:instrText>
        </w:r>
        <w:r>
          <w:rPr>
            <w:webHidden/>
          </w:rPr>
        </w:r>
      </w:ins>
      <w:r>
        <w:rPr>
          <w:webHidden/>
        </w:rPr>
        <w:fldChar w:fldCharType="separate"/>
      </w:r>
      <w:ins w:id="3555" w:author="John Clevenger [2]" w:date="2023-11-22T00:12:00Z">
        <w:r>
          <w:rPr>
            <w:webHidden/>
          </w:rPr>
          <w:t>9</w:t>
        </w:r>
      </w:ins>
      <w:ins w:id="3556" w:author="John Clevenger [2]" w:date="2023-11-22T00:11:00Z">
        <w:r>
          <w:rPr>
            <w:webHidden/>
          </w:rPr>
          <w:fldChar w:fldCharType="end"/>
        </w:r>
        <w:r w:rsidRPr="002B6ECB">
          <w:rPr>
            <w:rStyle w:val="Hyperlink"/>
          </w:rPr>
          <w:fldChar w:fldCharType="end"/>
        </w:r>
      </w:ins>
    </w:p>
    <w:p w14:paraId="364122A4" w14:textId="5E4B261C" w:rsidR="003C7065" w:rsidRDefault="003C7065">
      <w:pPr>
        <w:pStyle w:val="TOC2"/>
        <w:rPr>
          <w:ins w:id="3557" w:author="John Clevenger [2]" w:date="2023-11-22T00:11:00Z"/>
          <w:rFonts w:asciiTheme="minorHAnsi" w:eastAsiaTheme="minorEastAsia" w:hAnsiTheme="minorHAnsi" w:cstheme="minorBidi"/>
          <w:b w:val="0"/>
          <w:bCs w:val="0"/>
          <w:kern w:val="2"/>
          <w:sz w:val="22"/>
          <w:szCs w:val="22"/>
          <w14:ligatures w14:val="standardContextual"/>
        </w:rPr>
      </w:pPr>
      <w:ins w:id="3558" w:author="John Clevenger [2]" w:date="2023-11-22T00:11:00Z">
        <w:r w:rsidRPr="002B6ECB">
          <w:rPr>
            <w:rStyle w:val="Hyperlink"/>
          </w:rPr>
          <w:fldChar w:fldCharType="begin"/>
        </w:r>
        <w:r w:rsidRPr="002B6ECB">
          <w:rPr>
            <w:rStyle w:val="Hyperlink"/>
          </w:rPr>
          <w:instrText xml:space="preserve"> </w:instrText>
        </w:r>
        <w:r>
          <w:instrText>HYPERLINK \l "_Toc151504303"</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3.4.</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Security Alerts</w:t>
        </w:r>
        <w:r>
          <w:rPr>
            <w:webHidden/>
          </w:rPr>
          <w:tab/>
        </w:r>
        <w:r>
          <w:rPr>
            <w:webHidden/>
          </w:rPr>
          <w:fldChar w:fldCharType="begin"/>
        </w:r>
        <w:r>
          <w:rPr>
            <w:webHidden/>
          </w:rPr>
          <w:instrText xml:space="preserve"> PAGEREF _Toc151504303 \h </w:instrText>
        </w:r>
        <w:r>
          <w:rPr>
            <w:webHidden/>
          </w:rPr>
        </w:r>
      </w:ins>
      <w:r>
        <w:rPr>
          <w:webHidden/>
        </w:rPr>
        <w:fldChar w:fldCharType="separate"/>
      </w:r>
      <w:ins w:id="3559" w:author="John Clevenger [2]" w:date="2023-11-22T00:12:00Z">
        <w:r>
          <w:rPr>
            <w:webHidden/>
          </w:rPr>
          <w:t>10</w:t>
        </w:r>
      </w:ins>
      <w:ins w:id="3560" w:author="John Clevenger [2]" w:date="2023-11-22T00:11:00Z">
        <w:r>
          <w:rPr>
            <w:webHidden/>
          </w:rPr>
          <w:fldChar w:fldCharType="end"/>
        </w:r>
        <w:r w:rsidRPr="002B6ECB">
          <w:rPr>
            <w:rStyle w:val="Hyperlink"/>
          </w:rPr>
          <w:fldChar w:fldCharType="end"/>
        </w:r>
      </w:ins>
    </w:p>
    <w:p w14:paraId="7BDAC34B" w14:textId="561296E4" w:rsidR="003C7065" w:rsidRDefault="003C7065">
      <w:pPr>
        <w:pStyle w:val="TOC2"/>
        <w:rPr>
          <w:ins w:id="3561" w:author="John Clevenger [2]" w:date="2023-11-22T00:11:00Z"/>
          <w:rFonts w:asciiTheme="minorHAnsi" w:eastAsiaTheme="minorEastAsia" w:hAnsiTheme="minorHAnsi" w:cstheme="minorBidi"/>
          <w:b w:val="0"/>
          <w:bCs w:val="0"/>
          <w:kern w:val="2"/>
          <w:sz w:val="22"/>
          <w:szCs w:val="22"/>
          <w14:ligatures w14:val="standardContextual"/>
        </w:rPr>
      </w:pPr>
      <w:ins w:id="3562" w:author="John Clevenger [2]" w:date="2023-11-22T00:11:00Z">
        <w:r w:rsidRPr="002B6ECB">
          <w:rPr>
            <w:rStyle w:val="Hyperlink"/>
          </w:rPr>
          <w:fldChar w:fldCharType="begin"/>
        </w:r>
        <w:r w:rsidRPr="002B6ECB">
          <w:rPr>
            <w:rStyle w:val="Hyperlink"/>
          </w:rPr>
          <w:instrText xml:space="preserve"> </w:instrText>
        </w:r>
        <w:r>
          <w:instrText>HYPERLINK \l "_Toc151504304"</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3.5.</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Uninstall</w:t>
        </w:r>
        <w:r>
          <w:rPr>
            <w:webHidden/>
          </w:rPr>
          <w:tab/>
        </w:r>
        <w:r>
          <w:rPr>
            <w:webHidden/>
          </w:rPr>
          <w:fldChar w:fldCharType="begin"/>
        </w:r>
        <w:r>
          <w:rPr>
            <w:webHidden/>
          </w:rPr>
          <w:instrText xml:space="preserve"> PAGEREF _Toc151504304 \h </w:instrText>
        </w:r>
        <w:r>
          <w:rPr>
            <w:webHidden/>
          </w:rPr>
        </w:r>
      </w:ins>
      <w:r>
        <w:rPr>
          <w:webHidden/>
        </w:rPr>
        <w:fldChar w:fldCharType="separate"/>
      </w:r>
      <w:ins w:id="3563" w:author="John Clevenger [2]" w:date="2023-11-22T00:12:00Z">
        <w:r>
          <w:rPr>
            <w:webHidden/>
          </w:rPr>
          <w:t>10</w:t>
        </w:r>
      </w:ins>
      <w:ins w:id="3564" w:author="John Clevenger [2]" w:date="2023-11-22T00:11:00Z">
        <w:r>
          <w:rPr>
            <w:webHidden/>
          </w:rPr>
          <w:fldChar w:fldCharType="end"/>
        </w:r>
        <w:r w:rsidRPr="002B6ECB">
          <w:rPr>
            <w:rStyle w:val="Hyperlink"/>
          </w:rPr>
          <w:fldChar w:fldCharType="end"/>
        </w:r>
      </w:ins>
    </w:p>
    <w:p w14:paraId="12830CA9" w14:textId="2DB58575" w:rsidR="003C7065" w:rsidRDefault="003C7065">
      <w:pPr>
        <w:pStyle w:val="TOC1"/>
        <w:rPr>
          <w:ins w:id="3565" w:author="John Clevenger [2]" w:date="2023-11-22T00:11:00Z"/>
          <w:rFonts w:asciiTheme="minorHAnsi" w:eastAsiaTheme="minorEastAsia" w:hAnsiTheme="minorHAnsi" w:cstheme="minorBidi"/>
          <w:b w:val="0"/>
          <w:bCs w:val="0"/>
          <w:iCs w:val="0"/>
          <w:kern w:val="2"/>
          <w:sz w:val="22"/>
          <w:szCs w:val="22"/>
          <w14:ligatures w14:val="standardContextual"/>
        </w:rPr>
      </w:pPr>
      <w:ins w:id="3566" w:author="John Clevenger [2]" w:date="2023-11-22T00:11:00Z">
        <w:r w:rsidRPr="002B6ECB">
          <w:rPr>
            <w:rStyle w:val="Hyperlink"/>
          </w:rPr>
          <w:fldChar w:fldCharType="begin"/>
        </w:r>
        <w:r w:rsidRPr="002B6ECB">
          <w:rPr>
            <w:rStyle w:val="Hyperlink"/>
          </w:rPr>
          <w:instrText xml:space="preserve"> </w:instrText>
        </w:r>
        <w:r>
          <w:instrText>HYPERLINK \l "_Toc151504305"</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4.</w:t>
        </w:r>
        <w:r>
          <w:rPr>
            <w:rFonts w:asciiTheme="minorHAnsi" w:eastAsiaTheme="minorEastAsia" w:hAnsiTheme="minorHAnsi" w:cstheme="minorBidi"/>
            <w:b w:val="0"/>
            <w:bCs w:val="0"/>
            <w:iCs w:val="0"/>
            <w:kern w:val="2"/>
            <w:sz w:val="22"/>
            <w:szCs w:val="22"/>
            <w14:ligatures w14:val="standardContextual"/>
          </w:rPr>
          <w:tab/>
        </w:r>
        <w:r w:rsidRPr="002B6ECB">
          <w:rPr>
            <w:rStyle w:val="Hyperlink"/>
            <w:rFonts w:cs="Arial"/>
          </w:rPr>
          <w:t>PC</w:t>
        </w:r>
        <w:r w:rsidRPr="002B6ECB">
          <w:rPr>
            <w:rStyle w:val="Hyperlink"/>
            <w:rFonts w:cs="Arial"/>
            <w:vertAlign w:val="superscript"/>
          </w:rPr>
          <w:t>2</w:t>
        </w:r>
        <w:r w:rsidRPr="002B6ECB">
          <w:rPr>
            <w:rStyle w:val="Hyperlink"/>
            <w:rFonts w:cs="Arial"/>
          </w:rPr>
          <w:t xml:space="preserve">  Initialization  Files</w:t>
        </w:r>
        <w:r>
          <w:rPr>
            <w:webHidden/>
          </w:rPr>
          <w:tab/>
        </w:r>
        <w:r>
          <w:rPr>
            <w:webHidden/>
          </w:rPr>
          <w:fldChar w:fldCharType="begin"/>
        </w:r>
        <w:r>
          <w:rPr>
            <w:webHidden/>
          </w:rPr>
          <w:instrText xml:space="preserve"> PAGEREF _Toc151504305 \h </w:instrText>
        </w:r>
        <w:r>
          <w:rPr>
            <w:webHidden/>
          </w:rPr>
        </w:r>
      </w:ins>
      <w:r>
        <w:rPr>
          <w:webHidden/>
        </w:rPr>
        <w:fldChar w:fldCharType="separate"/>
      </w:r>
      <w:ins w:id="3567" w:author="John Clevenger [2]" w:date="2023-11-22T00:12:00Z">
        <w:r>
          <w:rPr>
            <w:webHidden/>
          </w:rPr>
          <w:t>12</w:t>
        </w:r>
      </w:ins>
      <w:ins w:id="3568" w:author="John Clevenger [2]" w:date="2023-11-22T00:11:00Z">
        <w:r>
          <w:rPr>
            <w:webHidden/>
          </w:rPr>
          <w:fldChar w:fldCharType="end"/>
        </w:r>
        <w:r w:rsidRPr="002B6ECB">
          <w:rPr>
            <w:rStyle w:val="Hyperlink"/>
          </w:rPr>
          <w:fldChar w:fldCharType="end"/>
        </w:r>
      </w:ins>
    </w:p>
    <w:p w14:paraId="48895EF9" w14:textId="17D0BAE1" w:rsidR="003C7065" w:rsidRDefault="003C7065">
      <w:pPr>
        <w:pStyle w:val="TOC2"/>
        <w:rPr>
          <w:ins w:id="3569" w:author="John Clevenger [2]" w:date="2023-11-22T00:11:00Z"/>
          <w:rFonts w:asciiTheme="minorHAnsi" w:eastAsiaTheme="minorEastAsia" w:hAnsiTheme="minorHAnsi" w:cstheme="minorBidi"/>
          <w:b w:val="0"/>
          <w:bCs w:val="0"/>
          <w:kern w:val="2"/>
          <w:sz w:val="22"/>
          <w:szCs w:val="22"/>
          <w14:ligatures w14:val="standardContextual"/>
        </w:rPr>
      </w:pPr>
      <w:ins w:id="3570" w:author="John Clevenger [2]" w:date="2023-11-22T00:11:00Z">
        <w:r w:rsidRPr="002B6ECB">
          <w:rPr>
            <w:rStyle w:val="Hyperlink"/>
          </w:rPr>
          <w:fldChar w:fldCharType="begin"/>
        </w:r>
        <w:r w:rsidRPr="002B6ECB">
          <w:rPr>
            <w:rStyle w:val="Hyperlink"/>
          </w:rPr>
          <w:instrText xml:space="preserve"> </w:instrText>
        </w:r>
        <w:r>
          <w:instrText>HYPERLINK \l "_Toc151504306"</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4.1.</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The pc2v9.ini  file</w:t>
        </w:r>
        <w:r>
          <w:rPr>
            <w:webHidden/>
          </w:rPr>
          <w:tab/>
        </w:r>
        <w:r>
          <w:rPr>
            <w:webHidden/>
          </w:rPr>
          <w:fldChar w:fldCharType="begin"/>
        </w:r>
        <w:r>
          <w:rPr>
            <w:webHidden/>
          </w:rPr>
          <w:instrText xml:space="preserve"> PAGEREF _Toc151504306 \h </w:instrText>
        </w:r>
        <w:r>
          <w:rPr>
            <w:webHidden/>
          </w:rPr>
        </w:r>
      </w:ins>
      <w:r>
        <w:rPr>
          <w:webHidden/>
        </w:rPr>
        <w:fldChar w:fldCharType="separate"/>
      </w:r>
      <w:ins w:id="3571" w:author="John Clevenger [2]" w:date="2023-11-22T00:12:00Z">
        <w:r>
          <w:rPr>
            <w:webHidden/>
          </w:rPr>
          <w:t>12</w:t>
        </w:r>
      </w:ins>
      <w:ins w:id="3572" w:author="John Clevenger [2]" w:date="2023-11-22T00:11:00Z">
        <w:r>
          <w:rPr>
            <w:webHidden/>
          </w:rPr>
          <w:fldChar w:fldCharType="end"/>
        </w:r>
        <w:r w:rsidRPr="002B6ECB">
          <w:rPr>
            <w:rStyle w:val="Hyperlink"/>
          </w:rPr>
          <w:fldChar w:fldCharType="end"/>
        </w:r>
      </w:ins>
    </w:p>
    <w:p w14:paraId="590D5D68" w14:textId="71CE4FBA" w:rsidR="003C7065" w:rsidRDefault="003C7065">
      <w:pPr>
        <w:pStyle w:val="TOC2"/>
        <w:rPr>
          <w:ins w:id="3573" w:author="John Clevenger [2]" w:date="2023-11-22T00:11:00Z"/>
          <w:rFonts w:asciiTheme="minorHAnsi" w:eastAsiaTheme="minorEastAsia" w:hAnsiTheme="minorHAnsi" w:cstheme="minorBidi"/>
          <w:b w:val="0"/>
          <w:bCs w:val="0"/>
          <w:kern w:val="2"/>
          <w:sz w:val="22"/>
          <w:szCs w:val="22"/>
          <w14:ligatures w14:val="standardContextual"/>
        </w:rPr>
      </w:pPr>
      <w:ins w:id="3574" w:author="John Clevenger [2]" w:date="2023-11-22T00:11:00Z">
        <w:r w:rsidRPr="002B6ECB">
          <w:rPr>
            <w:rStyle w:val="Hyperlink"/>
          </w:rPr>
          <w:fldChar w:fldCharType="begin"/>
        </w:r>
        <w:r w:rsidRPr="002B6ECB">
          <w:rPr>
            <w:rStyle w:val="Hyperlink"/>
          </w:rPr>
          <w:instrText xml:space="preserve"> </w:instrText>
        </w:r>
        <w:r>
          <w:instrText>HYPERLINK \l "_Toc151504307"</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4.2.</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Other Initialization Files</w:t>
        </w:r>
        <w:r>
          <w:rPr>
            <w:webHidden/>
          </w:rPr>
          <w:tab/>
        </w:r>
        <w:r>
          <w:rPr>
            <w:webHidden/>
          </w:rPr>
          <w:fldChar w:fldCharType="begin"/>
        </w:r>
        <w:r>
          <w:rPr>
            <w:webHidden/>
          </w:rPr>
          <w:instrText xml:space="preserve"> PAGEREF _Toc151504307 \h </w:instrText>
        </w:r>
        <w:r>
          <w:rPr>
            <w:webHidden/>
          </w:rPr>
        </w:r>
      </w:ins>
      <w:r>
        <w:rPr>
          <w:webHidden/>
        </w:rPr>
        <w:fldChar w:fldCharType="separate"/>
      </w:r>
      <w:ins w:id="3575" w:author="John Clevenger [2]" w:date="2023-11-22T00:12:00Z">
        <w:r>
          <w:rPr>
            <w:webHidden/>
          </w:rPr>
          <w:t>14</w:t>
        </w:r>
      </w:ins>
      <w:ins w:id="3576" w:author="John Clevenger [2]" w:date="2023-11-22T00:11:00Z">
        <w:r>
          <w:rPr>
            <w:webHidden/>
          </w:rPr>
          <w:fldChar w:fldCharType="end"/>
        </w:r>
        <w:r w:rsidRPr="002B6ECB">
          <w:rPr>
            <w:rStyle w:val="Hyperlink"/>
          </w:rPr>
          <w:fldChar w:fldCharType="end"/>
        </w:r>
      </w:ins>
    </w:p>
    <w:p w14:paraId="70C54EA6" w14:textId="23FCC3D1" w:rsidR="003C7065" w:rsidRDefault="003C7065">
      <w:pPr>
        <w:pStyle w:val="TOC1"/>
        <w:rPr>
          <w:ins w:id="3577" w:author="John Clevenger [2]" w:date="2023-11-22T00:11:00Z"/>
          <w:rFonts w:asciiTheme="minorHAnsi" w:eastAsiaTheme="minorEastAsia" w:hAnsiTheme="minorHAnsi" w:cstheme="minorBidi"/>
          <w:b w:val="0"/>
          <w:bCs w:val="0"/>
          <w:iCs w:val="0"/>
          <w:kern w:val="2"/>
          <w:sz w:val="22"/>
          <w:szCs w:val="22"/>
          <w14:ligatures w14:val="standardContextual"/>
        </w:rPr>
      </w:pPr>
      <w:ins w:id="3578" w:author="John Clevenger [2]" w:date="2023-11-22T00:11:00Z">
        <w:r w:rsidRPr="002B6ECB">
          <w:rPr>
            <w:rStyle w:val="Hyperlink"/>
          </w:rPr>
          <w:fldChar w:fldCharType="begin"/>
        </w:r>
        <w:r w:rsidRPr="002B6ECB">
          <w:rPr>
            <w:rStyle w:val="Hyperlink"/>
          </w:rPr>
          <w:instrText xml:space="preserve"> </w:instrText>
        </w:r>
        <w:r>
          <w:instrText>HYPERLINK \l "_Toc151504308"</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5.</w:t>
        </w:r>
        <w:r>
          <w:rPr>
            <w:rFonts w:asciiTheme="minorHAnsi" w:eastAsiaTheme="minorEastAsia" w:hAnsiTheme="minorHAnsi" w:cstheme="minorBidi"/>
            <w:b w:val="0"/>
            <w:bCs w:val="0"/>
            <w:iCs w:val="0"/>
            <w:kern w:val="2"/>
            <w:sz w:val="22"/>
            <w:szCs w:val="22"/>
            <w14:ligatures w14:val="standardContextual"/>
          </w:rPr>
          <w:tab/>
        </w:r>
        <w:r w:rsidRPr="002B6ECB">
          <w:rPr>
            <w:rStyle w:val="Hyperlink"/>
            <w:rFonts w:cs="Arial"/>
          </w:rPr>
          <w:t>PC</w:t>
        </w:r>
        <w:r w:rsidRPr="002B6ECB">
          <w:rPr>
            <w:rStyle w:val="Hyperlink"/>
            <w:rFonts w:cs="Arial"/>
            <w:vertAlign w:val="superscript"/>
          </w:rPr>
          <w:t>2</w:t>
        </w:r>
        <w:r w:rsidRPr="002B6ECB">
          <w:rPr>
            <w:rStyle w:val="Hyperlink"/>
            <w:rFonts w:cs="Arial"/>
          </w:rPr>
          <w:t xml:space="preserve">  Startup Procedures</w:t>
        </w:r>
        <w:r>
          <w:rPr>
            <w:webHidden/>
          </w:rPr>
          <w:tab/>
        </w:r>
        <w:r>
          <w:rPr>
            <w:webHidden/>
          </w:rPr>
          <w:fldChar w:fldCharType="begin"/>
        </w:r>
        <w:r>
          <w:rPr>
            <w:webHidden/>
          </w:rPr>
          <w:instrText xml:space="preserve"> PAGEREF _Toc151504308 \h </w:instrText>
        </w:r>
        <w:r>
          <w:rPr>
            <w:webHidden/>
          </w:rPr>
        </w:r>
      </w:ins>
      <w:r>
        <w:rPr>
          <w:webHidden/>
        </w:rPr>
        <w:fldChar w:fldCharType="separate"/>
      </w:r>
      <w:ins w:id="3579" w:author="John Clevenger [2]" w:date="2023-11-22T00:12:00Z">
        <w:r>
          <w:rPr>
            <w:webHidden/>
          </w:rPr>
          <w:t>15</w:t>
        </w:r>
      </w:ins>
      <w:ins w:id="3580" w:author="John Clevenger [2]" w:date="2023-11-22T00:11:00Z">
        <w:r>
          <w:rPr>
            <w:webHidden/>
          </w:rPr>
          <w:fldChar w:fldCharType="end"/>
        </w:r>
        <w:r w:rsidRPr="002B6ECB">
          <w:rPr>
            <w:rStyle w:val="Hyperlink"/>
          </w:rPr>
          <w:fldChar w:fldCharType="end"/>
        </w:r>
      </w:ins>
    </w:p>
    <w:p w14:paraId="5C671769" w14:textId="6112A13F" w:rsidR="003C7065" w:rsidRDefault="003C7065">
      <w:pPr>
        <w:pStyle w:val="TOC2"/>
        <w:rPr>
          <w:ins w:id="3581" w:author="John Clevenger [2]" w:date="2023-11-22T00:11:00Z"/>
          <w:rFonts w:asciiTheme="minorHAnsi" w:eastAsiaTheme="minorEastAsia" w:hAnsiTheme="minorHAnsi" w:cstheme="minorBidi"/>
          <w:b w:val="0"/>
          <w:bCs w:val="0"/>
          <w:kern w:val="2"/>
          <w:sz w:val="22"/>
          <w:szCs w:val="22"/>
          <w14:ligatures w14:val="standardContextual"/>
        </w:rPr>
      </w:pPr>
      <w:ins w:id="3582" w:author="John Clevenger [2]" w:date="2023-11-22T00:11:00Z">
        <w:r w:rsidRPr="002B6ECB">
          <w:rPr>
            <w:rStyle w:val="Hyperlink"/>
          </w:rPr>
          <w:fldChar w:fldCharType="begin"/>
        </w:r>
        <w:r w:rsidRPr="002B6ECB">
          <w:rPr>
            <w:rStyle w:val="Hyperlink"/>
          </w:rPr>
          <w:instrText xml:space="preserve"> </w:instrText>
        </w:r>
        <w:r>
          <w:instrText>HYPERLINK \l "_Toc151504309"</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5.1.</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Built-in Commands</w:t>
        </w:r>
        <w:r>
          <w:rPr>
            <w:webHidden/>
          </w:rPr>
          <w:tab/>
        </w:r>
        <w:r>
          <w:rPr>
            <w:webHidden/>
          </w:rPr>
          <w:fldChar w:fldCharType="begin"/>
        </w:r>
        <w:r>
          <w:rPr>
            <w:webHidden/>
          </w:rPr>
          <w:instrText xml:space="preserve"> PAGEREF _Toc151504309 \h </w:instrText>
        </w:r>
        <w:r>
          <w:rPr>
            <w:webHidden/>
          </w:rPr>
        </w:r>
      </w:ins>
      <w:r>
        <w:rPr>
          <w:webHidden/>
        </w:rPr>
        <w:fldChar w:fldCharType="separate"/>
      </w:r>
      <w:ins w:id="3583" w:author="John Clevenger [2]" w:date="2023-11-22T00:12:00Z">
        <w:r>
          <w:rPr>
            <w:webHidden/>
          </w:rPr>
          <w:t>15</w:t>
        </w:r>
      </w:ins>
      <w:ins w:id="3584" w:author="John Clevenger [2]" w:date="2023-11-22T00:11:00Z">
        <w:r>
          <w:rPr>
            <w:webHidden/>
          </w:rPr>
          <w:fldChar w:fldCharType="end"/>
        </w:r>
        <w:r w:rsidRPr="002B6ECB">
          <w:rPr>
            <w:rStyle w:val="Hyperlink"/>
          </w:rPr>
          <w:fldChar w:fldCharType="end"/>
        </w:r>
      </w:ins>
    </w:p>
    <w:p w14:paraId="79FA0091" w14:textId="5C053659" w:rsidR="003C7065" w:rsidRDefault="003C7065">
      <w:pPr>
        <w:pStyle w:val="TOC2"/>
        <w:rPr>
          <w:ins w:id="3585" w:author="John Clevenger [2]" w:date="2023-11-22T00:11:00Z"/>
          <w:rFonts w:asciiTheme="minorHAnsi" w:eastAsiaTheme="minorEastAsia" w:hAnsiTheme="minorHAnsi" w:cstheme="minorBidi"/>
          <w:b w:val="0"/>
          <w:bCs w:val="0"/>
          <w:kern w:val="2"/>
          <w:sz w:val="22"/>
          <w:szCs w:val="22"/>
          <w14:ligatures w14:val="standardContextual"/>
        </w:rPr>
      </w:pPr>
      <w:ins w:id="3586" w:author="John Clevenger [2]" w:date="2023-11-22T00:11:00Z">
        <w:r w:rsidRPr="002B6ECB">
          <w:rPr>
            <w:rStyle w:val="Hyperlink"/>
          </w:rPr>
          <w:fldChar w:fldCharType="begin"/>
        </w:r>
        <w:r w:rsidRPr="002B6ECB">
          <w:rPr>
            <w:rStyle w:val="Hyperlink"/>
          </w:rPr>
          <w:instrText xml:space="preserve"> </w:instrText>
        </w:r>
        <w:r>
          <w:instrText>HYPERLINK \l "_Toc151504311"</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5.2.</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Server Startup</w:t>
        </w:r>
        <w:r>
          <w:rPr>
            <w:webHidden/>
          </w:rPr>
          <w:tab/>
        </w:r>
        <w:r>
          <w:rPr>
            <w:webHidden/>
          </w:rPr>
          <w:fldChar w:fldCharType="begin"/>
        </w:r>
        <w:r>
          <w:rPr>
            <w:webHidden/>
          </w:rPr>
          <w:instrText xml:space="preserve"> PAGEREF _Toc151504311 \h </w:instrText>
        </w:r>
        <w:r>
          <w:rPr>
            <w:webHidden/>
          </w:rPr>
        </w:r>
      </w:ins>
      <w:r>
        <w:rPr>
          <w:webHidden/>
        </w:rPr>
        <w:fldChar w:fldCharType="separate"/>
      </w:r>
      <w:ins w:id="3587" w:author="John Clevenger [2]" w:date="2023-11-22T00:12:00Z">
        <w:r>
          <w:rPr>
            <w:webHidden/>
          </w:rPr>
          <w:t>16</w:t>
        </w:r>
      </w:ins>
      <w:ins w:id="3588" w:author="John Clevenger [2]" w:date="2023-11-22T00:11:00Z">
        <w:r>
          <w:rPr>
            <w:webHidden/>
          </w:rPr>
          <w:fldChar w:fldCharType="end"/>
        </w:r>
        <w:r w:rsidRPr="002B6ECB">
          <w:rPr>
            <w:rStyle w:val="Hyperlink"/>
          </w:rPr>
          <w:fldChar w:fldCharType="end"/>
        </w:r>
      </w:ins>
    </w:p>
    <w:p w14:paraId="06F4AA53" w14:textId="3CA03DA5" w:rsidR="003C7065" w:rsidRDefault="003C7065">
      <w:pPr>
        <w:pStyle w:val="TOC2"/>
        <w:rPr>
          <w:ins w:id="3589" w:author="John Clevenger [2]" w:date="2023-11-22T00:11:00Z"/>
          <w:rFonts w:asciiTheme="minorHAnsi" w:eastAsiaTheme="minorEastAsia" w:hAnsiTheme="minorHAnsi" w:cstheme="minorBidi"/>
          <w:b w:val="0"/>
          <w:bCs w:val="0"/>
          <w:kern w:val="2"/>
          <w:sz w:val="22"/>
          <w:szCs w:val="22"/>
          <w14:ligatures w14:val="standardContextual"/>
        </w:rPr>
      </w:pPr>
      <w:ins w:id="3590" w:author="John Clevenger [2]" w:date="2023-11-22T00:11:00Z">
        <w:r w:rsidRPr="002B6ECB">
          <w:rPr>
            <w:rStyle w:val="Hyperlink"/>
          </w:rPr>
          <w:fldChar w:fldCharType="begin"/>
        </w:r>
        <w:r w:rsidRPr="002B6ECB">
          <w:rPr>
            <w:rStyle w:val="Hyperlink"/>
          </w:rPr>
          <w:instrText xml:space="preserve"> </w:instrText>
        </w:r>
        <w:r>
          <w:instrText>HYPERLINK \l "_Toc151504312"</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5.3.</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Non-GUI Server Startup</w:t>
        </w:r>
        <w:r>
          <w:rPr>
            <w:webHidden/>
          </w:rPr>
          <w:tab/>
        </w:r>
        <w:r>
          <w:rPr>
            <w:webHidden/>
          </w:rPr>
          <w:fldChar w:fldCharType="begin"/>
        </w:r>
        <w:r>
          <w:rPr>
            <w:webHidden/>
          </w:rPr>
          <w:instrText xml:space="preserve"> PAGEREF _Toc151504312 \h </w:instrText>
        </w:r>
        <w:r>
          <w:rPr>
            <w:webHidden/>
          </w:rPr>
        </w:r>
      </w:ins>
      <w:r>
        <w:rPr>
          <w:webHidden/>
        </w:rPr>
        <w:fldChar w:fldCharType="separate"/>
      </w:r>
      <w:ins w:id="3591" w:author="John Clevenger [2]" w:date="2023-11-22T00:12:00Z">
        <w:r>
          <w:rPr>
            <w:webHidden/>
          </w:rPr>
          <w:t>18</w:t>
        </w:r>
      </w:ins>
      <w:ins w:id="3592" w:author="John Clevenger [2]" w:date="2023-11-22T00:11:00Z">
        <w:r>
          <w:rPr>
            <w:webHidden/>
          </w:rPr>
          <w:fldChar w:fldCharType="end"/>
        </w:r>
        <w:r w:rsidRPr="002B6ECB">
          <w:rPr>
            <w:rStyle w:val="Hyperlink"/>
          </w:rPr>
          <w:fldChar w:fldCharType="end"/>
        </w:r>
      </w:ins>
    </w:p>
    <w:p w14:paraId="7336D823" w14:textId="73F807C9" w:rsidR="003C7065" w:rsidRDefault="003C7065">
      <w:pPr>
        <w:pStyle w:val="TOC2"/>
        <w:rPr>
          <w:ins w:id="3593" w:author="John Clevenger [2]" w:date="2023-11-22T00:11:00Z"/>
          <w:rFonts w:asciiTheme="minorHAnsi" w:eastAsiaTheme="minorEastAsia" w:hAnsiTheme="minorHAnsi" w:cstheme="minorBidi"/>
          <w:b w:val="0"/>
          <w:bCs w:val="0"/>
          <w:kern w:val="2"/>
          <w:sz w:val="22"/>
          <w:szCs w:val="22"/>
          <w14:ligatures w14:val="standardContextual"/>
        </w:rPr>
      </w:pPr>
      <w:ins w:id="3594" w:author="John Clevenger [2]" w:date="2023-11-22T00:11:00Z">
        <w:r w:rsidRPr="002B6ECB">
          <w:rPr>
            <w:rStyle w:val="Hyperlink"/>
          </w:rPr>
          <w:fldChar w:fldCharType="begin"/>
        </w:r>
        <w:r w:rsidRPr="002B6ECB">
          <w:rPr>
            <w:rStyle w:val="Hyperlink"/>
          </w:rPr>
          <w:instrText xml:space="preserve"> </w:instrText>
        </w:r>
        <w:r>
          <w:instrText>HYPERLINK \l "_Toc151504313"</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5.4.</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Server GUI Controls</w:t>
        </w:r>
        <w:r>
          <w:rPr>
            <w:webHidden/>
          </w:rPr>
          <w:tab/>
        </w:r>
        <w:r>
          <w:rPr>
            <w:webHidden/>
          </w:rPr>
          <w:fldChar w:fldCharType="begin"/>
        </w:r>
        <w:r>
          <w:rPr>
            <w:webHidden/>
          </w:rPr>
          <w:instrText xml:space="preserve"> PAGEREF _Toc151504313 \h </w:instrText>
        </w:r>
        <w:r>
          <w:rPr>
            <w:webHidden/>
          </w:rPr>
        </w:r>
      </w:ins>
      <w:r>
        <w:rPr>
          <w:webHidden/>
        </w:rPr>
        <w:fldChar w:fldCharType="separate"/>
      </w:r>
      <w:ins w:id="3595" w:author="John Clevenger [2]" w:date="2023-11-22T00:12:00Z">
        <w:r>
          <w:rPr>
            <w:webHidden/>
          </w:rPr>
          <w:t>18</w:t>
        </w:r>
      </w:ins>
      <w:ins w:id="3596" w:author="John Clevenger [2]" w:date="2023-11-22T00:11:00Z">
        <w:r>
          <w:rPr>
            <w:webHidden/>
          </w:rPr>
          <w:fldChar w:fldCharType="end"/>
        </w:r>
        <w:r w:rsidRPr="002B6ECB">
          <w:rPr>
            <w:rStyle w:val="Hyperlink"/>
          </w:rPr>
          <w:fldChar w:fldCharType="end"/>
        </w:r>
      </w:ins>
    </w:p>
    <w:p w14:paraId="1A0EBA71" w14:textId="4153E048" w:rsidR="003C7065" w:rsidRDefault="003C7065">
      <w:pPr>
        <w:pStyle w:val="TOC3"/>
        <w:rPr>
          <w:ins w:id="3597" w:author="John Clevenger [2]" w:date="2023-11-22T00:11:00Z"/>
          <w:rFonts w:asciiTheme="minorHAnsi" w:eastAsiaTheme="minorEastAsia" w:hAnsiTheme="minorHAnsi" w:cstheme="minorBidi"/>
          <w:kern w:val="2"/>
          <w:sz w:val="22"/>
          <w:szCs w:val="22"/>
          <w14:ligatures w14:val="standardContextual"/>
        </w:rPr>
      </w:pPr>
      <w:ins w:id="3598" w:author="John Clevenger [2]" w:date="2023-11-22T00:11:00Z">
        <w:r w:rsidRPr="002B6ECB">
          <w:rPr>
            <w:rStyle w:val="Hyperlink"/>
          </w:rPr>
          <w:fldChar w:fldCharType="begin"/>
        </w:r>
        <w:r w:rsidRPr="002B6ECB">
          <w:rPr>
            <w:rStyle w:val="Hyperlink"/>
          </w:rPr>
          <w:instrText xml:space="preserve"> </w:instrText>
        </w:r>
        <w:r>
          <w:instrText>HYPERLINK \l "_Toc151504314"</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b/>
            <w:bCs/>
          </w:rPr>
          <w:t>5.4.1.</w:t>
        </w:r>
        <w:r>
          <w:rPr>
            <w:rFonts w:asciiTheme="minorHAnsi" w:eastAsiaTheme="minorEastAsia" w:hAnsiTheme="minorHAnsi" w:cstheme="minorBidi"/>
            <w:kern w:val="2"/>
            <w:sz w:val="22"/>
            <w:szCs w:val="22"/>
            <w14:ligatures w14:val="standardContextual"/>
          </w:rPr>
          <w:tab/>
        </w:r>
        <w:r w:rsidRPr="002B6ECB">
          <w:rPr>
            <w:rStyle w:val="Hyperlink"/>
            <w:rFonts w:cs="Arial"/>
            <w:b/>
            <w:bCs/>
          </w:rPr>
          <w:t>Adding Sites</w:t>
        </w:r>
        <w:r>
          <w:rPr>
            <w:webHidden/>
          </w:rPr>
          <w:tab/>
        </w:r>
        <w:r>
          <w:rPr>
            <w:webHidden/>
          </w:rPr>
          <w:fldChar w:fldCharType="begin"/>
        </w:r>
        <w:r>
          <w:rPr>
            <w:webHidden/>
          </w:rPr>
          <w:instrText xml:space="preserve"> PAGEREF _Toc151504314 \h </w:instrText>
        </w:r>
        <w:r>
          <w:rPr>
            <w:webHidden/>
          </w:rPr>
        </w:r>
      </w:ins>
      <w:r>
        <w:rPr>
          <w:webHidden/>
        </w:rPr>
        <w:fldChar w:fldCharType="separate"/>
      </w:r>
      <w:ins w:id="3599" w:author="John Clevenger [2]" w:date="2023-11-22T00:12:00Z">
        <w:r>
          <w:rPr>
            <w:webHidden/>
          </w:rPr>
          <w:t>19</w:t>
        </w:r>
      </w:ins>
      <w:ins w:id="3600" w:author="John Clevenger [2]" w:date="2023-11-22T00:11:00Z">
        <w:r>
          <w:rPr>
            <w:webHidden/>
          </w:rPr>
          <w:fldChar w:fldCharType="end"/>
        </w:r>
        <w:r w:rsidRPr="002B6ECB">
          <w:rPr>
            <w:rStyle w:val="Hyperlink"/>
          </w:rPr>
          <w:fldChar w:fldCharType="end"/>
        </w:r>
      </w:ins>
    </w:p>
    <w:p w14:paraId="4213411D" w14:textId="4E722592" w:rsidR="003C7065" w:rsidRDefault="003C7065">
      <w:pPr>
        <w:pStyle w:val="TOC3"/>
        <w:rPr>
          <w:ins w:id="3601" w:author="John Clevenger [2]" w:date="2023-11-22T00:11:00Z"/>
          <w:rFonts w:asciiTheme="minorHAnsi" w:eastAsiaTheme="minorEastAsia" w:hAnsiTheme="minorHAnsi" w:cstheme="minorBidi"/>
          <w:kern w:val="2"/>
          <w:sz w:val="22"/>
          <w:szCs w:val="22"/>
          <w14:ligatures w14:val="standardContextual"/>
        </w:rPr>
      </w:pPr>
      <w:ins w:id="3602" w:author="John Clevenger [2]" w:date="2023-11-22T00:11:00Z">
        <w:r w:rsidRPr="002B6ECB">
          <w:rPr>
            <w:rStyle w:val="Hyperlink"/>
          </w:rPr>
          <w:fldChar w:fldCharType="begin"/>
        </w:r>
        <w:r w:rsidRPr="002B6ECB">
          <w:rPr>
            <w:rStyle w:val="Hyperlink"/>
          </w:rPr>
          <w:instrText xml:space="preserve"> </w:instrText>
        </w:r>
        <w:r>
          <w:instrText>HYPERLINK \l "_Toc151504315"</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b/>
            <w:bCs/>
          </w:rPr>
          <w:t>5.4.2.</w:t>
        </w:r>
        <w:r>
          <w:rPr>
            <w:rFonts w:asciiTheme="minorHAnsi" w:eastAsiaTheme="minorEastAsia" w:hAnsiTheme="minorHAnsi" w:cstheme="minorBidi"/>
            <w:kern w:val="2"/>
            <w:sz w:val="22"/>
            <w:szCs w:val="22"/>
            <w14:ligatures w14:val="standardContextual"/>
          </w:rPr>
          <w:tab/>
        </w:r>
        <w:r w:rsidRPr="002B6ECB">
          <w:rPr>
            <w:rStyle w:val="Hyperlink"/>
            <w:rFonts w:cs="Arial"/>
            <w:b/>
            <w:bCs/>
          </w:rPr>
          <w:t>Restarting / Reconnecting Servers</w:t>
        </w:r>
        <w:r>
          <w:rPr>
            <w:webHidden/>
          </w:rPr>
          <w:tab/>
        </w:r>
        <w:r>
          <w:rPr>
            <w:webHidden/>
          </w:rPr>
          <w:fldChar w:fldCharType="begin"/>
        </w:r>
        <w:r>
          <w:rPr>
            <w:webHidden/>
          </w:rPr>
          <w:instrText xml:space="preserve"> PAGEREF _Toc151504315 \h </w:instrText>
        </w:r>
        <w:r>
          <w:rPr>
            <w:webHidden/>
          </w:rPr>
        </w:r>
      </w:ins>
      <w:r>
        <w:rPr>
          <w:webHidden/>
        </w:rPr>
        <w:fldChar w:fldCharType="separate"/>
      </w:r>
      <w:ins w:id="3603" w:author="John Clevenger [2]" w:date="2023-11-22T00:12:00Z">
        <w:r>
          <w:rPr>
            <w:webHidden/>
          </w:rPr>
          <w:t>20</w:t>
        </w:r>
      </w:ins>
      <w:ins w:id="3604" w:author="John Clevenger [2]" w:date="2023-11-22T00:11:00Z">
        <w:r>
          <w:rPr>
            <w:webHidden/>
          </w:rPr>
          <w:fldChar w:fldCharType="end"/>
        </w:r>
        <w:r w:rsidRPr="002B6ECB">
          <w:rPr>
            <w:rStyle w:val="Hyperlink"/>
          </w:rPr>
          <w:fldChar w:fldCharType="end"/>
        </w:r>
      </w:ins>
    </w:p>
    <w:p w14:paraId="77B5DAFC" w14:textId="19DBDFEF" w:rsidR="003C7065" w:rsidRDefault="003C7065">
      <w:pPr>
        <w:pStyle w:val="TOC3"/>
        <w:rPr>
          <w:ins w:id="3605" w:author="John Clevenger [2]" w:date="2023-11-22T00:11:00Z"/>
          <w:rFonts w:asciiTheme="minorHAnsi" w:eastAsiaTheme="minorEastAsia" w:hAnsiTheme="minorHAnsi" w:cstheme="minorBidi"/>
          <w:kern w:val="2"/>
          <w:sz w:val="22"/>
          <w:szCs w:val="22"/>
          <w14:ligatures w14:val="standardContextual"/>
        </w:rPr>
      </w:pPr>
      <w:ins w:id="3606" w:author="John Clevenger [2]" w:date="2023-11-22T00:11:00Z">
        <w:r w:rsidRPr="002B6ECB">
          <w:rPr>
            <w:rStyle w:val="Hyperlink"/>
          </w:rPr>
          <w:lastRenderedPageBreak/>
          <w:fldChar w:fldCharType="begin"/>
        </w:r>
        <w:r w:rsidRPr="002B6ECB">
          <w:rPr>
            <w:rStyle w:val="Hyperlink"/>
          </w:rPr>
          <w:instrText xml:space="preserve"> </w:instrText>
        </w:r>
        <w:r>
          <w:instrText>HYPERLINK \l "_Toc151504316"</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b/>
            <w:bCs/>
          </w:rPr>
          <w:t>5.4.3.</w:t>
        </w:r>
        <w:r>
          <w:rPr>
            <w:rFonts w:asciiTheme="minorHAnsi" w:eastAsiaTheme="minorEastAsia" w:hAnsiTheme="minorHAnsi" w:cstheme="minorBidi"/>
            <w:kern w:val="2"/>
            <w:sz w:val="22"/>
            <w:szCs w:val="22"/>
            <w14:ligatures w14:val="standardContextual"/>
          </w:rPr>
          <w:tab/>
        </w:r>
        <w:r w:rsidRPr="002B6ECB">
          <w:rPr>
            <w:rStyle w:val="Hyperlink"/>
            <w:rFonts w:cs="Arial"/>
            <w:b/>
            <w:bCs/>
          </w:rPr>
          <w:t>Connections and Logins</w:t>
        </w:r>
        <w:r>
          <w:rPr>
            <w:webHidden/>
          </w:rPr>
          <w:tab/>
        </w:r>
        <w:r>
          <w:rPr>
            <w:webHidden/>
          </w:rPr>
          <w:fldChar w:fldCharType="begin"/>
        </w:r>
        <w:r>
          <w:rPr>
            <w:webHidden/>
          </w:rPr>
          <w:instrText xml:space="preserve"> PAGEREF _Toc151504316 \h </w:instrText>
        </w:r>
        <w:r>
          <w:rPr>
            <w:webHidden/>
          </w:rPr>
        </w:r>
      </w:ins>
      <w:r>
        <w:rPr>
          <w:webHidden/>
        </w:rPr>
        <w:fldChar w:fldCharType="separate"/>
      </w:r>
      <w:ins w:id="3607" w:author="John Clevenger [2]" w:date="2023-11-22T00:12:00Z">
        <w:r>
          <w:rPr>
            <w:webHidden/>
          </w:rPr>
          <w:t>21</w:t>
        </w:r>
      </w:ins>
      <w:ins w:id="3608" w:author="John Clevenger [2]" w:date="2023-11-22T00:11:00Z">
        <w:r>
          <w:rPr>
            <w:webHidden/>
          </w:rPr>
          <w:fldChar w:fldCharType="end"/>
        </w:r>
        <w:r w:rsidRPr="002B6ECB">
          <w:rPr>
            <w:rStyle w:val="Hyperlink"/>
          </w:rPr>
          <w:fldChar w:fldCharType="end"/>
        </w:r>
      </w:ins>
    </w:p>
    <w:p w14:paraId="169EF381" w14:textId="33AEEE76" w:rsidR="003C7065" w:rsidRDefault="003C7065">
      <w:pPr>
        <w:pStyle w:val="TOC3"/>
        <w:rPr>
          <w:ins w:id="3609" w:author="John Clevenger [2]" w:date="2023-11-22T00:11:00Z"/>
          <w:rFonts w:asciiTheme="minorHAnsi" w:eastAsiaTheme="minorEastAsia" w:hAnsiTheme="minorHAnsi" w:cstheme="minorBidi"/>
          <w:kern w:val="2"/>
          <w:sz w:val="22"/>
          <w:szCs w:val="22"/>
          <w14:ligatures w14:val="standardContextual"/>
        </w:rPr>
      </w:pPr>
      <w:ins w:id="3610" w:author="John Clevenger [2]" w:date="2023-11-22T00:11:00Z">
        <w:r w:rsidRPr="002B6ECB">
          <w:rPr>
            <w:rStyle w:val="Hyperlink"/>
          </w:rPr>
          <w:fldChar w:fldCharType="begin"/>
        </w:r>
        <w:r w:rsidRPr="002B6ECB">
          <w:rPr>
            <w:rStyle w:val="Hyperlink"/>
          </w:rPr>
          <w:instrText xml:space="preserve"> </w:instrText>
        </w:r>
        <w:r>
          <w:instrText>HYPERLINK \l "_Toc151504317"</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b/>
            <w:bCs/>
          </w:rPr>
          <w:t>5.4.4.</w:t>
        </w:r>
        <w:r>
          <w:rPr>
            <w:rFonts w:asciiTheme="minorHAnsi" w:eastAsiaTheme="minorEastAsia" w:hAnsiTheme="minorHAnsi" w:cstheme="minorBidi"/>
            <w:kern w:val="2"/>
            <w:sz w:val="22"/>
            <w:szCs w:val="22"/>
            <w14:ligatures w14:val="standardContextual"/>
          </w:rPr>
          <w:tab/>
        </w:r>
        <w:r w:rsidRPr="002B6ECB">
          <w:rPr>
            <w:rStyle w:val="Hyperlink"/>
            <w:rFonts w:cs="Arial"/>
            <w:b/>
            <w:bCs/>
          </w:rPr>
          <w:t>Additional Server GUI Controls</w:t>
        </w:r>
        <w:r>
          <w:rPr>
            <w:webHidden/>
          </w:rPr>
          <w:tab/>
        </w:r>
        <w:r>
          <w:rPr>
            <w:webHidden/>
          </w:rPr>
          <w:fldChar w:fldCharType="begin"/>
        </w:r>
        <w:r>
          <w:rPr>
            <w:webHidden/>
          </w:rPr>
          <w:instrText xml:space="preserve"> PAGEREF _Toc151504317 \h </w:instrText>
        </w:r>
        <w:r>
          <w:rPr>
            <w:webHidden/>
          </w:rPr>
        </w:r>
      </w:ins>
      <w:r>
        <w:rPr>
          <w:webHidden/>
        </w:rPr>
        <w:fldChar w:fldCharType="separate"/>
      </w:r>
      <w:ins w:id="3611" w:author="John Clevenger [2]" w:date="2023-11-22T00:12:00Z">
        <w:r>
          <w:rPr>
            <w:webHidden/>
          </w:rPr>
          <w:t>21</w:t>
        </w:r>
      </w:ins>
      <w:ins w:id="3612" w:author="John Clevenger [2]" w:date="2023-11-22T00:11:00Z">
        <w:r>
          <w:rPr>
            <w:webHidden/>
          </w:rPr>
          <w:fldChar w:fldCharType="end"/>
        </w:r>
        <w:r w:rsidRPr="002B6ECB">
          <w:rPr>
            <w:rStyle w:val="Hyperlink"/>
          </w:rPr>
          <w:fldChar w:fldCharType="end"/>
        </w:r>
      </w:ins>
    </w:p>
    <w:p w14:paraId="6AF05C60" w14:textId="48EB9E05" w:rsidR="003C7065" w:rsidRDefault="003C7065">
      <w:pPr>
        <w:pStyle w:val="TOC2"/>
        <w:rPr>
          <w:ins w:id="3613" w:author="John Clevenger [2]" w:date="2023-11-22T00:11:00Z"/>
          <w:rFonts w:asciiTheme="minorHAnsi" w:eastAsiaTheme="minorEastAsia" w:hAnsiTheme="minorHAnsi" w:cstheme="minorBidi"/>
          <w:b w:val="0"/>
          <w:bCs w:val="0"/>
          <w:kern w:val="2"/>
          <w:sz w:val="22"/>
          <w:szCs w:val="22"/>
          <w14:ligatures w14:val="standardContextual"/>
        </w:rPr>
      </w:pPr>
      <w:ins w:id="3614" w:author="John Clevenger [2]" w:date="2023-11-22T00:11:00Z">
        <w:r w:rsidRPr="002B6ECB">
          <w:rPr>
            <w:rStyle w:val="Hyperlink"/>
          </w:rPr>
          <w:fldChar w:fldCharType="begin"/>
        </w:r>
        <w:r w:rsidRPr="002B6ECB">
          <w:rPr>
            <w:rStyle w:val="Hyperlink"/>
          </w:rPr>
          <w:instrText xml:space="preserve"> </w:instrText>
        </w:r>
        <w:r>
          <w:instrText>HYPERLINK \l "_Toc151504318"</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5.5.</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Starting Clients</w:t>
        </w:r>
        <w:r>
          <w:rPr>
            <w:webHidden/>
          </w:rPr>
          <w:tab/>
        </w:r>
        <w:r>
          <w:rPr>
            <w:webHidden/>
          </w:rPr>
          <w:fldChar w:fldCharType="begin"/>
        </w:r>
        <w:r>
          <w:rPr>
            <w:webHidden/>
          </w:rPr>
          <w:instrText xml:space="preserve"> PAGEREF _Toc151504318 \h </w:instrText>
        </w:r>
        <w:r>
          <w:rPr>
            <w:webHidden/>
          </w:rPr>
        </w:r>
      </w:ins>
      <w:r>
        <w:rPr>
          <w:webHidden/>
        </w:rPr>
        <w:fldChar w:fldCharType="separate"/>
      </w:r>
      <w:ins w:id="3615" w:author="John Clevenger [2]" w:date="2023-11-22T00:12:00Z">
        <w:r>
          <w:rPr>
            <w:webHidden/>
          </w:rPr>
          <w:t>21</w:t>
        </w:r>
      </w:ins>
      <w:ins w:id="3616" w:author="John Clevenger [2]" w:date="2023-11-22T00:11:00Z">
        <w:r>
          <w:rPr>
            <w:webHidden/>
          </w:rPr>
          <w:fldChar w:fldCharType="end"/>
        </w:r>
        <w:r w:rsidRPr="002B6ECB">
          <w:rPr>
            <w:rStyle w:val="Hyperlink"/>
          </w:rPr>
          <w:fldChar w:fldCharType="end"/>
        </w:r>
      </w:ins>
    </w:p>
    <w:p w14:paraId="2214B7C7" w14:textId="0D20A2CC" w:rsidR="003C7065" w:rsidRDefault="003C7065">
      <w:pPr>
        <w:pStyle w:val="TOC2"/>
        <w:rPr>
          <w:ins w:id="3617" w:author="John Clevenger [2]" w:date="2023-11-22T00:11:00Z"/>
          <w:rFonts w:asciiTheme="minorHAnsi" w:eastAsiaTheme="minorEastAsia" w:hAnsiTheme="minorHAnsi" w:cstheme="minorBidi"/>
          <w:b w:val="0"/>
          <w:bCs w:val="0"/>
          <w:kern w:val="2"/>
          <w:sz w:val="22"/>
          <w:szCs w:val="22"/>
          <w14:ligatures w14:val="standardContextual"/>
        </w:rPr>
      </w:pPr>
      <w:ins w:id="3618" w:author="John Clevenger [2]" w:date="2023-11-22T00:11:00Z">
        <w:r w:rsidRPr="002B6ECB">
          <w:rPr>
            <w:rStyle w:val="Hyperlink"/>
          </w:rPr>
          <w:fldChar w:fldCharType="begin"/>
        </w:r>
        <w:r w:rsidRPr="002B6ECB">
          <w:rPr>
            <w:rStyle w:val="Hyperlink"/>
          </w:rPr>
          <w:instrText xml:space="preserve"> </w:instrText>
        </w:r>
        <w:r>
          <w:instrText>HYPERLINK \l "_Toc151504319"</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5.6.</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Contest Profiles</w:t>
        </w:r>
        <w:r>
          <w:rPr>
            <w:webHidden/>
          </w:rPr>
          <w:tab/>
        </w:r>
        <w:r>
          <w:rPr>
            <w:webHidden/>
          </w:rPr>
          <w:fldChar w:fldCharType="begin"/>
        </w:r>
        <w:r>
          <w:rPr>
            <w:webHidden/>
          </w:rPr>
          <w:instrText xml:space="preserve"> PAGEREF _Toc151504319 \h </w:instrText>
        </w:r>
        <w:r>
          <w:rPr>
            <w:webHidden/>
          </w:rPr>
        </w:r>
      </w:ins>
      <w:r>
        <w:rPr>
          <w:webHidden/>
        </w:rPr>
        <w:fldChar w:fldCharType="separate"/>
      </w:r>
      <w:ins w:id="3619" w:author="John Clevenger [2]" w:date="2023-11-22T00:12:00Z">
        <w:r>
          <w:rPr>
            <w:webHidden/>
          </w:rPr>
          <w:t>23</w:t>
        </w:r>
      </w:ins>
      <w:ins w:id="3620" w:author="John Clevenger [2]" w:date="2023-11-22T00:11:00Z">
        <w:r>
          <w:rPr>
            <w:webHidden/>
          </w:rPr>
          <w:fldChar w:fldCharType="end"/>
        </w:r>
        <w:r w:rsidRPr="002B6ECB">
          <w:rPr>
            <w:rStyle w:val="Hyperlink"/>
          </w:rPr>
          <w:fldChar w:fldCharType="end"/>
        </w:r>
      </w:ins>
    </w:p>
    <w:p w14:paraId="0FDB0C29" w14:textId="2C215A58" w:rsidR="003C7065" w:rsidRDefault="003C7065">
      <w:pPr>
        <w:pStyle w:val="TOC1"/>
        <w:rPr>
          <w:ins w:id="3621" w:author="John Clevenger [2]" w:date="2023-11-22T00:11:00Z"/>
          <w:rFonts w:asciiTheme="minorHAnsi" w:eastAsiaTheme="minorEastAsia" w:hAnsiTheme="minorHAnsi" w:cstheme="minorBidi"/>
          <w:b w:val="0"/>
          <w:bCs w:val="0"/>
          <w:iCs w:val="0"/>
          <w:kern w:val="2"/>
          <w:sz w:val="22"/>
          <w:szCs w:val="22"/>
          <w14:ligatures w14:val="standardContextual"/>
        </w:rPr>
      </w:pPr>
      <w:ins w:id="3622" w:author="John Clevenger [2]" w:date="2023-11-22T00:11:00Z">
        <w:r w:rsidRPr="002B6ECB">
          <w:rPr>
            <w:rStyle w:val="Hyperlink"/>
          </w:rPr>
          <w:fldChar w:fldCharType="begin"/>
        </w:r>
        <w:r w:rsidRPr="002B6ECB">
          <w:rPr>
            <w:rStyle w:val="Hyperlink"/>
          </w:rPr>
          <w:instrText xml:space="preserve"> </w:instrText>
        </w:r>
        <w:r>
          <w:instrText>HYPERLINK \l "_Toc151504320"</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6.</w:t>
        </w:r>
        <w:r>
          <w:rPr>
            <w:rFonts w:asciiTheme="minorHAnsi" w:eastAsiaTheme="minorEastAsia" w:hAnsiTheme="minorHAnsi" w:cstheme="minorBidi"/>
            <w:b w:val="0"/>
            <w:bCs w:val="0"/>
            <w:iCs w:val="0"/>
            <w:kern w:val="2"/>
            <w:sz w:val="22"/>
            <w:szCs w:val="22"/>
            <w14:ligatures w14:val="standardContextual"/>
          </w:rPr>
          <w:tab/>
        </w:r>
        <w:r w:rsidRPr="002B6ECB">
          <w:rPr>
            <w:rStyle w:val="Hyperlink"/>
            <w:rFonts w:cs="Arial"/>
          </w:rPr>
          <w:t>Interactive Contest Configuration</w:t>
        </w:r>
        <w:r>
          <w:rPr>
            <w:webHidden/>
          </w:rPr>
          <w:tab/>
        </w:r>
        <w:r>
          <w:rPr>
            <w:webHidden/>
          </w:rPr>
          <w:fldChar w:fldCharType="begin"/>
        </w:r>
        <w:r>
          <w:rPr>
            <w:webHidden/>
          </w:rPr>
          <w:instrText xml:space="preserve"> PAGEREF _Toc151504320 \h </w:instrText>
        </w:r>
        <w:r>
          <w:rPr>
            <w:webHidden/>
          </w:rPr>
        </w:r>
      </w:ins>
      <w:r>
        <w:rPr>
          <w:webHidden/>
        </w:rPr>
        <w:fldChar w:fldCharType="separate"/>
      </w:r>
      <w:ins w:id="3623" w:author="John Clevenger [2]" w:date="2023-11-22T00:12:00Z">
        <w:r>
          <w:rPr>
            <w:webHidden/>
          </w:rPr>
          <w:t>27</w:t>
        </w:r>
      </w:ins>
      <w:ins w:id="3624" w:author="John Clevenger [2]" w:date="2023-11-22T00:11:00Z">
        <w:r>
          <w:rPr>
            <w:webHidden/>
          </w:rPr>
          <w:fldChar w:fldCharType="end"/>
        </w:r>
        <w:r w:rsidRPr="002B6ECB">
          <w:rPr>
            <w:rStyle w:val="Hyperlink"/>
          </w:rPr>
          <w:fldChar w:fldCharType="end"/>
        </w:r>
      </w:ins>
    </w:p>
    <w:p w14:paraId="616E4394" w14:textId="3AD57A2D" w:rsidR="003C7065" w:rsidRDefault="003C7065">
      <w:pPr>
        <w:pStyle w:val="TOC2"/>
        <w:rPr>
          <w:ins w:id="3625" w:author="John Clevenger [2]" w:date="2023-11-22T00:11:00Z"/>
          <w:rFonts w:asciiTheme="minorHAnsi" w:eastAsiaTheme="minorEastAsia" w:hAnsiTheme="minorHAnsi" w:cstheme="minorBidi"/>
          <w:b w:val="0"/>
          <w:bCs w:val="0"/>
          <w:kern w:val="2"/>
          <w:sz w:val="22"/>
          <w:szCs w:val="22"/>
          <w14:ligatures w14:val="standardContextual"/>
        </w:rPr>
      </w:pPr>
      <w:ins w:id="3626" w:author="John Clevenger [2]" w:date="2023-11-22T00:11:00Z">
        <w:r w:rsidRPr="002B6ECB">
          <w:rPr>
            <w:rStyle w:val="Hyperlink"/>
          </w:rPr>
          <w:fldChar w:fldCharType="begin"/>
        </w:r>
        <w:r w:rsidRPr="002B6ECB">
          <w:rPr>
            <w:rStyle w:val="Hyperlink"/>
          </w:rPr>
          <w:instrText xml:space="preserve"> </w:instrText>
        </w:r>
        <w:r>
          <w:instrText>HYPERLINK \l "_Toc151504321"</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6.1.</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Administrator Login</w:t>
        </w:r>
        <w:r>
          <w:rPr>
            <w:webHidden/>
          </w:rPr>
          <w:tab/>
        </w:r>
        <w:r>
          <w:rPr>
            <w:webHidden/>
          </w:rPr>
          <w:fldChar w:fldCharType="begin"/>
        </w:r>
        <w:r>
          <w:rPr>
            <w:webHidden/>
          </w:rPr>
          <w:instrText xml:space="preserve"> PAGEREF _Toc151504321 \h </w:instrText>
        </w:r>
        <w:r>
          <w:rPr>
            <w:webHidden/>
          </w:rPr>
        </w:r>
      </w:ins>
      <w:r>
        <w:rPr>
          <w:webHidden/>
        </w:rPr>
        <w:fldChar w:fldCharType="separate"/>
      </w:r>
      <w:ins w:id="3627" w:author="John Clevenger [2]" w:date="2023-11-22T00:12:00Z">
        <w:r>
          <w:rPr>
            <w:webHidden/>
          </w:rPr>
          <w:t>27</w:t>
        </w:r>
      </w:ins>
      <w:ins w:id="3628" w:author="John Clevenger [2]" w:date="2023-11-22T00:11:00Z">
        <w:r>
          <w:rPr>
            <w:webHidden/>
          </w:rPr>
          <w:fldChar w:fldCharType="end"/>
        </w:r>
        <w:r w:rsidRPr="002B6ECB">
          <w:rPr>
            <w:rStyle w:val="Hyperlink"/>
          </w:rPr>
          <w:fldChar w:fldCharType="end"/>
        </w:r>
      </w:ins>
    </w:p>
    <w:p w14:paraId="5E2377EE" w14:textId="2B996ECF" w:rsidR="003C7065" w:rsidRDefault="003C7065">
      <w:pPr>
        <w:pStyle w:val="TOC2"/>
        <w:rPr>
          <w:ins w:id="3629" w:author="John Clevenger [2]" w:date="2023-11-22T00:11:00Z"/>
          <w:rFonts w:asciiTheme="minorHAnsi" w:eastAsiaTheme="minorEastAsia" w:hAnsiTheme="minorHAnsi" w:cstheme="minorBidi"/>
          <w:b w:val="0"/>
          <w:bCs w:val="0"/>
          <w:kern w:val="2"/>
          <w:sz w:val="22"/>
          <w:szCs w:val="22"/>
          <w14:ligatures w14:val="standardContextual"/>
        </w:rPr>
      </w:pPr>
      <w:ins w:id="3630" w:author="John Clevenger [2]" w:date="2023-11-22T00:11:00Z">
        <w:r w:rsidRPr="002B6ECB">
          <w:rPr>
            <w:rStyle w:val="Hyperlink"/>
          </w:rPr>
          <w:fldChar w:fldCharType="begin"/>
        </w:r>
        <w:r w:rsidRPr="002B6ECB">
          <w:rPr>
            <w:rStyle w:val="Hyperlink"/>
          </w:rPr>
          <w:instrText xml:space="preserve"> </w:instrText>
        </w:r>
        <w:r>
          <w:instrText>HYPERLINK \l "_Toc151504322"</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6.2.</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User Accounts</w:t>
        </w:r>
        <w:r>
          <w:rPr>
            <w:webHidden/>
          </w:rPr>
          <w:tab/>
        </w:r>
        <w:r>
          <w:rPr>
            <w:webHidden/>
          </w:rPr>
          <w:fldChar w:fldCharType="begin"/>
        </w:r>
        <w:r>
          <w:rPr>
            <w:webHidden/>
          </w:rPr>
          <w:instrText xml:space="preserve"> PAGEREF _Toc151504322 \h </w:instrText>
        </w:r>
        <w:r>
          <w:rPr>
            <w:webHidden/>
          </w:rPr>
        </w:r>
      </w:ins>
      <w:r>
        <w:rPr>
          <w:webHidden/>
        </w:rPr>
        <w:fldChar w:fldCharType="separate"/>
      </w:r>
      <w:ins w:id="3631" w:author="John Clevenger [2]" w:date="2023-11-22T00:12:00Z">
        <w:r>
          <w:rPr>
            <w:webHidden/>
          </w:rPr>
          <w:t>28</w:t>
        </w:r>
      </w:ins>
      <w:ins w:id="3632" w:author="John Clevenger [2]" w:date="2023-11-22T00:11:00Z">
        <w:r>
          <w:rPr>
            <w:webHidden/>
          </w:rPr>
          <w:fldChar w:fldCharType="end"/>
        </w:r>
        <w:r w:rsidRPr="002B6ECB">
          <w:rPr>
            <w:rStyle w:val="Hyperlink"/>
          </w:rPr>
          <w:fldChar w:fldCharType="end"/>
        </w:r>
      </w:ins>
    </w:p>
    <w:p w14:paraId="11BCC645" w14:textId="1107CF55" w:rsidR="003C7065" w:rsidRDefault="003C7065">
      <w:pPr>
        <w:pStyle w:val="TOC3"/>
        <w:rPr>
          <w:ins w:id="3633" w:author="John Clevenger [2]" w:date="2023-11-22T00:11:00Z"/>
          <w:rFonts w:asciiTheme="minorHAnsi" w:eastAsiaTheme="minorEastAsia" w:hAnsiTheme="minorHAnsi" w:cstheme="minorBidi"/>
          <w:kern w:val="2"/>
          <w:sz w:val="22"/>
          <w:szCs w:val="22"/>
          <w14:ligatures w14:val="standardContextual"/>
        </w:rPr>
      </w:pPr>
      <w:ins w:id="3634" w:author="John Clevenger [2]" w:date="2023-11-22T00:11:00Z">
        <w:r w:rsidRPr="002B6ECB">
          <w:rPr>
            <w:rStyle w:val="Hyperlink"/>
          </w:rPr>
          <w:fldChar w:fldCharType="begin"/>
        </w:r>
        <w:r w:rsidRPr="002B6ECB">
          <w:rPr>
            <w:rStyle w:val="Hyperlink"/>
          </w:rPr>
          <w:instrText xml:space="preserve"> </w:instrText>
        </w:r>
        <w:r>
          <w:instrText>HYPERLINK \l "_Toc151504323"</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b/>
            <w:bCs/>
          </w:rPr>
          <w:t>6.2.1.</w:t>
        </w:r>
        <w:r>
          <w:rPr>
            <w:rFonts w:asciiTheme="minorHAnsi" w:eastAsiaTheme="minorEastAsia" w:hAnsiTheme="minorHAnsi" w:cstheme="minorBidi"/>
            <w:kern w:val="2"/>
            <w:sz w:val="22"/>
            <w:szCs w:val="22"/>
            <w14:ligatures w14:val="standardContextual"/>
          </w:rPr>
          <w:tab/>
        </w:r>
        <w:r w:rsidRPr="002B6ECB">
          <w:rPr>
            <w:rStyle w:val="Hyperlink"/>
            <w:rFonts w:cs="Arial"/>
            <w:b/>
            <w:bCs/>
          </w:rPr>
          <w:t>Account Creation</w:t>
        </w:r>
        <w:r>
          <w:rPr>
            <w:webHidden/>
          </w:rPr>
          <w:tab/>
        </w:r>
        <w:r>
          <w:rPr>
            <w:webHidden/>
          </w:rPr>
          <w:fldChar w:fldCharType="begin"/>
        </w:r>
        <w:r>
          <w:rPr>
            <w:webHidden/>
          </w:rPr>
          <w:instrText xml:space="preserve"> PAGEREF _Toc151504323 \h </w:instrText>
        </w:r>
        <w:r>
          <w:rPr>
            <w:webHidden/>
          </w:rPr>
        </w:r>
      </w:ins>
      <w:r>
        <w:rPr>
          <w:webHidden/>
        </w:rPr>
        <w:fldChar w:fldCharType="separate"/>
      </w:r>
      <w:ins w:id="3635" w:author="John Clevenger [2]" w:date="2023-11-22T00:12:00Z">
        <w:r>
          <w:rPr>
            <w:webHidden/>
          </w:rPr>
          <w:t>28</w:t>
        </w:r>
      </w:ins>
      <w:ins w:id="3636" w:author="John Clevenger [2]" w:date="2023-11-22T00:11:00Z">
        <w:r>
          <w:rPr>
            <w:webHidden/>
          </w:rPr>
          <w:fldChar w:fldCharType="end"/>
        </w:r>
        <w:r w:rsidRPr="002B6ECB">
          <w:rPr>
            <w:rStyle w:val="Hyperlink"/>
          </w:rPr>
          <w:fldChar w:fldCharType="end"/>
        </w:r>
      </w:ins>
    </w:p>
    <w:p w14:paraId="120F129F" w14:textId="50E66975" w:rsidR="003C7065" w:rsidRDefault="003C7065">
      <w:pPr>
        <w:pStyle w:val="TOC3"/>
        <w:rPr>
          <w:ins w:id="3637" w:author="John Clevenger [2]" w:date="2023-11-22T00:11:00Z"/>
          <w:rFonts w:asciiTheme="minorHAnsi" w:eastAsiaTheme="minorEastAsia" w:hAnsiTheme="minorHAnsi" w:cstheme="minorBidi"/>
          <w:kern w:val="2"/>
          <w:sz w:val="22"/>
          <w:szCs w:val="22"/>
          <w14:ligatures w14:val="standardContextual"/>
        </w:rPr>
      </w:pPr>
      <w:ins w:id="3638" w:author="John Clevenger [2]" w:date="2023-11-22T00:11:00Z">
        <w:r w:rsidRPr="002B6ECB">
          <w:rPr>
            <w:rStyle w:val="Hyperlink"/>
          </w:rPr>
          <w:fldChar w:fldCharType="begin"/>
        </w:r>
        <w:r w:rsidRPr="002B6ECB">
          <w:rPr>
            <w:rStyle w:val="Hyperlink"/>
          </w:rPr>
          <w:instrText xml:space="preserve"> </w:instrText>
        </w:r>
        <w:r>
          <w:instrText>HYPERLINK \l "_Toc151504324"</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b/>
            <w:bCs/>
          </w:rPr>
          <w:t>6.2.2.</w:t>
        </w:r>
        <w:r>
          <w:rPr>
            <w:rFonts w:asciiTheme="minorHAnsi" w:eastAsiaTheme="minorEastAsia" w:hAnsiTheme="minorHAnsi" w:cstheme="minorBidi"/>
            <w:kern w:val="2"/>
            <w:sz w:val="22"/>
            <w:szCs w:val="22"/>
            <w14:ligatures w14:val="standardContextual"/>
          </w:rPr>
          <w:tab/>
        </w:r>
        <w:r w:rsidRPr="002B6ECB">
          <w:rPr>
            <w:rStyle w:val="Hyperlink"/>
            <w:rFonts w:cs="Arial"/>
            <w:b/>
            <w:bCs/>
          </w:rPr>
          <w:t>Account Names and Passwords</w:t>
        </w:r>
        <w:r>
          <w:rPr>
            <w:webHidden/>
          </w:rPr>
          <w:tab/>
        </w:r>
        <w:r>
          <w:rPr>
            <w:webHidden/>
          </w:rPr>
          <w:fldChar w:fldCharType="begin"/>
        </w:r>
        <w:r>
          <w:rPr>
            <w:webHidden/>
          </w:rPr>
          <w:instrText xml:space="preserve"> PAGEREF _Toc151504324 \h </w:instrText>
        </w:r>
        <w:r>
          <w:rPr>
            <w:webHidden/>
          </w:rPr>
        </w:r>
      </w:ins>
      <w:r>
        <w:rPr>
          <w:webHidden/>
        </w:rPr>
        <w:fldChar w:fldCharType="separate"/>
      </w:r>
      <w:ins w:id="3639" w:author="John Clevenger [2]" w:date="2023-11-22T00:12:00Z">
        <w:r>
          <w:rPr>
            <w:webHidden/>
          </w:rPr>
          <w:t>29</w:t>
        </w:r>
      </w:ins>
      <w:ins w:id="3640" w:author="John Clevenger [2]" w:date="2023-11-22T00:11:00Z">
        <w:r>
          <w:rPr>
            <w:webHidden/>
          </w:rPr>
          <w:fldChar w:fldCharType="end"/>
        </w:r>
        <w:r w:rsidRPr="002B6ECB">
          <w:rPr>
            <w:rStyle w:val="Hyperlink"/>
          </w:rPr>
          <w:fldChar w:fldCharType="end"/>
        </w:r>
      </w:ins>
    </w:p>
    <w:p w14:paraId="674A1129" w14:textId="721F69FB" w:rsidR="003C7065" w:rsidRDefault="003C7065">
      <w:pPr>
        <w:pStyle w:val="TOC3"/>
        <w:rPr>
          <w:ins w:id="3641" w:author="John Clevenger [2]" w:date="2023-11-22T00:11:00Z"/>
          <w:rFonts w:asciiTheme="minorHAnsi" w:eastAsiaTheme="minorEastAsia" w:hAnsiTheme="minorHAnsi" w:cstheme="minorBidi"/>
          <w:kern w:val="2"/>
          <w:sz w:val="22"/>
          <w:szCs w:val="22"/>
          <w14:ligatures w14:val="standardContextual"/>
        </w:rPr>
      </w:pPr>
      <w:ins w:id="3642" w:author="John Clevenger [2]" w:date="2023-11-22T00:11:00Z">
        <w:r w:rsidRPr="002B6ECB">
          <w:rPr>
            <w:rStyle w:val="Hyperlink"/>
          </w:rPr>
          <w:fldChar w:fldCharType="begin"/>
        </w:r>
        <w:r w:rsidRPr="002B6ECB">
          <w:rPr>
            <w:rStyle w:val="Hyperlink"/>
          </w:rPr>
          <w:instrText xml:space="preserve"> </w:instrText>
        </w:r>
        <w:r>
          <w:instrText>HYPERLINK \l "_Toc151504325"</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b/>
            <w:bCs/>
          </w:rPr>
          <w:t>6.2.3.</w:t>
        </w:r>
        <w:r>
          <w:rPr>
            <w:rFonts w:asciiTheme="minorHAnsi" w:eastAsiaTheme="minorEastAsia" w:hAnsiTheme="minorHAnsi" w:cstheme="minorBidi"/>
            <w:kern w:val="2"/>
            <w:sz w:val="22"/>
            <w:szCs w:val="22"/>
            <w14:ligatures w14:val="standardContextual"/>
          </w:rPr>
          <w:tab/>
        </w:r>
        <w:r w:rsidRPr="002B6ECB">
          <w:rPr>
            <w:rStyle w:val="Hyperlink"/>
            <w:rFonts w:cs="Arial"/>
            <w:b/>
            <w:bCs/>
          </w:rPr>
          <w:t>Loading Account Data</w:t>
        </w:r>
        <w:r>
          <w:rPr>
            <w:webHidden/>
          </w:rPr>
          <w:tab/>
        </w:r>
        <w:r>
          <w:rPr>
            <w:webHidden/>
          </w:rPr>
          <w:fldChar w:fldCharType="begin"/>
        </w:r>
        <w:r>
          <w:rPr>
            <w:webHidden/>
          </w:rPr>
          <w:instrText xml:space="preserve"> PAGEREF _Toc151504325 \h </w:instrText>
        </w:r>
        <w:r>
          <w:rPr>
            <w:webHidden/>
          </w:rPr>
        </w:r>
      </w:ins>
      <w:r>
        <w:rPr>
          <w:webHidden/>
        </w:rPr>
        <w:fldChar w:fldCharType="separate"/>
      </w:r>
      <w:ins w:id="3643" w:author="John Clevenger [2]" w:date="2023-11-22T00:12:00Z">
        <w:r>
          <w:rPr>
            <w:webHidden/>
          </w:rPr>
          <w:t>32</w:t>
        </w:r>
      </w:ins>
      <w:ins w:id="3644" w:author="John Clevenger [2]" w:date="2023-11-22T00:11:00Z">
        <w:r>
          <w:rPr>
            <w:webHidden/>
          </w:rPr>
          <w:fldChar w:fldCharType="end"/>
        </w:r>
        <w:r w:rsidRPr="002B6ECB">
          <w:rPr>
            <w:rStyle w:val="Hyperlink"/>
          </w:rPr>
          <w:fldChar w:fldCharType="end"/>
        </w:r>
      </w:ins>
    </w:p>
    <w:p w14:paraId="1F8142F7" w14:textId="1D6096BD" w:rsidR="003C7065" w:rsidRDefault="003C7065">
      <w:pPr>
        <w:pStyle w:val="TOC3"/>
        <w:rPr>
          <w:ins w:id="3645" w:author="John Clevenger [2]" w:date="2023-11-22T00:11:00Z"/>
          <w:rFonts w:asciiTheme="minorHAnsi" w:eastAsiaTheme="minorEastAsia" w:hAnsiTheme="minorHAnsi" w:cstheme="minorBidi"/>
          <w:kern w:val="2"/>
          <w:sz w:val="22"/>
          <w:szCs w:val="22"/>
          <w14:ligatures w14:val="standardContextual"/>
        </w:rPr>
      </w:pPr>
      <w:ins w:id="3646" w:author="John Clevenger [2]" w:date="2023-11-22T00:11:00Z">
        <w:r w:rsidRPr="002B6ECB">
          <w:rPr>
            <w:rStyle w:val="Hyperlink"/>
          </w:rPr>
          <w:fldChar w:fldCharType="begin"/>
        </w:r>
        <w:r w:rsidRPr="002B6ECB">
          <w:rPr>
            <w:rStyle w:val="Hyperlink"/>
          </w:rPr>
          <w:instrText xml:space="preserve"> </w:instrText>
        </w:r>
        <w:r>
          <w:instrText>HYPERLINK \l "_Toc151504326"</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b/>
            <w:bCs/>
          </w:rPr>
          <w:t>6.2.4.</w:t>
        </w:r>
        <w:r>
          <w:rPr>
            <w:rFonts w:asciiTheme="minorHAnsi" w:eastAsiaTheme="minorEastAsia" w:hAnsiTheme="minorHAnsi" w:cstheme="minorBidi"/>
            <w:kern w:val="2"/>
            <w:sz w:val="22"/>
            <w:szCs w:val="22"/>
            <w14:ligatures w14:val="standardContextual"/>
          </w:rPr>
          <w:tab/>
        </w:r>
        <w:r w:rsidRPr="002B6ECB">
          <w:rPr>
            <w:rStyle w:val="Hyperlink"/>
            <w:rFonts w:cs="Arial"/>
            <w:b/>
            <w:bCs/>
          </w:rPr>
          <w:t>Importing ICPC Data</w:t>
        </w:r>
        <w:r>
          <w:rPr>
            <w:webHidden/>
          </w:rPr>
          <w:tab/>
        </w:r>
        <w:r>
          <w:rPr>
            <w:webHidden/>
          </w:rPr>
          <w:fldChar w:fldCharType="begin"/>
        </w:r>
        <w:r>
          <w:rPr>
            <w:webHidden/>
          </w:rPr>
          <w:instrText xml:space="preserve"> PAGEREF _Toc151504326 \h </w:instrText>
        </w:r>
        <w:r>
          <w:rPr>
            <w:webHidden/>
          </w:rPr>
        </w:r>
      </w:ins>
      <w:r>
        <w:rPr>
          <w:webHidden/>
        </w:rPr>
        <w:fldChar w:fldCharType="separate"/>
      </w:r>
      <w:ins w:id="3647" w:author="John Clevenger [2]" w:date="2023-11-22T00:12:00Z">
        <w:r>
          <w:rPr>
            <w:webHidden/>
          </w:rPr>
          <w:t>33</w:t>
        </w:r>
      </w:ins>
      <w:ins w:id="3648" w:author="John Clevenger [2]" w:date="2023-11-22T00:11:00Z">
        <w:r>
          <w:rPr>
            <w:webHidden/>
          </w:rPr>
          <w:fldChar w:fldCharType="end"/>
        </w:r>
        <w:r w:rsidRPr="002B6ECB">
          <w:rPr>
            <w:rStyle w:val="Hyperlink"/>
          </w:rPr>
          <w:fldChar w:fldCharType="end"/>
        </w:r>
      </w:ins>
    </w:p>
    <w:p w14:paraId="3CF2B4E1" w14:textId="5AAA564A" w:rsidR="003C7065" w:rsidRDefault="003C7065">
      <w:pPr>
        <w:pStyle w:val="TOC2"/>
        <w:rPr>
          <w:ins w:id="3649" w:author="John Clevenger [2]" w:date="2023-11-22T00:11:00Z"/>
          <w:rFonts w:asciiTheme="minorHAnsi" w:eastAsiaTheme="minorEastAsia" w:hAnsiTheme="minorHAnsi" w:cstheme="minorBidi"/>
          <w:b w:val="0"/>
          <w:bCs w:val="0"/>
          <w:kern w:val="2"/>
          <w:sz w:val="22"/>
          <w:szCs w:val="22"/>
          <w14:ligatures w14:val="standardContextual"/>
        </w:rPr>
      </w:pPr>
      <w:ins w:id="3650" w:author="John Clevenger [2]" w:date="2023-11-22T00:11:00Z">
        <w:r w:rsidRPr="002B6ECB">
          <w:rPr>
            <w:rStyle w:val="Hyperlink"/>
          </w:rPr>
          <w:fldChar w:fldCharType="begin"/>
        </w:r>
        <w:r w:rsidRPr="002B6ECB">
          <w:rPr>
            <w:rStyle w:val="Hyperlink"/>
          </w:rPr>
          <w:instrText xml:space="preserve"> </w:instrText>
        </w:r>
        <w:r>
          <w:instrText>HYPERLINK \l "_Toc151504327"</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6.3.</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Contest Problems</w:t>
        </w:r>
        <w:r>
          <w:rPr>
            <w:webHidden/>
          </w:rPr>
          <w:tab/>
        </w:r>
        <w:r>
          <w:rPr>
            <w:webHidden/>
          </w:rPr>
          <w:fldChar w:fldCharType="begin"/>
        </w:r>
        <w:r>
          <w:rPr>
            <w:webHidden/>
          </w:rPr>
          <w:instrText xml:space="preserve"> PAGEREF _Toc151504327 \h </w:instrText>
        </w:r>
        <w:r>
          <w:rPr>
            <w:webHidden/>
          </w:rPr>
        </w:r>
      </w:ins>
      <w:r>
        <w:rPr>
          <w:webHidden/>
        </w:rPr>
        <w:fldChar w:fldCharType="separate"/>
      </w:r>
      <w:ins w:id="3651" w:author="John Clevenger [2]" w:date="2023-11-22T00:12:00Z">
        <w:r>
          <w:rPr>
            <w:webHidden/>
          </w:rPr>
          <w:t>34</w:t>
        </w:r>
      </w:ins>
      <w:ins w:id="3652" w:author="John Clevenger [2]" w:date="2023-11-22T00:11:00Z">
        <w:r>
          <w:rPr>
            <w:webHidden/>
          </w:rPr>
          <w:fldChar w:fldCharType="end"/>
        </w:r>
        <w:r w:rsidRPr="002B6ECB">
          <w:rPr>
            <w:rStyle w:val="Hyperlink"/>
          </w:rPr>
          <w:fldChar w:fldCharType="end"/>
        </w:r>
      </w:ins>
    </w:p>
    <w:p w14:paraId="4611E997" w14:textId="1D514E63" w:rsidR="003C7065" w:rsidRDefault="003C7065">
      <w:pPr>
        <w:pStyle w:val="TOC3"/>
        <w:rPr>
          <w:ins w:id="3653" w:author="John Clevenger [2]" w:date="2023-11-22T00:11:00Z"/>
          <w:rFonts w:asciiTheme="minorHAnsi" w:eastAsiaTheme="minorEastAsia" w:hAnsiTheme="minorHAnsi" w:cstheme="minorBidi"/>
          <w:kern w:val="2"/>
          <w:sz w:val="22"/>
          <w:szCs w:val="22"/>
          <w14:ligatures w14:val="standardContextual"/>
        </w:rPr>
      </w:pPr>
      <w:ins w:id="3654" w:author="John Clevenger [2]" w:date="2023-11-22T00:11:00Z">
        <w:r w:rsidRPr="002B6ECB">
          <w:rPr>
            <w:rStyle w:val="Hyperlink"/>
          </w:rPr>
          <w:fldChar w:fldCharType="begin"/>
        </w:r>
        <w:r w:rsidRPr="002B6ECB">
          <w:rPr>
            <w:rStyle w:val="Hyperlink"/>
          </w:rPr>
          <w:instrText xml:space="preserve"> </w:instrText>
        </w:r>
        <w:r>
          <w:instrText>HYPERLINK \l "_Toc151504328"</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b/>
            <w:bCs/>
          </w:rPr>
          <w:t>6.3.1.</w:t>
        </w:r>
        <w:r>
          <w:rPr>
            <w:rFonts w:asciiTheme="minorHAnsi" w:eastAsiaTheme="minorEastAsia" w:hAnsiTheme="minorHAnsi" w:cstheme="minorBidi"/>
            <w:kern w:val="2"/>
            <w:sz w:val="22"/>
            <w:szCs w:val="22"/>
            <w14:ligatures w14:val="standardContextual"/>
          </w:rPr>
          <w:tab/>
        </w:r>
        <w:r w:rsidRPr="002B6ECB">
          <w:rPr>
            <w:rStyle w:val="Hyperlink"/>
            <w:rFonts w:cs="Arial"/>
            <w:b/>
            <w:bCs/>
          </w:rPr>
          <w:t>Defining a Problem</w:t>
        </w:r>
        <w:r>
          <w:rPr>
            <w:webHidden/>
          </w:rPr>
          <w:tab/>
        </w:r>
        <w:r>
          <w:rPr>
            <w:webHidden/>
          </w:rPr>
          <w:fldChar w:fldCharType="begin"/>
        </w:r>
        <w:r>
          <w:rPr>
            <w:webHidden/>
          </w:rPr>
          <w:instrText xml:space="preserve"> PAGEREF _Toc151504328 \h </w:instrText>
        </w:r>
        <w:r>
          <w:rPr>
            <w:webHidden/>
          </w:rPr>
        </w:r>
      </w:ins>
      <w:r>
        <w:rPr>
          <w:webHidden/>
        </w:rPr>
        <w:fldChar w:fldCharType="separate"/>
      </w:r>
      <w:ins w:id="3655" w:author="John Clevenger [2]" w:date="2023-11-22T00:12:00Z">
        <w:r>
          <w:rPr>
            <w:webHidden/>
          </w:rPr>
          <w:t>34</w:t>
        </w:r>
      </w:ins>
      <w:ins w:id="3656" w:author="John Clevenger [2]" w:date="2023-11-22T00:11:00Z">
        <w:r>
          <w:rPr>
            <w:webHidden/>
          </w:rPr>
          <w:fldChar w:fldCharType="end"/>
        </w:r>
        <w:r w:rsidRPr="002B6ECB">
          <w:rPr>
            <w:rStyle w:val="Hyperlink"/>
          </w:rPr>
          <w:fldChar w:fldCharType="end"/>
        </w:r>
      </w:ins>
    </w:p>
    <w:p w14:paraId="383B1521" w14:textId="4B7B7A35" w:rsidR="003C7065" w:rsidRDefault="003C7065">
      <w:pPr>
        <w:pStyle w:val="TOC3"/>
        <w:rPr>
          <w:ins w:id="3657" w:author="John Clevenger [2]" w:date="2023-11-22T00:11:00Z"/>
          <w:rFonts w:asciiTheme="minorHAnsi" w:eastAsiaTheme="minorEastAsia" w:hAnsiTheme="minorHAnsi" w:cstheme="minorBidi"/>
          <w:kern w:val="2"/>
          <w:sz w:val="22"/>
          <w:szCs w:val="22"/>
          <w14:ligatures w14:val="standardContextual"/>
        </w:rPr>
      </w:pPr>
      <w:ins w:id="3658" w:author="John Clevenger [2]" w:date="2023-11-22T00:11:00Z">
        <w:r w:rsidRPr="002B6ECB">
          <w:rPr>
            <w:rStyle w:val="Hyperlink"/>
          </w:rPr>
          <w:fldChar w:fldCharType="begin"/>
        </w:r>
        <w:r w:rsidRPr="002B6ECB">
          <w:rPr>
            <w:rStyle w:val="Hyperlink"/>
          </w:rPr>
          <w:instrText xml:space="preserve"> </w:instrText>
        </w:r>
        <w:r>
          <w:instrText>HYPERLINK \l "_Toc151504349"</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b/>
            <w:bCs/>
          </w:rPr>
          <w:t>6.3.2.</w:t>
        </w:r>
        <w:r>
          <w:rPr>
            <w:rFonts w:asciiTheme="minorHAnsi" w:eastAsiaTheme="minorEastAsia" w:hAnsiTheme="minorHAnsi" w:cstheme="minorBidi"/>
            <w:kern w:val="2"/>
            <w:sz w:val="22"/>
            <w:szCs w:val="22"/>
            <w14:ligatures w14:val="standardContextual"/>
          </w:rPr>
          <w:tab/>
        </w:r>
        <w:r w:rsidRPr="002B6ECB">
          <w:rPr>
            <w:rStyle w:val="Hyperlink"/>
            <w:rFonts w:cs="Arial"/>
            <w:b/>
            <w:bCs/>
          </w:rPr>
          <w:t>Multiple Test Data Files</w:t>
        </w:r>
        <w:r>
          <w:rPr>
            <w:webHidden/>
          </w:rPr>
          <w:tab/>
        </w:r>
        <w:r>
          <w:rPr>
            <w:webHidden/>
          </w:rPr>
          <w:fldChar w:fldCharType="begin"/>
        </w:r>
        <w:r>
          <w:rPr>
            <w:webHidden/>
          </w:rPr>
          <w:instrText xml:space="preserve"> PAGEREF _Toc151504349 \h </w:instrText>
        </w:r>
        <w:r>
          <w:rPr>
            <w:webHidden/>
          </w:rPr>
        </w:r>
      </w:ins>
      <w:r>
        <w:rPr>
          <w:webHidden/>
        </w:rPr>
        <w:fldChar w:fldCharType="separate"/>
      </w:r>
      <w:ins w:id="3659" w:author="John Clevenger [2]" w:date="2023-11-22T00:12:00Z">
        <w:r>
          <w:rPr>
            <w:webHidden/>
          </w:rPr>
          <w:t>37</w:t>
        </w:r>
      </w:ins>
      <w:ins w:id="3660" w:author="John Clevenger [2]" w:date="2023-11-22T00:11:00Z">
        <w:r>
          <w:rPr>
            <w:webHidden/>
          </w:rPr>
          <w:fldChar w:fldCharType="end"/>
        </w:r>
        <w:r w:rsidRPr="002B6ECB">
          <w:rPr>
            <w:rStyle w:val="Hyperlink"/>
          </w:rPr>
          <w:fldChar w:fldCharType="end"/>
        </w:r>
      </w:ins>
    </w:p>
    <w:p w14:paraId="4DA67392" w14:textId="7DAD71E4" w:rsidR="003C7065" w:rsidRDefault="003C7065">
      <w:pPr>
        <w:pStyle w:val="TOC3"/>
        <w:rPr>
          <w:ins w:id="3661" w:author="John Clevenger [2]" w:date="2023-11-22T00:11:00Z"/>
          <w:rFonts w:asciiTheme="minorHAnsi" w:eastAsiaTheme="minorEastAsia" w:hAnsiTheme="minorHAnsi" w:cstheme="minorBidi"/>
          <w:kern w:val="2"/>
          <w:sz w:val="22"/>
          <w:szCs w:val="22"/>
          <w14:ligatures w14:val="standardContextual"/>
        </w:rPr>
      </w:pPr>
      <w:ins w:id="3662" w:author="John Clevenger [2]" w:date="2023-11-22T00:11:00Z">
        <w:r w:rsidRPr="002B6ECB">
          <w:rPr>
            <w:rStyle w:val="Hyperlink"/>
          </w:rPr>
          <w:fldChar w:fldCharType="begin"/>
        </w:r>
        <w:r w:rsidRPr="002B6ECB">
          <w:rPr>
            <w:rStyle w:val="Hyperlink"/>
          </w:rPr>
          <w:instrText xml:space="preserve"> </w:instrText>
        </w:r>
        <w:r>
          <w:instrText>HYPERLINK \l "_Toc151504350"</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b/>
            <w:bCs/>
          </w:rPr>
          <w:t>6.3.3.</w:t>
        </w:r>
        <w:r>
          <w:rPr>
            <w:rFonts w:asciiTheme="minorHAnsi" w:eastAsiaTheme="minorEastAsia" w:hAnsiTheme="minorHAnsi" w:cstheme="minorBidi"/>
            <w:kern w:val="2"/>
            <w:sz w:val="22"/>
            <w:szCs w:val="22"/>
            <w14:ligatures w14:val="standardContextual"/>
          </w:rPr>
          <w:tab/>
        </w:r>
        <w:r w:rsidRPr="002B6ECB">
          <w:rPr>
            <w:rStyle w:val="Hyperlink"/>
            <w:rFonts w:cs="Arial"/>
            <w:b/>
            <w:bCs/>
          </w:rPr>
          <w:t>Defining Judging Type</w:t>
        </w:r>
        <w:r>
          <w:rPr>
            <w:webHidden/>
          </w:rPr>
          <w:tab/>
        </w:r>
        <w:r>
          <w:rPr>
            <w:webHidden/>
          </w:rPr>
          <w:fldChar w:fldCharType="begin"/>
        </w:r>
        <w:r>
          <w:rPr>
            <w:webHidden/>
          </w:rPr>
          <w:instrText xml:space="preserve"> PAGEREF _Toc151504350 \h </w:instrText>
        </w:r>
        <w:r>
          <w:rPr>
            <w:webHidden/>
          </w:rPr>
        </w:r>
      </w:ins>
      <w:r>
        <w:rPr>
          <w:webHidden/>
        </w:rPr>
        <w:fldChar w:fldCharType="separate"/>
      </w:r>
      <w:ins w:id="3663" w:author="John Clevenger [2]" w:date="2023-11-22T00:12:00Z">
        <w:r>
          <w:rPr>
            <w:webHidden/>
          </w:rPr>
          <w:t>40</w:t>
        </w:r>
      </w:ins>
      <w:ins w:id="3664" w:author="John Clevenger [2]" w:date="2023-11-22T00:11:00Z">
        <w:r>
          <w:rPr>
            <w:webHidden/>
          </w:rPr>
          <w:fldChar w:fldCharType="end"/>
        </w:r>
        <w:r w:rsidRPr="002B6ECB">
          <w:rPr>
            <w:rStyle w:val="Hyperlink"/>
          </w:rPr>
          <w:fldChar w:fldCharType="end"/>
        </w:r>
      </w:ins>
    </w:p>
    <w:p w14:paraId="05AC870D" w14:textId="0521B197" w:rsidR="003C7065" w:rsidRDefault="003C7065">
      <w:pPr>
        <w:pStyle w:val="TOC3"/>
        <w:rPr>
          <w:ins w:id="3665" w:author="John Clevenger [2]" w:date="2023-11-22T00:11:00Z"/>
          <w:rFonts w:asciiTheme="minorHAnsi" w:eastAsiaTheme="minorEastAsia" w:hAnsiTheme="minorHAnsi" w:cstheme="minorBidi"/>
          <w:kern w:val="2"/>
          <w:sz w:val="22"/>
          <w:szCs w:val="22"/>
          <w14:ligatures w14:val="standardContextual"/>
        </w:rPr>
      </w:pPr>
      <w:ins w:id="3666" w:author="John Clevenger [2]" w:date="2023-11-22T00:11:00Z">
        <w:r w:rsidRPr="002B6ECB">
          <w:rPr>
            <w:rStyle w:val="Hyperlink"/>
          </w:rPr>
          <w:fldChar w:fldCharType="begin"/>
        </w:r>
        <w:r w:rsidRPr="002B6ECB">
          <w:rPr>
            <w:rStyle w:val="Hyperlink"/>
          </w:rPr>
          <w:instrText xml:space="preserve"> </w:instrText>
        </w:r>
        <w:r>
          <w:instrText>HYPERLINK \l "_Toc151504351"</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b/>
            <w:bCs/>
          </w:rPr>
          <w:t>6.3.4.</w:t>
        </w:r>
        <w:r>
          <w:rPr>
            <w:rFonts w:asciiTheme="minorHAnsi" w:eastAsiaTheme="minorEastAsia" w:hAnsiTheme="minorHAnsi" w:cstheme="minorBidi"/>
            <w:kern w:val="2"/>
            <w:sz w:val="22"/>
            <w:szCs w:val="22"/>
            <w14:ligatures w14:val="standardContextual"/>
          </w:rPr>
          <w:tab/>
        </w:r>
        <w:r w:rsidRPr="002B6ECB">
          <w:rPr>
            <w:rStyle w:val="Hyperlink"/>
            <w:rFonts w:cs="Arial"/>
            <w:b/>
            <w:bCs/>
          </w:rPr>
          <w:t>Assigning  Auto Judging to Judge modules</w:t>
        </w:r>
        <w:r>
          <w:rPr>
            <w:webHidden/>
          </w:rPr>
          <w:tab/>
        </w:r>
        <w:r>
          <w:rPr>
            <w:webHidden/>
          </w:rPr>
          <w:fldChar w:fldCharType="begin"/>
        </w:r>
        <w:r>
          <w:rPr>
            <w:webHidden/>
          </w:rPr>
          <w:instrText xml:space="preserve"> PAGEREF _Toc151504351 \h </w:instrText>
        </w:r>
        <w:r>
          <w:rPr>
            <w:webHidden/>
          </w:rPr>
        </w:r>
      </w:ins>
      <w:r>
        <w:rPr>
          <w:webHidden/>
        </w:rPr>
        <w:fldChar w:fldCharType="separate"/>
      </w:r>
      <w:ins w:id="3667" w:author="John Clevenger [2]" w:date="2023-11-22T00:12:00Z">
        <w:r>
          <w:rPr>
            <w:webHidden/>
          </w:rPr>
          <w:t>41</w:t>
        </w:r>
      </w:ins>
      <w:ins w:id="3668" w:author="John Clevenger [2]" w:date="2023-11-22T00:11:00Z">
        <w:r>
          <w:rPr>
            <w:webHidden/>
          </w:rPr>
          <w:fldChar w:fldCharType="end"/>
        </w:r>
        <w:r w:rsidRPr="002B6ECB">
          <w:rPr>
            <w:rStyle w:val="Hyperlink"/>
          </w:rPr>
          <w:fldChar w:fldCharType="end"/>
        </w:r>
      </w:ins>
    </w:p>
    <w:p w14:paraId="46C5BD7D" w14:textId="2AB64BFD" w:rsidR="003C7065" w:rsidRDefault="003C7065">
      <w:pPr>
        <w:pStyle w:val="TOC2"/>
        <w:rPr>
          <w:ins w:id="3669" w:author="John Clevenger [2]" w:date="2023-11-22T00:11:00Z"/>
          <w:rFonts w:asciiTheme="minorHAnsi" w:eastAsiaTheme="minorEastAsia" w:hAnsiTheme="minorHAnsi" w:cstheme="minorBidi"/>
          <w:b w:val="0"/>
          <w:bCs w:val="0"/>
          <w:kern w:val="2"/>
          <w:sz w:val="22"/>
          <w:szCs w:val="22"/>
          <w14:ligatures w14:val="standardContextual"/>
        </w:rPr>
      </w:pPr>
      <w:ins w:id="3670" w:author="John Clevenger [2]" w:date="2023-11-22T00:11:00Z">
        <w:r w:rsidRPr="002B6ECB">
          <w:rPr>
            <w:rStyle w:val="Hyperlink"/>
          </w:rPr>
          <w:fldChar w:fldCharType="begin"/>
        </w:r>
        <w:r w:rsidRPr="002B6ECB">
          <w:rPr>
            <w:rStyle w:val="Hyperlink"/>
          </w:rPr>
          <w:instrText xml:space="preserve"> </w:instrText>
        </w:r>
        <w:r>
          <w:instrText>HYPERLINK \l "_Toc151504352"</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6.4.</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Contest  Languages</w:t>
        </w:r>
        <w:r>
          <w:rPr>
            <w:webHidden/>
          </w:rPr>
          <w:tab/>
        </w:r>
        <w:r>
          <w:rPr>
            <w:webHidden/>
          </w:rPr>
          <w:fldChar w:fldCharType="begin"/>
        </w:r>
        <w:r>
          <w:rPr>
            <w:webHidden/>
          </w:rPr>
          <w:instrText xml:space="preserve"> PAGEREF _Toc151504352 \h </w:instrText>
        </w:r>
        <w:r>
          <w:rPr>
            <w:webHidden/>
          </w:rPr>
        </w:r>
      </w:ins>
      <w:r>
        <w:rPr>
          <w:webHidden/>
        </w:rPr>
        <w:fldChar w:fldCharType="separate"/>
      </w:r>
      <w:ins w:id="3671" w:author="John Clevenger [2]" w:date="2023-11-22T00:12:00Z">
        <w:r>
          <w:rPr>
            <w:webHidden/>
          </w:rPr>
          <w:t>45</w:t>
        </w:r>
      </w:ins>
      <w:ins w:id="3672" w:author="John Clevenger [2]" w:date="2023-11-22T00:11:00Z">
        <w:r>
          <w:rPr>
            <w:webHidden/>
          </w:rPr>
          <w:fldChar w:fldCharType="end"/>
        </w:r>
        <w:r w:rsidRPr="002B6ECB">
          <w:rPr>
            <w:rStyle w:val="Hyperlink"/>
          </w:rPr>
          <w:fldChar w:fldCharType="end"/>
        </w:r>
      </w:ins>
    </w:p>
    <w:p w14:paraId="2B032DFE" w14:textId="1471C673" w:rsidR="003C7065" w:rsidRDefault="003C7065">
      <w:pPr>
        <w:pStyle w:val="TOC3"/>
        <w:rPr>
          <w:ins w:id="3673" w:author="John Clevenger [2]" w:date="2023-11-22T00:11:00Z"/>
          <w:rFonts w:asciiTheme="minorHAnsi" w:eastAsiaTheme="minorEastAsia" w:hAnsiTheme="minorHAnsi" w:cstheme="minorBidi"/>
          <w:kern w:val="2"/>
          <w:sz w:val="22"/>
          <w:szCs w:val="22"/>
          <w14:ligatures w14:val="standardContextual"/>
        </w:rPr>
      </w:pPr>
      <w:ins w:id="3674" w:author="John Clevenger [2]" w:date="2023-11-22T00:11:00Z">
        <w:r w:rsidRPr="002B6ECB">
          <w:rPr>
            <w:rStyle w:val="Hyperlink"/>
          </w:rPr>
          <w:fldChar w:fldCharType="begin"/>
        </w:r>
        <w:r w:rsidRPr="002B6ECB">
          <w:rPr>
            <w:rStyle w:val="Hyperlink"/>
          </w:rPr>
          <w:instrText xml:space="preserve"> </w:instrText>
        </w:r>
        <w:r>
          <w:instrText>HYPERLINK \l "_Toc151504353"</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b/>
            <w:bCs/>
          </w:rPr>
          <w:t>6.4.1.</w:t>
        </w:r>
        <w:r>
          <w:rPr>
            <w:rFonts w:asciiTheme="minorHAnsi" w:eastAsiaTheme="minorEastAsia" w:hAnsiTheme="minorHAnsi" w:cstheme="minorBidi"/>
            <w:kern w:val="2"/>
            <w:sz w:val="22"/>
            <w:szCs w:val="22"/>
            <w14:ligatures w14:val="standardContextual"/>
          </w:rPr>
          <w:tab/>
        </w:r>
        <w:r w:rsidRPr="002B6ECB">
          <w:rPr>
            <w:rStyle w:val="Hyperlink"/>
            <w:rFonts w:cs="Arial"/>
            <w:b/>
            <w:bCs/>
          </w:rPr>
          <w:t>Defining a Language</w:t>
        </w:r>
        <w:r>
          <w:rPr>
            <w:webHidden/>
          </w:rPr>
          <w:tab/>
        </w:r>
        <w:r>
          <w:rPr>
            <w:webHidden/>
          </w:rPr>
          <w:fldChar w:fldCharType="begin"/>
        </w:r>
        <w:r>
          <w:rPr>
            <w:webHidden/>
          </w:rPr>
          <w:instrText xml:space="preserve"> PAGEREF _Toc151504353 \h </w:instrText>
        </w:r>
        <w:r>
          <w:rPr>
            <w:webHidden/>
          </w:rPr>
        </w:r>
      </w:ins>
      <w:r>
        <w:rPr>
          <w:webHidden/>
        </w:rPr>
        <w:fldChar w:fldCharType="separate"/>
      </w:r>
      <w:ins w:id="3675" w:author="John Clevenger [2]" w:date="2023-11-22T00:12:00Z">
        <w:r>
          <w:rPr>
            <w:webHidden/>
          </w:rPr>
          <w:t>45</w:t>
        </w:r>
      </w:ins>
      <w:ins w:id="3676" w:author="John Clevenger [2]" w:date="2023-11-22T00:11:00Z">
        <w:r>
          <w:rPr>
            <w:webHidden/>
          </w:rPr>
          <w:fldChar w:fldCharType="end"/>
        </w:r>
        <w:r w:rsidRPr="002B6ECB">
          <w:rPr>
            <w:rStyle w:val="Hyperlink"/>
          </w:rPr>
          <w:fldChar w:fldCharType="end"/>
        </w:r>
      </w:ins>
    </w:p>
    <w:p w14:paraId="34082AFD" w14:textId="2D20D638" w:rsidR="003C7065" w:rsidRDefault="003C7065">
      <w:pPr>
        <w:pStyle w:val="TOC3"/>
        <w:rPr>
          <w:ins w:id="3677" w:author="John Clevenger [2]" w:date="2023-11-22T00:11:00Z"/>
          <w:rFonts w:asciiTheme="minorHAnsi" w:eastAsiaTheme="minorEastAsia" w:hAnsiTheme="minorHAnsi" w:cstheme="minorBidi"/>
          <w:kern w:val="2"/>
          <w:sz w:val="22"/>
          <w:szCs w:val="22"/>
          <w14:ligatures w14:val="standardContextual"/>
        </w:rPr>
      </w:pPr>
      <w:ins w:id="3678" w:author="John Clevenger [2]" w:date="2023-11-22T00:11:00Z">
        <w:r w:rsidRPr="002B6ECB">
          <w:rPr>
            <w:rStyle w:val="Hyperlink"/>
          </w:rPr>
          <w:fldChar w:fldCharType="begin"/>
        </w:r>
        <w:r w:rsidRPr="002B6ECB">
          <w:rPr>
            <w:rStyle w:val="Hyperlink"/>
          </w:rPr>
          <w:instrText xml:space="preserve"> </w:instrText>
        </w:r>
        <w:r>
          <w:instrText>HYPERLINK \l "_Toc151504354"</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b/>
            <w:bCs/>
          </w:rPr>
          <w:t>6.4.2.</w:t>
        </w:r>
        <w:r>
          <w:rPr>
            <w:rFonts w:asciiTheme="minorHAnsi" w:eastAsiaTheme="minorEastAsia" w:hAnsiTheme="minorHAnsi" w:cstheme="minorBidi"/>
            <w:kern w:val="2"/>
            <w:sz w:val="22"/>
            <w:szCs w:val="22"/>
            <w14:ligatures w14:val="standardContextual"/>
          </w:rPr>
          <w:tab/>
        </w:r>
        <w:r w:rsidRPr="002B6ECB">
          <w:rPr>
            <w:rStyle w:val="Hyperlink"/>
            <w:rFonts w:cs="Arial"/>
            <w:b/>
            <w:bCs/>
          </w:rPr>
          <w:t>Command Parameter Substitutions</w:t>
        </w:r>
        <w:r>
          <w:rPr>
            <w:webHidden/>
          </w:rPr>
          <w:tab/>
        </w:r>
        <w:r>
          <w:rPr>
            <w:webHidden/>
          </w:rPr>
          <w:fldChar w:fldCharType="begin"/>
        </w:r>
        <w:r>
          <w:rPr>
            <w:webHidden/>
          </w:rPr>
          <w:instrText xml:space="preserve"> PAGEREF _Toc151504354 \h </w:instrText>
        </w:r>
        <w:r>
          <w:rPr>
            <w:webHidden/>
          </w:rPr>
        </w:r>
      </w:ins>
      <w:r>
        <w:rPr>
          <w:webHidden/>
        </w:rPr>
        <w:fldChar w:fldCharType="separate"/>
      </w:r>
      <w:ins w:id="3679" w:author="John Clevenger [2]" w:date="2023-11-22T00:12:00Z">
        <w:r>
          <w:rPr>
            <w:webHidden/>
          </w:rPr>
          <w:t>47</w:t>
        </w:r>
      </w:ins>
      <w:ins w:id="3680" w:author="John Clevenger [2]" w:date="2023-11-22T00:11:00Z">
        <w:r>
          <w:rPr>
            <w:webHidden/>
          </w:rPr>
          <w:fldChar w:fldCharType="end"/>
        </w:r>
        <w:r w:rsidRPr="002B6ECB">
          <w:rPr>
            <w:rStyle w:val="Hyperlink"/>
          </w:rPr>
          <w:fldChar w:fldCharType="end"/>
        </w:r>
      </w:ins>
    </w:p>
    <w:p w14:paraId="3865EADA" w14:textId="6B9818DA" w:rsidR="003C7065" w:rsidRDefault="003C7065">
      <w:pPr>
        <w:pStyle w:val="TOC3"/>
        <w:rPr>
          <w:ins w:id="3681" w:author="John Clevenger [2]" w:date="2023-11-22T00:11:00Z"/>
          <w:rFonts w:asciiTheme="minorHAnsi" w:eastAsiaTheme="minorEastAsia" w:hAnsiTheme="minorHAnsi" w:cstheme="minorBidi"/>
          <w:kern w:val="2"/>
          <w:sz w:val="22"/>
          <w:szCs w:val="22"/>
          <w14:ligatures w14:val="standardContextual"/>
        </w:rPr>
      </w:pPr>
      <w:ins w:id="3682" w:author="John Clevenger [2]" w:date="2023-11-22T00:11:00Z">
        <w:r w:rsidRPr="002B6ECB">
          <w:rPr>
            <w:rStyle w:val="Hyperlink"/>
          </w:rPr>
          <w:fldChar w:fldCharType="begin"/>
        </w:r>
        <w:r w:rsidRPr="002B6ECB">
          <w:rPr>
            <w:rStyle w:val="Hyperlink"/>
          </w:rPr>
          <w:instrText xml:space="preserve"> </w:instrText>
        </w:r>
        <w:r>
          <w:instrText>HYPERLINK \l "_Toc151504355"</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b/>
            <w:bCs/>
          </w:rPr>
          <w:t>6.4.3.</w:t>
        </w:r>
        <w:r>
          <w:rPr>
            <w:rFonts w:asciiTheme="minorHAnsi" w:eastAsiaTheme="minorEastAsia" w:hAnsiTheme="minorHAnsi" w:cstheme="minorBidi"/>
            <w:kern w:val="2"/>
            <w:sz w:val="22"/>
            <w:szCs w:val="22"/>
            <w14:ligatures w14:val="standardContextual"/>
          </w:rPr>
          <w:tab/>
        </w:r>
        <w:r w:rsidRPr="002B6ECB">
          <w:rPr>
            <w:rStyle w:val="Hyperlink"/>
            <w:rFonts w:cs="Arial"/>
            <w:b/>
            <w:bCs/>
          </w:rPr>
          <w:t>Language  Definition  Examples</w:t>
        </w:r>
        <w:r>
          <w:rPr>
            <w:webHidden/>
          </w:rPr>
          <w:tab/>
        </w:r>
        <w:r>
          <w:rPr>
            <w:webHidden/>
          </w:rPr>
          <w:fldChar w:fldCharType="begin"/>
        </w:r>
        <w:r>
          <w:rPr>
            <w:webHidden/>
          </w:rPr>
          <w:instrText xml:space="preserve"> PAGEREF _Toc151504355 \h </w:instrText>
        </w:r>
        <w:r>
          <w:rPr>
            <w:webHidden/>
          </w:rPr>
        </w:r>
      </w:ins>
      <w:r>
        <w:rPr>
          <w:webHidden/>
        </w:rPr>
        <w:fldChar w:fldCharType="separate"/>
      </w:r>
      <w:ins w:id="3683" w:author="John Clevenger [2]" w:date="2023-11-22T00:12:00Z">
        <w:r>
          <w:rPr>
            <w:webHidden/>
          </w:rPr>
          <w:t>48</w:t>
        </w:r>
      </w:ins>
      <w:ins w:id="3684" w:author="John Clevenger [2]" w:date="2023-11-22T00:11:00Z">
        <w:r>
          <w:rPr>
            <w:webHidden/>
          </w:rPr>
          <w:fldChar w:fldCharType="end"/>
        </w:r>
        <w:r w:rsidRPr="002B6ECB">
          <w:rPr>
            <w:rStyle w:val="Hyperlink"/>
          </w:rPr>
          <w:fldChar w:fldCharType="end"/>
        </w:r>
      </w:ins>
    </w:p>
    <w:p w14:paraId="38EF76DA" w14:textId="6DED5529" w:rsidR="003C7065" w:rsidRDefault="003C7065">
      <w:pPr>
        <w:pStyle w:val="TOC3"/>
        <w:rPr>
          <w:ins w:id="3685" w:author="John Clevenger [2]" w:date="2023-11-22T00:11:00Z"/>
          <w:rFonts w:asciiTheme="minorHAnsi" w:eastAsiaTheme="minorEastAsia" w:hAnsiTheme="minorHAnsi" w:cstheme="minorBidi"/>
          <w:kern w:val="2"/>
          <w:sz w:val="22"/>
          <w:szCs w:val="22"/>
          <w14:ligatures w14:val="standardContextual"/>
        </w:rPr>
      </w:pPr>
      <w:ins w:id="3686" w:author="John Clevenger [2]" w:date="2023-11-22T00:11:00Z">
        <w:r w:rsidRPr="002B6ECB">
          <w:rPr>
            <w:rStyle w:val="Hyperlink"/>
          </w:rPr>
          <w:fldChar w:fldCharType="begin"/>
        </w:r>
        <w:r w:rsidRPr="002B6ECB">
          <w:rPr>
            <w:rStyle w:val="Hyperlink"/>
          </w:rPr>
          <w:instrText xml:space="preserve"> </w:instrText>
        </w:r>
        <w:r>
          <w:instrText>HYPERLINK \l "_Toc151504356"</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b/>
            <w:bCs/>
          </w:rPr>
          <w:t>6.4.4.</w:t>
        </w:r>
        <w:r>
          <w:rPr>
            <w:rFonts w:asciiTheme="minorHAnsi" w:eastAsiaTheme="minorEastAsia" w:hAnsiTheme="minorHAnsi" w:cstheme="minorBidi"/>
            <w:kern w:val="2"/>
            <w:sz w:val="22"/>
            <w:szCs w:val="22"/>
            <w14:ligatures w14:val="standardContextual"/>
          </w:rPr>
          <w:tab/>
        </w:r>
        <w:r w:rsidRPr="002B6ECB">
          <w:rPr>
            <w:rStyle w:val="Hyperlink"/>
            <w:rFonts w:cs="Arial"/>
            <w:b/>
            <w:bCs/>
          </w:rPr>
          <w:t>Language  Definitions In Multi-Site Contests</w:t>
        </w:r>
        <w:r>
          <w:rPr>
            <w:webHidden/>
          </w:rPr>
          <w:tab/>
        </w:r>
        <w:r>
          <w:rPr>
            <w:webHidden/>
          </w:rPr>
          <w:fldChar w:fldCharType="begin"/>
        </w:r>
        <w:r>
          <w:rPr>
            <w:webHidden/>
          </w:rPr>
          <w:instrText xml:space="preserve"> PAGEREF _Toc151504356 \h </w:instrText>
        </w:r>
        <w:r>
          <w:rPr>
            <w:webHidden/>
          </w:rPr>
        </w:r>
      </w:ins>
      <w:r>
        <w:rPr>
          <w:webHidden/>
        </w:rPr>
        <w:fldChar w:fldCharType="separate"/>
      </w:r>
      <w:ins w:id="3687" w:author="John Clevenger [2]" w:date="2023-11-22T00:12:00Z">
        <w:r>
          <w:rPr>
            <w:webHidden/>
          </w:rPr>
          <w:t>50</w:t>
        </w:r>
      </w:ins>
      <w:ins w:id="3688" w:author="John Clevenger [2]" w:date="2023-11-22T00:11:00Z">
        <w:r>
          <w:rPr>
            <w:webHidden/>
          </w:rPr>
          <w:fldChar w:fldCharType="end"/>
        </w:r>
        <w:r w:rsidRPr="002B6ECB">
          <w:rPr>
            <w:rStyle w:val="Hyperlink"/>
          </w:rPr>
          <w:fldChar w:fldCharType="end"/>
        </w:r>
      </w:ins>
    </w:p>
    <w:p w14:paraId="55AF51E0" w14:textId="3A652136" w:rsidR="003C7065" w:rsidRDefault="003C7065">
      <w:pPr>
        <w:pStyle w:val="TOC2"/>
        <w:rPr>
          <w:ins w:id="3689" w:author="John Clevenger [2]" w:date="2023-11-22T00:11:00Z"/>
          <w:rFonts w:asciiTheme="minorHAnsi" w:eastAsiaTheme="minorEastAsia" w:hAnsiTheme="minorHAnsi" w:cstheme="minorBidi"/>
          <w:b w:val="0"/>
          <w:bCs w:val="0"/>
          <w:kern w:val="2"/>
          <w:sz w:val="22"/>
          <w:szCs w:val="22"/>
          <w14:ligatures w14:val="standardContextual"/>
        </w:rPr>
      </w:pPr>
      <w:ins w:id="3690" w:author="John Clevenger [2]" w:date="2023-11-22T00:11:00Z">
        <w:r w:rsidRPr="002B6ECB">
          <w:rPr>
            <w:rStyle w:val="Hyperlink"/>
          </w:rPr>
          <w:fldChar w:fldCharType="begin"/>
        </w:r>
        <w:r w:rsidRPr="002B6ECB">
          <w:rPr>
            <w:rStyle w:val="Hyperlink"/>
          </w:rPr>
          <w:instrText xml:space="preserve"> </w:instrText>
        </w:r>
        <w:r>
          <w:instrText>HYPERLINK \l "_Toc151504357"</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6.5.</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Contest  Judgments</w:t>
        </w:r>
        <w:r>
          <w:rPr>
            <w:webHidden/>
          </w:rPr>
          <w:tab/>
        </w:r>
        <w:r>
          <w:rPr>
            <w:webHidden/>
          </w:rPr>
          <w:fldChar w:fldCharType="begin"/>
        </w:r>
        <w:r>
          <w:rPr>
            <w:webHidden/>
          </w:rPr>
          <w:instrText xml:space="preserve"> PAGEREF _Toc151504357 \h </w:instrText>
        </w:r>
        <w:r>
          <w:rPr>
            <w:webHidden/>
          </w:rPr>
        </w:r>
      </w:ins>
      <w:r>
        <w:rPr>
          <w:webHidden/>
        </w:rPr>
        <w:fldChar w:fldCharType="separate"/>
      </w:r>
      <w:ins w:id="3691" w:author="John Clevenger [2]" w:date="2023-11-22T00:12:00Z">
        <w:r>
          <w:rPr>
            <w:webHidden/>
          </w:rPr>
          <w:t>51</w:t>
        </w:r>
      </w:ins>
      <w:ins w:id="3692" w:author="John Clevenger [2]" w:date="2023-11-22T00:11:00Z">
        <w:r>
          <w:rPr>
            <w:webHidden/>
          </w:rPr>
          <w:fldChar w:fldCharType="end"/>
        </w:r>
        <w:r w:rsidRPr="002B6ECB">
          <w:rPr>
            <w:rStyle w:val="Hyperlink"/>
          </w:rPr>
          <w:fldChar w:fldCharType="end"/>
        </w:r>
      </w:ins>
    </w:p>
    <w:p w14:paraId="41E4DF8F" w14:textId="2F6EEE3D" w:rsidR="003C7065" w:rsidRDefault="003C7065">
      <w:pPr>
        <w:pStyle w:val="TOC3"/>
        <w:rPr>
          <w:ins w:id="3693" w:author="John Clevenger [2]" w:date="2023-11-22T00:11:00Z"/>
          <w:rFonts w:asciiTheme="minorHAnsi" w:eastAsiaTheme="minorEastAsia" w:hAnsiTheme="minorHAnsi" w:cstheme="minorBidi"/>
          <w:kern w:val="2"/>
          <w:sz w:val="22"/>
          <w:szCs w:val="22"/>
          <w14:ligatures w14:val="standardContextual"/>
        </w:rPr>
      </w:pPr>
      <w:ins w:id="3694" w:author="John Clevenger [2]" w:date="2023-11-22T00:11:00Z">
        <w:r w:rsidRPr="002B6ECB">
          <w:rPr>
            <w:rStyle w:val="Hyperlink"/>
          </w:rPr>
          <w:fldChar w:fldCharType="begin"/>
        </w:r>
        <w:r w:rsidRPr="002B6ECB">
          <w:rPr>
            <w:rStyle w:val="Hyperlink"/>
          </w:rPr>
          <w:instrText xml:space="preserve"> </w:instrText>
        </w:r>
        <w:r>
          <w:instrText>HYPERLINK \l "_Toc151504358"</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b/>
            <w:bCs/>
          </w:rPr>
          <w:t>6.5.1.</w:t>
        </w:r>
        <w:r>
          <w:rPr>
            <w:rFonts w:asciiTheme="minorHAnsi" w:eastAsiaTheme="minorEastAsia" w:hAnsiTheme="minorHAnsi" w:cstheme="minorBidi"/>
            <w:kern w:val="2"/>
            <w:sz w:val="22"/>
            <w:szCs w:val="22"/>
            <w14:ligatures w14:val="standardContextual"/>
          </w:rPr>
          <w:tab/>
        </w:r>
        <w:r w:rsidRPr="002B6ECB">
          <w:rPr>
            <w:rStyle w:val="Hyperlink"/>
            <w:rFonts w:cs="Arial"/>
            <w:b/>
            <w:bCs/>
          </w:rPr>
          <w:t>Defining a New Judgment</w:t>
        </w:r>
        <w:r>
          <w:rPr>
            <w:webHidden/>
          </w:rPr>
          <w:tab/>
        </w:r>
        <w:r>
          <w:rPr>
            <w:webHidden/>
          </w:rPr>
          <w:fldChar w:fldCharType="begin"/>
        </w:r>
        <w:r>
          <w:rPr>
            <w:webHidden/>
          </w:rPr>
          <w:instrText xml:space="preserve"> PAGEREF _Toc151504358 \h </w:instrText>
        </w:r>
        <w:r>
          <w:rPr>
            <w:webHidden/>
          </w:rPr>
        </w:r>
      </w:ins>
      <w:r>
        <w:rPr>
          <w:webHidden/>
        </w:rPr>
        <w:fldChar w:fldCharType="separate"/>
      </w:r>
      <w:ins w:id="3695" w:author="John Clevenger [2]" w:date="2023-11-22T00:12:00Z">
        <w:r>
          <w:rPr>
            <w:webHidden/>
          </w:rPr>
          <w:t>51</w:t>
        </w:r>
      </w:ins>
      <w:ins w:id="3696" w:author="John Clevenger [2]" w:date="2023-11-22T00:11:00Z">
        <w:r>
          <w:rPr>
            <w:webHidden/>
          </w:rPr>
          <w:fldChar w:fldCharType="end"/>
        </w:r>
        <w:r w:rsidRPr="002B6ECB">
          <w:rPr>
            <w:rStyle w:val="Hyperlink"/>
          </w:rPr>
          <w:fldChar w:fldCharType="end"/>
        </w:r>
      </w:ins>
    </w:p>
    <w:p w14:paraId="04613AFB" w14:textId="67F7FEED" w:rsidR="003C7065" w:rsidRDefault="003C7065">
      <w:pPr>
        <w:pStyle w:val="TOC3"/>
        <w:rPr>
          <w:ins w:id="3697" w:author="John Clevenger [2]" w:date="2023-11-22T00:11:00Z"/>
          <w:rFonts w:asciiTheme="minorHAnsi" w:eastAsiaTheme="minorEastAsia" w:hAnsiTheme="minorHAnsi" w:cstheme="minorBidi"/>
          <w:kern w:val="2"/>
          <w:sz w:val="22"/>
          <w:szCs w:val="22"/>
          <w14:ligatures w14:val="standardContextual"/>
        </w:rPr>
      </w:pPr>
      <w:ins w:id="3698" w:author="John Clevenger [2]" w:date="2023-11-22T00:11:00Z">
        <w:r w:rsidRPr="002B6ECB">
          <w:rPr>
            <w:rStyle w:val="Hyperlink"/>
          </w:rPr>
          <w:fldChar w:fldCharType="begin"/>
        </w:r>
        <w:r w:rsidRPr="002B6ECB">
          <w:rPr>
            <w:rStyle w:val="Hyperlink"/>
          </w:rPr>
          <w:instrText xml:space="preserve"> </w:instrText>
        </w:r>
        <w:r>
          <w:instrText>HYPERLINK \l "_Toc151504359"</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b/>
            <w:bCs/>
          </w:rPr>
          <w:t>6.5.2.</w:t>
        </w:r>
        <w:r>
          <w:rPr>
            <w:rFonts w:asciiTheme="minorHAnsi" w:eastAsiaTheme="minorEastAsia" w:hAnsiTheme="minorHAnsi" w:cstheme="minorBidi"/>
            <w:kern w:val="2"/>
            <w:sz w:val="22"/>
            <w:szCs w:val="22"/>
            <w14:ligatures w14:val="standardContextual"/>
          </w:rPr>
          <w:tab/>
        </w:r>
        <w:r w:rsidRPr="002B6ECB">
          <w:rPr>
            <w:rStyle w:val="Hyperlink"/>
            <w:rFonts w:cs="Arial"/>
            <w:b/>
            <w:bCs/>
          </w:rPr>
          <w:t>Changing Existing Judgments</w:t>
        </w:r>
        <w:r>
          <w:rPr>
            <w:webHidden/>
          </w:rPr>
          <w:tab/>
        </w:r>
        <w:r>
          <w:rPr>
            <w:webHidden/>
          </w:rPr>
          <w:fldChar w:fldCharType="begin"/>
        </w:r>
        <w:r>
          <w:rPr>
            <w:webHidden/>
          </w:rPr>
          <w:instrText xml:space="preserve"> PAGEREF _Toc151504359 \h </w:instrText>
        </w:r>
        <w:r>
          <w:rPr>
            <w:webHidden/>
          </w:rPr>
        </w:r>
      </w:ins>
      <w:r>
        <w:rPr>
          <w:webHidden/>
        </w:rPr>
        <w:fldChar w:fldCharType="separate"/>
      </w:r>
      <w:ins w:id="3699" w:author="John Clevenger [2]" w:date="2023-11-22T00:12:00Z">
        <w:r>
          <w:rPr>
            <w:webHidden/>
          </w:rPr>
          <w:t>53</w:t>
        </w:r>
      </w:ins>
      <w:ins w:id="3700" w:author="John Clevenger [2]" w:date="2023-11-22T00:11:00Z">
        <w:r>
          <w:rPr>
            <w:webHidden/>
          </w:rPr>
          <w:fldChar w:fldCharType="end"/>
        </w:r>
        <w:r w:rsidRPr="002B6ECB">
          <w:rPr>
            <w:rStyle w:val="Hyperlink"/>
          </w:rPr>
          <w:fldChar w:fldCharType="end"/>
        </w:r>
      </w:ins>
    </w:p>
    <w:p w14:paraId="21207458" w14:textId="65458EEA" w:rsidR="003C7065" w:rsidRDefault="003C7065">
      <w:pPr>
        <w:pStyle w:val="TOC2"/>
        <w:rPr>
          <w:ins w:id="3701" w:author="John Clevenger [2]" w:date="2023-11-22T00:11:00Z"/>
          <w:rFonts w:asciiTheme="minorHAnsi" w:eastAsiaTheme="minorEastAsia" w:hAnsiTheme="minorHAnsi" w:cstheme="minorBidi"/>
          <w:b w:val="0"/>
          <w:bCs w:val="0"/>
          <w:kern w:val="2"/>
          <w:sz w:val="22"/>
          <w:szCs w:val="22"/>
          <w14:ligatures w14:val="standardContextual"/>
        </w:rPr>
      </w:pPr>
      <w:ins w:id="3702" w:author="John Clevenger [2]" w:date="2023-11-22T00:11:00Z">
        <w:r w:rsidRPr="002B6ECB">
          <w:rPr>
            <w:rStyle w:val="Hyperlink"/>
          </w:rPr>
          <w:fldChar w:fldCharType="begin"/>
        </w:r>
        <w:r w:rsidRPr="002B6ECB">
          <w:rPr>
            <w:rStyle w:val="Hyperlink"/>
          </w:rPr>
          <w:instrText xml:space="preserve"> </w:instrText>
        </w:r>
        <w:r>
          <w:instrText>HYPERLINK \l "_Toc151504360"</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6.6.</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Balloon Notifications</w:t>
        </w:r>
        <w:r>
          <w:rPr>
            <w:webHidden/>
          </w:rPr>
          <w:tab/>
        </w:r>
        <w:r>
          <w:rPr>
            <w:webHidden/>
          </w:rPr>
          <w:fldChar w:fldCharType="begin"/>
        </w:r>
        <w:r>
          <w:rPr>
            <w:webHidden/>
          </w:rPr>
          <w:instrText xml:space="preserve"> PAGEREF _Toc151504360 \h </w:instrText>
        </w:r>
        <w:r>
          <w:rPr>
            <w:webHidden/>
          </w:rPr>
        </w:r>
      </w:ins>
      <w:r>
        <w:rPr>
          <w:webHidden/>
        </w:rPr>
        <w:fldChar w:fldCharType="separate"/>
      </w:r>
      <w:ins w:id="3703" w:author="John Clevenger [2]" w:date="2023-11-22T00:12:00Z">
        <w:r>
          <w:rPr>
            <w:webHidden/>
          </w:rPr>
          <w:t>53</w:t>
        </w:r>
      </w:ins>
      <w:ins w:id="3704" w:author="John Clevenger [2]" w:date="2023-11-22T00:11:00Z">
        <w:r>
          <w:rPr>
            <w:webHidden/>
          </w:rPr>
          <w:fldChar w:fldCharType="end"/>
        </w:r>
        <w:r w:rsidRPr="002B6ECB">
          <w:rPr>
            <w:rStyle w:val="Hyperlink"/>
          </w:rPr>
          <w:fldChar w:fldCharType="end"/>
        </w:r>
      </w:ins>
    </w:p>
    <w:p w14:paraId="751C208B" w14:textId="6D07F9D9" w:rsidR="003C7065" w:rsidRDefault="003C7065">
      <w:pPr>
        <w:pStyle w:val="TOC3"/>
        <w:rPr>
          <w:ins w:id="3705" w:author="John Clevenger [2]" w:date="2023-11-22T00:11:00Z"/>
          <w:rFonts w:asciiTheme="minorHAnsi" w:eastAsiaTheme="minorEastAsia" w:hAnsiTheme="minorHAnsi" w:cstheme="minorBidi"/>
          <w:kern w:val="2"/>
          <w:sz w:val="22"/>
          <w:szCs w:val="22"/>
          <w14:ligatures w14:val="standardContextual"/>
        </w:rPr>
      </w:pPr>
      <w:ins w:id="3706" w:author="John Clevenger [2]" w:date="2023-11-22T00:11:00Z">
        <w:r w:rsidRPr="002B6ECB">
          <w:rPr>
            <w:rStyle w:val="Hyperlink"/>
          </w:rPr>
          <w:fldChar w:fldCharType="begin"/>
        </w:r>
        <w:r w:rsidRPr="002B6ECB">
          <w:rPr>
            <w:rStyle w:val="Hyperlink"/>
          </w:rPr>
          <w:instrText xml:space="preserve"> </w:instrText>
        </w:r>
        <w:r>
          <w:instrText>HYPERLINK \l "_Toc151504361"</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b/>
            <w:bCs/>
          </w:rPr>
          <w:t>6.6.1.</w:t>
        </w:r>
        <w:r>
          <w:rPr>
            <w:rFonts w:asciiTheme="minorHAnsi" w:eastAsiaTheme="minorEastAsia" w:hAnsiTheme="minorHAnsi" w:cstheme="minorBidi"/>
            <w:kern w:val="2"/>
            <w:sz w:val="22"/>
            <w:szCs w:val="22"/>
            <w14:ligatures w14:val="standardContextual"/>
          </w:rPr>
          <w:tab/>
        </w:r>
        <w:r w:rsidRPr="002B6ECB">
          <w:rPr>
            <w:rStyle w:val="Hyperlink"/>
            <w:rFonts w:cs="Arial"/>
            <w:b/>
            <w:bCs/>
          </w:rPr>
          <w:t>Defining Balloon Notifications</w:t>
        </w:r>
        <w:r>
          <w:rPr>
            <w:webHidden/>
          </w:rPr>
          <w:tab/>
        </w:r>
        <w:r>
          <w:rPr>
            <w:webHidden/>
          </w:rPr>
          <w:fldChar w:fldCharType="begin"/>
        </w:r>
        <w:r>
          <w:rPr>
            <w:webHidden/>
          </w:rPr>
          <w:instrText xml:space="preserve"> PAGEREF _Toc151504361 \h </w:instrText>
        </w:r>
        <w:r>
          <w:rPr>
            <w:webHidden/>
          </w:rPr>
        </w:r>
      </w:ins>
      <w:r>
        <w:rPr>
          <w:webHidden/>
        </w:rPr>
        <w:fldChar w:fldCharType="separate"/>
      </w:r>
      <w:ins w:id="3707" w:author="John Clevenger [2]" w:date="2023-11-22T00:12:00Z">
        <w:r>
          <w:rPr>
            <w:webHidden/>
          </w:rPr>
          <w:t>54</w:t>
        </w:r>
      </w:ins>
      <w:ins w:id="3708" w:author="John Clevenger [2]" w:date="2023-11-22T00:11:00Z">
        <w:r>
          <w:rPr>
            <w:webHidden/>
          </w:rPr>
          <w:fldChar w:fldCharType="end"/>
        </w:r>
        <w:r w:rsidRPr="002B6ECB">
          <w:rPr>
            <w:rStyle w:val="Hyperlink"/>
          </w:rPr>
          <w:fldChar w:fldCharType="end"/>
        </w:r>
      </w:ins>
    </w:p>
    <w:p w14:paraId="531966C3" w14:textId="7F2B3715" w:rsidR="003C7065" w:rsidRDefault="003C7065">
      <w:pPr>
        <w:pStyle w:val="TOC3"/>
        <w:rPr>
          <w:ins w:id="3709" w:author="John Clevenger [2]" w:date="2023-11-22T00:11:00Z"/>
          <w:rFonts w:asciiTheme="minorHAnsi" w:eastAsiaTheme="minorEastAsia" w:hAnsiTheme="minorHAnsi" w:cstheme="minorBidi"/>
          <w:kern w:val="2"/>
          <w:sz w:val="22"/>
          <w:szCs w:val="22"/>
          <w14:ligatures w14:val="standardContextual"/>
        </w:rPr>
      </w:pPr>
      <w:ins w:id="3710" w:author="John Clevenger [2]" w:date="2023-11-22T00:11:00Z">
        <w:r w:rsidRPr="002B6ECB">
          <w:rPr>
            <w:rStyle w:val="Hyperlink"/>
          </w:rPr>
          <w:fldChar w:fldCharType="begin"/>
        </w:r>
        <w:r w:rsidRPr="002B6ECB">
          <w:rPr>
            <w:rStyle w:val="Hyperlink"/>
          </w:rPr>
          <w:instrText xml:space="preserve"> </w:instrText>
        </w:r>
        <w:r>
          <w:instrText>HYPERLINK \l "_Toc151504362"</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b/>
            <w:bCs/>
          </w:rPr>
          <w:t>6.6.2.</w:t>
        </w:r>
        <w:r>
          <w:rPr>
            <w:rFonts w:asciiTheme="minorHAnsi" w:eastAsiaTheme="minorEastAsia" w:hAnsiTheme="minorHAnsi" w:cstheme="minorBidi"/>
            <w:kern w:val="2"/>
            <w:sz w:val="22"/>
            <w:szCs w:val="22"/>
            <w14:ligatures w14:val="standardContextual"/>
          </w:rPr>
          <w:tab/>
        </w:r>
        <w:r w:rsidRPr="002B6ECB">
          <w:rPr>
            <w:rStyle w:val="Hyperlink"/>
            <w:rFonts w:cs="Arial"/>
            <w:b/>
            <w:bCs/>
          </w:rPr>
          <w:t>Email Server Advanced Settings</w:t>
        </w:r>
        <w:r>
          <w:rPr>
            <w:webHidden/>
          </w:rPr>
          <w:tab/>
        </w:r>
        <w:r>
          <w:rPr>
            <w:webHidden/>
          </w:rPr>
          <w:fldChar w:fldCharType="begin"/>
        </w:r>
        <w:r>
          <w:rPr>
            <w:webHidden/>
          </w:rPr>
          <w:instrText xml:space="preserve"> PAGEREF _Toc151504362 \h </w:instrText>
        </w:r>
        <w:r>
          <w:rPr>
            <w:webHidden/>
          </w:rPr>
        </w:r>
      </w:ins>
      <w:r>
        <w:rPr>
          <w:webHidden/>
        </w:rPr>
        <w:fldChar w:fldCharType="separate"/>
      </w:r>
      <w:ins w:id="3711" w:author="John Clevenger [2]" w:date="2023-11-22T00:12:00Z">
        <w:r>
          <w:rPr>
            <w:webHidden/>
          </w:rPr>
          <w:t>55</w:t>
        </w:r>
      </w:ins>
      <w:ins w:id="3712" w:author="John Clevenger [2]" w:date="2023-11-22T00:11:00Z">
        <w:r>
          <w:rPr>
            <w:webHidden/>
          </w:rPr>
          <w:fldChar w:fldCharType="end"/>
        </w:r>
        <w:r w:rsidRPr="002B6ECB">
          <w:rPr>
            <w:rStyle w:val="Hyperlink"/>
          </w:rPr>
          <w:fldChar w:fldCharType="end"/>
        </w:r>
      </w:ins>
    </w:p>
    <w:p w14:paraId="108820D5" w14:textId="1EBE00F4" w:rsidR="003C7065" w:rsidRDefault="003C7065">
      <w:pPr>
        <w:pStyle w:val="TOC2"/>
        <w:rPr>
          <w:ins w:id="3713" w:author="John Clevenger [2]" w:date="2023-11-22T00:11:00Z"/>
          <w:rFonts w:asciiTheme="minorHAnsi" w:eastAsiaTheme="minorEastAsia" w:hAnsiTheme="minorHAnsi" w:cstheme="minorBidi"/>
          <w:b w:val="0"/>
          <w:bCs w:val="0"/>
          <w:kern w:val="2"/>
          <w:sz w:val="22"/>
          <w:szCs w:val="22"/>
          <w14:ligatures w14:val="standardContextual"/>
        </w:rPr>
      </w:pPr>
      <w:ins w:id="3714" w:author="John Clevenger [2]" w:date="2023-11-22T00:11:00Z">
        <w:r w:rsidRPr="002B6ECB">
          <w:rPr>
            <w:rStyle w:val="Hyperlink"/>
          </w:rPr>
          <w:fldChar w:fldCharType="begin"/>
        </w:r>
        <w:r w:rsidRPr="002B6ECB">
          <w:rPr>
            <w:rStyle w:val="Hyperlink"/>
          </w:rPr>
          <w:instrText xml:space="preserve"> </w:instrText>
        </w:r>
        <w:r>
          <w:instrText>HYPERLINK \l "_Toc151504374"</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6.7.</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Options (Settings tab)</w:t>
        </w:r>
        <w:r>
          <w:rPr>
            <w:webHidden/>
          </w:rPr>
          <w:tab/>
        </w:r>
        <w:r>
          <w:rPr>
            <w:webHidden/>
          </w:rPr>
          <w:fldChar w:fldCharType="begin"/>
        </w:r>
        <w:r>
          <w:rPr>
            <w:webHidden/>
          </w:rPr>
          <w:instrText xml:space="preserve"> PAGEREF _Toc151504374 \h </w:instrText>
        </w:r>
        <w:r>
          <w:rPr>
            <w:webHidden/>
          </w:rPr>
        </w:r>
      </w:ins>
      <w:r>
        <w:rPr>
          <w:webHidden/>
        </w:rPr>
        <w:fldChar w:fldCharType="separate"/>
      </w:r>
      <w:ins w:id="3715" w:author="John Clevenger [2]" w:date="2023-11-22T00:12:00Z">
        <w:r>
          <w:rPr>
            <w:webHidden/>
          </w:rPr>
          <w:t>56</w:t>
        </w:r>
      </w:ins>
      <w:ins w:id="3716" w:author="John Clevenger [2]" w:date="2023-11-22T00:11:00Z">
        <w:r>
          <w:rPr>
            <w:webHidden/>
          </w:rPr>
          <w:fldChar w:fldCharType="end"/>
        </w:r>
        <w:r w:rsidRPr="002B6ECB">
          <w:rPr>
            <w:rStyle w:val="Hyperlink"/>
          </w:rPr>
          <w:fldChar w:fldCharType="end"/>
        </w:r>
      </w:ins>
    </w:p>
    <w:p w14:paraId="516044A0" w14:textId="37EC05AA" w:rsidR="003C7065" w:rsidRDefault="003C7065">
      <w:pPr>
        <w:pStyle w:val="TOC2"/>
        <w:rPr>
          <w:ins w:id="3717" w:author="John Clevenger [2]" w:date="2023-11-22T00:11:00Z"/>
          <w:rFonts w:asciiTheme="minorHAnsi" w:eastAsiaTheme="minorEastAsia" w:hAnsiTheme="minorHAnsi" w:cstheme="minorBidi"/>
          <w:b w:val="0"/>
          <w:bCs w:val="0"/>
          <w:kern w:val="2"/>
          <w:sz w:val="22"/>
          <w:szCs w:val="22"/>
          <w14:ligatures w14:val="standardContextual"/>
        </w:rPr>
      </w:pPr>
      <w:ins w:id="3718" w:author="John Clevenger [2]" w:date="2023-11-22T00:11:00Z">
        <w:r w:rsidRPr="002B6ECB">
          <w:rPr>
            <w:rStyle w:val="Hyperlink"/>
          </w:rPr>
          <w:fldChar w:fldCharType="begin"/>
        </w:r>
        <w:r w:rsidRPr="002B6ECB">
          <w:rPr>
            <w:rStyle w:val="Hyperlink"/>
          </w:rPr>
          <w:instrText xml:space="preserve"> </w:instrText>
        </w:r>
        <w:r>
          <w:instrText>HYPERLINK \l "_Toc151504375"</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6.8.</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Sites</w:t>
        </w:r>
        <w:r>
          <w:rPr>
            <w:webHidden/>
          </w:rPr>
          <w:tab/>
        </w:r>
        <w:r>
          <w:rPr>
            <w:webHidden/>
          </w:rPr>
          <w:fldChar w:fldCharType="begin"/>
        </w:r>
        <w:r>
          <w:rPr>
            <w:webHidden/>
          </w:rPr>
          <w:instrText xml:space="preserve"> PAGEREF _Toc151504375 \h </w:instrText>
        </w:r>
        <w:r>
          <w:rPr>
            <w:webHidden/>
          </w:rPr>
        </w:r>
      </w:ins>
      <w:r>
        <w:rPr>
          <w:webHidden/>
        </w:rPr>
        <w:fldChar w:fldCharType="separate"/>
      </w:r>
      <w:ins w:id="3719" w:author="John Clevenger [2]" w:date="2023-11-22T00:12:00Z">
        <w:r>
          <w:rPr>
            <w:webHidden/>
          </w:rPr>
          <w:t>60</w:t>
        </w:r>
      </w:ins>
      <w:ins w:id="3720" w:author="John Clevenger [2]" w:date="2023-11-22T00:11:00Z">
        <w:r>
          <w:rPr>
            <w:webHidden/>
          </w:rPr>
          <w:fldChar w:fldCharType="end"/>
        </w:r>
        <w:r w:rsidRPr="002B6ECB">
          <w:rPr>
            <w:rStyle w:val="Hyperlink"/>
          </w:rPr>
          <w:fldChar w:fldCharType="end"/>
        </w:r>
      </w:ins>
    </w:p>
    <w:p w14:paraId="75357F45" w14:textId="0774C086" w:rsidR="003C7065" w:rsidRDefault="003C7065">
      <w:pPr>
        <w:pStyle w:val="TOC1"/>
        <w:rPr>
          <w:ins w:id="3721" w:author="John Clevenger [2]" w:date="2023-11-22T00:11:00Z"/>
          <w:rFonts w:asciiTheme="minorHAnsi" w:eastAsiaTheme="minorEastAsia" w:hAnsiTheme="minorHAnsi" w:cstheme="minorBidi"/>
          <w:b w:val="0"/>
          <w:bCs w:val="0"/>
          <w:iCs w:val="0"/>
          <w:kern w:val="2"/>
          <w:sz w:val="22"/>
          <w:szCs w:val="22"/>
          <w14:ligatures w14:val="standardContextual"/>
        </w:rPr>
      </w:pPr>
      <w:ins w:id="3722" w:author="John Clevenger [2]" w:date="2023-11-22T00:11:00Z">
        <w:r w:rsidRPr="002B6ECB">
          <w:rPr>
            <w:rStyle w:val="Hyperlink"/>
          </w:rPr>
          <w:fldChar w:fldCharType="begin"/>
        </w:r>
        <w:r w:rsidRPr="002B6ECB">
          <w:rPr>
            <w:rStyle w:val="Hyperlink"/>
          </w:rPr>
          <w:instrText xml:space="preserve"> </w:instrText>
        </w:r>
        <w:r>
          <w:instrText>HYPERLINK \l "_Toc151504376"</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7.</w:t>
        </w:r>
        <w:r>
          <w:rPr>
            <w:rFonts w:asciiTheme="minorHAnsi" w:eastAsiaTheme="minorEastAsia" w:hAnsiTheme="minorHAnsi" w:cstheme="minorBidi"/>
            <w:b w:val="0"/>
            <w:bCs w:val="0"/>
            <w:iCs w:val="0"/>
            <w:kern w:val="2"/>
            <w:sz w:val="22"/>
            <w:szCs w:val="22"/>
            <w14:ligatures w14:val="standardContextual"/>
          </w:rPr>
          <w:tab/>
        </w:r>
        <w:r w:rsidRPr="002B6ECB">
          <w:rPr>
            <w:rStyle w:val="Hyperlink"/>
            <w:rFonts w:cs="Arial"/>
          </w:rPr>
          <w:t>Configuring the Contest via Configuration Files</w:t>
        </w:r>
        <w:r>
          <w:rPr>
            <w:webHidden/>
          </w:rPr>
          <w:tab/>
        </w:r>
        <w:r>
          <w:rPr>
            <w:webHidden/>
          </w:rPr>
          <w:fldChar w:fldCharType="begin"/>
        </w:r>
        <w:r>
          <w:rPr>
            <w:webHidden/>
          </w:rPr>
          <w:instrText xml:space="preserve"> PAGEREF _Toc151504376 \h </w:instrText>
        </w:r>
        <w:r>
          <w:rPr>
            <w:webHidden/>
          </w:rPr>
        </w:r>
      </w:ins>
      <w:r>
        <w:rPr>
          <w:webHidden/>
        </w:rPr>
        <w:fldChar w:fldCharType="separate"/>
      </w:r>
      <w:ins w:id="3723" w:author="John Clevenger [2]" w:date="2023-11-22T00:12:00Z">
        <w:r>
          <w:rPr>
            <w:webHidden/>
          </w:rPr>
          <w:t>61</w:t>
        </w:r>
      </w:ins>
      <w:ins w:id="3724" w:author="John Clevenger [2]" w:date="2023-11-22T00:11:00Z">
        <w:r>
          <w:rPr>
            <w:webHidden/>
          </w:rPr>
          <w:fldChar w:fldCharType="end"/>
        </w:r>
        <w:r w:rsidRPr="002B6ECB">
          <w:rPr>
            <w:rStyle w:val="Hyperlink"/>
          </w:rPr>
          <w:fldChar w:fldCharType="end"/>
        </w:r>
      </w:ins>
    </w:p>
    <w:p w14:paraId="20606F68" w14:textId="1DB4D39F" w:rsidR="003C7065" w:rsidRDefault="003C7065">
      <w:pPr>
        <w:pStyle w:val="TOC2"/>
        <w:rPr>
          <w:ins w:id="3725" w:author="John Clevenger [2]" w:date="2023-11-22T00:11:00Z"/>
          <w:rFonts w:asciiTheme="minorHAnsi" w:eastAsiaTheme="minorEastAsia" w:hAnsiTheme="minorHAnsi" w:cstheme="minorBidi"/>
          <w:b w:val="0"/>
          <w:bCs w:val="0"/>
          <w:kern w:val="2"/>
          <w:sz w:val="22"/>
          <w:szCs w:val="22"/>
          <w14:ligatures w14:val="standardContextual"/>
        </w:rPr>
      </w:pPr>
      <w:ins w:id="3726" w:author="John Clevenger [2]" w:date="2023-11-22T00:11:00Z">
        <w:r w:rsidRPr="002B6ECB">
          <w:rPr>
            <w:rStyle w:val="Hyperlink"/>
          </w:rPr>
          <w:fldChar w:fldCharType="begin"/>
        </w:r>
        <w:r w:rsidRPr="002B6ECB">
          <w:rPr>
            <w:rStyle w:val="Hyperlink"/>
          </w:rPr>
          <w:instrText xml:space="preserve"> </w:instrText>
        </w:r>
        <w:r>
          <w:instrText>HYPERLINK \l "_Toc151504377"</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7.1.</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Loading Configuration Files via the PC2 Server</w:t>
        </w:r>
        <w:r>
          <w:rPr>
            <w:webHidden/>
          </w:rPr>
          <w:tab/>
        </w:r>
        <w:r>
          <w:rPr>
            <w:webHidden/>
          </w:rPr>
          <w:fldChar w:fldCharType="begin"/>
        </w:r>
        <w:r>
          <w:rPr>
            <w:webHidden/>
          </w:rPr>
          <w:instrText xml:space="preserve"> PAGEREF _Toc151504377 \h </w:instrText>
        </w:r>
        <w:r>
          <w:rPr>
            <w:webHidden/>
          </w:rPr>
        </w:r>
      </w:ins>
      <w:r>
        <w:rPr>
          <w:webHidden/>
        </w:rPr>
        <w:fldChar w:fldCharType="separate"/>
      </w:r>
      <w:ins w:id="3727" w:author="John Clevenger [2]" w:date="2023-11-22T00:12:00Z">
        <w:r>
          <w:rPr>
            <w:webHidden/>
          </w:rPr>
          <w:t>61</w:t>
        </w:r>
      </w:ins>
      <w:ins w:id="3728" w:author="John Clevenger [2]" w:date="2023-11-22T00:11:00Z">
        <w:r>
          <w:rPr>
            <w:webHidden/>
          </w:rPr>
          <w:fldChar w:fldCharType="end"/>
        </w:r>
        <w:r w:rsidRPr="002B6ECB">
          <w:rPr>
            <w:rStyle w:val="Hyperlink"/>
          </w:rPr>
          <w:fldChar w:fldCharType="end"/>
        </w:r>
      </w:ins>
    </w:p>
    <w:p w14:paraId="2E9EADA4" w14:textId="2786B966" w:rsidR="003C7065" w:rsidRDefault="003C7065">
      <w:pPr>
        <w:pStyle w:val="TOC2"/>
        <w:rPr>
          <w:ins w:id="3729" w:author="John Clevenger [2]" w:date="2023-11-22T00:11:00Z"/>
          <w:rFonts w:asciiTheme="minorHAnsi" w:eastAsiaTheme="minorEastAsia" w:hAnsiTheme="minorHAnsi" w:cstheme="minorBidi"/>
          <w:b w:val="0"/>
          <w:bCs w:val="0"/>
          <w:kern w:val="2"/>
          <w:sz w:val="22"/>
          <w:szCs w:val="22"/>
          <w14:ligatures w14:val="standardContextual"/>
        </w:rPr>
      </w:pPr>
      <w:ins w:id="3730" w:author="John Clevenger [2]" w:date="2023-11-22T00:11:00Z">
        <w:r w:rsidRPr="002B6ECB">
          <w:rPr>
            <w:rStyle w:val="Hyperlink"/>
          </w:rPr>
          <w:fldChar w:fldCharType="begin"/>
        </w:r>
        <w:r w:rsidRPr="002B6ECB">
          <w:rPr>
            <w:rStyle w:val="Hyperlink"/>
          </w:rPr>
          <w:instrText xml:space="preserve"> </w:instrText>
        </w:r>
        <w:r>
          <w:instrText>HYPERLINK \l "_Toc151504378"</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7.2.</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Loading Configuration Files via the PC2 Admin</w:t>
        </w:r>
        <w:r>
          <w:rPr>
            <w:webHidden/>
          </w:rPr>
          <w:tab/>
        </w:r>
        <w:r>
          <w:rPr>
            <w:webHidden/>
          </w:rPr>
          <w:fldChar w:fldCharType="begin"/>
        </w:r>
        <w:r>
          <w:rPr>
            <w:webHidden/>
          </w:rPr>
          <w:instrText xml:space="preserve"> PAGEREF _Toc151504378 \h </w:instrText>
        </w:r>
        <w:r>
          <w:rPr>
            <w:webHidden/>
          </w:rPr>
        </w:r>
      </w:ins>
      <w:r>
        <w:rPr>
          <w:webHidden/>
        </w:rPr>
        <w:fldChar w:fldCharType="separate"/>
      </w:r>
      <w:ins w:id="3731" w:author="John Clevenger [2]" w:date="2023-11-22T00:12:00Z">
        <w:r>
          <w:rPr>
            <w:webHidden/>
          </w:rPr>
          <w:t>62</w:t>
        </w:r>
      </w:ins>
      <w:ins w:id="3732" w:author="John Clevenger [2]" w:date="2023-11-22T00:11:00Z">
        <w:r>
          <w:rPr>
            <w:webHidden/>
          </w:rPr>
          <w:fldChar w:fldCharType="end"/>
        </w:r>
        <w:r w:rsidRPr="002B6ECB">
          <w:rPr>
            <w:rStyle w:val="Hyperlink"/>
          </w:rPr>
          <w:fldChar w:fldCharType="end"/>
        </w:r>
      </w:ins>
    </w:p>
    <w:p w14:paraId="187843A6" w14:textId="2299F9DF" w:rsidR="003C7065" w:rsidRDefault="003C7065">
      <w:pPr>
        <w:pStyle w:val="TOC2"/>
        <w:rPr>
          <w:ins w:id="3733" w:author="John Clevenger [2]" w:date="2023-11-22T00:11:00Z"/>
          <w:rFonts w:asciiTheme="minorHAnsi" w:eastAsiaTheme="minorEastAsia" w:hAnsiTheme="minorHAnsi" w:cstheme="minorBidi"/>
          <w:b w:val="0"/>
          <w:bCs w:val="0"/>
          <w:kern w:val="2"/>
          <w:sz w:val="22"/>
          <w:szCs w:val="22"/>
          <w14:ligatures w14:val="standardContextual"/>
        </w:rPr>
      </w:pPr>
      <w:ins w:id="3734" w:author="John Clevenger [2]" w:date="2023-11-22T00:11:00Z">
        <w:r w:rsidRPr="002B6ECB">
          <w:rPr>
            <w:rStyle w:val="Hyperlink"/>
          </w:rPr>
          <w:fldChar w:fldCharType="begin"/>
        </w:r>
        <w:r w:rsidRPr="002B6ECB">
          <w:rPr>
            <w:rStyle w:val="Hyperlink"/>
          </w:rPr>
          <w:instrText xml:space="preserve"> </w:instrText>
        </w:r>
        <w:r>
          <w:instrText>HYPERLINK \l "_Toc151504379"</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7.3.</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Additional Configuration File Capabilities</w:t>
        </w:r>
        <w:r>
          <w:rPr>
            <w:webHidden/>
          </w:rPr>
          <w:tab/>
        </w:r>
        <w:r>
          <w:rPr>
            <w:webHidden/>
          </w:rPr>
          <w:fldChar w:fldCharType="begin"/>
        </w:r>
        <w:r>
          <w:rPr>
            <w:webHidden/>
          </w:rPr>
          <w:instrText xml:space="preserve"> PAGEREF _Toc151504379 \h </w:instrText>
        </w:r>
        <w:r>
          <w:rPr>
            <w:webHidden/>
          </w:rPr>
        </w:r>
      </w:ins>
      <w:r>
        <w:rPr>
          <w:webHidden/>
        </w:rPr>
        <w:fldChar w:fldCharType="separate"/>
      </w:r>
      <w:ins w:id="3735" w:author="John Clevenger [2]" w:date="2023-11-22T00:12:00Z">
        <w:r>
          <w:rPr>
            <w:webHidden/>
          </w:rPr>
          <w:t>62</w:t>
        </w:r>
      </w:ins>
      <w:ins w:id="3736" w:author="John Clevenger [2]" w:date="2023-11-22T00:11:00Z">
        <w:r>
          <w:rPr>
            <w:webHidden/>
          </w:rPr>
          <w:fldChar w:fldCharType="end"/>
        </w:r>
        <w:r w:rsidRPr="002B6ECB">
          <w:rPr>
            <w:rStyle w:val="Hyperlink"/>
          </w:rPr>
          <w:fldChar w:fldCharType="end"/>
        </w:r>
      </w:ins>
    </w:p>
    <w:p w14:paraId="58C7ED54" w14:textId="76DC3CBA" w:rsidR="003C7065" w:rsidRDefault="003C7065">
      <w:pPr>
        <w:pStyle w:val="TOC1"/>
        <w:rPr>
          <w:ins w:id="3737" w:author="John Clevenger [2]" w:date="2023-11-22T00:11:00Z"/>
          <w:rFonts w:asciiTheme="minorHAnsi" w:eastAsiaTheme="minorEastAsia" w:hAnsiTheme="minorHAnsi" w:cstheme="minorBidi"/>
          <w:b w:val="0"/>
          <w:bCs w:val="0"/>
          <w:iCs w:val="0"/>
          <w:kern w:val="2"/>
          <w:sz w:val="22"/>
          <w:szCs w:val="22"/>
          <w14:ligatures w14:val="standardContextual"/>
        </w:rPr>
      </w:pPr>
      <w:ins w:id="3738" w:author="John Clevenger [2]" w:date="2023-11-22T00:11:00Z">
        <w:r w:rsidRPr="002B6ECB">
          <w:rPr>
            <w:rStyle w:val="Hyperlink"/>
          </w:rPr>
          <w:fldChar w:fldCharType="begin"/>
        </w:r>
        <w:r w:rsidRPr="002B6ECB">
          <w:rPr>
            <w:rStyle w:val="Hyperlink"/>
          </w:rPr>
          <w:instrText xml:space="preserve"> </w:instrText>
        </w:r>
        <w:r>
          <w:instrText>HYPERLINK \l "_Toc151504380"</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8.</w:t>
        </w:r>
        <w:r>
          <w:rPr>
            <w:rFonts w:asciiTheme="minorHAnsi" w:eastAsiaTheme="minorEastAsia" w:hAnsiTheme="minorHAnsi" w:cstheme="minorBidi"/>
            <w:b w:val="0"/>
            <w:bCs w:val="0"/>
            <w:iCs w:val="0"/>
            <w:kern w:val="2"/>
            <w:sz w:val="22"/>
            <w:szCs w:val="22"/>
            <w14:ligatures w14:val="standardContextual"/>
          </w:rPr>
          <w:tab/>
        </w:r>
        <w:r w:rsidRPr="002B6ECB">
          <w:rPr>
            <w:rStyle w:val="Hyperlink"/>
            <w:rFonts w:cs="Arial"/>
          </w:rPr>
          <w:t>Starting the Contest</w:t>
        </w:r>
        <w:r>
          <w:rPr>
            <w:webHidden/>
          </w:rPr>
          <w:tab/>
        </w:r>
        <w:r>
          <w:rPr>
            <w:webHidden/>
          </w:rPr>
          <w:fldChar w:fldCharType="begin"/>
        </w:r>
        <w:r>
          <w:rPr>
            <w:webHidden/>
          </w:rPr>
          <w:instrText xml:space="preserve"> PAGEREF _Toc151504380 \h </w:instrText>
        </w:r>
        <w:r>
          <w:rPr>
            <w:webHidden/>
          </w:rPr>
        </w:r>
      </w:ins>
      <w:r>
        <w:rPr>
          <w:webHidden/>
        </w:rPr>
        <w:fldChar w:fldCharType="separate"/>
      </w:r>
      <w:ins w:id="3739" w:author="John Clevenger [2]" w:date="2023-11-22T00:12:00Z">
        <w:r>
          <w:rPr>
            <w:webHidden/>
          </w:rPr>
          <w:t>64</w:t>
        </w:r>
      </w:ins>
      <w:ins w:id="3740" w:author="John Clevenger [2]" w:date="2023-11-22T00:11:00Z">
        <w:r>
          <w:rPr>
            <w:webHidden/>
          </w:rPr>
          <w:fldChar w:fldCharType="end"/>
        </w:r>
        <w:r w:rsidRPr="002B6ECB">
          <w:rPr>
            <w:rStyle w:val="Hyperlink"/>
          </w:rPr>
          <w:fldChar w:fldCharType="end"/>
        </w:r>
      </w:ins>
    </w:p>
    <w:p w14:paraId="08E887EF" w14:textId="3965DBE7" w:rsidR="003C7065" w:rsidRDefault="003C7065">
      <w:pPr>
        <w:pStyle w:val="TOC2"/>
        <w:rPr>
          <w:ins w:id="3741" w:author="John Clevenger [2]" w:date="2023-11-22T00:11:00Z"/>
          <w:rFonts w:asciiTheme="minorHAnsi" w:eastAsiaTheme="minorEastAsia" w:hAnsiTheme="minorHAnsi" w:cstheme="minorBidi"/>
          <w:b w:val="0"/>
          <w:bCs w:val="0"/>
          <w:kern w:val="2"/>
          <w:sz w:val="22"/>
          <w:szCs w:val="22"/>
          <w14:ligatures w14:val="standardContextual"/>
        </w:rPr>
      </w:pPr>
      <w:ins w:id="3742" w:author="John Clevenger [2]" w:date="2023-11-22T00:11:00Z">
        <w:r w:rsidRPr="002B6ECB">
          <w:rPr>
            <w:rStyle w:val="Hyperlink"/>
          </w:rPr>
          <w:fldChar w:fldCharType="begin"/>
        </w:r>
        <w:r w:rsidRPr="002B6ECB">
          <w:rPr>
            <w:rStyle w:val="Hyperlink"/>
          </w:rPr>
          <w:instrText xml:space="preserve"> </w:instrText>
        </w:r>
        <w:r>
          <w:instrText>HYPERLINK \l "_Toc151504381"</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8.1.</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Clock Control</w:t>
        </w:r>
        <w:r>
          <w:rPr>
            <w:webHidden/>
          </w:rPr>
          <w:tab/>
        </w:r>
        <w:r>
          <w:rPr>
            <w:webHidden/>
          </w:rPr>
          <w:fldChar w:fldCharType="begin"/>
        </w:r>
        <w:r>
          <w:rPr>
            <w:webHidden/>
          </w:rPr>
          <w:instrText xml:space="preserve"> PAGEREF _Toc151504381 \h </w:instrText>
        </w:r>
        <w:r>
          <w:rPr>
            <w:webHidden/>
          </w:rPr>
        </w:r>
      </w:ins>
      <w:r>
        <w:rPr>
          <w:webHidden/>
        </w:rPr>
        <w:fldChar w:fldCharType="separate"/>
      </w:r>
      <w:ins w:id="3743" w:author="John Clevenger [2]" w:date="2023-11-22T00:12:00Z">
        <w:r>
          <w:rPr>
            <w:webHidden/>
          </w:rPr>
          <w:t>64</w:t>
        </w:r>
      </w:ins>
      <w:ins w:id="3744" w:author="John Clevenger [2]" w:date="2023-11-22T00:11:00Z">
        <w:r>
          <w:rPr>
            <w:webHidden/>
          </w:rPr>
          <w:fldChar w:fldCharType="end"/>
        </w:r>
        <w:r w:rsidRPr="002B6ECB">
          <w:rPr>
            <w:rStyle w:val="Hyperlink"/>
          </w:rPr>
          <w:fldChar w:fldCharType="end"/>
        </w:r>
      </w:ins>
    </w:p>
    <w:p w14:paraId="5BB39C30" w14:textId="2D027172" w:rsidR="003C7065" w:rsidRDefault="003C7065">
      <w:pPr>
        <w:pStyle w:val="TOC3"/>
        <w:rPr>
          <w:ins w:id="3745" w:author="John Clevenger [2]" w:date="2023-11-22T00:11:00Z"/>
          <w:rFonts w:asciiTheme="minorHAnsi" w:eastAsiaTheme="minorEastAsia" w:hAnsiTheme="minorHAnsi" w:cstheme="minorBidi"/>
          <w:kern w:val="2"/>
          <w:sz w:val="22"/>
          <w:szCs w:val="22"/>
          <w14:ligatures w14:val="standardContextual"/>
        </w:rPr>
      </w:pPr>
      <w:ins w:id="3746" w:author="John Clevenger [2]" w:date="2023-11-22T00:11:00Z">
        <w:r w:rsidRPr="002B6ECB">
          <w:rPr>
            <w:rStyle w:val="Hyperlink"/>
          </w:rPr>
          <w:fldChar w:fldCharType="begin"/>
        </w:r>
        <w:r w:rsidRPr="002B6ECB">
          <w:rPr>
            <w:rStyle w:val="Hyperlink"/>
          </w:rPr>
          <w:instrText xml:space="preserve"> </w:instrText>
        </w:r>
        <w:r>
          <w:instrText>HYPERLINK \l "_Toc151504382"</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b/>
            <w:bCs/>
          </w:rPr>
          <w:t>8.1.1.</w:t>
        </w:r>
        <w:r>
          <w:rPr>
            <w:rFonts w:asciiTheme="minorHAnsi" w:eastAsiaTheme="minorEastAsia" w:hAnsiTheme="minorHAnsi" w:cstheme="minorBidi"/>
            <w:kern w:val="2"/>
            <w:sz w:val="22"/>
            <w:szCs w:val="22"/>
            <w14:ligatures w14:val="standardContextual"/>
          </w:rPr>
          <w:tab/>
        </w:r>
        <w:r w:rsidRPr="002B6ECB">
          <w:rPr>
            <w:rStyle w:val="Hyperlink"/>
            <w:rFonts w:cs="Arial"/>
            <w:b/>
            <w:bCs/>
          </w:rPr>
          <w:t>Starting the Contest Manually</w:t>
        </w:r>
        <w:r>
          <w:rPr>
            <w:webHidden/>
          </w:rPr>
          <w:tab/>
        </w:r>
        <w:r>
          <w:rPr>
            <w:webHidden/>
          </w:rPr>
          <w:fldChar w:fldCharType="begin"/>
        </w:r>
        <w:r>
          <w:rPr>
            <w:webHidden/>
          </w:rPr>
          <w:instrText xml:space="preserve"> PAGEREF _Toc151504382 \h </w:instrText>
        </w:r>
        <w:r>
          <w:rPr>
            <w:webHidden/>
          </w:rPr>
        </w:r>
      </w:ins>
      <w:r>
        <w:rPr>
          <w:webHidden/>
        </w:rPr>
        <w:fldChar w:fldCharType="separate"/>
      </w:r>
      <w:ins w:id="3747" w:author="John Clevenger [2]" w:date="2023-11-22T00:12:00Z">
        <w:r>
          <w:rPr>
            <w:webHidden/>
          </w:rPr>
          <w:t>64</w:t>
        </w:r>
      </w:ins>
      <w:ins w:id="3748" w:author="John Clevenger [2]" w:date="2023-11-22T00:11:00Z">
        <w:r>
          <w:rPr>
            <w:webHidden/>
          </w:rPr>
          <w:fldChar w:fldCharType="end"/>
        </w:r>
        <w:r w:rsidRPr="002B6ECB">
          <w:rPr>
            <w:rStyle w:val="Hyperlink"/>
          </w:rPr>
          <w:fldChar w:fldCharType="end"/>
        </w:r>
      </w:ins>
    </w:p>
    <w:p w14:paraId="147BB867" w14:textId="59B11C52" w:rsidR="003C7065" w:rsidRDefault="003C7065">
      <w:pPr>
        <w:pStyle w:val="TOC3"/>
        <w:rPr>
          <w:ins w:id="3749" w:author="John Clevenger [2]" w:date="2023-11-22T00:11:00Z"/>
          <w:rFonts w:asciiTheme="minorHAnsi" w:eastAsiaTheme="minorEastAsia" w:hAnsiTheme="minorHAnsi" w:cstheme="minorBidi"/>
          <w:kern w:val="2"/>
          <w:sz w:val="22"/>
          <w:szCs w:val="22"/>
          <w14:ligatures w14:val="standardContextual"/>
        </w:rPr>
      </w:pPr>
      <w:ins w:id="3750" w:author="John Clevenger [2]" w:date="2023-11-22T00:11:00Z">
        <w:r w:rsidRPr="002B6ECB">
          <w:rPr>
            <w:rStyle w:val="Hyperlink"/>
          </w:rPr>
          <w:fldChar w:fldCharType="begin"/>
        </w:r>
        <w:r w:rsidRPr="002B6ECB">
          <w:rPr>
            <w:rStyle w:val="Hyperlink"/>
          </w:rPr>
          <w:instrText xml:space="preserve"> </w:instrText>
        </w:r>
        <w:r>
          <w:instrText>HYPERLINK \l "_Toc151504383"</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b/>
            <w:bCs/>
          </w:rPr>
          <w:t>8.1.2.</w:t>
        </w:r>
        <w:r>
          <w:rPr>
            <w:rFonts w:asciiTheme="minorHAnsi" w:eastAsiaTheme="minorEastAsia" w:hAnsiTheme="minorHAnsi" w:cstheme="minorBidi"/>
            <w:kern w:val="2"/>
            <w:sz w:val="22"/>
            <w:szCs w:val="22"/>
            <w14:ligatures w14:val="standardContextual"/>
          </w:rPr>
          <w:tab/>
        </w:r>
        <w:r w:rsidRPr="002B6ECB">
          <w:rPr>
            <w:rStyle w:val="Hyperlink"/>
            <w:rFonts w:cs="Arial"/>
            <w:b/>
            <w:bCs/>
          </w:rPr>
          <w:t>Starting the Contest Automatically</w:t>
        </w:r>
        <w:r>
          <w:rPr>
            <w:webHidden/>
          </w:rPr>
          <w:tab/>
        </w:r>
        <w:r>
          <w:rPr>
            <w:webHidden/>
          </w:rPr>
          <w:fldChar w:fldCharType="begin"/>
        </w:r>
        <w:r>
          <w:rPr>
            <w:webHidden/>
          </w:rPr>
          <w:instrText xml:space="preserve"> PAGEREF _Toc151504383 \h </w:instrText>
        </w:r>
        <w:r>
          <w:rPr>
            <w:webHidden/>
          </w:rPr>
        </w:r>
      </w:ins>
      <w:r>
        <w:rPr>
          <w:webHidden/>
        </w:rPr>
        <w:fldChar w:fldCharType="separate"/>
      </w:r>
      <w:ins w:id="3751" w:author="John Clevenger [2]" w:date="2023-11-22T00:12:00Z">
        <w:r>
          <w:rPr>
            <w:webHidden/>
          </w:rPr>
          <w:t>65</w:t>
        </w:r>
      </w:ins>
      <w:ins w:id="3752" w:author="John Clevenger [2]" w:date="2023-11-22T00:11:00Z">
        <w:r>
          <w:rPr>
            <w:webHidden/>
          </w:rPr>
          <w:fldChar w:fldCharType="end"/>
        </w:r>
        <w:r w:rsidRPr="002B6ECB">
          <w:rPr>
            <w:rStyle w:val="Hyperlink"/>
          </w:rPr>
          <w:fldChar w:fldCharType="end"/>
        </w:r>
      </w:ins>
    </w:p>
    <w:p w14:paraId="695E0E86" w14:textId="3F536F3F" w:rsidR="003C7065" w:rsidRDefault="003C7065">
      <w:pPr>
        <w:pStyle w:val="TOC2"/>
        <w:rPr>
          <w:ins w:id="3753" w:author="John Clevenger [2]" w:date="2023-11-22T00:11:00Z"/>
          <w:rFonts w:asciiTheme="minorHAnsi" w:eastAsiaTheme="minorEastAsia" w:hAnsiTheme="minorHAnsi" w:cstheme="minorBidi"/>
          <w:b w:val="0"/>
          <w:bCs w:val="0"/>
          <w:kern w:val="2"/>
          <w:sz w:val="22"/>
          <w:szCs w:val="22"/>
          <w14:ligatures w14:val="standardContextual"/>
        </w:rPr>
      </w:pPr>
      <w:ins w:id="3754" w:author="John Clevenger [2]" w:date="2023-11-22T00:11:00Z">
        <w:r w:rsidRPr="002B6ECB">
          <w:rPr>
            <w:rStyle w:val="Hyperlink"/>
          </w:rPr>
          <w:lastRenderedPageBreak/>
          <w:fldChar w:fldCharType="begin"/>
        </w:r>
        <w:r w:rsidRPr="002B6ECB">
          <w:rPr>
            <w:rStyle w:val="Hyperlink"/>
          </w:rPr>
          <w:instrText xml:space="preserve"> </w:instrText>
        </w:r>
        <w:r>
          <w:instrText>HYPERLINK \l "_Toc151504384"</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8.2.</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Contest Length</w:t>
        </w:r>
        <w:r>
          <w:rPr>
            <w:webHidden/>
          </w:rPr>
          <w:tab/>
        </w:r>
        <w:r>
          <w:rPr>
            <w:webHidden/>
          </w:rPr>
          <w:fldChar w:fldCharType="begin"/>
        </w:r>
        <w:r>
          <w:rPr>
            <w:webHidden/>
          </w:rPr>
          <w:instrText xml:space="preserve"> PAGEREF _Toc151504384 \h </w:instrText>
        </w:r>
        <w:r>
          <w:rPr>
            <w:webHidden/>
          </w:rPr>
        </w:r>
      </w:ins>
      <w:r>
        <w:rPr>
          <w:webHidden/>
        </w:rPr>
        <w:fldChar w:fldCharType="separate"/>
      </w:r>
      <w:ins w:id="3755" w:author="John Clevenger [2]" w:date="2023-11-22T00:12:00Z">
        <w:r>
          <w:rPr>
            <w:webHidden/>
          </w:rPr>
          <w:t>66</w:t>
        </w:r>
      </w:ins>
      <w:ins w:id="3756" w:author="John Clevenger [2]" w:date="2023-11-22T00:11:00Z">
        <w:r>
          <w:rPr>
            <w:webHidden/>
          </w:rPr>
          <w:fldChar w:fldCharType="end"/>
        </w:r>
        <w:r w:rsidRPr="002B6ECB">
          <w:rPr>
            <w:rStyle w:val="Hyperlink"/>
          </w:rPr>
          <w:fldChar w:fldCharType="end"/>
        </w:r>
      </w:ins>
    </w:p>
    <w:p w14:paraId="586012FB" w14:textId="65CF21ED" w:rsidR="003C7065" w:rsidRDefault="003C7065">
      <w:pPr>
        <w:pStyle w:val="TOC2"/>
        <w:rPr>
          <w:ins w:id="3757" w:author="John Clevenger [2]" w:date="2023-11-22T00:11:00Z"/>
          <w:rFonts w:asciiTheme="minorHAnsi" w:eastAsiaTheme="minorEastAsia" w:hAnsiTheme="minorHAnsi" w:cstheme="minorBidi"/>
          <w:b w:val="0"/>
          <w:bCs w:val="0"/>
          <w:kern w:val="2"/>
          <w:sz w:val="22"/>
          <w:szCs w:val="22"/>
          <w14:ligatures w14:val="standardContextual"/>
        </w:rPr>
      </w:pPr>
      <w:ins w:id="3758" w:author="John Clevenger [2]" w:date="2023-11-22T00:11:00Z">
        <w:r w:rsidRPr="002B6ECB">
          <w:rPr>
            <w:rStyle w:val="Hyperlink"/>
          </w:rPr>
          <w:fldChar w:fldCharType="begin"/>
        </w:r>
        <w:r w:rsidRPr="002B6ECB">
          <w:rPr>
            <w:rStyle w:val="Hyperlink"/>
          </w:rPr>
          <w:instrText xml:space="preserve"> </w:instrText>
        </w:r>
        <w:r>
          <w:instrText>HYPERLINK \l "_Toc151504385"</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8.3.</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Multi-Site Clock Control</w:t>
        </w:r>
        <w:r>
          <w:rPr>
            <w:webHidden/>
          </w:rPr>
          <w:tab/>
        </w:r>
        <w:r>
          <w:rPr>
            <w:webHidden/>
          </w:rPr>
          <w:fldChar w:fldCharType="begin"/>
        </w:r>
        <w:r>
          <w:rPr>
            <w:webHidden/>
          </w:rPr>
          <w:instrText xml:space="preserve"> PAGEREF _Toc151504385 \h </w:instrText>
        </w:r>
        <w:r>
          <w:rPr>
            <w:webHidden/>
          </w:rPr>
        </w:r>
      </w:ins>
      <w:r>
        <w:rPr>
          <w:webHidden/>
        </w:rPr>
        <w:fldChar w:fldCharType="separate"/>
      </w:r>
      <w:ins w:id="3759" w:author="John Clevenger [2]" w:date="2023-11-22T00:12:00Z">
        <w:r>
          <w:rPr>
            <w:webHidden/>
          </w:rPr>
          <w:t>67</w:t>
        </w:r>
      </w:ins>
      <w:ins w:id="3760" w:author="John Clevenger [2]" w:date="2023-11-22T00:11:00Z">
        <w:r>
          <w:rPr>
            <w:webHidden/>
          </w:rPr>
          <w:fldChar w:fldCharType="end"/>
        </w:r>
        <w:r w:rsidRPr="002B6ECB">
          <w:rPr>
            <w:rStyle w:val="Hyperlink"/>
          </w:rPr>
          <w:fldChar w:fldCharType="end"/>
        </w:r>
      </w:ins>
    </w:p>
    <w:p w14:paraId="78C4FB06" w14:textId="28234619" w:rsidR="003C7065" w:rsidRDefault="003C7065">
      <w:pPr>
        <w:pStyle w:val="TOC2"/>
        <w:rPr>
          <w:ins w:id="3761" w:author="John Clevenger [2]" w:date="2023-11-22T00:11:00Z"/>
          <w:rFonts w:asciiTheme="minorHAnsi" w:eastAsiaTheme="minorEastAsia" w:hAnsiTheme="minorHAnsi" w:cstheme="minorBidi"/>
          <w:b w:val="0"/>
          <w:bCs w:val="0"/>
          <w:kern w:val="2"/>
          <w:sz w:val="22"/>
          <w:szCs w:val="22"/>
          <w14:ligatures w14:val="standardContextual"/>
        </w:rPr>
      </w:pPr>
      <w:ins w:id="3762" w:author="John Clevenger [2]" w:date="2023-11-22T00:11:00Z">
        <w:r w:rsidRPr="002B6ECB">
          <w:rPr>
            <w:rStyle w:val="Hyperlink"/>
          </w:rPr>
          <w:fldChar w:fldCharType="begin"/>
        </w:r>
        <w:r w:rsidRPr="002B6ECB">
          <w:rPr>
            <w:rStyle w:val="Hyperlink"/>
          </w:rPr>
          <w:instrText xml:space="preserve"> </w:instrText>
        </w:r>
        <w:r>
          <w:instrText>HYPERLINK \l "_Toc151504386"</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8.4.</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Practice Sessions:  Resetting A Contest</w:t>
        </w:r>
        <w:r>
          <w:rPr>
            <w:webHidden/>
          </w:rPr>
          <w:tab/>
        </w:r>
        <w:r>
          <w:rPr>
            <w:webHidden/>
          </w:rPr>
          <w:fldChar w:fldCharType="begin"/>
        </w:r>
        <w:r>
          <w:rPr>
            <w:webHidden/>
          </w:rPr>
          <w:instrText xml:space="preserve"> PAGEREF _Toc151504386 \h </w:instrText>
        </w:r>
        <w:r>
          <w:rPr>
            <w:webHidden/>
          </w:rPr>
        </w:r>
      </w:ins>
      <w:r>
        <w:rPr>
          <w:webHidden/>
        </w:rPr>
        <w:fldChar w:fldCharType="separate"/>
      </w:r>
      <w:ins w:id="3763" w:author="John Clevenger [2]" w:date="2023-11-22T00:12:00Z">
        <w:r>
          <w:rPr>
            <w:webHidden/>
          </w:rPr>
          <w:t>69</w:t>
        </w:r>
      </w:ins>
      <w:ins w:id="3764" w:author="John Clevenger [2]" w:date="2023-11-22T00:11:00Z">
        <w:r>
          <w:rPr>
            <w:webHidden/>
          </w:rPr>
          <w:fldChar w:fldCharType="end"/>
        </w:r>
        <w:r w:rsidRPr="002B6ECB">
          <w:rPr>
            <w:rStyle w:val="Hyperlink"/>
          </w:rPr>
          <w:fldChar w:fldCharType="end"/>
        </w:r>
      </w:ins>
    </w:p>
    <w:p w14:paraId="37DF1F33" w14:textId="2A535505" w:rsidR="003C7065" w:rsidRDefault="003C7065">
      <w:pPr>
        <w:pStyle w:val="TOC1"/>
        <w:rPr>
          <w:ins w:id="3765" w:author="John Clevenger [2]" w:date="2023-11-22T00:11:00Z"/>
          <w:rFonts w:asciiTheme="minorHAnsi" w:eastAsiaTheme="minorEastAsia" w:hAnsiTheme="minorHAnsi" w:cstheme="minorBidi"/>
          <w:b w:val="0"/>
          <w:bCs w:val="0"/>
          <w:iCs w:val="0"/>
          <w:kern w:val="2"/>
          <w:sz w:val="22"/>
          <w:szCs w:val="22"/>
          <w14:ligatures w14:val="standardContextual"/>
        </w:rPr>
      </w:pPr>
      <w:ins w:id="3766" w:author="John Clevenger [2]" w:date="2023-11-22T00:11:00Z">
        <w:r w:rsidRPr="002B6ECB">
          <w:rPr>
            <w:rStyle w:val="Hyperlink"/>
          </w:rPr>
          <w:fldChar w:fldCharType="begin"/>
        </w:r>
        <w:r w:rsidRPr="002B6ECB">
          <w:rPr>
            <w:rStyle w:val="Hyperlink"/>
          </w:rPr>
          <w:instrText xml:space="preserve"> </w:instrText>
        </w:r>
        <w:r>
          <w:instrText>HYPERLINK \l "_Toc151504387"</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9.</w:t>
        </w:r>
        <w:r>
          <w:rPr>
            <w:rFonts w:asciiTheme="minorHAnsi" w:eastAsiaTheme="minorEastAsia" w:hAnsiTheme="minorHAnsi" w:cstheme="minorBidi"/>
            <w:b w:val="0"/>
            <w:bCs w:val="0"/>
            <w:iCs w:val="0"/>
            <w:kern w:val="2"/>
            <w:sz w:val="22"/>
            <w:szCs w:val="22"/>
            <w14:ligatures w14:val="standardContextual"/>
          </w:rPr>
          <w:tab/>
        </w:r>
        <w:r w:rsidRPr="002B6ECB">
          <w:rPr>
            <w:rStyle w:val="Hyperlink"/>
            <w:rFonts w:cs="Arial"/>
          </w:rPr>
          <w:t>Monitoring Contest Status</w:t>
        </w:r>
        <w:r>
          <w:rPr>
            <w:webHidden/>
          </w:rPr>
          <w:tab/>
        </w:r>
        <w:r>
          <w:rPr>
            <w:webHidden/>
          </w:rPr>
          <w:fldChar w:fldCharType="begin"/>
        </w:r>
        <w:r>
          <w:rPr>
            <w:webHidden/>
          </w:rPr>
          <w:instrText xml:space="preserve"> PAGEREF _Toc151504387 \h </w:instrText>
        </w:r>
        <w:r>
          <w:rPr>
            <w:webHidden/>
          </w:rPr>
        </w:r>
      </w:ins>
      <w:r>
        <w:rPr>
          <w:webHidden/>
        </w:rPr>
        <w:fldChar w:fldCharType="separate"/>
      </w:r>
      <w:ins w:id="3767" w:author="John Clevenger [2]" w:date="2023-11-22T00:12:00Z">
        <w:r>
          <w:rPr>
            <w:webHidden/>
          </w:rPr>
          <w:t>71</w:t>
        </w:r>
      </w:ins>
      <w:ins w:id="3768" w:author="John Clevenger [2]" w:date="2023-11-22T00:11:00Z">
        <w:r>
          <w:rPr>
            <w:webHidden/>
          </w:rPr>
          <w:fldChar w:fldCharType="end"/>
        </w:r>
        <w:r w:rsidRPr="002B6ECB">
          <w:rPr>
            <w:rStyle w:val="Hyperlink"/>
          </w:rPr>
          <w:fldChar w:fldCharType="end"/>
        </w:r>
      </w:ins>
    </w:p>
    <w:p w14:paraId="05BCB17C" w14:textId="1B440706" w:rsidR="003C7065" w:rsidRDefault="003C7065">
      <w:pPr>
        <w:pStyle w:val="TOC2"/>
        <w:rPr>
          <w:ins w:id="3769" w:author="John Clevenger [2]" w:date="2023-11-22T00:11:00Z"/>
          <w:rFonts w:asciiTheme="minorHAnsi" w:eastAsiaTheme="minorEastAsia" w:hAnsiTheme="minorHAnsi" w:cstheme="minorBidi"/>
          <w:b w:val="0"/>
          <w:bCs w:val="0"/>
          <w:kern w:val="2"/>
          <w:sz w:val="22"/>
          <w:szCs w:val="22"/>
          <w14:ligatures w14:val="standardContextual"/>
        </w:rPr>
      </w:pPr>
      <w:ins w:id="3770" w:author="John Clevenger [2]" w:date="2023-11-22T00:11:00Z">
        <w:r w:rsidRPr="002B6ECB">
          <w:rPr>
            <w:rStyle w:val="Hyperlink"/>
          </w:rPr>
          <w:fldChar w:fldCharType="begin"/>
        </w:r>
        <w:r w:rsidRPr="002B6ECB">
          <w:rPr>
            <w:rStyle w:val="Hyperlink"/>
          </w:rPr>
          <w:instrText xml:space="preserve"> </w:instrText>
        </w:r>
        <w:r>
          <w:instrText>HYPERLINK \l "_Toc151504388"</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9.1.</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Team Startup Status</w:t>
        </w:r>
        <w:r>
          <w:rPr>
            <w:webHidden/>
          </w:rPr>
          <w:tab/>
        </w:r>
        <w:r>
          <w:rPr>
            <w:webHidden/>
          </w:rPr>
          <w:fldChar w:fldCharType="begin"/>
        </w:r>
        <w:r>
          <w:rPr>
            <w:webHidden/>
          </w:rPr>
          <w:instrText xml:space="preserve"> PAGEREF _Toc151504388 \h </w:instrText>
        </w:r>
        <w:r>
          <w:rPr>
            <w:webHidden/>
          </w:rPr>
        </w:r>
      </w:ins>
      <w:r>
        <w:rPr>
          <w:webHidden/>
        </w:rPr>
        <w:fldChar w:fldCharType="separate"/>
      </w:r>
      <w:ins w:id="3771" w:author="John Clevenger [2]" w:date="2023-11-22T00:12:00Z">
        <w:r>
          <w:rPr>
            <w:webHidden/>
          </w:rPr>
          <w:t>71</w:t>
        </w:r>
      </w:ins>
      <w:ins w:id="3772" w:author="John Clevenger [2]" w:date="2023-11-22T00:11:00Z">
        <w:r>
          <w:rPr>
            <w:webHidden/>
          </w:rPr>
          <w:fldChar w:fldCharType="end"/>
        </w:r>
        <w:r w:rsidRPr="002B6ECB">
          <w:rPr>
            <w:rStyle w:val="Hyperlink"/>
          </w:rPr>
          <w:fldChar w:fldCharType="end"/>
        </w:r>
      </w:ins>
    </w:p>
    <w:p w14:paraId="32F1A03D" w14:textId="4EFC4BB8" w:rsidR="003C7065" w:rsidRDefault="003C7065">
      <w:pPr>
        <w:pStyle w:val="TOC2"/>
        <w:rPr>
          <w:ins w:id="3773" w:author="John Clevenger [2]" w:date="2023-11-22T00:11:00Z"/>
          <w:rFonts w:asciiTheme="minorHAnsi" w:eastAsiaTheme="minorEastAsia" w:hAnsiTheme="minorHAnsi" w:cstheme="minorBidi"/>
          <w:b w:val="0"/>
          <w:bCs w:val="0"/>
          <w:kern w:val="2"/>
          <w:sz w:val="22"/>
          <w:szCs w:val="22"/>
          <w14:ligatures w14:val="standardContextual"/>
        </w:rPr>
      </w:pPr>
      <w:ins w:id="3774" w:author="John Clevenger [2]" w:date="2023-11-22T00:11:00Z">
        <w:r w:rsidRPr="002B6ECB">
          <w:rPr>
            <w:rStyle w:val="Hyperlink"/>
          </w:rPr>
          <w:fldChar w:fldCharType="begin"/>
        </w:r>
        <w:r w:rsidRPr="002B6ECB">
          <w:rPr>
            <w:rStyle w:val="Hyperlink"/>
          </w:rPr>
          <w:instrText xml:space="preserve"> </w:instrText>
        </w:r>
        <w:r>
          <w:instrText>HYPERLINK \l "_Toc151504389"</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9.2.</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The Runs Display</w:t>
        </w:r>
        <w:r>
          <w:rPr>
            <w:webHidden/>
          </w:rPr>
          <w:tab/>
        </w:r>
        <w:r>
          <w:rPr>
            <w:webHidden/>
          </w:rPr>
          <w:fldChar w:fldCharType="begin"/>
        </w:r>
        <w:r>
          <w:rPr>
            <w:webHidden/>
          </w:rPr>
          <w:instrText xml:space="preserve"> PAGEREF _Toc151504389 \h </w:instrText>
        </w:r>
        <w:r>
          <w:rPr>
            <w:webHidden/>
          </w:rPr>
        </w:r>
      </w:ins>
      <w:r>
        <w:rPr>
          <w:webHidden/>
        </w:rPr>
        <w:fldChar w:fldCharType="separate"/>
      </w:r>
      <w:ins w:id="3775" w:author="John Clevenger [2]" w:date="2023-11-22T00:12:00Z">
        <w:r>
          <w:rPr>
            <w:webHidden/>
          </w:rPr>
          <w:t>72</w:t>
        </w:r>
      </w:ins>
      <w:ins w:id="3776" w:author="John Clevenger [2]" w:date="2023-11-22T00:11:00Z">
        <w:r>
          <w:rPr>
            <w:webHidden/>
          </w:rPr>
          <w:fldChar w:fldCharType="end"/>
        </w:r>
        <w:r w:rsidRPr="002B6ECB">
          <w:rPr>
            <w:rStyle w:val="Hyperlink"/>
          </w:rPr>
          <w:fldChar w:fldCharType="end"/>
        </w:r>
      </w:ins>
    </w:p>
    <w:p w14:paraId="7A9D14DB" w14:textId="36681DD5" w:rsidR="003C7065" w:rsidRDefault="003C7065">
      <w:pPr>
        <w:pStyle w:val="TOC2"/>
        <w:rPr>
          <w:ins w:id="3777" w:author="John Clevenger [2]" w:date="2023-11-22T00:11:00Z"/>
          <w:rFonts w:asciiTheme="minorHAnsi" w:eastAsiaTheme="minorEastAsia" w:hAnsiTheme="minorHAnsi" w:cstheme="minorBidi"/>
          <w:b w:val="0"/>
          <w:bCs w:val="0"/>
          <w:kern w:val="2"/>
          <w:sz w:val="22"/>
          <w:szCs w:val="22"/>
          <w14:ligatures w14:val="standardContextual"/>
        </w:rPr>
      </w:pPr>
      <w:ins w:id="3778" w:author="John Clevenger [2]" w:date="2023-11-22T00:11:00Z">
        <w:r w:rsidRPr="002B6ECB">
          <w:rPr>
            <w:rStyle w:val="Hyperlink"/>
          </w:rPr>
          <w:fldChar w:fldCharType="begin"/>
        </w:r>
        <w:r w:rsidRPr="002B6ECB">
          <w:rPr>
            <w:rStyle w:val="Hyperlink"/>
          </w:rPr>
          <w:instrText xml:space="preserve"> </w:instrText>
        </w:r>
        <w:r>
          <w:instrText>HYPERLINK \l "_Toc151504390"</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9.3.</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Editing Runs</w:t>
        </w:r>
        <w:r>
          <w:rPr>
            <w:webHidden/>
          </w:rPr>
          <w:tab/>
        </w:r>
        <w:r>
          <w:rPr>
            <w:webHidden/>
          </w:rPr>
          <w:fldChar w:fldCharType="begin"/>
        </w:r>
        <w:r>
          <w:rPr>
            <w:webHidden/>
          </w:rPr>
          <w:instrText xml:space="preserve"> PAGEREF _Toc151504390 \h </w:instrText>
        </w:r>
        <w:r>
          <w:rPr>
            <w:webHidden/>
          </w:rPr>
        </w:r>
      </w:ins>
      <w:r>
        <w:rPr>
          <w:webHidden/>
        </w:rPr>
        <w:fldChar w:fldCharType="separate"/>
      </w:r>
      <w:ins w:id="3779" w:author="John Clevenger [2]" w:date="2023-11-22T00:12:00Z">
        <w:r>
          <w:rPr>
            <w:webHidden/>
          </w:rPr>
          <w:t>73</w:t>
        </w:r>
      </w:ins>
      <w:ins w:id="3780" w:author="John Clevenger [2]" w:date="2023-11-22T00:11:00Z">
        <w:r>
          <w:rPr>
            <w:webHidden/>
          </w:rPr>
          <w:fldChar w:fldCharType="end"/>
        </w:r>
        <w:r w:rsidRPr="002B6ECB">
          <w:rPr>
            <w:rStyle w:val="Hyperlink"/>
          </w:rPr>
          <w:fldChar w:fldCharType="end"/>
        </w:r>
      </w:ins>
    </w:p>
    <w:p w14:paraId="77360772" w14:textId="55E1617C" w:rsidR="003C7065" w:rsidRDefault="003C7065">
      <w:pPr>
        <w:pStyle w:val="TOC3"/>
        <w:rPr>
          <w:ins w:id="3781" w:author="John Clevenger [2]" w:date="2023-11-22T00:11:00Z"/>
          <w:rFonts w:asciiTheme="minorHAnsi" w:eastAsiaTheme="minorEastAsia" w:hAnsiTheme="minorHAnsi" w:cstheme="minorBidi"/>
          <w:kern w:val="2"/>
          <w:sz w:val="22"/>
          <w:szCs w:val="22"/>
          <w14:ligatures w14:val="standardContextual"/>
        </w:rPr>
      </w:pPr>
      <w:ins w:id="3782" w:author="John Clevenger [2]" w:date="2023-11-22T00:11:00Z">
        <w:r w:rsidRPr="002B6ECB">
          <w:rPr>
            <w:rStyle w:val="Hyperlink"/>
          </w:rPr>
          <w:fldChar w:fldCharType="begin"/>
        </w:r>
        <w:r w:rsidRPr="002B6ECB">
          <w:rPr>
            <w:rStyle w:val="Hyperlink"/>
          </w:rPr>
          <w:instrText xml:space="preserve"> </w:instrText>
        </w:r>
        <w:r>
          <w:instrText>HYPERLINK \l "_Toc151504391"</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b/>
            <w:bCs/>
          </w:rPr>
          <w:t>9.3.1.</w:t>
        </w:r>
        <w:r>
          <w:rPr>
            <w:rFonts w:asciiTheme="minorHAnsi" w:eastAsiaTheme="minorEastAsia" w:hAnsiTheme="minorHAnsi" w:cstheme="minorBidi"/>
            <w:kern w:val="2"/>
            <w:sz w:val="22"/>
            <w:szCs w:val="22"/>
            <w14:ligatures w14:val="standardContextual"/>
          </w:rPr>
          <w:tab/>
        </w:r>
        <w:r w:rsidRPr="002B6ECB">
          <w:rPr>
            <w:rStyle w:val="Hyperlink"/>
            <w:rFonts w:cs="Arial"/>
            <w:b/>
            <w:bCs/>
          </w:rPr>
          <w:t>Extracting Runs</w:t>
        </w:r>
        <w:r>
          <w:rPr>
            <w:webHidden/>
          </w:rPr>
          <w:tab/>
        </w:r>
        <w:r>
          <w:rPr>
            <w:webHidden/>
          </w:rPr>
          <w:fldChar w:fldCharType="begin"/>
        </w:r>
        <w:r>
          <w:rPr>
            <w:webHidden/>
          </w:rPr>
          <w:instrText xml:space="preserve"> PAGEREF _Toc151504391 \h </w:instrText>
        </w:r>
        <w:r>
          <w:rPr>
            <w:webHidden/>
          </w:rPr>
        </w:r>
      </w:ins>
      <w:r>
        <w:rPr>
          <w:webHidden/>
        </w:rPr>
        <w:fldChar w:fldCharType="separate"/>
      </w:r>
      <w:ins w:id="3783" w:author="John Clevenger [2]" w:date="2023-11-22T00:12:00Z">
        <w:r>
          <w:rPr>
            <w:webHidden/>
          </w:rPr>
          <w:t>75</w:t>
        </w:r>
      </w:ins>
      <w:ins w:id="3784" w:author="John Clevenger [2]" w:date="2023-11-22T00:11:00Z">
        <w:r>
          <w:rPr>
            <w:webHidden/>
          </w:rPr>
          <w:fldChar w:fldCharType="end"/>
        </w:r>
        <w:r w:rsidRPr="002B6ECB">
          <w:rPr>
            <w:rStyle w:val="Hyperlink"/>
          </w:rPr>
          <w:fldChar w:fldCharType="end"/>
        </w:r>
      </w:ins>
    </w:p>
    <w:p w14:paraId="6EC8A436" w14:textId="50778109" w:rsidR="003C7065" w:rsidRDefault="003C7065">
      <w:pPr>
        <w:pStyle w:val="TOC2"/>
        <w:rPr>
          <w:ins w:id="3785" w:author="John Clevenger [2]" w:date="2023-11-22T00:11:00Z"/>
          <w:rFonts w:asciiTheme="minorHAnsi" w:eastAsiaTheme="minorEastAsia" w:hAnsiTheme="minorHAnsi" w:cstheme="minorBidi"/>
          <w:b w:val="0"/>
          <w:bCs w:val="0"/>
          <w:kern w:val="2"/>
          <w:sz w:val="22"/>
          <w:szCs w:val="22"/>
          <w14:ligatures w14:val="standardContextual"/>
        </w:rPr>
      </w:pPr>
      <w:ins w:id="3786" w:author="John Clevenger [2]" w:date="2023-11-22T00:11:00Z">
        <w:r w:rsidRPr="002B6ECB">
          <w:rPr>
            <w:rStyle w:val="Hyperlink"/>
          </w:rPr>
          <w:fldChar w:fldCharType="begin"/>
        </w:r>
        <w:r w:rsidRPr="002B6ECB">
          <w:rPr>
            <w:rStyle w:val="Hyperlink"/>
          </w:rPr>
          <w:instrText xml:space="preserve"> </w:instrText>
        </w:r>
        <w:r>
          <w:instrText>HYPERLINK \l "_Toc151504392"</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9.4.</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Filtering  Runs</w:t>
        </w:r>
        <w:r>
          <w:rPr>
            <w:webHidden/>
          </w:rPr>
          <w:tab/>
        </w:r>
        <w:r>
          <w:rPr>
            <w:webHidden/>
          </w:rPr>
          <w:fldChar w:fldCharType="begin"/>
        </w:r>
        <w:r>
          <w:rPr>
            <w:webHidden/>
          </w:rPr>
          <w:instrText xml:space="preserve"> PAGEREF _Toc151504392 \h </w:instrText>
        </w:r>
        <w:r>
          <w:rPr>
            <w:webHidden/>
          </w:rPr>
        </w:r>
      </w:ins>
      <w:r>
        <w:rPr>
          <w:webHidden/>
        </w:rPr>
        <w:fldChar w:fldCharType="separate"/>
      </w:r>
      <w:ins w:id="3787" w:author="John Clevenger [2]" w:date="2023-11-22T00:12:00Z">
        <w:r>
          <w:rPr>
            <w:webHidden/>
          </w:rPr>
          <w:t>76</w:t>
        </w:r>
      </w:ins>
      <w:ins w:id="3788" w:author="John Clevenger [2]" w:date="2023-11-22T00:11:00Z">
        <w:r>
          <w:rPr>
            <w:webHidden/>
          </w:rPr>
          <w:fldChar w:fldCharType="end"/>
        </w:r>
        <w:r w:rsidRPr="002B6ECB">
          <w:rPr>
            <w:rStyle w:val="Hyperlink"/>
          </w:rPr>
          <w:fldChar w:fldCharType="end"/>
        </w:r>
      </w:ins>
    </w:p>
    <w:p w14:paraId="225098F1" w14:textId="311F1C61" w:rsidR="003C7065" w:rsidRDefault="003C7065">
      <w:pPr>
        <w:pStyle w:val="TOC2"/>
        <w:rPr>
          <w:ins w:id="3789" w:author="John Clevenger [2]" w:date="2023-11-22T00:11:00Z"/>
          <w:rFonts w:asciiTheme="minorHAnsi" w:eastAsiaTheme="minorEastAsia" w:hAnsiTheme="minorHAnsi" w:cstheme="minorBidi"/>
          <w:b w:val="0"/>
          <w:bCs w:val="0"/>
          <w:kern w:val="2"/>
          <w:sz w:val="22"/>
          <w:szCs w:val="22"/>
          <w14:ligatures w14:val="standardContextual"/>
        </w:rPr>
      </w:pPr>
      <w:ins w:id="3790" w:author="John Clevenger [2]" w:date="2023-11-22T00:11:00Z">
        <w:r w:rsidRPr="002B6ECB">
          <w:rPr>
            <w:rStyle w:val="Hyperlink"/>
          </w:rPr>
          <w:fldChar w:fldCharType="begin"/>
        </w:r>
        <w:r w:rsidRPr="002B6ECB">
          <w:rPr>
            <w:rStyle w:val="Hyperlink"/>
          </w:rPr>
          <w:instrText xml:space="preserve"> </w:instrText>
        </w:r>
        <w:r>
          <w:instrText>HYPERLINK \l "_Toc151504393"</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9.5.</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Clarifications</w:t>
        </w:r>
        <w:r>
          <w:rPr>
            <w:webHidden/>
          </w:rPr>
          <w:tab/>
        </w:r>
        <w:r>
          <w:rPr>
            <w:webHidden/>
          </w:rPr>
          <w:fldChar w:fldCharType="begin"/>
        </w:r>
        <w:r>
          <w:rPr>
            <w:webHidden/>
          </w:rPr>
          <w:instrText xml:space="preserve"> PAGEREF _Toc151504393 \h </w:instrText>
        </w:r>
        <w:r>
          <w:rPr>
            <w:webHidden/>
          </w:rPr>
        </w:r>
      </w:ins>
      <w:r>
        <w:rPr>
          <w:webHidden/>
        </w:rPr>
        <w:fldChar w:fldCharType="separate"/>
      </w:r>
      <w:ins w:id="3791" w:author="John Clevenger [2]" w:date="2023-11-22T00:12:00Z">
        <w:r>
          <w:rPr>
            <w:webHidden/>
          </w:rPr>
          <w:t>77</w:t>
        </w:r>
      </w:ins>
      <w:ins w:id="3792" w:author="John Clevenger [2]" w:date="2023-11-22T00:11:00Z">
        <w:r>
          <w:rPr>
            <w:webHidden/>
          </w:rPr>
          <w:fldChar w:fldCharType="end"/>
        </w:r>
        <w:r w:rsidRPr="002B6ECB">
          <w:rPr>
            <w:rStyle w:val="Hyperlink"/>
          </w:rPr>
          <w:fldChar w:fldCharType="end"/>
        </w:r>
      </w:ins>
    </w:p>
    <w:p w14:paraId="090809A1" w14:textId="7240BEC3" w:rsidR="003C7065" w:rsidRDefault="003C7065">
      <w:pPr>
        <w:pStyle w:val="TOC2"/>
        <w:rPr>
          <w:ins w:id="3793" w:author="John Clevenger [2]" w:date="2023-11-22T00:11:00Z"/>
          <w:rFonts w:asciiTheme="minorHAnsi" w:eastAsiaTheme="minorEastAsia" w:hAnsiTheme="minorHAnsi" w:cstheme="minorBidi"/>
          <w:b w:val="0"/>
          <w:bCs w:val="0"/>
          <w:kern w:val="2"/>
          <w:sz w:val="22"/>
          <w:szCs w:val="22"/>
          <w14:ligatures w14:val="standardContextual"/>
        </w:rPr>
      </w:pPr>
      <w:ins w:id="3794" w:author="John Clevenger [2]" w:date="2023-11-22T00:11:00Z">
        <w:r w:rsidRPr="002B6ECB">
          <w:rPr>
            <w:rStyle w:val="Hyperlink"/>
          </w:rPr>
          <w:fldChar w:fldCharType="begin"/>
        </w:r>
        <w:r w:rsidRPr="002B6ECB">
          <w:rPr>
            <w:rStyle w:val="Hyperlink"/>
          </w:rPr>
          <w:instrText xml:space="preserve"> </w:instrText>
        </w:r>
        <w:r>
          <w:instrText>HYPERLINK \l "_Toc151504394"</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Pr>
          <w:t>9.6.</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Reports</w:t>
        </w:r>
        <w:r>
          <w:rPr>
            <w:webHidden/>
          </w:rPr>
          <w:tab/>
        </w:r>
        <w:r>
          <w:rPr>
            <w:webHidden/>
          </w:rPr>
          <w:fldChar w:fldCharType="begin"/>
        </w:r>
        <w:r>
          <w:rPr>
            <w:webHidden/>
          </w:rPr>
          <w:instrText xml:space="preserve"> PAGEREF _Toc151504394 \h </w:instrText>
        </w:r>
        <w:r>
          <w:rPr>
            <w:webHidden/>
          </w:rPr>
        </w:r>
      </w:ins>
      <w:r>
        <w:rPr>
          <w:webHidden/>
        </w:rPr>
        <w:fldChar w:fldCharType="separate"/>
      </w:r>
      <w:ins w:id="3795" w:author="John Clevenger [2]" w:date="2023-11-22T00:12:00Z">
        <w:r>
          <w:rPr>
            <w:webHidden/>
          </w:rPr>
          <w:t>78</w:t>
        </w:r>
      </w:ins>
      <w:ins w:id="3796" w:author="John Clevenger [2]" w:date="2023-11-22T00:11:00Z">
        <w:r>
          <w:rPr>
            <w:webHidden/>
          </w:rPr>
          <w:fldChar w:fldCharType="end"/>
        </w:r>
        <w:r w:rsidRPr="002B6ECB">
          <w:rPr>
            <w:rStyle w:val="Hyperlink"/>
          </w:rPr>
          <w:fldChar w:fldCharType="end"/>
        </w:r>
      </w:ins>
    </w:p>
    <w:p w14:paraId="1466222F" w14:textId="7F302F2C" w:rsidR="003C7065" w:rsidRDefault="003C7065">
      <w:pPr>
        <w:pStyle w:val="TOC2"/>
        <w:rPr>
          <w:ins w:id="3797" w:author="John Clevenger [2]" w:date="2023-11-22T00:11:00Z"/>
          <w:rFonts w:asciiTheme="minorHAnsi" w:eastAsiaTheme="minorEastAsia" w:hAnsiTheme="minorHAnsi" w:cstheme="minorBidi"/>
          <w:b w:val="0"/>
          <w:bCs w:val="0"/>
          <w:kern w:val="2"/>
          <w:sz w:val="22"/>
          <w:szCs w:val="22"/>
          <w14:ligatures w14:val="standardContextual"/>
        </w:rPr>
      </w:pPr>
      <w:ins w:id="3798" w:author="John Clevenger [2]" w:date="2023-11-22T00:11:00Z">
        <w:r w:rsidRPr="002B6ECB">
          <w:rPr>
            <w:rStyle w:val="Hyperlink"/>
          </w:rPr>
          <w:fldChar w:fldCharType="begin"/>
        </w:r>
        <w:r w:rsidRPr="002B6ECB">
          <w:rPr>
            <w:rStyle w:val="Hyperlink"/>
          </w:rPr>
          <w:instrText xml:space="preserve"> </w:instrText>
        </w:r>
        <w:r>
          <w:instrText>HYPERLINK \l "_Toc151504482"</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9.7.</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Event Feed</w:t>
        </w:r>
        <w:r>
          <w:rPr>
            <w:webHidden/>
          </w:rPr>
          <w:tab/>
        </w:r>
        <w:r>
          <w:rPr>
            <w:webHidden/>
          </w:rPr>
          <w:fldChar w:fldCharType="begin"/>
        </w:r>
        <w:r>
          <w:rPr>
            <w:webHidden/>
          </w:rPr>
          <w:instrText xml:space="preserve"> PAGEREF _Toc151504482 \h </w:instrText>
        </w:r>
        <w:r>
          <w:rPr>
            <w:webHidden/>
          </w:rPr>
        </w:r>
      </w:ins>
      <w:r>
        <w:rPr>
          <w:webHidden/>
        </w:rPr>
        <w:fldChar w:fldCharType="separate"/>
      </w:r>
      <w:ins w:id="3799" w:author="John Clevenger [2]" w:date="2023-11-22T00:12:00Z">
        <w:r>
          <w:rPr>
            <w:webHidden/>
          </w:rPr>
          <w:t>81</w:t>
        </w:r>
      </w:ins>
      <w:ins w:id="3800" w:author="John Clevenger [2]" w:date="2023-11-22T00:11:00Z">
        <w:r>
          <w:rPr>
            <w:webHidden/>
          </w:rPr>
          <w:fldChar w:fldCharType="end"/>
        </w:r>
        <w:r w:rsidRPr="002B6ECB">
          <w:rPr>
            <w:rStyle w:val="Hyperlink"/>
          </w:rPr>
          <w:fldChar w:fldCharType="end"/>
        </w:r>
      </w:ins>
    </w:p>
    <w:p w14:paraId="2D3A1D7F" w14:textId="5B1BF8AB" w:rsidR="003C7065" w:rsidRDefault="003C7065">
      <w:pPr>
        <w:pStyle w:val="TOC2"/>
        <w:rPr>
          <w:ins w:id="3801" w:author="John Clevenger [2]" w:date="2023-11-22T00:11:00Z"/>
          <w:rFonts w:asciiTheme="minorHAnsi" w:eastAsiaTheme="minorEastAsia" w:hAnsiTheme="minorHAnsi" w:cstheme="minorBidi"/>
          <w:b w:val="0"/>
          <w:bCs w:val="0"/>
          <w:kern w:val="2"/>
          <w:sz w:val="22"/>
          <w:szCs w:val="22"/>
          <w14:ligatures w14:val="standardContextual"/>
        </w:rPr>
      </w:pPr>
      <w:ins w:id="3802" w:author="John Clevenger [2]" w:date="2023-11-22T00:11:00Z">
        <w:r w:rsidRPr="002B6ECB">
          <w:rPr>
            <w:rStyle w:val="Hyperlink"/>
          </w:rPr>
          <w:fldChar w:fldCharType="begin"/>
        </w:r>
        <w:r w:rsidRPr="002B6ECB">
          <w:rPr>
            <w:rStyle w:val="Hyperlink"/>
          </w:rPr>
          <w:instrText xml:space="preserve"> </w:instrText>
        </w:r>
        <w:r>
          <w:instrText>HYPERLINK \l "_Toc151504483"</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9.8.</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Web Services</w:t>
        </w:r>
        <w:r>
          <w:rPr>
            <w:webHidden/>
          </w:rPr>
          <w:tab/>
        </w:r>
        <w:r>
          <w:rPr>
            <w:webHidden/>
          </w:rPr>
          <w:fldChar w:fldCharType="begin"/>
        </w:r>
        <w:r>
          <w:rPr>
            <w:webHidden/>
          </w:rPr>
          <w:instrText xml:space="preserve"> PAGEREF _Toc151504483 \h </w:instrText>
        </w:r>
        <w:r>
          <w:rPr>
            <w:webHidden/>
          </w:rPr>
        </w:r>
      </w:ins>
      <w:r>
        <w:rPr>
          <w:webHidden/>
        </w:rPr>
        <w:fldChar w:fldCharType="separate"/>
      </w:r>
      <w:ins w:id="3803" w:author="John Clevenger [2]" w:date="2023-11-22T00:12:00Z">
        <w:r>
          <w:rPr>
            <w:webHidden/>
          </w:rPr>
          <w:t>81</w:t>
        </w:r>
      </w:ins>
      <w:ins w:id="3804" w:author="John Clevenger [2]" w:date="2023-11-22T00:11:00Z">
        <w:r>
          <w:rPr>
            <w:webHidden/>
          </w:rPr>
          <w:fldChar w:fldCharType="end"/>
        </w:r>
        <w:r w:rsidRPr="002B6ECB">
          <w:rPr>
            <w:rStyle w:val="Hyperlink"/>
          </w:rPr>
          <w:fldChar w:fldCharType="end"/>
        </w:r>
      </w:ins>
    </w:p>
    <w:p w14:paraId="298A625C" w14:textId="6609D235" w:rsidR="003C7065" w:rsidRDefault="003C7065">
      <w:pPr>
        <w:pStyle w:val="TOC1"/>
        <w:rPr>
          <w:ins w:id="3805" w:author="John Clevenger [2]" w:date="2023-11-22T00:11:00Z"/>
          <w:rFonts w:asciiTheme="minorHAnsi" w:eastAsiaTheme="minorEastAsia" w:hAnsiTheme="minorHAnsi" w:cstheme="minorBidi"/>
          <w:b w:val="0"/>
          <w:bCs w:val="0"/>
          <w:iCs w:val="0"/>
          <w:kern w:val="2"/>
          <w:sz w:val="22"/>
          <w:szCs w:val="22"/>
          <w14:ligatures w14:val="standardContextual"/>
        </w:rPr>
      </w:pPr>
      <w:ins w:id="3806" w:author="John Clevenger [2]" w:date="2023-11-22T00:11:00Z">
        <w:r w:rsidRPr="002B6ECB">
          <w:rPr>
            <w:rStyle w:val="Hyperlink"/>
          </w:rPr>
          <w:fldChar w:fldCharType="begin"/>
        </w:r>
        <w:r w:rsidRPr="002B6ECB">
          <w:rPr>
            <w:rStyle w:val="Hyperlink"/>
          </w:rPr>
          <w:instrText xml:space="preserve"> </w:instrText>
        </w:r>
        <w:r>
          <w:instrText>HYPERLINK \l "_Toc151504484"</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10.</w:t>
        </w:r>
        <w:r>
          <w:rPr>
            <w:rFonts w:asciiTheme="minorHAnsi" w:eastAsiaTheme="minorEastAsia" w:hAnsiTheme="minorHAnsi" w:cstheme="minorBidi"/>
            <w:b w:val="0"/>
            <w:bCs w:val="0"/>
            <w:iCs w:val="0"/>
            <w:kern w:val="2"/>
            <w:sz w:val="22"/>
            <w:szCs w:val="22"/>
            <w14:ligatures w14:val="standardContextual"/>
          </w:rPr>
          <w:tab/>
        </w:r>
        <w:r w:rsidRPr="002B6ECB">
          <w:rPr>
            <w:rStyle w:val="Hyperlink"/>
            <w:rFonts w:cs="Arial"/>
          </w:rPr>
          <w:t>The PC2 Scoreboard</w:t>
        </w:r>
        <w:r>
          <w:rPr>
            <w:webHidden/>
          </w:rPr>
          <w:tab/>
        </w:r>
        <w:r>
          <w:rPr>
            <w:webHidden/>
          </w:rPr>
          <w:fldChar w:fldCharType="begin"/>
        </w:r>
        <w:r>
          <w:rPr>
            <w:webHidden/>
          </w:rPr>
          <w:instrText xml:space="preserve"> PAGEREF _Toc151504484 \h </w:instrText>
        </w:r>
        <w:r>
          <w:rPr>
            <w:webHidden/>
          </w:rPr>
        </w:r>
      </w:ins>
      <w:r>
        <w:rPr>
          <w:webHidden/>
        </w:rPr>
        <w:fldChar w:fldCharType="separate"/>
      </w:r>
      <w:ins w:id="3807" w:author="John Clevenger [2]" w:date="2023-11-22T00:12:00Z">
        <w:r>
          <w:rPr>
            <w:webHidden/>
          </w:rPr>
          <w:t>82</w:t>
        </w:r>
      </w:ins>
      <w:ins w:id="3808" w:author="John Clevenger [2]" w:date="2023-11-22T00:11:00Z">
        <w:r>
          <w:rPr>
            <w:webHidden/>
          </w:rPr>
          <w:fldChar w:fldCharType="end"/>
        </w:r>
        <w:r w:rsidRPr="002B6ECB">
          <w:rPr>
            <w:rStyle w:val="Hyperlink"/>
          </w:rPr>
          <w:fldChar w:fldCharType="end"/>
        </w:r>
      </w:ins>
    </w:p>
    <w:p w14:paraId="3CEC395D" w14:textId="183D14D1" w:rsidR="003C7065" w:rsidRDefault="003C7065">
      <w:pPr>
        <w:pStyle w:val="TOC2"/>
        <w:rPr>
          <w:ins w:id="3809" w:author="John Clevenger [2]" w:date="2023-11-22T00:11:00Z"/>
          <w:rFonts w:asciiTheme="minorHAnsi" w:eastAsiaTheme="minorEastAsia" w:hAnsiTheme="minorHAnsi" w:cstheme="minorBidi"/>
          <w:b w:val="0"/>
          <w:bCs w:val="0"/>
          <w:kern w:val="2"/>
          <w:sz w:val="22"/>
          <w:szCs w:val="22"/>
          <w14:ligatures w14:val="standardContextual"/>
        </w:rPr>
      </w:pPr>
      <w:ins w:id="3810" w:author="John Clevenger [2]" w:date="2023-11-22T00:11:00Z">
        <w:r w:rsidRPr="002B6ECB">
          <w:rPr>
            <w:rStyle w:val="Hyperlink"/>
          </w:rPr>
          <w:fldChar w:fldCharType="begin"/>
        </w:r>
        <w:r w:rsidRPr="002B6ECB">
          <w:rPr>
            <w:rStyle w:val="Hyperlink"/>
          </w:rPr>
          <w:instrText xml:space="preserve"> </w:instrText>
        </w:r>
        <w:r>
          <w:instrText>HYPERLINK \l "_Toc151504485"</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10.1.</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Overview</w:t>
        </w:r>
        <w:r>
          <w:rPr>
            <w:webHidden/>
          </w:rPr>
          <w:tab/>
        </w:r>
        <w:r>
          <w:rPr>
            <w:webHidden/>
          </w:rPr>
          <w:fldChar w:fldCharType="begin"/>
        </w:r>
        <w:r>
          <w:rPr>
            <w:webHidden/>
          </w:rPr>
          <w:instrText xml:space="preserve"> PAGEREF _Toc151504485 \h </w:instrText>
        </w:r>
        <w:r>
          <w:rPr>
            <w:webHidden/>
          </w:rPr>
        </w:r>
      </w:ins>
      <w:r>
        <w:rPr>
          <w:webHidden/>
        </w:rPr>
        <w:fldChar w:fldCharType="separate"/>
      </w:r>
      <w:ins w:id="3811" w:author="John Clevenger [2]" w:date="2023-11-22T00:12:00Z">
        <w:r>
          <w:rPr>
            <w:webHidden/>
          </w:rPr>
          <w:t>82</w:t>
        </w:r>
      </w:ins>
      <w:ins w:id="3812" w:author="John Clevenger [2]" w:date="2023-11-22T00:11:00Z">
        <w:r>
          <w:rPr>
            <w:webHidden/>
          </w:rPr>
          <w:fldChar w:fldCharType="end"/>
        </w:r>
        <w:r w:rsidRPr="002B6ECB">
          <w:rPr>
            <w:rStyle w:val="Hyperlink"/>
          </w:rPr>
          <w:fldChar w:fldCharType="end"/>
        </w:r>
      </w:ins>
    </w:p>
    <w:p w14:paraId="4D618BBC" w14:textId="12569AA4" w:rsidR="003C7065" w:rsidRDefault="003C7065">
      <w:pPr>
        <w:pStyle w:val="TOC2"/>
        <w:rPr>
          <w:ins w:id="3813" w:author="John Clevenger [2]" w:date="2023-11-22T00:11:00Z"/>
          <w:rFonts w:asciiTheme="minorHAnsi" w:eastAsiaTheme="minorEastAsia" w:hAnsiTheme="minorHAnsi" w:cstheme="minorBidi"/>
          <w:b w:val="0"/>
          <w:bCs w:val="0"/>
          <w:kern w:val="2"/>
          <w:sz w:val="22"/>
          <w:szCs w:val="22"/>
          <w14:ligatures w14:val="standardContextual"/>
        </w:rPr>
      </w:pPr>
      <w:ins w:id="3814" w:author="John Clevenger [2]" w:date="2023-11-22T00:11:00Z">
        <w:r w:rsidRPr="002B6ECB">
          <w:rPr>
            <w:rStyle w:val="Hyperlink"/>
          </w:rPr>
          <w:fldChar w:fldCharType="begin"/>
        </w:r>
        <w:r w:rsidRPr="002B6ECB">
          <w:rPr>
            <w:rStyle w:val="Hyperlink"/>
          </w:rPr>
          <w:instrText xml:space="preserve"> </w:instrText>
        </w:r>
        <w:r>
          <w:instrText>HYPERLINK \l "_Toc151504486"</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10.2.</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Scoring Algorithm</w:t>
        </w:r>
        <w:r>
          <w:rPr>
            <w:webHidden/>
          </w:rPr>
          <w:tab/>
        </w:r>
        <w:r>
          <w:rPr>
            <w:webHidden/>
          </w:rPr>
          <w:fldChar w:fldCharType="begin"/>
        </w:r>
        <w:r>
          <w:rPr>
            <w:webHidden/>
          </w:rPr>
          <w:instrText xml:space="preserve"> PAGEREF _Toc151504486 \h </w:instrText>
        </w:r>
        <w:r>
          <w:rPr>
            <w:webHidden/>
          </w:rPr>
        </w:r>
      </w:ins>
      <w:r>
        <w:rPr>
          <w:webHidden/>
        </w:rPr>
        <w:fldChar w:fldCharType="separate"/>
      </w:r>
      <w:ins w:id="3815" w:author="John Clevenger [2]" w:date="2023-11-22T00:12:00Z">
        <w:r>
          <w:rPr>
            <w:webHidden/>
          </w:rPr>
          <w:t>82</w:t>
        </w:r>
      </w:ins>
      <w:ins w:id="3816" w:author="John Clevenger [2]" w:date="2023-11-22T00:11:00Z">
        <w:r>
          <w:rPr>
            <w:webHidden/>
          </w:rPr>
          <w:fldChar w:fldCharType="end"/>
        </w:r>
        <w:r w:rsidRPr="002B6ECB">
          <w:rPr>
            <w:rStyle w:val="Hyperlink"/>
          </w:rPr>
          <w:fldChar w:fldCharType="end"/>
        </w:r>
      </w:ins>
    </w:p>
    <w:p w14:paraId="323A9B2A" w14:textId="3B3F267C" w:rsidR="003C7065" w:rsidRDefault="003C7065">
      <w:pPr>
        <w:pStyle w:val="TOC2"/>
        <w:rPr>
          <w:ins w:id="3817" w:author="John Clevenger [2]" w:date="2023-11-22T00:11:00Z"/>
          <w:rFonts w:asciiTheme="minorHAnsi" w:eastAsiaTheme="minorEastAsia" w:hAnsiTheme="minorHAnsi" w:cstheme="minorBidi"/>
          <w:b w:val="0"/>
          <w:bCs w:val="0"/>
          <w:kern w:val="2"/>
          <w:sz w:val="22"/>
          <w:szCs w:val="22"/>
          <w14:ligatures w14:val="standardContextual"/>
        </w:rPr>
      </w:pPr>
      <w:ins w:id="3818" w:author="John Clevenger [2]" w:date="2023-11-22T00:11:00Z">
        <w:r w:rsidRPr="002B6ECB">
          <w:rPr>
            <w:rStyle w:val="Hyperlink"/>
          </w:rPr>
          <w:fldChar w:fldCharType="begin"/>
        </w:r>
        <w:r w:rsidRPr="002B6ECB">
          <w:rPr>
            <w:rStyle w:val="Hyperlink"/>
          </w:rPr>
          <w:instrText xml:space="preserve"> </w:instrText>
        </w:r>
        <w:r>
          <w:instrText>HYPERLINK \l "_Toc151504488"</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10.3.</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Configuring Scoring Properties</w:t>
        </w:r>
        <w:r>
          <w:rPr>
            <w:webHidden/>
          </w:rPr>
          <w:tab/>
        </w:r>
        <w:r>
          <w:rPr>
            <w:webHidden/>
          </w:rPr>
          <w:fldChar w:fldCharType="begin"/>
        </w:r>
        <w:r>
          <w:rPr>
            <w:webHidden/>
          </w:rPr>
          <w:instrText xml:space="preserve"> PAGEREF _Toc151504488 \h </w:instrText>
        </w:r>
        <w:r>
          <w:rPr>
            <w:webHidden/>
          </w:rPr>
        </w:r>
      </w:ins>
      <w:r>
        <w:rPr>
          <w:webHidden/>
        </w:rPr>
        <w:fldChar w:fldCharType="separate"/>
      </w:r>
      <w:ins w:id="3819" w:author="John Clevenger [2]" w:date="2023-11-22T00:12:00Z">
        <w:r>
          <w:rPr>
            <w:webHidden/>
          </w:rPr>
          <w:t>83</w:t>
        </w:r>
      </w:ins>
      <w:ins w:id="3820" w:author="John Clevenger [2]" w:date="2023-11-22T00:11:00Z">
        <w:r>
          <w:rPr>
            <w:webHidden/>
          </w:rPr>
          <w:fldChar w:fldCharType="end"/>
        </w:r>
        <w:r w:rsidRPr="002B6ECB">
          <w:rPr>
            <w:rStyle w:val="Hyperlink"/>
          </w:rPr>
          <w:fldChar w:fldCharType="end"/>
        </w:r>
      </w:ins>
    </w:p>
    <w:p w14:paraId="0D5F7B5E" w14:textId="1B1DFE55" w:rsidR="003C7065" w:rsidRDefault="003C7065">
      <w:pPr>
        <w:pStyle w:val="TOC2"/>
        <w:rPr>
          <w:ins w:id="3821" w:author="John Clevenger [2]" w:date="2023-11-22T00:11:00Z"/>
          <w:rFonts w:asciiTheme="minorHAnsi" w:eastAsiaTheme="minorEastAsia" w:hAnsiTheme="minorHAnsi" w:cstheme="minorBidi"/>
          <w:b w:val="0"/>
          <w:bCs w:val="0"/>
          <w:kern w:val="2"/>
          <w:sz w:val="22"/>
          <w:szCs w:val="22"/>
          <w14:ligatures w14:val="standardContextual"/>
        </w:rPr>
      </w:pPr>
      <w:ins w:id="3822" w:author="John Clevenger [2]" w:date="2023-11-22T00:11:00Z">
        <w:r w:rsidRPr="002B6ECB">
          <w:rPr>
            <w:rStyle w:val="Hyperlink"/>
          </w:rPr>
          <w:fldChar w:fldCharType="begin"/>
        </w:r>
        <w:r w:rsidRPr="002B6ECB">
          <w:rPr>
            <w:rStyle w:val="Hyperlink"/>
          </w:rPr>
          <w:instrText xml:space="preserve"> </w:instrText>
        </w:r>
        <w:r>
          <w:instrText>HYPERLINK \l "_Toc151504489"</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10.4.</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Starting the Scoreboard</w:t>
        </w:r>
        <w:r>
          <w:rPr>
            <w:webHidden/>
          </w:rPr>
          <w:tab/>
        </w:r>
        <w:r>
          <w:rPr>
            <w:webHidden/>
          </w:rPr>
          <w:fldChar w:fldCharType="begin"/>
        </w:r>
        <w:r>
          <w:rPr>
            <w:webHidden/>
          </w:rPr>
          <w:instrText xml:space="preserve"> PAGEREF _Toc151504489 \h </w:instrText>
        </w:r>
        <w:r>
          <w:rPr>
            <w:webHidden/>
          </w:rPr>
        </w:r>
      </w:ins>
      <w:r>
        <w:rPr>
          <w:webHidden/>
        </w:rPr>
        <w:fldChar w:fldCharType="separate"/>
      </w:r>
      <w:ins w:id="3823" w:author="John Clevenger [2]" w:date="2023-11-22T00:12:00Z">
        <w:r>
          <w:rPr>
            <w:webHidden/>
          </w:rPr>
          <w:t>85</w:t>
        </w:r>
      </w:ins>
      <w:ins w:id="3824" w:author="John Clevenger [2]" w:date="2023-11-22T00:11:00Z">
        <w:r>
          <w:rPr>
            <w:webHidden/>
          </w:rPr>
          <w:fldChar w:fldCharType="end"/>
        </w:r>
        <w:r w:rsidRPr="002B6ECB">
          <w:rPr>
            <w:rStyle w:val="Hyperlink"/>
          </w:rPr>
          <w:fldChar w:fldCharType="end"/>
        </w:r>
      </w:ins>
    </w:p>
    <w:p w14:paraId="230C8836" w14:textId="2D608355" w:rsidR="003C7065" w:rsidRDefault="003C7065">
      <w:pPr>
        <w:pStyle w:val="TOC2"/>
        <w:rPr>
          <w:ins w:id="3825" w:author="John Clevenger [2]" w:date="2023-11-22T00:11:00Z"/>
          <w:rFonts w:asciiTheme="minorHAnsi" w:eastAsiaTheme="minorEastAsia" w:hAnsiTheme="minorHAnsi" w:cstheme="minorBidi"/>
          <w:b w:val="0"/>
          <w:bCs w:val="0"/>
          <w:kern w:val="2"/>
          <w:sz w:val="22"/>
          <w:szCs w:val="22"/>
          <w14:ligatures w14:val="standardContextual"/>
        </w:rPr>
      </w:pPr>
      <w:ins w:id="3826" w:author="John Clevenger [2]" w:date="2023-11-22T00:11:00Z">
        <w:r w:rsidRPr="002B6ECB">
          <w:rPr>
            <w:rStyle w:val="Hyperlink"/>
          </w:rPr>
          <w:fldChar w:fldCharType="begin"/>
        </w:r>
        <w:r w:rsidRPr="002B6ECB">
          <w:rPr>
            <w:rStyle w:val="Hyperlink"/>
          </w:rPr>
          <w:instrText xml:space="preserve"> </w:instrText>
        </w:r>
        <w:r>
          <w:instrText>HYPERLINK \l "_Toc151504490"</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10.5.</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Scoreboard Updates</w:t>
        </w:r>
        <w:r>
          <w:rPr>
            <w:webHidden/>
          </w:rPr>
          <w:tab/>
        </w:r>
        <w:r>
          <w:rPr>
            <w:webHidden/>
          </w:rPr>
          <w:fldChar w:fldCharType="begin"/>
        </w:r>
        <w:r>
          <w:rPr>
            <w:webHidden/>
          </w:rPr>
          <w:instrText xml:space="preserve"> PAGEREF _Toc151504490 \h </w:instrText>
        </w:r>
        <w:r>
          <w:rPr>
            <w:webHidden/>
          </w:rPr>
        </w:r>
      </w:ins>
      <w:r>
        <w:rPr>
          <w:webHidden/>
        </w:rPr>
        <w:fldChar w:fldCharType="separate"/>
      </w:r>
      <w:ins w:id="3827" w:author="John Clevenger [2]" w:date="2023-11-22T00:12:00Z">
        <w:r>
          <w:rPr>
            <w:webHidden/>
          </w:rPr>
          <w:t>86</w:t>
        </w:r>
      </w:ins>
      <w:ins w:id="3828" w:author="John Clevenger [2]" w:date="2023-11-22T00:11:00Z">
        <w:r>
          <w:rPr>
            <w:webHidden/>
          </w:rPr>
          <w:fldChar w:fldCharType="end"/>
        </w:r>
        <w:r w:rsidRPr="002B6ECB">
          <w:rPr>
            <w:rStyle w:val="Hyperlink"/>
          </w:rPr>
          <w:fldChar w:fldCharType="end"/>
        </w:r>
      </w:ins>
    </w:p>
    <w:p w14:paraId="32D248E6" w14:textId="5E5B1BD5" w:rsidR="003C7065" w:rsidRDefault="003C7065">
      <w:pPr>
        <w:pStyle w:val="TOC2"/>
        <w:rPr>
          <w:ins w:id="3829" w:author="John Clevenger [2]" w:date="2023-11-22T00:11:00Z"/>
          <w:rFonts w:asciiTheme="minorHAnsi" w:eastAsiaTheme="minorEastAsia" w:hAnsiTheme="minorHAnsi" w:cstheme="minorBidi"/>
          <w:b w:val="0"/>
          <w:bCs w:val="0"/>
          <w:kern w:val="2"/>
          <w:sz w:val="22"/>
          <w:szCs w:val="22"/>
          <w14:ligatures w14:val="standardContextual"/>
        </w:rPr>
      </w:pPr>
      <w:ins w:id="3830" w:author="John Clevenger [2]" w:date="2023-11-22T00:11:00Z">
        <w:r w:rsidRPr="002B6ECB">
          <w:rPr>
            <w:rStyle w:val="Hyperlink"/>
          </w:rPr>
          <w:fldChar w:fldCharType="begin"/>
        </w:r>
        <w:r w:rsidRPr="002B6ECB">
          <w:rPr>
            <w:rStyle w:val="Hyperlink"/>
          </w:rPr>
          <w:instrText xml:space="preserve"> </w:instrText>
        </w:r>
        <w:r>
          <w:instrText>HYPERLINK \l "_Toc151504491"</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10.6.</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Scoreboard  HTML  Files</w:t>
        </w:r>
        <w:r>
          <w:rPr>
            <w:webHidden/>
          </w:rPr>
          <w:tab/>
        </w:r>
        <w:r>
          <w:rPr>
            <w:webHidden/>
          </w:rPr>
          <w:fldChar w:fldCharType="begin"/>
        </w:r>
        <w:r>
          <w:rPr>
            <w:webHidden/>
          </w:rPr>
          <w:instrText xml:space="preserve"> PAGEREF _Toc151504491 \h </w:instrText>
        </w:r>
        <w:r>
          <w:rPr>
            <w:webHidden/>
          </w:rPr>
        </w:r>
      </w:ins>
      <w:r>
        <w:rPr>
          <w:webHidden/>
        </w:rPr>
        <w:fldChar w:fldCharType="separate"/>
      </w:r>
      <w:ins w:id="3831" w:author="John Clevenger [2]" w:date="2023-11-22T00:12:00Z">
        <w:r>
          <w:rPr>
            <w:webHidden/>
          </w:rPr>
          <w:t>86</w:t>
        </w:r>
      </w:ins>
      <w:ins w:id="3832" w:author="John Clevenger [2]" w:date="2023-11-22T00:11:00Z">
        <w:r>
          <w:rPr>
            <w:webHidden/>
          </w:rPr>
          <w:fldChar w:fldCharType="end"/>
        </w:r>
        <w:r w:rsidRPr="002B6ECB">
          <w:rPr>
            <w:rStyle w:val="Hyperlink"/>
          </w:rPr>
          <w:fldChar w:fldCharType="end"/>
        </w:r>
      </w:ins>
    </w:p>
    <w:p w14:paraId="48436BC2" w14:textId="2074F2D5" w:rsidR="003C7065" w:rsidRDefault="003C7065">
      <w:pPr>
        <w:pStyle w:val="TOC2"/>
        <w:rPr>
          <w:ins w:id="3833" w:author="John Clevenger [2]" w:date="2023-11-22T00:11:00Z"/>
          <w:rFonts w:asciiTheme="minorHAnsi" w:eastAsiaTheme="minorEastAsia" w:hAnsiTheme="minorHAnsi" w:cstheme="minorBidi"/>
          <w:b w:val="0"/>
          <w:bCs w:val="0"/>
          <w:kern w:val="2"/>
          <w:sz w:val="22"/>
          <w:szCs w:val="22"/>
          <w14:ligatures w14:val="standardContextual"/>
        </w:rPr>
      </w:pPr>
      <w:ins w:id="3834" w:author="John Clevenger [2]" w:date="2023-11-22T00:11:00Z">
        <w:r w:rsidRPr="002B6ECB">
          <w:rPr>
            <w:rStyle w:val="Hyperlink"/>
          </w:rPr>
          <w:fldChar w:fldCharType="begin"/>
        </w:r>
        <w:r w:rsidRPr="002B6ECB">
          <w:rPr>
            <w:rStyle w:val="Hyperlink"/>
          </w:rPr>
          <w:instrText xml:space="preserve"> </w:instrText>
        </w:r>
        <w:r>
          <w:instrText>HYPERLINK \l "_Toc151504492"</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10.7.</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Scoring Groups</w:t>
        </w:r>
        <w:r>
          <w:rPr>
            <w:webHidden/>
          </w:rPr>
          <w:tab/>
        </w:r>
        <w:r>
          <w:rPr>
            <w:webHidden/>
          </w:rPr>
          <w:fldChar w:fldCharType="begin"/>
        </w:r>
        <w:r>
          <w:rPr>
            <w:webHidden/>
          </w:rPr>
          <w:instrText xml:space="preserve"> PAGEREF _Toc151504492 \h </w:instrText>
        </w:r>
        <w:r>
          <w:rPr>
            <w:webHidden/>
          </w:rPr>
        </w:r>
      </w:ins>
      <w:r>
        <w:rPr>
          <w:webHidden/>
        </w:rPr>
        <w:fldChar w:fldCharType="separate"/>
      </w:r>
      <w:ins w:id="3835" w:author="John Clevenger [2]" w:date="2023-11-22T00:12:00Z">
        <w:r>
          <w:rPr>
            <w:webHidden/>
          </w:rPr>
          <w:t>88</w:t>
        </w:r>
      </w:ins>
      <w:ins w:id="3836" w:author="John Clevenger [2]" w:date="2023-11-22T00:11:00Z">
        <w:r>
          <w:rPr>
            <w:webHidden/>
          </w:rPr>
          <w:fldChar w:fldCharType="end"/>
        </w:r>
        <w:r w:rsidRPr="002B6ECB">
          <w:rPr>
            <w:rStyle w:val="Hyperlink"/>
          </w:rPr>
          <w:fldChar w:fldCharType="end"/>
        </w:r>
      </w:ins>
    </w:p>
    <w:p w14:paraId="5D89C0E6" w14:textId="7CD9CE21" w:rsidR="003C7065" w:rsidRDefault="003C7065">
      <w:pPr>
        <w:pStyle w:val="TOC2"/>
        <w:rPr>
          <w:ins w:id="3837" w:author="John Clevenger [2]" w:date="2023-11-22T00:11:00Z"/>
          <w:rFonts w:asciiTheme="minorHAnsi" w:eastAsiaTheme="minorEastAsia" w:hAnsiTheme="minorHAnsi" w:cstheme="minorBidi"/>
          <w:b w:val="0"/>
          <w:bCs w:val="0"/>
          <w:kern w:val="2"/>
          <w:sz w:val="22"/>
          <w:szCs w:val="22"/>
          <w14:ligatures w14:val="standardContextual"/>
        </w:rPr>
      </w:pPr>
      <w:ins w:id="3838" w:author="John Clevenger [2]" w:date="2023-11-22T00:11:00Z">
        <w:r w:rsidRPr="002B6ECB">
          <w:rPr>
            <w:rStyle w:val="Hyperlink"/>
          </w:rPr>
          <w:fldChar w:fldCharType="begin"/>
        </w:r>
        <w:r w:rsidRPr="002B6ECB">
          <w:rPr>
            <w:rStyle w:val="Hyperlink"/>
          </w:rPr>
          <w:instrText xml:space="preserve"> </w:instrText>
        </w:r>
        <w:r>
          <w:instrText>HYPERLINK \l "_Toc151504493"</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10.8.</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Managing HTML File Generation</w:t>
        </w:r>
        <w:r>
          <w:rPr>
            <w:webHidden/>
          </w:rPr>
          <w:tab/>
        </w:r>
        <w:r>
          <w:rPr>
            <w:webHidden/>
          </w:rPr>
          <w:fldChar w:fldCharType="begin"/>
        </w:r>
        <w:r>
          <w:rPr>
            <w:webHidden/>
          </w:rPr>
          <w:instrText xml:space="preserve"> PAGEREF _Toc151504493 \h </w:instrText>
        </w:r>
        <w:r>
          <w:rPr>
            <w:webHidden/>
          </w:rPr>
        </w:r>
      </w:ins>
      <w:r>
        <w:rPr>
          <w:webHidden/>
        </w:rPr>
        <w:fldChar w:fldCharType="separate"/>
      </w:r>
      <w:ins w:id="3839" w:author="John Clevenger [2]" w:date="2023-11-22T00:12:00Z">
        <w:r>
          <w:rPr>
            <w:webHidden/>
          </w:rPr>
          <w:t>89</w:t>
        </w:r>
      </w:ins>
      <w:ins w:id="3840" w:author="John Clevenger [2]" w:date="2023-11-22T00:11:00Z">
        <w:r>
          <w:rPr>
            <w:webHidden/>
          </w:rPr>
          <w:fldChar w:fldCharType="end"/>
        </w:r>
        <w:r w:rsidRPr="002B6ECB">
          <w:rPr>
            <w:rStyle w:val="Hyperlink"/>
          </w:rPr>
          <w:fldChar w:fldCharType="end"/>
        </w:r>
      </w:ins>
    </w:p>
    <w:p w14:paraId="08BA2614" w14:textId="1F927DA7" w:rsidR="003C7065" w:rsidRDefault="003C7065">
      <w:pPr>
        <w:pStyle w:val="TOC2"/>
        <w:rPr>
          <w:ins w:id="3841" w:author="John Clevenger [2]" w:date="2023-11-22T00:11:00Z"/>
          <w:rFonts w:asciiTheme="minorHAnsi" w:eastAsiaTheme="minorEastAsia" w:hAnsiTheme="minorHAnsi" w:cstheme="minorBidi"/>
          <w:b w:val="0"/>
          <w:bCs w:val="0"/>
          <w:kern w:val="2"/>
          <w:sz w:val="22"/>
          <w:szCs w:val="22"/>
          <w14:ligatures w14:val="standardContextual"/>
        </w:rPr>
      </w:pPr>
      <w:ins w:id="3842" w:author="John Clevenger [2]" w:date="2023-11-22T00:11:00Z">
        <w:r w:rsidRPr="002B6ECB">
          <w:rPr>
            <w:rStyle w:val="Hyperlink"/>
          </w:rPr>
          <w:fldChar w:fldCharType="begin"/>
        </w:r>
        <w:r w:rsidRPr="002B6ECB">
          <w:rPr>
            <w:rStyle w:val="Hyperlink"/>
          </w:rPr>
          <w:instrText xml:space="preserve"> </w:instrText>
        </w:r>
        <w:r>
          <w:instrText>HYPERLINK \l "_Toc151504494"</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10.9.</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No-GUI Mode</w:t>
        </w:r>
        <w:r>
          <w:rPr>
            <w:webHidden/>
          </w:rPr>
          <w:tab/>
        </w:r>
        <w:r>
          <w:rPr>
            <w:webHidden/>
          </w:rPr>
          <w:fldChar w:fldCharType="begin"/>
        </w:r>
        <w:r>
          <w:rPr>
            <w:webHidden/>
          </w:rPr>
          <w:instrText xml:space="preserve"> PAGEREF _Toc151504494 \h </w:instrText>
        </w:r>
        <w:r>
          <w:rPr>
            <w:webHidden/>
          </w:rPr>
        </w:r>
      </w:ins>
      <w:r>
        <w:rPr>
          <w:webHidden/>
        </w:rPr>
        <w:fldChar w:fldCharType="separate"/>
      </w:r>
      <w:ins w:id="3843" w:author="John Clevenger [2]" w:date="2023-11-22T00:12:00Z">
        <w:r>
          <w:rPr>
            <w:webHidden/>
          </w:rPr>
          <w:t>91</w:t>
        </w:r>
      </w:ins>
      <w:ins w:id="3844" w:author="John Clevenger [2]" w:date="2023-11-22T00:11:00Z">
        <w:r>
          <w:rPr>
            <w:webHidden/>
          </w:rPr>
          <w:fldChar w:fldCharType="end"/>
        </w:r>
        <w:r w:rsidRPr="002B6ECB">
          <w:rPr>
            <w:rStyle w:val="Hyperlink"/>
          </w:rPr>
          <w:fldChar w:fldCharType="end"/>
        </w:r>
      </w:ins>
    </w:p>
    <w:p w14:paraId="68537DAB" w14:textId="46A71D7B" w:rsidR="003C7065" w:rsidRDefault="003C7065">
      <w:pPr>
        <w:pStyle w:val="TOC1"/>
        <w:rPr>
          <w:ins w:id="3845" w:author="John Clevenger [2]" w:date="2023-11-22T00:11:00Z"/>
          <w:rFonts w:asciiTheme="minorHAnsi" w:eastAsiaTheme="minorEastAsia" w:hAnsiTheme="minorHAnsi" w:cstheme="minorBidi"/>
          <w:b w:val="0"/>
          <w:bCs w:val="0"/>
          <w:iCs w:val="0"/>
          <w:kern w:val="2"/>
          <w:sz w:val="22"/>
          <w:szCs w:val="22"/>
          <w14:ligatures w14:val="standardContextual"/>
        </w:rPr>
      </w:pPr>
      <w:ins w:id="3846" w:author="John Clevenger [2]" w:date="2023-11-22T00:11:00Z">
        <w:r w:rsidRPr="002B6ECB">
          <w:rPr>
            <w:rStyle w:val="Hyperlink"/>
          </w:rPr>
          <w:fldChar w:fldCharType="begin"/>
        </w:r>
        <w:r w:rsidRPr="002B6ECB">
          <w:rPr>
            <w:rStyle w:val="Hyperlink"/>
          </w:rPr>
          <w:instrText xml:space="preserve"> </w:instrText>
        </w:r>
        <w:r>
          <w:instrText>HYPERLINK \l "_Toc151504495"</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11.</w:t>
        </w:r>
        <w:r>
          <w:rPr>
            <w:rFonts w:asciiTheme="minorHAnsi" w:eastAsiaTheme="minorEastAsia" w:hAnsiTheme="minorHAnsi" w:cstheme="minorBidi"/>
            <w:b w:val="0"/>
            <w:bCs w:val="0"/>
            <w:iCs w:val="0"/>
            <w:kern w:val="2"/>
            <w:sz w:val="22"/>
            <w:szCs w:val="22"/>
            <w14:ligatures w14:val="standardContextual"/>
          </w:rPr>
          <w:tab/>
        </w:r>
        <w:r w:rsidRPr="002B6ECB">
          <w:rPr>
            <w:rStyle w:val="Hyperlink"/>
            <w:rFonts w:cs="Arial"/>
          </w:rPr>
          <w:t>Finishing the Contest</w:t>
        </w:r>
        <w:r>
          <w:rPr>
            <w:webHidden/>
          </w:rPr>
          <w:tab/>
        </w:r>
        <w:r>
          <w:rPr>
            <w:webHidden/>
          </w:rPr>
          <w:fldChar w:fldCharType="begin"/>
        </w:r>
        <w:r>
          <w:rPr>
            <w:webHidden/>
          </w:rPr>
          <w:instrText xml:space="preserve"> PAGEREF _Toc151504495 \h </w:instrText>
        </w:r>
        <w:r>
          <w:rPr>
            <w:webHidden/>
          </w:rPr>
        </w:r>
      </w:ins>
      <w:r>
        <w:rPr>
          <w:webHidden/>
        </w:rPr>
        <w:fldChar w:fldCharType="separate"/>
      </w:r>
      <w:ins w:id="3847" w:author="John Clevenger [2]" w:date="2023-11-22T00:12:00Z">
        <w:r>
          <w:rPr>
            <w:webHidden/>
          </w:rPr>
          <w:t>92</w:t>
        </w:r>
      </w:ins>
      <w:ins w:id="3848" w:author="John Clevenger [2]" w:date="2023-11-22T00:11:00Z">
        <w:r>
          <w:rPr>
            <w:webHidden/>
          </w:rPr>
          <w:fldChar w:fldCharType="end"/>
        </w:r>
        <w:r w:rsidRPr="002B6ECB">
          <w:rPr>
            <w:rStyle w:val="Hyperlink"/>
          </w:rPr>
          <w:fldChar w:fldCharType="end"/>
        </w:r>
      </w:ins>
    </w:p>
    <w:p w14:paraId="6608EFFF" w14:textId="17E3A6CF" w:rsidR="003C7065" w:rsidRDefault="003C7065">
      <w:pPr>
        <w:pStyle w:val="TOC2"/>
        <w:rPr>
          <w:ins w:id="3849" w:author="John Clevenger [2]" w:date="2023-11-22T00:11:00Z"/>
          <w:rFonts w:asciiTheme="minorHAnsi" w:eastAsiaTheme="minorEastAsia" w:hAnsiTheme="minorHAnsi" w:cstheme="minorBidi"/>
          <w:b w:val="0"/>
          <w:bCs w:val="0"/>
          <w:kern w:val="2"/>
          <w:sz w:val="22"/>
          <w:szCs w:val="22"/>
          <w14:ligatures w14:val="standardContextual"/>
        </w:rPr>
      </w:pPr>
      <w:ins w:id="3850" w:author="John Clevenger [2]" w:date="2023-11-22T00:11:00Z">
        <w:r w:rsidRPr="002B6ECB">
          <w:rPr>
            <w:rStyle w:val="Hyperlink"/>
          </w:rPr>
          <w:fldChar w:fldCharType="begin"/>
        </w:r>
        <w:r w:rsidRPr="002B6ECB">
          <w:rPr>
            <w:rStyle w:val="Hyperlink"/>
          </w:rPr>
          <w:instrText xml:space="preserve"> </w:instrText>
        </w:r>
        <w:r>
          <w:instrText>HYPERLINK \l "_Toc151504496"</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11.1.</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Finalizing</w:t>
        </w:r>
        <w:r>
          <w:rPr>
            <w:webHidden/>
          </w:rPr>
          <w:tab/>
        </w:r>
        <w:r>
          <w:rPr>
            <w:webHidden/>
          </w:rPr>
          <w:fldChar w:fldCharType="begin"/>
        </w:r>
        <w:r>
          <w:rPr>
            <w:webHidden/>
          </w:rPr>
          <w:instrText xml:space="preserve"> PAGEREF _Toc151504496 \h </w:instrText>
        </w:r>
        <w:r>
          <w:rPr>
            <w:webHidden/>
          </w:rPr>
        </w:r>
      </w:ins>
      <w:r>
        <w:rPr>
          <w:webHidden/>
        </w:rPr>
        <w:fldChar w:fldCharType="separate"/>
      </w:r>
      <w:ins w:id="3851" w:author="John Clevenger [2]" w:date="2023-11-22T00:12:00Z">
        <w:r>
          <w:rPr>
            <w:webHidden/>
          </w:rPr>
          <w:t>92</w:t>
        </w:r>
      </w:ins>
      <w:ins w:id="3852" w:author="John Clevenger [2]" w:date="2023-11-22T00:11:00Z">
        <w:r>
          <w:rPr>
            <w:webHidden/>
          </w:rPr>
          <w:fldChar w:fldCharType="end"/>
        </w:r>
        <w:r w:rsidRPr="002B6ECB">
          <w:rPr>
            <w:rStyle w:val="Hyperlink"/>
          </w:rPr>
          <w:fldChar w:fldCharType="end"/>
        </w:r>
      </w:ins>
    </w:p>
    <w:p w14:paraId="7FEBF288" w14:textId="27E866E3" w:rsidR="003C7065" w:rsidRDefault="003C7065">
      <w:pPr>
        <w:pStyle w:val="TOC2"/>
        <w:rPr>
          <w:ins w:id="3853" w:author="John Clevenger [2]" w:date="2023-11-22T00:11:00Z"/>
          <w:rFonts w:asciiTheme="minorHAnsi" w:eastAsiaTheme="minorEastAsia" w:hAnsiTheme="minorHAnsi" w:cstheme="minorBidi"/>
          <w:b w:val="0"/>
          <w:bCs w:val="0"/>
          <w:kern w:val="2"/>
          <w:sz w:val="22"/>
          <w:szCs w:val="22"/>
          <w14:ligatures w14:val="standardContextual"/>
        </w:rPr>
      </w:pPr>
      <w:ins w:id="3854" w:author="John Clevenger [2]" w:date="2023-11-22T00:11:00Z">
        <w:r w:rsidRPr="002B6ECB">
          <w:rPr>
            <w:rStyle w:val="Hyperlink"/>
          </w:rPr>
          <w:fldChar w:fldCharType="begin"/>
        </w:r>
        <w:r w:rsidRPr="002B6ECB">
          <w:rPr>
            <w:rStyle w:val="Hyperlink"/>
          </w:rPr>
          <w:instrText xml:space="preserve"> </w:instrText>
        </w:r>
        <w:r>
          <w:instrText>HYPERLINK \l "_Toc151504497"</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11.2.</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Exporting Contest Results</w:t>
        </w:r>
        <w:r>
          <w:rPr>
            <w:webHidden/>
          </w:rPr>
          <w:tab/>
        </w:r>
        <w:r>
          <w:rPr>
            <w:webHidden/>
          </w:rPr>
          <w:fldChar w:fldCharType="begin"/>
        </w:r>
        <w:r>
          <w:rPr>
            <w:webHidden/>
          </w:rPr>
          <w:instrText xml:space="preserve"> PAGEREF _Toc151504497 \h </w:instrText>
        </w:r>
        <w:r>
          <w:rPr>
            <w:webHidden/>
          </w:rPr>
        </w:r>
      </w:ins>
      <w:r>
        <w:rPr>
          <w:webHidden/>
        </w:rPr>
        <w:fldChar w:fldCharType="separate"/>
      </w:r>
      <w:ins w:id="3855" w:author="John Clevenger [2]" w:date="2023-11-22T00:12:00Z">
        <w:r>
          <w:rPr>
            <w:webHidden/>
          </w:rPr>
          <w:t>93</w:t>
        </w:r>
      </w:ins>
      <w:ins w:id="3856" w:author="John Clevenger [2]" w:date="2023-11-22T00:11:00Z">
        <w:r>
          <w:rPr>
            <w:webHidden/>
          </w:rPr>
          <w:fldChar w:fldCharType="end"/>
        </w:r>
        <w:r w:rsidRPr="002B6ECB">
          <w:rPr>
            <w:rStyle w:val="Hyperlink"/>
          </w:rPr>
          <w:fldChar w:fldCharType="end"/>
        </w:r>
      </w:ins>
    </w:p>
    <w:p w14:paraId="19C45700" w14:textId="7149AFFB" w:rsidR="003C7065" w:rsidRDefault="003C7065">
      <w:pPr>
        <w:pStyle w:val="TOC3"/>
        <w:rPr>
          <w:ins w:id="3857" w:author="John Clevenger [2]" w:date="2023-11-22T00:11:00Z"/>
          <w:rFonts w:asciiTheme="minorHAnsi" w:eastAsiaTheme="minorEastAsia" w:hAnsiTheme="minorHAnsi" w:cstheme="minorBidi"/>
          <w:kern w:val="2"/>
          <w:sz w:val="22"/>
          <w:szCs w:val="22"/>
          <w14:ligatures w14:val="standardContextual"/>
        </w:rPr>
      </w:pPr>
      <w:ins w:id="3858" w:author="John Clevenger [2]" w:date="2023-11-22T00:11:00Z">
        <w:r w:rsidRPr="002B6ECB">
          <w:rPr>
            <w:rStyle w:val="Hyperlink"/>
          </w:rPr>
          <w:fldChar w:fldCharType="begin"/>
        </w:r>
        <w:r w:rsidRPr="002B6ECB">
          <w:rPr>
            <w:rStyle w:val="Hyperlink"/>
          </w:rPr>
          <w:instrText xml:space="preserve"> </w:instrText>
        </w:r>
        <w:r>
          <w:instrText>HYPERLINK \l "_Toc151504498"</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b/>
            <w:bCs/>
          </w:rPr>
          <w:t>11.2.1.</w:t>
        </w:r>
        <w:r>
          <w:rPr>
            <w:rFonts w:asciiTheme="minorHAnsi" w:eastAsiaTheme="minorEastAsia" w:hAnsiTheme="minorHAnsi" w:cstheme="minorBidi"/>
            <w:kern w:val="2"/>
            <w:sz w:val="22"/>
            <w:szCs w:val="22"/>
            <w14:ligatures w14:val="standardContextual"/>
          </w:rPr>
          <w:tab/>
        </w:r>
        <w:r w:rsidRPr="002B6ECB">
          <w:rPr>
            <w:rStyle w:val="Hyperlink"/>
            <w:rFonts w:cs="Arial"/>
            <w:b/>
            <w:bCs/>
          </w:rPr>
          <w:t xml:space="preserve">Generating a </w:t>
        </w:r>
        <w:r w:rsidRPr="002B6ECB">
          <w:rPr>
            <w:rStyle w:val="Hyperlink"/>
            <w:rFonts w:cs="Arial"/>
            <w:b/>
            <w:bCs/>
            <w:i/>
            <w:iCs/>
          </w:rPr>
          <w:t>results</w:t>
        </w:r>
        <w:r w:rsidRPr="002B6ECB">
          <w:rPr>
            <w:rStyle w:val="Hyperlink"/>
            <w:rFonts w:cs="Arial"/>
            <w:b/>
            <w:bCs/>
          </w:rPr>
          <w:t>.tsv export file</w:t>
        </w:r>
        <w:r>
          <w:rPr>
            <w:webHidden/>
          </w:rPr>
          <w:tab/>
        </w:r>
        <w:r>
          <w:rPr>
            <w:webHidden/>
          </w:rPr>
          <w:fldChar w:fldCharType="begin"/>
        </w:r>
        <w:r>
          <w:rPr>
            <w:webHidden/>
          </w:rPr>
          <w:instrText xml:space="preserve"> PAGEREF _Toc151504498 \h </w:instrText>
        </w:r>
        <w:r>
          <w:rPr>
            <w:webHidden/>
          </w:rPr>
        </w:r>
      </w:ins>
      <w:r>
        <w:rPr>
          <w:webHidden/>
        </w:rPr>
        <w:fldChar w:fldCharType="separate"/>
      </w:r>
      <w:ins w:id="3859" w:author="John Clevenger [2]" w:date="2023-11-22T00:12:00Z">
        <w:r>
          <w:rPr>
            <w:webHidden/>
          </w:rPr>
          <w:t>93</w:t>
        </w:r>
      </w:ins>
      <w:ins w:id="3860" w:author="John Clevenger [2]" w:date="2023-11-22T00:11:00Z">
        <w:r>
          <w:rPr>
            <w:webHidden/>
          </w:rPr>
          <w:fldChar w:fldCharType="end"/>
        </w:r>
        <w:r w:rsidRPr="002B6ECB">
          <w:rPr>
            <w:rStyle w:val="Hyperlink"/>
          </w:rPr>
          <w:fldChar w:fldCharType="end"/>
        </w:r>
      </w:ins>
    </w:p>
    <w:p w14:paraId="1C4A5DC3" w14:textId="69643D16" w:rsidR="003C7065" w:rsidRDefault="003C7065">
      <w:pPr>
        <w:pStyle w:val="TOC3"/>
        <w:rPr>
          <w:ins w:id="3861" w:author="John Clevenger [2]" w:date="2023-11-22T00:11:00Z"/>
          <w:rFonts w:asciiTheme="minorHAnsi" w:eastAsiaTheme="minorEastAsia" w:hAnsiTheme="minorHAnsi" w:cstheme="minorBidi"/>
          <w:kern w:val="2"/>
          <w:sz w:val="22"/>
          <w:szCs w:val="22"/>
          <w14:ligatures w14:val="standardContextual"/>
        </w:rPr>
      </w:pPr>
      <w:ins w:id="3862" w:author="John Clevenger [2]" w:date="2023-11-22T00:11:00Z">
        <w:r w:rsidRPr="002B6ECB">
          <w:rPr>
            <w:rStyle w:val="Hyperlink"/>
          </w:rPr>
          <w:fldChar w:fldCharType="begin"/>
        </w:r>
        <w:r w:rsidRPr="002B6ECB">
          <w:rPr>
            <w:rStyle w:val="Hyperlink"/>
          </w:rPr>
          <w:instrText xml:space="preserve"> </w:instrText>
        </w:r>
        <w:r>
          <w:instrText>HYPERLINK \l "_Toc151504499"</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b/>
            <w:bCs/>
          </w:rPr>
          <w:t>11.2.2.</w:t>
        </w:r>
        <w:r>
          <w:rPr>
            <w:rFonts w:asciiTheme="minorHAnsi" w:eastAsiaTheme="minorEastAsia" w:hAnsiTheme="minorHAnsi" w:cstheme="minorBidi"/>
            <w:kern w:val="2"/>
            <w:sz w:val="22"/>
            <w:szCs w:val="22"/>
            <w14:ligatures w14:val="standardContextual"/>
          </w:rPr>
          <w:tab/>
        </w:r>
        <w:r w:rsidRPr="002B6ECB">
          <w:rPr>
            <w:rStyle w:val="Hyperlink"/>
            <w:rFonts w:cs="Arial"/>
            <w:b/>
            <w:bCs/>
          </w:rPr>
          <w:t xml:space="preserve">Generating a </w:t>
        </w:r>
        <w:r w:rsidRPr="002B6ECB">
          <w:rPr>
            <w:rStyle w:val="Hyperlink"/>
            <w:rFonts w:cs="Arial"/>
            <w:b/>
            <w:bCs/>
            <w:i/>
            <w:iCs/>
          </w:rPr>
          <w:t>pc2export.dat</w:t>
        </w:r>
        <w:r w:rsidRPr="002B6ECB">
          <w:rPr>
            <w:rStyle w:val="Hyperlink"/>
            <w:rFonts w:cs="Arial"/>
            <w:b/>
            <w:bCs/>
          </w:rPr>
          <w:t xml:space="preserve"> export file</w:t>
        </w:r>
        <w:r>
          <w:rPr>
            <w:webHidden/>
          </w:rPr>
          <w:tab/>
        </w:r>
        <w:r>
          <w:rPr>
            <w:webHidden/>
          </w:rPr>
          <w:fldChar w:fldCharType="begin"/>
        </w:r>
        <w:r>
          <w:rPr>
            <w:webHidden/>
          </w:rPr>
          <w:instrText xml:space="preserve"> PAGEREF _Toc151504499 \h </w:instrText>
        </w:r>
        <w:r>
          <w:rPr>
            <w:webHidden/>
          </w:rPr>
        </w:r>
      </w:ins>
      <w:r>
        <w:rPr>
          <w:webHidden/>
        </w:rPr>
        <w:fldChar w:fldCharType="separate"/>
      </w:r>
      <w:ins w:id="3863" w:author="John Clevenger [2]" w:date="2023-11-22T00:12:00Z">
        <w:r>
          <w:rPr>
            <w:webHidden/>
          </w:rPr>
          <w:t>93</w:t>
        </w:r>
      </w:ins>
      <w:ins w:id="3864" w:author="John Clevenger [2]" w:date="2023-11-22T00:11:00Z">
        <w:r>
          <w:rPr>
            <w:webHidden/>
          </w:rPr>
          <w:fldChar w:fldCharType="end"/>
        </w:r>
        <w:r w:rsidRPr="002B6ECB">
          <w:rPr>
            <w:rStyle w:val="Hyperlink"/>
          </w:rPr>
          <w:fldChar w:fldCharType="end"/>
        </w:r>
      </w:ins>
    </w:p>
    <w:p w14:paraId="6BFBD59B" w14:textId="1D9D8101" w:rsidR="003C7065" w:rsidRDefault="003C7065">
      <w:pPr>
        <w:pStyle w:val="TOC2"/>
        <w:rPr>
          <w:ins w:id="3865" w:author="John Clevenger [2]" w:date="2023-11-22T00:11:00Z"/>
          <w:rFonts w:asciiTheme="minorHAnsi" w:eastAsiaTheme="minorEastAsia" w:hAnsiTheme="minorHAnsi" w:cstheme="minorBidi"/>
          <w:b w:val="0"/>
          <w:bCs w:val="0"/>
          <w:kern w:val="2"/>
          <w:sz w:val="22"/>
          <w:szCs w:val="22"/>
          <w14:ligatures w14:val="standardContextual"/>
        </w:rPr>
      </w:pPr>
      <w:ins w:id="3866" w:author="John Clevenger [2]" w:date="2023-11-22T00:11:00Z">
        <w:r w:rsidRPr="002B6ECB">
          <w:rPr>
            <w:rStyle w:val="Hyperlink"/>
          </w:rPr>
          <w:fldChar w:fldCharType="begin"/>
        </w:r>
        <w:r w:rsidRPr="002B6ECB">
          <w:rPr>
            <w:rStyle w:val="Hyperlink"/>
          </w:rPr>
          <w:instrText xml:space="preserve"> </w:instrText>
        </w:r>
        <w:r>
          <w:instrText>HYPERLINK \l "_Toc151504500"</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Fonts w:cs="Arial"/>
          </w:rPr>
          <w:t>11.3.</w:t>
        </w:r>
        <w:r>
          <w:rPr>
            <w:rFonts w:asciiTheme="minorHAnsi" w:eastAsiaTheme="minorEastAsia" w:hAnsiTheme="minorHAnsi" w:cstheme="minorBidi"/>
            <w:b w:val="0"/>
            <w:bCs w:val="0"/>
            <w:kern w:val="2"/>
            <w:sz w:val="22"/>
            <w:szCs w:val="22"/>
            <w14:ligatures w14:val="standardContextual"/>
          </w:rPr>
          <w:tab/>
        </w:r>
        <w:r w:rsidRPr="002B6ECB">
          <w:rPr>
            <w:rStyle w:val="Hyperlink"/>
            <w:rFonts w:cs="Arial"/>
          </w:rPr>
          <w:t>Shutting Down</w:t>
        </w:r>
        <w:r>
          <w:rPr>
            <w:webHidden/>
          </w:rPr>
          <w:tab/>
        </w:r>
        <w:r>
          <w:rPr>
            <w:webHidden/>
          </w:rPr>
          <w:fldChar w:fldCharType="begin"/>
        </w:r>
        <w:r>
          <w:rPr>
            <w:webHidden/>
          </w:rPr>
          <w:instrText xml:space="preserve"> PAGEREF _Toc151504500 \h </w:instrText>
        </w:r>
        <w:r>
          <w:rPr>
            <w:webHidden/>
          </w:rPr>
        </w:r>
      </w:ins>
      <w:r>
        <w:rPr>
          <w:webHidden/>
        </w:rPr>
        <w:fldChar w:fldCharType="separate"/>
      </w:r>
      <w:ins w:id="3867" w:author="John Clevenger [2]" w:date="2023-11-22T00:12:00Z">
        <w:r>
          <w:rPr>
            <w:webHidden/>
          </w:rPr>
          <w:t>93</w:t>
        </w:r>
      </w:ins>
      <w:ins w:id="3868" w:author="John Clevenger [2]" w:date="2023-11-22T00:11:00Z">
        <w:r>
          <w:rPr>
            <w:webHidden/>
          </w:rPr>
          <w:fldChar w:fldCharType="end"/>
        </w:r>
        <w:r w:rsidRPr="002B6ECB">
          <w:rPr>
            <w:rStyle w:val="Hyperlink"/>
          </w:rPr>
          <w:fldChar w:fldCharType="end"/>
        </w:r>
      </w:ins>
    </w:p>
    <w:p w14:paraId="373E9E5C" w14:textId="21596C3C" w:rsidR="003C7065" w:rsidRDefault="003C7065">
      <w:pPr>
        <w:pStyle w:val="TOC1"/>
        <w:rPr>
          <w:ins w:id="3869" w:author="John Clevenger [2]" w:date="2023-11-22T00:11:00Z"/>
          <w:rFonts w:asciiTheme="minorHAnsi" w:eastAsiaTheme="minorEastAsia" w:hAnsiTheme="minorHAnsi" w:cstheme="minorBidi"/>
          <w:b w:val="0"/>
          <w:bCs w:val="0"/>
          <w:iCs w:val="0"/>
          <w:kern w:val="2"/>
          <w:sz w:val="22"/>
          <w:szCs w:val="22"/>
          <w14:ligatures w14:val="standardContextual"/>
        </w:rPr>
      </w:pPr>
      <w:ins w:id="3870" w:author="John Clevenger [2]" w:date="2023-11-22T00:11:00Z">
        <w:r w:rsidRPr="002B6ECB">
          <w:rPr>
            <w:rStyle w:val="Hyperlink"/>
          </w:rPr>
          <w:fldChar w:fldCharType="begin"/>
        </w:r>
        <w:r w:rsidRPr="002B6ECB">
          <w:rPr>
            <w:rStyle w:val="Hyperlink"/>
          </w:rPr>
          <w:instrText xml:space="preserve"> </w:instrText>
        </w:r>
        <w:r>
          <w:instrText>HYPERLINK \l "_Toc151504501"</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Pr>
          <w:t>Appendix A  –  pc2v9.ini Attributes</w:t>
        </w:r>
        <w:r>
          <w:rPr>
            <w:webHidden/>
          </w:rPr>
          <w:tab/>
        </w:r>
        <w:r>
          <w:rPr>
            <w:webHidden/>
          </w:rPr>
          <w:fldChar w:fldCharType="begin"/>
        </w:r>
        <w:r>
          <w:rPr>
            <w:webHidden/>
          </w:rPr>
          <w:instrText xml:space="preserve"> PAGEREF _Toc151504501 \h </w:instrText>
        </w:r>
        <w:r>
          <w:rPr>
            <w:webHidden/>
          </w:rPr>
        </w:r>
      </w:ins>
      <w:r>
        <w:rPr>
          <w:webHidden/>
        </w:rPr>
        <w:fldChar w:fldCharType="separate"/>
      </w:r>
      <w:ins w:id="3871" w:author="John Clevenger [2]" w:date="2023-11-22T00:12:00Z">
        <w:r>
          <w:rPr>
            <w:webHidden/>
          </w:rPr>
          <w:t>95</w:t>
        </w:r>
      </w:ins>
      <w:ins w:id="3872" w:author="John Clevenger [2]" w:date="2023-11-22T00:11:00Z">
        <w:r>
          <w:rPr>
            <w:webHidden/>
          </w:rPr>
          <w:fldChar w:fldCharType="end"/>
        </w:r>
        <w:r w:rsidRPr="002B6ECB">
          <w:rPr>
            <w:rStyle w:val="Hyperlink"/>
          </w:rPr>
          <w:fldChar w:fldCharType="end"/>
        </w:r>
      </w:ins>
    </w:p>
    <w:p w14:paraId="784DFD6B" w14:textId="72CE80FC" w:rsidR="003C7065" w:rsidRDefault="003C7065">
      <w:pPr>
        <w:pStyle w:val="TOC1"/>
        <w:rPr>
          <w:ins w:id="3873" w:author="John Clevenger [2]" w:date="2023-11-22T00:11:00Z"/>
          <w:rFonts w:asciiTheme="minorHAnsi" w:eastAsiaTheme="minorEastAsia" w:hAnsiTheme="minorHAnsi" w:cstheme="minorBidi"/>
          <w:b w:val="0"/>
          <w:bCs w:val="0"/>
          <w:iCs w:val="0"/>
          <w:kern w:val="2"/>
          <w:sz w:val="22"/>
          <w:szCs w:val="22"/>
          <w14:ligatures w14:val="standardContextual"/>
        </w:rPr>
      </w:pPr>
      <w:ins w:id="3874" w:author="John Clevenger [2]" w:date="2023-11-22T00:11:00Z">
        <w:r w:rsidRPr="002B6ECB">
          <w:rPr>
            <w:rStyle w:val="Hyperlink"/>
          </w:rPr>
          <w:fldChar w:fldCharType="begin"/>
        </w:r>
        <w:r w:rsidRPr="002B6ECB">
          <w:rPr>
            <w:rStyle w:val="Hyperlink"/>
          </w:rPr>
          <w:instrText xml:space="preserve"> </w:instrText>
        </w:r>
        <w:r>
          <w:instrText>HYPERLINK \l "_Toc151504502"</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Pr>
          <w:t>Appendix B  –  Networking Constraints</w:t>
        </w:r>
        <w:r>
          <w:rPr>
            <w:webHidden/>
          </w:rPr>
          <w:tab/>
        </w:r>
        <w:r>
          <w:rPr>
            <w:webHidden/>
          </w:rPr>
          <w:fldChar w:fldCharType="begin"/>
        </w:r>
        <w:r>
          <w:rPr>
            <w:webHidden/>
          </w:rPr>
          <w:instrText xml:space="preserve"> PAGEREF _Toc151504502 \h </w:instrText>
        </w:r>
        <w:r>
          <w:rPr>
            <w:webHidden/>
          </w:rPr>
        </w:r>
      </w:ins>
      <w:r>
        <w:rPr>
          <w:webHidden/>
        </w:rPr>
        <w:fldChar w:fldCharType="separate"/>
      </w:r>
      <w:ins w:id="3875" w:author="John Clevenger [2]" w:date="2023-11-22T00:12:00Z">
        <w:r>
          <w:rPr>
            <w:webHidden/>
          </w:rPr>
          <w:t>97</w:t>
        </w:r>
      </w:ins>
      <w:ins w:id="3876" w:author="John Clevenger [2]" w:date="2023-11-22T00:11:00Z">
        <w:r>
          <w:rPr>
            <w:webHidden/>
          </w:rPr>
          <w:fldChar w:fldCharType="end"/>
        </w:r>
        <w:r w:rsidRPr="002B6ECB">
          <w:rPr>
            <w:rStyle w:val="Hyperlink"/>
          </w:rPr>
          <w:fldChar w:fldCharType="end"/>
        </w:r>
      </w:ins>
    </w:p>
    <w:p w14:paraId="62FFF572" w14:textId="1EA7A911" w:rsidR="003C7065" w:rsidRDefault="003C7065">
      <w:pPr>
        <w:pStyle w:val="TOC1"/>
        <w:rPr>
          <w:ins w:id="3877" w:author="John Clevenger [2]" w:date="2023-11-22T00:11:00Z"/>
          <w:rFonts w:asciiTheme="minorHAnsi" w:eastAsiaTheme="minorEastAsia" w:hAnsiTheme="minorHAnsi" w:cstheme="minorBidi"/>
          <w:b w:val="0"/>
          <w:bCs w:val="0"/>
          <w:iCs w:val="0"/>
          <w:kern w:val="2"/>
          <w:sz w:val="22"/>
          <w:szCs w:val="22"/>
          <w14:ligatures w14:val="standardContextual"/>
        </w:rPr>
      </w:pPr>
      <w:ins w:id="3878" w:author="John Clevenger [2]" w:date="2023-11-22T00:11:00Z">
        <w:r w:rsidRPr="002B6ECB">
          <w:rPr>
            <w:rStyle w:val="Hyperlink"/>
          </w:rPr>
          <w:lastRenderedPageBreak/>
          <w:fldChar w:fldCharType="begin"/>
        </w:r>
        <w:r w:rsidRPr="002B6ECB">
          <w:rPr>
            <w:rStyle w:val="Hyperlink"/>
          </w:rPr>
          <w:instrText xml:space="preserve"> </w:instrText>
        </w:r>
        <w:r>
          <w:instrText>HYPERLINK \l "_Toc151504503"</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Pr>
          <w:t>Appendix C  –  Command Line Arguments</w:t>
        </w:r>
        <w:r>
          <w:rPr>
            <w:webHidden/>
          </w:rPr>
          <w:tab/>
        </w:r>
        <w:r>
          <w:rPr>
            <w:webHidden/>
          </w:rPr>
          <w:fldChar w:fldCharType="begin"/>
        </w:r>
        <w:r>
          <w:rPr>
            <w:webHidden/>
          </w:rPr>
          <w:instrText xml:space="preserve"> PAGEREF _Toc151504503 \h </w:instrText>
        </w:r>
        <w:r>
          <w:rPr>
            <w:webHidden/>
          </w:rPr>
        </w:r>
      </w:ins>
      <w:r>
        <w:rPr>
          <w:webHidden/>
        </w:rPr>
        <w:fldChar w:fldCharType="separate"/>
      </w:r>
      <w:ins w:id="3879" w:author="John Clevenger [2]" w:date="2023-11-22T00:12:00Z">
        <w:r>
          <w:rPr>
            <w:webHidden/>
          </w:rPr>
          <w:t>99</w:t>
        </w:r>
      </w:ins>
      <w:ins w:id="3880" w:author="John Clevenger [2]" w:date="2023-11-22T00:11:00Z">
        <w:r>
          <w:rPr>
            <w:webHidden/>
          </w:rPr>
          <w:fldChar w:fldCharType="end"/>
        </w:r>
        <w:r w:rsidRPr="002B6ECB">
          <w:rPr>
            <w:rStyle w:val="Hyperlink"/>
          </w:rPr>
          <w:fldChar w:fldCharType="end"/>
        </w:r>
      </w:ins>
    </w:p>
    <w:p w14:paraId="1077EEC2" w14:textId="273E00A1" w:rsidR="003C7065" w:rsidRDefault="003C7065">
      <w:pPr>
        <w:pStyle w:val="TOC1"/>
        <w:rPr>
          <w:ins w:id="3881" w:author="John Clevenger [2]" w:date="2023-11-22T00:11:00Z"/>
          <w:rFonts w:asciiTheme="minorHAnsi" w:eastAsiaTheme="minorEastAsia" w:hAnsiTheme="minorHAnsi" w:cstheme="minorBidi"/>
          <w:b w:val="0"/>
          <w:bCs w:val="0"/>
          <w:iCs w:val="0"/>
          <w:kern w:val="2"/>
          <w:sz w:val="22"/>
          <w:szCs w:val="22"/>
          <w14:ligatures w14:val="standardContextual"/>
        </w:rPr>
      </w:pPr>
      <w:ins w:id="3882" w:author="John Clevenger [2]" w:date="2023-11-22T00:11:00Z">
        <w:r w:rsidRPr="002B6ECB">
          <w:rPr>
            <w:rStyle w:val="Hyperlink"/>
          </w:rPr>
          <w:fldChar w:fldCharType="begin"/>
        </w:r>
        <w:r w:rsidRPr="002B6ECB">
          <w:rPr>
            <w:rStyle w:val="Hyperlink"/>
          </w:rPr>
          <w:instrText xml:space="preserve"> </w:instrText>
        </w:r>
        <w:r>
          <w:instrText>HYPERLINK \l "_Toc151504504"</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Pr>
          <w:t>Appendix D  –  ICPC Import/Export Interfaces</w:t>
        </w:r>
        <w:r>
          <w:rPr>
            <w:webHidden/>
          </w:rPr>
          <w:tab/>
        </w:r>
        <w:r>
          <w:rPr>
            <w:webHidden/>
          </w:rPr>
          <w:fldChar w:fldCharType="begin"/>
        </w:r>
        <w:r>
          <w:rPr>
            <w:webHidden/>
          </w:rPr>
          <w:instrText xml:space="preserve"> PAGEREF _Toc151504504 \h </w:instrText>
        </w:r>
        <w:r>
          <w:rPr>
            <w:webHidden/>
          </w:rPr>
        </w:r>
      </w:ins>
      <w:r>
        <w:rPr>
          <w:webHidden/>
        </w:rPr>
        <w:fldChar w:fldCharType="separate"/>
      </w:r>
      <w:ins w:id="3883" w:author="John Clevenger [2]" w:date="2023-11-22T00:12:00Z">
        <w:r>
          <w:rPr>
            <w:webHidden/>
          </w:rPr>
          <w:t>103</w:t>
        </w:r>
      </w:ins>
      <w:ins w:id="3884" w:author="John Clevenger [2]" w:date="2023-11-22T00:11:00Z">
        <w:r>
          <w:rPr>
            <w:webHidden/>
          </w:rPr>
          <w:fldChar w:fldCharType="end"/>
        </w:r>
        <w:r w:rsidRPr="002B6ECB">
          <w:rPr>
            <w:rStyle w:val="Hyperlink"/>
          </w:rPr>
          <w:fldChar w:fldCharType="end"/>
        </w:r>
      </w:ins>
    </w:p>
    <w:p w14:paraId="640F41DF" w14:textId="087ACF67" w:rsidR="003C7065" w:rsidRDefault="003C7065">
      <w:pPr>
        <w:pStyle w:val="TOC1"/>
        <w:rPr>
          <w:ins w:id="3885" w:author="John Clevenger [2]" w:date="2023-11-22T00:11:00Z"/>
          <w:rFonts w:asciiTheme="minorHAnsi" w:eastAsiaTheme="minorEastAsia" w:hAnsiTheme="minorHAnsi" w:cstheme="minorBidi"/>
          <w:b w:val="0"/>
          <w:bCs w:val="0"/>
          <w:iCs w:val="0"/>
          <w:kern w:val="2"/>
          <w:sz w:val="22"/>
          <w:szCs w:val="22"/>
          <w14:ligatures w14:val="standardContextual"/>
        </w:rPr>
      </w:pPr>
      <w:ins w:id="3886" w:author="John Clevenger [2]" w:date="2023-11-22T00:11:00Z">
        <w:r w:rsidRPr="002B6ECB">
          <w:rPr>
            <w:rStyle w:val="Hyperlink"/>
          </w:rPr>
          <w:fldChar w:fldCharType="begin"/>
        </w:r>
        <w:r w:rsidRPr="002B6ECB">
          <w:rPr>
            <w:rStyle w:val="Hyperlink"/>
          </w:rPr>
          <w:instrText xml:space="preserve"> </w:instrText>
        </w:r>
        <w:r>
          <w:instrText>HYPERLINK \l "_Toc151504505"</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Pr>
          <w:t>Appendix E  –  Output Validators</w:t>
        </w:r>
        <w:r>
          <w:rPr>
            <w:webHidden/>
          </w:rPr>
          <w:tab/>
        </w:r>
        <w:r>
          <w:rPr>
            <w:webHidden/>
          </w:rPr>
          <w:fldChar w:fldCharType="begin"/>
        </w:r>
        <w:r>
          <w:rPr>
            <w:webHidden/>
          </w:rPr>
          <w:instrText xml:space="preserve"> PAGEREF _Toc151504505 \h </w:instrText>
        </w:r>
        <w:r>
          <w:rPr>
            <w:webHidden/>
          </w:rPr>
        </w:r>
      </w:ins>
      <w:r>
        <w:rPr>
          <w:webHidden/>
        </w:rPr>
        <w:fldChar w:fldCharType="separate"/>
      </w:r>
      <w:ins w:id="3887" w:author="John Clevenger [2]" w:date="2023-11-22T00:12:00Z">
        <w:r>
          <w:rPr>
            <w:webHidden/>
          </w:rPr>
          <w:t>109</w:t>
        </w:r>
      </w:ins>
      <w:ins w:id="3888" w:author="John Clevenger [2]" w:date="2023-11-22T00:11:00Z">
        <w:r>
          <w:rPr>
            <w:webHidden/>
          </w:rPr>
          <w:fldChar w:fldCharType="end"/>
        </w:r>
        <w:r w:rsidRPr="002B6ECB">
          <w:rPr>
            <w:rStyle w:val="Hyperlink"/>
          </w:rPr>
          <w:fldChar w:fldCharType="end"/>
        </w:r>
      </w:ins>
    </w:p>
    <w:p w14:paraId="385EE719" w14:textId="636E5DFC" w:rsidR="003C7065" w:rsidRDefault="003C7065">
      <w:pPr>
        <w:pStyle w:val="TOC1"/>
        <w:rPr>
          <w:ins w:id="3889" w:author="John Clevenger [2]" w:date="2023-11-22T00:11:00Z"/>
          <w:rFonts w:asciiTheme="minorHAnsi" w:eastAsiaTheme="minorEastAsia" w:hAnsiTheme="minorHAnsi" w:cstheme="minorBidi"/>
          <w:b w:val="0"/>
          <w:bCs w:val="0"/>
          <w:iCs w:val="0"/>
          <w:kern w:val="2"/>
          <w:sz w:val="22"/>
          <w:szCs w:val="22"/>
          <w14:ligatures w14:val="standardContextual"/>
        </w:rPr>
      </w:pPr>
      <w:ins w:id="3890" w:author="John Clevenger [2]" w:date="2023-11-22T00:11:00Z">
        <w:r w:rsidRPr="002B6ECB">
          <w:rPr>
            <w:rStyle w:val="Hyperlink"/>
          </w:rPr>
          <w:fldChar w:fldCharType="begin"/>
        </w:r>
        <w:r w:rsidRPr="002B6ECB">
          <w:rPr>
            <w:rStyle w:val="Hyperlink"/>
          </w:rPr>
          <w:instrText xml:space="preserve"> </w:instrText>
        </w:r>
        <w:r>
          <w:instrText>HYPERLINK \l "_Toc151504506"</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Pr>
          <w:t>Appendix F  –  Language Definitions</w:t>
        </w:r>
        <w:r>
          <w:rPr>
            <w:webHidden/>
          </w:rPr>
          <w:tab/>
        </w:r>
        <w:r>
          <w:rPr>
            <w:webHidden/>
          </w:rPr>
          <w:fldChar w:fldCharType="begin"/>
        </w:r>
        <w:r>
          <w:rPr>
            <w:webHidden/>
          </w:rPr>
          <w:instrText xml:space="preserve"> PAGEREF _Toc151504506 \h </w:instrText>
        </w:r>
        <w:r>
          <w:rPr>
            <w:webHidden/>
          </w:rPr>
        </w:r>
      </w:ins>
      <w:r>
        <w:rPr>
          <w:webHidden/>
        </w:rPr>
        <w:fldChar w:fldCharType="separate"/>
      </w:r>
      <w:ins w:id="3891" w:author="John Clevenger [2]" w:date="2023-11-22T00:12:00Z">
        <w:r>
          <w:rPr>
            <w:webHidden/>
          </w:rPr>
          <w:t>123</w:t>
        </w:r>
      </w:ins>
      <w:ins w:id="3892" w:author="John Clevenger [2]" w:date="2023-11-22T00:11:00Z">
        <w:r>
          <w:rPr>
            <w:webHidden/>
          </w:rPr>
          <w:fldChar w:fldCharType="end"/>
        </w:r>
        <w:r w:rsidRPr="002B6ECB">
          <w:rPr>
            <w:rStyle w:val="Hyperlink"/>
          </w:rPr>
          <w:fldChar w:fldCharType="end"/>
        </w:r>
      </w:ins>
    </w:p>
    <w:p w14:paraId="2BD470D1" w14:textId="7310881C" w:rsidR="003C7065" w:rsidRDefault="003C7065">
      <w:pPr>
        <w:pStyle w:val="TOC1"/>
        <w:rPr>
          <w:ins w:id="3893" w:author="John Clevenger [2]" w:date="2023-11-22T00:11:00Z"/>
          <w:rFonts w:asciiTheme="minorHAnsi" w:eastAsiaTheme="minorEastAsia" w:hAnsiTheme="minorHAnsi" w:cstheme="minorBidi"/>
          <w:b w:val="0"/>
          <w:bCs w:val="0"/>
          <w:iCs w:val="0"/>
          <w:kern w:val="2"/>
          <w:sz w:val="22"/>
          <w:szCs w:val="22"/>
          <w14:ligatures w14:val="standardContextual"/>
        </w:rPr>
      </w:pPr>
      <w:ins w:id="3894" w:author="John Clevenger [2]" w:date="2023-11-22T00:11:00Z">
        <w:r w:rsidRPr="002B6ECB">
          <w:rPr>
            <w:rStyle w:val="Hyperlink"/>
          </w:rPr>
          <w:fldChar w:fldCharType="begin"/>
        </w:r>
        <w:r w:rsidRPr="002B6ECB">
          <w:rPr>
            <w:rStyle w:val="Hyperlink"/>
          </w:rPr>
          <w:instrText xml:space="preserve"> </w:instrText>
        </w:r>
        <w:r>
          <w:instrText>HYPERLINK \l "_Toc151504507"</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Pr>
          <w:t>Appendix G –  Using the PC</w:t>
        </w:r>
        <w:r w:rsidRPr="002B6ECB">
          <w:rPr>
            <w:rStyle w:val="Hyperlink"/>
            <w:vertAlign w:val="superscript"/>
          </w:rPr>
          <w:t xml:space="preserve">2 </w:t>
        </w:r>
        <w:r w:rsidRPr="002B6ECB">
          <w:rPr>
            <w:rStyle w:val="Hyperlink"/>
          </w:rPr>
          <w:t>API</w:t>
        </w:r>
        <w:r>
          <w:rPr>
            <w:webHidden/>
          </w:rPr>
          <w:tab/>
        </w:r>
        <w:r>
          <w:rPr>
            <w:webHidden/>
          </w:rPr>
          <w:fldChar w:fldCharType="begin"/>
        </w:r>
        <w:r>
          <w:rPr>
            <w:webHidden/>
          </w:rPr>
          <w:instrText xml:space="preserve"> PAGEREF _Toc151504507 \h </w:instrText>
        </w:r>
        <w:r>
          <w:rPr>
            <w:webHidden/>
          </w:rPr>
        </w:r>
      </w:ins>
      <w:r>
        <w:rPr>
          <w:webHidden/>
        </w:rPr>
        <w:fldChar w:fldCharType="separate"/>
      </w:r>
      <w:ins w:id="3895" w:author="John Clevenger [2]" w:date="2023-11-22T00:12:00Z">
        <w:r>
          <w:rPr>
            <w:webHidden/>
          </w:rPr>
          <w:t>128</w:t>
        </w:r>
      </w:ins>
      <w:ins w:id="3896" w:author="John Clevenger [2]" w:date="2023-11-22T00:11:00Z">
        <w:r>
          <w:rPr>
            <w:webHidden/>
          </w:rPr>
          <w:fldChar w:fldCharType="end"/>
        </w:r>
        <w:r w:rsidRPr="002B6ECB">
          <w:rPr>
            <w:rStyle w:val="Hyperlink"/>
          </w:rPr>
          <w:fldChar w:fldCharType="end"/>
        </w:r>
      </w:ins>
    </w:p>
    <w:p w14:paraId="0FF8C763" w14:textId="032BDAFD" w:rsidR="003C7065" w:rsidRDefault="003C7065">
      <w:pPr>
        <w:pStyle w:val="TOC1"/>
        <w:rPr>
          <w:ins w:id="3897" w:author="John Clevenger [2]" w:date="2023-11-22T00:11:00Z"/>
          <w:rFonts w:asciiTheme="minorHAnsi" w:eastAsiaTheme="minorEastAsia" w:hAnsiTheme="minorHAnsi" w:cstheme="minorBidi"/>
          <w:b w:val="0"/>
          <w:bCs w:val="0"/>
          <w:iCs w:val="0"/>
          <w:kern w:val="2"/>
          <w:sz w:val="22"/>
          <w:szCs w:val="22"/>
          <w14:ligatures w14:val="standardContextual"/>
        </w:rPr>
      </w:pPr>
      <w:ins w:id="3898" w:author="John Clevenger [2]" w:date="2023-11-22T00:11:00Z">
        <w:r w:rsidRPr="002B6ECB">
          <w:rPr>
            <w:rStyle w:val="Hyperlink"/>
          </w:rPr>
          <w:fldChar w:fldCharType="begin"/>
        </w:r>
        <w:r w:rsidRPr="002B6ECB">
          <w:rPr>
            <w:rStyle w:val="Hyperlink"/>
          </w:rPr>
          <w:instrText xml:space="preserve"> </w:instrText>
        </w:r>
        <w:r>
          <w:instrText>HYPERLINK \l "_Toc151504508"</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Pr>
          <w:t>Appendix H – Troubleshooting / Getting Help</w:t>
        </w:r>
        <w:r>
          <w:rPr>
            <w:webHidden/>
          </w:rPr>
          <w:tab/>
        </w:r>
        <w:r>
          <w:rPr>
            <w:webHidden/>
          </w:rPr>
          <w:fldChar w:fldCharType="begin"/>
        </w:r>
        <w:r>
          <w:rPr>
            <w:webHidden/>
          </w:rPr>
          <w:instrText xml:space="preserve"> PAGEREF _Toc151504508 \h </w:instrText>
        </w:r>
        <w:r>
          <w:rPr>
            <w:webHidden/>
          </w:rPr>
        </w:r>
      </w:ins>
      <w:r>
        <w:rPr>
          <w:webHidden/>
        </w:rPr>
        <w:fldChar w:fldCharType="separate"/>
      </w:r>
      <w:ins w:id="3899" w:author="John Clevenger [2]" w:date="2023-11-22T00:12:00Z">
        <w:r>
          <w:rPr>
            <w:webHidden/>
          </w:rPr>
          <w:t>129</w:t>
        </w:r>
      </w:ins>
      <w:ins w:id="3900" w:author="John Clevenger [2]" w:date="2023-11-22T00:11:00Z">
        <w:r>
          <w:rPr>
            <w:webHidden/>
          </w:rPr>
          <w:fldChar w:fldCharType="end"/>
        </w:r>
        <w:r w:rsidRPr="002B6ECB">
          <w:rPr>
            <w:rStyle w:val="Hyperlink"/>
          </w:rPr>
          <w:fldChar w:fldCharType="end"/>
        </w:r>
      </w:ins>
    </w:p>
    <w:p w14:paraId="5605E30D" w14:textId="004FDB9F" w:rsidR="003C7065" w:rsidRDefault="003C7065">
      <w:pPr>
        <w:pStyle w:val="TOC1"/>
        <w:rPr>
          <w:ins w:id="3901" w:author="John Clevenger [2]" w:date="2023-11-22T00:11:00Z"/>
          <w:rFonts w:asciiTheme="minorHAnsi" w:eastAsiaTheme="minorEastAsia" w:hAnsiTheme="minorHAnsi" w:cstheme="minorBidi"/>
          <w:b w:val="0"/>
          <w:bCs w:val="0"/>
          <w:iCs w:val="0"/>
          <w:kern w:val="2"/>
          <w:sz w:val="22"/>
          <w:szCs w:val="22"/>
          <w14:ligatures w14:val="standardContextual"/>
        </w:rPr>
      </w:pPr>
      <w:ins w:id="3902" w:author="John Clevenger [2]" w:date="2023-11-22T00:11:00Z">
        <w:r w:rsidRPr="002B6ECB">
          <w:rPr>
            <w:rStyle w:val="Hyperlink"/>
          </w:rPr>
          <w:fldChar w:fldCharType="begin"/>
        </w:r>
        <w:r w:rsidRPr="002B6ECB">
          <w:rPr>
            <w:rStyle w:val="Hyperlink"/>
          </w:rPr>
          <w:instrText xml:space="preserve"> </w:instrText>
        </w:r>
        <w:r>
          <w:instrText>HYPERLINK \l "_Toc151504509"</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Pr>
          <w:t>Appendix I  –  PC</w:t>
        </w:r>
        <w:r w:rsidRPr="002B6ECB">
          <w:rPr>
            <w:rStyle w:val="Hyperlink"/>
            <w:vertAlign w:val="superscript"/>
          </w:rPr>
          <w:t>2</w:t>
        </w:r>
        <w:r w:rsidRPr="002B6ECB">
          <w:rPr>
            <w:rStyle w:val="Hyperlink"/>
          </w:rPr>
          <w:t xml:space="preserve"> Distribution Contents</w:t>
        </w:r>
        <w:r>
          <w:rPr>
            <w:webHidden/>
          </w:rPr>
          <w:tab/>
        </w:r>
        <w:r>
          <w:rPr>
            <w:webHidden/>
          </w:rPr>
          <w:fldChar w:fldCharType="begin"/>
        </w:r>
        <w:r>
          <w:rPr>
            <w:webHidden/>
          </w:rPr>
          <w:instrText xml:space="preserve"> PAGEREF _Toc151504509 \h </w:instrText>
        </w:r>
        <w:r>
          <w:rPr>
            <w:webHidden/>
          </w:rPr>
        </w:r>
      </w:ins>
      <w:r>
        <w:rPr>
          <w:webHidden/>
        </w:rPr>
        <w:fldChar w:fldCharType="separate"/>
      </w:r>
      <w:ins w:id="3903" w:author="John Clevenger [2]" w:date="2023-11-22T00:12:00Z">
        <w:r>
          <w:rPr>
            <w:webHidden/>
          </w:rPr>
          <w:t>130</w:t>
        </w:r>
      </w:ins>
      <w:ins w:id="3904" w:author="John Clevenger [2]" w:date="2023-11-22T00:11:00Z">
        <w:r>
          <w:rPr>
            <w:webHidden/>
          </w:rPr>
          <w:fldChar w:fldCharType="end"/>
        </w:r>
        <w:r w:rsidRPr="002B6ECB">
          <w:rPr>
            <w:rStyle w:val="Hyperlink"/>
          </w:rPr>
          <w:fldChar w:fldCharType="end"/>
        </w:r>
      </w:ins>
    </w:p>
    <w:p w14:paraId="3AE44B81" w14:textId="7BAA3520" w:rsidR="003C7065" w:rsidRDefault="003C7065">
      <w:pPr>
        <w:pStyle w:val="TOC1"/>
        <w:rPr>
          <w:ins w:id="3905" w:author="John Clevenger [2]" w:date="2023-11-22T00:11:00Z"/>
          <w:rFonts w:asciiTheme="minorHAnsi" w:eastAsiaTheme="minorEastAsia" w:hAnsiTheme="minorHAnsi" w:cstheme="minorBidi"/>
          <w:b w:val="0"/>
          <w:bCs w:val="0"/>
          <w:iCs w:val="0"/>
          <w:kern w:val="2"/>
          <w:sz w:val="22"/>
          <w:szCs w:val="22"/>
          <w14:ligatures w14:val="standardContextual"/>
        </w:rPr>
      </w:pPr>
      <w:ins w:id="3906" w:author="John Clevenger [2]" w:date="2023-11-22T00:11:00Z">
        <w:r w:rsidRPr="002B6ECB">
          <w:rPr>
            <w:rStyle w:val="Hyperlink"/>
          </w:rPr>
          <w:fldChar w:fldCharType="begin"/>
        </w:r>
        <w:r w:rsidRPr="002B6ECB">
          <w:rPr>
            <w:rStyle w:val="Hyperlink"/>
          </w:rPr>
          <w:instrText xml:space="preserve"> </w:instrText>
        </w:r>
        <w:r>
          <w:instrText>HYPERLINK \l "_Toc151504510"</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Pr>
          <w:t>Appendix J – Log files</w:t>
        </w:r>
        <w:r>
          <w:rPr>
            <w:webHidden/>
          </w:rPr>
          <w:tab/>
        </w:r>
        <w:r>
          <w:rPr>
            <w:webHidden/>
          </w:rPr>
          <w:fldChar w:fldCharType="begin"/>
        </w:r>
        <w:r>
          <w:rPr>
            <w:webHidden/>
          </w:rPr>
          <w:instrText xml:space="preserve"> PAGEREF _Toc151504510 \h </w:instrText>
        </w:r>
        <w:r>
          <w:rPr>
            <w:webHidden/>
          </w:rPr>
        </w:r>
      </w:ins>
      <w:r>
        <w:rPr>
          <w:webHidden/>
        </w:rPr>
        <w:fldChar w:fldCharType="separate"/>
      </w:r>
      <w:ins w:id="3907" w:author="John Clevenger [2]" w:date="2023-11-22T00:12:00Z">
        <w:r>
          <w:rPr>
            <w:webHidden/>
          </w:rPr>
          <w:t>131</w:t>
        </w:r>
      </w:ins>
      <w:ins w:id="3908" w:author="John Clevenger [2]" w:date="2023-11-22T00:11:00Z">
        <w:r>
          <w:rPr>
            <w:webHidden/>
          </w:rPr>
          <w:fldChar w:fldCharType="end"/>
        </w:r>
        <w:r w:rsidRPr="002B6ECB">
          <w:rPr>
            <w:rStyle w:val="Hyperlink"/>
          </w:rPr>
          <w:fldChar w:fldCharType="end"/>
        </w:r>
      </w:ins>
    </w:p>
    <w:p w14:paraId="63316F46" w14:textId="5E4D5FFC" w:rsidR="003C7065" w:rsidRDefault="003C7065">
      <w:pPr>
        <w:pStyle w:val="TOC1"/>
        <w:rPr>
          <w:ins w:id="3909" w:author="John Clevenger [2]" w:date="2023-11-22T00:11:00Z"/>
          <w:rFonts w:asciiTheme="minorHAnsi" w:eastAsiaTheme="minorEastAsia" w:hAnsiTheme="minorHAnsi" w:cstheme="minorBidi"/>
          <w:b w:val="0"/>
          <w:bCs w:val="0"/>
          <w:iCs w:val="0"/>
          <w:kern w:val="2"/>
          <w:sz w:val="22"/>
          <w:szCs w:val="22"/>
          <w14:ligatures w14:val="standardContextual"/>
        </w:rPr>
      </w:pPr>
      <w:ins w:id="3910" w:author="John Clevenger [2]" w:date="2023-11-22T00:11:00Z">
        <w:r w:rsidRPr="002B6ECB">
          <w:rPr>
            <w:rStyle w:val="Hyperlink"/>
          </w:rPr>
          <w:fldChar w:fldCharType="begin"/>
        </w:r>
        <w:r w:rsidRPr="002B6ECB">
          <w:rPr>
            <w:rStyle w:val="Hyperlink"/>
          </w:rPr>
          <w:instrText xml:space="preserve"> </w:instrText>
        </w:r>
        <w:r>
          <w:instrText>HYPERLINK \l "_Toc151504511"</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Pr>
          <w:t>Appendix K – Reports Tools</w:t>
        </w:r>
        <w:r>
          <w:rPr>
            <w:webHidden/>
          </w:rPr>
          <w:tab/>
        </w:r>
        <w:r>
          <w:rPr>
            <w:webHidden/>
          </w:rPr>
          <w:fldChar w:fldCharType="begin"/>
        </w:r>
        <w:r>
          <w:rPr>
            <w:webHidden/>
          </w:rPr>
          <w:instrText xml:space="preserve"> PAGEREF _Toc151504511 \h </w:instrText>
        </w:r>
        <w:r>
          <w:rPr>
            <w:webHidden/>
          </w:rPr>
        </w:r>
      </w:ins>
      <w:r>
        <w:rPr>
          <w:webHidden/>
        </w:rPr>
        <w:fldChar w:fldCharType="separate"/>
      </w:r>
      <w:ins w:id="3911" w:author="John Clevenger [2]" w:date="2023-11-22T00:12:00Z">
        <w:r>
          <w:rPr>
            <w:webHidden/>
          </w:rPr>
          <w:t>132</w:t>
        </w:r>
      </w:ins>
      <w:ins w:id="3912" w:author="John Clevenger [2]" w:date="2023-11-22T00:11:00Z">
        <w:r>
          <w:rPr>
            <w:webHidden/>
          </w:rPr>
          <w:fldChar w:fldCharType="end"/>
        </w:r>
        <w:r w:rsidRPr="002B6ECB">
          <w:rPr>
            <w:rStyle w:val="Hyperlink"/>
          </w:rPr>
          <w:fldChar w:fldCharType="end"/>
        </w:r>
      </w:ins>
    </w:p>
    <w:p w14:paraId="7A86C158" w14:textId="0AAC67C5" w:rsidR="003C7065" w:rsidRDefault="003C7065">
      <w:pPr>
        <w:pStyle w:val="TOC1"/>
        <w:rPr>
          <w:ins w:id="3913" w:author="John Clevenger [2]" w:date="2023-11-22T00:11:00Z"/>
          <w:rFonts w:asciiTheme="minorHAnsi" w:eastAsiaTheme="minorEastAsia" w:hAnsiTheme="minorHAnsi" w:cstheme="minorBidi"/>
          <w:b w:val="0"/>
          <w:bCs w:val="0"/>
          <w:iCs w:val="0"/>
          <w:kern w:val="2"/>
          <w:sz w:val="22"/>
          <w:szCs w:val="22"/>
          <w14:ligatures w14:val="standardContextual"/>
        </w:rPr>
      </w:pPr>
      <w:ins w:id="3914" w:author="John Clevenger [2]" w:date="2023-11-22T00:11:00Z">
        <w:r w:rsidRPr="002B6ECB">
          <w:rPr>
            <w:rStyle w:val="Hyperlink"/>
          </w:rPr>
          <w:fldChar w:fldCharType="begin"/>
        </w:r>
        <w:r w:rsidRPr="002B6ECB">
          <w:rPr>
            <w:rStyle w:val="Hyperlink"/>
          </w:rPr>
          <w:instrText xml:space="preserve"> </w:instrText>
        </w:r>
        <w:r>
          <w:instrText>HYPERLINK \l "_Toc151504512"</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Pr>
          <w:t>Appendix L – PC</w:t>
        </w:r>
        <w:r w:rsidRPr="002B6ECB">
          <w:rPr>
            <w:rStyle w:val="Hyperlink"/>
            <w:vertAlign w:val="superscript"/>
          </w:rPr>
          <w:t>2</w:t>
        </w:r>
        <w:r w:rsidRPr="002B6ECB">
          <w:rPr>
            <w:rStyle w:val="Hyperlink"/>
          </w:rPr>
          <w:t xml:space="preserve"> XML (Legacy) Event Feed</w:t>
        </w:r>
        <w:r>
          <w:rPr>
            <w:webHidden/>
          </w:rPr>
          <w:tab/>
        </w:r>
        <w:r>
          <w:rPr>
            <w:webHidden/>
          </w:rPr>
          <w:fldChar w:fldCharType="begin"/>
        </w:r>
        <w:r>
          <w:rPr>
            <w:webHidden/>
          </w:rPr>
          <w:instrText xml:space="preserve"> PAGEREF _Toc151504512 \h </w:instrText>
        </w:r>
        <w:r>
          <w:rPr>
            <w:webHidden/>
          </w:rPr>
        </w:r>
      </w:ins>
      <w:r>
        <w:rPr>
          <w:webHidden/>
        </w:rPr>
        <w:fldChar w:fldCharType="separate"/>
      </w:r>
      <w:ins w:id="3915" w:author="John Clevenger [2]" w:date="2023-11-22T00:12:00Z">
        <w:r>
          <w:rPr>
            <w:webHidden/>
          </w:rPr>
          <w:t>135</w:t>
        </w:r>
      </w:ins>
      <w:ins w:id="3916" w:author="John Clevenger [2]" w:date="2023-11-22T00:11:00Z">
        <w:r>
          <w:rPr>
            <w:webHidden/>
          </w:rPr>
          <w:fldChar w:fldCharType="end"/>
        </w:r>
        <w:r w:rsidRPr="002B6ECB">
          <w:rPr>
            <w:rStyle w:val="Hyperlink"/>
          </w:rPr>
          <w:fldChar w:fldCharType="end"/>
        </w:r>
      </w:ins>
    </w:p>
    <w:p w14:paraId="1EB442E9" w14:textId="40CFE555" w:rsidR="003C7065" w:rsidRDefault="003C7065">
      <w:pPr>
        <w:pStyle w:val="TOC1"/>
        <w:rPr>
          <w:ins w:id="3917" w:author="John Clevenger [2]" w:date="2023-11-22T00:11:00Z"/>
          <w:rFonts w:asciiTheme="minorHAnsi" w:eastAsiaTheme="minorEastAsia" w:hAnsiTheme="minorHAnsi" w:cstheme="minorBidi"/>
          <w:b w:val="0"/>
          <w:bCs w:val="0"/>
          <w:iCs w:val="0"/>
          <w:kern w:val="2"/>
          <w:sz w:val="22"/>
          <w:szCs w:val="22"/>
          <w14:ligatures w14:val="standardContextual"/>
        </w:rPr>
      </w:pPr>
      <w:ins w:id="3918" w:author="John Clevenger [2]" w:date="2023-11-22T00:11:00Z">
        <w:r w:rsidRPr="002B6ECB">
          <w:rPr>
            <w:rStyle w:val="Hyperlink"/>
          </w:rPr>
          <w:fldChar w:fldCharType="begin"/>
        </w:r>
        <w:r w:rsidRPr="002B6ECB">
          <w:rPr>
            <w:rStyle w:val="Hyperlink"/>
          </w:rPr>
          <w:instrText xml:space="preserve"> </w:instrText>
        </w:r>
        <w:r>
          <w:instrText>HYPERLINK \l "_Toc151504513"</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Pr>
          <w:t>Appendix M – PC</w:t>
        </w:r>
        <w:r w:rsidRPr="002B6ECB">
          <w:rPr>
            <w:rStyle w:val="Hyperlink"/>
            <w:vertAlign w:val="superscript"/>
          </w:rPr>
          <w:t>2</w:t>
        </w:r>
        <w:r w:rsidRPr="002B6ECB">
          <w:rPr>
            <w:rStyle w:val="Hyperlink"/>
          </w:rPr>
          <w:t xml:space="preserve"> Web Services</w:t>
        </w:r>
        <w:r>
          <w:rPr>
            <w:webHidden/>
          </w:rPr>
          <w:tab/>
        </w:r>
        <w:r>
          <w:rPr>
            <w:webHidden/>
          </w:rPr>
          <w:fldChar w:fldCharType="begin"/>
        </w:r>
        <w:r>
          <w:rPr>
            <w:webHidden/>
          </w:rPr>
          <w:instrText xml:space="preserve"> PAGEREF _Toc151504513 \h </w:instrText>
        </w:r>
        <w:r>
          <w:rPr>
            <w:webHidden/>
          </w:rPr>
        </w:r>
      </w:ins>
      <w:r>
        <w:rPr>
          <w:webHidden/>
        </w:rPr>
        <w:fldChar w:fldCharType="separate"/>
      </w:r>
      <w:ins w:id="3919" w:author="John Clevenger [2]" w:date="2023-11-22T00:12:00Z">
        <w:r>
          <w:rPr>
            <w:webHidden/>
          </w:rPr>
          <w:t>139</w:t>
        </w:r>
      </w:ins>
      <w:ins w:id="3920" w:author="John Clevenger [2]" w:date="2023-11-22T00:11:00Z">
        <w:r>
          <w:rPr>
            <w:webHidden/>
          </w:rPr>
          <w:fldChar w:fldCharType="end"/>
        </w:r>
        <w:r w:rsidRPr="002B6ECB">
          <w:rPr>
            <w:rStyle w:val="Hyperlink"/>
          </w:rPr>
          <w:fldChar w:fldCharType="end"/>
        </w:r>
      </w:ins>
    </w:p>
    <w:p w14:paraId="04779487" w14:textId="786E61BF" w:rsidR="003C7065" w:rsidRDefault="003C7065">
      <w:pPr>
        <w:pStyle w:val="TOC1"/>
        <w:rPr>
          <w:ins w:id="3921" w:author="John Clevenger [2]" w:date="2023-11-22T00:11:00Z"/>
          <w:rFonts w:asciiTheme="minorHAnsi" w:eastAsiaTheme="minorEastAsia" w:hAnsiTheme="minorHAnsi" w:cstheme="minorBidi"/>
          <w:b w:val="0"/>
          <w:bCs w:val="0"/>
          <w:iCs w:val="0"/>
          <w:kern w:val="2"/>
          <w:sz w:val="22"/>
          <w:szCs w:val="22"/>
          <w14:ligatures w14:val="standardContextual"/>
        </w:rPr>
      </w:pPr>
      <w:ins w:id="3922" w:author="John Clevenger [2]" w:date="2023-11-22T00:11:00Z">
        <w:r w:rsidRPr="002B6ECB">
          <w:rPr>
            <w:rStyle w:val="Hyperlink"/>
          </w:rPr>
          <w:fldChar w:fldCharType="begin"/>
        </w:r>
        <w:r w:rsidRPr="002B6ECB">
          <w:rPr>
            <w:rStyle w:val="Hyperlink"/>
          </w:rPr>
          <w:instrText xml:space="preserve"> </w:instrText>
        </w:r>
        <w:r>
          <w:instrText>HYPERLINK \l "_Toc151504514"</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Pr>
          <w:t>Appendix N – PC</w:t>
        </w:r>
        <w:r w:rsidRPr="002B6ECB">
          <w:rPr>
            <w:rStyle w:val="Hyperlink"/>
            <w:vertAlign w:val="superscript"/>
          </w:rPr>
          <w:t>2</w:t>
        </w:r>
        <w:r w:rsidRPr="002B6ECB">
          <w:rPr>
            <w:rStyle w:val="Hyperlink"/>
          </w:rPr>
          <w:t xml:space="preserve"> Team Clients</w:t>
        </w:r>
        <w:r>
          <w:rPr>
            <w:webHidden/>
          </w:rPr>
          <w:tab/>
        </w:r>
        <w:r>
          <w:rPr>
            <w:webHidden/>
          </w:rPr>
          <w:fldChar w:fldCharType="begin"/>
        </w:r>
        <w:r>
          <w:rPr>
            <w:webHidden/>
          </w:rPr>
          <w:instrText xml:space="preserve"> PAGEREF _Toc151504514 \h </w:instrText>
        </w:r>
        <w:r>
          <w:rPr>
            <w:webHidden/>
          </w:rPr>
        </w:r>
      </w:ins>
      <w:r>
        <w:rPr>
          <w:webHidden/>
        </w:rPr>
        <w:fldChar w:fldCharType="separate"/>
      </w:r>
      <w:ins w:id="3923" w:author="John Clevenger [2]" w:date="2023-11-22T00:12:00Z">
        <w:r>
          <w:rPr>
            <w:webHidden/>
          </w:rPr>
          <w:t>143</w:t>
        </w:r>
      </w:ins>
      <w:ins w:id="3924" w:author="John Clevenger [2]" w:date="2023-11-22T00:11:00Z">
        <w:r>
          <w:rPr>
            <w:webHidden/>
          </w:rPr>
          <w:fldChar w:fldCharType="end"/>
        </w:r>
        <w:r w:rsidRPr="002B6ECB">
          <w:rPr>
            <w:rStyle w:val="Hyperlink"/>
          </w:rPr>
          <w:fldChar w:fldCharType="end"/>
        </w:r>
      </w:ins>
    </w:p>
    <w:p w14:paraId="7A89B523" w14:textId="12E9CCAF" w:rsidR="003C7065" w:rsidRDefault="003C7065">
      <w:pPr>
        <w:pStyle w:val="TOC1"/>
        <w:rPr>
          <w:ins w:id="3925" w:author="John Clevenger [2]" w:date="2023-11-22T00:11:00Z"/>
          <w:rFonts w:asciiTheme="minorHAnsi" w:eastAsiaTheme="minorEastAsia" w:hAnsiTheme="minorHAnsi" w:cstheme="minorBidi"/>
          <w:b w:val="0"/>
          <w:bCs w:val="0"/>
          <w:iCs w:val="0"/>
          <w:kern w:val="2"/>
          <w:sz w:val="22"/>
          <w:szCs w:val="22"/>
          <w14:ligatures w14:val="standardContextual"/>
        </w:rPr>
      </w:pPr>
      <w:ins w:id="3926" w:author="John Clevenger [2]" w:date="2023-11-22T00:11:00Z">
        <w:r w:rsidRPr="002B6ECB">
          <w:rPr>
            <w:rStyle w:val="Hyperlink"/>
          </w:rPr>
          <w:fldChar w:fldCharType="begin"/>
        </w:r>
        <w:r w:rsidRPr="002B6ECB">
          <w:rPr>
            <w:rStyle w:val="Hyperlink"/>
          </w:rPr>
          <w:instrText xml:space="preserve"> </w:instrText>
        </w:r>
        <w:r>
          <w:instrText>HYPERLINK \l "_Toc151504515"</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Pr>
          <w:t>Appendix O – Input Validators</w:t>
        </w:r>
        <w:r>
          <w:rPr>
            <w:webHidden/>
          </w:rPr>
          <w:tab/>
        </w:r>
        <w:r>
          <w:rPr>
            <w:webHidden/>
          </w:rPr>
          <w:fldChar w:fldCharType="begin"/>
        </w:r>
        <w:r>
          <w:rPr>
            <w:webHidden/>
          </w:rPr>
          <w:instrText xml:space="preserve"> PAGEREF _Toc151504515 \h </w:instrText>
        </w:r>
        <w:r>
          <w:rPr>
            <w:webHidden/>
          </w:rPr>
        </w:r>
      </w:ins>
      <w:r>
        <w:rPr>
          <w:webHidden/>
        </w:rPr>
        <w:fldChar w:fldCharType="separate"/>
      </w:r>
      <w:ins w:id="3927" w:author="John Clevenger [2]" w:date="2023-11-22T00:12:00Z">
        <w:r>
          <w:rPr>
            <w:webHidden/>
          </w:rPr>
          <w:t>146</w:t>
        </w:r>
      </w:ins>
      <w:ins w:id="3928" w:author="John Clevenger [2]" w:date="2023-11-22T00:11:00Z">
        <w:r>
          <w:rPr>
            <w:webHidden/>
          </w:rPr>
          <w:fldChar w:fldCharType="end"/>
        </w:r>
        <w:r w:rsidRPr="002B6ECB">
          <w:rPr>
            <w:rStyle w:val="Hyperlink"/>
          </w:rPr>
          <w:fldChar w:fldCharType="end"/>
        </w:r>
      </w:ins>
    </w:p>
    <w:p w14:paraId="0FF70577" w14:textId="6B8D86DD" w:rsidR="003C7065" w:rsidRDefault="003C7065">
      <w:pPr>
        <w:pStyle w:val="TOC1"/>
        <w:rPr>
          <w:ins w:id="3929" w:author="John Clevenger [2]" w:date="2023-11-22T00:11:00Z"/>
          <w:rFonts w:asciiTheme="minorHAnsi" w:eastAsiaTheme="minorEastAsia" w:hAnsiTheme="minorHAnsi" w:cstheme="minorBidi"/>
          <w:b w:val="0"/>
          <w:bCs w:val="0"/>
          <w:iCs w:val="0"/>
          <w:kern w:val="2"/>
          <w:sz w:val="22"/>
          <w:szCs w:val="22"/>
          <w14:ligatures w14:val="standardContextual"/>
        </w:rPr>
      </w:pPr>
      <w:ins w:id="3930" w:author="John Clevenger [2]" w:date="2023-11-22T00:11:00Z">
        <w:r w:rsidRPr="002B6ECB">
          <w:rPr>
            <w:rStyle w:val="Hyperlink"/>
          </w:rPr>
          <w:fldChar w:fldCharType="begin"/>
        </w:r>
        <w:r w:rsidRPr="002B6ECB">
          <w:rPr>
            <w:rStyle w:val="Hyperlink"/>
          </w:rPr>
          <w:instrText xml:space="preserve"> </w:instrText>
        </w:r>
        <w:r>
          <w:instrText>HYPERLINK \l "_Toc151504516"</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Pr>
          <w:t>Appendix P – reject.ini</w:t>
        </w:r>
        <w:r>
          <w:rPr>
            <w:webHidden/>
          </w:rPr>
          <w:tab/>
        </w:r>
        <w:r>
          <w:rPr>
            <w:webHidden/>
          </w:rPr>
          <w:fldChar w:fldCharType="begin"/>
        </w:r>
        <w:r>
          <w:rPr>
            <w:webHidden/>
          </w:rPr>
          <w:instrText xml:space="preserve"> PAGEREF _Toc151504516 \h </w:instrText>
        </w:r>
        <w:r>
          <w:rPr>
            <w:webHidden/>
          </w:rPr>
        </w:r>
      </w:ins>
      <w:r>
        <w:rPr>
          <w:webHidden/>
        </w:rPr>
        <w:fldChar w:fldCharType="separate"/>
      </w:r>
      <w:ins w:id="3931" w:author="John Clevenger [2]" w:date="2023-11-22T00:12:00Z">
        <w:r>
          <w:rPr>
            <w:webHidden/>
          </w:rPr>
          <w:t>154</w:t>
        </w:r>
      </w:ins>
      <w:ins w:id="3932" w:author="John Clevenger [2]" w:date="2023-11-22T00:11:00Z">
        <w:r>
          <w:rPr>
            <w:webHidden/>
          </w:rPr>
          <w:fldChar w:fldCharType="end"/>
        </w:r>
        <w:r w:rsidRPr="002B6ECB">
          <w:rPr>
            <w:rStyle w:val="Hyperlink"/>
          </w:rPr>
          <w:fldChar w:fldCharType="end"/>
        </w:r>
      </w:ins>
    </w:p>
    <w:p w14:paraId="1299628D" w14:textId="376436FE" w:rsidR="003C7065" w:rsidRDefault="003C7065">
      <w:pPr>
        <w:pStyle w:val="TOC1"/>
        <w:rPr>
          <w:ins w:id="3933" w:author="John Clevenger [2]" w:date="2023-11-22T00:11:00Z"/>
          <w:rFonts w:asciiTheme="minorHAnsi" w:eastAsiaTheme="minorEastAsia" w:hAnsiTheme="minorHAnsi" w:cstheme="minorBidi"/>
          <w:b w:val="0"/>
          <w:bCs w:val="0"/>
          <w:iCs w:val="0"/>
          <w:kern w:val="2"/>
          <w:sz w:val="22"/>
          <w:szCs w:val="22"/>
          <w14:ligatures w14:val="standardContextual"/>
        </w:rPr>
      </w:pPr>
      <w:ins w:id="3934" w:author="John Clevenger [2]" w:date="2023-11-22T00:11:00Z">
        <w:r w:rsidRPr="002B6ECB">
          <w:rPr>
            <w:rStyle w:val="Hyperlink"/>
          </w:rPr>
          <w:fldChar w:fldCharType="begin"/>
        </w:r>
        <w:r w:rsidRPr="002B6ECB">
          <w:rPr>
            <w:rStyle w:val="Hyperlink"/>
          </w:rPr>
          <w:instrText xml:space="preserve"> </w:instrText>
        </w:r>
        <w:r>
          <w:instrText>HYPERLINK \l "_Toc151504517"</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Pr>
          <w:t>Appendix Q – GUI Customization</w:t>
        </w:r>
        <w:r>
          <w:rPr>
            <w:webHidden/>
          </w:rPr>
          <w:tab/>
        </w:r>
        <w:r>
          <w:rPr>
            <w:webHidden/>
          </w:rPr>
          <w:fldChar w:fldCharType="begin"/>
        </w:r>
        <w:r>
          <w:rPr>
            <w:webHidden/>
          </w:rPr>
          <w:instrText xml:space="preserve"> PAGEREF _Toc151504517 \h </w:instrText>
        </w:r>
        <w:r>
          <w:rPr>
            <w:webHidden/>
          </w:rPr>
        </w:r>
      </w:ins>
      <w:r>
        <w:rPr>
          <w:webHidden/>
        </w:rPr>
        <w:fldChar w:fldCharType="separate"/>
      </w:r>
      <w:ins w:id="3935" w:author="John Clevenger [2]" w:date="2023-11-22T00:12:00Z">
        <w:r>
          <w:rPr>
            <w:webHidden/>
          </w:rPr>
          <w:t>156</w:t>
        </w:r>
      </w:ins>
      <w:ins w:id="3936" w:author="John Clevenger [2]" w:date="2023-11-22T00:11:00Z">
        <w:r>
          <w:rPr>
            <w:webHidden/>
          </w:rPr>
          <w:fldChar w:fldCharType="end"/>
        </w:r>
        <w:r w:rsidRPr="002B6ECB">
          <w:rPr>
            <w:rStyle w:val="Hyperlink"/>
          </w:rPr>
          <w:fldChar w:fldCharType="end"/>
        </w:r>
      </w:ins>
    </w:p>
    <w:p w14:paraId="2166772B" w14:textId="4F8DAA0F" w:rsidR="003C7065" w:rsidRDefault="003C7065">
      <w:pPr>
        <w:pStyle w:val="TOC1"/>
        <w:rPr>
          <w:ins w:id="3937" w:author="John Clevenger [2]" w:date="2023-11-22T00:11:00Z"/>
          <w:rFonts w:asciiTheme="minorHAnsi" w:eastAsiaTheme="minorEastAsia" w:hAnsiTheme="minorHAnsi" w:cstheme="minorBidi"/>
          <w:b w:val="0"/>
          <w:bCs w:val="0"/>
          <w:iCs w:val="0"/>
          <w:kern w:val="2"/>
          <w:sz w:val="22"/>
          <w:szCs w:val="22"/>
          <w14:ligatures w14:val="standardContextual"/>
        </w:rPr>
      </w:pPr>
      <w:ins w:id="3938" w:author="John Clevenger [2]" w:date="2023-11-22T00:11:00Z">
        <w:r w:rsidRPr="002B6ECB">
          <w:rPr>
            <w:rStyle w:val="Hyperlink"/>
          </w:rPr>
          <w:fldChar w:fldCharType="begin"/>
        </w:r>
        <w:r w:rsidRPr="002B6ECB">
          <w:rPr>
            <w:rStyle w:val="Hyperlink"/>
          </w:rPr>
          <w:instrText xml:space="preserve"> </w:instrText>
        </w:r>
        <w:r>
          <w:instrText>HYPERLINK \l "_Toc151504518"</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Pr>
          <w:t>Appendix R – Shadow Mode</w:t>
        </w:r>
        <w:r>
          <w:rPr>
            <w:webHidden/>
          </w:rPr>
          <w:tab/>
        </w:r>
        <w:r>
          <w:rPr>
            <w:webHidden/>
          </w:rPr>
          <w:fldChar w:fldCharType="begin"/>
        </w:r>
        <w:r>
          <w:rPr>
            <w:webHidden/>
          </w:rPr>
          <w:instrText xml:space="preserve"> PAGEREF _Toc151504518 \h </w:instrText>
        </w:r>
        <w:r>
          <w:rPr>
            <w:webHidden/>
          </w:rPr>
        </w:r>
      </w:ins>
      <w:r>
        <w:rPr>
          <w:webHidden/>
        </w:rPr>
        <w:fldChar w:fldCharType="separate"/>
      </w:r>
      <w:ins w:id="3939" w:author="John Clevenger [2]" w:date="2023-11-22T00:12:00Z">
        <w:r>
          <w:rPr>
            <w:webHidden/>
          </w:rPr>
          <w:t>157</w:t>
        </w:r>
      </w:ins>
      <w:ins w:id="3940" w:author="John Clevenger [2]" w:date="2023-11-22T00:11:00Z">
        <w:r>
          <w:rPr>
            <w:webHidden/>
          </w:rPr>
          <w:fldChar w:fldCharType="end"/>
        </w:r>
        <w:r w:rsidRPr="002B6ECB">
          <w:rPr>
            <w:rStyle w:val="Hyperlink"/>
          </w:rPr>
          <w:fldChar w:fldCharType="end"/>
        </w:r>
      </w:ins>
    </w:p>
    <w:p w14:paraId="72F66C15" w14:textId="114B48F2" w:rsidR="003C7065" w:rsidRDefault="003C7065">
      <w:pPr>
        <w:pStyle w:val="TOC1"/>
        <w:rPr>
          <w:ins w:id="3941" w:author="John Clevenger [2]" w:date="2023-11-22T00:11:00Z"/>
          <w:rFonts w:asciiTheme="minorHAnsi" w:eastAsiaTheme="minorEastAsia" w:hAnsiTheme="minorHAnsi" w:cstheme="minorBidi"/>
          <w:b w:val="0"/>
          <w:bCs w:val="0"/>
          <w:iCs w:val="0"/>
          <w:kern w:val="2"/>
          <w:sz w:val="22"/>
          <w:szCs w:val="22"/>
          <w14:ligatures w14:val="standardContextual"/>
        </w:rPr>
      </w:pPr>
      <w:ins w:id="3942" w:author="John Clevenger [2]" w:date="2023-11-22T00:11:00Z">
        <w:r w:rsidRPr="002B6ECB">
          <w:rPr>
            <w:rStyle w:val="Hyperlink"/>
          </w:rPr>
          <w:fldChar w:fldCharType="begin"/>
        </w:r>
        <w:r w:rsidRPr="002B6ECB">
          <w:rPr>
            <w:rStyle w:val="Hyperlink"/>
          </w:rPr>
          <w:instrText xml:space="preserve"> </w:instrText>
        </w:r>
        <w:r>
          <w:instrText>HYPERLINK \l "_Toc151504519"</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Pr>
          <w:t xml:space="preserve">Appendix S – The </w:t>
        </w:r>
        <w:r w:rsidRPr="002B6ECB">
          <w:rPr>
            <w:rStyle w:val="Hyperlink"/>
            <w:i/>
          </w:rPr>
          <w:t>pc2rui</w:t>
        </w:r>
        <w:r w:rsidRPr="002B6ECB">
          <w:rPr>
            <w:rStyle w:val="Hyperlink"/>
          </w:rPr>
          <w:t xml:space="preserve"> Tool</w:t>
        </w:r>
        <w:r>
          <w:rPr>
            <w:webHidden/>
          </w:rPr>
          <w:tab/>
        </w:r>
        <w:r>
          <w:rPr>
            <w:webHidden/>
          </w:rPr>
          <w:fldChar w:fldCharType="begin"/>
        </w:r>
        <w:r>
          <w:rPr>
            <w:webHidden/>
          </w:rPr>
          <w:instrText xml:space="preserve"> PAGEREF _Toc151504519 \h </w:instrText>
        </w:r>
        <w:r>
          <w:rPr>
            <w:webHidden/>
          </w:rPr>
        </w:r>
      </w:ins>
      <w:r>
        <w:rPr>
          <w:webHidden/>
        </w:rPr>
        <w:fldChar w:fldCharType="separate"/>
      </w:r>
      <w:ins w:id="3943" w:author="John Clevenger [2]" w:date="2023-11-22T00:12:00Z">
        <w:r>
          <w:rPr>
            <w:webHidden/>
          </w:rPr>
          <w:t>170</w:t>
        </w:r>
      </w:ins>
      <w:ins w:id="3944" w:author="John Clevenger [2]" w:date="2023-11-22T00:11:00Z">
        <w:r>
          <w:rPr>
            <w:webHidden/>
          </w:rPr>
          <w:fldChar w:fldCharType="end"/>
        </w:r>
        <w:r w:rsidRPr="002B6ECB">
          <w:rPr>
            <w:rStyle w:val="Hyperlink"/>
          </w:rPr>
          <w:fldChar w:fldCharType="end"/>
        </w:r>
      </w:ins>
    </w:p>
    <w:p w14:paraId="729D5C0F" w14:textId="1FF5BAF6" w:rsidR="003C7065" w:rsidRDefault="003C7065">
      <w:pPr>
        <w:pStyle w:val="TOC1"/>
        <w:rPr>
          <w:ins w:id="3945" w:author="John Clevenger [2]" w:date="2023-11-22T00:11:00Z"/>
          <w:rFonts w:asciiTheme="minorHAnsi" w:eastAsiaTheme="minorEastAsia" w:hAnsiTheme="minorHAnsi" w:cstheme="minorBidi"/>
          <w:b w:val="0"/>
          <w:bCs w:val="0"/>
          <w:iCs w:val="0"/>
          <w:kern w:val="2"/>
          <w:sz w:val="22"/>
          <w:szCs w:val="22"/>
          <w14:ligatures w14:val="standardContextual"/>
        </w:rPr>
      </w:pPr>
      <w:ins w:id="3946" w:author="John Clevenger [2]" w:date="2023-11-22T00:11:00Z">
        <w:r w:rsidRPr="002B6ECB">
          <w:rPr>
            <w:rStyle w:val="Hyperlink"/>
          </w:rPr>
          <w:fldChar w:fldCharType="begin"/>
        </w:r>
        <w:r w:rsidRPr="002B6ECB">
          <w:rPr>
            <w:rStyle w:val="Hyperlink"/>
          </w:rPr>
          <w:instrText xml:space="preserve"> </w:instrText>
        </w:r>
        <w:r>
          <w:instrText>HYPERLINK \l "_Toc151504520"</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Pr>
          <w:t xml:space="preserve">Appendix T – The </w:t>
        </w:r>
        <w:r w:rsidRPr="002B6ECB">
          <w:rPr>
            <w:rStyle w:val="Hyperlink"/>
            <w:i/>
          </w:rPr>
          <w:t>pc2tools</w:t>
        </w:r>
        <w:r w:rsidRPr="002B6ECB">
          <w:rPr>
            <w:rStyle w:val="Hyperlink"/>
          </w:rPr>
          <w:t xml:space="preserve"> Toolsuite</w:t>
        </w:r>
        <w:r>
          <w:rPr>
            <w:webHidden/>
          </w:rPr>
          <w:tab/>
        </w:r>
        <w:r>
          <w:rPr>
            <w:webHidden/>
          </w:rPr>
          <w:fldChar w:fldCharType="begin"/>
        </w:r>
        <w:r>
          <w:rPr>
            <w:webHidden/>
          </w:rPr>
          <w:instrText xml:space="preserve"> PAGEREF _Toc151504520 \h </w:instrText>
        </w:r>
        <w:r>
          <w:rPr>
            <w:webHidden/>
          </w:rPr>
        </w:r>
      </w:ins>
      <w:r>
        <w:rPr>
          <w:webHidden/>
        </w:rPr>
        <w:fldChar w:fldCharType="separate"/>
      </w:r>
      <w:ins w:id="3947" w:author="John Clevenger [2]" w:date="2023-11-22T00:12:00Z">
        <w:r>
          <w:rPr>
            <w:webHidden/>
          </w:rPr>
          <w:t>172</w:t>
        </w:r>
      </w:ins>
      <w:ins w:id="3948" w:author="John Clevenger [2]" w:date="2023-11-22T00:11:00Z">
        <w:r>
          <w:rPr>
            <w:webHidden/>
          </w:rPr>
          <w:fldChar w:fldCharType="end"/>
        </w:r>
        <w:r w:rsidRPr="002B6ECB">
          <w:rPr>
            <w:rStyle w:val="Hyperlink"/>
          </w:rPr>
          <w:fldChar w:fldCharType="end"/>
        </w:r>
      </w:ins>
    </w:p>
    <w:p w14:paraId="19E1A429" w14:textId="214DD8F1" w:rsidR="003C7065" w:rsidRDefault="003C7065">
      <w:pPr>
        <w:pStyle w:val="TOC1"/>
        <w:rPr>
          <w:ins w:id="3949" w:author="John Clevenger [2]" w:date="2023-11-22T00:11:00Z"/>
          <w:rFonts w:asciiTheme="minorHAnsi" w:eastAsiaTheme="minorEastAsia" w:hAnsiTheme="minorHAnsi" w:cstheme="minorBidi"/>
          <w:b w:val="0"/>
          <w:bCs w:val="0"/>
          <w:iCs w:val="0"/>
          <w:kern w:val="2"/>
          <w:sz w:val="22"/>
          <w:szCs w:val="22"/>
          <w14:ligatures w14:val="standardContextual"/>
        </w:rPr>
      </w:pPr>
      <w:ins w:id="3950" w:author="John Clevenger [2]" w:date="2023-11-22T00:11:00Z">
        <w:r w:rsidRPr="002B6ECB">
          <w:rPr>
            <w:rStyle w:val="Hyperlink"/>
          </w:rPr>
          <w:fldChar w:fldCharType="begin"/>
        </w:r>
        <w:r w:rsidRPr="002B6ECB">
          <w:rPr>
            <w:rStyle w:val="Hyperlink"/>
          </w:rPr>
          <w:instrText xml:space="preserve"> </w:instrText>
        </w:r>
        <w:r>
          <w:instrText>HYPERLINK \l "_Toc151504521"</w:instrText>
        </w:r>
        <w:r w:rsidRPr="002B6ECB">
          <w:rPr>
            <w:rStyle w:val="Hyperlink"/>
          </w:rPr>
          <w:instrText xml:space="preserve"> </w:instrText>
        </w:r>
        <w:r w:rsidRPr="002B6ECB">
          <w:rPr>
            <w:rStyle w:val="Hyperlink"/>
          </w:rPr>
        </w:r>
        <w:r w:rsidRPr="002B6ECB">
          <w:rPr>
            <w:rStyle w:val="Hyperlink"/>
          </w:rPr>
          <w:fldChar w:fldCharType="separate"/>
        </w:r>
        <w:r w:rsidRPr="002B6ECB">
          <w:rPr>
            <w:rStyle w:val="Hyperlink"/>
          </w:rPr>
          <w:t>Appendix U – Running in a Sandbox</w:t>
        </w:r>
        <w:r>
          <w:rPr>
            <w:webHidden/>
          </w:rPr>
          <w:tab/>
        </w:r>
        <w:r>
          <w:rPr>
            <w:webHidden/>
          </w:rPr>
          <w:fldChar w:fldCharType="begin"/>
        </w:r>
        <w:r>
          <w:rPr>
            <w:webHidden/>
          </w:rPr>
          <w:instrText xml:space="preserve"> PAGEREF _Toc151504521 \h </w:instrText>
        </w:r>
        <w:r>
          <w:rPr>
            <w:webHidden/>
          </w:rPr>
        </w:r>
      </w:ins>
      <w:r>
        <w:rPr>
          <w:webHidden/>
        </w:rPr>
        <w:fldChar w:fldCharType="separate"/>
      </w:r>
      <w:ins w:id="3951" w:author="John Clevenger [2]" w:date="2023-11-22T00:12:00Z">
        <w:r>
          <w:rPr>
            <w:webHidden/>
          </w:rPr>
          <w:t>175</w:t>
        </w:r>
      </w:ins>
      <w:ins w:id="3952" w:author="John Clevenger [2]" w:date="2023-11-22T00:11:00Z">
        <w:r>
          <w:rPr>
            <w:webHidden/>
          </w:rPr>
          <w:fldChar w:fldCharType="end"/>
        </w:r>
        <w:r w:rsidRPr="002B6ECB">
          <w:rPr>
            <w:rStyle w:val="Hyperlink"/>
          </w:rPr>
          <w:fldChar w:fldCharType="end"/>
        </w:r>
      </w:ins>
    </w:p>
    <w:p w14:paraId="770F80D8" w14:textId="0063845A" w:rsidR="003C7065" w:rsidDel="003C7065" w:rsidRDefault="003C7065">
      <w:pPr>
        <w:pStyle w:val="TOC1"/>
        <w:rPr>
          <w:del w:id="3953" w:author="John Clevenger [2]" w:date="2023-11-22T00:11:00Z"/>
        </w:rPr>
      </w:pPr>
    </w:p>
    <w:p w14:paraId="516AF51F" w14:textId="2193F62D" w:rsidR="00B968E7" w:rsidDel="00B968E7" w:rsidRDefault="00B968E7">
      <w:pPr>
        <w:pStyle w:val="TOC1"/>
        <w:rPr>
          <w:del w:id="3954" w:author="John Clevenger [2]" w:date="2023-11-21T19:47:00Z"/>
        </w:rPr>
      </w:pPr>
    </w:p>
    <w:p w14:paraId="421B41EF" w14:textId="18C5CEA0" w:rsidR="00FD2BAD" w:rsidDel="00B968E7" w:rsidRDefault="00FD2BAD">
      <w:pPr>
        <w:pStyle w:val="TOC1"/>
        <w:rPr>
          <w:ins w:id="3955" w:author="John Clevenger" w:date="2023-11-19T17:13:00Z"/>
          <w:del w:id="3956" w:author="John Clevenger [2]" w:date="2023-11-21T19:47:00Z"/>
          <w:rFonts w:asciiTheme="minorHAnsi" w:eastAsiaTheme="minorEastAsia" w:hAnsiTheme="minorHAnsi" w:cstheme="minorBidi"/>
          <w:b w:val="0"/>
          <w:bCs w:val="0"/>
          <w:iCs w:val="0"/>
          <w:kern w:val="2"/>
          <w:sz w:val="22"/>
          <w:szCs w:val="22"/>
          <w14:ligatures w14:val="standardContextual"/>
        </w:rPr>
      </w:pPr>
      <w:ins w:id="3957" w:author="John Clevenger" w:date="2023-11-19T17:13:00Z">
        <w:del w:id="3958" w:author="John Clevenger [2]" w:date="2023-11-21T19:47:00Z">
          <w:r w:rsidRPr="00B968E7" w:rsidDel="00B968E7">
            <w:rPr>
              <w:rStyle w:val="Hyperlink"/>
              <w:rPrChange w:id="3959" w:author="John Clevenger [2]" w:date="2023-11-21T19:47:00Z">
                <w:rPr>
                  <w:rStyle w:val="Hyperlink"/>
                </w:rPr>
              </w:rPrChange>
            </w:rPr>
            <w:delText>1.</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PrChange w:id="3960" w:author="John Clevenger [2]" w:date="2023-11-21T19:47:00Z">
                <w:rPr>
                  <w:rStyle w:val="Hyperlink"/>
                </w:rPr>
              </w:rPrChange>
            </w:rPr>
            <w:delText>Introduction</w:delText>
          </w:r>
          <w:r w:rsidDel="00B968E7">
            <w:rPr>
              <w:webHidden/>
            </w:rPr>
            <w:tab/>
          </w:r>
        </w:del>
      </w:ins>
    </w:p>
    <w:p w14:paraId="2ABD5514" w14:textId="77948971" w:rsidR="00FD2BAD" w:rsidDel="00B968E7" w:rsidRDefault="00FD2BAD">
      <w:pPr>
        <w:pStyle w:val="TOC2"/>
        <w:rPr>
          <w:ins w:id="3961" w:author="John Clevenger" w:date="2023-11-19T17:13:00Z"/>
          <w:del w:id="3962" w:author="John Clevenger [2]" w:date="2023-11-21T19:47:00Z"/>
          <w:rFonts w:asciiTheme="minorHAnsi" w:eastAsiaTheme="minorEastAsia" w:hAnsiTheme="minorHAnsi" w:cstheme="minorBidi"/>
          <w:b w:val="0"/>
          <w:bCs w:val="0"/>
          <w:kern w:val="2"/>
          <w:sz w:val="22"/>
          <w:szCs w:val="22"/>
          <w14:ligatures w14:val="standardContextual"/>
        </w:rPr>
      </w:pPr>
      <w:ins w:id="3963" w:author="John Clevenger" w:date="2023-11-19T17:13:00Z">
        <w:del w:id="3964" w:author="John Clevenger [2]" w:date="2023-11-21T19:47:00Z">
          <w:r w:rsidRPr="00B968E7" w:rsidDel="00B968E7">
            <w:rPr>
              <w:rStyle w:val="Hyperlink"/>
              <w:rFonts w:cs="Arial"/>
              <w:rPrChange w:id="3965" w:author="John Clevenger [2]" w:date="2023-11-21T19:47:00Z">
                <w:rPr>
                  <w:rStyle w:val="Hyperlink"/>
                  <w:rFonts w:cs="Arial"/>
                </w:rPr>
              </w:rPrChange>
            </w:rPr>
            <w:delText>1.1.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3966" w:author="John Clevenger [2]" w:date="2023-11-21T19:47:00Z">
                <w:rPr>
                  <w:rStyle w:val="Hyperlink"/>
                  <w:rFonts w:cs="Arial"/>
                </w:rPr>
              </w:rPrChange>
            </w:rPr>
            <w:delText>Overview</w:delText>
          </w:r>
          <w:r w:rsidDel="00B968E7">
            <w:rPr>
              <w:webHidden/>
            </w:rPr>
            <w:tab/>
          </w:r>
        </w:del>
      </w:ins>
    </w:p>
    <w:p w14:paraId="3C759F48" w14:textId="1869B288" w:rsidR="00FD2BAD" w:rsidDel="00B968E7" w:rsidRDefault="00FD2BAD">
      <w:pPr>
        <w:pStyle w:val="TOC2"/>
        <w:rPr>
          <w:ins w:id="3967" w:author="John Clevenger" w:date="2023-11-19T17:13:00Z"/>
          <w:del w:id="3968" w:author="John Clevenger [2]" w:date="2023-11-21T19:47:00Z"/>
          <w:rFonts w:asciiTheme="minorHAnsi" w:eastAsiaTheme="minorEastAsia" w:hAnsiTheme="minorHAnsi" w:cstheme="minorBidi"/>
          <w:b w:val="0"/>
          <w:bCs w:val="0"/>
          <w:kern w:val="2"/>
          <w:sz w:val="22"/>
          <w:szCs w:val="22"/>
          <w14:ligatures w14:val="standardContextual"/>
        </w:rPr>
      </w:pPr>
      <w:ins w:id="3969" w:author="John Clevenger" w:date="2023-11-19T17:13:00Z">
        <w:del w:id="3970" w:author="John Clevenger [2]" w:date="2023-11-21T19:47:00Z">
          <w:r w:rsidRPr="00B968E7" w:rsidDel="00B968E7">
            <w:rPr>
              <w:rStyle w:val="Hyperlink"/>
              <w:rFonts w:cs="Arial"/>
              <w:rPrChange w:id="3971" w:author="John Clevenger [2]" w:date="2023-11-21T19:47:00Z">
                <w:rPr>
                  <w:rStyle w:val="Hyperlink"/>
                  <w:rFonts w:cs="Arial"/>
                </w:rPr>
              </w:rPrChange>
            </w:rPr>
            <w:delText>1.2.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3972" w:author="John Clevenger [2]" w:date="2023-11-21T19:47:00Z">
                <w:rPr>
                  <w:rStyle w:val="Hyperlink"/>
                  <w:rFonts w:cs="Arial"/>
                </w:rPr>
              </w:rPrChange>
            </w:rPr>
            <w:delText>Compatibility Note</w:delText>
          </w:r>
          <w:r w:rsidDel="00B968E7">
            <w:rPr>
              <w:webHidden/>
            </w:rPr>
            <w:tab/>
          </w:r>
        </w:del>
      </w:ins>
    </w:p>
    <w:p w14:paraId="076C5DC8" w14:textId="29F2D643" w:rsidR="00FD2BAD" w:rsidDel="00B968E7" w:rsidRDefault="00FD2BAD">
      <w:pPr>
        <w:pStyle w:val="TOC2"/>
        <w:rPr>
          <w:ins w:id="3973" w:author="John Clevenger" w:date="2023-11-19T17:13:00Z"/>
          <w:del w:id="3974" w:author="John Clevenger [2]" w:date="2023-11-21T19:47:00Z"/>
          <w:rFonts w:asciiTheme="minorHAnsi" w:eastAsiaTheme="minorEastAsia" w:hAnsiTheme="minorHAnsi" w:cstheme="minorBidi"/>
          <w:b w:val="0"/>
          <w:bCs w:val="0"/>
          <w:kern w:val="2"/>
          <w:sz w:val="22"/>
          <w:szCs w:val="22"/>
          <w14:ligatures w14:val="standardContextual"/>
        </w:rPr>
      </w:pPr>
      <w:ins w:id="3975" w:author="John Clevenger" w:date="2023-11-19T17:13:00Z">
        <w:del w:id="3976" w:author="John Clevenger [2]" w:date="2023-11-21T19:47:00Z">
          <w:r w:rsidRPr="00B968E7" w:rsidDel="00B968E7">
            <w:rPr>
              <w:rStyle w:val="Hyperlink"/>
              <w:rFonts w:cs="Arial"/>
              <w:rPrChange w:id="3977" w:author="John Clevenger [2]" w:date="2023-11-21T19:47:00Z">
                <w:rPr>
                  <w:rStyle w:val="Hyperlink"/>
                  <w:rFonts w:cs="Arial"/>
                </w:rPr>
              </w:rPrChange>
            </w:rPr>
            <w:delText>1.3.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3978" w:author="John Clevenger [2]" w:date="2023-11-21T19:47:00Z">
                <w:rPr>
                  <w:rStyle w:val="Hyperlink"/>
                  <w:rFonts w:cs="Arial"/>
                </w:rPr>
              </w:rPrChange>
            </w:rPr>
            <w:delText>References</w:delText>
          </w:r>
          <w:r w:rsidDel="00B968E7">
            <w:rPr>
              <w:webHidden/>
            </w:rPr>
            <w:tab/>
          </w:r>
        </w:del>
      </w:ins>
    </w:p>
    <w:p w14:paraId="63568637" w14:textId="64128D6C" w:rsidR="00FD2BAD" w:rsidDel="00B968E7" w:rsidRDefault="00FD2BAD">
      <w:pPr>
        <w:pStyle w:val="TOC1"/>
        <w:rPr>
          <w:ins w:id="3979" w:author="John Clevenger" w:date="2023-11-19T17:13:00Z"/>
          <w:del w:id="3980" w:author="John Clevenger [2]" w:date="2023-11-21T19:47:00Z"/>
          <w:rFonts w:asciiTheme="minorHAnsi" w:eastAsiaTheme="minorEastAsia" w:hAnsiTheme="minorHAnsi" w:cstheme="minorBidi"/>
          <w:b w:val="0"/>
          <w:bCs w:val="0"/>
          <w:iCs w:val="0"/>
          <w:kern w:val="2"/>
          <w:sz w:val="22"/>
          <w:szCs w:val="22"/>
          <w14:ligatures w14:val="standardContextual"/>
        </w:rPr>
      </w:pPr>
      <w:ins w:id="3981" w:author="John Clevenger" w:date="2023-11-19T17:13:00Z">
        <w:del w:id="3982" w:author="John Clevenger [2]" w:date="2023-11-21T19:47:00Z">
          <w:r w:rsidRPr="00B968E7" w:rsidDel="00B968E7">
            <w:rPr>
              <w:rStyle w:val="Hyperlink"/>
              <w:rFonts w:cs="Arial"/>
              <w:rPrChange w:id="3983" w:author="John Clevenger [2]" w:date="2023-11-21T19:47:00Z">
                <w:rPr>
                  <w:rStyle w:val="Hyperlink"/>
                  <w:rFonts w:cs="Arial"/>
                </w:rPr>
              </w:rPrChange>
            </w:rPr>
            <w:delText>2.</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rPrChange w:id="3984" w:author="John Clevenger [2]" w:date="2023-11-21T19:47:00Z">
                <w:rPr>
                  <w:rStyle w:val="Hyperlink"/>
                  <w:rFonts w:cs="Arial"/>
                </w:rPr>
              </w:rPrChange>
            </w:rPr>
            <w:delText>Getting Started</w:delText>
          </w:r>
          <w:r w:rsidDel="00B968E7">
            <w:rPr>
              <w:webHidden/>
            </w:rPr>
            <w:tab/>
          </w:r>
        </w:del>
      </w:ins>
    </w:p>
    <w:p w14:paraId="0967CD8A" w14:textId="36C85435" w:rsidR="00FD2BAD" w:rsidDel="00B968E7" w:rsidRDefault="00FD2BAD">
      <w:pPr>
        <w:pStyle w:val="TOC2"/>
        <w:rPr>
          <w:ins w:id="3985" w:author="John Clevenger" w:date="2023-11-19T17:13:00Z"/>
          <w:del w:id="3986" w:author="John Clevenger [2]" w:date="2023-11-21T19:47:00Z"/>
          <w:rFonts w:asciiTheme="minorHAnsi" w:eastAsiaTheme="minorEastAsia" w:hAnsiTheme="minorHAnsi" w:cstheme="minorBidi"/>
          <w:b w:val="0"/>
          <w:bCs w:val="0"/>
          <w:kern w:val="2"/>
          <w:sz w:val="22"/>
          <w:szCs w:val="22"/>
          <w14:ligatures w14:val="standardContextual"/>
        </w:rPr>
      </w:pPr>
      <w:ins w:id="3987" w:author="John Clevenger" w:date="2023-11-19T17:13:00Z">
        <w:del w:id="3988" w:author="John Clevenger [2]" w:date="2023-11-21T19:47:00Z">
          <w:r w:rsidRPr="00B968E7" w:rsidDel="00B968E7">
            <w:rPr>
              <w:rStyle w:val="Hyperlink"/>
              <w:rFonts w:cs="Arial"/>
              <w:rPrChange w:id="3989" w:author="John Clevenger [2]" w:date="2023-11-21T19:47:00Z">
                <w:rPr>
                  <w:rStyle w:val="Hyperlink"/>
                  <w:rFonts w:cs="Arial"/>
                </w:rPr>
              </w:rPrChange>
            </w:rPr>
            <w:delText>2.1.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3990" w:author="John Clevenger [2]" w:date="2023-11-21T19:47:00Z">
                <w:rPr>
                  <w:rStyle w:val="Hyperlink"/>
                  <w:rFonts w:cs="Arial"/>
                </w:rPr>
              </w:rPrChange>
            </w:rPr>
            <w:delText>Server Startup</w:delText>
          </w:r>
          <w:r w:rsidDel="00B968E7">
            <w:rPr>
              <w:webHidden/>
            </w:rPr>
            <w:tab/>
          </w:r>
        </w:del>
      </w:ins>
    </w:p>
    <w:p w14:paraId="6E44EDA3" w14:textId="3E534547" w:rsidR="00FD2BAD" w:rsidDel="00B968E7" w:rsidRDefault="00FD2BAD">
      <w:pPr>
        <w:pStyle w:val="TOC2"/>
        <w:rPr>
          <w:ins w:id="3991" w:author="John Clevenger" w:date="2023-11-19T17:13:00Z"/>
          <w:del w:id="3992" w:author="John Clevenger [2]" w:date="2023-11-21T19:47:00Z"/>
          <w:rFonts w:asciiTheme="minorHAnsi" w:eastAsiaTheme="minorEastAsia" w:hAnsiTheme="minorHAnsi" w:cstheme="minorBidi"/>
          <w:b w:val="0"/>
          <w:bCs w:val="0"/>
          <w:kern w:val="2"/>
          <w:sz w:val="22"/>
          <w:szCs w:val="22"/>
          <w14:ligatures w14:val="standardContextual"/>
        </w:rPr>
      </w:pPr>
      <w:ins w:id="3993" w:author="John Clevenger" w:date="2023-11-19T17:13:00Z">
        <w:del w:id="3994" w:author="John Clevenger [2]" w:date="2023-11-21T19:47:00Z">
          <w:r w:rsidRPr="00B968E7" w:rsidDel="00B968E7">
            <w:rPr>
              <w:rStyle w:val="Hyperlink"/>
              <w:rFonts w:cs="Arial"/>
              <w:rPrChange w:id="3995" w:author="John Clevenger [2]" w:date="2023-11-21T19:47:00Z">
                <w:rPr>
                  <w:rStyle w:val="Hyperlink"/>
                  <w:rFonts w:cs="Arial"/>
                </w:rPr>
              </w:rPrChange>
            </w:rPr>
            <w:delText>2.2.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3996" w:author="John Clevenger [2]" w:date="2023-11-21T19:47:00Z">
                <w:rPr>
                  <w:rStyle w:val="Hyperlink"/>
                  <w:rFonts w:cs="Arial"/>
                </w:rPr>
              </w:rPrChange>
            </w:rPr>
            <w:delText>Admin Startup</w:delText>
          </w:r>
          <w:r w:rsidDel="00B968E7">
            <w:rPr>
              <w:webHidden/>
            </w:rPr>
            <w:tab/>
          </w:r>
        </w:del>
      </w:ins>
    </w:p>
    <w:p w14:paraId="655D837E" w14:textId="1B958E56" w:rsidR="00FD2BAD" w:rsidDel="00B968E7" w:rsidRDefault="00FD2BAD">
      <w:pPr>
        <w:pStyle w:val="TOC2"/>
        <w:rPr>
          <w:ins w:id="3997" w:author="John Clevenger" w:date="2023-11-19T17:13:00Z"/>
          <w:del w:id="3998" w:author="John Clevenger [2]" w:date="2023-11-21T19:47:00Z"/>
          <w:rFonts w:asciiTheme="minorHAnsi" w:eastAsiaTheme="minorEastAsia" w:hAnsiTheme="minorHAnsi" w:cstheme="minorBidi"/>
          <w:b w:val="0"/>
          <w:bCs w:val="0"/>
          <w:kern w:val="2"/>
          <w:sz w:val="22"/>
          <w:szCs w:val="22"/>
          <w14:ligatures w14:val="standardContextual"/>
        </w:rPr>
      </w:pPr>
      <w:ins w:id="3999" w:author="John Clevenger" w:date="2023-11-19T17:13:00Z">
        <w:del w:id="4000" w:author="John Clevenger [2]" w:date="2023-11-21T19:47:00Z">
          <w:r w:rsidRPr="00B968E7" w:rsidDel="00B968E7">
            <w:rPr>
              <w:rStyle w:val="Hyperlink"/>
              <w:rFonts w:cs="Arial"/>
              <w:rPrChange w:id="4001" w:author="John Clevenger [2]" w:date="2023-11-21T19:47:00Z">
                <w:rPr>
                  <w:rStyle w:val="Hyperlink"/>
                  <w:rFonts w:cs="Arial"/>
                </w:rPr>
              </w:rPrChange>
            </w:rPr>
            <w:delText>2.3.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002" w:author="John Clevenger [2]" w:date="2023-11-21T19:47:00Z">
                <w:rPr>
                  <w:rStyle w:val="Hyperlink"/>
                  <w:rFonts w:cs="Arial"/>
                </w:rPr>
              </w:rPrChange>
            </w:rPr>
            <w:delText>Contest Configuration</w:delText>
          </w:r>
          <w:r w:rsidDel="00B968E7">
            <w:rPr>
              <w:webHidden/>
            </w:rPr>
            <w:tab/>
          </w:r>
        </w:del>
      </w:ins>
    </w:p>
    <w:p w14:paraId="4F8A6D96" w14:textId="53822F0A" w:rsidR="00FD2BAD" w:rsidDel="00B968E7" w:rsidRDefault="00FD2BAD">
      <w:pPr>
        <w:pStyle w:val="TOC2"/>
        <w:rPr>
          <w:ins w:id="4003" w:author="John Clevenger" w:date="2023-11-19T17:13:00Z"/>
          <w:del w:id="4004" w:author="John Clevenger [2]" w:date="2023-11-21T19:47:00Z"/>
          <w:rFonts w:asciiTheme="minorHAnsi" w:eastAsiaTheme="minorEastAsia" w:hAnsiTheme="minorHAnsi" w:cstheme="minorBidi"/>
          <w:b w:val="0"/>
          <w:bCs w:val="0"/>
          <w:kern w:val="2"/>
          <w:sz w:val="22"/>
          <w:szCs w:val="22"/>
          <w14:ligatures w14:val="standardContextual"/>
        </w:rPr>
      </w:pPr>
      <w:ins w:id="4005" w:author="John Clevenger" w:date="2023-11-19T17:13:00Z">
        <w:del w:id="4006" w:author="John Clevenger [2]" w:date="2023-11-21T19:47:00Z">
          <w:r w:rsidRPr="00B968E7" w:rsidDel="00B968E7">
            <w:rPr>
              <w:rStyle w:val="Hyperlink"/>
              <w:rFonts w:cs="Arial"/>
              <w:rPrChange w:id="4007" w:author="John Clevenger [2]" w:date="2023-11-21T19:47:00Z">
                <w:rPr>
                  <w:rStyle w:val="Hyperlink"/>
                  <w:rFonts w:cs="Arial"/>
                </w:rPr>
              </w:rPrChange>
            </w:rPr>
            <w:delText>2.4.</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008" w:author="John Clevenger [2]" w:date="2023-11-21T19:47:00Z">
                <w:rPr>
                  <w:rStyle w:val="Hyperlink"/>
                  <w:rFonts w:cs="Arial"/>
                </w:rPr>
              </w:rPrChange>
            </w:rPr>
            <w:delText>Team Startup</w:delText>
          </w:r>
          <w:r w:rsidDel="00B968E7">
            <w:rPr>
              <w:webHidden/>
            </w:rPr>
            <w:tab/>
          </w:r>
        </w:del>
      </w:ins>
    </w:p>
    <w:p w14:paraId="0C9AF427" w14:textId="44537C82" w:rsidR="00FD2BAD" w:rsidDel="00B968E7" w:rsidRDefault="00FD2BAD">
      <w:pPr>
        <w:pStyle w:val="TOC2"/>
        <w:rPr>
          <w:ins w:id="4009" w:author="John Clevenger" w:date="2023-11-19T17:13:00Z"/>
          <w:del w:id="4010" w:author="John Clevenger [2]" w:date="2023-11-21T19:47:00Z"/>
          <w:rFonts w:asciiTheme="minorHAnsi" w:eastAsiaTheme="minorEastAsia" w:hAnsiTheme="minorHAnsi" w:cstheme="minorBidi"/>
          <w:b w:val="0"/>
          <w:bCs w:val="0"/>
          <w:kern w:val="2"/>
          <w:sz w:val="22"/>
          <w:szCs w:val="22"/>
          <w14:ligatures w14:val="standardContextual"/>
        </w:rPr>
      </w:pPr>
      <w:ins w:id="4011" w:author="John Clevenger" w:date="2023-11-19T17:13:00Z">
        <w:del w:id="4012" w:author="John Clevenger [2]" w:date="2023-11-21T19:47:00Z">
          <w:r w:rsidRPr="00B968E7" w:rsidDel="00B968E7">
            <w:rPr>
              <w:rStyle w:val="Hyperlink"/>
              <w:rFonts w:cs="Arial"/>
              <w:rPrChange w:id="4013" w:author="John Clevenger [2]" w:date="2023-11-21T19:47:00Z">
                <w:rPr>
                  <w:rStyle w:val="Hyperlink"/>
                  <w:rFonts w:cs="Arial"/>
                </w:rPr>
              </w:rPrChange>
            </w:rPr>
            <w:delText>2.5.</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014" w:author="John Clevenger [2]" w:date="2023-11-21T19:47:00Z">
                <w:rPr>
                  <w:rStyle w:val="Hyperlink"/>
                  <w:rFonts w:cs="Arial"/>
                </w:rPr>
              </w:rPrChange>
            </w:rPr>
            <w:delText>Judge Startup</w:delText>
          </w:r>
          <w:r w:rsidDel="00B968E7">
            <w:rPr>
              <w:webHidden/>
            </w:rPr>
            <w:tab/>
          </w:r>
        </w:del>
      </w:ins>
    </w:p>
    <w:p w14:paraId="2F953BC9" w14:textId="51DC53F4" w:rsidR="00FD2BAD" w:rsidDel="00B968E7" w:rsidRDefault="00FD2BAD">
      <w:pPr>
        <w:pStyle w:val="TOC2"/>
        <w:rPr>
          <w:ins w:id="4015" w:author="John Clevenger" w:date="2023-11-19T17:13:00Z"/>
          <w:del w:id="4016" w:author="John Clevenger [2]" w:date="2023-11-21T19:47:00Z"/>
          <w:rFonts w:asciiTheme="minorHAnsi" w:eastAsiaTheme="minorEastAsia" w:hAnsiTheme="minorHAnsi" w:cstheme="minorBidi"/>
          <w:b w:val="0"/>
          <w:bCs w:val="0"/>
          <w:kern w:val="2"/>
          <w:sz w:val="22"/>
          <w:szCs w:val="22"/>
          <w14:ligatures w14:val="standardContextual"/>
        </w:rPr>
      </w:pPr>
      <w:ins w:id="4017" w:author="John Clevenger" w:date="2023-11-19T17:13:00Z">
        <w:del w:id="4018" w:author="John Clevenger [2]" w:date="2023-11-21T19:47:00Z">
          <w:r w:rsidRPr="00B968E7" w:rsidDel="00B968E7">
            <w:rPr>
              <w:rStyle w:val="Hyperlink"/>
              <w:rFonts w:cs="Arial"/>
              <w:rPrChange w:id="4019" w:author="John Clevenger [2]" w:date="2023-11-21T19:47:00Z">
                <w:rPr>
                  <w:rStyle w:val="Hyperlink"/>
                  <w:rFonts w:cs="Arial"/>
                </w:rPr>
              </w:rPrChange>
            </w:rPr>
            <w:delText>2.6.</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020" w:author="John Clevenger [2]" w:date="2023-11-21T19:47:00Z">
                <w:rPr>
                  <w:rStyle w:val="Hyperlink"/>
                  <w:rFonts w:cs="Arial"/>
                </w:rPr>
              </w:rPrChange>
            </w:rPr>
            <w:delText>Scoreboard Startup</w:delText>
          </w:r>
          <w:r w:rsidDel="00B968E7">
            <w:rPr>
              <w:webHidden/>
            </w:rPr>
            <w:tab/>
          </w:r>
        </w:del>
      </w:ins>
    </w:p>
    <w:p w14:paraId="0B2349AA" w14:textId="0C8D917C" w:rsidR="00FD2BAD" w:rsidDel="00B968E7" w:rsidRDefault="00FD2BAD">
      <w:pPr>
        <w:pStyle w:val="TOC2"/>
        <w:rPr>
          <w:ins w:id="4021" w:author="John Clevenger" w:date="2023-11-19T17:13:00Z"/>
          <w:del w:id="4022" w:author="John Clevenger [2]" w:date="2023-11-21T19:47:00Z"/>
          <w:rFonts w:asciiTheme="minorHAnsi" w:eastAsiaTheme="minorEastAsia" w:hAnsiTheme="minorHAnsi" w:cstheme="minorBidi"/>
          <w:b w:val="0"/>
          <w:bCs w:val="0"/>
          <w:kern w:val="2"/>
          <w:sz w:val="22"/>
          <w:szCs w:val="22"/>
          <w14:ligatures w14:val="standardContextual"/>
        </w:rPr>
      </w:pPr>
      <w:ins w:id="4023" w:author="John Clevenger" w:date="2023-11-19T17:13:00Z">
        <w:del w:id="4024" w:author="John Clevenger [2]" w:date="2023-11-21T19:47:00Z">
          <w:r w:rsidRPr="00B968E7" w:rsidDel="00B968E7">
            <w:rPr>
              <w:rStyle w:val="Hyperlink"/>
              <w:rFonts w:cs="Arial"/>
              <w:rPrChange w:id="4025" w:author="John Clevenger [2]" w:date="2023-11-21T19:47:00Z">
                <w:rPr>
                  <w:rStyle w:val="Hyperlink"/>
                  <w:rFonts w:cs="Arial"/>
                </w:rPr>
              </w:rPrChange>
            </w:rPr>
            <w:delText>2.7.</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026" w:author="John Clevenger [2]" w:date="2023-11-21T19:47:00Z">
                <w:rPr>
                  <w:rStyle w:val="Hyperlink"/>
                  <w:rFonts w:cs="Arial"/>
                </w:rPr>
              </w:rPrChange>
            </w:rPr>
            <w:delText>Starting the Contest</w:delText>
          </w:r>
          <w:r w:rsidDel="00B968E7">
            <w:rPr>
              <w:webHidden/>
            </w:rPr>
            <w:tab/>
          </w:r>
        </w:del>
      </w:ins>
    </w:p>
    <w:p w14:paraId="63CDC8B6" w14:textId="2E12ED5B" w:rsidR="00FD2BAD" w:rsidDel="00B968E7" w:rsidRDefault="00FD2BAD">
      <w:pPr>
        <w:pStyle w:val="TOC2"/>
        <w:rPr>
          <w:ins w:id="4027" w:author="John Clevenger" w:date="2023-11-19T17:13:00Z"/>
          <w:del w:id="4028" w:author="John Clevenger [2]" w:date="2023-11-21T19:47:00Z"/>
          <w:rFonts w:asciiTheme="minorHAnsi" w:eastAsiaTheme="minorEastAsia" w:hAnsiTheme="minorHAnsi" w:cstheme="minorBidi"/>
          <w:b w:val="0"/>
          <w:bCs w:val="0"/>
          <w:kern w:val="2"/>
          <w:sz w:val="22"/>
          <w:szCs w:val="22"/>
          <w14:ligatures w14:val="standardContextual"/>
        </w:rPr>
      </w:pPr>
      <w:ins w:id="4029" w:author="John Clevenger" w:date="2023-11-19T17:13:00Z">
        <w:del w:id="4030" w:author="John Clevenger [2]" w:date="2023-11-21T19:47:00Z">
          <w:r w:rsidRPr="00B968E7" w:rsidDel="00B968E7">
            <w:rPr>
              <w:rStyle w:val="Hyperlink"/>
              <w:rFonts w:cs="Arial"/>
              <w:rPrChange w:id="4031" w:author="John Clevenger [2]" w:date="2023-11-21T19:47:00Z">
                <w:rPr>
                  <w:rStyle w:val="Hyperlink"/>
                  <w:rFonts w:cs="Arial"/>
                </w:rPr>
              </w:rPrChange>
            </w:rPr>
            <w:delText>2.8.</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032" w:author="John Clevenger [2]" w:date="2023-11-21T19:47:00Z">
                <w:rPr>
                  <w:rStyle w:val="Hyperlink"/>
                  <w:rFonts w:cs="Arial"/>
                </w:rPr>
              </w:rPrChange>
            </w:rPr>
            <w:delText>Additional Information</w:delText>
          </w:r>
          <w:r w:rsidDel="00B968E7">
            <w:rPr>
              <w:webHidden/>
            </w:rPr>
            <w:tab/>
          </w:r>
        </w:del>
      </w:ins>
    </w:p>
    <w:p w14:paraId="6899D2AB" w14:textId="27289573" w:rsidR="00FD2BAD" w:rsidDel="00B968E7" w:rsidRDefault="00FD2BAD">
      <w:pPr>
        <w:pStyle w:val="TOC1"/>
        <w:rPr>
          <w:ins w:id="4033" w:author="John Clevenger" w:date="2023-11-19T17:13:00Z"/>
          <w:del w:id="4034" w:author="John Clevenger [2]" w:date="2023-11-21T19:47:00Z"/>
          <w:rFonts w:asciiTheme="minorHAnsi" w:eastAsiaTheme="minorEastAsia" w:hAnsiTheme="minorHAnsi" w:cstheme="minorBidi"/>
          <w:b w:val="0"/>
          <w:bCs w:val="0"/>
          <w:iCs w:val="0"/>
          <w:kern w:val="2"/>
          <w:sz w:val="22"/>
          <w:szCs w:val="22"/>
          <w14:ligatures w14:val="standardContextual"/>
        </w:rPr>
      </w:pPr>
      <w:ins w:id="4035" w:author="John Clevenger" w:date="2023-11-19T17:13:00Z">
        <w:del w:id="4036" w:author="John Clevenger [2]" w:date="2023-11-21T19:47:00Z">
          <w:r w:rsidRPr="00B968E7" w:rsidDel="00B968E7">
            <w:rPr>
              <w:rStyle w:val="Hyperlink"/>
              <w:rFonts w:cs="Arial"/>
              <w:rPrChange w:id="4037" w:author="John Clevenger [2]" w:date="2023-11-21T19:47:00Z">
                <w:rPr>
                  <w:rStyle w:val="Hyperlink"/>
                  <w:rFonts w:cs="Arial"/>
                </w:rPr>
              </w:rPrChange>
            </w:rPr>
            <w:delText>3.</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rPrChange w:id="4038" w:author="John Clevenger [2]" w:date="2023-11-21T19:47:00Z">
                <w:rPr>
                  <w:rStyle w:val="Hyperlink"/>
                  <w:rFonts w:cs="Arial"/>
                </w:rPr>
              </w:rPrChange>
            </w:rPr>
            <w:delText>Installation Details</w:delText>
          </w:r>
          <w:r w:rsidDel="00B968E7">
            <w:rPr>
              <w:webHidden/>
            </w:rPr>
            <w:tab/>
          </w:r>
        </w:del>
      </w:ins>
    </w:p>
    <w:p w14:paraId="7033E12E" w14:textId="5AFA2B00" w:rsidR="00FD2BAD" w:rsidDel="00B968E7" w:rsidRDefault="00FD2BAD">
      <w:pPr>
        <w:pStyle w:val="TOC2"/>
        <w:rPr>
          <w:ins w:id="4039" w:author="John Clevenger" w:date="2023-11-19T17:13:00Z"/>
          <w:del w:id="4040" w:author="John Clevenger [2]" w:date="2023-11-21T19:47:00Z"/>
          <w:rFonts w:asciiTheme="minorHAnsi" w:eastAsiaTheme="minorEastAsia" w:hAnsiTheme="minorHAnsi" w:cstheme="minorBidi"/>
          <w:b w:val="0"/>
          <w:bCs w:val="0"/>
          <w:kern w:val="2"/>
          <w:sz w:val="22"/>
          <w:szCs w:val="22"/>
          <w14:ligatures w14:val="standardContextual"/>
        </w:rPr>
      </w:pPr>
      <w:ins w:id="4041" w:author="John Clevenger" w:date="2023-11-19T17:13:00Z">
        <w:del w:id="4042" w:author="John Clevenger [2]" w:date="2023-11-21T19:47:00Z">
          <w:r w:rsidRPr="00B968E7" w:rsidDel="00B968E7">
            <w:rPr>
              <w:rStyle w:val="Hyperlink"/>
              <w:rFonts w:cs="Arial"/>
              <w:rPrChange w:id="4043" w:author="John Clevenger [2]" w:date="2023-11-21T19:47:00Z">
                <w:rPr>
                  <w:rStyle w:val="Hyperlink"/>
                  <w:rFonts w:cs="Arial"/>
                </w:rPr>
              </w:rPrChange>
            </w:rPr>
            <w:delText>3.1.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044" w:author="John Clevenger [2]" w:date="2023-11-21T19:47:00Z">
                <w:rPr>
                  <w:rStyle w:val="Hyperlink"/>
                  <w:rFonts w:cs="Arial"/>
                </w:rPr>
              </w:rPrChange>
            </w:rPr>
            <w:delText>Installation</w:delText>
          </w:r>
          <w:r w:rsidDel="00B968E7">
            <w:rPr>
              <w:webHidden/>
            </w:rPr>
            <w:tab/>
          </w:r>
        </w:del>
      </w:ins>
    </w:p>
    <w:p w14:paraId="1152939B" w14:textId="4A50911E" w:rsidR="00FD2BAD" w:rsidDel="00B968E7" w:rsidRDefault="00FD2BAD">
      <w:pPr>
        <w:pStyle w:val="TOC2"/>
        <w:rPr>
          <w:ins w:id="4045" w:author="John Clevenger" w:date="2023-11-19T17:13:00Z"/>
          <w:del w:id="4046" w:author="John Clevenger [2]" w:date="2023-11-21T19:47:00Z"/>
          <w:rFonts w:asciiTheme="minorHAnsi" w:eastAsiaTheme="minorEastAsia" w:hAnsiTheme="minorHAnsi" w:cstheme="minorBidi"/>
          <w:b w:val="0"/>
          <w:bCs w:val="0"/>
          <w:kern w:val="2"/>
          <w:sz w:val="22"/>
          <w:szCs w:val="22"/>
          <w14:ligatures w14:val="standardContextual"/>
        </w:rPr>
      </w:pPr>
      <w:ins w:id="4047" w:author="John Clevenger" w:date="2023-11-19T17:13:00Z">
        <w:del w:id="4048" w:author="John Clevenger [2]" w:date="2023-11-21T19:47:00Z">
          <w:r w:rsidRPr="00B968E7" w:rsidDel="00B968E7">
            <w:rPr>
              <w:rStyle w:val="Hyperlink"/>
              <w:rFonts w:cs="Arial"/>
              <w:rPrChange w:id="4049" w:author="John Clevenger [2]" w:date="2023-11-21T19:47:00Z">
                <w:rPr>
                  <w:rStyle w:val="Hyperlink"/>
                  <w:rFonts w:cs="Arial"/>
                </w:rPr>
              </w:rPrChange>
            </w:rPr>
            <w:delText>3.2.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050" w:author="John Clevenger [2]" w:date="2023-11-21T19:47:00Z">
                <w:rPr>
                  <w:rStyle w:val="Hyperlink"/>
                  <w:rFonts w:cs="Arial"/>
                </w:rPr>
              </w:rPrChange>
            </w:rPr>
            <w:delText>Network / Firewall Requirements</w:delText>
          </w:r>
          <w:r w:rsidDel="00B968E7">
            <w:rPr>
              <w:webHidden/>
            </w:rPr>
            <w:tab/>
          </w:r>
        </w:del>
      </w:ins>
    </w:p>
    <w:p w14:paraId="27F55862" w14:textId="0FDBF7E1" w:rsidR="00FD2BAD" w:rsidDel="00B968E7" w:rsidRDefault="00FD2BAD">
      <w:pPr>
        <w:pStyle w:val="TOC2"/>
        <w:rPr>
          <w:ins w:id="4051" w:author="John Clevenger" w:date="2023-11-19T17:13:00Z"/>
          <w:del w:id="4052" w:author="John Clevenger [2]" w:date="2023-11-21T19:47:00Z"/>
          <w:rFonts w:asciiTheme="minorHAnsi" w:eastAsiaTheme="minorEastAsia" w:hAnsiTheme="minorHAnsi" w:cstheme="minorBidi"/>
          <w:b w:val="0"/>
          <w:bCs w:val="0"/>
          <w:kern w:val="2"/>
          <w:sz w:val="22"/>
          <w:szCs w:val="22"/>
          <w14:ligatures w14:val="standardContextual"/>
        </w:rPr>
      </w:pPr>
      <w:ins w:id="4053" w:author="John Clevenger" w:date="2023-11-19T17:13:00Z">
        <w:del w:id="4054" w:author="John Clevenger [2]" w:date="2023-11-21T19:47:00Z">
          <w:r w:rsidRPr="00B968E7" w:rsidDel="00B968E7">
            <w:rPr>
              <w:rStyle w:val="Hyperlink"/>
              <w:rFonts w:cs="Arial"/>
              <w:rPrChange w:id="4055" w:author="John Clevenger [2]" w:date="2023-11-21T19:47:00Z">
                <w:rPr>
                  <w:rStyle w:val="Hyperlink"/>
                  <w:rFonts w:cs="Arial"/>
                </w:rPr>
              </w:rPrChange>
            </w:rPr>
            <w:delText>3.3.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056" w:author="John Clevenger [2]" w:date="2023-11-21T19:47:00Z">
                <w:rPr>
                  <w:rStyle w:val="Hyperlink"/>
                  <w:rFonts w:cs="Arial"/>
                </w:rPr>
              </w:rPrChange>
            </w:rPr>
            <w:delText>Memory Limits</w:delText>
          </w:r>
          <w:r w:rsidDel="00B968E7">
            <w:rPr>
              <w:webHidden/>
            </w:rPr>
            <w:tab/>
          </w:r>
        </w:del>
      </w:ins>
    </w:p>
    <w:p w14:paraId="0A4C6E7D" w14:textId="04C12D43" w:rsidR="00FD2BAD" w:rsidDel="00B968E7" w:rsidRDefault="00FD2BAD">
      <w:pPr>
        <w:pStyle w:val="TOC2"/>
        <w:rPr>
          <w:ins w:id="4057" w:author="John Clevenger" w:date="2023-11-19T17:13:00Z"/>
          <w:del w:id="4058" w:author="John Clevenger [2]" w:date="2023-11-21T19:47:00Z"/>
          <w:rFonts w:asciiTheme="minorHAnsi" w:eastAsiaTheme="minorEastAsia" w:hAnsiTheme="minorHAnsi" w:cstheme="minorBidi"/>
          <w:b w:val="0"/>
          <w:bCs w:val="0"/>
          <w:kern w:val="2"/>
          <w:sz w:val="22"/>
          <w:szCs w:val="22"/>
          <w14:ligatures w14:val="standardContextual"/>
        </w:rPr>
      </w:pPr>
      <w:ins w:id="4059" w:author="John Clevenger" w:date="2023-11-19T17:13:00Z">
        <w:del w:id="4060" w:author="John Clevenger [2]" w:date="2023-11-21T19:47:00Z">
          <w:r w:rsidRPr="00B968E7" w:rsidDel="00B968E7">
            <w:rPr>
              <w:rStyle w:val="Hyperlink"/>
              <w:rFonts w:cs="Arial"/>
              <w:rPrChange w:id="4061" w:author="John Clevenger [2]" w:date="2023-11-21T19:47:00Z">
                <w:rPr>
                  <w:rStyle w:val="Hyperlink"/>
                  <w:rFonts w:cs="Arial"/>
                </w:rPr>
              </w:rPrChange>
            </w:rPr>
            <w:delText>3.4.</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062" w:author="John Clevenger [2]" w:date="2023-11-21T19:47:00Z">
                <w:rPr>
                  <w:rStyle w:val="Hyperlink"/>
                  <w:rFonts w:cs="Arial"/>
                </w:rPr>
              </w:rPrChange>
            </w:rPr>
            <w:delText>Security Alerts</w:delText>
          </w:r>
          <w:r w:rsidDel="00B968E7">
            <w:rPr>
              <w:webHidden/>
            </w:rPr>
            <w:tab/>
          </w:r>
        </w:del>
      </w:ins>
    </w:p>
    <w:p w14:paraId="31375E71" w14:textId="01F21180" w:rsidR="00FD2BAD" w:rsidDel="00B968E7" w:rsidRDefault="00FD2BAD">
      <w:pPr>
        <w:pStyle w:val="TOC2"/>
        <w:rPr>
          <w:ins w:id="4063" w:author="John Clevenger" w:date="2023-11-19T17:13:00Z"/>
          <w:del w:id="4064" w:author="John Clevenger [2]" w:date="2023-11-21T19:47:00Z"/>
          <w:rFonts w:asciiTheme="minorHAnsi" w:eastAsiaTheme="minorEastAsia" w:hAnsiTheme="minorHAnsi" w:cstheme="minorBidi"/>
          <w:b w:val="0"/>
          <w:bCs w:val="0"/>
          <w:kern w:val="2"/>
          <w:sz w:val="22"/>
          <w:szCs w:val="22"/>
          <w14:ligatures w14:val="standardContextual"/>
        </w:rPr>
      </w:pPr>
      <w:ins w:id="4065" w:author="John Clevenger" w:date="2023-11-19T17:13:00Z">
        <w:del w:id="4066" w:author="John Clevenger [2]" w:date="2023-11-21T19:47:00Z">
          <w:r w:rsidRPr="00B968E7" w:rsidDel="00B968E7">
            <w:rPr>
              <w:rStyle w:val="Hyperlink"/>
              <w:rFonts w:cs="Arial"/>
              <w:rPrChange w:id="4067" w:author="John Clevenger [2]" w:date="2023-11-21T19:47:00Z">
                <w:rPr>
                  <w:rStyle w:val="Hyperlink"/>
                  <w:rFonts w:cs="Arial"/>
                </w:rPr>
              </w:rPrChange>
            </w:rPr>
            <w:delText>3.5.</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068" w:author="John Clevenger [2]" w:date="2023-11-21T19:47:00Z">
                <w:rPr>
                  <w:rStyle w:val="Hyperlink"/>
                  <w:rFonts w:cs="Arial"/>
                </w:rPr>
              </w:rPrChange>
            </w:rPr>
            <w:delText>Uninstall</w:delText>
          </w:r>
          <w:r w:rsidDel="00B968E7">
            <w:rPr>
              <w:webHidden/>
            </w:rPr>
            <w:tab/>
          </w:r>
        </w:del>
      </w:ins>
    </w:p>
    <w:p w14:paraId="342EF542" w14:textId="3E960AC8" w:rsidR="00FD2BAD" w:rsidDel="00B968E7" w:rsidRDefault="00FD2BAD">
      <w:pPr>
        <w:pStyle w:val="TOC1"/>
        <w:rPr>
          <w:ins w:id="4069" w:author="John Clevenger" w:date="2023-11-19T17:13:00Z"/>
          <w:del w:id="4070" w:author="John Clevenger [2]" w:date="2023-11-21T19:47:00Z"/>
          <w:rFonts w:asciiTheme="minorHAnsi" w:eastAsiaTheme="minorEastAsia" w:hAnsiTheme="minorHAnsi" w:cstheme="minorBidi"/>
          <w:b w:val="0"/>
          <w:bCs w:val="0"/>
          <w:iCs w:val="0"/>
          <w:kern w:val="2"/>
          <w:sz w:val="22"/>
          <w:szCs w:val="22"/>
          <w14:ligatures w14:val="standardContextual"/>
        </w:rPr>
      </w:pPr>
      <w:ins w:id="4071" w:author="John Clevenger" w:date="2023-11-19T17:13:00Z">
        <w:del w:id="4072" w:author="John Clevenger [2]" w:date="2023-11-21T19:47:00Z">
          <w:r w:rsidRPr="00B968E7" w:rsidDel="00B968E7">
            <w:rPr>
              <w:rStyle w:val="Hyperlink"/>
              <w:rFonts w:cs="Arial"/>
              <w:rPrChange w:id="4073" w:author="John Clevenger [2]" w:date="2023-11-21T19:47:00Z">
                <w:rPr>
                  <w:rStyle w:val="Hyperlink"/>
                  <w:rFonts w:cs="Arial"/>
                </w:rPr>
              </w:rPrChange>
            </w:rPr>
            <w:delText>4.</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rPrChange w:id="4074" w:author="John Clevenger [2]" w:date="2023-11-21T19:47:00Z">
                <w:rPr>
                  <w:rStyle w:val="Hyperlink"/>
                  <w:rFonts w:cs="Arial"/>
                </w:rPr>
              </w:rPrChange>
            </w:rPr>
            <w:delText>PC</w:delText>
          </w:r>
          <w:r w:rsidRPr="00B968E7" w:rsidDel="00B968E7">
            <w:rPr>
              <w:rStyle w:val="Hyperlink"/>
              <w:rFonts w:cs="Arial"/>
              <w:vertAlign w:val="superscript"/>
              <w:rPrChange w:id="4075" w:author="John Clevenger [2]" w:date="2023-11-21T19:47:00Z">
                <w:rPr>
                  <w:rStyle w:val="Hyperlink"/>
                  <w:rFonts w:cs="Arial"/>
                  <w:vertAlign w:val="superscript"/>
                </w:rPr>
              </w:rPrChange>
            </w:rPr>
            <w:delText>2</w:delText>
          </w:r>
          <w:r w:rsidRPr="00B968E7" w:rsidDel="00B968E7">
            <w:rPr>
              <w:rStyle w:val="Hyperlink"/>
              <w:rFonts w:cs="Arial"/>
              <w:rPrChange w:id="4076" w:author="John Clevenger [2]" w:date="2023-11-21T19:47:00Z">
                <w:rPr>
                  <w:rStyle w:val="Hyperlink"/>
                  <w:rFonts w:cs="Arial"/>
                </w:rPr>
              </w:rPrChange>
            </w:rPr>
            <w:delText xml:space="preserve">  Initialization  Files</w:delText>
          </w:r>
          <w:r w:rsidDel="00B968E7">
            <w:rPr>
              <w:webHidden/>
            </w:rPr>
            <w:tab/>
          </w:r>
        </w:del>
      </w:ins>
    </w:p>
    <w:p w14:paraId="0883C783" w14:textId="1D2865BD" w:rsidR="00FD2BAD" w:rsidDel="00B968E7" w:rsidRDefault="00FD2BAD">
      <w:pPr>
        <w:pStyle w:val="TOC2"/>
        <w:rPr>
          <w:ins w:id="4077" w:author="John Clevenger" w:date="2023-11-19T17:13:00Z"/>
          <w:del w:id="4078" w:author="John Clevenger [2]" w:date="2023-11-21T19:47:00Z"/>
          <w:rFonts w:asciiTheme="minorHAnsi" w:eastAsiaTheme="minorEastAsia" w:hAnsiTheme="minorHAnsi" w:cstheme="minorBidi"/>
          <w:b w:val="0"/>
          <w:bCs w:val="0"/>
          <w:kern w:val="2"/>
          <w:sz w:val="22"/>
          <w:szCs w:val="22"/>
          <w14:ligatures w14:val="standardContextual"/>
        </w:rPr>
      </w:pPr>
      <w:ins w:id="4079" w:author="John Clevenger" w:date="2023-11-19T17:13:00Z">
        <w:del w:id="4080" w:author="John Clevenger [2]" w:date="2023-11-21T19:47:00Z">
          <w:r w:rsidRPr="00B968E7" w:rsidDel="00B968E7">
            <w:rPr>
              <w:rStyle w:val="Hyperlink"/>
              <w:rFonts w:cs="Arial"/>
              <w:rPrChange w:id="4081" w:author="John Clevenger [2]" w:date="2023-11-21T19:47:00Z">
                <w:rPr>
                  <w:rStyle w:val="Hyperlink"/>
                  <w:rFonts w:cs="Arial"/>
                </w:rPr>
              </w:rPrChange>
            </w:rPr>
            <w:delText>4.1.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082" w:author="John Clevenger [2]" w:date="2023-11-21T19:47:00Z">
                <w:rPr>
                  <w:rStyle w:val="Hyperlink"/>
                  <w:rFonts w:cs="Arial"/>
                </w:rPr>
              </w:rPrChange>
            </w:rPr>
            <w:delText>The pc2v9.ini  file</w:delText>
          </w:r>
          <w:r w:rsidDel="00B968E7">
            <w:rPr>
              <w:webHidden/>
            </w:rPr>
            <w:tab/>
          </w:r>
        </w:del>
      </w:ins>
    </w:p>
    <w:p w14:paraId="42899A99" w14:textId="31D3CE4A" w:rsidR="00FD2BAD" w:rsidDel="00B968E7" w:rsidRDefault="00FD2BAD">
      <w:pPr>
        <w:pStyle w:val="TOC2"/>
        <w:rPr>
          <w:ins w:id="4083" w:author="John Clevenger" w:date="2023-11-19T17:13:00Z"/>
          <w:del w:id="4084" w:author="John Clevenger [2]" w:date="2023-11-21T19:47:00Z"/>
          <w:rFonts w:asciiTheme="minorHAnsi" w:eastAsiaTheme="minorEastAsia" w:hAnsiTheme="minorHAnsi" w:cstheme="minorBidi"/>
          <w:b w:val="0"/>
          <w:bCs w:val="0"/>
          <w:kern w:val="2"/>
          <w:sz w:val="22"/>
          <w:szCs w:val="22"/>
          <w14:ligatures w14:val="standardContextual"/>
        </w:rPr>
      </w:pPr>
      <w:ins w:id="4085" w:author="John Clevenger" w:date="2023-11-19T17:13:00Z">
        <w:del w:id="4086" w:author="John Clevenger [2]" w:date="2023-11-21T19:47:00Z">
          <w:r w:rsidRPr="00B968E7" w:rsidDel="00B968E7">
            <w:rPr>
              <w:rStyle w:val="Hyperlink"/>
              <w:rFonts w:cs="Arial"/>
              <w:rPrChange w:id="4087" w:author="John Clevenger [2]" w:date="2023-11-21T19:47:00Z">
                <w:rPr>
                  <w:rStyle w:val="Hyperlink"/>
                  <w:rFonts w:cs="Arial"/>
                </w:rPr>
              </w:rPrChange>
            </w:rPr>
            <w:delText>4.2.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088" w:author="John Clevenger [2]" w:date="2023-11-21T19:47:00Z">
                <w:rPr>
                  <w:rStyle w:val="Hyperlink"/>
                  <w:rFonts w:cs="Arial"/>
                </w:rPr>
              </w:rPrChange>
            </w:rPr>
            <w:delText>Other Initialization Files</w:delText>
          </w:r>
          <w:r w:rsidDel="00B968E7">
            <w:rPr>
              <w:webHidden/>
            </w:rPr>
            <w:tab/>
          </w:r>
        </w:del>
      </w:ins>
    </w:p>
    <w:p w14:paraId="33FCA74A" w14:textId="259DC36D" w:rsidR="00FD2BAD" w:rsidDel="00B968E7" w:rsidRDefault="00FD2BAD">
      <w:pPr>
        <w:pStyle w:val="TOC1"/>
        <w:rPr>
          <w:ins w:id="4089" w:author="John Clevenger" w:date="2023-11-19T17:13:00Z"/>
          <w:del w:id="4090" w:author="John Clevenger [2]" w:date="2023-11-21T19:47:00Z"/>
          <w:rFonts w:asciiTheme="minorHAnsi" w:eastAsiaTheme="minorEastAsia" w:hAnsiTheme="minorHAnsi" w:cstheme="minorBidi"/>
          <w:b w:val="0"/>
          <w:bCs w:val="0"/>
          <w:iCs w:val="0"/>
          <w:kern w:val="2"/>
          <w:sz w:val="22"/>
          <w:szCs w:val="22"/>
          <w14:ligatures w14:val="standardContextual"/>
        </w:rPr>
      </w:pPr>
      <w:ins w:id="4091" w:author="John Clevenger" w:date="2023-11-19T17:13:00Z">
        <w:del w:id="4092" w:author="John Clevenger [2]" w:date="2023-11-21T19:47:00Z">
          <w:r w:rsidRPr="00B968E7" w:rsidDel="00B968E7">
            <w:rPr>
              <w:rStyle w:val="Hyperlink"/>
              <w:rFonts w:cs="Arial"/>
              <w:rPrChange w:id="4093" w:author="John Clevenger [2]" w:date="2023-11-21T19:47:00Z">
                <w:rPr>
                  <w:rStyle w:val="Hyperlink"/>
                  <w:rFonts w:cs="Arial"/>
                </w:rPr>
              </w:rPrChange>
            </w:rPr>
            <w:delText>5.</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rPrChange w:id="4094" w:author="John Clevenger [2]" w:date="2023-11-21T19:47:00Z">
                <w:rPr>
                  <w:rStyle w:val="Hyperlink"/>
                  <w:rFonts w:cs="Arial"/>
                </w:rPr>
              </w:rPrChange>
            </w:rPr>
            <w:delText>PC</w:delText>
          </w:r>
          <w:r w:rsidRPr="00B968E7" w:rsidDel="00B968E7">
            <w:rPr>
              <w:rStyle w:val="Hyperlink"/>
              <w:rFonts w:cs="Arial"/>
              <w:vertAlign w:val="superscript"/>
              <w:rPrChange w:id="4095" w:author="John Clevenger [2]" w:date="2023-11-21T19:47:00Z">
                <w:rPr>
                  <w:rStyle w:val="Hyperlink"/>
                  <w:rFonts w:cs="Arial"/>
                  <w:vertAlign w:val="superscript"/>
                </w:rPr>
              </w:rPrChange>
            </w:rPr>
            <w:delText>2</w:delText>
          </w:r>
          <w:r w:rsidRPr="00B968E7" w:rsidDel="00B968E7">
            <w:rPr>
              <w:rStyle w:val="Hyperlink"/>
              <w:rFonts w:cs="Arial"/>
              <w:rPrChange w:id="4096" w:author="John Clevenger [2]" w:date="2023-11-21T19:47:00Z">
                <w:rPr>
                  <w:rStyle w:val="Hyperlink"/>
                  <w:rFonts w:cs="Arial"/>
                </w:rPr>
              </w:rPrChange>
            </w:rPr>
            <w:delText xml:space="preserve">  Startup Procedures</w:delText>
          </w:r>
          <w:r w:rsidDel="00B968E7">
            <w:rPr>
              <w:webHidden/>
            </w:rPr>
            <w:tab/>
          </w:r>
        </w:del>
      </w:ins>
    </w:p>
    <w:p w14:paraId="7EAA9533" w14:textId="305EFE92" w:rsidR="00FD2BAD" w:rsidDel="00B968E7" w:rsidRDefault="00FD2BAD">
      <w:pPr>
        <w:pStyle w:val="TOC2"/>
        <w:rPr>
          <w:ins w:id="4097" w:author="John Clevenger" w:date="2023-11-19T17:13:00Z"/>
          <w:del w:id="4098" w:author="John Clevenger [2]" w:date="2023-11-21T19:47:00Z"/>
          <w:rFonts w:asciiTheme="minorHAnsi" w:eastAsiaTheme="minorEastAsia" w:hAnsiTheme="minorHAnsi" w:cstheme="minorBidi"/>
          <w:b w:val="0"/>
          <w:bCs w:val="0"/>
          <w:kern w:val="2"/>
          <w:sz w:val="22"/>
          <w:szCs w:val="22"/>
          <w14:ligatures w14:val="standardContextual"/>
        </w:rPr>
      </w:pPr>
      <w:ins w:id="4099" w:author="John Clevenger" w:date="2023-11-19T17:13:00Z">
        <w:del w:id="4100" w:author="John Clevenger [2]" w:date="2023-11-21T19:47:00Z">
          <w:r w:rsidRPr="00B968E7" w:rsidDel="00B968E7">
            <w:rPr>
              <w:rStyle w:val="Hyperlink"/>
              <w:rFonts w:cs="Arial"/>
              <w:rPrChange w:id="4101" w:author="John Clevenger [2]" w:date="2023-11-21T19:47:00Z">
                <w:rPr>
                  <w:rStyle w:val="Hyperlink"/>
                  <w:rFonts w:cs="Arial"/>
                </w:rPr>
              </w:rPrChange>
            </w:rPr>
            <w:delText>5.1.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102" w:author="John Clevenger [2]" w:date="2023-11-21T19:47:00Z">
                <w:rPr>
                  <w:rStyle w:val="Hyperlink"/>
                  <w:rFonts w:cs="Arial"/>
                </w:rPr>
              </w:rPrChange>
            </w:rPr>
            <w:delText>Built-in Commands</w:delText>
          </w:r>
          <w:r w:rsidDel="00B968E7">
            <w:rPr>
              <w:webHidden/>
            </w:rPr>
            <w:tab/>
          </w:r>
        </w:del>
      </w:ins>
    </w:p>
    <w:p w14:paraId="712AC521" w14:textId="4758F5F0" w:rsidR="00FD2BAD" w:rsidDel="00B968E7" w:rsidRDefault="00FD2BAD">
      <w:pPr>
        <w:pStyle w:val="TOC2"/>
        <w:rPr>
          <w:ins w:id="4103" w:author="John Clevenger" w:date="2023-11-19T17:13:00Z"/>
          <w:del w:id="4104" w:author="John Clevenger [2]" w:date="2023-11-21T19:47:00Z"/>
          <w:rFonts w:asciiTheme="minorHAnsi" w:eastAsiaTheme="minorEastAsia" w:hAnsiTheme="minorHAnsi" w:cstheme="minorBidi"/>
          <w:b w:val="0"/>
          <w:bCs w:val="0"/>
          <w:kern w:val="2"/>
          <w:sz w:val="22"/>
          <w:szCs w:val="22"/>
          <w14:ligatures w14:val="standardContextual"/>
        </w:rPr>
      </w:pPr>
      <w:ins w:id="4105" w:author="John Clevenger" w:date="2023-11-19T17:13:00Z">
        <w:del w:id="4106" w:author="John Clevenger [2]" w:date="2023-11-21T19:47:00Z">
          <w:r w:rsidRPr="00B968E7" w:rsidDel="00B968E7">
            <w:rPr>
              <w:rStyle w:val="Hyperlink"/>
              <w:rFonts w:cs="Arial"/>
              <w:rPrChange w:id="4107" w:author="John Clevenger [2]" w:date="2023-11-21T19:47:00Z">
                <w:rPr>
                  <w:rStyle w:val="Hyperlink"/>
                  <w:rFonts w:cs="Arial"/>
                </w:rPr>
              </w:rPrChange>
            </w:rPr>
            <w:delText>5.2.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108" w:author="John Clevenger [2]" w:date="2023-11-21T19:47:00Z">
                <w:rPr>
                  <w:rStyle w:val="Hyperlink"/>
                  <w:rFonts w:cs="Arial"/>
                </w:rPr>
              </w:rPrChange>
            </w:rPr>
            <w:delText>Server Startup</w:delText>
          </w:r>
          <w:r w:rsidDel="00B968E7">
            <w:rPr>
              <w:webHidden/>
            </w:rPr>
            <w:tab/>
          </w:r>
        </w:del>
      </w:ins>
    </w:p>
    <w:p w14:paraId="10D969B8" w14:textId="3ADFDC4B" w:rsidR="00FD2BAD" w:rsidDel="00B968E7" w:rsidRDefault="00FD2BAD">
      <w:pPr>
        <w:pStyle w:val="TOC2"/>
        <w:rPr>
          <w:ins w:id="4109" w:author="John Clevenger" w:date="2023-11-19T17:13:00Z"/>
          <w:del w:id="4110" w:author="John Clevenger [2]" w:date="2023-11-21T19:47:00Z"/>
          <w:rFonts w:asciiTheme="minorHAnsi" w:eastAsiaTheme="minorEastAsia" w:hAnsiTheme="minorHAnsi" w:cstheme="minorBidi"/>
          <w:b w:val="0"/>
          <w:bCs w:val="0"/>
          <w:kern w:val="2"/>
          <w:sz w:val="22"/>
          <w:szCs w:val="22"/>
          <w14:ligatures w14:val="standardContextual"/>
        </w:rPr>
      </w:pPr>
      <w:ins w:id="4111" w:author="John Clevenger" w:date="2023-11-19T17:13:00Z">
        <w:del w:id="4112" w:author="John Clevenger [2]" w:date="2023-11-21T19:47:00Z">
          <w:r w:rsidRPr="00B968E7" w:rsidDel="00B968E7">
            <w:rPr>
              <w:rStyle w:val="Hyperlink"/>
              <w:rFonts w:cs="Arial"/>
              <w:rPrChange w:id="4113" w:author="John Clevenger [2]" w:date="2023-11-21T19:47:00Z">
                <w:rPr>
                  <w:rStyle w:val="Hyperlink"/>
                  <w:rFonts w:cs="Arial"/>
                </w:rPr>
              </w:rPrChange>
            </w:rPr>
            <w:delText>5.3.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114" w:author="John Clevenger [2]" w:date="2023-11-21T19:47:00Z">
                <w:rPr>
                  <w:rStyle w:val="Hyperlink"/>
                  <w:rFonts w:cs="Arial"/>
                </w:rPr>
              </w:rPrChange>
            </w:rPr>
            <w:delText>Non-GUI Server Startup</w:delText>
          </w:r>
          <w:r w:rsidDel="00B968E7">
            <w:rPr>
              <w:webHidden/>
            </w:rPr>
            <w:tab/>
          </w:r>
        </w:del>
      </w:ins>
    </w:p>
    <w:p w14:paraId="7FB96C84" w14:textId="3912F67F" w:rsidR="00FD2BAD" w:rsidDel="00B968E7" w:rsidRDefault="00FD2BAD">
      <w:pPr>
        <w:pStyle w:val="TOC2"/>
        <w:rPr>
          <w:ins w:id="4115" w:author="John Clevenger" w:date="2023-11-19T17:13:00Z"/>
          <w:del w:id="4116" w:author="John Clevenger [2]" w:date="2023-11-21T19:47:00Z"/>
          <w:rFonts w:asciiTheme="minorHAnsi" w:eastAsiaTheme="minorEastAsia" w:hAnsiTheme="minorHAnsi" w:cstheme="minorBidi"/>
          <w:b w:val="0"/>
          <w:bCs w:val="0"/>
          <w:kern w:val="2"/>
          <w:sz w:val="22"/>
          <w:szCs w:val="22"/>
          <w14:ligatures w14:val="standardContextual"/>
        </w:rPr>
      </w:pPr>
      <w:ins w:id="4117" w:author="John Clevenger" w:date="2023-11-19T17:13:00Z">
        <w:del w:id="4118" w:author="John Clevenger [2]" w:date="2023-11-21T19:47:00Z">
          <w:r w:rsidRPr="00B968E7" w:rsidDel="00B968E7">
            <w:rPr>
              <w:rStyle w:val="Hyperlink"/>
              <w:rFonts w:cs="Arial"/>
              <w:rPrChange w:id="4119" w:author="John Clevenger [2]" w:date="2023-11-21T19:47:00Z">
                <w:rPr>
                  <w:rStyle w:val="Hyperlink"/>
                  <w:rFonts w:cs="Arial"/>
                </w:rPr>
              </w:rPrChange>
            </w:rPr>
            <w:delText>5.4.</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120" w:author="John Clevenger [2]" w:date="2023-11-21T19:47:00Z">
                <w:rPr>
                  <w:rStyle w:val="Hyperlink"/>
                  <w:rFonts w:cs="Arial"/>
                </w:rPr>
              </w:rPrChange>
            </w:rPr>
            <w:delText>Server GUI Controls</w:delText>
          </w:r>
          <w:r w:rsidDel="00B968E7">
            <w:rPr>
              <w:webHidden/>
            </w:rPr>
            <w:tab/>
          </w:r>
        </w:del>
      </w:ins>
    </w:p>
    <w:p w14:paraId="0784F865" w14:textId="27874A65" w:rsidR="00FD2BAD" w:rsidDel="00B968E7" w:rsidRDefault="00FD2BAD">
      <w:pPr>
        <w:pStyle w:val="TOC3"/>
        <w:rPr>
          <w:ins w:id="4121" w:author="John Clevenger" w:date="2023-11-19T17:13:00Z"/>
          <w:del w:id="4122" w:author="John Clevenger [2]" w:date="2023-11-21T19:47:00Z"/>
          <w:rFonts w:asciiTheme="minorHAnsi" w:eastAsiaTheme="minorEastAsia" w:hAnsiTheme="minorHAnsi" w:cstheme="minorBidi"/>
          <w:kern w:val="2"/>
          <w:sz w:val="22"/>
          <w:szCs w:val="22"/>
          <w14:ligatures w14:val="standardContextual"/>
        </w:rPr>
      </w:pPr>
      <w:ins w:id="4123" w:author="John Clevenger" w:date="2023-11-19T17:13:00Z">
        <w:del w:id="4124" w:author="John Clevenger [2]" w:date="2023-11-21T19:47:00Z">
          <w:r w:rsidRPr="00B968E7" w:rsidDel="00B968E7">
            <w:rPr>
              <w:rStyle w:val="Hyperlink"/>
              <w:rFonts w:cs="Arial"/>
              <w:b/>
              <w:bCs/>
              <w:rPrChange w:id="4125" w:author="John Clevenger [2]" w:date="2023-11-21T19:47:00Z">
                <w:rPr>
                  <w:rStyle w:val="Hyperlink"/>
                  <w:rFonts w:cs="Arial"/>
                  <w:b/>
                  <w:bCs/>
                </w:rPr>
              </w:rPrChange>
            </w:rPr>
            <w:delText>5.4.1.</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Change w:id="4126" w:author="John Clevenger [2]" w:date="2023-11-21T19:47:00Z">
                <w:rPr>
                  <w:rStyle w:val="Hyperlink"/>
                  <w:rFonts w:cs="Arial"/>
                  <w:b/>
                  <w:bCs/>
                </w:rPr>
              </w:rPrChange>
            </w:rPr>
            <w:delText>Adding Sites</w:delText>
          </w:r>
          <w:r w:rsidDel="00B968E7">
            <w:rPr>
              <w:webHidden/>
            </w:rPr>
            <w:tab/>
          </w:r>
        </w:del>
      </w:ins>
    </w:p>
    <w:p w14:paraId="1339F8A9" w14:textId="0C3DB985" w:rsidR="00FD2BAD" w:rsidDel="00B968E7" w:rsidRDefault="00FD2BAD">
      <w:pPr>
        <w:pStyle w:val="TOC3"/>
        <w:rPr>
          <w:ins w:id="4127" w:author="John Clevenger" w:date="2023-11-19T17:13:00Z"/>
          <w:del w:id="4128" w:author="John Clevenger [2]" w:date="2023-11-21T19:47:00Z"/>
          <w:rFonts w:asciiTheme="minorHAnsi" w:eastAsiaTheme="minorEastAsia" w:hAnsiTheme="minorHAnsi" w:cstheme="minorBidi"/>
          <w:kern w:val="2"/>
          <w:sz w:val="22"/>
          <w:szCs w:val="22"/>
          <w14:ligatures w14:val="standardContextual"/>
        </w:rPr>
      </w:pPr>
      <w:ins w:id="4129" w:author="John Clevenger" w:date="2023-11-19T17:13:00Z">
        <w:del w:id="4130" w:author="John Clevenger [2]" w:date="2023-11-21T19:47:00Z">
          <w:r w:rsidRPr="00B968E7" w:rsidDel="00B968E7">
            <w:rPr>
              <w:rStyle w:val="Hyperlink"/>
              <w:rFonts w:cs="Arial"/>
              <w:b/>
              <w:bCs/>
              <w:rPrChange w:id="4131" w:author="John Clevenger [2]" w:date="2023-11-21T19:47:00Z">
                <w:rPr>
                  <w:rStyle w:val="Hyperlink"/>
                  <w:rFonts w:cs="Arial"/>
                  <w:b/>
                  <w:bCs/>
                </w:rPr>
              </w:rPrChange>
            </w:rPr>
            <w:delText>5.4.2.</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Change w:id="4132" w:author="John Clevenger [2]" w:date="2023-11-21T19:47:00Z">
                <w:rPr>
                  <w:rStyle w:val="Hyperlink"/>
                  <w:rFonts w:cs="Arial"/>
                  <w:b/>
                  <w:bCs/>
                </w:rPr>
              </w:rPrChange>
            </w:rPr>
            <w:delText>Restarting / Reconnecting Servers</w:delText>
          </w:r>
          <w:r w:rsidDel="00B968E7">
            <w:rPr>
              <w:webHidden/>
            </w:rPr>
            <w:tab/>
          </w:r>
        </w:del>
      </w:ins>
    </w:p>
    <w:p w14:paraId="32052730" w14:textId="3702D8F7" w:rsidR="00FD2BAD" w:rsidDel="00B968E7" w:rsidRDefault="00FD2BAD">
      <w:pPr>
        <w:pStyle w:val="TOC3"/>
        <w:rPr>
          <w:ins w:id="4133" w:author="John Clevenger" w:date="2023-11-19T17:13:00Z"/>
          <w:del w:id="4134" w:author="John Clevenger [2]" w:date="2023-11-21T19:47:00Z"/>
          <w:rFonts w:asciiTheme="minorHAnsi" w:eastAsiaTheme="minorEastAsia" w:hAnsiTheme="minorHAnsi" w:cstheme="minorBidi"/>
          <w:kern w:val="2"/>
          <w:sz w:val="22"/>
          <w:szCs w:val="22"/>
          <w14:ligatures w14:val="standardContextual"/>
        </w:rPr>
      </w:pPr>
      <w:ins w:id="4135" w:author="John Clevenger" w:date="2023-11-19T17:13:00Z">
        <w:del w:id="4136" w:author="John Clevenger [2]" w:date="2023-11-21T19:47:00Z">
          <w:r w:rsidRPr="00B968E7" w:rsidDel="00B968E7">
            <w:rPr>
              <w:rStyle w:val="Hyperlink"/>
              <w:rFonts w:cs="Arial"/>
              <w:b/>
              <w:bCs/>
              <w:rPrChange w:id="4137" w:author="John Clevenger [2]" w:date="2023-11-21T19:47:00Z">
                <w:rPr>
                  <w:rStyle w:val="Hyperlink"/>
                  <w:rFonts w:cs="Arial"/>
                  <w:b/>
                  <w:bCs/>
                </w:rPr>
              </w:rPrChange>
            </w:rPr>
            <w:delText>5.4.3.</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Change w:id="4138" w:author="John Clevenger [2]" w:date="2023-11-21T19:47:00Z">
                <w:rPr>
                  <w:rStyle w:val="Hyperlink"/>
                  <w:rFonts w:cs="Arial"/>
                  <w:b/>
                  <w:bCs/>
                </w:rPr>
              </w:rPrChange>
            </w:rPr>
            <w:delText>Connections and Logins</w:delText>
          </w:r>
          <w:r w:rsidDel="00B968E7">
            <w:rPr>
              <w:webHidden/>
            </w:rPr>
            <w:tab/>
          </w:r>
        </w:del>
      </w:ins>
    </w:p>
    <w:p w14:paraId="0ABD3455" w14:textId="034A57AC" w:rsidR="00FD2BAD" w:rsidDel="00B968E7" w:rsidRDefault="00FD2BAD">
      <w:pPr>
        <w:pStyle w:val="TOC3"/>
        <w:rPr>
          <w:ins w:id="4139" w:author="John Clevenger" w:date="2023-11-19T17:13:00Z"/>
          <w:del w:id="4140" w:author="John Clevenger [2]" w:date="2023-11-21T19:47:00Z"/>
          <w:rFonts w:asciiTheme="minorHAnsi" w:eastAsiaTheme="minorEastAsia" w:hAnsiTheme="minorHAnsi" w:cstheme="minorBidi"/>
          <w:kern w:val="2"/>
          <w:sz w:val="22"/>
          <w:szCs w:val="22"/>
          <w14:ligatures w14:val="standardContextual"/>
        </w:rPr>
      </w:pPr>
      <w:ins w:id="4141" w:author="John Clevenger" w:date="2023-11-19T17:13:00Z">
        <w:del w:id="4142" w:author="John Clevenger [2]" w:date="2023-11-21T19:47:00Z">
          <w:r w:rsidRPr="00B968E7" w:rsidDel="00B968E7">
            <w:rPr>
              <w:rStyle w:val="Hyperlink"/>
              <w:rFonts w:cs="Arial"/>
              <w:b/>
              <w:bCs/>
              <w:rPrChange w:id="4143" w:author="John Clevenger [2]" w:date="2023-11-21T19:47:00Z">
                <w:rPr>
                  <w:rStyle w:val="Hyperlink"/>
                  <w:rFonts w:cs="Arial"/>
                  <w:b/>
                  <w:bCs/>
                </w:rPr>
              </w:rPrChange>
            </w:rPr>
            <w:delText>5.4.4.</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Change w:id="4144" w:author="John Clevenger [2]" w:date="2023-11-21T19:47:00Z">
                <w:rPr>
                  <w:rStyle w:val="Hyperlink"/>
                  <w:rFonts w:cs="Arial"/>
                  <w:b/>
                  <w:bCs/>
                </w:rPr>
              </w:rPrChange>
            </w:rPr>
            <w:delText>Additional Server GUI Controls</w:delText>
          </w:r>
          <w:r w:rsidDel="00B968E7">
            <w:rPr>
              <w:webHidden/>
            </w:rPr>
            <w:tab/>
          </w:r>
        </w:del>
      </w:ins>
    </w:p>
    <w:p w14:paraId="178D56D4" w14:textId="56121017" w:rsidR="00FD2BAD" w:rsidDel="00B968E7" w:rsidRDefault="00FD2BAD">
      <w:pPr>
        <w:pStyle w:val="TOC2"/>
        <w:rPr>
          <w:ins w:id="4145" w:author="John Clevenger" w:date="2023-11-19T17:13:00Z"/>
          <w:del w:id="4146" w:author="John Clevenger [2]" w:date="2023-11-21T19:47:00Z"/>
          <w:rFonts w:asciiTheme="minorHAnsi" w:eastAsiaTheme="minorEastAsia" w:hAnsiTheme="minorHAnsi" w:cstheme="minorBidi"/>
          <w:b w:val="0"/>
          <w:bCs w:val="0"/>
          <w:kern w:val="2"/>
          <w:sz w:val="22"/>
          <w:szCs w:val="22"/>
          <w14:ligatures w14:val="standardContextual"/>
        </w:rPr>
      </w:pPr>
      <w:ins w:id="4147" w:author="John Clevenger" w:date="2023-11-19T17:13:00Z">
        <w:del w:id="4148" w:author="John Clevenger [2]" w:date="2023-11-21T19:47:00Z">
          <w:r w:rsidRPr="00B968E7" w:rsidDel="00B968E7">
            <w:rPr>
              <w:rStyle w:val="Hyperlink"/>
              <w:rFonts w:cs="Arial"/>
              <w:rPrChange w:id="4149" w:author="John Clevenger [2]" w:date="2023-11-21T19:47:00Z">
                <w:rPr>
                  <w:rStyle w:val="Hyperlink"/>
                  <w:rFonts w:cs="Arial"/>
                </w:rPr>
              </w:rPrChange>
            </w:rPr>
            <w:delText>5.5.</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150" w:author="John Clevenger [2]" w:date="2023-11-21T19:47:00Z">
                <w:rPr>
                  <w:rStyle w:val="Hyperlink"/>
                  <w:rFonts w:cs="Arial"/>
                </w:rPr>
              </w:rPrChange>
            </w:rPr>
            <w:delText>Starting Clients</w:delText>
          </w:r>
          <w:r w:rsidDel="00B968E7">
            <w:rPr>
              <w:webHidden/>
            </w:rPr>
            <w:tab/>
          </w:r>
        </w:del>
        <w:del w:id="4151" w:author="John Clevenger [2]" w:date="2023-11-21T19:18:00Z">
          <w:r w:rsidDel="00FC7C34">
            <w:rPr>
              <w:webHidden/>
            </w:rPr>
            <w:delText>22</w:delText>
          </w:r>
        </w:del>
      </w:ins>
    </w:p>
    <w:p w14:paraId="2448D477" w14:textId="0E001B73" w:rsidR="00FD2BAD" w:rsidDel="00B968E7" w:rsidRDefault="00FD2BAD">
      <w:pPr>
        <w:pStyle w:val="TOC2"/>
        <w:rPr>
          <w:ins w:id="4152" w:author="John Clevenger" w:date="2023-11-19T17:13:00Z"/>
          <w:del w:id="4153" w:author="John Clevenger [2]" w:date="2023-11-21T19:47:00Z"/>
          <w:rFonts w:asciiTheme="minorHAnsi" w:eastAsiaTheme="minorEastAsia" w:hAnsiTheme="minorHAnsi" w:cstheme="minorBidi"/>
          <w:b w:val="0"/>
          <w:bCs w:val="0"/>
          <w:kern w:val="2"/>
          <w:sz w:val="22"/>
          <w:szCs w:val="22"/>
          <w14:ligatures w14:val="standardContextual"/>
        </w:rPr>
      </w:pPr>
      <w:ins w:id="4154" w:author="John Clevenger" w:date="2023-11-19T17:13:00Z">
        <w:del w:id="4155" w:author="John Clevenger [2]" w:date="2023-11-21T19:47:00Z">
          <w:r w:rsidRPr="00B968E7" w:rsidDel="00B968E7">
            <w:rPr>
              <w:rStyle w:val="Hyperlink"/>
              <w:rFonts w:cs="Arial"/>
              <w:rPrChange w:id="4156" w:author="John Clevenger [2]" w:date="2023-11-21T19:47:00Z">
                <w:rPr>
                  <w:rStyle w:val="Hyperlink"/>
                  <w:rFonts w:cs="Arial"/>
                </w:rPr>
              </w:rPrChange>
            </w:rPr>
            <w:delText>5.6.</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157" w:author="John Clevenger [2]" w:date="2023-11-21T19:47:00Z">
                <w:rPr>
                  <w:rStyle w:val="Hyperlink"/>
                  <w:rFonts w:cs="Arial"/>
                </w:rPr>
              </w:rPrChange>
            </w:rPr>
            <w:delText>Contest Profiles</w:delText>
          </w:r>
          <w:r w:rsidDel="00B968E7">
            <w:rPr>
              <w:webHidden/>
            </w:rPr>
            <w:tab/>
          </w:r>
        </w:del>
      </w:ins>
    </w:p>
    <w:p w14:paraId="190B9DB8" w14:textId="3529D422" w:rsidR="00FD2BAD" w:rsidDel="00B968E7" w:rsidRDefault="00FD2BAD">
      <w:pPr>
        <w:pStyle w:val="TOC1"/>
        <w:rPr>
          <w:ins w:id="4158" w:author="John Clevenger" w:date="2023-11-19T17:13:00Z"/>
          <w:del w:id="4159" w:author="John Clevenger [2]" w:date="2023-11-21T19:47:00Z"/>
          <w:rFonts w:asciiTheme="minorHAnsi" w:eastAsiaTheme="minorEastAsia" w:hAnsiTheme="minorHAnsi" w:cstheme="minorBidi"/>
          <w:b w:val="0"/>
          <w:bCs w:val="0"/>
          <w:iCs w:val="0"/>
          <w:kern w:val="2"/>
          <w:sz w:val="22"/>
          <w:szCs w:val="22"/>
          <w14:ligatures w14:val="standardContextual"/>
        </w:rPr>
      </w:pPr>
      <w:ins w:id="4160" w:author="John Clevenger" w:date="2023-11-19T17:13:00Z">
        <w:del w:id="4161" w:author="John Clevenger [2]" w:date="2023-11-21T19:47:00Z">
          <w:r w:rsidRPr="00B968E7" w:rsidDel="00B968E7">
            <w:rPr>
              <w:rStyle w:val="Hyperlink"/>
              <w:rFonts w:cs="Arial"/>
              <w:rPrChange w:id="4162" w:author="John Clevenger [2]" w:date="2023-11-21T19:47:00Z">
                <w:rPr>
                  <w:rStyle w:val="Hyperlink"/>
                  <w:rFonts w:cs="Arial"/>
                </w:rPr>
              </w:rPrChange>
            </w:rPr>
            <w:delText>6.</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rPrChange w:id="4163" w:author="John Clevenger [2]" w:date="2023-11-21T19:47:00Z">
                <w:rPr>
                  <w:rStyle w:val="Hyperlink"/>
                  <w:rFonts w:cs="Arial"/>
                </w:rPr>
              </w:rPrChange>
            </w:rPr>
            <w:delText>Interactive Contest Configuration</w:delText>
          </w:r>
          <w:r w:rsidDel="00B968E7">
            <w:rPr>
              <w:webHidden/>
            </w:rPr>
            <w:tab/>
          </w:r>
        </w:del>
      </w:ins>
    </w:p>
    <w:p w14:paraId="6DAE5011" w14:textId="20BBEF86" w:rsidR="00FD2BAD" w:rsidDel="00B968E7" w:rsidRDefault="00FD2BAD">
      <w:pPr>
        <w:pStyle w:val="TOC2"/>
        <w:rPr>
          <w:ins w:id="4164" w:author="John Clevenger" w:date="2023-11-19T17:13:00Z"/>
          <w:del w:id="4165" w:author="John Clevenger [2]" w:date="2023-11-21T19:47:00Z"/>
          <w:rFonts w:asciiTheme="minorHAnsi" w:eastAsiaTheme="minorEastAsia" w:hAnsiTheme="minorHAnsi" w:cstheme="minorBidi"/>
          <w:b w:val="0"/>
          <w:bCs w:val="0"/>
          <w:kern w:val="2"/>
          <w:sz w:val="22"/>
          <w:szCs w:val="22"/>
          <w14:ligatures w14:val="standardContextual"/>
        </w:rPr>
      </w:pPr>
      <w:ins w:id="4166" w:author="John Clevenger" w:date="2023-11-19T17:13:00Z">
        <w:del w:id="4167" w:author="John Clevenger [2]" w:date="2023-11-21T19:47:00Z">
          <w:r w:rsidRPr="00B968E7" w:rsidDel="00B968E7">
            <w:rPr>
              <w:rStyle w:val="Hyperlink"/>
              <w:rFonts w:cs="Arial"/>
              <w:rPrChange w:id="4168" w:author="John Clevenger [2]" w:date="2023-11-21T19:47:00Z">
                <w:rPr>
                  <w:rStyle w:val="Hyperlink"/>
                  <w:rFonts w:cs="Arial"/>
                </w:rPr>
              </w:rPrChange>
            </w:rPr>
            <w:delText>6.1.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169" w:author="John Clevenger [2]" w:date="2023-11-21T19:47:00Z">
                <w:rPr>
                  <w:rStyle w:val="Hyperlink"/>
                  <w:rFonts w:cs="Arial"/>
                </w:rPr>
              </w:rPrChange>
            </w:rPr>
            <w:delText>Administrator Login</w:delText>
          </w:r>
          <w:r w:rsidDel="00B968E7">
            <w:rPr>
              <w:webHidden/>
            </w:rPr>
            <w:tab/>
          </w:r>
        </w:del>
      </w:ins>
    </w:p>
    <w:p w14:paraId="53428D2B" w14:textId="64E0B2FB" w:rsidR="00FD2BAD" w:rsidDel="00B968E7" w:rsidRDefault="00FD2BAD">
      <w:pPr>
        <w:pStyle w:val="TOC2"/>
        <w:rPr>
          <w:ins w:id="4170" w:author="John Clevenger" w:date="2023-11-19T17:13:00Z"/>
          <w:del w:id="4171" w:author="John Clevenger [2]" w:date="2023-11-21T19:47:00Z"/>
          <w:rFonts w:asciiTheme="minorHAnsi" w:eastAsiaTheme="minorEastAsia" w:hAnsiTheme="minorHAnsi" w:cstheme="minorBidi"/>
          <w:b w:val="0"/>
          <w:bCs w:val="0"/>
          <w:kern w:val="2"/>
          <w:sz w:val="22"/>
          <w:szCs w:val="22"/>
          <w14:ligatures w14:val="standardContextual"/>
        </w:rPr>
      </w:pPr>
      <w:ins w:id="4172" w:author="John Clevenger" w:date="2023-11-19T17:13:00Z">
        <w:del w:id="4173" w:author="John Clevenger [2]" w:date="2023-11-21T19:47:00Z">
          <w:r w:rsidRPr="00B968E7" w:rsidDel="00B968E7">
            <w:rPr>
              <w:rStyle w:val="Hyperlink"/>
              <w:rFonts w:cs="Arial"/>
              <w:rPrChange w:id="4174" w:author="John Clevenger [2]" w:date="2023-11-21T19:47:00Z">
                <w:rPr>
                  <w:rStyle w:val="Hyperlink"/>
                  <w:rFonts w:cs="Arial"/>
                </w:rPr>
              </w:rPrChange>
            </w:rPr>
            <w:delText>6.2.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175" w:author="John Clevenger [2]" w:date="2023-11-21T19:47:00Z">
                <w:rPr>
                  <w:rStyle w:val="Hyperlink"/>
                  <w:rFonts w:cs="Arial"/>
                </w:rPr>
              </w:rPrChange>
            </w:rPr>
            <w:delText>User Accounts</w:delText>
          </w:r>
          <w:r w:rsidDel="00B968E7">
            <w:rPr>
              <w:webHidden/>
            </w:rPr>
            <w:tab/>
          </w:r>
        </w:del>
      </w:ins>
    </w:p>
    <w:p w14:paraId="3B2E812A" w14:textId="1B3F3614" w:rsidR="00FD2BAD" w:rsidDel="00B968E7" w:rsidRDefault="00FD2BAD">
      <w:pPr>
        <w:pStyle w:val="TOC3"/>
        <w:rPr>
          <w:ins w:id="4176" w:author="John Clevenger" w:date="2023-11-19T17:13:00Z"/>
          <w:del w:id="4177" w:author="John Clevenger [2]" w:date="2023-11-21T19:47:00Z"/>
          <w:rFonts w:asciiTheme="minorHAnsi" w:eastAsiaTheme="minorEastAsia" w:hAnsiTheme="minorHAnsi" w:cstheme="minorBidi"/>
          <w:kern w:val="2"/>
          <w:sz w:val="22"/>
          <w:szCs w:val="22"/>
          <w14:ligatures w14:val="standardContextual"/>
        </w:rPr>
      </w:pPr>
      <w:ins w:id="4178" w:author="John Clevenger" w:date="2023-11-19T17:13:00Z">
        <w:del w:id="4179" w:author="John Clevenger [2]" w:date="2023-11-21T19:47:00Z">
          <w:r w:rsidRPr="00B968E7" w:rsidDel="00B968E7">
            <w:rPr>
              <w:rStyle w:val="Hyperlink"/>
              <w:rFonts w:cs="Arial"/>
              <w:b/>
              <w:bCs/>
              <w:rPrChange w:id="4180" w:author="John Clevenger [2]" w:date="2023-11-21T19:47:00Z">
                <w:rPr>
                  <w:rStyle w:val="Hyperlink"/>
                  <w:rFonts w:cs="Arial"/>
                  <w:b/>
                  <w:bCs/>
                </w:rPr>
              </w:rPrChange>
            </w:rPr>
            <w:delText>6.2.1.</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Change w:id="4181" w:author="John Clevenger [2]" w:date="2023-11-21T19:47:00Z">
                <w:rPr>
                  <w:rStyle w:val="Hyperlink"/>
                  <w:rFonts w:cs="Arial"/>
                  <w:b/>
                  <w:bCs/>
                </w:rPr>
              </w:rPrChange>
            </w:rPr>
            <w:delText>Account Creation</w:delText>
          </w:r>
          <w:r w:rsidDel="00B968E7">
            <w:rPr>
              <w:webHidden/>
            </w:rPr>
            <w:tab/>
          </w:r>
        </w:del>
      </w:ins>
    </w:p>
    <w:p w14:paraId="021DFA3C" w14:textId="630A7082" w:rsidR="00FD2BAD" w:rsidDel="00B968E7" w:rsidRDefault="00FD2BAD">
      <w:pPr>
        <w:pStyle w:val="TOC3"/>
        <w:rPr>
          <w:ins w:id="4182" w:author="John Clevenger" w:date="2023-11-19T17:13:00Z"/>
          <w:del w:id="4183" w:author="John Clevenger [2]" w:date="2023-11-21T19:47:00Z"/>
          <w:rFonts w:asciiTheme="minorHAnsi" w:eastAsiaTheme="minorEastAsia" w:hAnsiTheme="minorHAnsi" w:cstheme="minorBidi"/>
          <w:kern w:val="2"/>
          <w:sz w:val="22"/>
          <w:szCs w:val="22"/>
          <w14:ligatures w14:val="standardContextual"/>
        </w:rPr>
      </w:pPr>
      <w:ins w:id="4184" w:author="John Clevenger" w:date="2023-11-19T17:13:00Z">
        <w:del w:id="4185" w:author="John Clevenger [2]" w:date="2023-11-21T19:47:00Z">
          <w:r w:rsidRPr="00B968E7" w:rsidDel="00B968E7">
            <w:rPr>
              <w:rStyle w:val="Hyperlink"/>
              <w:rFonts w:cs="Arial"/>
              <w:b/>
              <w:bCs/>
              <w:rPrChange w:id="4186" w:author="John Clevenger [2]" w:date="2023-11-21T19:47:00Z">
                <w:rPr>
                  <w:rStyle w:val="Hyperlink"/>
                  <w:rFonts w:cs="Arial"/>
                  <w:b/>
                  <w:bCs/>
                </w:rPr>
              </w:rPrChange>
            </w:rPr>
            <w:delText>6.2.2.</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Change w:id="4187" w:author="John Clevenger [2]" w:date="2023-11-21T19:47:00Z">
                <w:rPr>
                  <w:rStyle w:val="Hyperlink"/>
                  <w:rFonts w:cs="Arial"/>
                  <w:b/>
                  <w:bCs/>
                </w:rPr>
              </w:rPrChange>
            </w:rPr>
            <w:delText>Account Names and Passwords</w:delText>
          </w:r>
          <w:r w:rsidDel="00B968E7">
            <w:rPr>
              <w:webHidden/>
            </w:rPr>
            <w:tab/>
          </w:r>
        </w:del>
      </w:ins>
    </w:p>
    <w:p w14:paraId="53157855" w14:textId="228B23DD" w:rsidR="00FD2BAD" w:rsidDel="00B968E7" w:rsidRDefault="00FD2BAD">
      <w:pPr>
        <w:pStyle w:val="TOC3"/>
        <w:rPr>
          <w:ins w:id="4188" w:author="John Clevenger" w:date="2023-11-19T17:13:00Z"/>
          <w:del w:id="4189" w:author="John Clevenger [2]" w:date="2023-11-21T19:47:00Z"/>
          <w:rFonts w:asciiTheme="minorHAnsi" w:eastAsiaTheme="minorEastAsia" w:hAnsiTheme="minorHAnsi" w:cstheme="minorBidi"/>
          <w:kern w:val="2"/>
          <w:sz w:val="22"/>
          <w:szCs w:val="22"/>
          <w14:ligatures w14:val="standardContextual"/>
        </w:rPr>
      </w:pPr>
      <w:ins w:id="4190" w:author="John Clevenger" w:date="2023-11-19T17:13:00Z">
        <w:del w:id="4191" w:author="John Clevenger [2]" w:date="2023-11-21T19:47:00Z">
          <w:r w:rsidRPr="00B968E7" w:rsidDel="00B968E7">
            <w:rPr>
              <w:rStyle w:val="Hyperlink"/>
              <w:rFonts w:cs="Arial"/>
              <w:b/>
              <w:bCs/>
              <w:rPrChange w:id="4192" w:author="John Clevenger [2]" w:date="2023-11-21T19:47:00Z">
                <w:rPr>
                  <w:rStyle w:val="Hyperlink"/>
                  <w:rFonts w:cs="Arial"/>
                  <w:b/>
                  <w:bCs/>
                </w:rPr>
              </w:rPrChange>
            </w:rPr>
            <w:delText>6.2.3.</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Change w:id="4193" w:author="John Clevenger [2]" w:date="2023-11-21T19:47:00Z">
                <w:rPr>
                  <w:rStyle w:val="Hyperlink"/>
                  <w:rFonts w:cs="Arial"/>
                  <w:b/>
                  <w:bCs/>
                </w:rPr>
              </w:rPrChange>
            </w:rPr>
            <w:delText>Loading Account Data</w:delText>
          </w:r>
          <w:r w:rsidDel="00B968E7">
            <w:rPr>
              <w:webHidden/>
            </w:rPr>
            <w:tab/>
          </w:r>
        </w:del>
      </w:ins>
    </w:p>
    <w:p w14:paraId="79B638FB" w14:textId="4EEB99B2" w:rsidR="00FD2BAD" w:rsidDel="00B968E7" w:rsidRDefault="00FD2BAD">
      <w:pPr>
        <w:pStyle w:val="TOC3"/>
        <w:rPr>
          <w:ins w:id="4194" w:author="John Clevenger" w:date="2023-11-19T17:13:00Z"/>
          <w:del w:id="4195" w:author="John Clevenger [2]" w:date="2023-11-21T19:47:00Z"/>
          <w:rFonts w:asciiTheme="minorHAnsi" w:eastAsiaTheme="minorEastAsia" w:hAnsiTheme="minorHAnsi" w:cstheme="minorBidi"/>
          <w:kern w:val="2"/>
          <w:sz w:val="22"/>
          <w:szCs w:val="22"/>
          <w14:ligatures w14:val="standardContextual"/>
        </w:rPr>
      </w:pPr>
      <w:ins w:id="4196" w:author="John Clevenger" w:date="2023-11-19T17:13:00Z">
        <w:del w:id="4197" w:author="John Clevenger [2]" w:date="2023-11-21T19:47:00Z">
          <w:r w:rsidRPr="00B968E7" w:rsidDel="00B968E7">
            <w:rPr>
              <w:rStyle w:val="Hyperlink"/>
              <w:rFonts w:cs="Arial"/>
              <w:b/>
              <w:bCs/>
              <w:rPrChange w:id="4198" w:author="John Clevenger [2]" w:date="2023-11-21T19:47:00Z">
                <w:rPr>
                  <w:rStyle w:val="Hyperlink"/>
                  <w:rFonts w:cs="Arial"/>
                  <w:b/>
                  <w:bCs/>
                </w:rPr>
              </w:rPrChange>
            </w:rPr>
            <w:delText>6.2.4.</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Change w:id="4199" w:author="John Clevenger [2]" w:date="2023-11-21T19:47:00Z">
                <w:rPr>
                  <w:rStyle w:val="Hyperlink"/>
                  <w:rFonts w:cs="Arial"/>
                  <w:b/>
                  <w:bCs/>
                </w:rPr>
              </w:rPrChange>
            </w:rPr>
            <w:delText>Importing ICPC Data</w:delText>
          </w:r>
          <w:r w:rsidDel="00B968E7">
            <w:rPr>
              <w:webHidden/>
            </w:rPr>
            <w:tab/>
          </w:r>
        </w:del>
      </w:ins>
    </w:p>
    <w:p w14:paraId="5EB4FFCD" w14:textId="3F741549" w:rsidR="00FD2BAD" w:rsidDel="00B968E7" w:rsidRDefault="00FD2BAD">
      <w:pPr>
        <w:pStyle w:val="TOC2"/>
        <w:rPr>
          <w:ins w:id="4200" w:author="John Clevenger" w:date="2023-11-19T17:13:00Z"/>
          <w:del w:id="4201" w:author="John Clevenger [2]" w:date="2023-11-21T19:47:00Z"/>
          <w:rFonts w:asciiTheme="minorHAnsi" w:eastAsiaTheme="minorEastAsia" w:hAnsiTheme="minorHAnsi" w:cstheme="minorBidi"/>
          <w:b w:val="0"/>
          <w:bCs w:val="0"/>
          <w:kern w:val="2"/>
          <w:sz w:val="22"/>
          <w:szCs w:val="22"/>
          <w14:ligatures w14:val="standardContextual"/>
        </w:rPr>
      </w:pPr>
      <w:ins w:id="4202" w:author="John Clevenger" w:date="2023-11-19T17:13:00Z">
        <w:del w:id="4203" w:author="John Clevenger [2]" w:date="2023-11-21T19:47:00Z">
          <w:r w:rsidRPr="00B968E7" w:rsidDel="00B968E7">
            <w:rPr>
              <w:rStyle w:val="Hyperlink"/>
              <w:rFonts w:cs="Arial"/>
              <w:rPrChange w:id="4204" w:author="John Clevenger [2]" w:date="2023-11-21T19:47:00Z">
                <w:rPr>
                  <w:rStyle w:val="Hyperlink"/>
                  <w:rFonts w:cs="Arial"/>
                </w:rPr>
              </w:rPrChange>
            </w:rPr>
            <w:delText>6.3.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205" w:author="John Clevenger [2]" w:date="2023-11-21T19:47:00Z">
                <w:rPr>
                  <w:rStyle w:val="Hyperlink"/>
                  <w:rFonts w:cs="Arial"/>
                </w:rPr>
              </w:rPrChange>
            </w:rPr>
            <w:delText>Contest Problems</w:delText>
          </w:r>
          <w:r w:rsidDel="00B968E7">
            <w:rPr>
              <w:webHidden/>
            </w:rPr>
            <w:tab/>
          </w:r>
        </w:del>
      </w:ins>
    </w:p>
    <w:p w14:paraId="60C636CF" w14:textId="63616044" w:rsidR="00FD2BAD" w:rsidDel="00B968E7" w:rsidRDefault="00FD2BAD">
      <w:pPr>
        <w:pStyle w:val="TOC3"/>
        <w:rPr>
          <w:ins w:id="4206" w:author="John Clevenger" w:date="2023-11-19T17:13:00Z"/>
          <w:del w:id="4207" w:author="John Clevenger [2]" w:date="2023-11-21T19:47:00Z"/>
          <w:rFonts w:asciiTheme="minorHAnsi" w:eastAsiaTheme="minorEastAsia" w:hAnsiTheme="minorHAnsi" w:cstheme="minorBidi"/>
          <w:kern w:val="2"/>
          <w:sz w:val="22"/>
          <w:szCs w:val="22"/>
          <w14:ligatures w14:val="standardContextual"/>
        </w:rPr>
      </w:pPr>
      <w:ins w:id="4208" w:author="John Clevenger" w:date="2023-11-19T17:13:00Z">
        <w:del w:id="4209" w:author="John Clevenger [2]" w:date="2023-11-21T19:47:00Z">
          <w:r w:rsidRPr="00B968E7" w:rsidDel="00B968E7">
            <w:rPr>
              <w:rStyle w:val="Hyperlink"/>
              <w:rFonts w:cs="Arial"/>
              <w:b/>
              <w:bCs/>
              <w:rPrChange w:id="4210" w:author="John Clevenger [2]" w:date="2023-11-21T19:47:00Z">
                <w:rPr>
                  <w:rStyle w:val="Hyperlink"/>
                  <w:rFonts w:cs="Arial"/>
                  <w:b/>
                  <w:bCs/>
                </w:rPr>
              </w:rPrChange>
            </w:rPr>
            <w:delText>6.3.1.</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Change w:id="4211" w:author="John Clevenger [2]" w:date="2023-11-21T19:47:00Z">
                <w:rPr>
                  <w:rStyle w:val="Hyperlink"/>
                  <w:rFonts w:cs="Arial"/>
                  <w:b/>
                  <w:bCs/>
                </w:rPr>
              </w:rPrChange>
            </w:rPr>
            <w:delText>Defining a Problem</w:delText>
          </w:r>
          <w:r w:rsidDel="00B968E7">
            <w:rPr>
              <w:webHidden/>
            </w:rPr>
            <w:tab/>
          </w:r>
        </w:del>
      </w:ins>
    </w:p>
    <w:p w14:paraId="2F318D26" w14:textId="29B70D3C" w:rsidR="00FD2BAD" w:rsidDel="00B968E7" w:rsidRDefault="00FD2BAD">
      <w:pPr>
        <w:pStyle w:val="TOC3"/>
        <w:rPr>
          <w:ins w:id="4212" w:author="John Clevenger" w:date="2023-11-19T17:13:00Z"/>
          <w:del w:id="4213" w:author="John Clevenger [2]" w:date="2023-11-21T19:47:00Z"/>
          <w:rFonts w:asciiTheme="minorHAnsi" w:eastAsiaTheme="minorEastAsia" w:hAnsiTheme="minorHAnsi" w:cstheme="minorBidi"/>
          <w:kern w:val="2"/>
          <w:sz w:val="22"/>
          <w:szCs w:val="22"/>
          <w14:ligatures w14:val="standardContextual"/>
        </w:rPr>
      </w:pPr>
      <w:ins w:id="4214" w:author="John Clevenger" w:date="2023-11-19T17:13:00Z">
        <w:del w:id="4215" w:author="John Clevenger [2]" w:date="2023-11-21T19:47:00Z">
          <w:r w:rsidRPr="00B968E7" w:rsidDel="00B968E7">
            <w:rPr>
              <w:rStyle w:val="Hyperlink"/>
              <w:rFonts w:cs="Arial"/>
              <w:b/>
              <w:bCs/>
              <w:rPrChange w:id="4216" w:author="John Clevenger [2]" w:date="2023-11-21T19:47:00Z">
                <w:rPr>
                  <w:rStyle w:val="Hyperlink"/>
                  <w:rFonts w:cs="Arial"/>
                  <w:b/>
                  <w:bCs/>
                </w:rPr>
              </w:rPrChange>
            </w:rPr>
            <w:delText>6.3.2.</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Change w:id="4217" w:author="John Clevenger [2]" w:date="2023-11-21T19:47:00Z">
                <w:rPr>
                  <w:rStyle w:val="Hyperlink"/>
                  <w:rFonts w:cs="Arial"/>
                  <w:b/>
                  <w:bCs/>
                </w:rPr>
              </w:rPrChange>
            </w:rPr>
            <w:delText>Multiple Test Data Files</w:delText>
          </w:r>
          <w:r w:rsidDel="00B968E7">
            <w:rPr>
              <w:webHidden/>
            </w:rPr>
            <w:tab/>
          </w:r>
        </w:del>
      </w:ins>
    </w:p>
    <w:p w14:paraId="1B00BE81" w14:textId="6E838C4A" w:rsidR="00FD2BAD" w:rsidDel="00B968E7" w:rsidRDefault="00FD2BAD">
      <w:pPr>
        <w:pStyle w:val="TOC3"/>
        <w:rPr>
          <w:ins w:id="4218" w:author="John Clevenger" w:date="2023-11-19T17:13:00Z"/>
          <w:del w:id="4219" w:author="John Clevenger [2]" w:date="2023-11-21T19:47:00Z"/>
          <w:rFonts w:asciiTheme="minorHAnsi" w:eastAsiaTheme="minorEastAsia" w:hAnsiTheme="minorHAnsi" w:cstheme="minorBidi"/>
          <w:kern w:val="2"/>
          <w:sz w:val="22"/>
          <w:szCs w:val="22"/>
          <w14:ligatures w14:val="standardContextual"/>
        </w:rPr>
      </w:pPr>
      <w:ins w:id="4220" w:author="John Clevenger" w:date="2023-11-19T17:13:00Z">
        <w:del w:id="4221" w:author="John Clevenger [2]" w:date="2023-11-21T19:47:00Z">
          <w:r w:rsidRPr="00B968E7" w:rsidDel="00B968E7">
            <w:rPr>
              <w:rStyle w:val="Hyperlink"/>
              <w:rFonts w:cs="Arial"/>
              <w:b/>
              <w:bCs/>
              <w:rPrChange w:id="4222" w:author="John Clevenger [2]" w:date="2023-11-21T19:47:00Z">
                <w:rPr>
                  <w:rStyle w:val="Hyperlink"/>
                  <w:rFonts w:cs="Arial"/>
                  <w:b/>
                  <w:bCs/>
                </w:rPr>
              </w:rPrChange>
            </w:rPr>
            <w:delText>6.3.3.</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Change w:id="4223" w:author="John Clevenger [2]" w:date="2023-11-21T19:47:00Z">
                <w:rPr>
                  <w:rStyle w:val="Hyperlink"/>
                  <w:rFonts w:cs="Arial"/>
                  <w:b/>
                  <w:bCs/>
                </w:rPr>
              </w:rPrChange>
            </w:rPr>
            <w:delText>Defining Judging Type</w:delText>
          </w:r>
          <w:r w:rsidDel="00B968E7">
            <w:rPr>
              <w:webHidden/>
            </w:rPr>
            <w:tab/>
          </w:r>
        </w:del>
      </w:ins>
    </w:p>
    <w:p w14:paraId="06990A39" w14:textId="47A9D663" w:rsidR="00FD2BAD" w:rsidDel="00B968E7" w:rsidRDefault="00FD2BAD">
      <w:pPr>
        <w:pStyle w:val="TOC3"/>
        <w:rPr>
          <w:ins w:id="4224" w:author="John Clevenger" w:date="2023-11-19T17:13:00Z"/>
          <w:del w:id="4225" w:author="John Clevenger [2]" w:date="2023-11-21T19:47:00Z"/>
          <w:rFonts w:asciiTheme="minorHAnsi" w:eastAsiaTheme="minorEastAsia" w:hAnsiTheme="minorHAnsi" w:cstheme="minorBidi"/>
          <w:kern w:val="2"/>
          <w:sz w:val="22"/>
          <w:szCs w:val="22"/>
          <w14:ligatures w14:val="standardContextual"/>
        </w:rPr>
      </w:pPr>
      <w:ins w:id="4226" w:author="John Clevenger" w:date="2023-11-19T17:13:00Z">
        <w:del w:id="4227" w:author="John Clevenger [2]" w:date="2023-11-21T19:47:00Z">
          <w:r w:rsidRPr="00B968E7" w:rsidDel="00B968E7">
            <w:rPr>
              <w:rStyle w:val="Hyperlink"/>
              <w:rFonts w:cs="Arial"/>
              <w:b/>
              <w:bCs/>
              <w:rPrChange w:id="4228" w:author="John Clevenger [2]" w:date="2023-11-21T19:47:00Z">
                <w:rPr>
                  <w:rStyle w:val="Hyperlink"/>
                  <w:rFonts w:cs="Arial"/>
                  <w:b/>
                  <w:bCs/>
                </w:rPr>
              </w:rPrChange>
            </w:rPr>
            <w:delText>6.3.4.</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Change w:id="4229" w:author="John Clevenger [2]" w:date="2023-11-21T19:47:00Z">
                <w:rPr>
                  <w:rStyle w:val="Hyperlink"/>
                  <w:rFonts w:cs="Arial"/>
                  <w:b/>
                  <w:bCs/>
                </w:rPr>
              </w:rPrChange>
            </w:rPr>
            <w:delText>Assigning  Auto Judging to Judge modules</w:delText>
          </w:r>
          <w:r w:rsidDel="00B968E7">
            <w:rPr>
              <w:webHidden/>
            </w:rPr>
            <w:tab/>
          </w:r>
        </w:del>
      </w:ins>
    </w:p>
    <w:p w14:paraId="3829D864" w14:textId="59927632" w:rsidR="00FD2BAD" w:rsidDel="00B968E7" w:rsidRDefault="00FD2BAD">
      <w:pPr>
        <w:pStyle w:val="TOC2"/>
        <w:rPr>
          <w:ins w:id="4230" w:author="John Clevenger" w:date="2023-11-19T17:13:00Z"/>
          <w:del w:id="4231" w:author="John Clevenger [2]" w:date="2023-11-21T19:47:00Z"/>
          <w:rFonts w:asciiTheme="minorHAnsi" w:eastAsiaTheme="minorEastAsia" w:hAnsiTheme="minorHAnsi" w:cstheme="minorBidi"/>
          <w:b w:val="0"/>
          <w:bCs w:val="0"/>
          <w:kern w:val="2"/>
          <w:sz w:val="22"/>
          <w:szCs w:val="22"/>
          <w14:ligatures w14:val="standardContextual"/>
        </w:rPr>
      </w:pPr>
      <w:ins w:id="4232" w:author="John Clevenger" w:date="2023-11-19T17:13:00Z">
        <w:del w:id="4233" w:author="John Clevenger [2]" w:date="2023-11-21T19:47:00Z">
          <w:r w:rsidRPr="00B968E7" w:rsidDel="00B968E7">
            <w:rPr>
              <w:rStyle w:val="Hyperlink"/>
              <w:rFonts w:cs="Arial"/>
              <w:rPrChange w:id="4234" w:author="John Clevenger [2]" w:date="2023-11-21T19:47:00Z">
                <w:rPr>
                  <w:rStyle w:val="Hyperlink"/>
                  <w:rFonts w:cs="Arial"/>
                </w:rPr>
              </w:rPrChange>
            </w:rPr>
            <w:delText>6.4.</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235" w:author="John Clevenger [2]" w:date="2023-11-21T19:47:00Z">
                <w:rPr>
                  <w:rStyle w:val="Hyperlink"/>
                  <w:rFonts w:cs="Arial"/>
                </w:rPr>
              </w:rPrChange>
            </w:rPr>
            <w:delText>Contest  Languages</w:delText>
          </w:r>
          <w:r w:rsidDel="00B968E7">
            <w:rPr>
              <w:webHidden/>
            </w:rPr>
            <w:tab/>
          </w:r>
        </w:del>
      </w:ins>
    </w:p>
    <w:p w14:paraId="385F4A32" w14:textId="62CD3B05" w:rsidR="00FD2BAD" w:rsidDel="00B968E7" w:rsidRDefault="00FD2BAD">
      <w:pPr>
        <w:pStyle w:val="TOC3"/>
        <w:rPr>
          <w:ins w:id="4236" w:author="John Clevenger" w:date="2023-11-19T17:13:00Z"/>
          <w:del w:id="4237" w:author="John Clevenger [2]" w:date="2023-11-21T19:47:00Z"/>
          <w:rFonts w:asciiTheme="minorHAnsi" w:eastAsiaTheme="minorEastAsia" w:hAnsiTheme="minorHAnsi" w:cstheme="minorBidi"/>
          <w:kern w:val="2"/>
          <w:sz w:val="22"/>
          <w:szCs w:val="22"/>
          <w14:ligatures w14:val="standardContextual"/>
        </w:rPr>
      </w:pPr>
      <w:ins w:id="4238" w:author="John Clevenger" w:date="2023-11-19T17:13:00Z">
        <w:del w:id="4239" w:author="John Clevenger [2]" w:date="2023-11-21T19:47:00Z">
          <w:r w:rsidRPr="00B968E7" w:rsidDel="00B968E7">
            <w:rPr>
              <w:rStyle w:val="Hyperlink"/>
              <w:rFonts w:cs="Arial"/>
              <w:b/>
              <w:bCs/>
              <w:rPrChange w:id="4240" w:author="John Clevenger [2]" w:date="2023-11-21T19:47:00Z">
                <w:rPr>
                  <w:rStyle w:val="Hyperlink"/>
                  <w:rFonts w:cs="Arial"/>
                  <w:b/>
                  <w:bCs/>
                </w:rPr>
              </w:rPrChange>
            </w:rPr>
            <w:delText>6.4.1.</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Change w:id="4241" w:author="John Clevenger [2]" w:date="2023-11-21T19:47:00Z">
                <w:rPr>
                  <w:rStyle w:val="Hyperlink"/>
                  <w:rFonts w:cs="Arial"/>
                  <w:b/>
                  <w:bCs/>
                </w:rPr>
              </w:rPrChange>
            </w:rPr>
            <w:delText>Defining a Language</w:delText>
          </w:r>
          <w:r w:rsidDel="00B968E7">
            <w:rPr>
              <w:webHidden/>
            </w:rPr>
            <w:tab/>
          </w:r>
        </w:del>
      </w:ins>
    </w:p>
    <w:p w14:paraId="3AAE4026" w14:textId="765E2D5E" w:rsidR="00FD2BAD" w:rsidDel="00B968E7" w:rsidRDefault="00FD2BAD">
      <w:pPr>
        <w:pStyle w:val="TOC3"/>
        <w:rPr>
          <w:ins w:id="4242" w:author="John Clevenger" w:date="2023-11-19T17:13:00Z"/>
          <w:del w:id="4243" w:author="John Clevenger [2]" w:date="2023-11-21T19:47:00Z"/>
          <w:rFonts w:asciiTheme="minorHAnsi" w:eastAsiaTheme="minorEastAsia" w:hAnsiTheme="minorHAnsi" w:cstheme="minorBidi"/>
          <w:kern w:val="2"/>
          <w:sz w:val="22"/>
          <w:szCs w:val="22"/>
          <w14:ligatures w14:val="standardContextual"/>
        </w:rPr>
      </w:pPr>
      <w:ins w:id="4244" w:author="John Clevenger" w:date="2023-11-19T17:13:00Z">
        <w:del w:id="4245" w:author="John Clevenger [2]" w:date="2023-11-21T19:47:00Z">
          <w:r w:rsidRPr="00B968E7" w:rsidDel="00B968E7">
            <w:rPr>
              <w:rStyle w:val="Hyperlink"/>
              <w:rFonts w:cs="Arial"/>
              <w:b/>
              <w:bCs/>
              <w:rPrChange w:id="4246" w:author="John Clevenger [2]" w:date="2023-11-21T19:47:00Z">
                <w:rPr>
                  <w:rStyle w:val="Hyperlink"/>
                  <w:rFonts w:cs="Arial"/>
                  <w:b/>
                  <w:bCs/>
                </w:rPr>
              </w:rPrChange>
            </w:rPr>
            <w:delText>6.4.2.</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Change w:id="4247" w:author="John Clevenger [2]" w:date="2023-11-21T19:47:00Z">
                <w:rPr>
                  <w:rStyle w:val="Hyperlink"/>
                  <w:rFonts w:cs="Arial"/>
                  <w:b/>
                  <w:bCs/>
                </w:rPr>
              </w:rPrChange>
            </w:rPr>
            <w:delText>Command Parameter Substitutions</w:delText>
          </w:r>
          <w:r w:rsidDel="00B968E7">
            <w:rPr>
              <w:webHidden/>
            </w:rPr>
            <w:tab/>
          </w:r>
        </w:del>
      </w:ins>
    </w:p>
    <w:p w14:paraId="49DFBF6E" w14:textId="15FF6756" w:rsidR="00FD2BAD" w:rsidDel="00B968E7" w:rsidRDefault="00FD2BAD">
      <w:pPr>
        <w:pStyle w:val="TOC3"/>
        <w:rPr>
          <w:ins w:id="4248" w:author="John Clevenger" w:date="2023-11-19T17:13:00Z"/>
          <w:del w:id="4249" w:author="John Clevenger [2]" w:date="2023-11-21T19:47:00Z"/>
          <w:rFonts w:asciiTheme="minorHAnsi" w:eastAsiaTheme="minorEastAsia" w:hAnsiTheme="minorHAnsi" w:cstheme="minorBidi"/>
          <w:kern w:val="2"/>
          <w:sz w:val="22"/>
          <w:szCs w:val="22"/>
          <w14:ligatures w14:val="standardContextual"/>
        </w:rPr>
      </w:pPr>
      <w:ins w:id="4250" w:author="John Clevenger" w:date="2023-11-19T17:13:00Z">
        <w:del w:id="4251" w:author="John Clevenger [2]" w:date="2023-11-21T19:47:00Z">
          <w:r w:rsidRPr="00B968E7" w:rsidDel="00B968E7">
            <w:rPr>
              <w:rStyle w:val="Hyperlink"/>
              <w:rFonts w:cs="Arial"/>
              <w:b/>
              <w:bCs/>
              <w:rPrChange w:id="4252" w:author="John Clevenger [2]" w:date="2023-11-21T19:47:00Z">
                <w:rPr>
                  <w:rStyle w:val="Hyperlink"/>
                  <w:rFonts w:cs="Arial"/>
                  <w:b/>
                  <w:bCs/>
                </w:rPr>
              </w:rPrChange>
            </w:rPr>
            <w:delText>6.4.3.</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Change w:id="4253" w:author="John Clevenger [2]" w:date="2023-11-21T19:47:00Z">
                <w:rPr>
                  <w:rStyle w:val="Hyperlink"/>
                  <w:rFonts w:cs="Arial"/>
                  <w:b/>
                  <w:bCs/>
                </w:rPr>
              </w:rPrChange>
            </w:rPr>
            <w:delText>Language  Definition  Examples</w:delText>
          </w:r>
          <w:r w:rsidDel="00B968E7">
            <w:rPr>
              <w:webHidden/>
            </w:rPr>
            <w:tab/>
          </w:r>
        </w:del>
      </w:ins>
    </w:p>
    <w:p w14:paraId="27BFBFB2" w14:textId="022C0F36" w:rsidR="00FD2BAD" w:rsidDel="00B968E7" w:rsidRDefault="00FD2BAD">
      <w:pPr>
        <w:pStyle w:val="TOC3"/>
        <w:rPr>
          <w:ins w:id="4254" w:author="John Clevenger" w:date="2023-11-19T17:13:00Z"/>
          <w:del w:id="4255" w:author="John Clevenger [2]" w:date="2023-11-21T19:47:00Z"/>
          <w:rFonts w:asciiTheme="minorHAnsi" w:eastAsiaTheme="minorEastAsia" w:hAnsiTheme="minorHAnsi" w:cstheme="minorBidi"/>
          <w:kern w:val="2"/>
          <w:sz w:val="22"/>
          <w:szCs w:val="22"/>
          <w14:ligatures w14:val="standardContextual"/>
        </w:rPr>
      </w:pPr>
      <w:ins w:id="4256" w:author="John Clevenger" w:date="2023-11-19T17:13:00Z">
        <w:del w:id="4257" w:author="John Clevenger [2]" w:date="2023-11-21T19:47:00Z">
          <w:r w:rsidRPr="00B968E7" w:rsidDel="00B968E7">
            <w:rPr>
              <w:rStyle w:val="Hyperlink"/>
              <w:rFonts w:cs="Arial"/>
              <w:b/>
              <w:bCs/>
              <w:rPrChange w:id="4258" w:author="John Clevenger [2]" w:date="2023-11-21T19:47:00Z">
                <w:rPr>
                  <w:rStyle w:val="Hyperlink"/>
                  <w:rFonts w:cs="Arial"/>
                  <w:b/>
                  <w:bCs/>
                </w:rPr>
              </w:rPrChange>
            </w:rPr>
            <w:delText>6.4.4.</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Change w:id="4259" w:author="John Clevenger [2]" w:date="2023-11-21T19:47:00Z">
                <w:rPr>
                  <w:rStyle w:val="Hyperlink"/>
                  <w:rFonts w:cs="Arial"/>
                  <w:b/>
                  <w:bCs/>
                </w:rPr>
              </w:rPrChange>
            </w:rPr>
            <w:delText>Language  Definitions In Multi-Site Contests</w:delText>
          </w:r>
          <w:r w:rsidDel="00B968E7">
            <w:rPr>
              <w:webHidden/>
            </w:rPr>
            <w:tab/>
          </w:r>
        </w:del>
      </w:ins>
    </w:p>
    <w:p w14:paraId="0229D640" w14:textId="6F502A3C" w:rsidR="00FD2BAD" w:rsidDel="00B968E7" w:rsidRDefault="00FD2BAD">
      <w:pPr>
        <w:pStyle w:val="TOC2"/>
        <w:rPr>
          <w:ins w:id="4260" w:author="John Clevenger" w:date="2023-11-19T17:13:00Z"/>
          <w:del w:id="4261" w:author="John Clevenger [2]" w:date="2023-11-21T19:47:00Z"/>
          <w:rFonts w:asciiTheme="minorHAnsi" w:eastAsiaTheme="minorEastAsia" w:hAnsiTheme="minorHAnsi" w:cstheme="minorBidi"/>
          <w:b w:val="0"/>
          <w:bCs w:val="0"/>
          <w:kern w:val="2"/>
          <w:sz w:val="22"/>
          <w:szCs w:val="22"/>
          <w14:ligatures w14:val="standardContextual"/>
        </w:rPr>
      </w:pPr>
      <w:ins w:id="4262" w:author="John Clevenger" w:date="2023-11-19T17:13:00Z">
        <w:del w:id="4263" w:author="John Clevenger [2]" w:date="2023-11-21T19:47:00Z">
          <w:r w:rsidRPr="00B968E7" w:rsidDel="00B968E7">
            <w:rPr>
              <w:rStyle w:val="Hyperlink"/>
              <w:rFonts w:cs="Arial"/>
              <w:rPrChange w:id="4264" w:author="John Clevenger [2]" w:date="2023-11-21T19:47:00Z">
                <w:rPr>
                  <w:rStyle w:val="Hyperlink"/>
                  <w:rFonts w:cs="Arial"/>
                </w:rPr>
              </w:rPrChange>
            </w:rPr>
            <w:delText>6.5.</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265" w:author="John Clevenger [2]" w:date="2023-11-21T19:47:00Z">
                <w:rPr>
                  <w:rStyle w:val="Hyperlink"/>
                  <w:rFonts w:cs="Arial"/>
                </w:rPr>
              </w:rPrChange>
            </w:rPr>
            <w:delText>Contest  Judgments</w:delText>
          </w:r>
          <w:r w:rsidDel="00B968E7">
            <w:rPr>
              <w:webHidden/>
            </w:rPr>
            <w:tab/>
          </w:r>
        </w:del>
      </w:ins>
    </w:p>
    <w:p w14:paraId="1A0D0CC6" w14:textId="717132A9" w:rsidR="00FD2BAD" w:rsidDel="00B968E7" w:rsidRDefault="00FD2BAD">
      <w:pPr>
        <w:pStyle w:val="TOC3"/>
        <w:rPr>
          <w:ins w:id="4266" w:author="John Clevenger" w:date="2023-11-19T17:13:00Z"/>
          <w:del w:id="4267" w:author="John Clevenger [2]" w:date="2023-11-21T19:47:00Z"/>
          <w:rFonts w:asciiTheme="minorHAnsi" w:eastAsiaTheme="minorEastAsia" w:hAnsiTheme="minorHAnsi" w:cstheme="minorBidi"/>
          <w:kern w:val="2"/>
          <w:sz w:val="22"/>
          <w:szCs w:val="22"/>
          <w14:ligatures w14:val="standardContextual"/>
        </w:rPr>
      </w:pPr>
      <w:ins w:id="4268" w:author="John Clevenger" w:date="2023-11-19T17:13:00Z">
        <w:del w:id="4269" w:author="John Clevenger [2]" w:date="2023-11-21T19:47:00Z">
          <w:r w:rsidRPr="00B968E7" w:rsidDel="00B968E7">
            <w:rPr>
              <w:rStyle w:val="Hyperlink"/>
              <w:rFonts w:cs="Arial"/>
              <w:b/>
              <w:bCs/>
              <w:rPrChange w:id="4270" w:author="John Clevenger [2]" w:date="2023-11-21T19:47:00Z">
                <w:rPr>
                  <w:rStyle w:val="Hyperlink"/>
                  <w:rFonts w:cs="Arial"/>
                  <w:b/>
                  <w:bCs/>
                </w:rPr>
              </w:rPrChange>
            </w:rPr>
            <w:delText>6.5.1.</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Change w:id="4271" w:author="John Clevenger [2]" w:date="2023-11-21T19:47:00Z">
                <w:rPr>
                  <w:rStyle w:val="Hyperlink"/>
                  <w:rFonts w:cs="Arial"/>
                  <w:b/>
                  <w:bCs/>
                </w:rPr>
              </w:rPrChange>
            </w:rPr>
            <w:delText>Defining a New Judgment</w:delText>
          </w:r>
          <w:r w:rsidDel="00B968E7">
            <w:rPr>
              <w:webHidden/>
            </w:rPr>
            <w:tab/>
          </w:r>
        </w:del>
      </w:ins>
    </w:p>
    <w:p w14:paraId="01AFD244" w14:textId="1EB17FB2" w:rsidR="00FD2BAD" w:rsidDel="00B968E7" w:rsidRDefault="00FD2BAD">
      <w:pPr>
        <w:pStyle w:val="TOC3"/>
        <w:rPr>
          <w:ins w:id="4272" w:author="John Clevenger" w:date="2023-11-19T17:13:00Z"/>
          <w:del w:id="4273" w:author="John Clevenger [2]" w:date="2023-11-21T19:47:00Z"/>
          <w:rFonts w:asciiTheme="minorHAnsi" w:eastAsiaTheme="minorEastAsia" w:hAnsiTheme="minorHAnsi" w:cstheme="minorBidi"/>
          <w:kern w:val="2"/>
          <w:sz w:val="22"/>
          <w:szCs w:val="22"/>
          <w14:ligatures w14:val="standardContextual"/>
        </w:rPr>
      </w:pPr>
      <w:ins w:id="4274" w:author="John Clevenger" w:date="2023-11-19T17:13:00Z">
        <w:del w:id="4275" w:author="John Clevenger [2]" w:date="2023-11-21T19:47:00Z">
          <w:r w:rsidRPr="00B968E7" w:rsidDel="00B968E7">
            <w:rPr>
              <w:rStyle w:val="Hyperlink"/>
              <w:rFonts w:cs="Arial"/>
              <w:b/>
              <w:bCs/>
              <w:rPrChange w:id="4276" w:author="John Clevenger [2]" w:date="2023-11-21T19:47:00Z">
                <w:rPr>
                  <w:rStyle w:val="Hyperlink"/>
                  <w:rFonts w:cs="Arial"/>
                  <w:b/>
                  <w:bCs/>
                </w:rPr>
              </w:rPrChange>
            </w:rPr>
            <w:delText>6.5.2.</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Change w:id="4277" w:author="John Clevenger [2]" w:date="2023-11-21T19:47:00Z">
                <w:rPr>
                  <w:rStyle w:val="Hyperlink"/>
                  <w:rFonts w:cs="Arial"/>
                  <w:b/>
                  <w:bCs/>
                </w:rPr>
              </w:rPrChange>
            </w:rPr>
            <w:delText>Changing Existing Judgments</w:delText>
          </w:r>
          <w:r w:rsidDel="00B968E7">
            <w:rPr>
              <w:webHidden/>
            </w:rPr>
            <w:tab/>
          </w:r>
        </w:del>
      </w:ins>
    </w:p>
    <w:p w14:paraId="51222603" w14:textId="1A7CA4B6" w:rsidR="00FD2BAD" w:rsidDel="00B968E7" w:rsidRDefault="00FD2BAD">
      <w:pPr>
        <w:pStyle w:val="TOC2"/>
        <w:rPr>
          <w:ins w:id="4278" w:author="John Clevenger" w:date="2023-11-19T17:13:00Z"/>
          <w:del w:id="4279" w:author="John Clevenger [2]" w:date="2023-11-21T19:47:00Z"/>
          <w:rFonts w:asciiTheme="minorHAnsi" w:eastAsiaTheme="minorEastAsia" w:hAnsiTheme="minorHAnsi" w:cstheme="minorBidi"/>
          <w:b w:val="0"/>
          <w:bCs w:val="0"/>
          <w:kern w:val="2"/>
          <w:sz w:val="22"/>
          <w:szCs w:val="22"/>
          <w14:ligatures w14:val="standardContextual"/>
        </w:rPr>
      </w:pPr>
      <w:ins w:id="4280" w:author="John Clevenger" w:date="2023-11-19T17:13:00Z">
        <w:del w:id="4281" w:author="John Clevenger [2]" w:date="2023-11-21T19:47:00Z">
          <w:r w:rsidRPr="00B968E7" w:rsidDel="00B968E7">
            <w:rPr>
              <w:rStyle w:val="Hyperlink"/>
              <w:rFonts w:cs="Arial"/>
              <w:rPrChange w:id="4282" w:author="John Clevenger [2]" w:date="2023-11-21T19:47:00Z">
                <w:rPr>
                  <w:rStyle w:val="Hyperlink"/>
                  <w:rFonts w:cs="Arial"/>
                </w:rPr>
              </w:rPrChange>
            </w:rPr>
            <w:delText>6.6.</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283" w:author="John Clevenger [2]" w:date="2023-11-21T19:47:00Z">
                <w:rPr>
                  <w:rStyle w:val="Hyperlink"/>
                  <w:rFonts w:cs="Arial"/>
                </w:rPr>
              </w:rPrChange>
            </w:rPr>
            <w:delText>Balloon Notifications</w:delText>
          </w:r>
          <w:r w:rsidDel="00B968E7">
            <w:rPr>
              <w:webHidden/>
            </w:rPr>
            <w:tab/>
          </w:r>
        </w:del>
      </w:ins>
    </w:p>
    <w:p w14:paraId="26191A7C" w14:textId="3AC793D0" w:rsidR="00FD2BAD" w:rsidDel="00B968E7" w:rsidRDefault="00FD2BAD">
      <w:pPr>
        <w:pStyle w:val="TOC3"/>
        <w:rPr>
          <w:ins w:id="4284" w:author="John Clevenger" w:date="2023-11-19T17:13:00Z"/>
          <w:del w:id="4285" w:author="John Clevenger [2]" w:date="2023-11-21T19:47:00Z"/>
          <w:rFonts w:asciiTheme="minorHAnsi" w:eastAsiaTheme="minorEastAsia" w:hAnsiTheme="minorHAnsi" w:cstheme="minorBidi"/>
          <w:kern w:val="2"/>
          <w:sz w:val="22"/>
          <w:szCs w:val="22"/>
          <w14:ligatures w14:val="standardContextual"/>
        </w:rPr>
      </w:pPr>
      <w:ins w:id="4286" w:author="John Clevenger" w:date="2023-11-19T17:13:00Z">
        <w:del w:id="4287" w:author="John Clevenger [2]" w:date="2023-11-21T19:47:00Z">
          <w:r w:rsidRPr="00B968E7" w:rsidDel="00B968E7">
            <w:rPr>
              <w:rStyle w:val="Hyperlink"/>
              <w:rFonts w:cs="Arial"/>
              <w:b/>
              <w:bCs/>
              <w:rPrChange w:id="4288" w:author="John Clevenger [2]" w:date="2023-11-21T19:47:00Z">
                <w:rPr>
                  <w:rStyle w:val="Hyperlink"/>
                  <w:rFonts w:cs="Arial"/>
                  <w:b/>
                  <w:bCs/>
                </w:rPr>
              </w:rPrChange>
            </w:rPr>
            <w:delText>6.6.1.</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Change w:id="4289" w:author="John Clevenger [2]" w:date="2023-11-21T19:47:00Z">
                <w:rPr>
                  <w:rStyle w:val="Hyperlink"/>
                  <w:rFonts w:cs="Arial"/>
                  <w:b/>
                  <w:bCs/>
                </w:rPr>
              </w:rPrChange>
            </w:rPr>
            <w:delText>Defining Balloon Notifications</w:delText>
          </w:r>
          <w:r w:rsidDel="00B968E7">
            <w:rPr>
              <w:webHidden/>
            </w:rPr>
            <w:tab/>
          </w:r>
        </w:del>
      </w:ins>
    </w:p>
    <w:p w14:paraId="2C19C5EA" w14:textId="157E6729" w:rsidR="00FD2BAD" w:rsidDel="00B968E7" w:rsidRDefault="00FD2BAD">
      <w:pPr>
        <w:pStyle w:val="TOC3"/>
        <w:rPr>
          <w:ins w:id="4290" w:author="John Clevenger" w:date="2023-11-19T17:13:00Z"/>
          <w:del w:id="4291" w:author="John Clevenger [2]" w:date="2023-11-21T19:47:00Z"/>
          <w:rFonts w:asciiTheme="minorHAnsi" w:eastAsiaTheme="minorEastAsia" w:hAnsiTheme="minorHAnsi" w:cstheme="minorBidi"/>
          <w:kern w:val="2"/>
          <w:sz w:val="22"/>
          <w:szCs w:val="22"/>
          <w14:ligatures w14:val="standardContextual"/>
        </w:rPr>
      </w:pPr>
      <w:ins w:id="4292" w:author="John Clevenger" w:date="2023-11-19T17:13:00Z">
        <w:del w:id="4293" w:author="John Clevenger [2]" w:date="2023-11-21T19:47:00Z">
          <w:r w:rsidRPr="00B968E7" w:rsidDel="00B968E7">
            <w:rPr>
              <w:rStyle w:val="Hyperlink"/>
              <w:rFonts w:cs="Arial"/>
              <w:b/>
              <w:bCs/>
              <w:rPrChange w:id="4294" w:author="John Clevenger [2]" w:date="2023-11-21T19:47:00Z">
                <w:rPr>
                  <w:rStyle w:val="Hyperlink"/>
                  <w:rFonts w:cs="Arial"/>
                  <w:b/>
                  <w:bCs/>
                </w:rPr>
              </w:rPrChange>
            </w:rPr>
            <w:delText>6.6.2.</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Change w:id="4295" w:author="John Clevenger [2]" w:date="2023-11-21T19:47:00Z">
                <w:rPr>
                  <w:rStyle w:val="Hyperlink"/>
                  <w:rFonts w:cs="Arial"/>
                  <w:b/>
                  <w:bCs/>
                </w:rPr>
              </w:rPrChange>
            </w:rPr>
            <w:delText>Email Server Advanced Settings</w:delText>
          </w:r>
          <w:r w:rsidDel="00B968E7">
            <w:rPr>
              <w:webHidden/>
            </w:rPr>
            <w:tab/>
          </w:r>
        </w:del>
      </w:ins>
    </w:p>
    <w:p w14:paraId="73CA64B1" w14:textId="2D484625" w:rsidR="00FD2BAD" w:rsidDel="00B968E7" w:rsidRDefault="00FD2BAD">
      <w:pPr>
        <w:pStyle w:val="TOC2"/>
        <w:rPr>
          <w:ins w:id="4296" w:author="John Clevenger" w:date="2023-11-19T17:13:00Z"/>
          <w:del w:id="4297" w:author="John Clevenger [2]" w:date="2023-11-21T19:47:00Z"/>
          <w:rFonts w:asciiTheme="minorHAnsi" w:eastAsiaTheme="minorEastAsia" w:hAnsiTheme="minorHAnsi" w:cstheme="minorBidi"/>
          <w:b w:val="0"/>
          <w:bCs w:val="0"/>
          <w:kern w:val="2"/>
          <w:sz w:val="22"/>
          <w:szCs w:val="22"/>
          <w14:ligatures w14:val="standardContextual"/>
        </w:rPr>
      </w:pPr>
      <w:ins w:id="4298" w:author="John Clevenger" w:date="2023-11-19T17:13:00Z">
        <w:del w:id="4299" w:author="John Clevenger [2]" w:date="2023-11-21T19:47:00Z">
          <w:r w:rsidRPr="00B968E7" w:rsidDel="00B968E7">
            <w:rPr>
              <w:rStyle w:val="Hyperlink"/>
              <w:rFonts w:cs="Arial"/>
              <w:rPrChange w:id="4300" w:author="John Clevenger [2]" w:date="2023-11-21T19:47:00Z">
                <w:rPr>
                  <w:rStyle w:val="Hyperlink"/>
                  <w:rFonts w:cs="Arial"/>
                </w:rPr>
              </w:rPrChange>
            </w:rPr>
            <w:delText>6.7.</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301" w:author="John Clevenger [2]" w:date="2023-11-21T19:47:00Z">
                <w:rPr>
                  <w:rStyle w:val="Hyperlink"/>
                  <w:rFonts w:cs="Arial"/>
                </w:rPr>
              </w:rPrChange>
            </w:rPr>
            <w:delText>Options (Settings tab)</w:delText>
          </w:r>
          <w:r w:rsidDel="00B968E7">
            <w:rPr>
              <w:webHidden/>
            </w:rPr>
            <w:tab/>
          </w:r>
        </w:del>
      </w:ins>
    </w:p>
    <w:p w14:paraId="3685CD77" w14:textId="48B7C066" w:rsidR="00FD2BAD" w:rsidDel="00B968E7" w:rsidRDefault="00FD2BAD">
      <w:pPr>
        <w:pStyle w:val="TOC2"/>
        <w:rPr>
          <w:ins w:id="4302" w:author="John Clevenger" w:date="2023-11-19T17:13:00Z"/>
          <w:del w:id="4303" w:author="John Clevenger [2]" w:date="2023-11-21T19:47:00Z"/>
          <w:rFonts w:asciiTheme="minorHAnsi" w:eastAsiaTheme="minorEastAsia" w:hAnsiTheme="minorHAnsi" w:cstheme="minorBidi"/>
          <w:b w:val="0"/>
          <w:bCs w:val="0"/>
          <w:kern w:val="2"/>
          <w:sz w:val="22"/>
          <w:szCs w:val="22"/>
          <w14:ligatures w14:val="standardContextual"/>
        </w:rPr>
      </w:pPr>
      <w:ins w:id="4304" w:author="John Clevenger" w:date="2023-11-19T17:13:00Z">
        <w:del w:id="4305" w:author="John Clevenger [2]" w:date="2023-11-21T19:47:00Z">
          <w:r w:rsidRPr="00B968E7" w:rsidDel="00B968E7">
            <w:rPr>
              <w:rStyle w:val="Hyperlink"/>
              <w:rFonts w:cs="Arial"/>
              <w:rPrChange w:id="4306" w:author="John Clevenger [2]" w:date="2023-11-21T19:47:00Z">
                <w:rPr>
                  <w:rStyle w:val="Hyperlink"/>
                  <w:rFonts w:cs="Arial"/>
                </w:rPr>
              </w:rPrChange>
            </w:rPr>
            <w:delText>6.8.</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307" w:author="John Clevenger [2]" w:date="2023-11-21T19:47:00Z">
                <w:rPr>
                  <w:rStyle w:val="Hyperlink"/>
                  <w:rFonts w:cs="Arial"/>
                </w:rPr>
              </w:rPrChange>
            </w:rPr>
            <w:delText>Sites</w:delText>
          </w:r>
          <w:r w:rsidDel="00B968E7">
            <w:rPr>
              <w:webHidden/>
            </w:rPr>
            <w:tab/>
          </w:r>
        </w:del>
      </w:ins>
    </w:p>
    <w:p w14:paraId="46282F1D" w14:textId="4C5CE36B" w:rsidR="00FD2BAD" w:rsidDel="00B968E7" w:rsidRDefault="00FD2BAD">
      <w:pPr>
        <w:pStyle w:val="TOC1"/>
        <w:rPr>
          <w:ins w:id="4308" w:author="John Clevenger" w:date="2023-11-19T17:13:00Z"/>
          <w:del w:id="4309" w:author="John Clevenger [2]" w:date="2023-11-21T19:47:00Z"/>
          <w:rFonts w:asciiTheme="minorHAnsi" w:eastAsiaTheme="minorEastAsia" w:hAnsiTheme="minorHAnsi" w:cstheme="minorBidi"/>
          <w:b w:val="0"/>
          <w:bCs w:val="0"/>
          <w:iCs w:val="0"/>
          <w:kern w:val="2"/>
          <w:sz w:val="22"/>
          <w:szCs w:val="22"/>
          <w14:ligatures w14:val="standardContextual"/>
        </w:rPr>
      </w:pPr>
      <w:ins w:id="4310" w:author="John Clevenger" w:date="2023-11-19T17:13:00Z">
        <w:del w:id="4311" w:author="John Clevenger [2]" w:date="2023-11-21T19:47:00Z">
          <w:r w:rsidRPr="00B968E7" w:rsidDel="00B968E7">
            <w:rPr>
              <w:rStyle w:val="Hyperlink"/>
              <w:rFonts w:cs="Arial"/>
              <w:rPrChange w:id="4312" w:author="John Clevenger [2]" w:date="2023-11-21T19:47:00Z">
                <w:rPr>
                  <w:rStyle w:val="Hyperlink"/>
                  <w:rFonts w:cs="Arial"/>
                </w:rPr>
              </w:rPrChange>
            </w:rPr>
            <w:delText>7.</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rPrChange w:id="4313" w:author="John Clevenger [2]" w:date="2023-11-21T19:47:00Z">
                <w:rPr>
                  <w:rStyle w:val="Hyperlink"/>
                  <w:rFonts w:cs="Arial"/>
                </w:rPr>
              </w:rPrChange>
            </w:rPr>
            <w:delText>Configuring the Contest via Configuration Files</w:delText>
          </w:r>
          <w:r w:rsidDel="00B968E7">
            <w:rPr>
              <w:webHidden/>
            </w:rPr>
            <w:tab/>
          </w:r>
        </w:del>
      </w:ins>
    </w:p>
    <w:p w14:paraId="0EA4400F" w14:textId="228D5BF6" w:rsidR="00FD2BAD" w:rsidDel="00B968E7" w:rsidRDefault="00FD2BAD">
      <w:pPr>
        <w:pStyle w:val="TOC2"/>
        <w:rPr>
          <w:ins w:id="4314" w:author="John Clevenger" w:date="2023-11-19T17:13:00Z"/>
          <w:del w:id="4315" w:author="John Clevenger [2]" w:date="2023-11-21T19:47:00Z"/>
          <w:rFonts w:asciiTheme="minorHAnsi" w:eastAsiaTheme="minorEastAsia" w:hAnsiTheme="minorHAnsi" w:cstheme="minorBidi"/>
          <w:b w:val="0"/>
          <w:bCs w:val="0"/>
          <w:kern w:val="2"/>
          <w:sz w:val="22"/>
          <w:szCs w:val="22"/>
          <w14:ligatures w14:val="standardContextual"/>
        </w:rPr>
      </w:pPr>
      <w:ins w:id="4316" w:author="John Clevenger" w:date="2023-11-19T17:13:00Z">
        <w:del w:id="4317" w:author="John Clevenger [2]" w:date="2023-11-21T19:47:00Z">
          <w:r w:rsidRPr="00B968E7" w:rsidDel="00B968E7">
            <w:rPr>
              <w:rStyle w:val="Hyperlink"/>
              <w:rFonts w:cs="Arial"/>
              <w:rPrChange w:id="4318" w:author="John Clevenger [2]" w:date="2023-11-21T19:47:00Z">
                <w:rPr>
                  <w:rStyle w:val="Hyperlink"/>
                  <w:rFonts w:cs="Arial"/>
                </w:rPr>
              </w:rPrChange>
            </w:rPr>
            <w:delText>7.1.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319" w:author="John Clevenger [2]" w:date="2023-11-21T19:47:00Z">
                <w:rPr>
                  <w:rStyle w:val="Hyperlink"/>
                  <w:rFonts w:cs="Arial"/>
                </w:rPr>
              </w:rPrChange>
            </w:rPr>
            <w:delText>Loading Configuration Files via the PC2 Server</w:delText>
          </w:r>
          <w:r w:rsidDel="00B968E7">
            <w:rPr>
              <w:webHidden/>
            </w:rPr>
            <w:tab/>
          </w:r>
        </w:del>
      </w:ins>
    </w:p>
    <w:p w14:paraId="4E3A2EBA" w14:textId="240DA8E9" w:rsidR="00FD2BAD" w:rsidDel="00B968E7" w:rsidRDefault="00FD2BAD">
      <w:pPr>
        <w:pStyle w:val="TOC2"/>
        <w:rPr>
          <w:ins w:id="4320" w:author="John Clevenger" w:date="2023-11-19T17:13:00Z"/>
          <w:del w:id="4321" w:author="John Clevenger [2]" w:date="2023-11-21T19:47:00Z"/>
          <w:rFonts w:asciiTheme="minorHAnsi" w:eastAsiaTheme="minorEastAsia" w:hAnsiTheme="minorHAnsi" w:cstheme="minorBidi"/>
          <w:b w:val="0"/>
          <w:bCs w:val="0"/>
          <w:kern w:val="2"/>
          <w:sz w:val="22"/>
          <w:szCs w:val="22"/>
          <w14:ligatures w14:val="standardContextual"/>
        </w:rPr>
      </w:pPr>
      <w:ins w:id="4322" w:author="John Clevenger" w:date="2023-11-19T17:13:00Z">
        <w:del w:id="4323" w:author="John Clevenger [2]" w:date="2023-11-21T19:47:00Z">
          <w:r w:rsidRPr="00B968E7" w:rsidDel="00B968E7">
            <w:rPr>
              <w:rStyle w:val="Hyperlink"/>
              <w:rFonts w:cs="Arial"/>
              <w:rPrChange w:id="4324" w:author="John Clevenger [2]" w:date="2023-11-21T19:47:00Z">
                <w:rPr>
                  <w:rStyle w:val="Hyperlink"/>
                  <w:rFonts w:cs="Arial"/>
                </w:rPr>
              </w:rPrChange>
            </w:rPr>
            <w:delText>7.2.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325" w:author="John Clevenger [2]" w:date="2023-11-21T19:47:00Z">
                <w:rPr>
                  <w:rStyle w:val="Hyperlink"/>
                  <w:rFonts w:cs="Arial"/>
                </w:rPr>
              </w:rPrChange>
            </w:rPr>
            <w:delText>Loading Configuration Files via the PC2 Admin</w:delText>
          </w:r>
          <w:r w:rsidDel="00B968E7">
            <w:rPr>
              <w:webHidden/>
            </w:rPr>
            <w:tab/>
          </w:r>
        </w:del>
      </w:ins>
    </w:p>
    <w:p w14:paraId="291F8703" w14:textId="3B15C37E" w:rsidR="00FD2BAD" w:rsidDel="00B968E7" w:rsidRDefault="00FD2BAD">
      <w:pPr>
        <w:pStyle w:val="TOC2"/>
        <w:rPr>
          <w:ins w:id="4326" w:author="John Clevenger" w:date="2023-11-19T17:13:00Z"/>
          <w:del w:id="4327" w:author="John Clevenger [2]" w:date="2023-11-21T19:47:00Z"/>
          <w:rFonts w:asciiTheme="minorHAnsi" w:eastAsiaTheme="minorEastAsia" w:hAnsiTheme="minorHAnsi" w:cstheme="minorBidi"/>
          <w:b w:val="0"/>
          <w:bCs w:val="0"/>
          <w:kern w:val="2"/>
          <w:sz w:val="22"/>
          <w:szCs w:val="22"/>
          <w14:ligatures w14:val="standardContextual"/>
        </w:rPr>
      </w:pPr>
      <w:ins w:id="4328" w:author="John Clevenger" w:date="2023-11-19T17:13:00Z">
        <w:del w:id="4329" w:author="John Clevenger [2]" w:date="2023-11-21T19:47:00Z">
          <w:r w:rsidRPr="00B968E7" w:rsidDel="00B968E7">
            <w:rPr>
              <w:rStyle w:val="Hyperlink"/>
              <w:rFonts w:cs="Arial"/>
              <w:rPrChange w:id="4330" w:author="John Clevenger [2]" w:date="2023-11-21T19:47:00Z">
                <w:rPr>
                  <w:rStyle w:val="Hyperlink"/>
                  <w:rFonts w:cs="Arial"/>
                </w:rPr>
              </w:rPrChange>
            </w:rPr>
            <w:delText>7.3.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331" w:author="John Clevenger [2]" w:date="2023-11-21T19:47:00Z">
                <w:rPr>
                  <w:rStyle w:val="Hyperlink"/>
                  <w:rFonts w:cs="Arial"/>
                </w:rPr>
              </w:rPrChange>
            </w:rPr>
            <w:delText>Additional Configuration File Capabilities</w:delText>
          </w:r>
          <w:r w:rsidDel="00B968E7">
            <w:rPr>
              <w:webHidden/>
            </w:rPr>
            <w:tab/>
          </w:r>
        </w:del>
      </w:ins>
    </w:p>
    <w:p w14:paraId="398B5814" w14:textId="4CF9923D" w:rsidR="00FD2BAD" w:rsidDel="00B968E7" w:rsidRDefault="00FD2BAD">
      <w:pPr>
        <w:pStyle w:val="TOC1"/>
        <w:rPr>
          <w:ins w:id="4332" w:author="John Clevenger" w:date="2023-11-19T17:13:00Z"/>
          <w:del w:id="4333" w:author="John Clevenger [2]" w:date="2023-11-21T19:47:00Z"/>
          <w:rFonts w:asciiTheme="minorHAnsi" w:eastAsiaTheme="minorEastAsia" w:hAnsiTheme="minorHAnsi" w:cstheme="minorBidi"/>
          <w:b w:val="0"/>
          <w:bCs w:val="0"/>
          <w:iCs w:val="0"/>
          <w:kern w:val="2"/>
          <w:sz w:val="22"/>
          <w:szCs w:val="22"/>
          <w14:ligatures w14:val="standardContextual"/>
        </w:rPr>
      </w:pPr>
      <w:ins w:id="4334" w:author="John Clevenger" w:date="2023-11-19T17:13:00Z">
        <w:del w:id="4335" w:author="John Clevenger [2]" w:date="2023-11-21T19:47:00Z">
          <w:r w:rsidRPr="00B968E7" w:rsidDel="00B968E7">
            <w:rPr>
              <w:rStyle w:val="Hyperlink"/>
              <w:rFonts w:cs="Arial"/>
              <w:rPrChange w:id="4336" w:author="John Clevenger [2]" w:date="2023-11-21T19:47:00Z">
                <w:rPr>
                  <w:rStyle w:val="Hyperlink"/>
                  <w:rFonts w:cs="Arial"/>
                </w:rPr>
              </w:rPrChange>
            </w:rPr>
            <w:delText>8.</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rPrChange w:id="4337" w:author="John Clevenger [2]" w:date="2023-11-21T19:47:00Z">
                <w:rPr>
                  <w:rStyle w:val="Hyperlink"/>
                  <w:rFonts w:cs="Arial"/>
                </w:rPr>
              </w:rPrChange>
            </w:rPr>
            <w:delText>Starting the Contest</w:delText>
          </w:r>
          <w:r w:rsidDel="00B968E7">
            <w:rPr>
              <w:webHidden/>
            </w:rPr>
            <w:tab/>
          </w:r>
        </w:del>
      </w:ins>
    </w:p>
    <w:p w14:paraId="31BED6E0" w14:textId="1D6C035B" w:rsidR="00FD2BAD" w:rsidDel="00B968E7" w:rsidRDefault="00FD2BAD">
      <w:pPr>
        <w:pStyle w:val="TOC2"/>
        <w:rPr>
          <w:ins w:id="4338" w:author="John Clevenger" w:date="2023-11-19T17:13:00Z"/>
          <w:del w:id="4339" w:author="John Clevenger [2]" w:date="2023-11-21T19:47:00Z"/>
          <w:rFonts w:asciiTheme="minorHAnsi" w:eastAsiaTheme="minorEastAsia" w:hAnsiTheme="minorHAnsi" w:cstheme="minorBidi"/>
          <w:b w:val="0"/>
          <w:bCs w:val="0"/>
          <w:kern w:val="2"/>
          <w:sz w:val="22"/>
          <w:szCs w:val="22"/>
          <w14:ligatures w14:val="standardContextual"/>
        </w:rPr>
      </w:pPr>
      <w:ins w:id="4340" w:author="John Clevenger" w:date="2023-11-19T17:13:00Z">
        <w:del w:id="4341" w:author="John Clevenger [2]" w:date="2023-11-21T19:47:00Z">
          <w:r w:rsidRPr="00B968E7" w:rsidDel="00B968E7">
            <w:rPr>
              <w:rStyle w:val="Hyperlink"/>
              <w:rFonts w:cs="Arial"/>
              <w:rPrChange w:id="4342" w:author="John Clevenger [2]" w:date="2023-11-21T19:47:00Z">
                <w:rPr>
                  <w:rStyle w:val="Hyperlink"/>
                  <w:rFonts w:cs="Arial"/>
                </w:rPr>
              </w:rPrChange>
            </w:rPr>
            <w:delText>8.1.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343" w:author="John Clevenger [2]" w:date="2023-11-21T19:47:00Z">
                <w:rPr>
                  <w:rStyle w:val="Hyperlink"/>
                  <w:rFonts w:cs="Arial"/>
                </w:rPr>
              </w:rPrChange>
            </w:rPr>
            <w:delText>Clock Control</w:delText>
          </w:r>
          <w:r w:rsidDel="00B968E7">
            <w:rPr>
              <w:webHidden/>
            </w:rPr>
            <w:tab/>
          </w:r>
        </w:del>
      </w:ins>
    </w:p>
    <w:p w14:paraId="01462087" w14:textId="53C981B0" w:rsidR="00FD2BAD" w:rsidDel="00B968E7" w:rsidRDefault="00FD2BAD">
      <w:pPr>
        <w:pStyle w:val="TOC3"/>
        <w:rPr>
          <w:ins w:id="4344" w:author="John Clevenger" w:date="2023-11-19T17:13:00Z"/>
          <w:del w:id="4345" w:author="John Clevenger [2]" w:date="2023-11-21T19:47:00Z"/>
          <w:rFonts w:asciiTheme="minorHAnsi" w:eastAsiaTheme="minorEastAsia" w:hAnsiTheme="minorHAnsi" w:cstheme="minorBidi"/>
          <w:kern w:val="2"/>
          <w:sz w:val="22"/>
          <w:szCs w:val="22"/>
          <w14:ligatures w14:val="standardContextual"/>
        </w:rPr>
      </w:pPr>
      <w:ins w:id="4346" w:author="John Clevenger" w:date="2023-11-19T17:13:00Z">
        <w:del w:id="4347" w:author="John Clevenger [2]" w:date="2023-11-21T19:47:00Z">
          <w:r w:rsidRPr="00B968E7" w:rsidDel="00B968E7">
            <w:rPr>
              <w:rStyle w:val="Hyperlink"/>
              <w:rFonts w:cs="Arial"/>
              <w:b/>
              <w:bCs/>
              <w:rPrChange w:id="4348" w:author="John Clevenger [2]" w:date="2023-11-21T19:47:00Z">
                <w:rPr>
                  <w:rStyle w:val="Hyperlink"/>
                  <w:rFonts w:cs="Arial"/>
                  <w:b/>
                  <w:bCs/>
                </w:rPr>
              </w:rPrChange>
            </w:rPr>
            <w:delText>8.1.1.</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Change w:id="4349" w:author="John Clevenger [2]" w:date="2023-11-21T19:47:00Z">
                <w:rPr>
                  <w:rStyle w:val="Hyperlink"/>
                  <w:rFonts w:cs="Arial"/>
                  <w:b/>
                  <w:bCs/>
                </w:rPr>
              </w:rPrChange>
            </w:rPr>
            <w:delText>Starting the Contest Manually</w:delText>
          </w:r>
          <w:r w:rsidDel="00B968E7">
            <w:rPr>
              <w:webHidden/>
            </w:rPr>
            <w:tab/>
          </w:r>
        </w:del>
      </w:ins>
    </w:p>
    <w:p w14:paraId="7A5A83A7" w14:textId="74812FA6" w:rsidR="00FD2BAD" w:rsidDel="00B968E7" w:rsidRDefault="00FD2BAD">
      <w:pPr>
        <w:pStyle w:val="TOC3"/>
        <w:rPr>
          <w:ins w:id="4350" w:author="John Clevenger" w:date="2023-11-19T17:13:00Z"/>
          <w:del w:id="4351" w:author="John Clevenger [2]" w:date="2023-11-21T19:47:00Z"/>
          <w:rFonts w:asciiTheme="minorHAnsi" w:eastAsiaTheme="minorEastAsia" w:hAnsiTheme="minorHAnsi" w:cstheme="minorBidi"/>
          <w:kern w:val="2"/>
          <w:sz w:val="22"/>
          <w:szCs w:val="22"/>
          <w14:ligatures w14:val="standardContextual"/>
        </w:rPr>
      </w:pPr>
      <w:ins w:id="4352" w:author="John Clevenger" w:date="2023-11-19T17:13:00Z">
        <w:del w:id="4353" w:author="John Clevenger [2]" w:date="2023-11-21T19:47:00Z">
          <w:r w:rsidRPr="00B968E7" w:rsidDel="00B968E7">
            <w:rPr>
              <w:rStyle w:val="Hyperlink"/>
              <w:rFonts w:cs="Arial"/>
              <w:b/>
              <w:bCs/>
              <w:rPrChange w:id="4354" w:author="John Clevenger [2]" w:date="2023-11-21T19:47:00Z">
                <w:rPr>
                  <w:rStyle w:val="Hyperlink"/>
                  <w:rFonts w:cs="Arial"/>
                  <w:b/>
                  <w:bCs/>
                </w:rPr>
              </w:rPrChange>
            </w:rPr>
            <w:delText>8.1.2.</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Change w:id="4355" w:author="John Clevenger [2]" w:date="2023-11-21T19:47:00Z">
                <w:rPr>
                  <w:rStyle w:val="Hyperlink"/>
                  <w:rFonts w:cs="Arial"/>
                  <w:b/>
                  <w:bCs/>
                </w:rPr>
              </w:rPrChange>
            </w:rPr>
            <w:delText>Starting the Contest Automatically</w:delText>
          </w:r>
          <w:r w:rsidDel="00B968E7">
            <w:rPr>
              <w:webHidden/>
            </w:rPr>
            <w:tab/>
          </w:r>
        </w:del>
      </w:ins>
    </w:p>
    <w:p w14:paraId="7D7988BD" w14:textId="1B0DF708" w:rsidR="00FD2BAD" w:rsidDel="00B968E7" w:rsidRDefault="00FD2BAD">
      <w:pPr>
        <w:pStyle w:val="TOC2"/>
        <w:rPr>
          <w:ins w:id="4356" w:author="John Clevenger" w:date="2023-11-19T17:13:00Z"/>
          <w:del w:id="4357" w:author="John Clevenger [2]" w:date="2023-11-21T19:47:00Z"/>
          <w:rFonts w:asciiTheme="minorHAnsi" w:eastAsiaTheme="minorEastAsia" w:hAnsiTheme="minorHAnsi" w:cstheme="minorBidi"/>
          <w:b w:val="0"/>
          <w:bCs w:val="0"/>
          <w:kern w:val="2"/>
          <w:sz w:val="22"/>
          <w:szCs w:val="22"/>
          <w14:ligatures w14:val="standardContextual"/>
        </w:rPr>
      </w:pPr>
      <w:ins w:id="4358" w:author="John Clevenger" w:date="2023-11-19T17:13:00Z">
        <w:del w:id="4359" w:author="John Clevenger [2]" w:date="2023-11-21T19:47:00Z">
          <w:r w:rsidRPr="00B968E7" w:rsidDel="00B968E7">
            <w:rPr>
              <w:rStyle w:val="Hyperlink"/>
              <w:rFonts w:cs="Arial"/>
              <w:rPrChange w:id="4360" w:author="John Clevenger [2]" w:date="2023-11-21T19:47:00Z">
                <w:rPr>
                  <w:rStyle w:val="Hyperlink"/>
                  <w:rFonts w:cs="Arial"/>
                </w:rPr>
              </w:rPrChange>
            </w:rPr>
            <w:delText>8.2.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361" w:author="John Clevenger [2]" w:date="2023-11-21T19:47:00Z">
                <w:rPr>
                  <w:rStyle w:val="Hyperlink"/>
                  <w:rFonts w:cs="Arial"/>
                </w:rPr>
              </w:rPrChange>
            </w:rPr>
            <w:delText>Contest Length</w:delText>
          </w:r>
          <w:r w:rsidDel="00B968E7">
            <w:rPr>
              <w:webHidden/>
            </w:rPr>
            <w:tab/>
          </w:r>
        </w:del>
      </w:ins>
    </w:p>
    <w:p w14:paraId="3A7FB5C5" w14:textId="01CAADF9" w:rsidR="00FD2BAD" w:rsidDel="00B968E7" w:rsidRDefault="00FD2BAD">
      <w:pPr>
        <w:pStyle w:val="TOC2"/>
        <w:rPr>
          <w:ins w:id="4362" w:author="John Clevenger" w:date="2023-11-19T17:13:00Z"/>
          <w:del w:id="4363" w:author="John Clevenger [2]" w:date="2023-11-21T19:47:00Z"/>
          <w:rFonts w:asciiTheme="minorHAnsi" w:eastAsiaTheme="minorEastAsia" w:hAnsiTheme="minorHAnsi" w:cstheme="minorBidi"/>
          <w:b w:val="0"/>
          <w:bCs w:val="0"/>
          <w:kern w:val="2"/>
          <w:sz w:val="22"/>
          <w:szCs w:val="22"/>
          <w14:ligatures w14:val="standardContextual"/>
        </w:rPr>
      </w:pPr>
      <w:ins w:id="4364" w:author="John Clevenger" w:date="2023-11-19T17:13:00Z">
        <w:del w:id="4365" w:author="John Clevenger [2]" w:date="2023-11-21T19:47:00Z">
          <w:r w:rsidRPr="00B968E7" w:rsidDel="00B968E7">
            <w:rPr>
              <w:rStyle w:val="Hyperlink"/>
              <w:rFonts w:cs="Arial"/>
              <w:rPrChange w:id="4366" w:author="John Clevenger [2]" w:date="2023-11-21T19:47:00Z">
                <w:rPr>
                  <w:rStyle w:val="Hyperlink"/>
                  <w:rFonts w:cs="Arial"/>
                </w:rPr>
              </w:rPrChange>
            </w:rPr>
            <w:delText>8.3.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367" w:author="John Clevenger [2]" w:date="2023-11-21T19:47:00Z">
                <w:rPr>
                  <w:rStyle w:val="Hyperlink"/>
                  <w:rFonts w:cs="Arial"/>
                </w:rPr>
              </w:rPrChange>
            </w:rPr>
            <w:delText>Multi-Site Clock Control</w:delText>
          </w:r>
          <w:r w:rsidDel="00B968E7">
            <w:rPr>
              <w:webHidden/>
            </w:rPr>
            <w:tab/>
          </w:r>
        </w:del>
      </w:ins>
    </w:p>
    <w:p w14:paraId="506D0AD3" w14:textId="5780E88C" w:rsidR="00FD2BAD" w:rsidDel="00B968E7" w:rsidRDefault="00FD2BAD">
      <w:pPr>
        <w:pStyle w:val="TOC2"/>
        <w:rPr>
          <w:ins w:id="4368" w:author="John Clevenger" w:date="2023-11-19T17:13:00Z"/>
          <w:del w:id="4369" w:author="John Clevenger [2]" w:date="2023-11-21T19:47:00Z"/>
          <w:rFonts w:asciiTheme="minorHAnsi" w:eastAsiaTheme="minorEastAsia" w:hAnsiTheme="minorHAnsi" w:cstheme="minorBidi"/>
          <w:b w:val="0"/>
          <w:bCs w:val="0"/>
          <w:kern w:val="2"/>
          <w:sz w:val="22"/>
          <w:szCs w:val="22"/>
          <w14:ligatures w14:val="standardContextual"/>
        </w:rPr>
      </w:pPr>
      <w:ins w:id="4370" w:author="John Clevenger" w:date="2023-11-19T17:13:00Z">
        <w:del w:id="4371" w:author="John Clevenger [2]" w:date="2023-11-21T19:47:00Z">
          <w:r w:rsidRPr="00B968E7" w:rsidDel="00B968E7">
            <w:rPr>
              <w:rStyle w:val="Hyperlink"/>
              <w:rFonts w:cs="Arial"/>
              <w:rPrChange w:id="4372" w:author="John Clevenger [2]" w:date="2023-11-21T19:47:00Z">
                <w:rPr>
                  <w:rStyle w:val="Hyperlink"/>
                  <w:rFonts w:cs="Arial"/>
                </w:rPr>
              </w:rPrChange>
            </w:rPr>
            <w:delText>8.4.</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373" w:author="John Clevenger [2]" w:date="2023-11-21T19:47:00Z">
                <w:rPr>
                  <w:rStyle w:val="Hyperlink"/>
                  <w:rFonts w:cs="Arial"/>
                </w:rPr>
              </w:rPrChange>
            </w:rPr>
            <w:delText>Practice Sessions:  Resetting A Contest</w:delText>
          </w:r>
          <w:r w:rsidDel="00B968E7">
            <w:rPr>
              <w:webHidden/>
            </w:rPr>
            <w:tab/>
          </w:r>
        </w:del>
      </w:ins>
    </w:p>
    <w:p w14:paraId="02452CB4" w14:textId="07661A75" w:rsidR="00FD2BAD" w:rsidDel="00B968E7" w:rsidRDefault="00FD2BAD">
      <w:pPr>
        <w:pStyle w:val="TOC1"/>
        <w:rPr>
          <w:ins w:id="4374" w:author="John Clevenger" w:date="2023-11-19T17:13:00Z"/>
          <w:del w:id="4375" w:author="John Clevenger [2]" w:date="2023-11-21T19:47:00Z"/>
          <w:rFonts w:asciiTheme="minorHAnsi" w:eastAsiaTheme="minorEastAsia" w:hAnsiTheme="minorHAnsi" w:cstheme="minorBidi"/>
          <w:b w:val="0"/>
          <w:bCs w:val="0"/>
          <w:iCs w:val="0"/>
          <w:kern w:val="2"/>
          <w:sz w:val="22"/>
          <w:szCs w:val="22"/>
          <w14:ligatures w14:val="standardContextual"/>
        </w:rPr>
      </w:pPr>
      <w:ins w:id="4376" w:author="John Clevenger" w:date="2023-11-19T17:13:00Z">
        <w:del w:id="4377" w:author="John Clevenger [2]" w:date="2023-11-21T19:47:00Z">
          <w:r w:rsidRPr="00B968E7" w:rsidDel="00B968E7">
            <w:rPr>
              <w:rStyle w:val="Hyperlink"/>
              <w:rFonts w:cs="Arial"/>
              <w:rPrChange w:id="4378" w:author="John Clevenger [2]" w:date="2023-11-21T19:47:00Z">
                <w:rPr>
                  <w:rStyle w:val="Hyperlink"/>
                  <w:rFonts w:cs="Arial"/>
                </w:rPr>
              </w:rPrChange>
            </w:rPr>
            <w:delText>9.</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rPrChange w:id="4379" w:author="John Clevenger [2]" w:date="2023-11-21T19:47:00Z">
                <w:rPr>
                  <w:rStyle w:val="Hyperlink"/>
                  <w:rFonts w:cs="Arial"/>
                </w:rPr>
              </w:rPrChange>
            </w:rPr>
            <w:delText>Monitoring Contest Status</w:delText>
          </w:r>
          <w:r w:rsidDel="00B968E7">
            <w:rPr>
              <w:webHidden/>
            </w:rPr>
            <w:tab/>
          </w:r>
        </w:del>
      </w:ins>
    </w:p>
    <w:p w14:paraId="32D0A605" w14:textId="7311AB94" w:rsidR="00FD2BAD" w:rsidDel="00B968E7" w:rsidRDefault="00FD2BAD">
      <w:pPr>
        <w:pStyle w:val="TOC2"/>
        <w:rPr>
          <w:ins w:id="4380" w:author="John Clevenger" w:date="2023-11-19T17:13:00Z"/>
          <w:del w:id="4381" w:author="John Clevenger [2]" w:date="2023-11-21T19:47:00Z"/>
          <w:rFonts w:asciiTheme="minorHAnsi" w:eastAsiaTheme="minorEastAsia" w:hAnsiTheme="minorHAnsi" w:cstheme="minorBidi"/>
          <w:b w:val="0"/>
          <w:bCs w:val="0"/>
          <w:kern w:val="2"/>
          <w:sz w:val="22"/>
          <w:szCs w:val="22"/>
          <w14:ligatures w14:val="standardContextual"/>
        </w:rPr>
      </w:pPr>
      <w:ins w:id="4382" w:author="John Clevenger" w:date="2023-11-19T17:13:00Z">
        <w:del w:id="4383" w:author="John Clevenger [2]" w:date="2023-11-21T19:47:00Z">
          <w:r w:rsidRPr="00B968E7" w:rsidDel="00B968E7">
            <w:rPr>
              <w:rStyle w:val="Hyperlink"/>
              <w:rFonts w:cs="Arial"/>
              <w:rPrChange w:id="4384" w:author="John Clevenger [2]" w:date="2023-11-21T19:47:00Z">
                <w:rPr>
                  <w:rStyle w:val="Hyperlink"/>
                  <w:rFonts w:cs="Arial"/>
                </w:rPr>
              </w:rPrChange>
            </w:rPr>
            <w:delText>9.1.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385" w:author="John Clevenger [2]" w:date="2023-11-21T19:47:00Z">
                <w:rPr>
                  <w:rStyle w:val="Hyperlink"/>
                  <w:rFonts w:cs="Arial"/>
                </w:rPr>
              </w:rPrChange>
            </w:rPr>
            <w:delText>Team Startup Status</w:delText>
          </w:r>
          <w:r w:rsidDel="00B968E7">
            <w:rPr>
              <w:webHidden/>
            </w:rPr>
            <w:tab/>
          </w:r>
        </w:del>
      </w:ins>
    </w:p>
    <w:p w14:paraId="097DE33E" w14:textId="07F04BFF" w:rsidR="00FD2BAD" w:rsidDel="00B968E7" w:rsidRDefault="00FD2BAD">
      <w:pPr>
        <w:pStyle w:val="TOC2"/>
        <w:rPr>
          <w:ins w:id="4386" w:author="John Clevenger" w:date="2023-11-19T17:13:00Z"/>
          <w:del w:id="4387" w:author="John Clevenger [2]" w:date="2023-11-21T19:47:00Z"/>
          <w:rFonts w:asciiTheme="minorHAnsi" w:eastAsiaTheme="minorEastAsia" w:hAnsiTheme="minorHAnsi" w:cstheme="minorBidi"/>
          <w:b w:val="0"/>
          <w:bCs w:val="0"/>
          <w:kern w:val="2"/>
          <w:sz w:val="22"/>
          <w:szCs w:val="22"/>
          <w14:ligatures w14:val="standardContextual"/>
        </w:rPr>
      </w:pPr>
      <w:ins w:id="4388" w:author="John Clevenger" w:date="2023-11-19T17:13:00Z">
        <w:del w:id="4389" w:author="John Clevenger [2]" w:date="2023-11-21T19:47:00Z">
          <w:r w:rsidRPr="00B968E7" w:rsidDel="00B968E7">
            <w:rPr>
              <w:rStyle w:val="Hyperlink"/>
              <w:rFonts w:cs="Arial"/>
              <w:rPrChange w:id="4390" w:author="John Clevenger [2]" w:date="2023-11-21T19:47:00Z">
                <w:rPr>
                  <w:rStyle w:val="Hyperlink"/>
                  <w:rFonts w:cs="Arial"/>
                </w:rPr>
              </w:rPrChange>
            </w:rPr>
            <w:delText>9.2.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391" w:author="John Clevenger [2]" w:date="2023-11-21T19:47:00Z">
                <w:rPr>
                  <w:rStyle w:val="Hyperlink"/>
                  <w:rFonts w:cs="Arial"/>
                </w:rPr>
              </w:rPrChange>
            </w:rPr>
            <w:delText>The Runs Display</w:delText>
          </w:r>
          <w:r w:rsidDel="00B968E7">
            <w:rPr>
              <w:webHidden/>
            </w:rPr>
            <w:tab/>
          </w:r>
        </w:del>
      </w:ins>
    </w:p>
    <w:p w14:paraId="3D836856" w14:textId="28A03999" w:rsidR="00FD2BAD" w:rsidDel="00B968E7" w:rsidRDefault="00FD2BAD">
      <w:pPr>
        <w:pStyle w:val="TOC2"/>
        <w:rPr>
          <w:ins w:id="4392" w:author="John Clevenger" w:date="2023-11-19T17:13:00Z"/>
          <w:del w:id="4393" w:author="John Clevenger [2]" w:date="2023-11-21T19:47:00Z"/>
          <w:rFonts w:asciiTheme="minorHAnsi" w:eastAsiaTheme="minorEastAsia" w:hAnsiTheme="minorHAnsi" w:cstheme="minorBidi"/>
          <w:b w:val="0"/>
          <w:bCs w:val="0"/>
          <w:kern w:val="2"/>
          <w:sz w:val="22"/>
          <w:szCs w:val="22"/>
          <w14:ligatures w14:val="standardContextual"/>
        </w:rPr>
      </w:pPr>
      <w:ins w:id="4394" w:author="John Clevenger" w:date="2023-11-19T17:13:00Z">
        <w:del w:id="4395" w:author="John Clevenger [2]" w:date="2023-11-21T19:47:00Z">
          <w:r w:rsidRPr="00B968E7" w:rsidDel="00B968E7">
            <w:rPr>
              <w:rStyle w:val="Hyperlink"/>
              <w:rFonts w:cs="Arial"/>
              <w:rPrChange w:id="4396" w:author="John Clevenger [2]" w:date="2023-11-21T19:47:00Z">
                <w:rPr>
                  <w:rStyle w:val="Hyperlink"/>
                  <w:rFonts w:cs="Arial"/>
                </w:rPr>
              </w:rPrChange>
            </w:rPr>
            <w:delText>9.3.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397" w:author="John Clevenger [2]" w:date="2023-11-21T19:47:00Z">
                <w:rPr>
                  <w:rStyle w:val="Hyperlink"/>
                  <w:rFonts w:cs="Arial"/>
                </w:rPr>
              </w:rPrChange>
            </w:rPr>
            <w:delText>Editing Runs</w:delText>
          </w:r>
          <w:r w:rsidDel="00B968E7">
            <w:rPr>
              <w:webHidden/>
            </w:rPr>
            <w:tab/>
          </w:r>
        </w:del>
      </w:ins>
    </w:p>
    <w:p w14:paraId="75468886" w14:textId="25CE72C2" w:rsidR="00FD2BAD" w:rsidDel="00B968E7" w:rsidRDefault="00FD2BAD">
      <w:pPr>
        <w:pStyle w:val="TOC3"/>
        <w:rPr>
          <w:ins w:id="4398" w:author="John Clevenger" w:date="2023-11-19T17:13:00Z"/>
          <w:del w:id="4399" w:author="John Clevenger [2]" w:date="2023-11-21T19:47:00Z"/>
          <w:rFonts w:asciiTheme="minorHAnsi" w:eastAsiaTheme="minorEastAsia" w:hAnsiTheme="minorHAnsi" w:cstheme="minorBidi"/>
          <w:kern w:val="2"/>
          <w:sz w:val="22"/>
          <w:szCs w:val="22"/>
          <w14:ligatures w14:val="standardContextual"/>
        </w:rPr>
      </w:pPr>
      <w:ins w:id="4400" w:author="John Clevenger" w:date="2023-11-19T17:13:00Z">
        <w:del w:id="4401" w:author="John Clevenger [2]" w:date="2023-11-21T19:47:00Z">
          <w:r w:rsidRPr="00B968E7" w:rsidDel="00B968E7">
            <w:rPr>
              <w:rStyle w:val="Hyperlink"/>
              <w:rFonts w:cs="Arial"/>
              <w:b/>
              <w:bCs/>
              <w:rPrChange w:id="4402" w:author="John Clevenger [2]" w:date="2023-11-21T19:47:00Z">
                <w:rPr>
                  <w:rStyle w:val="Hyperlink"/>
                  <w:rFonts w:cs="Arial"/>
                  <w:b/>
                  <w:bCs/>
                </w:rPr>
              </w:rPrChange>
            </w:rPr>
            <w:delText>9.3.1.</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Change w:id="4403" w:author="John Clevenger [2]" w:date="2023-11-21T19:47:00Z">
                <w:rPr>
                  <w:rStyle w:val="Hyperlink"/>
                  <w:rFonts w:cs="Arial"/>
                  <w:b/>
                  <w:bCs/>
                </w:rPr>
              </w:rPrChange>
            </w:rPr>
            <w:delText>Extracting Runs</w:delText>
          </w:r>
          <w:r w:rsidDel="00B968E7">
            <w:rPr>
              <w:webHidden/>
            </w:rPr>
            <w:tab/>
          </w:r>
        </w:del>
      </w:ins>
    </w:p>
    <w:p w14:paraId="2DF0825A" w14:textId="7C153D96" w:rsidR="00FD2BAD" w:rsidDel="00B968E7" w:rsidRDefault="00FD2BAD">
      <w:pPr>
        <w:pStyle w:val="TOC2"/>
        <w:rPr>
          <w:ins w:id="4404" w:author="John Clevenger" w:date="2023-11-19T17:13:00Z"/>
          <w:del w:id="4405" w:author="John Clevenger [2]" w:date="2023-11-21T19:47:00Z"/>
          <w:rFonts w:asciiTheme="minorHAnsi" w:eastAsiaTheme="minorEastAsia" w:hAnsiTheme="minorHAnsi" w:cstheme="minorBidi"/>
          <w:b w:val="0"/>
          <w:bCs w:val="0"/>
          <w:kern w:val="2"/>
          <w:sz w:val="22"/>
          <w:szCs w:val="22"/>
          <w14:ligatures w14:val="standardContextual"/>
        </w:rPr>
      </w:pPr>
      <w:ins w:id="4406" w:author="John Clevenger" w:date="2023-11-19T17:13:00Z">
        <w:del w:id="4407" w:author="John Clevenger [2]" w:date="2023-11-21T19:47:00Z">
          <w:r w:rsidRPr="00B968E7" w:rsidDel="00B968E7">
            <w:rPr>
              <w:rStyle w:val="Hyperlink"/>
              <w:rFonts w:cs="Arial"/>
              <w:rPrChange w:id="4408" w:author="John Clevenger [2]" w:date="2023-11-21T19:47:00Z">
                <w:rPr>
                  <w:rStyle w:val="Hyperlink"/>
                  <w:rFonts w:cs="Arial"/>
                </w:rPr>
              </w:rPrChange>
            </w:rPr>
            <w:delText>9.4.</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409" w:author="John Clevenger [2]" w:date="2023-11-21T19:47:00Z">
                <w:rPr>
                  <w:rStyle w:val="Hyperlink"/>
                  <w:rFonts w:cs="Arial"/>
                </w:rPr>
              </w:rPrChange>
            </w:rPr>
            <w:delText>Filtering  Runs</w:delText>
          </w:r>
          <w:r w:rsidDel="00B968E7">
            <w:rPr>
              <w:webHidden/>
            </w:rPr>
            <w:tab/>
          </w:r>
        </w:del>
      </w:ins>
    </w:p>
    <w:p w14:paraId="7EC59254" w14:textId="55E89DC6" w:rsidR="00FD2BAD" w:rsidDel="00B968E7" w:rsidRDefault="00FD2BAD">
      <w:pPr>
        <w:pStyle w:val="TOC2"/>
        <w:rPr>
          <w:ins w:id="4410" w:author="John Clevenger" w:date="2023-11-19T17:13:00Z"/>
          <w:del w:id="4411" w:author="John Clevenger [2]" w:date="2023-11-21T19:47:00Z"/>
          <w:rFonts w:asciiTheme="minorHAnsi" w:eastAsiaTheme="minorEastAsia" w:hAnsiTheme="minorHAnsi" w:cstheme="minorBidi"/>
          <w:b w:val="0"/>
          <w:bCs w:val="0"/>
          <w:kern w:val="2"/>
          <w:sz w:val="22"/>
          <w:szCs w:val="22"/>
          <w14:ligatures w14:val="standardContextual"/>
        </w:rPr>
      </w:pPr>
      <w:ins w:id="4412" w:author="John Clevenger" w:date="2023-11-19T17:13:00Z">
        <w:del w:id="4413" w:author="John Clevenger [2]" w:date="2023-11-21T19:47:00Z">
          <w:r w:rsidRPr="00B968E7" w:rsidDel="00B968E7">
            <w:rPr>
              <w:rStyle w:val="Hyperlink"/>
              <w:rFonts w:cs="Arial"/>
              <w:rPrChange w:id="4414" w:author="John Clevenger [2]" w:date="2023-11-21T19:47:00Z">
                <w:rPr>
                  <w:rStyle w:val="Hyperlink"/>
                  <w:rFonts w:cs="Arial"/>
                </w:rPr>
              </w:rPrChange>
            </w:rPr>
            <w:delText>9.5.</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415" w:author="John Clevenger [2]" w:date="2023-11-21T19:47:00Z">
                <w:rPr>
                  <w:rStyle w:val="Hyperlink"/>
                  <w:rFonts w:cs="Arial"/>
                </w:rPr>
              </w:rPrChange>
            </w:rPr>
            <w:delText>Clarifications</w:delText>
          </w:r>
          <w:r w:rsidDel="00B968E7">
            <w:rPr>
              <w:webHidden/>
            </w:rPr>
            <w:tab/>
          </w:r>
        </w:del>
      </w:ins>
    </w:p>
    <w:p w14:paraId="7C8BA656" w14:textId="57F99F8D" w:rsidR="00FD2BAD" w:rsidDel="00B968E7" w:rsidRDefault="00FD2BAD">
      <w:pPr>
        <w:pStyle w:val="TOC2"/>
        <w:rPr>
          <w:ins w:id="4416" w:author="John Clevenger" w:date="2023-11-19T17:13:00Z"/>
          <w:del w:id="4417" w:author="John Clevenger [2]" w:date="2023-11-21T19:47:00Z"/>
          <w:rFonts w:asciiTheme="minorHAnsi" w:eastAsiaTheme="minorEastAsia" w:hAnsiTheme="minorHAnsi" w:cstheme="minorBidi"/>
          <w:b w:val="0"/>
          <w:bCs w:val="0"/>
          <w:kern w:val="2"/>
          <w:sz w:val="22"/>
          <w:szCs w:val="22"/>
          <w14:ligatures w14:val="standardContextual"/>
        </w:rPr>
      </w:pPr>
      <w:ins w:id="4418" w:author="John Clevenger" w:date="2023-11-19T17:13:00Z">
        <w:del w:id="4419" w:author="John Clevenger [2]" w:date="2023-11-21T19:47:00Z">
          <w:r w:rsidRPr="00B968E7" w:rsidDel="00B968E7">
            <w:rPr>
              <w:rStyle w:val="Hyperlink"/>
              <w:rPrChange w:id="4420" w:author="John Clevenger [2]" w:date="2023-11-21T19:47:00Z">
                <w:rPr>
                  <w:rStyle w:val="Hyperlink"/>
                </w:rPr>
              </w:rPrChange>
            </w:rPr>
            <w:delText>9.6.</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421" w:author="John Clevenger [2]" w:date="2023-11-21T19:47:00Z">
                <w:rPr>
                  <w:rStyle w:val="Hyperlink"/>
                  <w:rFonts w:cs="Arial"/>
                </w:rPr>
              </w:rPrChange>
            </w:rPr>
            <w:delText>Reports</w:delText>
          </w:r>
          <w:r w:rsidDel="00B968E7">
            <w:rPr>
              <w:webHidden/>
            </w:rPr>
            <w:tab/>
          </w:r>
        </w:del>
      </w:ins>
    </w:p>
    <w:p w14:paraId="14791AF8" w14:textId="1E6AD046" w:rsidR="00FD2BAD" w:rsidDel="00B968E7" w:rsidRDefault="00FD2BAD">
      <w:pPr>
        <w:pStyle w:val="TOC2"/>
        <w:rPr>
          <w:ins w:id="4422" w:author="John Clevenger" w:date="2023-11-19T17:13:00Z"/>
          <w:del w:id="4423" w:author="John Clevenger [2]" w:date="2023-11-21T19:47:00Z"/>
          <w:rFonts w:asciiTheme="minorHAnsi" w:eastAsiaTheme="minorEastAsia" w:hAnsiTheme="minorHAnsi" w:cstheme="minorBidi"/>
          <w:b w:val="0"/>
          <w:bCs w:val="0"/>
          <w:kern w:val="2"/>
          <w:sz w:val="22"/>
          <w:szCs w:val="22"/>
          <w14:ligatures w14:val="standardContextual"/>
        </w:rPr>
      </w:pPr>
      <w:ins w:id="4424" w:author="John Clevenger" w:date="2023-11-19T17:13:00Z">
        <w:del w:id="4425" w:author="John Clevenger [2]" w:date="2023-11-21T19:47:00Z">
          <w:r w:rsidRPr="00B968E7" w:rsidDel="00B968E7">
            <w:rPr>
              <w:rStyle w:val="Hyperlink"/>
              <w:rFonts w:cs="Arial"/>
              <w:rPrChange w:id="4426" w:author="John Clevenger [2]" w:date="2023-11-21T19:47:00Z">
                <w:rPr>
                  <w:rStyle w:val="Hyperlink"/>
                  <w:rFonts w:cs="Arial"/>
                </w:rPr>
              </w:rPrChange>
            </w:rPr>
            <w:delText>9.7.</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427" w:author="John Clevenger [2]" w:date="2023-11-21T19:47:00Z">
                <w:rPr>
                  <w:rStyle w:val="Hyperlink"/>
                  <w:rFonts w:cs="Arial"/>
                </w:rPr>
              </w:rPrChange>
            </w:rPr>
            <w:delText>Event Feed</w:delText>
          </w:r>
          <w:r w:rsidDel="00B968E7">
            <w:rPr>
              <w:webHidden/>
            </w:rPr>
            <w:tab/>
          </w:r>
        </w:del>
      </w:ins>
    </w:p>
    <w:p w14:paraId="050C5AF6" w14:textId="02C4BE10" w:rsidR="00FD2BAD" w:rsidDel="00B968E7" w:rsidRDefault="00FD2BAD">
      <w:pPr>
        <w:pStyle w:val="TOC2"/>
        <w:rPr>
          <w:ins w:id="4428" w:author="John Clevenger" w:date="2023-11-19T17:13:00Z"/>
          <w:del w:id="4429" w:author="John Clevenger [2]" w:date="2023-11-21T19:47:00Z"/>
          <w:rFonts w:asciiTheme="minorHAnsi" w:eastAsiaTheme="minorEastAsia" w:hAnsiTheme="minorHAnsi" w:cstheme="minorBidi"/>
          <w:b w:val="0"/>
          <w:bCs w:val="0"/>
          <w:kern w:val="2"/>
          <w:sz w:val="22"/>
          <w:szCs w:val="22"/>
          <w14:ligatures w14:val="standardContextual"/>
        </w:rPr>
      </w:pPr>
      <w:ins w:id="4430" w:author="John Clevenger" w:date="2023-11-19T17:13:00Z">
        <w:del w:id="4431" w:author="John Clevenger [2]" w:date="2023-11-21T19:47:00Z">
          <w:r w:rsidRPr="00B968E7" w:rsidDel="00B968E7">
            <w:rPr>
              <w:rStyle w:val="Hyperlink"/>
              <w:rFonts w:cs="Arial"/>
              <w:rPrChange w:id="4432" w:author="John Clevenger [2]" w:date="2023-11-21T19:47:00Z">
                <w:rPr>
                  <w:rStyle w:val="Hyperlink"/>
                  <w:rFonts w:cs="Arial"/>
                </w:rPr>
              </w:rPrChange>
            </w:rPr>
            <w:delText>9.8.</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433" w:author="John Clevenger [2]" w:date="2023-11-21T19:47:00Z">
                <w:rPr>
                  <w:rStyle w:val="Hyperlink"/>
                  <w:rFonts w:cs="Arial"/>
                </w:rPr>
              </w:rPrChange>
            </w:rPr>
            <w:delText>Web Services</w:delText>
          </w:r>
          <w:r w:rsidDel="00B968E7">
            <w:rPr>
              <w:webHidden/>
            </w:rPr>
            <w:tab/>
          </w:r>
        </w:del>
      </w:ins>
    </w:p>
    <w:p w14:paraId="460A520E" w14:textId="50BC1ADE" w:rsidR="00FD2BAD" w:rsidDel="00B968E7" w:rsidRDefault="00FD2BAD">
      <w:pPr>
        <w:pStyle w:val="TOC1"/>
        <w:rPr>
          <w:ins w:id="4434" w:author="John Clevenger" w:date="2023-11-19T17:13:00Z"/>
          <w:del w:id="4435" w:author="John Clevenger [2]" w:date="2023-11-21T19:47:00Z"/>
          <w:rFonts w:asciiTheme="minorHAnsi" w:eastAsiaTheme="minorEastAsia" w:hAnsiTheme="minorHAnsi" w:cstheme="minorBidi"/>
          <w:b w:val="0"/>
          <w:bCs w:val="0"/>
          <w:iCs w:val="0"/>
          <w:kern w:val="2"/>
          <w:sz w:val="22"/>
          <w:szCs w:val="22"/>
          <w14:ligatures w14:val="standardContextual"/>
        </w:rPr>
      </w:pPr>
      <w:ins w:id="4436" w:author="John Clevenger" w:date="2023-11-19T17:13:00Z">
        <w:del w:id="4437" w:author="John Clevenger [2]" w:date="2023-11-21T19:47:00Z">
          <w:r w:rsidRPr="00B968E7" w:rsidDel="00B968E7">
            <w:rPr>
              <w:rStyle w:val="Hyperlink"/>
              <w:rFonts w:cs="Arial"/>
              <w:rPrChange w:id="4438" w:author="John Clevenger [2]" w:date="2023-11-21T19:47:00Z">
                <w:rPr>
                  <w:rStyle w:val="Hyperlink"/>
                  <w:rFonts w:cs="Arial"/>
                </w:rPr>
              </w:rPrChange>
            </w:rPr>
            <w:delText>10.</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rPrChange w:id="4439" w:author="John Clevenger [2]" w:date="2023-11-21T19:47:00Z">
                <w:rPr>
                  <w:rStyle w:val="Hyperlink"/>
                  <w:rFonts w:cs="Arial"/>
                </w:rPr>
              </w:rPrChange>
            </w:rPr>
            <w:delText>The PC2 Scoreboard</w:delText>
          </w:r>
          <w:r w:rsidDel="00B968E7">
            <w:rPr>
              <w:webHidden/>
            </w:rPr>
            <w:tab/>
          </w:r>
        </w:del>
      </w:ins>
    </w:p>
    <w:p w14:paraId="14FAAFE4" w14:textId="5B5F9330" w:rsidR="00FD2BAD" w:rsidDel="00B968E7" w:rsidRDefault="00FD2BAD">
      <w:pPr>
        <w:pStyle w:val="TOC2"/>
        <w:rPr>
          <w:ins w:id="4440" w:author="John Clevenger" w:date="2023-11-19T17:13:00Z"/>
          <w:del w:id="4441" w:author="John Clevenger [2]" w:date="2023-11-21T19:47:00Z"/>
          <w:rFonts w:asciiTheme="minorHAnsi" w:eastAsiaTheme="minorEastAsia" w:hAnsiTheme="minorHAnsi" w:cstheme="minorBidi"/>
          <w:b w:val="0"/>
          <w:bCs w:val="0"/>
          <w:kern w:val="2"/>
          <w:sz w:val="22"/>
          <w:szCs w:val="22"/>
          <w14:ligatures w14:val="standardContextual"/>
        </w:rPr>
      </w:pPr>
      <w:ins w:id="4442" w:author="John Clevenger" w:date="2023-11-19T17:13:00Z">
        <w:del w:id="4443" w:author="John Clevenger [2]" w:date="2023-11-21T19:47:00Z">
          <w:r w:rsidRPr="00B968E7" w:rsidDel="00B968E7">
            <w:rPr>
              <w:rStyle w:val="Hyperlink"/>
              <w:rFonts w:cs="Arial"/>
              <w:rPrChange w:id="4444" w:author="John Clevenger [2]" w:date="2023-11-21T19:47:00Z">
                <w:rPr>
                  <w:rStyle w:val="Hyperlink"/>
                  <w:rFonts w:cs="Arial"/>
                </w:rPr>
              </w:rPrChange>
            </w:rPr>
            <w:delText>10.1.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445" w:author="John Clevenger [2]" w:date="2023-11-21T19:47:00Z">
                <w:rPr>
                  <w:rStyle w:val="Hyperlink"/>
                  <w:rFonts w:cs="Arial"/>
                </w:rPr>
              </w:rPrChange>
            </w:rPr>
            <w:delText>Overview</w:delText>
          </w:r>
          <w:r w:rsidDel="00B968E7">
            <w:rPr>
              <w:webHidden/>
            </w:rPr>
            <w:tab/>
          </w:r>
        </w:del>
      </w:ins>
    </w:p>
    <w:p w14:paraId="703A7845" w14:textId="7C9E6F6D" w:rsidR="00FD2BAD" w:rsidDel="00B968E7" w:rsidRDefault="00FD2BAD">
      <w:pPr>
        <w:pStyle w:val="TOC2"/>
        <w:rPr>
          <w:ins w:id="4446" w:author="John Clevenger" w:date="2023-11-19T17:13:00Z"/>
          <w:del w:id="4447" w:author="John Clevenger [2]" w:date="2023-11-21T19:47:00Z"/>
          <w:rFonts w:asciiTheme="minorHAnsi" w:eastAsiaTheme="minorEastAsia" w:hAnsiTheme="minorHAnsi" w:cstheme="minorBidi"/>
          <w:b w:val="0"/>
          <w:bCs w:val="0"/>
          <w:kern w:val="2"/>
          <w:sz w:val="22"/>
          <w:szCs w:val="22"/>
          <w14:ligatures w14:val="standardContextual"/>
        </w:rPr>
      </w:pPr>
      <w:ins w:id="4448" w:author="John Clevenger" w:date="2023-11-19T17:13:00Z">
        <w:del w:id="4449" w:author="John Clevenger [2]" w:date="2023-11-21T19:47:00Z">
          <w:r w:rsidRPr="00B968E7" w:rsidDel="00B968E7">
            <w:rPr>
              <w:rStyle w:val="Hyperlink"/>
              <w:rFonts w:cs="Arial"/>
              <w:rPrChange w:id="4450" w:author="John Clevenger [2]" w:date="2023-11-21T19:47:00Z">
                <w:rPr>
                  <w:rStyle w:val="Hyperlink"/>
                  <w:rFonts w:cs="Arial"/>
                </w:rPr>
              </w:rPrChange>
            </w:rPr>
            <w:delText>10.2.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451" w:author="John Clevenger [2]" w:date="2023-11-21T19:47:00Z">
                <w:rPr>
                  <w:rStyle w:val="Hyperlink"/>
                  <w:rFonts w:cs="Arial"/>
                </w:rPr>
              </w:rPrChange>
            </w:rPr>
            <w:delText>Scoring Algorithm</w:delText>
          </w:r>
          <w:r w:rsidDel="00B968E7">
            <w:rPr>
              <w:webHidden/>
            </w:rPr>
            <w:tab/>
          </w:r>
        </w:del>
      </w:ins>
    </w:p>
    <w:p w14:paraId="0E24E2FC" w14:textId="6525A461" w:rsidR="00FD2BAD" w:rsidDel="00B968E7" w:rsidRDefault="00FD2BAD">
      <w:pPr>
        <w:pStyle w:val="TOC2"/>
        <w:rPr>
          <w:ins w:id="4452" w:author="John Clevenger" w:date="2023-11-19T17:13:00Z"/>
          <w:del w:id="4453" w:author="John Clevenger [2]" w:date="2023-11-21T19:47:00Z"/>
          <w:rFonts w:asciiTheme="minorHAnsi" w:eastAsiaTheme="minorEastAsia" w:hAnsiTheme="minorHAnsi" w:cstheme="minorBidi"/>
          <w:b w:val="0"/>
          <w:bCs w:val="0"/>
          <w:kern w:val="2"/>
          <w:sz w:val="22"/>
          <w:szCs w:val="22"/>
          <w14:ligatures w14:val="standardContextual"/>
        </w:rPr>
      </w:pPr>
      <w:ins w:id="4454" w:author="John Clevenger" w:date="2023-11-19T17:13:00Z">
        <w:del w:id="4455" w:author="John Clevenger [2]" w:date="2023-11-21T19:47:00Z">
          <w:r w:rsidRPr="00B968E7" w:rsidDel="00B968E7">
            <w:rPr>
              <w:rStyle w:val="Hyperlink"/>
              <w:rFonts w:cs="Arial"/>
              <w:rPrChange w:id="4456" w:author="John Clevenger [2]" w:date="2023-11-21T19:47:00Z">
                <w:rPr>
                  <w:rStyle w:val="Hyperlink"/>
                  <w:rFonts w:cs="Arial"/>
                </w:rPr>
              </w:rPrChange>
            </w:rPr>
            <w:delText>10.3.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457" w:author="John Clevenger [2]" w:date="2023-11-21T19:47:00Z">
                <w:rPr>
                  <w:rStyle w:val="Hyperlink"/>
                  <w:rFonts w:cs="Arial"/>
                </w:rPr>
              </w:rPrChange>
            </w:rPr>
            <w:delText>Configuring Scoring Properties</w:delText>
          </w:r>
          <w:r w:rsidDel="00B968E7">
            <w:rPr>
              <w:webHidden/>
            </w:rPr>
            <w:tab/>
          </w:r>
        </w:del>
      </w:ins>
    </w:p>
    <w:p w14:paraId="38249106" w14:textId="701FF9C6" w:rsidR="00FD2BAD" w:rsidDel="00B968E7" w:rsidRDefault="00FD2BAD">
      <w:pPr>
        <w:pStyle w:val="TOC2"/>
        <w:rPr>
          <w:ins w:id="4458" w:author="John Clevenger" w:date="2023-11-19T17:13:00Z"/>
          <w:del w:id="4459" w:author="John Clevenger [2]" w:date="2023-11-21T19:47:00Z"/>
          <w:rFonts w:asciiTheme="minorHAnsi" w:eastAsiaTheme="minorEastAsia" w:hAnsiTheme="minorHAnsi" w:cstheme="minorBidi"/>
          <w:b w:val="0"/>
          <w:bCs w:val="0"/>
          <w:kern w:val="2"/>
          <w:sz w:val="22"/>
          <w:szCs w:val="22"/>
          <w14:ligatures w14:val="standardContextual"/>
        </w:rPr>
      </w:pPr>
      <w:ins w:id="4460" w:author="John Clevenger" w:date="2023-11-19T17:13:00Z">
        <w:del w:id="4461" w:author="John Clevenger [2]" w:date="2023-11-21T19:47:00Z">
          <w:r w:rsidRPr="00B968E7" w:rsidDel="00B968E7">
            <w:rPr>
              <w:rStyle w:val="Hyperlink"/>
              <w:rFonts w:cs="Arial"/>
              <w:rPrChange w:id="4462" w:author="John Clevenger [2]" w:date="2023-11-21T19:47:00Z">
                <w:rPr>
                  <w:rStyle w:val="Hyperlink"/>
                  <w:rFonts w:cs="Arial"/>
                </w:rPr>
              </w:rPrChange>
            </w:rPr>
            <w:delText>10.4.</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463" w:author="John Clevenger [2]" w:date="2023-11-21T19:47:00Z">
                <w:rPr>
                  <w:rStyle w:val="Hyperlink"/>
                  <w:rFonts w:cs="Arial"/>
                </w:rPr>
              </w:rPrChange>
            </w:rPr>
            <w:delText>Starting the Scoreboard</w:delText>
          </w:r>
          <w:r w:rsidDel="00B968E7">
            <w:rPr>
              <w:webHidden/>
            </w:rPr>
            <w:tab/>
          </w:r>
        </w:del>
      </w:ins>
    </w:p>
    <w:p w14:paraId="6DDC64D9" w14:textId="15BE0749" w:rsidR="00FD2BAD" w:rsidDel="00B968E7" w:rsidRDefault="00FD2BAD">
      <w:pPr>
        <w:pStyle w:val="TOC2"/>
        <w:rPr>
          <w:ins w:id="4464" w:author="John Clevenger" w:date="2023-11-19T17:13:00Z"/>
          <w:del w:id="4465" w:author="John Clevenger [2]" w:date="2023-11-21T19:47:00Z"/>
          <w:rFonts w:asciiTheme="minorHAnsi" w:eastAsiaTheme="minorEastAsia" w:hAnsiTheme="minorHAnsi" w:cstheme="minorBidi"/>
          <w:b w:val="0"/>
          <w:bCs w:val="0"/>
          <w:kern w:val="2"/>
          <w:sz w:val="22"/>
          <w:szCs w:val="22"/>
          <w14:ligatures w14:val="standardContextual"/>
        </w:rPr>
      </w:pPr>
      <w:ins w:id="4466" w:author="John Clevenger" w:date="2023-11-19T17:13:00Z">
        <w:del w:id="4467" w:author="John Clevenger [2]" w:date="2023-11-21T19:47:00Z">
          <w:r w:rsidRPr="00B968E7" w:rsidDel="00B968E7">
            <w:rPr>
              <w:rStyle w:val="Hyperlink"/>
              <w:rFonts w:cs="Arial"/>
              <w:rPrChange w:id="4468" w:author="John Clevenger [2]" w:date="2023-11-21T19:47:00Z">
                <w:rPr>
                  <w:rStyle w:val="Hyperlink"/>
                  <w:rFonts w:cs="Arial"/>
                </w:rPr>
              </w:rPrChange>
            </w:rPr>
            <w:delText>10.5.</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469" w:author="John Clevenger [2]" w:date="2023-11-21T19:47:00Z">
                <w:rPr>
                  <w:rStyle w:val="Hyperlink"/>
                  <w:rFonts w:cs="Arial"/>
                </w:rPr>
              </w:rPrChange>
            </w:rPr>
            <w:delText>Scoreboard Updates</w:delText>
          </w:r>
          <w:r w:rsidDel="00B968E7">
            <w:rPr>
              <w:webHidden/>
            </w:rPr>
            <w:tab/>
          </w:r>
        </w:del>
      </w:ins>
    </w:p>
    <w:p w14:paraId="3B15D896" w14:textId="362A33CB" w:rsidR="00FD2BAD" w:rsidDel="00B968E7" w:rsidRDefault="00FD2BAD">
      <w:pPr>
        <w:pStyle w:val="TOC2"/>
        <w:rPr>
          <w:ins w:id="4470" w:author="John Clevenger" w:date="2023-11-19T17:13:00Z"/>
          <w:del w:id="4471" w:author="John Clevenger [2]" w:date="2023-11-21T19:47:00Z"/>
          <w:rFonts w:asciiTheme="minorHAnsi" w:eastAsiaTheme="minorEastAsia" w:hAnsiTheme="minorHAnsi" w:cstheme="minorBidi"/>
          <w:b w:val="0"/>
          <w:bCs w:val="0"/>
          <w:kern w:val="2"/>
          <w:sz w:val="22"/>
          <w:szCs w:val="22"/>
          <w14:ligatures w14:val="standardContextual"/>
        </w:rPr>
      </w:pPr>
      <w:ins w:id="4472" w:author="John Clevenger" w:date="2023-11-19T17:13:00Z">
        <w:del w:id="4473" w:author="John Clevenger [2]" w:date="2023-11-21T19:47:00Z">
          <w:r w:rsidRPr="00B968E7" w:rsidDel="00B968E7">
            <w:rPr>
              <w:rStyle w:val="Hyperlink"/>
              <w:rFonts w:cs="Arial"/>
              <w:rPrChange w:id="4474" w:author="John Clevenger [2]" w:date="2023-11-21T19:47:00Z">
                <w:rPr>
                  <w:rStyle w:val="Hyperlink"/>
                  <w:rFonts w:cs="Arial"/>
                </w:rPr>
              </w:rPrChange>
            </w:rPr>
            <w:delText>10.6.</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475" w:author="John Clevenger [2]" w:date="2023-11-21T19:47:00Z">
                <w:rPr>
                  <w:rStyle w:val="Hyperlink"/>
                  <w:rFonts w:cs="Arial"/>
                </w:rPr>
              </w:rPrChange>
            </w:rPr>
            <w:delText>Scoreboard  HTML  Files</w:delText>
          </w:r>
          <w:r w:rsidDel="00B968E7">
            <w:rPr>
              <w:webHidden/>
            </w:rPr>
            <w:tab/>
          </w:r>
        </w:del>
      </w:ins>
    </w:p>
    <w:p w14:paraId="5022C0CB" w14:textId="0C11B609" w:rsidR="00FD2BAD" w:rsidDel="00B968E7" w:rsidRDefault="00FD2BAD">
      <w:pPr>
        <w:pStyle w:val="TOC2"/>
        <w:rPr>
          <w:ins w:id="4476" w:author="John Clevenger" w:date="2023-11-19T17:13:00Z"/>
          <w:del w:id="4477" w:author="John Clevenger [2]" w:date="2023-11-21T19:47:00Z"/>
          <w:rFonts w:asciiTheme="minorHAnsi" w:eastAsiaTheme="minorEastAsia" w:hAnsiTheme="minorHAnsi" w:cstheme="minorBidi"/>
          <w:b w:val="0"/>
          <w:bCs w:val="0"/>
          <w:kern w:val="2"/>
          <w:sz w:val="22"/>
          <w:szCs w:val="22"/>
          <w14:ligatures w14:val="standardContextual"/>
        </w:rPr>
      </w:pPr>
      <w:ins w:id="4478" w:author="John Clevenger" w:date="2023-11-19T17:13:00Z">
        <w:del w:id="4479" w:author="John Clevenger [2]" w:date="2023-11-21T19:47:00Z">
          <w:r w:rsidRPr="00B968E7" w:rsidDel="00B968E7">
            <w:rPr>
              <w:rStyle w:val="Hyperlink"/>
              <w:rFonts w:cs="Arial"/>
              <w:rPrChange w:id="4480" w:author="John Clevenger [2]" w:date="2023-11-21T19:47:00Z">
                <w:rPr>
                  <w:rStyle w:val="Hyperlink"/>
                  <w:rFonts w:cs="Arial"/>
                </w:rPr>
              </w:rPrChange>
            </w:rPr>
            <w:delText>10.7.</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481" w:author="John Clevenger [2]" w:date="2023-11-21T19:47:00Z">
                <w:rPr>
                  <w:rStyle w:val="Hyperlink"/>
                  <w:rFonts w:cs="Arial"/>
                </w:rPr>
              </w:rPrChange>
            </w:rPr>
            <w:delText>Scoring Groups</w:delText>
          </w:r>
          <w:r w:rsidDel="00B968E7">
            <w:rPr>
              <w:webHidden/>
            </w:rPr>
            <w:tab/>
          </w:r>
        </w:del>
      </w:ins>
    </w:p>
    <w:p w14:paraId="604AFE77" w14:textId="1E812F18" w:rsidR="00FD2BAD" w:rsidDel="00B968E7" w:rsidRDefault="00FD2BAD">
      <w:pPr>
        <w:pStyle w:val="TOC2"/>
        <w:rPr>
          <w:ins w:id="4482" w:author="John Clevenger" w:date="2023-11-19T17:13:00Z"/>
          <w:del w:id="4483" w:author="John Clevenger [2]" w:date="2023-11-21T19:47:00Z"/>
          <w:rFonts w:asciiTheme="minorHAnsi" w:eastAsiaTheme="minorEastAsia" w:hAnsiTheme="minorHAnsi" w:cstheme="minorBidi"/>
          <w:b w:val="0"/>
          <w:bCs w:val="0"/>
          <w:kern w:val="2"/>
          <w:sz w:val="22"/>
          <w:szCs w:val="22"/>
          <w14:ligatures w14:val="standardContextual"/>
        </w:rPr>
      </w:pPr>
      <w:ins w:id="4484" w:author="John Clevenger" w:date="2023-11-19T17:13:00Z">
        <w:del w:id="4485" w:author="John Clevenger [2]" w:date="2023-11-21T19:47:00Z">
          <w:r w:rsidRPr="00B968E7" w:rsidDel="00B968E7">
            <w:rPr>
              <w:rStyle w:val="Hyperlink"/>
              <w:rFonts w:cs="Arial"/>
              <w:rPrChange w:id="4486" w:author="John Clevenger [2]" w:date="2023-11-21T19:47:00Z">
                <w:rPr>
                  <w:rStyle w:val="Hyperlink"/>
                  <w:rFonts w:cs="Arial"/>
                </w:rPr>
              </w:rPrChange>
            </w:rPr>
            <w:delText>10.8.</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487" w:author="John Clevenger [2]" w:date="2023-11-21T19:47:00Z">
                <w:rPr>
                  <w:rStyle w:val="Hyperlink"/>
                  <w:rFonts w:cs="Arial"/>
                </w:rPr>
              </w:rPrChange>
            </w:rPr>
            <w:delText>Managing HTML File Generation</w:delText>
          </w:r>
          <w:r w:rsidDel="00B968E7">
            <w:rPr>
              <w:webHidden/>
            </w:rPr>
            <w:tab/>
          </w:r>
        </w:del>
      </w:ins>
    </w:p>
    <w:p w14:paraId="38110973" w14:textId="5CF86B8E" w:rsidR="00FD2BAD" w:rsidDel="00B968E7" w:rsidRDefault="00FD2BAD">
      <w:pPr>
        <w:pStyle w:val="TOC2"/>
        <w:rPr>
          <w:ins w:id="4488" w:author="John Clevenger" w:date="2023-11-19T17:13:00Z"/>
          <w:del w:id="4489" w:author="John Clevenger [2]" w:date="2023-11-21T19:47:00Z"/>
          <w:rFonts w:asciiTheme="minorHAnsi" w:eastAsiaTheme="minorEastAsia" w:hAnsiTheme="minorHAnsi" w:cstheme="minorBidi"/>
          <w:b w:val="0"/>
          <w:bCs w:val="0"/>
          <w:kern w:val="2"/>
          <w:sz w:val="22"/>
          <w:szCs w:val="22"/>
          <w14:ligatures w14:val="standardContextual"/>
        </w:rPr>
      </w:pPr>
      <w:ins w:id="4490" w:author="John Clevenger" w:date="2023-11-19T17:13:00Z">
        <w:del w:id="4491" w:author="John Clevenger [2]" w:date="2023-11-21T19:47:00Z">
          <w:r w:rsidRPr="00B968E7" w:rsidDel="00B968E7">
            <w:rPr>
              <w:rStyle w:val="Hyperlink"/>
              <w:rFonts w:cs="Arial"/>
              <w:rPrChange w:id="4492" w:author="John Clevenger [2]" w:date="2023-11-21T19:47:00Z">
                <w:rPr>
                  <w:rStyle w:val="Hyperlink"/>
                  <w:rFonts w:cs="Arial"/>
                </w:rPr>
              </w:rPrChange>
            </w:rPr>
            <w:delText>10.9.</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493" w:author="John Clevenger [2]" w:date="2023-11-21T19:47:00Z">
                <w:rPr>
                  <w:rStyle w:val="Hyperlink"/>
                  <w:rFonts w:cs="Arial"/>
                </w:rPr>
              </w:rPrChange>
            </w:rPr>
            <w:delText>No-GUI Mode</w:delText>
          </w:r>
          <w:r w:rsidDel="00B968E7">
            <w:rPr>
              <w:webHidden/>
            </w:rPr>
            <w:tab/>
          </w:r>
        </w:del>
      </w:ins>
    </w:p>
    <w:p w14:paraId="00A4620A" w14:textId="41431D7F" w:rsidR="00FD2BAD" w:rsidDel="00B968E7" w:rsidRDefault="00FD2BAD">
      <w:pPr>
        <w:pStyle w:val="TOC1"/>
        <w:rPr>
          <w:ins w:id="4494" w:author="John Clevenger" w:date="2023-11-19T17:13:00Z"/>
          <w:del w:id="4495" w:author="John Clevenger [2]" w:date="2023-11-21T19:47:00Z"/>
          <w:rFonts w:asciiTheme="minorHAnsi" w:eastAsiaTheme="minorEastAsia" w:hAnsiTheme="minorHAnsi" w:cstheme="minorBidi"/>
          <w:b w:val="0"/>
          <w:bCs w:val="0"/>
          <w:iCs w:val="0"/>
          <w:kern w:val="2"/>
          <w:sz w:val="22"/>
          <w:szCs w:val="22"/>
          <w14:ligatures w14:val="standardContextual"/>
        </w:rPr>
      </w:pPr>
      <w:ins w:id="4496" w:author="John Clevenger" w:date="2023-11-19T17:13:00Z">
        <w:del w:id="4497" w:author="John Clevenger [2]" w:date="2023-11-21T19:47:00Z">
          <w:r w:rsidRPr="00B968E7" w:rsidDel="00B968E7">
            <w:rPr>
              <w:rStyle w:val="Hyperlink"/>
              <w:rFonts w:cs="Arial"/>
              <w:rPrChange w:id="4498" w:author="John Clevenger [2]" w:date="2023-11-21T19:47:00Z">
                <w:rPr>
                  <w:rStyle w:val="Hyperlink"/>
                  <w:rFonts w:cs="Arial"/>
                </w:rPr>
              </w:rPrChange>
            </w:rPr>
            <w:delText>11.</w:delText>
          </w:r>
          <w:r w:rsidDel="00B968E7">
            <w:rPr>
              <w:rFonts w:asciiTheme="minorHAnsi" w:eastAsiaTheme="minorEastAsia" w:hAnsiTheme="minorHAnsi" w:cstheme="minorBidi"/>
              <w:b w:val="0"/>
              <w:bCs w:val="0"/>
              <w:iCs w:val="0"/>
              <w:kern w:val="2"/>
              <w:sz w:val="22"/>
              <w:szCs w:val="22"/>
              <w14:ligatures w14:val="standardContextual"/>
            </w:rPr>
            <w:tab/>
          </w:r>
          <w:r w:rsidRPr="00B968E7" w:rsidDel="00B968E7">
            <w:rPr>
              <w:rStyle w:val="Hyperlink"/>
              <w:rFonts w:cs="Arial"/>
              <w:rPrChange w:id="4499" w:author="John Clevenger [2]" w:date="2023-11-21T19:47:00Z">
                <w:rPr>
                  <w:rStyle w:val="Hyperlink"/>
                  <w:rFonts w:cs="Arial"/>
                </w:rPr>
              </w:rPrChange>
            </w:rPr>
            <w:delText>Finishing the Contest</w:delText>
          </w:r>
          <w:r w:rsidDel="00B968E7">
            <w:rPr>
              <w:webHidden/>
            </w:rPr>
            <w:tab/>
          </w:r>
        </w:del>
      </w:ins>
    </w:p>
    <w:p w14:paraId="3D51C444" w14:textId="46CF7517" w:rsidR="00FD2BAD" w:rsidDel="00B968E7" w:rsidRDefault="00FD2BAD">
      <w:pPr>
        <w:pStyle w:val="TOC2"/>
        <w:rPr>
          <w:ins w:id="4500" w:author="John Clevenger" w:date="2023-11-19T17:13:00Z"/>
          <w:del w:id="4501" w:author="John Clevenger [2]" w:date="2023-11-21T19:47:00Z"/>
          <w:rFonts w:asciiTheme="minorHAnsi" w:eastAsiaTheme="minorEastAsia" w:hAnsiTheme="minorHAnsi" w:cstheme="minorBidi"/>
          <w:b w:val="0"/>
          <w:bCs w:val="0"/>
          <w:kern w:val="2"/>
          <w:sz w:val="22"/>
          <w:szCs w:val="22"/>
          <w14:ligatures w14:val="standardContextual"/>
        </w:rPr>
      </w:pPr>
      <w:ins w:id="4502" w:author="John Clevenger" w:date="2023-11-19T17:13:00Z">
        <w:del w:id="4503" w:author="John Clevenger [2]" w:date="2023-11-21T19:47:00Z">
          <w:r w:rsidRPr="00B968E7" w:rsidDel="00B968E7">
            <w:rPr>
              <w:rStyle w:val="Hyperlink"/>
              <w:rFonts w:cs="Arial"/>
              <w:rPrChange w:id="4504" w:author="John Clevenger [2]" w:date="2023-11-21T19:47:00Z">
                <w:rPr>
                  <w:rStyle w:val="Hyperlink"/>
                  <w:rFonts w:cs="Arial"/>
                </w:rPr>
              </w:rPrChange>
            </w:rPr>
            <w:delText>11.1.</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505" w:author="John Clevenger [2]" w:date="2023-11-21T19:47:00Z">
                <w:rPr>
                  <w:rStyle w:val="Hyperlink"/>
                  <w:rFonts w:cs="Arial"/>
                </w:rPr>
              </w:rPrChange>
            </w:rPr>
            <w:delText>Finalizing</w:delText>
          </w:r>
          <w:r w:rsidDel="00B968E7">
            <w:rPr>
              <w:webHidden/>
            </w:rPr>
            <w:tab/>
          </w:r>
        </w:del>
      </w:ins>
    </w:p>
    <w:p w14:paraId="04E34C1C" w14:textId="1FCBD909" w:rsidR="00FD2BAD" w:rsidDel="00B968E7" w:rsidRDefault="00FD2BAD">
      <w:pPr>
        <w:pStyle w:val="TOC2"/>
        <w:rPr>
          <w:ins w:id="4506" w:author="John Clevenger" w:date="2023-11-19T17:13:00Z"/>
          <w:del w:id="4507" w:author="John Clevenger [2]" w:date="2023-11-21T19:47:00Z"/>
          <w:rFonts w:asciiTheme="minorHAnsi" w:eastAsiaTheme="minorEastAsia" w:hAnsiTheme="minorHAnsi" w:cstheme="minorBidi"/>
          <w:b w:val="0"/>
          <w:bCs w:val="0"/>
          <w:kern w:val="2"/>
          <w:sz w:val="22"/>
          <w:szCs w:val="22"/>
          <w14:ligatures w14:val="standardContextual"/>
        </w:rPr>
      </w:pPr>
      <w:ins w:id="4508" w:author="John Clevenger" w:date="2023-11-19T17:13:00Z">
        <w:del w:id="4509" w:author="John Clevenger [2]" w:date="2023-11-21T19:47:00Z">
          <w:r w:rsidRPr="00B968E7" w:rsidDel="00B968E7">
            <w:rPr>
              <w:rStyle w:val="Hyperlink"/>
              <w:rFonts w:cs="Arial"/>
              <w:rPrChange w:id="4510" w:author="John Clevenger [2]" w:date="2023-11-21T19:47:00Z">
                <w:rPr>
                  <w:rStyle w:val="Hyperlink"/>
                  <w:rFonts w:cs="Arial"/>
                </w:rPr>
              </w:rPrChange>
            </w:rPr>
            <w:delText>11.2.</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511" w:author="John Clevenger [2]" w:date="2023-11-21T19:47:00Z">
                <w:rPr>
                  <w:rStyle w:val="Hyperlink"/>
                  <w:rFonts w:cs="Arial"/>
                </w:rPr>
              </w:rPrChange>
            </w:rPr>
            <w:delText>Exporting Contest Results</w:delText>
          </w:r>
          <w:r w:rsidDel="00B968E7">
            <w:rPr>
              <w:webHidden/>
            </w:rPr>
            <w:tab/>
          </w:r>
        </w:del>
      </w:ins>
    </w:p>
    <w:p w14:paraId="1EEB803A" w14:textId="6A51F466" w:rsidR="00FD2BAD" w:rsidDel="00B968E7" w:rsidRDefault="00FD2BAD">
      <w:pPr>
        <w:pStyle w:val="TOC3"/>
        <w:rPr>
          <w:ins w:id="4512" w:author="John Clevenger" w:date="2023-11-19T17:13:00Z"/>
          <w:del w:id="4513" w:author="John Clevenger [2]" w:date="2023-11-21T19:47:00Z"/>
          <w:rFonts w:asciiTheme="minorHAnsi" w:eastAsiaTheme="minorEastAsia" w:hAnsiTheme="minorHAnsi" w:cstheme="minorBidi"/>
          <w:kern w:val="2"/>
          <w:sz w:val="22"/>
          <w:szCs w:val="22"/>
          <w14:ligatures w14:val="standardContextual"/>
        </w:rPr>
      </w:pPr>
      <w:ins w:id="4514" w:author="John Clevenger" w:date="2023-11-19T17:13:00Z">
        <w:del w:id="4515" w:author="John Clevenger [2]" w:date="2023-11-21T19:47:00Z">
          <w:r w:rsidRPr="00B968E7" w:rsidDel="00B968E7">
            <w:rPr>
              <w:rStyle w:val="Hyperlink"/>
              <w:rFonts w:cs="Arial"/>
              <w:b/>
              <w:bCs/>
              <w:rPrChange w:id="4516" w:author="John Clevenger [2]" w:date="2023-11-21T19:47:00Z">
                <w:rPr>
                  <w:rStyle w:val="Hyperlink"/>
                  <w:rFonts w:cs="Arial"/>
                  <w:b/>
                  <w:bCs/>
                </w:rPr>
              </w:rPrChange>
            </w:rPr>
            <w:delText>11.2.1.</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Change w:id="4517" w:author="John Clevenger [2]" w:date="2023-11-21T19:47:00Z">
                <w:rPr>
                  <w:rStyle w:val="Hyperlink"/>
                  <w:rFonts w:cs="Arial"/>
                  <w:b/>
                  <w:bCs/>
                </w:rPr>
              </w:rPrChange>
            </w:rPr>
            <w:delText xml:space="preserve">Generating a </w:delText>
          </w:r>
          <w:r w:rsidRPr="00B968E7" w:rsidDel="00B968E7">
            <w:rPr>
              <w:rStyle w:val="Hyperlink"/>
              <w:rFonts w:cs="Arial"/>
              <w:b/>
              <w:bCs/>
              <w:i/>
              <w:iCs/>
              <w:rPrChange w:id="4518" w:author="John Clevenger [2]" w:date="2023-11-21T19:47:00Z">
                <w:rPr>
                  <w:rStyle w:val="Hyperlink"/>
                  <w:rFonts w:cs="Arial"/>
                  <w:b/>
                  <w:bCs/>
                  <w:i/>
                  <w:iCs/>
                </w:rPr>
              </w:rPrChange>
            </w:rPr>
            <w:delText>results</w:delText>
          </w:r>
          <w:r w:rsidRPr="00B968E7" w:rsidDel="00B968E7">
            <w:rPr>
              <w:rStyle w:val="Hyperlink"/>
              <w:rFonts w:cs="Arial"/>
              <w:b/>
              <w:bCs/>
              <w:rPrChange w:id="4519" w:author="John Clevenger [2]" w:date="2023-11-21T19:47:00Z">
                <w:rPr>
                  <w:rStyle w:val="Hyperlink"/>
                  <w:rFonts w:cs="Arial"/>
                  <w:b/>
                  <w:bCs/>
                </w:rPr>
              </w:rPrChange>
            </w:rPr>
            <w:delText>.tsv export file</w:delText>
          </w:r>
          <w:r w:rsidDel="00B968E7">
            <w:rPr>
              <w:webHidden/>
            </w:rPr>
            <w:tab/>
          </w:r>
        </w:del>
      </w:ins>
    </w:p>
    <w:p w14:paraId="4BA2F16F" w14:textId="6519EDDB" w:rsidR="00FD2BAD" w:rsidDel="00B968E7" w:rsidRDefault="00FD2BAD">
      <w:pPr>
        <w:pStyle w:val="TOC3"/>
        <w:rPr>
          <w:ins w:id="4520" w:author="John Clevenger" w:date="2023-11-19T17:13:00Z"/>
          <w:del w:id="4521" w:author="John Clevenger [2]" w:date="2023-11-21T19:47:00Z"/>
          <w:rFonts w:asciiTheme="minorHAnsi" w:eastAsiaTheme="minorEastAsia" w:hAnsiTheme="minorHAnsi" w:cstheme="minorBidi"/>
          <w:kern w:val="2"/>
          <w:sz w:val="22"/>
          <w:szCs w:val="22"/>
          <w14:ligatures w14:val="standardContextual"/>
        </w:rPr>
      </w:pPr>
      <w:ins w:id="4522" w:author="John Clevenger" w:date="2023-11-19T17:13:00Z">
        <w:del w:id="4523" w:author="John Clevenger [2]" w:date="2023-11-21T19:47:00Z">
          <w:r w:rsidRPr="00B968E7" w:rsidDel="00B968E7">
            <w:rPr>
              <w:rStyle w:val="Hyperlink"/>
              <w:rFonts w:cs="Arial"/>
              <w:b/>
              <w:bCs/>
              <w:rPrChange w:id="4524" w:author="John Clevenger [2]" w:date="2023-11-21T19:47:00Z">
                <w:rPr>
                  <w:rStyle w:val="Hyperlink"/>
                  <w:rFonts w:cs="Arial"/>
                  <w:b/>
                  <w:bCs/>
                </w:rPr>
              </w:rPrChange>
            </w:rPr>
            <w:delText>11.2.2.</w:delText>
          </w:r>
          <w:r w:rsidDel="00B968E7">
            <w:rPr>
              <w:rFonts w:asciiTheme="minorHAnsi" w:eastAsiaTheme="minorEastAsia" w:hAnsiTheme="minorHAnsi" w:cstheme="minorBidi"/>
              <w:kern w:val="2"/>
              <w:sz w:val="22"/>
              <w:szCs w:val="22"/>
              <w14:ligatures w14:val="standardContextual"/>
            </w:rPr>
            <w:tab/>
          </w:r>
          <w:r w:rsidRPr="00B968E7" w:rsidDel="00B968E7">
            <w:rPr>
              <w:rStyle w:val="Hyperlink"/>
              <w:rFonts w:cs="Arial"/>
              <w:b/>
              <w:bCs/>
              <w:rPrChange w:id="4525" w:author="John Clevenger [2]" w:date="2023-11-21T19:47:00Z">
                <w:rPr>
                  <w:rStyle w:val="Hyperlink"/>
                  <w:rFonts w:cs="Arial"/>
                  <w:b/>
                  <w:bCs/>
                </w:rPr>
              </w:rPrChange>
            </w:rPr>
            <w:delText xml:space="preserve">Generating a </w:delText>
          </w:r>
          <w:r w:rsidRPr="00B968E7" w:rsidDel="00B968E7">
            <w:rPr>
              <w:rStyle w:val="Hyperlink"/>
              <w:rFonts w:cs="Arial"/>
              <w:b/>
              <w:bCs/>
              <w:i/>
              <w:iCs/>
              <w:rPrChange w:id="4526" w:author="John Clevenger [2]" w:date="2023-11-21T19:47:00Z">
                <w:rPr>
                  <w:rStyle w:val="Hyperlink"/>
                  <w:rFonts w:cs="Arial"/>
                  <w:b/>
                  <w:bCs/>
                  <w:i/>
                  <w:iCs/>
                </w:rPr>
              </w:rPrChange>
            </w:rPr>
            <w:delText>pc2export.dat</w:delText>
          </w:r>
          <w:r w:rsidRPr="00B968E7" w:rsidDel="00B968E7">
            <w:rPr>
              <w:rStyle w:val="Hyperlink"/>
              <w:rFonts w:cs="Arial"/>
              <w:b/>
              <w:bCs/>
              <w:rPrChange w:id="4527" w:author="John Clevenger [2]" w:date="2023-11-21T19:47:00Z">
                <w:rPr>
                  <w:rStyle w:val="Hyperlink"/>
                  <w:rFonts w:cs="Arial"/>
                  <w:b/>
                  <w:bCs/>
                </w:rPr>
              </w:rPrChange>
            </w:rPr>
            <w:delText xml:space="preserve"> export file</w:delText>
          </w:r>
          <w:r w:rsidDel="00B968E7">
            <w:rPr>
              <w:webHidden/>
            </w:rPr>
            <w:tab/>
          </w:r>
        </w:del>
      </w:ins>
    </w:p>
    <w:p w14:paraId="45150A4A" w14:textId="2EC6CD9D" w:rsidR="00FD2BAD" w:rsidDel="00B968E7" w:rsidRDefault="00FD2BAD">
      <w:pPr>
        <w:pStyle w:val="TOC2"/>
        <w:rPr>
          <w:ins w:id="4528" w:author="John Clevenger" w:date="2023-11-19T17:13:00Z"/>
          <w:del w:id="4529" w:author="John Clevenger [2]" w:date="2023-11-21T19:47:00Z"/>
          <w:rFonts w:asciiTheme="minorHAnsi" w:eastAsiaTheme="minorEastAsia" w:hAnsiTheme="minorHAnsi" w:cstheme="minorBidi"/>
          <w:b w:val="0"/>
          <w:bCs w:val="0"/>
          <w:kern w:val="2"/>
          <w:sz w:val="22"/>
          <w:szCs w:val="22"/>
          <w14:ligatures w14:val="standardContextual"/>
        </w:rPr>
      </w:pPr>
      <w:ins w:id="4530" w:author="John Clevenger" w:date="2023-11-19T17:13:00Z">
        <w:del w:id="4531" w:author="John Clevenger [2]" w:date="2023-11-21T19:47:00Z">
          <w:r w:rsidRPr="00B968E7" w:rsidDel="00B968E7">
            <w:rPr>
              <w:rStyle w:val="Hyperlink"/>
              <w:rFonts w:cs="Arial"/>
              <w:rPrChange w:id="4532" w:author="John Clevenger [2]" w:date="2023-11-21T19:47:00Z">
                <w:rPr>
                  <w:rStyle w:val="Hyperlink"/>
                  <w:rFonts w:cs="Arial"/>
                </w:rPr>
              </w:rPrChange>
            </w:rPr>
            <w:delText>11.3.</w:delText>
          </w:r>
          <w:r w:rsidDel="00B968E7">
            <w:rPr>
              <w:rFonts w:asciiTheme="minorHAnsi" w:eastAsiaTheme="minorEastAsia" w:hAnsiTheme="minorHAnsi" w:cstheme="minorBidi"/>
              <w:b w:val="0"/>
              <w:bCs w:val="0"/>
              <w:kern w:val="2"/>
              <w:sz w:val="22"/>
              <w:szCs w:val="22"/>
              <w14:ligatures w14:val="standardContextual"/>
            </w:rPr>
            <w:tab/>
          </w:r>
          <w:r w:rsidRPr="00B968E7" w:rsidDel="00B968E7">
            <w:rPr>
              <w:rStyle w:val="Hyperlink"/>
              <w:rFonts w:cs="Arial"/>
              <w:rPrChange w:id="4533" w:author="John Clevenger [2]" w:date="2023-11-21T19:47:00Z">
                <w:rPr>
                  <w:rStyle w:val="Hyperlink"/>
                  <w:rFonts w:cs="Arial"/>
                </w:rPr>
              </w:rPrChange>
            </w:rPr>
            <w:delText>Shutting Down</w:delText>
          </w:r>
          <w:r w:rsidDel="00B968E7">
            <w:rPr>
              <w:webHidden/>
            </w:rPr>
            <w:tab/>
          </w:r>
        </w:del>
      </w:ins>
    </w:p>
    <w:p w14:paraId="53387FFD" w14:textId="1BCADED2" w:rsidR="00FD2BAD" w:rsidDel="00B968E7" w:rsidRDefault="00FD2BAD">
      <w:pPr>
        <w:pStyle w:val="TOC1"/>
        <w:rPr>
          <w:ins w:id="4534" w:author="John Clevenger" w:date="2023-11-19T17:13:00Z"/>
          <w:del w:id="4535" w:author="John Clevenger [2]" w:date="2023-11-21T19:47:00Z"/>
          <w:rFonts w:asciiTheme="minorHAnsi" w:eastAsiaTheme="minorEastAsia" w:hAnsiTheme="minorHAnsi" w:cstheme="minorBidi"/>
          <w:b w:val="0"/>
          <w:bCs w:val="0"/>
          <w:iCs w:val="0"/>
          <w:kern w:val="2"/>
          <w:sz w:val="22"/>
          <w:szCs w:val="22"/>
          <w14:ligatures w14:val="standardContextual"/>
        </w:rPr>
      </w:pPr>
      <w:ins w:id="4536" w:author="John Clevenger" w:date="2023-11-19T17:13:00Z">
        <w:del w:id="4537" w:author="John Clevenger [2]" w:date="2023-11-21T19:47:00Z">
          <w:r w:rsidRPr="00B968E7" w:rsidDel="00B968E7">
            <w:rPr>
              <w:rStyle w:val="Hyperlink"/>
              <w:rPrChange w:id="4538" w:author="John Clevenger [2]" w:date="2023-11-21T19:47:00Z">
                <w:rPr>
                  <w:rStyle w:val="Hyperlink"/>
                </w:rPr>
              </w:rPrChange>
            </w:rPr>
            <w:delText>Appendix A  –  pc2v9.ini Attributes</w:delText>
          </w:r>
          <w:r w:rsidDel="00B968E7">
            <w:rPr>
              <w:webHidden/>
            </w:rPr>
            <w:tab/>
          </w:r>
        </w:del>
      </w:ins>
    </w:p>
    <w:p w14:paraId="3992F536" w14:textId="50D2EF83" w:rsidR="00FD2BAD" w:rsidDel="00B968E7" w:rsidRDefault="00FD2BAD">
      <w:pPr>
        <w:pStyle w:val="TOC1"/>
        <w:rPr>
          <w:ins w:id="4539" w:author="John Clevenger" w:date="2023-11-19T17:13:00Z"/>
          <w:del w:id="4540" w:author="John Clevenger [2]" w:date="2023-11-21T19:47:00Z"/>
          <w:rFonts w:asciiTheme="minorHAnsi" w:eastAsiaTheme="minorEastAsia" w:hAnsiTheme="minorHAnsi" w:cstheme="minorBidi"/>
          <w:b w:val="0"/>
          <w:bCs w:val="0"/>
          <w:iCs w:val="0"/>
          <w:kern w:val="2"/>
          <w:sz w:val="22"/>
          <w:szCs w:val="22"/>
          <w14:ligatures w14:val="standardContextual"/>
        </w:rPr>
      </w:pPr>
      <w:ins w:id="4541" w:author="John Clevenger" w:date="2023-11-19T17:13:00Z">
        <w:del w:id="4542" w:author="John Clevenger [2]" w:date="2023-11-21T19:47:00Z">
          <w:r w:rsidRPr="00B968E7" w:rsidDel="00B968E7">
            <w:rPr>
              <w:rStyle w:val="Hyperlink"/>
              <w:rPrChange w:id="4543" w:author="John Clevenger [2]" w:date="2023-11-21T19:47:00Z">
                <w:rPr>
                  <w:rStyle w:val="Hyperlink"/>
                </w:rPr>
              </w:rPrChange>
            </w:rPr>
            <w:delText>Appendix B  –  Networking Constraints</w:delText>
          </w:r>
          <w:r w:rsidDel="00B968E7">
            <w:rPr>
              <w:webHidden/>
            </w:rPr>
            <w:tab/>
          </w:r>
        </w:del>
      </w:ins>
    </w:p>
    <w:p w14:paraId="55D5EC76" w14:textId="473B4A88" w:rsidR="00FD2BAD" w:rsidDel="00B968E7" w:rsidRDefault="00FD2BAD">
      <w:pPr>
        <w:pStyle w:val="TOC1"/>
        <w:rPr>
          <w:ins w:id="4544" w:author="John Clevenger" w:date="2023-11-19T17:13:00Z"/>
          <w:del w:id="4545" w:author="John Clevenger [2]" w:date="2023-11-21T19:47:00Z"/>
          <w:rFonts w:asciiTheme="minorHAnsi" w:eastAsiaTheme="minorEastAsia" w:hAnsiTheme="minorHAnsi" w:cstheme="minorBidi"/>
          <w:b w:val="0"/>
          <w:bCs w:val="0"/>
          <w:iCs w:val="0"/>
          <w:kern w:val="2"/>
          <w:sz w:val="22"/>
          <w:szCs w:val="22"/>
          <w14:ligatures w14:val="standardContextual"/>
        </w:rPr>
      </w:pPr>
      <w:ins w:id="4546" w:author="John Clevenger" w:date="2023-11-19T17:13:00Z">
        <w:del w:id="4547" w:author="John Clevenger [2]" w:date="2023-11-21T19:47:00Z">
          <w:r w:rsidRPr="00B968E7" w:rsidDel="00B968E7">
            <w:rPr>
              <w:rStyle w:val="Hyperlink"/>
              <w:rPrChange w:id="4548" w:author="John Clevenger [2]" w:date="2023-11-21T19:47:00Z">
                <w:rPr>
                  <w:rStyle w:val="Hyperlink"/>
                </w:rPr>
              </w:rPrChange>
            </w:rPr>
            <w:delText>Appendix C  –  Command Line Arguments</w:delText>
          </w:r>
          <w:r w:rsidDel="00B968E7">
            <w:rPr>
              <w:webHidden/>
            </w:rPr>
            <w:tab/>
          </w:r>
        </w:del>
      </w:ins>
    </w:p>
    <w:p w14:paraId="0ADD4E86" w14:textId="48A72A5C" w:rsidR="00FD2BAD" w:rsidDel="00B968E7" w:rsidRDefault="00FD2BAD">
      <w:pPr>
        <w:pStyle w:val="TOC1"/>
        <w:rPr>
          <w:ins w:id="4549" w:author="John Clevenger" w:date="2023-11-19T17:13:00Z"/>
          <w:del w:id="4550" w:author="John Clevenger [2]" w:date="2023-11-21T19:47:00Z"/>
          <w:rFonts w:asciiTheme="minorHAnsi" w:eastAsiaTheme="minorEastAsia" w:hAnsiTheme="minorHAnsi" w:cstheme="minorBidi"/>
          <w:b w:val="0"/>
          <w:bCs w:val="0"/>
          <w:iCs w:val="0"/>
          <w:kern w:val="2"/>
          <w:sz w:val="22"/>
          <w:szCs w:val="22"/>
          <w14:ligatures w14:val="standardContextual"/>
        </w:rPr>
      </w:pPr>
      <w:ins w:id="4551" w:author="John Clevenger" w:date="2023-11-19T17:13:00Z">
        <w:del w:id="4552" w:author="John Clevenger [2]" w:date="2023-11-21T19:47:00Z">
          <w:r w:rsidRPr="00B968E7" w:rsidDel="00B968E7">
            <w:rPr>
              <w:rStyle w:val="Hyperlink"/>
              <w:rPrChange w:id="4553" w:author="John Clevenger [2]" w:date="2023-11-21T19:47:00Z">
                <w:rPr>
                  <w:rStyle w:val="Hyperlink"/>
                </w:rPr>
              </w:rPrChange>
            </w:rPr>
            <w:delText>Appendix D  –  ICPC Import/Export Interfaces</w:delText>
          </w:r>
          <w:r w:rsidDel="00B968E7">
            <w:rPr>
              <w:webHidden/>
            </w:rPr>
            <w:tab/>
          </w:r>
        </w:del>
      </w:ins>
    </w:p>
    <w:p w14:paraId="671A347B" w14:textId="5010D4ED" w:rsidR="00FD2BAD" w:rsidDel="00B968E7" w:rsidRDefault="00FD2BAD">
      <w:pPr>
        <w:pStyle w:val="TOC1"/>
        <w:rPr>
          <w:ins w:id="4554" w:author="John Clevenger" w:date="2023-11-19T17:13:00Z"/>
          <w:del w:id="4555" w:author="John Clevenger [2]" w:date="2023-11-21T19:47:00Z"/>
          <w:rFonts w:asciiTheme="minorHAnsi" w:eastAsiaTheme="minorEastAsia" w:hAnsiTheme="minorHAnsi" w:cstheme="minorBidi"/>
          <w:b w:val="0"/>
          <w:bCs w:val="0"/>
          <w:iCs w:val="0"/>
          <w:kern w:val="2"/>
          <w:sz w:val="22"/>
          <w:szCs w:val="22"/>
          <w14:ligatures w14:val="standardContextual"/>
        </w:rPr>
      </w:pPr>
      <w:ins w:id="4556" w:author="John Clevenger" w:date="2023-11-19T17:13:00Z">
        <w:del w:id="4557" w:author="John Clevenger [2]" w:date="2023-11-21T19:47:00Z">
          <w:r w:rsidRPr="00B968E7" w:rsidDel="00B968E7">
            <w:rPr>
              <w:rStyle w:val="Hyperlink"/>
              <w:rPrChange w:id="4558" w:author="John Clevenger [2]" w:date="2023-11-21T19:47:00Z">
                <w:rPr>
                  <w:rStyle w:val="Hyperlink"/>
                </w:rPr>
              </w:rPrChange>
            </w:rPr>
            <w:delText>Appendix E  –  Output Validators</w:delText>
          </w:r>
          <w:r w:rsidDel="00B968E7">
            <w:rPr>
              <w:webHidden/>
            </w:rPr>
            <w:tab/>
          </w:r>
        </w:del>
      </w:ins>
    </w:p>
    <w:p w14:paraId="735C4FA9" w14:textId="30C56935" w:rsidR="00FD2BAD" w:rsidDel="00B968E7" w:rsidRDefault="00FD2BAD">
      <w:pPr>
        <w:pStyle w:val="TOC1"/>
        <w:rPr>
          <w:ins w:id="4559" w:author="John Clevenger" w:date="2023-11-19T17:13:00Z"/>
          <w:del w:id="4560" w:author="John Clevenger [2]" w:date="2023-11-21T19:47:00Z"/>
          <w:rFonts w:asciiTheme="minorHAnsi" w:eastAsiaTheme="minorEastAsia" w:hAnsiTheme="minorHAnsi" w:cstheme="minorBidi"/>
          <w:b w:val="0"/>
          <w:bCs w:val="0"/>
          <w:iCs w:val="0"/>
          <w:kern w:val="2"/>
          <w:sz w:val="22"/>
          <w:szCs w:val="22"/>
          <w14:ligatures w14:val="standardContextual"/>
        </w:rPr>
      </w:pPr>
      <w:ins w:id="4561" w:author="John Clevenger" w:date="2023-11-19T17:13:00Z">
        <w:del w:id="4562" w:author="John Clevenger [2]" w:date="2023-11-21T19:47:00Z">
          <w:r w:rsidRPr="00B968E7" w:rsidDel="00B968E7">
            <w:rPr>
              <w:rStyle w:val="Hyperlink"/>
              <w:rPrChange w:id="4563" w:author="John Clevenger [2]" w:date="2023-11-21T19:47:00Z">
                <w:rPr>
                  <w:rStyle w:val="Hyperlink"/>
                </w:rPr>
              </w:rPrChange>
            </w:rPr>
            <w:delText>Appendix F  –  Language Definitions</w:delText>
          </w:r>
          <w:r w:rsidDel="00B968E7">
            <w:rPr>
              <w:webHidden/>
            </w:rPr>
            <w:tab/>
          </w:r>
        </w:del>
      </w:ins>
    </w:p>
    <w:p w14:paraId="376905B3" w14:textId="2061D951" w:rsidR="00FD2BAD" w:rsidDel="00B968E7" w:rsidRDefault="00FD2BAD">
      <w:pPr>
        <w:pStyle w:val="TOC1"/>
        <w:rPr>
          <w:ins w:id="4564" w:author="John Clevenger" w:date="2023-11-19T17:13:00Z"/>
          <w:del w:id="4565" w:author="John Clevenger [2]" w:date="2023-11-21T19:47:00Z"/>
          <w:rFonts w:asciiTheme="minorHAnsi" w:eastAsiaTheme="minorEastAsia" w:hAnsiTheme="minorHAnsi" w:cstheme="minorBidi"/>
          <w:b w:val="0"/>
          <w:bCs w:val="0"/>
          <w:iCs w:val="0"/>
          <w:kern w:val="2"/>
          <w:sz w:val="22"/>
          <w:szCs w:val="22"/>
          <w14:ligatures w14:val="standardContextual"/>
        </w:rPr>
      </w:pPr>
      <w:ins w:id="4566" w:author="John Clevenger" w:date="2023-11-19T17:13:00Z">
        <w:del w:id="4567" w:author="John Clevenger [2]" w:date="2023-11-21T19:47:00Z">
          <w:r w:rsidRPr="00B968E7" w:rsidDel="00B968E7">
            <w:rPr>
              <w:rStyle w:val="Hyperlink"/>
              <w:rPrChange w:id="4568" w:author="John Clevenger [2]" w:date="2023-11-21T19:47:00Z">
                <w:rPr>
                  <w:rStyle w:val="Hyperlink"/>
                </w:rPr>
              </w:rPrChange>
            </w:rPr>
            <w:delText>Appendix G –  Using the PC</w:delText>
          </w:r>
          <w:r w:rsidRPr="00B968E7" w:rsidDel="00B968E7">
            <w:rPr>
              <w:rStyle w:val="Hyperlink"/>
              <w:vertAlign w:val="superscript"/>
              <w:rPrChange w:id="4569" w:author="John Clevenger [2]" w:date="2023-11-21T19:47:00Z">
                <w:rPr>
                  <w:rStyle w:val="Hyperlink"/>
                  <w:vertAlign w:val="superscript"/>
                </w:rPr>
              </w:rPrChange>
            </w:rPr>
            <w:delText xml:space="preserve">2 </w:delText>
          </w:r>
          <w:r w:rsidRPr="00B968E7" w:rsidDel="00B968E7">
            <w:rPr>
              <w:rStyle w:val="Hyperlink"/>
              <w:rPrChange w:id="4570" w:author="John Clevenger [2]" w:date="2023-11-21T19:47:00Z">
                <w:rPr>
                  <w:rStyle w:val="Hyperlink"/>
                </w:rPr>
              </w:rPrChange>
            </w:rPr>
            <w:delText>API</w:delText>
          </w:r>
          <w:r w:rsidDel="00B968E7">
            <w:rPr>
              <w:webHidden/>
            </w:rPr>
            <w:tab/>
          </w:r>
        </w:del>
      </w:ins>
    </w:p>
    <w:p w14:paraId="530C6EE1" w14:textId="64DAC1B4" w:rsidR="00FD2BAD" w:rsidDel="00B968E7" w:rsidRDefault="00FD2BAD">
      <w:pPr>
        <w:pStyle w:val="TOC1"/>
        <w:rPr>
          <w:ins w:id="4571" w:author="John Clevenger" w:date="2023-11-19T17:13:00Z"/>
          <w:del w:id="4572" w:author="John Clevenger [2]" w:date="2023-11-21T19:47:00Z"/>
          <w:rFonts w:asciiTheme="minorHAnsi" w:eastAsiaTheme="minorEastAsia" w:hAnsiTheme="minorHAnsi" w:cstheme="minorBidi"/>
          <w:b w:val="0"/>
          <w:bCs w:val="0"/>
          <w:iCs w:val="0"/>
          <w:kern w:val="2"/>
          <w:sz w:val="22"/>
          <w:szCs w:val="22"/>
          <w14:ligatures w14:val="standardContextual"/>
        </w:rPr>
      </w:pPr>
      <w:ins w:id="4573" w:author="John Clevenger" w:date="2023-11-19T17:13:00Z">
        <w:del w:id="4574" w:author="John Clevenger [2]" w:date="2023-11-21T19:47:00Z">
          <w:r w:rsidRPr="00B968E7" w:rsidDel="00B968E7">
            <w:rPr>
              <w:rStyle w:val="Hyperlink"/>
              <w:rPrChange w:id="4575" w:author="John Clevenger [2]" w:date="2023-11-21T19:47:00Z">
                <w:rPr>
                  <w:rStyle w:val="Hyperlink"/>
                </w:rPr>
              </w:rPrChange>
            </w:rPr>
            <w:delText>Appendix H – Troubleshooting / Getting Help</w:delText>
          </w:r>
          <w:r w:rsidDel="00B968E7">
            <w:rPr>
              <w:webHidden/>
            </w:rPr>
            <w:tab/>
          </w:r>
        </w:del>
      </w:ins>
    </w:p>
    <w:p w14:paraId="1F069930" w14:textId="374608F5" w:rsidR="00FD2BAD" w:rsidDel="00B968E7" w:rsidRDefault="00FD2BAD">
      <w:pPr>
        <w:pStyle w:val="TOC1"/>
        <w:rPr>
          <w:ins w:id="4576" w:author="John Clevenger" w:date="2023-11-19T17:13:00Z"/>
          <w:del w:id="4577" w:author="John Clevenger [2]" w:date="2023-11-21T19:47:00Z"/>
          <w:rFonts w:asciiTheme="minorHAnsi" w:eastAsiaTheme="minorEastAsia" w:hAnsiTheme="minorHAnsi" w:cstheme="minorBidi"/>
          <w:b w:val="0"/>
          <w:bCs w:val="0"/>
          <w:iCs w:val="0"/>
          <w:kern w:val="2"/>
          <w:sz w:val="22"/>
          <w:szCs w:val="22"/>
          <w14:ligatures w14:val="standardContextual"/>
        </w:rPr>
      </w:pPr>
      <w:ins w:id="4578" w:author="John Clevenger" w:date="2023-11-19T17:13:00Z">
        <w:del w:id="4579" w:author="John Clevenger [2]" w:date="2023-11-21T19:47:00Z">
          <w:r w:rsidRPr="00B968E7" w:rsidDel="00B968E7">
            <w:rPr>
              <w:rStyle w:val="Hyperlink"/>
              <w:rPrChange w:id="4580" w:author="John Clevenger [2]" w:date="2023-11-21T19:47:00Z">
                <w:rPr>
                  <w:rStyle w:val="Hyperlink"/>
                </w:rPr>
              </w:rPrChange>
            </w:rPr>
            <w:delText>Appendix I  –  PC</w:delText>
          </w:r>
          <w:r w:rsidRPr="00B968E7" w:rsidDel="00B968E7">
            <w:rPr>
              <w:rStyle w:val="Hyperlink"/>
              <w:vertAlign w:val="superscript"/>
              <w:rPrChange w:id="4581" w:author="John Clevenger [2]" w:date="2023-11-21T19:47:00Z">
                <w:rPr>
                  <w:rStyle w:val="Hyperlink"/>
                  <w:vertAlign w:val="superscript"/>
                </w:rPr>
              </w:rPrChange>
            </w:rPr>
            <w:delText>2</w:delText>
          </w:r>
          <w:r w:rsidRPr="00B968E7" w:rsidDel="00B968E7">
            <w:rPr>
              <w:rStyle w:val="Hyperlink"/>
              <w:rPrChange w:id="4582" w:author="John Clevenger [2]" w:date="2023-11-21T19:47:00Z">
                <w:rPr>
                  <w:rStyle w:val="Hyperlink"/>
                </w:rPr>
              </w:rPrChange>
            </w:rPr>
            <w:delText xml:space="preserve"> Distribution Contents</w:delText>
          </w:r>
          <w:r w:rsidDel="00B968E7">
            <w:rPr>
              <w:webHidden/>
            </w:rPr>
            <w:tab/>
          </w:r>
        </w:del>
      </w:ins>
    </w:p>
    <w:p w14:paraId="5B2F8C0B" w14:textId="14D26E6E" w:rsidR="00FD2BAD" w:rsidDel="00B968E7" w:rsidRDefault="00FD2BAD">
      <w:pPr>
        <w:pStyle w:val="TOC1"/>
        <w:rPr>
          <w:ins w:id="4583" w:author="John Clevenger" w:date="2023-11-19T17:13:00Z"/>
          <w:del w:id="4584" w:author="John Clevenger [2]" w:date="2023-11-21T19:47:00Z"/>
          <w:rFonts w:asciiTheme="minorHAnsi" w:eastAsiaTheme="minorEastAsia" w:hAnsiTheme="minorHAnsi" w:cstheme="minorBidi"/>
          <w:b w:val="0"/>
          <w:bCs w:val="0"/>
          <w:iCs w:val="0"/>
          <w:kern w:val="2"/>
          <w:sz w:val="22"/>
          <w:szCs w:val="22"/>
          <w14:ligatures w14:val="standardContextual"/>
        </w:rPr>
      </w:pPr>
      <w:ins w:id="4585" w:author="John Clevenger" w:date="2023-11-19T17:13:00Z">
        <w:del w:id="4586" w:author="John Clevenger [2]" w:date="2023-11-21T19:47:00Z">
          <w:r w:rsidRPr="00B968E7" w:rsidDel="00B968E7">
            <w:rPr>
              <w:rStyle w:val="Hyperlink"/>
              <w:rPrChange w:id="4587" w:author="John Clevenger [2]" w:date="2023-11-21T19:47:00Z">
                <w:rPr>
                  <w:rStyle w:val="Hyperlink"/>
                </w:rPr>
              </w:rPrChange>
            </w:rPr>
            <w:delText>Appendix J – Log files</w:delText>
          </w:r>
          <w:r w:rsidDel="00B968E7">
            <w:rPr>
              <w:webHidden/>
            </w:rPr>
            <w:tab/>
          </w:r>
        </w:del>
      </w:ins>
    </w:p>
    <w:p w14:paraId="4A1C7862" w14:textId="67E33A1D" w:rsidR="00FD2BAD" w:rsidDel="00B968E7" w:rsidRDefault="00FD2BAD">
      <w:pPr>
        <w:pStyle w:val="TOC1"/>
        <w:rPr>
          <w:ins w:id="4588" w:author="John Clevenger" w:date="2023-11-19T17:13:00Z"/>
          <w:del w:id="4589" w:author="John Clevenger [2]" w:date="2023-11-21T19:47:00Z"/>
          <w:rFonts w:asciiTheme="minorHAnsi" w:eastAsiaTheme="minorEastAsia" w:hAnsiTheme="minorHAnsi" w:cstheme="minorBidi"/>
          <w:b w:val="0"/>
          <w:bCs w:val="0"/>
          <w:iCs w:val="0"/>
          <w:kern w:val="2"/>
          <w:sz w:val="22"/>
          <w:szCs w:val="22"/>
          <w14:ligatures w14:val="standardContextual"/>
        </w:rPr>
      </w:pPr>
      <w:ins w:id="4590" w:author="John Clevenger" w:date="2023-11-19T17:13:00Z">
        <w:del w:id="4591" w:author="John Clevenger [2]" w:date="2023-11-21T19:47:00Z">
          <w:r w:rsidRPr="00B968E7" w:rsidDel="00B968E7">
            <w:rPr>
              <w:rStyle w:val="Hyperlink"/>
              <w:rPrChange w:id="4592" w:author="John Clevenger [2]" w:date="2023-11-21T19:47:00Z">
                <w:rPr>
                  <w:rStyle w:val="Hyperlink"/>
                </w:rPr>
              </w:rPrChange>
            </w:rPr>
            <w:delText>Appendix K – Reports Tools</w:delText>
          </w:r>
          <w:r w:rsidDel="00B968E7">
            <w:rPr>
              <w:webHidden/>
            </w:rPr>
            <w:tab/>
          </w:r>
        </w:del>
      </w:ins>
    </w:p>
    <w:p w14:paraId="41432124" w14:textId="133967AB" w:rsidR="00FD2BAD" w:rsidDel="00B968E7" w:rsidRDefault="00FD2BAD">
      <w:pPr>
        <w:pStyle w:val="TOC1"/>
        <w:rPr>
          <w:ins w:id="4593" w:author="John Clevenger" w:date="2023-11-19T17:13:00Z"/>
          <w:del w:id="4594" w:author="John Clevenger [2]" w:date="2023-11-21T19:47:00Z"/>
          <w:rFonts w:asciiTheme="minorHAnsi" w:eastAsiaTheme="minorEastAsia" w:hAnsiTheme="minorHAnsi" w:cstheme="minorBidi"/>
          <w:b w:val="0"/>
          <w:bCs w:val="0"/>
          <w:iCs w:val="0"/>
          <w:kern w:val="2"/>
          <w:sz w:val="22"/>
          <w:szCs w:val="22"/>
          <w14:ligatures w14:val="standardContextual"/>
        </w:rPr>
      </w:pPr>
      <w:ins w:id="4595" w:author="John Clevenger" w:date="2023-11-19T17:13:00Z">
        <w:del w:id="4596" w:author="John Clevenger [2]" w:date="2023-11-21T19:47:00Z">
          <w:r w:rsidRPr="00B968E7" w:rsidDel="00B968E7">
            <w:rPr>
              <w:rStyle w:val="Hyperlink"/>
              <w:rPrChange w:id="4597" w:author="John Clevenger [2]" w:date="2023-11-21T19:47:00Z">
                <w:rPr>
                  <w:rStyle w:val="Hyperlink"/>
                </w:rPr>
              </w:rPrChange>
            </w:rPr>
            <w:delText>Appendix L – PC</w:delText>
          </w:r>
          <w:r w:rsidRPr="00B968E7" w:rsidDel="00B968E7">
            <w:rPr>
              <w:rStyle w:val="Hyperlink"/>
              <w:vertAlign w:val="superscript"/>
              <w:rPrChange w:id="4598" w:author="John Clevenger [2]" w:date="2023-11-21T19:47:00Z">
                <w:rPr>
                  <w:rStyle w:val="Hyperlink"/>
                  <w:vertAlign w:val="superscript"/>
                </w:rPr>
              </w:rPrChange>
            </w:rPr>
            <w:delText>2</w:delText>
          </w:r>
          <w:r w:rsidRPr="00B968E7" w:rsidDel="00B968E7">
            <w:rPr>
              <w:rStyle w:val="Hyperlink"/>
              <w:rPrChange w:id="4599" w:author="John Clevenger [2]" w:date="2023-11-21T19:47:00Z">
                <w:rPr>
                  <w:rStyle w:val="Hyperlink"/>
                </w:rPr>
              </w:rPrChange>
            </w:rPr>
            <w:delText xml:space="preserve"> XML (Legacy) Event Feed</w:delText>
          </w:r>
          <w:r w:rsidDel="00B968E7">
            <w:rPr>
              <w:webHidden/>
            </w:rPr>
            <w:tab/>
          </w:r>
        </w:del>
      </w:ins>
    </w:p>
    <w:p w14:paraId="475B3E3D" w14:textId="1C4ACBA3" w:rsidR="00FD2BAD" w:rsidDel="00B968E7" w:rsidRDefault="00FD2BAD">
      <w:pPr>
        <w:pStyle w:val="TOC1"/>
        <w:rPr>
          <w:ins w:id="4600" w:author="John Clevenger" w:date="2023-11-19T17:13:00Z"/>
          <w:del w:id="4601" w:author="John Clevenger [2]" w:date="2023-11-21T19:47:00Z"/>
          <w:rFonts w:asciiTheme="minorHAnsi" w:eastAsiaTheme="minorEastAsia" w:hAnsiTheme="minorHAnsi" w:cstheme="minorBidi"/>
          <w:b w:val="0"/>
          <w:bCs w:val="0"/>
          <w:iCs w:val="0"/>
          <w:kern w:val="2"/>
          <w:sz w:val="22"/>
          <w:szCs w:val="22"/>
          <w14:ligatures w14:val="standardContextual"/>
        </w:rPr>
      </w:pPr>
      <w:ins w:id="4602" w:author="John Clevenger" w:date="2023-11-19T17:13:00Z">
        <w:del w:id="4603" w:author="John Clevenger [2]" w:date="2023-11-21T19:47:00Z">
          <w:r w:rsidRPr="00B968E7" w:rsidDel="00B968E7">
            <w:rPr>
              <w:rStyle w:val="Hyperlink"/>
              <w:rPrChange w:id="4604" w:author="John Clevenger [2]" w:date="2023-11-21T19:47:00Z">
                <w:rPr>
                  <w:rStyle w:val="Hyperlink"/>
                </w:rPr>
              </w:rPrChange>
            </w:rPr>
            <w:delText>Appendix M – PC</w:delText>
          </w:r>
          <w:r w:rsidRPr="00B968E7" w:rsidDel="00B968E7">
            <w:rPr>
              <w:rStyle w:val="Hyperlink"/>
              <w:vertAlign w:val="superscript"/>
              <w:rPrChange w:id="4605" w:author="John Clevenger [2]" w:date="2023-11-21T19:47:00Z">
                <w:rPr>
                  <w:rStyle w:val="Hyperlink"/>
                  <w:vertAlign w:val="superscript"/>
                </w:rPr>
              </w:rPrChange>
            </w:rPr>
            <w:delText>2</w:delText>
          </w:r>
          <w:r w:rsidRPr="00B968E7" w:rsidDel="00B968E7">
            <w:rPr>
              <w:rStyle w:val="Hyperlink"/>
              <w:rPrChange w:id="4606" w:author="John Clevenger [2]" w:date="2023-11-21T19:47:00Z">
                <w:rPr>
                  <w:rStyle w:val="Hyperlink"/>
                </w:rPr>
              </w:rPrChange>
            </w:rPr>
            <w:delText xml:space="preserve"> Web Services</w:delText>
          </w:r>
          <w:r w:rsidDel="00B968E7">
            <w:rPr>
              <w:webHidden/>
            </w:rPr>
            <w:tab/>
          </w:r>
        </w:del>
      </w:ins>
    </w:p>
    <w:p w14:paraId="126F9409" w14:textId="7C72EEBF" w:rsidR="00FD2BAD" w:rsidDel="00B968E7" w:rsidRDefault="00FD2BAD">
      <w:pPr>
        <w:pStyle w:val="TOC1"/>
        <w:rPr>
          <w:ins w:id="4607" w:author="John Clevenger" w:date="2023-11-19T17:13:00Z"/>
          <w:del w:id="4608" w:author="John Clevenger [2]" w:date="2023-11-21T19:47:00Z"/>
          <w:rFonts w:asciiTheme="minorHAnsi" w:eastAsiaTheme="minorEastAsia" w:hAnsiTheme="minorHAnsi" w:cstheme="minorBidi"/>
          <w:b w:val="0"/>
          <w:bCs w:val="0"/>
          <w:iCs w:val="0"/>
          <w:kern w:val="2"/>
          <w:sz w:val="22"/>
          <w:szCs w:val="22"/>
          <w14:ligatures w14:val="standardContextual"/>
        </w:rPr>
      </w:pPr>
      <w:ins w:id="4609" w:author="John Clevenger" w:date="2023-11-19T17:13:00Z">
        <w:del w:id="4610" w:author="John Clevenger [2]" w:date="2023-11-21T19:47:00Z">
          <w:r w:rsidRPr="00B968E7" w:rsidDel="00B968E7">
            <w:rPr>
              <w:rStyle w:val="Hyperlink"/>
              <w:rPrChange w:id="4611" w:author="John Clevenger [2]" w:date="2023-11-21T19:47:00Z">
                <w:rPr>
                  <w:rStyle w:val="Hyperlink"/>
                </w:rPr>
              </w:rPrChange>
            </w:rPr>
            <w:delText>Appendix N – PC</w:delText>
          </w:r>
          <w:r w:rsidRPr="00B968E7" w:rsidDel="00B968E7">
            <w:rPr>
              <w:rStyle w:val="Hyperlink"/>
              <w:vertAlign w:val="superscript"/>
              <w:rPrChange w:id="4612" w:author="John Clevenger [2]" w:date="2023-11-21T19:47:00Z">
                <w:rPr>
                  <w:rStyle w:val="Hyperlink"/>
                  <w:vertAlign w:val="superscript"/>
                </w:rPr>
              </w:rPrChange>
            </w:rPr>
            <w:delText>2</w:delText>
          </w:r>
          <w:r w:rsidRPr="00B968E7" w:rsidDel="00B968E7">
            <w:rPr>
              <w:rStyle w:val="Hyperlink"/>
              <w:rPrChange w:id="4613" w:author="John Clevenger [2]" w:date="2023-11-21T19:47:00Z">
                <w:rPr>
                  <w:rStyle w:val="Hyperlink"/>
                </w:rPr>
              </w:rPrChange>
            </w:rPr>
            <w:delText xml:space="preserve"> Team Clients</w:delText>
          </w:r>
          <w:r w:rsidDel="00B968E7">
            <w:rPr>
              <w:webHidden/>
            </w:rPr>
            <w:tab/>
          </w:r>
        </w:del>
      </w:ins>
    </w:p>
    <w:p w14:paraId="5D8EE9FF" w14:textId="603E20FA" w:rsidR="00FD2BAD" w:rsidDel="00B968E7" w:rsidRDefault="00FD2BAD">
      <w:pPr>
        <w:pStyle w:val="TOC1"/>
        <w:rPr>
          <w:ins w:id="4614" w:author="John Clevenger" w:date="2023-11-19T17:13:00Z"/>
          <w:del w:id="4615" w:author="John Clevenger [2]" w:date="2023-11-21T19:47:00Z"/>
          <w:rFonts w:asciiTheme="minorHAnsi" w:eastAsiaTheme="minorEastAsia" w:hAnsiTheme="minorHAnsi" w:cstheme="minorBidi"/>
          <w:b w:val="0"/>
          <w:bCs w:val="0"/>
          <w:iCs w:val="0"/>
          <w:kern w:val="2"/>
          <w:sz w:val="22"/>
          <w:szCs w:val="22"/>
          <w14:ligatures w14:val="standardContextual"/>
        </w:rPr>
      </w:pPr>
      <w:ins w:id="4616" w:author="John Clevenger" w:date="2023-11-19T17:13:00Z">
        <w:del w:id="4617" w:author="John Clevenger [2]" w:date="2023-11-21T19:47:00Z">
          <w:r w:rsidRPr="00B968E7" w:rsidDel="00B968E7">
            <w:rPr>
              <w:rStyle w:val="Hyperlink"/>
              <w:rPrChange w:id="4618" w:author="John Clevenger [2]" w:date="2023-11-21T19:47:00Z">
                <w:rPr>
                  <w:rStyle w:val="Hyperlink"/>
                </w:rPr>
              </w:rPrChange>
            </w:rPr>
            <w:delText>Appendix O – Input Validators</w:delText>
          </w:r>
          <w:r w:rsidDel="00B968E7">
            <w:rPr>
              <w:webHidden/>
            </w:rPr>
            <w:tab/>
          </w:r>
        </w:del>
      </w:ins>
    </w:p>
    <w:p w14:paraId="4EB3B57A" w14:textId="4A83FFF2" w:rsidR="00FD2BAD" w:rsidDel="00B968E7" w:rsidRDefault="00FD2BAD">
      <w:pPr>
        <w:pStyle w:val="TOC1"/>
        <w:rPr>
          <w:ins w:id="4619" w:author="John Clevenger" w:date="2023-11-19T17:13:00Z"/>
          <w:del w:id="4620" w:author="John Clevenger [2]" w:date="2023-11-21T19:47:00Z"/>
          <w:rFonts w:asciiTheme="minorHAnsi" w:eastAsiaTheme="minorEastAsia" w:hAnsiTheme="minorHAnsi" w:cstheme="minorBidi"/>
          <w:b w:val="0"/>
          <w:bCs w:val="0"/>
          <w:iCs w:val="0"/>
          <w:kern w:val="2"/>
          <w:sz w:val="22"/>
          <w:szCs w:val="22"/>
          <w14:ligatures w14:val="standardContextual"/>
        </w:rPr>
      </w:pPr>
      <w:ins w:id="4621" w:author="John Clevenger" w:date="2023-11-19T17:13:00Z">
        <w:del w:id="4622" w:author="John Clevenger [2]" w:date="2023-11-21T19:47:00Z">
          <w:r w:rsidRPr="00B968E7" w:rsidDel="00B968E7">
            <w:rPr>
              <w:rStyle w:val="Hyperlink"/>
              <w:rPrChange w:id="4623" w:author="John Clevenger [2]" w:date="2023-11-21T19:47:00Z">
                <w:rPr>
                  <w:rStyle w:val="Hyperlink"/>
                </w:rPr>
              </w:rPrChange>
            </w:rPr>
            <w:delText>Appendix P – reject.ini</w:delText>
          </w:r>
          <w:r w:rsidDel="00B968E7">
            <w:rPr>
              <w:webHidden/>
            </w:rPr>
            <w:tab/>
          </w:r>
        </w:del>
      </w:ins>
    </w:p>
    <w:p w14:paraId="5F45DAFE" w14:textId="44FEBAAF" w:rsidR="00FD2BAD" w:rsidDel="00B968E7" w:rsidRDefault="00FD2BAD">
      <w:pPr>
        <w:pStyle w:val="TOC1"/>
        <w:rPr>
          <w:ins w:id="4624" w:author="John Clevenger" w:date="2023-11-19T17:13:00Z"/>
          <w:del w:id="4625" w:author="John Clevenger [2]" w:date="2023-11-21T19:47:00Z"/>
          <w:rFonts w:asciiTheme="minorHAnsi" w:eastAsiaTheme="minorEastAsia" w:hAnsiTheme="minorHAnsi" w:cstheme="minorBidi"/>
          <w:b w:val="0"/>
          <w:bCs w:val="0"/>
          <w:iCs w:val="0"/>
          <w:kern w:val="2"/>
          <w:sz w:val="22"/>
          <w:szCs w:val="22"/>
          <w14:ligatures w14:val="standardContextual"/>
        </w:rPr>
      </w:pPr>
      <w:ins w:id="4626" w:author="John Clevenger" w:date="2023-11-19T17:13:00Z">
        <w:del w:id="4627" w:author="John Clevenger [2]" w:date="2023-11-21T19:47:00Z">
          <w:r w:rsidRPr="00B968E7" w:rsidDel="00B968E7">
            <w:rPr>
              <w:rStyle w:val="Hyperlink"/>
              <w:rPrChange w:id="4628" w:author="John Clevenger [2]" w:date="2023-11-21T19:47:00Z">
                <w:rPr>
                  <w:rStyle w:val="Hyperlink"/>
                </w:rPr>
              </w:rPrChange>
            </w:rPr>
            <w:delText>Appendix Q – GUI Customization</w:delText>
          </w:r>
          <w:r w:rsidDel="00B968E7">
            <w:rPr>
              <w:webHidden/>
            </w:rPr>
            <w:tab/>
          </w:r>
        </w:del>
      </w:ins>
    </w:p>
    <w:p w14:paraId="15EF1BAA" w14:textId="7B4CA842" w:rsidR="00FD2BAD" w:rsidDel="00B968E7" w:rsidRDefault="00FD2BAD">
      <w:pPr>
        <w:pStyle w:val="TOC1"/>
        <w:rPr>
          <w:ins w:id="4629" w:author="John Clevenger" w:date="2023-11-19T17:13:00Z"/>
          <w:del w:id="4630" w:author="John Clevenger [2]" w:date="2023-11-21T19:47:00Z"/>
          <w:rFonts w:asciiTheme="minorHAnsi" w:eastAsiaTheme="minorEastAsia" w:hAnsiTheme="minorHAnsi" w:cstheme="minorBidi"/>
          <w:b w:val="0"/>
          <w:bCs w:val="0"/>
          <w:iCs w:val="0"/>
          <w:kern w:val="2"/>
          <w:sz w:val="22"/>
          <w:szCs w:val="22"/>
          <w14:ligatures w14:val="standardContextual"/>
        </w:rPr>
      </w:pPr>
      <w:ins w:id="4631" w:author="John Clevenger" w:date="2023-11-19T17:13:00Z">
        <w:del w:id="4632" w:author="John Clevenger [2]" w:date="2023-11-21T19:47:00Z">
          <w:r w:rsidRPr="00B968E7" w:rsidDel="00B968E7">
            <w:rPr>
              <w:rStyle w:val="Hyperlink"/>
              <w:rPrChange w:id="4633" w:author="John Clevenger [2]" w:date="2023-11-21T19:47:00Z">
                <w:rPr>
                  <w:rStyle w:val="Hyperlink"/>
                </w:rPr>
              </w:rPrChange>
            </w:rPr>
            <w:delText>Appendix R – Shadow Mode</w:delText>
          </w:r>
          <w:r w:rsidDel="00B968E7">
            <w:rPr>
              <w:webHidden/>
            </w:rPr>
            <w:tab/>
          </w:r>
        </w:del>
      </w:ins>
    </w:p>
    <w:p w14:paraId="110516FC" w14:textId="46DFE044" w:rsidR="00FD2BAD" w:rsidDel="00B968E7" w:rsidRDefault="00FD2BAD">
      <w:pPr>
        <w:pStyle w:val="TOC1"/>
        <w:rPr>
          <w:ins w:id="4634" w:author="John Clevenger" w:date="2023-11-19T17:13:00Z"/>
          <w:del w:id="4635" w:author="John Clevenger [2]" w:date="2023-11-21T19:47:00Z"/>
          <w:rFonts w:asciiTheme="minorHAnsi" w:eastAsiaTheme="minorEastAsia" w:hAnsiTheme="minorHAnsi" w:cstheme="minorBidi"/>
          <w:b w:val="0"/>
          <w:bCs w:val="0"/>
          <w:iCs w:val="0"/>
          <w:kern w:val="2"/>
          <w:sz w:val="22"/>
          <w:szCs w:val="22"/>
          <w14:ligatures w14:val="standardContextual"/>
        </w:rPr>
      </w:pPr>
      <w:ins w:id="4636" w:author="John Clevenger" w:date="2023-11-19T17:13:00Z">
        <w:del w:id="4637" w:author="John Clevenger [2]" w:date="2023-11-21T19:47:00Z">
          <w:r w:rsidRPr="00B968E7" w:rsidDel="00B968E7">
            <w:rPr>
              <w:rStyle w:val="Hyperlink"/>
              <w:rPrChange w:id="4638" w:author="John Clevenger [2]" w:date="2023-11-21T19:47:00Z">
                <w:rPr>
                  <w:rStyle w:val="Hyperlink"/>
                </w:rPr>
              </w:rPrChange>
            </w:rPr>
            <w:delText xml:space="preserve">Appendix S – The </w:delText>
          </w:r>
          <w:r w:rsidRPr="00B968E7" w:rsidDel="00B968E7">
            <w:rPr>
              <w:rStyle w:val="Hyperlink"/>
              <w:i/>
              <w:rPrChange w:id="4639" w:author="John Clevenger [2]" w:date="2023-11-21T19:47:00Z">
                <w:rPr>
                  <w:rStyle w:val="Hyperlink"/>
                  <w:i/>
                </w:rPr>
              </w:rPrChange>
            </w:rPr>
            <w:delText>pc2rui</w:delText>
          </w:r>
          <w:r w:rsidRPr="00B968E7" w:rsidDel="00B968E7">
            <w:rPr>
              <w:rStyle w:val="Hyperlink"/>
              <w:rPrChange w:id="4640" w:author="John Clevenger [2]" w:date="2023-11-21T19:47:00Z">
                <w:rPr>
                  <w:rStyle w:val="Hyperlink"/>
                </w:rPr>
              </w:rPrChange>
            </w:rPr>
            <w:delText xml:space="preserve"> Tool</w:delText>
          </w:r>
          <w:r w:rsidDel="00B968E7">
            <w:rPr>
              <w:webHidden/>
            </w:rPr>
            <w:tab/>
          </w:r>
        </w:del>
      </w:ins>
    </w:p>
    <w:p w14:paraId="0B4F8D4E" w14:textId="15AB66F3" w:rsidR="00FD2BAD" w:rsidDel="00B968E7" w:rsidRDefault="00FD2BAD">
      <w:pPr>
        <w:pStyle w:val="TOC1"/>
        <w:rPr>
          <w:ins w:id="4641" w:author="John Clevenger" w:date="2023-11-19T17:13:00Z"/>
          <w:del w:id="4642" w:author="John Clevenger [2]" w:date="2023-11-21T19:47:00Z"/>
          <w:rFonts w:asciiTheme="minorHAnsi" w:eastAsiaTheme="minorEastAsia" w:hAnsiTheme="minorHAnsi" w:cstheme="minorBidi"/>
          <w:b w:val="0"/>
          <w:bCs w:val="0"/>
          <w:iCs w:val="0"/>
          <w:kern w:val="2"/>
          <w:sz w:val="22"/>
          <w:szCs w:val="22"/>
          <w14:ligatures w14:val="standardContextual"/>
        </w:rPr>
      </w:pPr>
      <w:ins w:id="4643" w:author="John Clevenger" w:date="2023-11-19T17:13:00Z">
        <w:del w:id="4644" w:author="John Clevenger [2]" w:date="2023-11-21T19:47:00Z">
          <w:r w:rsidRPr="00B968E7" w:rsidDel="00B968E7">
            <w:rPr>
              <w:rStyle w:val="Hyperlink"/>
              <w:rPrChange w:id="4645" w:author="John Clevenger [2]" w:date="2023-11-21T19:47:00Z">
                <w:rPr>
                  <w:rStyle w:val="Hyperlink"/>
                </w:rPr>
              </w:rPrChange>
            </w:rPr>
            <w:delText xml:space="preserve">Appendix T – The </w:delText>
          </w:r>
          <w:r w:rsidRPr="00B968E7" w:rsidDel="00B968E7">
            <w:rPr>
              <w:rStyle w:val="Hyperlink"/>
              <w:i/>
              <w:rPrChange w:id="4646" w:author="John Clevenger [2]" w:date="2023-11-21T19:47:00Z">
                <w:rPr>
                  <w:rStyle w:val="Hyperlink"/>
                  <w:i/>
                </w:rPr>
              </w:rPrChange>
            </w:rPr>
            <w:delText>pc2tools</w:delText>
          </w:r>
          <w:r w:rsidRPr="00B968E7" w:rsidDel="00B968E7">
            <w:rPr>
              <w:rStyle w:val="Hyperlink"/>
              <w:rPrChange w:id="4647" w:author="John Clevenger [2]" w:date="2023-11-21T19:47:00Z">
                <w:rPr>
                  <w:rStyle w:val="Hyperlink"/>
                </w:rPr>
              </w:rPrChange>
            </w:rPr>
            <w:delText xml:space="preserve"> Toolsuite</w:delText>
          </w:r>
          <w:r w:rsidDel="00B968E7">
            <w:rPr>
              <w:webHidden/>
            </w:rPr>
            <w:tab/>
          </w:r>
        </w:del>
      </w:ins>
    </w:p>
    <w:p w14:paraId="05EC8EF4" w14:textId="6B992E60" w:rsidR="00FD2BAD" w:rsidDel="00B968E7" w:rsidRDefault="00FD2BAD">
      <w:pPr>
        <w:pStyle w:val="TOC1"/>
        <w:rPr>
          <w:ins w:id="4648" w:author="John Clevenger" w:date="2023-11-19T17:13:00Z"/>
          <w:del w:id="4649" w:author="John Clevenger [2]" w:date="2023-11-21T19:47:00Z"/>
          <w:rFonts w:asciiTheme="minorHAnsi" w:eastAsiaTheme="minorEastAsia" w:hAnsiTheme="minorHAnsi" w:cstheme="minorBidi"/>
          <w:b w:val="0"/>
          <w:bCs w:val="0"/>
          <w:iCs w:val="0"/>
          <w:kern w:val="2"/>
          <w:sz w:val="22"/>
          <w:szCs w:val="22"/>
          <w14:ligatures w14:val="standardContextual"/>
        </w:rPr>
      </w:pPr>
      <w:ins w:id="4650" w:author="John Clevenger" w:date="2023-11-19T17:13:00Z">
        <w:del w:id="4651" w:author="John Clevenger [2]" w:date="2023-11-21T19:47:00Z">
          <w:r w:rsidRPr="00B968E7" w:rsidDel="00B968E7">
            <w:rPr>
              <w:rStyle w:val="Hyperlink"/>
              <w:rPrChange w:id="4652" w:author="John Clevenger [2]" w:date="2023-11-21T19:47:00Z">
                <w:rPr>
                  <w:rStyle w:val="Hyperlink"/>
                </w:rPr>
              </w:rPrChange>
            </w:rPr>
            <w:delText>Appendix U – Running in a Sandbox</w:delText>
          </w:r>
          <w:r w:rsidDel="00B968E7">
            <w:rPr>
              <w:webHidden/>
            </w:rPr>
            <w:tab/>
          </w:r>
        </w:del>
      </w:ins>
    </w:p>
    <w:p w14:paraId="030C8A57" w14:textId="5F34E128" w:rsidR="00FD2BAD" w:rsidDel="00B968E7" w:rsidRDefault="00FD2BAD">
      <w:pPr>
        <w:pStyle w:val="TOC1"/>
        <w:rPr>
          <w:del w:id="4653" w:author="John Clevenger [2]" w:date="2023-11-21T19:47:00Z"/>
        </w:rPr>
      </w:pPr>
    </w:p>
    <w:p w14:paraId="0B7EBCE4" w14:textId="01D5AAE1" w:rsidR="00095678" w:rsidDel="00B968E7" w:rsidRDefault="00095678">
      <w:pPr>
        <w:rPr>
          <w:del w:id="4654" w:author="John Clevenger [2]" w:date="2023-11-21T19:47:00Z"/>
          <w:noProof/>
        </w:rPr>
      </w:pPr>
    </w:p>
    <w:p w14:paraId="5298F87F" w14:textId="3936EF15" w:rsidR="00157397" w:rsidRDefault="00095678">
      <w:pPr>
        <w:rPr>
          <w:ins w:id="4655" w:author="John Clevenger" w:date="2023-11-18T15:01:00Z"/>
        </w:rPr>
      </w:pPr>
      <w:ins w:id="4656" w:author="John Clevenger" w:date="2023-11-19T12:58:00Z">
        <w:r>
          <w:rPr>
            <w:rFonts w:ascii="Arial" w:hAnsi="Arial"/>
            <w:b/>
            <w:bCs/>
            <w:iCs/>
            <w:noProof/>
            <w:sz w:val="28"/>
            <w:szCs w:val="28"/>
          </w:rPr>
          <w:fldChar w:fldCharType="end"/>
        </w:r>
      </w:ins>
    </w:p>
    <w:p w14:paraId="22D66EBF" w14:textId="77777777" w:rsidR="00157397" w:rsidRDefault="00157397">
      <w:pPr>
        <w:rPr>
          <w:ins w:id="4657" w:author="John Clevenger" w:date="2023-11-18T15:01:00Z"/>
        </w:rPr>
      </w:pPr>
    </w:p>
    <w:p w14:paraId="2CBCD669" w14:textId="77777777" w:rsidR="006349E4" w:rsidRDefault="006349E4">
      <w:pPr>
        <w:rPr>
          <w:ins w:id="4658" w:author="John Clevenger" w:date="2023-11-18T15:07:00Z"/>
        </w:rPr>
        <w:sectPr w:rsidR="006349E4" w:rsidSect="00157397">
          <w:headerReference w:type="default" r:id="rId12"/>
          <w:footerReference w:type="default" r:id="rId13"/>
          <w:pgSz w:w="12240" w:h="15840"/>
          <w:pgMar w:top="180" w:right="1267" w:bottom="810" w:left="1440" w:header="720" w:footer="58" w:gutter="0"/>
          <w:pgNumType w:fmt="lowerRoman" w:start="1"/>
          <w:cols w:space="720"/>
        </w:sectPr>
      </w:pPr>
    </w:p>
    <w:p w14:paraId="31E5925B" w14:textId="002DAC55" w:rsidR="005A6B63" w:rsidRPr="00F612EA" w:rsidDel="00157397" w:rsidRDefault="005A6B63">
      <w:pPr>
        <w:pStyle w:val="Heading1"/>
        <w:rPr>
          <w:del w:id="4667" w:author="John Clevenger" w:date="2023-11-18T14:54:00Z"/>
        </w:rPr>
        <w:pPrChange w:id="4668" w:author="John Clevenger" w:date="2023-11-19T11:16:00Z">
          <w:pPr/>
        </w:pPrChange>
      </w:pPr>
      <w:bookmarkStart w:id="4669" w:name="_Toc151215044"/>
      <w:bookmarkStart w:id="4670" w:name="_Toc151284316"/>
      <w:bookmarkStart w:id="4671" w:name="_Toc151285220"/>
      <w:bookmarkStart w:id="4672" w:name="_Toc151285402"/>
      <w:bookmarkStart w:id="4673" w:name="_Toc151285698"/>
      <w:bookmarkStart w:id="4674" w:name="_Toc151285882"/>
      <w:bookmarkStart w:id="4675" w:name="_Toc151286220"/>
      <w:bookmarkStart w:id="4676" w:name="_Toc151286942"/>
      <w:bookmarkStart w:id="4677" w:name="_Toc151287567"/>
      <w:bookmarkStart w:id="4678" w:name="_Toc151290200"/>
      <w:bookmarkStart w:id="4679" w:name="_Toc151291147"/>
      <w:bookmarkStart w:id="4680" w:name="_Toc151306450"/>
      <w:bookmarkStart w:id="4681" w:name="_Toc151488490"/>
      <w:bookmarkStart w:id="4682" w:name="_Toc151504280"/>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p>
    <w:p w14:paraId="7E075B72" w14:textId="742B3ECE" w:rsidR="00C43C0D" w:rsidRPr="00F612EA" w:rsidRDefault="00915DCD">
      <w:pPr>
        <w:pStyle w:val="Heading1"/>
        <w:numPr>
          <w:ilvl w:val="0"/>
          <w:numId w:val="56"/>
        </w:numPr>
        <w:rPr>
          <w:ins w:id="4683" w:author="John Clevenger" w:date="2023-11-18T16:26:00Z"/>
        </w:rPr>
        <w:pPrChange w:id="4684" w:author="John Clevenger" w:date="2023-11-19T11:17:00Z">
          <w:pPr>
            <w:pStyle w:val="ListParagraph"/>
            <w:numPr>
              <w:numId w:val="53"/>
            </w:numPr>
            <w:ind w:left="360" w:hanging="360"/>
          </w:pPr>
        </w:pPrChange>
      </w:pPr>
      <w:bookmarkStart w:id="4685" w:name="_Toc274153570"/>
      <w:bookmarkStart w:id="4686" w:name="_Toc274153706"/>
      <w:bookmarkStart w:id="4687" w:name="_Toc274154033"/>
      <w:del w:id="4688" w:author="John Clevenger" w:date="2023-11-18T16:24:00Z">
        <w:r w:rsidRPr="00F612EA" w:rsidDel="00C43C0D">
          <w:delText>Introduction</w:delText>
        </w:r>
      </w:del>
      <w:bookmarkStart w:id="4689" w:name="_Toc151504281"/>
      <w:bookmarkEnd w:id="4685"/>
      <w:bookmarkEnd w:id="4686"/>
      <w:bookmarkEnd w:id="4687"/>
      <w:ins w:id="4690" w:author="John Clevenger" w:date="2023-11-18T16:23:00Z">
        <w:r w:rsidR="00C43C0D" w:rsidRPr="00F612EA">
          <w:t>Introduction</w:t>
        </w:r>
      </w:ins>
      <w:bookmarkEnd w:id="4689"/>
    </w:p>
    <w:p w14:paraId="12130D37" w14:textId="77777777" w:rsidR="00C43C0D" w:rsidRPr="00C43C0D" w:rsidRDefault="00C43C0D">
      <w:pPr>
        <w:rPr>
          <w:ins w:id="4691" w:author="John Clevenger" w:date="2023-11-18T16:26:00Z"/>
          <w:rFonts w:ascii="Arial" w:hAnsi="Arial" w:cs="Arial"/>
          <w:b/>
          <w:bCs/>
          <w:sz w:val="28"/>
          <w:szCs w:val="28"/>
          <w:rPrChange w:id="4692" w:author="John Clevenger" w:date="2023-11-18T16:26:00Z">
            <w:rPr>
              <w:ins w:id="4693" w:author="John Clevenger" w:date="2023-11-18T16:26:00Z"/>
            </w:rPr>
          </w:rPrChange>
        </w:rPr>
        <w:pPrChange w:id="4694" w:author="John Clevenger" w:date="2023-11-18T16:26:00Z">
          <w:pPr>
            <w:pStyle w:val="ListParagraph"/>
            <w:numPr>
              <w:numId w:val="53"/>
            </w:numPr>
            <w:ind w:left="360" w:hanging="360"/>
          </w:pPr>
        </w:pPrChange>
      </w:pPr>
    </w:p>
    <w:p w14:paraId="24D3D4CE" w14:textId="01C196B0" w:rsidR="00C43C0D" w:rsidRPr="00F612EA" w:rsidRDefault="00C43C0D">
      <w:pPr>
        <w:pStyle w:val="ListParagraph"/>
        <w:numPr>
          <w:ilvl w:val="1"/>
          <w:numId w:val="53"/>
        </w:numPr>
        <w:ind w:left="450"/>
        <w:outlineLvl w:val="1"/>
        <w:rPr>
          <w:ins w:id="4695" w:author="John Clevenger" w:date="2023-11-18T16:16:00Z"/>
          <w:rFonts w:cs="Arial"/>
          <w:bCs/>
          <w:sz w:val="26"/>
          <w:szCs w:val="26"/>
          <w:rPrChange w:id="4696" w:author="John Clevenger" w:date="2023-11-19T11:19:00Z">
            <w:rPr>
              <w:ins w:id="4697" w:author="John Clevenger" w:date="2023-11-18T16:16:00Z"/>
            </w:rPr>
          </w:rPrChange>
        </w:rPr>
        <w:pPrChange w:id="4698" w:author="John Clevenger" w:date="2023-11-19T11:22:00Z">
          <w:pPr>
            <w:pStyle w:val="Heading1"/>
            <w:ind w:left="450" w:hanging="360"/>
          </w:pPr>
        </w:pPrChange>
      </w:pPr>
      <w:bookmarkStart w:id="4699" w:name="_Toc151504282"/>
      <w:ins w:id="4700" w:author="John Clevenger" w:date="2023-11-18T16:26:00Z">
        <w:r w:rsidRPr="00F612EA">
          <w:rPr>
            <w:rFonts w:ascii="Arial" w:hAnsi="Arial" w:cs="Arial"/>
            <w:b/>
            <w:bCs/>
            <w:sz w:val="26"/>
            <w:szCs w:val="26"/>
            <w:u w:val="single"/>
            <w:rPrChange w:id="4701" w:author="John Clevenger" w:date="2023-11-19T11:19:00Z">
              <w:rPr>
                <w:rFonts w:cs="Arial"/>
                <w:bCs/>
                <w:szCs w:val="28"/>
              </w:rPr>
            </w:rPrChange>
          </w:rPr>
          <w:t>Overview</w:t>
        </w:r>
      </w:ins>
      <w:bookmarkEnd w:id="4699"/>
    </w:p>
    <w:p w14:paraId="392E366C" w14:textId="77777777" w:rsidR="00355B9B" w:rsidRPr="00355B9B" w:rsidRDefault="00355B9B">
      <w:pPr>
        <w:pPrChange w:id="4702" w:author="John Clevenger" w:date="2023-11-18T16:16:00Z">
          <w:pPr>
            <w:pStyle w:val="Heading1"/>
          </w:pPr>
        </w:pPrChange>
      </w:pPr>
    </w:p>
    <w:p w14:paraId="4FE24618" w14:textId="0C0A3930" w:rsidR="00915DCD" w:rsidRPr="007D024E" w:rsidDel="00C43C0D" w:rsidRDefault="00915DCD">
      <w:pPr>
        <w:pStyle w:val="Heading1"/>
        <w:numPr>
          <w:ilvl w:val="1"/>
          <w:numId w:val="52"/>
        </w:numPr>
        <w:rPr>
          <w:del w:id="4703" w:author="John Clevenger" w:date="2023-11-18T16:26:00Z"/>
        </w:rPr>
        <w:pPrChange w:id="4704" w:author="John Clevenger" w:date="2023-11-18T16:26:00Z">
          <w:pPr>
            <w:pStyle w:val="Heading2"/>
          </w:pPr>
        </w:pPrChange>
      </w:pPr>
      <w:bookmarkStart w:id="4705" w:name="_Toc274153571"/>
      <w:bookmarkStart w:id="4706" w:name="_Toc274153707"/>
      <w:bookmarkStart w:id="4707" w:name="_Toc274154034"/>
      <w:del w:id="4708" w:author="John Clevenger" w:date="2023-11-18T16:26:00Z">
        <w:r w:rsidRPr="007D024E" w:rsidDel="00C43C0D">
          <w:delText>Overview</w:delText>
        </w:r>
        <w:bookmarkEnd w:id="4705"/>
        <w:bookmarkEnd w:id="4706"/>
        <w:bookmarkEnd w:id="4707"/>
      </w:del>
    </w:p>
    <w:p w14:paraId="36A7DD1D" w14:textId="6E16E3F8" w:rsidR="00481474" w:rsidRDefault="00481474">
      <w:pPr>
        <w:spacing w:before="240"/>
        <w:ind w:firstLine="720"/>
        <w:jc w:val="both"/>
        <w:rPr>
          <w:rFonts w:ascii="Courier New" w:hAnsi="Courier New"/>
        </w:rPr>
      </w:pPr>
      <w:r>
        <w:t>PC</w:t>
      </w:r>
      <w:r>
        <w:rPr>
          <w:vertAlign w:val="superscript"/>
        </w:rPr>
        <w:t>2</w:t>
      </w:r>
      <w:r>
        <w:t xml:space="preserve"> is a dynamic, distributed real-time system designed to manage and control Programming Contests.   It includes support for multi-site contests, heterogeneous platform operations including mixed Windows and Unix in a single contest, and dynamic real-time updates of contest status and standings to all sites.  This manual describes the steps required to install, configure, and run a contest using PC</w:t>
      </w:r>
      <w:r>
        <w:rPr>
          <w:vertAlign w:val="superscript"/>
        </w:rPr>
        <w:t>2</w:t>
      </w:r>
      <w:r>
        <w:t>.   Further information on PC</w:t>
      </w:r>
      <w:r>
        <w:rPr>
          <w:vertAlign w:val="superscript"/>
        </w:rPr>
        <w:t>2</w:t>
      </w:r>
      <w:r>
        <w:t xml:space="preserve">, including how to obtain a copy of the system, can be found at </w:t>
      </w:r>
      <w:r>
        <w:rPr>
          <w:rFonts w:ascii="Courier New" w:hAnsi="Courier New"/>
        </w:rPr>
        <w:t xml:space="preserve"> </w:t>
      </w:r>
      <w:ins w:id="4709" w:author="John Clevenger [2]" w:date="2022-06-15T10:42:00Z">
        <w:r w:rsidR="001F42FC">
          <w:rPr>
            <w:rFonts w:ascii="Courier New" w:hAnsi="Courier New"/>
          </w:rPr>
          <w:fldChar w:fldCharType="begin"/>
        </w:r>
        <w:r w:rsidR="001F42FC">
          <w:rPr>
            <w:rFonts w:ascii="Courier New" w:hAnsi="Courier New"/>
          </w:rPr>
          <w:instrText xml:space="preserve"> HYPERLINK "https://pc2ccs.github.io/" </w:instrText>
        </w:r>
        <w:r w:rsidR="001F42FC">
          <w:rPr>
            <w:rFonts w:ascii="Courier New" w:hAnsi="Courier New"/>
          </w:rPr>
        </w:r>
        <w:r w:rsidR="001F42FC">
          <w:rPr>
            <w:rFonts w:ascii="Courier New" w:hAnsi="Courier New"/>
          </w:rPr>
          <w:fldChar w:fldCharType="separate"/>
        </w:r>
        <w:r w:rsidR="001F42FC" w:rsidRPr="001F42FC">
          <w:rPr>
            <w:rStyle w:val="Hyperlink"/>
            <w:rFonts w:ascii="Courier New" w:hAnsi="Courier New"/>
          </w:rPr>
          <w:t>https://pc2ccs.github.io/</w:t>
        </w:r>
        <w:r w:rsidR="001F42FC">
          <w:rPr>
            <w:rFonts w:ascii="Courier New" w:hAnsi="Courier New"/>
          </w:rPr>
          <w:fldChar w:fldCharType="end"/>
        </w:r>
      </w:ins>
      <w:del w:id="4710" w:author="John Clevenger [2]" w:date="2022-06-15T10:42:00Z">
        <w:r w:rsidR="00D06049" w:rsidDel="001F42FC">
          <w:fldChar w:fldCharType="begin"/>
        </w:r>
        <w:r w:rsidR="00D06049" w:rsidDel="001F42FC">
          <w:delInstrText xml:space="preserve"> HYPERLINK "http://pc2.ecs.csus.edu/" </w:delInstrText>
        </w:r>
        <w:r w:rsidR="00D06049" w:rsidDel="001F42FC">
          <w:fldChar w:fldCharType="separate"/>
        </w:r>
      </w:del>
      <w:r w:rsidR="005A0BAC">
        <w:rPr>
          <w:b/>
          <w:bCs/>
        </w:rPr>
        <w:t>Error! Hyperlink reference not valid.</w:t>
      </w:r>
      <w:del w:id="4711" w:author="John Clevenger [2]" w:date="2022-06-15T10:42:00Z">
        <w:r w:rsidR="00D06049" w:rsidDel="001F42FC">
          <w:rPr>
            <w:rStyle w:val="Hyperlink"/>
            <w:rFonts w:ascii="Courier New" w:hAnsi="Courier New"/>
            <w:sz w:val="22"/>
          </w:rPr>
          <w:fldChar w:fldCharType="end"/>
        </w:r>
      </w:del>
      <w:r>
        <w:rPr>
          <w:rFonts w:ascii="Courier New" w:hAnsi="Courier New"/>
        </w:rPr>
        <w:t>.</w:t>
      </w:r>
    </w:p>
    <w:p w14:paraId="60DA6592" w14:textId="77777777" w:rsidR="00481474" w:rsidRDefault="00481474">
      <w:pPr>
        <w:ind w:firstLine="720"/>
        <w:jc w:val="both"/>
        <w:rPr>
          <w:rFonts w:ascii="Courier New" w:hAnsi="Courier New"/>
        </w:rPr>
      </w:pPr>
    </w:p>
    <w:p w14:paraId="3577692E" w14:textId="77777777" w:rsidR="00481474" w:rsidRDefault="00481474">
      <w:pPr>
        <w:ind w:firstLine="720"/>
        <w:jc w:val="both"/>
      </w:pPr>
      <w:r>
        <w:t>PC</w:t>
      </w:r>
      <w:r>
        <w:rPr>
          <w:vertAlign w:val="superscript"/>
        </w:rPr>
        <w:t>2</w:t>
      </w:r>
      <w:r>
        <w:t xml:space="preserve"> operates using a client-server architecture.  Each site in a contest runs a single PC</w:t>
      </w:r>
      <w:r>
        <w:rPr>
          <w:vertAlign w:val="superscript"/>
        </w:rPr>
        <w:t>2</w:t>
      </w:r>
      <w:r>
        <w:t xml:space="preserve"> </w:t>
      </w:r>
      <w:r>
        <w:rPr>
          <w:b/>
          <w:bCs/>
          <w:i/>
          <w:iCs/>
        </w:rPr>
        <w:t>server</w:t>
      </w:r>
      <w:r>
        <w:t>, and also runs multiple PC</w:t>
      </w:r>
      <w:r>
        <w:rPr>
          <w:vertAlign w:val="superscript"/>
        </w:rPr>
        <w:t>2</w:t>
      </w:r>
      <w:r>
        <w:t xml:space="preserve"> </w:t>
      </w:r>
      <w:r>
        <w:rPr>
          <w:b/>
          <w:bCs/>
          <w:i/>
          <w:iCs/>
        </w:rPr>
        <w:t>clients</w:t>
      </w:r>
      <w:r>
        <w:t xml:space="preserve"> which communicate with the site server.</w:t>
      </w:r>
      <w:r w:rsidR="008855C7">
        <w:rPr>
          <w:rStyle w:val="FootnoteReference"/>
        </w:rPr>
        <w:footnoteReference w:id="1"/>
      </w:r>
      <w:r>
        <w:t xml:space="preserve">  Logging into a client using one of several different types of PC</w:t>
      </w:r>
      <w:r>
        <w:rPr>
          <w:vertAlign w:val="superscript"/>
        </w:rPr>
        <w:t>2</w:t>
      </w:r>
      <w:r>
        <w:t xml:space="preserve"> accounts (Administrator, Team, Judge, or Scoreboard) enables that client to perform common contest operations associated with the account type, such as contest configuration and control (Administrator), submitting contestant programs (Team), judging submissions (Judge), and maintaining the current contest standings (Scoreboard).  </w:t>
      </w:r>
    </w:p>
    <w:p w14:paraId="410AED11" w14:textId="77777777" w:rsidR="00481474" w:rsidRDefault="00481474">
      <w:pPr>
        <w:ind w:firstLine="720"/>
        <w:jc w:val="both"/>
      </w:pPr>
    </w:p>
    <w:p w14:paraId="5B357978" w14:textId="77777777" w:rsidR="00481474" w:rsidRDefault="00481474">
      <w:pPr>
        <w:ind w:firstLine="720"/>
        <w:jc w:val="both"/>
      </w:pPr>
      <w:r>
        <w:t>PC</w:t>
      </w:r>
      <w:r>
        <w:rPr>
          <w:vertAlign w:val="superscript"/>
        </w:rPr>
        <w:t>2</w:t>
      </w:r>
      <w:r>
        <w:t xml:space="preserve"> clients communicate only with the server at their site, regardless of the number of sites in the contest.  In a multi-site contest, site servers communicate not only with their own clients but also with other site servers, in order to keep track of global contest state.  The following communication requirements must therefore be met in order to run a contest using PC</w:t>
      </w:r>
      <w:r>
        <w:rPr>
          <w:vertAlign w:val="superscript"/>
        </w:rPr>
        <w:t>2</w:t>
      </w:r>
      <w:r>
        <w:t>:  (1) a machine running a PC</w:t>
      </w:r>
      <w:r>
        <w:rPr>
          <w:vertAlign w:val="superscript"/>
        </w:rPr>
        <w:t>2</w:t>
      </w:r>
      <w:r>
        <w:t xml:space="preserve"> server must be able to communicate via TCP/IP with every machine running a PC</w:t>
      </w:r>
      <w:r>
        <w:rPr>
          <w:vertAlign w:val="superscript"/>
        </w:rPr>
        <w:t>2</w:t>
      </w:r>
      <w:r w:rsidR="00945C07">
        <w:t xml:space="preserve"> client at its site; and </w:t>
      </w:r>
      <w:r>
        <w:t>(2) in a multi-site contest, every machine running a PC</w:t>
      </w:r>
      <w:r>
        <w:rPr>
          <w:vertAlign w:val="superscript"/>
        </w:rPr>
        <w:t>2</w:t>
      </w:r>
      <w:r>
        <w:t xml:space="preserve"> server must </w:t>
      </w:r>
      <w:r w:rsidR="003A1B58">
        <w:t xml:space="preserve">either </w:t>
      </w:r>
      <w:r>
        <w:t>be able to communicate via TCP/IP with the machines running PC</w:t>
      </w:r>
      <w:r>
        <w:rPr>
          <w:vertAlign w:val="superscript"/>
        </w:rPr>
        <w:t>2</w:t>
      </w:r>
      <w:r>
        <w:t xml:space="preserve"> servers at every other site</w:t>
      </w:r>
      <w:r w:rsidR="003A1B58">
        <w:t xml:space="preserve"> or else must indicate that it requires “proxy support” from another server</w:t>
      </w:r>
      <w:r>
        <w:t xml:space="preserve">.  In particular, </w:t>
      </w:r>
      <w:r w:rsidR="003A1B58">
        <w:t xml:space="preserve">for servers which do not request proxy support, </w:t>
      </w:r>
      <w:r>
        <w:t xml:space="preserve">there must not be any firewalls which prohibit </w:t>
      </w:r>
      <w:r w:rsidR="003A1B58">
        <w:t>communication with other servers</w:t>
      </w:r>
      <w:r>
        <w:t>; the system will not operate if this communication is blocked.</w:t>
      </w:r>
      <w:r w:rsidR="003A1B58">
        <w:rPr>
          <w:rStyle w:val="FootnoteReference"/>
        </w:rPr>
        <w:footnoteReference w:id="2"/>
      </w:r>
      <w:r>
        <w:t xml:space="preserve"> It is not necessary for client machines to be able to contact machines at other sites.  </w:t>
      </w:r>
    </w:p>
    <w:p w14:paraId="2D81D7B2" w14:textId="77777777" w:rsidR="00481474" w:rsidRDefault="00481474">
      <w:pPr>
        <w:ind w:firstLine="720"/>
        <w:jc w:val="both"/>
      </w:pPr>
    </w:p>
    <w:p w14:paraId="693C9F1A" w14:textId="77777777" w:rsidR="00481474" w:rsidRDefault="00481474">
      <w:pPr>
        <w:ind w:firstLine="720"/>
        <w:jc w:val="both"/>
      </w:pPr>
      <w:r>
        <w:t>Each PC</w:t>
      </w:r>
      <w:r>
        <w:rPr>
          <w:vertAlign w:val="superscript"/>
        </w:rPr>
        <w:t xml:space="preserve">2 </w:t>
      </w:r>
      <w:r>
        <w:t xml:space="preserve">module (server or client) reads </w:t>
      </w:r>
      <w:r w:rsidR="0046413A">
        <w:t>one</w:t>
      </w:r>
      <w:r w:rsidR="00767D95">
        <w:t xml:space="preserve"> or more </w:t>
      </w:r>
      <w:r>
        <w:t xml:space="preserve">initialization files when it starts; </w:t>
      </w:r>
      <w:r w:rsidR="00767D95">
        <w:t>these files are used</w:t>
      </w:r>
      <w:r w:rsidR="0046413A">
        <w:t xml:space="preserve"> </w:t>
      </w:r>
      <w:r>
        <w:t>to configure the module at startup.  The client module also tailors its configuration when a user (Team, Judge, etc.) logs in.  In a typical PC</w:t>
      </w:r>
      <w:r>
        <w:rPr>
          <w:vertAlign w:val="superscript"/>
        </w:rPr>
        <w:t>2</w:t>
      </w:r>
      <w:r>
        <w:t xml:space="preserve"> contest configuration, each Team, Judge, etc. uses a separate physical machine, and each of these machines runs exactly one client module.  It is possible to have multiple clients running on the same physical machine, for example by having different users logging in to dif</w:t>
      </w:r>
      <w:r w:rsidR="00945C07">
        <w:t xml:space="preserve">ferent accounts </w:t>
      </w:r>
      <w:r>
        <w:t>on a shared machine.  In this case, each user (Team, Judge, etc.) will be executing their own “Java Virtual Machine (JVM)”, and must have their own separate directory structure – including their own separate copy of the PC</w:t>
      </w:r>
      <w:r>
        <w:rPr>
          <w:vertAlign w:val="superscript"/>
        </w:rPr>
        <w:t>2</w:t>
      </w:r>
      <w:r>
        <w:t xml:space="preserve"> initialization files in their account. </w:t>
      </w:r>
    </w:p>
    <w:p w14:paraId="55B0A7AC" w14:textId="77777777" w:rsidR="00481474" w:rsidRDefault="00481474">
      <w:pPr>
        <w:ind w:firstLine="720"/>
        <w:jc w:val="both"/>
        <w:rPr>
          <w:sz w:val="16"/>
        </w:rPr>
      </w:pPr>
    </w:p>
    <w:p w14:paraId="751D5BA8" w14:textId="77777777" w:rsidR="00481474" w:rsidRDefault="00481474">
      <w:pPr>
        <w:ind w:firstLine="720"/>
        <w:jc w:val="both"/>
        <w:rPr>
          <w:ins w:id="4713" w:author="John Clevenger" w:date="2023-11-18T16:28:00Z"/>
        </w:rPr>
      </w:pPr>
      <w:r>
        <w:t>Setting up and running a contest using PC</w:t>
      </w:r>
      <w:r>
        <w:rPr>
          <w:vertAlign w:val="superscript"/>
        </w:rPr>
        <w:t xml:space="preserve">2  </w:t>
      </w:r>
      <w:r>
        <w:t>involves the following steps:  (1) installing Java and PC</w:t>
      </w:r>
      <w:r>
        <w:rPr>
          <w:vertAlign w:val="superscript"/>
        </w:rPr>
        <w:t>2</w:t>
      </w:r>
      <w:r>
        <w:t xml:space="preserve"> on the contest machines; (2) creating/editing the necessary initialization files; (3) starting the server(s) and clients(s); (4) configuring PC</w:t>
      </w:r>
      <w:r>
        <w:rPr>
          <w:vertAlign w:val="superscript"/>
        </w:rPr>
        <w:t>2</w:t>
      </w:r>
      <w:r>
        <w:t xml:space="preserve"> for the contest via an Administrator client;  and (5) starting the contest so that users (Teams and Judges) can log in.  These steps are listed in checklist form in the next chapter, and are described in detail in the remainder of this manual.  </w:t>
      </w:r>
    </w:p>
    <w:p w14:paraId="05B70A43" w14:textId="77777777" w:rsidR="00C43C0D" w:rsidRDefault="00C43C0D">
      <w:pPr>
        <w:ind w:firstLine="720"/>
        <w:jc w:val="both"/>
        <w:rPr>
          <w:ins w:id="4714" w:author="John Clevenger" w:date="2023-11-18T16:28:00Z"/>
        </w:rPr>
      </w:pPr>
    </w:p>
    <w:p w14:paraId="193E17AF" w14:textId="77777777" w:rsidR="00C43C0D" w:rsidRDefault="00C43C0D">
      <w:pPr>
        <w:ind w:firstLine="720"/>
        <w:jc w:val="both"/>
      </w:pPr>
    </w:p>
    <w:p w14:paraId="025224A3" w14:textId="77777777" w:rsidR="0002049F" w:rsidRPr="007D3139" w:rsidRDefault="00113FD1">
      <w:pPr>
        <w:pStyle w:val="ListParagraph"/>
        <w:numPr>
          <w:ilvl w:val="1"/>
          <w:numId w:val="53"/>
        </w:numPr>
        <w:ind w:left="450"/>
        <w:outlineLvl w:val="1"/>
        <w:rPr>
          <w:rFonts w:cs="Arial"/>
          <w:bCs/>
          <w:szCs w:val="26"/>
        </w:rPr>
        <w:pPrChange w:id="4715" w:author="John Clevenger" w:date="2023-11-19T11:22:00Z">
          <w:pPr>
            <w:pStyle w:val="Heading2"/>
          </w:pPr>
        </w:pPrChange>
      </w:pPr>
      <w:bookmarkStart w:id="4716" w:name="_Toc151504283"/>
      <w:r w:rsidRPr="00C43C0D">
        <w:rPr>
          <w:rFonts w:ascii="Arial" w:hAnsi="Arial" w:cs="Arial"/>
          <w:b/>
          <w:bCs/>
          <w:sz w:val="26"/>
          <w:szCs w:val="26"/>
          <w:u w:val="single"/>
          <w:rPrChange w:id="4717" w:author="John Clevenger" w:date="2023-11-18T16:28:00Z">
            <w:rPr>
              <w:b w:val="0"/>
            </w:rPr>
          </w:rPrChange>
        </w:rPr>
        <w:t>Compatibility Note</w:t>
      </w:r>
      <w:bookmarkEnd w:id="4716"/>
    </w:p>
    <w:p w14:paraId="24542435" w14:textId="77777777" w:rsidR="00113FD1" w:rsidRDefault="008855C7" w:rsidP="00113FD1">
      <w:pPr>
        <w:spacing w:before="120"/>
        <w:ind w:firstLine="720"/>
        <w:jc w:val="both"/>
        <w:rPr>
          <w:ins w:id="4718" w:author="John Clevenger" w:date="2023-11-18T16:29:00Z"/>
        </w:rPr>
      </w:pPr>
      <w:r>
        <w:t>Starting with Version 9.3</w:t>
      </w:r>
      <w:r w:rsidR="00400C5A">
        <w:t>,</w:t>
      </w:r>
      <w:r>
        <w:t xml:space="preserve"> the PC</w:t>
      </w:r>
      <w:r w:rsidRPr="008855C7">
        <w:rPr>
          <w:vertAlign w:val="superscript"/>
        </w:rPr>
        <w:t>2</w:t>
      </w:r>
      <w:r>
        <w:t xml:space="preserve"> system </w:t>
      </w:r>
      <w:r w:rsidR="00113FD1" w:rsidRPr="008855C7">
        <w:t>contains</w:t>
      </w:r>
      <w:r w:rsidR="00113FD1">
        <w:t xml:space="preserve"> substantial new enhancements which are incompatible with earlier versions of the system.  Users should not “mix” components of PC</w:t>
      </w:r>
      <w:r w:rsidR="00113FD1" w:rsidRPr="00915DCD">
        <w:rPr>
          <w:vertAlign w:val="superscript"/>
        </w:rPr>
        <w:t>2</w:t>
      </w:r>
      <w:r w:rsidR="00113FD1">
        <w:rPr>
          <w:vertAlign w:val="superscript"/>
        </w:rPr>
        <w:t xml:space="preserve"> </w:t>
      </w:r>
      <w:r w:rsidR="00113FD1">
        <w:t>V9.3</w:t>
      </w:r>
      <w:r>
        <w:t>+</w:t>
      </w:r>
      <w:r w:rsidR="00113FD1">
        <w:t xml:space="preserve"> with earlier versions</w:t>
      </w:r>
      <w:r w:rsidR="00713157">
        <w:t xml:space="preserve"> (9.2.x and below)</w:t>
      </w:r>
      <w:r w:rsidR="00113FD1">
        <w:t>.</w:t>
      </w:r>
    </w:p>
    <w:p w14:paraId="3BD8898B" w14:textId="77777777" w:rsidR="00C43C0D" w:rsidRDefault="00C43C0D" w:rsidP="00113FD1">
      <w:pPr>
        <w:spacing w:before="120"/>
        <w:ind w:firstLine="720"/>
        <w:jc w:val="both"/>
        <w:rPr>
          <w:ins w:id="4719" w:author="John Clevenger" w:date="2023-11-18T16:29:00Z"/>
        </w:rPr>
      </w:pPr>
    </w:p>
    <w:p w14:paraId="4E0E7E78" w14:textId="77777777" w:rsidR="00C43C0D" w:rsidRPr="0002049F" w:rsidRDefault="00C43C0D" w:rsidP="00113FD1">
      <w:pPr>
        <w:spacing w:before="120"/>
        <w:ind w:firstLine="720"/>
        <w:jc w:val="both"/>
      </w:pPr>
    </w:p>
    <w:p w14:paraId="4AFDD86D" w14:textId="77777777" w:rsidR="00113FD1" w:rsidRPr="007D3139" w:rsidRDefault="00113FD1">
      <w:pPr>
        <w:pStyle w:val="ListParagraph"/>
        <w:numPr>
          <w:ilvl w:val="1"/>
          <w:numId w:val="53"/>
        </w:numPr>
        <w:ind w:left="450"/>
        <w:outlineLvl w:val="1"/>
        <w:rPr>
          <w:rFonts w:cs="Arial"/>
          <w:bCs/>
          <w:szCs w:val="26"/>
        </w:rPr>
        <w:pPrChange w:id="4720" w:author="John Clevenger" w:date="2023-11-19T11:22:00Z">
          <w:pPr>
            <w:pStyle w:val="Heading2"/>
          </w:pPr>
        </w:pPrChange>
      </w:pPr>
      <w:bookmarkStart w:id="4721" w:name="_Toc151504284"/>
      <w:r w:rsidRPr="00C43C0D">
        <w:rPr>
          <w:rFonts w:ascii="Arial" w:hAnsi="Arial" w:cs="Arial"/>
          <w:b/>
          <w:bCs/>
          <w:sz w:val="26"/>
          <w:szCs w:val="26"/>
          <w:u w:val="single"/>
          <w:rPrChange w:id="4722" w:author="John Clevenger" w:date="2023-11-18T16:29:00Z">
            <w:rPr>
              <w:b w:val="0"/>
            </w:rPr>
          </w:rPrChange>
        </w:rPr>
        <w:t>References</w:t>
      </w:r>
      <w:bookmarkEnd w:id="4721"/>
    </w:p>
    <w:p w14:paraId="0764AFE8" w14:textId="77777777" w:rsidR="0002049F" w:rsidRPr="0002049F" w:rsidRDefault="00915DCD" w:rsidP="00AA1490">
      <w:pPr>
        <w:spacing w:before="120"/>
        <w:ind w:firstLine="720"/>
        <w:jc w:val="both"/>
      </w:pPr>
      <w:r>
        <w:t>While this manual tries to give a complete description of installing and using PC</w:t>
      </w:r>
      <w:r w:rsidRPr="00915DCD">
        <w:rPr>
          <w:vertAlign w:val="superscript"/>
        </w:rPr>
        <w:t>2</w:t>
      </w:r>
      <w:r>
        <w:t xml:space="preserve">, the following </w:t>
      </w:r>
      <w:r w:rsidR="0002049F">
        <w:t>web references</w:t>
      </w:r>
      <w:r>
        <w:t xml:space="preserve"> may provide additional helpful information.</w:t>
      </w:r>
      <w:r w:rsidR="008B221E">
        <w:t xml:space="preserve">  In particular, the PC</w:t>
      </w:r>
      <w:r w:rsidR="008B221E" w:rsidRPr="008B221E">
        <w:rPr>
          <w:vertAlign w:val="superscript"/>
        </w:rPr>
        <w:t>2</w:t>
      </w:r>
      <w:r w:rsidR="008B221E">
        <w:t xml:space="preserve"> Wiki is updated much more frequently than this manual and should be consulted frequently for answers to questions.</w:t>
      </w:r>
    </w:p>
    <w:p w14:paraId="3CBD16BF" w14:textId="77777777" w:rsidR="0002049F" w:rsidRDefault="0002049F" w:rsidP="0002049F"/>
    <w:p w14:paraId="3D1E7175" w14:textId="77777777" w:rsidR="0002049F" w:rsidRPr="00915DCD" w:rsidRDefault="0002049F" w:rsidP="0002049F">
      <w:pPr>
        <w:ind w:left="720"/>
        <w:rPr>
          <w:b/>
          <w:sz w:val="28"/>
        </w:rPr>
      </w:pPr>
      <w:r w:rsidRPr="00915DCD">
        <w:rPr>
          <w:b/>
          <w:sz w:val="28"/>
        </w:rPr>
        <w:t>PC</w:t>
      </w:r>
      <w:r w:rsidRPr="00915DCD">
        <w:rPr>
          <w:b/>
          <w:sz w:val="28"/>
          <w:vertAlign w:val="superscript"/>
        </w:rPr>
        <w:t>2</w:t>
      </w:r>
      <w:r w:rsidRPr="00915DCD">
        <w:rPr>
          <w:b/>
          <w:sz w:val="28"/>
        </w:rPr>
        <w:t xml:space="preserve">  home page</w:t>
      </w:r>
    </w:p>
    <w:p w14:paraId="53F367B3" w14:textId="3D4BBB19" w:rsidR="0002049F" w:rsidDel="001F42FC" w:rsidRDefault="001F42FC">
      <w:pPr>
        <w:spacing w:before="120"/>
        <w:ind w:left="720" w:firstLine="720"/>
        <w:rPr>
          <w:del w:id="4723" w:author="John Clevenger [2]" w:date="2022-06-15T10:45:00Z"/>
        </w:rPr>
        <w:pPrChange w:id="4724" w:author="John Clevenger [2]" w:date="2022-06-15T11:17:00Z">
          <w:pPr>
            <w:ind w:left="720" w:firstLine="720"/>
          </w:pPr>
        </w:pPrChange>
      </w:pPr>
      <w:ins w:id="4725" w:author="John Clevenger [2]" w:date="2022-06-15T10:46:00Z">
        <w:r>
          <w:fldChar w:fldCharType="begin"/>
        </w:r>
        <w:r>
          <w:instrText xml:space="preserve"> HYPERLINK "https://pc2ccs.github.io" </w:instrText>
        </w:r>
        <w:r>
          <w:fldChar w:fldCharType="separate"/>
        </w:r>
        <w:r w:rsidRPr="001F42FC">
          <w:rPr>
            <w:rStyle w:val="Hyperlink"/>
          </w:rPr>
          <w:t>https://pc2ccs.github.io</w:t>
        </w:r>
        <w:r>
          <w:fldChar w:fldCharType="end"/>
        </w:r>
      </w:ins>
      <w:del w:id="4726" w:author="John Clevenger [2]" w:date="2022-06-15T10:45:00Z">
        <w:r w:rsidR="00D06049" w:rsidDel="001F42FC">
          <w:fldChar w:fldCharType="begin"/>
        </w:r>
        <w:r w:rsidR="00D06049" w:rsidDel="001F42FC">
          <w:delInstrText xml:space="preserve"> HYPERLINK "http://pc2.ecs.csus.edu/" </w:delInstrText>
        </w:r>
        <w:r w:rsidR="00D06049" w:rsidDel="001F42FC">
          <w:fldChar w:fldCharType="separate"/>
        </w:r>
      </w:del>
      <w:r w:rsidR="005A0BAC">
        <w:rPr>
          <w:b/>
          <w:bCs/>
        </w:rPr>
        <w:t>Error! Hyperlink reference not valid.</w:t>
      </w:r>
      <w:del w:id="4727" w:author="John Clevenger [2]" w:date="2022-06-15T10:45:00Z">
        <w:r w:rsidR="00D06049" w:rsidDel="001F42FC">
          <w:rPr>
            <w:rStyle w:val="Hyperlink"/>
          </w:rPr>
          <w:fldChar w:fldCharType="end"/>
        </w:r>
      </w:del>
    </w:p>
    <w:p w14:paraId="3BDE21D5" w14:textId="77777777" w:rsidR="0002049F" w:rsidRDefault="0002049F">
      <w:pPr>
        <w:spacing w:before="120"/>
        <w:ind w:left="720" w:firstLine="720"/>
        <w:pPrChange w:id="4728" w:author="John Clevenger [2]" w:date="2022-06-15T11:17:00Z">
          <w:pPr>
            <w:ind w:left="720"/>
          </w:pPr>
        </w:pPrChange>
      </w:pPr>
    </w:p>
    <w:p w14:paraId="53C4C01E" w14:textId="77777777" w:rsidR="0002049F" w:rsidRPr="00915DCD" w:rsidRDefault="00915DCD">
      <w:pPr>
        <w:spacing w:before="240"/>
        <w:ind w:left="720"/>
        <w:rPr>
          <w:b/>
          <w:sz w:val="28"/>
        </w:rPr>
        <w:pPrChange w:id="4729" w:author="John Clevenger [2]" w:date="2022-06-15T10:46:00Z">
          <w:pPr>
            <w:ind w:left="720"/>
          </w:pPr>
        </w:pPrChange>
      </w:pPr>
      <w:r w:rsidRPr="00915DCD">
        <w:rPr>
          <w:b/>
          <w:sz w:val="28"/>
        </w:rPr>
        <w:t>PC</w:t>
      </w:r>
      <w:r w:rsidRPr="00915DCD">
        <w:rPr>
          <w:b/>
          <w:sz w:val="28"/>
          <w:vertAlign w:val="superscript"/>
        </w:rPr>
        <w:t>2</w:t>
      </w:r>
      <w:r w:rsidR="0002049F" w:rsidRPr="00915DCD">
        <w:rPr>
          <w:b/>
          <w:sz w:val="28"/>
        </w:rPr>
        <w:t xml:space="preserve"> Wiki – up to date articles and information about </w:t>
      </w:r>
      <w:r w:rsidRPr="00915DCD">
        <w:rPr>
          <w:b/>
          <w:sz w:val="28"/>
        </w:rPr>
        <w:t>PC</w:t>
      </w:r>
      <w:r w:rsidRPr="00915DCD">
        <w:rPr>
          <w:b/>
          <w:sz w:val="28"/>
          <w:vertAlign w:val="superscript"/>
        </w:rPr>
        <w:t>2</w:t>
      </w:r>
    </w:p>
    <w:p w14:paraId="3E0B33A3" w14:textId="22F0B254" w:rsidR="0002049F" w:rsidDel="00EA1ACA" w:rsidRDefault="00EA1ACA">
      <w:pPr>
        <w:spacing w:before="120"/>
        <w:ind w:left="720" w:firstLine="720"/>
        <w:rPr>
          <w:del w:id="4730" w:author="John Clevenger [2]" w:date="2022-06-15T11:15:00Z"/>
        </w:rPr>
        <w:pPrChange w:id="4731" w:author="John Clevenger [2]" w:date="2022-06-15T11:17:00Z">
          <w:pPr>
            <w:ind w:left="720" w:firstLine="720"/>
          </w:pPr>
        </w:pPrChange>
      </w:pPr>
      <w:ins w:id="4732" w:author="John Clevenger [2]" w:date="2022-06-15T11:16:00Z">
        <w:r>
          <w:fldChar w:fldCharType="begin"/>
        </w:r>
        <w:r>
          <w:instrText xml:space="preserve"> HYPERLINK "https://github.com/pc2ccs/pc2v9/wiki" </w:instrText>
        </w:r>
        <w:r>
          <w:fldChar w:fldCharType="separate"/>
        </w:r>
        <w:r w:rsidRPr="00EA1ACA">
          <w:rPr>
            <w:rStyle w:val="Hyperlink"/>
          </w:rPr>
          <w:t>https://github.com/pc2ccs/pc2v9/wiki</w:t>
        </w:r>
        <w:r>
          <w:fldChar w:fldCharType="end"/>
        </w:r>
      </w:ins>
      <w:del w:id="4733" w:author="John Clevenger [2]" w:date="2022-06-15T11:15:00Z">
        <w:r w:rsidR="00D06049" w:rsidDel="00EA1ACA">
          <w:fldChar w:fldCharType="begin"/>
        </w:r>
        <w:r w:rsidR="00D06049" w:rsidDel="00EA1ACA">
          <w:delInstrText xml:space="preserve"> HYPERLINK "http://pc2.ecs.csus.edu/wiki/Main_Page" </w:delInstrText>
        </w:r>
        <w:r w:rsidR="00D06049" w:rsidDel="00EA1ACA">
          <w:fldChar w:fldCharType="separate"/>
        </w:r>
      </w:del>
      <w:r w:rsidR="005A0BAC">
        <w:rPr>
          <w:b/>
          <w:bCs/>
        </w:rPr>
        <w:t>Error! Hyperlink reference not valid.</w:t>
      </w:r>
      <w:del w:id="4734" w:author="John Clevenger [2]" w:date="2022-06-15T11:15:00Z">
        <w:r w:rsidR="00D06049" w:rsidDel="00EA1ACA">
          <w:rPr>
            <w:rStyle w:val="Hyperlink"/>
          </w:rPr>
          <w:fldChar w:fldCharType="end"/>
        </w:r>
      </w:del>
    </w:p>
    <w:p w14:paraId="4EC8CDE7" w14:textId="77777777" w:rsidR="0002049F" w:rsidRDefault="0002049F">
      <w:pPr>
        <w:spacing w:before="120"/>
        <w:ind w:left="720" w:firstLine="720"/>
        <w:pPrChange w:id="4735" w:author="John Clevenger [2]" w:date="2022-06-15T11:17:00Z">
          <w:pPr>
            <w:ind w:left="720"/>
          </w:pPr>
        </w:pPrChange>
      </w:pPr>
    </w:p>
    <w:p w14:paraId="08900105" w14:textId="77777777" w:rsidR="0002049F" w:rsidRPr="00915DCD" w:rsidRDefault="00915DCD">
      <w:pPr>
        <w:spacing w:before="240"/>
        <w:ind w:left="720"/>
        <w:rPr>
          <w:b/>
        </w:rPr>
        <w:pPrChange w:id="4736" w:author="John Clevenger [2]" w:date="2022-06-15T11:16:00Z">
          <w:pPr>
            <w:ind w:left="720"/>
          </w:pPr>
        </w:pPrChange>
      </w:pPr>
      <w:r w:rsidRPr="00915DCD">
        <w:rPr>
          <w:b/>
          <w:sz w:val="28"/>
        </w:rPr>
        <w:t>PC</w:t>
      </w:r>
      <w:r w:rsidRPr="00915DCD">
        <w:rPr>
          <w:b/>
          <w:sz w:val="28"/>
          <w:vertAlign w:val="superscript"/>
        </w:rPr>
        <w:t>2</w:t>
      </w:r>
      <w:r w:rsidR="0002049F" w:rsidRPr="00915DCD">
        <w:rPr>
          <w:b/>
          <w:sz w:val="28"/>
        </w:rPr>
        <w:t xml:space="preserve"> Bugzilla  - </w:t>
      </w:r>
      <w:r>
        <w:rPr>
          <w:b/>
          <w:sz w:val="28"/>
        </w:rPr>
        <w:t xml:space="preserve">enhancement and </w:t>
      </w:r>
      <w:r w:rsidR="0002049F" w:rsidRPr="00915DCD">
        <w:rPr>
          <w:b/>
          <w:sz w:val="28"/>
        </w:rPr>
        <w:t xml:space="preserve">defect tracking and reporting for </w:t>
      </w:r>
      <w:r w:rsidRPr="00915DCD">
        <w:rPr>
          <w:b/>
          <w:sz w:val="28"/>
        </w:rPr>
        <w:t>PC</w:t>
      </w:r>
      <w:r w:rsidRPr="00915DCD">
        <w:rPr>
          <w:b/>
          <w:sz w:val="28"/>
          <w:vertAlign w:val="superscript"/>
        </w:rPr>
        <w:t>2</w:t>
      </w:r>
    </w:p>
    <w:p w14:paraId="1783D816" w14:textId="4E84AF61" w:rsidR="0002049F" w:rsidDel="00EA1ACA" w:rsidRDefault="00EA1ACA">
      <w:pPr>
        <w:spacing w:before="120"/>
        <w:ind w:left="720" w:firstLine="720"/>
        <w:rPr>
          <w:del w:id="4737" w:author="John Clevenger [2]" w:date="2022-06-15T11:16:00Z"/>
        </w:rPr>
        <w:pPrChange w:id="4738" w:author="John Clevenger [2]" w:date="2022-06-15T11:17:00Z">
          <w:pPr>
            <w:ind w:left="720" w:firstLine="720"/>
          </w:pPr>
        </w:pPrChange>
      </w:pPr>
      <w:ins w:id="4739" w:author="John Clevenger [2]" w:date="2022-06-15T11:17:00Z">
        <w:r>
          <w:fldChar w:fldCharType="begin"/>
        </w:r>
        <w:r>
          <w:instrText xml:space="preserve"> HYPERLINK "https://github.com/pc2ccs/pc2v9/issues" </w:instrText>
        </w:r>
        <w:r>
          <w:fldChar w:fldCharType="separate"/>
        </w:r>
        <w:r w:rsidRPr="00EA1ACA">
          <w:rPr>
            <w:rStyle w:val="Hyperlink"/>
          </w:rPr>
          <w:t>https://github.com/pc2ccs/pc2v9/issues</w:t>
        </w:r>
        <w:r>
          <w:fldChar w:fldCharType="end"/>
        </w:r>
      </w:ins>
      <w:del w:id="4740" w:author="John Clevenger [2]" w:date="2022-06-15T11:16:00Z">
        <w:r w:rsidR="00D06049" w:rsidDel="00EA1ACA">
          <w:fldChar w:fldCharType="begin"/>
        </w:r>
        <w:r w:rsidR="00D06049" w:rsidDel="00EA1ACA">
          <w:delInstrText xml:space="preserve"> HYPERLINK "http://pc2.ecs.csus.edu/bugzilla/" </w:delInstrText>
        </w:r>
        <w:r w:rsidR="00D06049" w:rsidDel="00EA1ACA">
          <w:fldChar w:fldCharType="separate"/>
        </w:r>
      </w:del>
      <w:r w:rsidR="005A0BAC">
        <w:rPr>
          <w:b/>
          <w:bCs/>
        </w:rPr>
        <w:t>Error! Hyperlink reference not valid.</w:t>
      </w:r>
      <w:del w:id="4741" w:author="John Clevenger [2]" w:date="2022-06-15T11:16:00Z">
        <w:r w:rsidR="00D06049" w:rsidDel="00EA1ACA">
          <w:rPr>
            <w:rStyle w:val="Hyperlink"/>
          </w:rPr>
          <w:fldChar w:fldCharType="end"/>
        </w:r>
      </w:del>
    </w:p>
    <w:p w14:paraId="38059178" w14:textId="77777777" w:rsidR="0002049F" w:rsidRPr="00D06198" w:rsidRDefault="0002049F">
      <w:pPr>
        <w:spacing w:before="120"/>
        <w:ind w:left="720" w:firstLine="720"/>
        <w:pPrChange w:id="4742" w:author="John Clevenger [2]" w:date="2022-06-15T11:17:00Z">
          <w:pPr/>
        </w:pPrChange>
      </w:pPr>
    </w:p>
    <w:p w14:paraId="48AA7B64" w14:textId="77777777" w:rsidR="0002049F" w:rsidRDefault="0002049F" w:rsidP="00095678">
      <w:pPr>
        <w:pStyle w:val="TOC1"/>
      </w:pPr>
    </w:p>
    <w:p w14:paraId="4F4C7A27" w14:textId="7503CFE3" w:rsidR="00C43C0D" w:rsidRDefault="00C43C0D">
      <w:pPr>
        <w:rPr>
          <w:ins w:id="4743" w:author="John Clevenger" w:date="2023-11-18T16:29:00Z"/>
        </w:rPr>
      </w:pPr>
      <w:ins w:id="4744" w:author="John Clevenger" w:date="2023-11-18T16:29:00Z">
        <w:r>
          <w:br w:type="page"/>
        </w:r>
      </w:ins>
    </w:p>
    <w:p w14:paraId="2E4B2CCE" w14:textId="06634553" w:rsidR="0002049F" w:rsidRPr="00C43C0D" w:rsidDel="00C43C0D" w:rsidRDefault="0002049F">
      <w:pPr>
        <w:pStyle w:val="ListParagraph"/>
        <w:numPr>
          <w:ilvl w:val="0"/>
          <w:numId w:val="53"/>
        </w:numPr>
        <w:rPr>
          <w:del w:id="4745" w:author="John Clevenger" w:date="2023-11-18T16:29:00Z"/>
          <w:rFonts w:ascii="Arial" w:hAnsi="Arial" w:cs="Arial"/>
          <w:b/>
          <w:bCs/>
          <w:sz w:val="28"/>
          <w:szCs w:val="28"/>
          <w:u w:val="single"/>
          <w:rPrChange w:id="4746" w:author="John Clevenger" w:date="2023-11-18T16:30:00Z">
            <w:rPr>
              <w:del w:id="4747" w:author="John Clevenger" w:date="2023-11-18T16:29:00Z"/>
            </w:rPr>
          </w:rPrChange>
        </w:rPr>
        <w:pPrChange w:id="4748" w:author="John Clevenger" w:date="2023-11-18T16:30:00Z">
          <w:pPr/>
        </w:pPrChange>
      </w:pPr>
      <w:bookmarkStart w:id="4749" w:name="_Toc151285407"/>
      <w:bookmarkStart w:id="4750" w:name="_Toc151285703"/>
      <w:bookmarkStart w:id="4751" w:name="_Toc151285887"/>
      <w:bookmarkStart w:id="4752" w:name="_Toc151286225"/>
      <w:bookmarkStart w:id="4753" w:name="_Toc151286947"/>
      <w:bookmarkStart w:id="4754" w:name="_Toc151287572"/>
      <w:bookmarkStart w:id="4755" w:name="_Toc151290205"/>
      <w:bookmarkStart w:id="4756" w:name="_Toc151291152"/>
      <w:bookmarkStart w:id="4757" w:name="_Toc151306455"/>
      <w:bookmarkStart w:id="4758" w:name="_Toc151488495"/>
      <w:bookmarkStart w:id="4759" w:name="_Toc151504285"/>
      <w:bookmarkEnd w:id="4749"/>
      <w:bookmarkEnd w:id="4750"/>
      <w:bookmarkEnd w:id="4751"/>
      <w:bookmarkEnd w:id="4752"/>
      <w:bookmarkEnd w:id="4753"/>
      <w:bookmarkEnd w:id="4754"/>
      <w:bookmarkEnd w:id="4755"/>
      <w:bookmarkEnd w:id="4756"/>
      <w:bookmarkEnd w:id="4757"/>
      <w:bookmarkEnd w:id="4758"/>
      <w:bookmarkEnd w:id="4759"/>
    </w:p>
    <w:p w14:paraId="43F7074E" w14:textId="475673B5" w:rsidR="0002049F" w:rsidRPr="00C43C0D" w:rsidDel="00C43C0D" w:rsidRDefault="0002049F">
      <w:pPr>
        <w:pStyle w:val="ListParagraph"/>
        <w:numPr>
          <w:ilvl w:val="0"/>
          <w:numId w:val="53"/>
        </w:numPr>
        <w:rPr>
          <w:del w:id="4760" w:author="John Clevenger" w:date="2023-11-18T16:29:00Z"/>
          <w:rFonts w:ascii="Arial" w:hAnsi="Arial" w:cs="Arial"/>
          <w:b/>
          <w:bCs/>
          <w:sz w:val="28"/>
          <w:szCs w:val="28"/>
          <w:u w:val="single"/>
          <w:rPrChange w:id="4761" w:author="John Clevenger" w:date="2023-11-18T16:30:00Z">
            <w:rPr>
              <w:del w:id="4762" w:author="John Clevenger" w:date="2023-11-18T16:29:00Z"/>
            </w:rPr>
          </w:rPrChange>
        </w:rPr>
        <w:pPrChange w:id="4763" w:author="John Clevenger" w:date="2023-11-18T16:30:00Z">
          <w:pPr/>
        </w:pPrChange>
      </w:pPr>
      <w:bookmarkStart w:id="4764" w:name="_Toc151285408"/>
      <w:bookmarkStart w:id="4765" w:name="_Toc151285704"/>
      <w:bookmarkStart w:id="4766" w:name="_Toc151285888"/>
      <w:bookmarkStart w:id="4767" w:name="_Toc151286226"/>
      <w:bookmarkStart w:id="4768" w:name="_Toc151286948"/>
      <w:bookmarkStart w:id="4769" w:name="_Toc151287573"/>
      <w:bookmarkStart w:id="4770" w:name="_Toc151290206"/>
      <w:bookmarkStart w:id="4771" w:name="_Toc151291153"/>
      <w:bookmarkStart w:id="4772" w:name="_Toc151306456"/>
      <w:bookmarkStart w:id="4773" w:name="_Toc151488496"/>
      <w:bookmarkStart w:id="4774" w:name="_Toc151504286"/>
      <w:bookmarkEnd w:id="4764"/>
      <w:bookmarkEnd w:id="4765"/>
      <w:bookmarkEnd w:id="4766"/>
      <w:bookmarkEnd w:id="4767"/>
      <w:bookmarkEnd w:id="4768"/>
      <w:bookmarkEnd w:id="4769"/>
      <w:bookmarkEnd w:id="4770"/>
      <w:bookmarkEnd w:id="4771"/>
      <w:bookmarkEnd w:id="4772"/>
      <w:bookmarkEnd w:id="4773"/>
      <w:bookmarkEnd w:id="4774"/>
    </w:p>
    <w:p w14:paraId="76E00CB4" w14:textId="4BAE3310" w:rsidR="0002049F" w:rsidRPr="00C43C0D" w:rsidDel="00C43C0D" w:rsidRDefault="0002049F">
      <w:pPr>
        <w:pStyle w:val="ListParagraph"/>
        <w:numPr>
          <w:ilvl w:val="0"/>
          <w:numId w:val="53"/>
        </w:numPr>
        <w:rPr>
          <w:del w:id="4775" w:author="John Clevenger" w:date="2023-11-18T16:29:00Z"/>
          <w:rFonts w:ascii="Arial" w:hAnsi="Arial" w:cs="Arial"/>
          <w:b/>
          <w:bCs/>
          <w:sz w:val="28"/>
          <w:szCs w:val="28"/>
          <w:u w:val="single"/>
          <w:rPrChange w:id="4776" w:author="John Clevenger" w:date="2023-11-18T16:30:00Z">
            <w:rPr>
              <w:del w:id="4777" w:author="John Clevenger" w:date="2023-11-18T16:29:00Z"/>
            </w:rPr>
          </w:rPrChange>
        </w:rPr>
        <w:pPrChange w:id="4778" w:author="John Clevenger" w:date="2023-11-18T16:30:00Z">
          <w:pPr>
            <w:ind w:firstLine="720"/>
            <w:jc w:val="both"/>
          </w:pPr>
        </w:pPrChange>
      </w:pPr>
      <w:bookmarkStart w:id="4779" w:name="_Toc151285409"/>
      <w:bookmarkStart w:id="4780" w:name="_Toc151285705"/>
      <w:bookmarkStart w:id="4781" w:name="_Toc151285889"/>
      <w:bookmarkStart w:id="4782" w:name="_Toc151286227"/>
      <w:bookmarkStart w:id="4783" w:name="_Toc151286949"/>
      <w:bookmarkStart w:id="4784" w:name="_Toc151287574"/>
      <w:bookmarkStart w:id="4785" w:name="_Toc151290207"/>
      <w:bookmarkStart w:id="4786" w:name="_Toc151291154"/>
      <w:bookmarkStart w:id="4787" w:name="_Toc151306457"/>
      <w:bookmarkStart w:id="4788" w:name="_Toc151488497"/>
      <w:bookmarkStart w:id="4789" w:name="_Toc151504287"/>
      <w:bookmarkEnd w:id="4779"/>
      <w:bookmarkEnd w:id="4780"/>
      <w:bookmarkEnd w:id="4781"/>
      <w:bookmarkEnd w:id="4782"/>
      <w:bookmarkEnd w:id="4783"/>
      <w:bookmarkEnd w:id="4784"/>
      <w:bookmarkEnd w:id="4785"/>
      <w:bookmarkEnd w:id="4786"/>
      <w:bookmarkEnd w:id="4787"/>
      <w:bookmarkEnd w:id="4788"/>
      <w:bookmarkEnd w:id="4789"/>
    </w:p>
    <w:p w14:paraId="0C545FA3" w14:textId="77777777" w:rsidR="00481474" w:rsidRPr="00C43C0D" w:rsidRDefault="00411D0B">
      <w:pPr>
        <w:pStyle w:val="ListParagraph"/>
        <w:numPr>
          <w:ilvl w:val="0"/>
          <w:numId w:val="53"/>
        </w:numPr>
        <w:outlineLvl w:val="0"/>
        <w:rPr>
          <w:rFonts w:cs="Arial"/>
          <w:bCs/>
          <w:sz w:val="28"/>
          <w:szCs w:val="28"/>
          <w:rPrChange w:id="4790" w:author="John Clevenger" w:date="2023-11-18T16:30:00Z">
            <w:rPr>
              <w:sz w:val="24"/>
            </w:rPr>
          </w:rPrChange>
        </w:rPr>
        <w:pPrChange w:id="4791" w:author="John Clevenger" w:date="2023-11-19T11:22:00Z">
          <w:pPr>
            <w:pStyle w:val="Heading1"/>
          </w:pPr>
        </w:pPrChange>
      </w:pPr>
      <w:bookmarkStart w:id="4792" w:name="_Toc151504288"/>
      <w:r w:rsidRPr="00C43C0D">
        <w:rPr>
          <w:rFonts w:ascii="Arial" w:hAnsi="Arial" w:cs="Arial"/>
          <w:b/>
          <w:bCs/>
          <w:sz w:val="28"/>
          <w:szCs w:val="28"/>
          <w:u w:val="single"/>
          <w:rPrChange w:id="4793" w:author="John Clevenger" w:date="2023-11-18T16:30:00Z">
            <w:rPr>
              <w:b w:val="0"/>
            </w:rPr>
          </w:rPrChange>
        </w:rPr>
        <w:t>Getting Started</w:t>
      </w:r>
      <w:bookmarkEnd w:id="4792"/>
    </w:p>
    <w:p w14:paraId="1BE5A8A3" w14:textId="77777777" w:rsidR="00481474" w:rsidRDefault="00481474">
      <w:pPr>
        <w:jc w:val="both"/>
      </w:pPr>
    </w:p>
    <w:p w14:paraId="54834670" w14:textId="77777777" w:rsidR="00481474" w:rsidRDefault="00481474">
      <w:pPr>
        <w:ind w:firstLine="720"/>
        <w:jc w:val="both"/>
        <w:rPr>
          <w:ins w:id="4794" w:author="John Clevenger" w:date="2023-11-18T16:30:00Z"/>
        </w:rPr>
      </w:pPr>
      <w:r>
        <w:t xml:space="preserve">For those people who hate to read manuals and would rather take a chance with a shortcut list, </w:t>
      </w:r>
      <w:r w:rsidR="00411D0B">
        <w:t>this chapter provides</w:t>
      </w:r>
      <w:r>
        <w:t xml:space="preserve"> a </w:t>
      </w:r>
      <w:r w:rsidR="00411D0B">
        <w:t>(</w:t>
      </w:r>
      <w:r w:rsidR="00411D0B" w:rsidRPr="00411D0B">
        <w:t>somewhat terse</w:t>
      </w:r>
      <w:r w:rsidR="00411D0B">
        <w:t>)</w:t>
      </w:r>
      <w:r>
        <w:t xml:space="preserve"> summary of the steps necessary to install PC</w:t>
      </w:r>
      <w:r>
        <w:rPr>
          <w:vertAlign w:val="superscript"/>
        </w:rPr>
        <w:t>2</w:t>
      </w:r>
      <w:r>
        <w:t xml:space="preserve"> and get it running</w:t>
      </w:r>
      <w:r w:rsidR="005E1232">
        <w:t xml:space="preserve"> for your contest</w:t>
      </w:r>
      <w:r>
        <w:t xml:space="preserve">.  Please note that </w:t>
      </w:r>
      <w:r w:rsidR="00411D0B">
        <w:t>this chapter does not provide all the details; it is intended to give readers a general overview of the process of using PC</w:t>
      </w:r>
      <w:r w:rsidR="00411D0B" w:rsidRPr="00411D0B">
        <w:rPr>
          <w:vertAlign w:val="superscript"/>
        </w:rPr>
        <w:t>2</w:t>
      </w:r>
      <w:r w:rsidR="00411D0B">
        <w:t xml:space="preserve"> to run a contest.  Please refer to the subsequent chapters for </w:t>
      </w:r>
      <w:r w:rsidR="0026237A">
        <w:t xml:space="preserve">necessary additional </w:t>
      </w:r>
      <w:r w:rsidR="00411D0B">
        <w:t>details.</w:t>
      </w:r>
      <w:r>
        <w:t xml:space="preserve">  </w:t>
      </w:r>
    </w:p>
    <w:p w14:paraId="799CA6A8" w14:textId="77777777" w:rsidR="00C43C0D" w:rsidRDefault="00C43C0D">
      <w:pPr>
        <w:ind w:firstLine="720"/>
        <w:jc w:val="both"/>
      </w:pPr>
    </w:p>
    <w:p w14:paraId="4B320CA1" w14:textId="77777777" w:rsidR="00411D0B" w:rsidRPr="00E33FB1" w:rsidRDefault="00945C07">
      <w:pPr>
        <w:pStyle w:val="ListParagraph"/>
        <w:numPr>
          <w:ilvl w:val="1"/>
          <w:numId w:val="53"/>
        </w:numPr>
        <w:ind w:left="450"/>
        <w:outlineLvl w:val="1"/>
        <w:rPr>
          <w:rFonts w:cs="Arial"/>
          <w:bCs/>
          <w:sz w:val="26"/>
          <w:szCs w:val="26"/>
          <w:rPrChange w:id="4795" w:author="John Clevenger" w:date="2023-11-18T16:48:00Z">
            <w:rPr>
              <w:sz w:val="24"/>
            </w:rPr>
          </w:rPrChange>
        </w:rPr>
        <w:pPrChange w:id="4796" w:author="John Clevenger" w:date="2023-11-19T11:22:00Z">
          <w:pPr>
            <w:pStyle w:val="Heading2"/>
          </w:pPr>
        </w:pPrChange>
      </w:pPr>
      <w:bookmarkStart w:id="4797" w:name="_Toc151504289"/>
      <w:r w:rsidRPr="00E33FB1">
        <w:rPr>
          <w:rFonts w:ascii="Arial" w:hAnsi="Arial" w:cs="Arial"/>
          <w:b/>
          <w:bCs/>
          <w:sz w:val="26"/>
          <w:szCs w:val="26"/>
          <w:u w:val="single"/>
          <w:rPrChange w:id="4798" w:author="John Clevenger" w:date="2023-11-18T16:48:00Z">
            <w:rPr>
              <w:b w:val="0"/>
            </w:rPr>
          </w:rPrChange>
        </w:rPr>
        <w:t>Server Startup</w:t>
      </w:r>
      <w:bookmarkEnd w:id="4797"/>
    </w:p>
    <w:p w14:paraId="5A1B6370" w14:textId="77777777" w:rsidR="006F67F0" w:rsidRDefault="006F67F0" w:rsidP="007E5E1E">
      <w:pPr>
        <w:pStyle w:val="FootnoteText"/>
        <w:tabs>
          <w:tab w:val="left" w:pos="900"/>
        </w:tabs>
        <w:spacing w:before="240"/>
        <w:ind w:left="360" w:firstLine="360"/>
        <w:jc w:val="both"/>
        <w:rPr>
          <w:sz w:val="24"/>
        </w:rPr>
      </w:pPr>
      <w:r>
        <w:rPr>
          <w:sz w:val="24"/>
        </w:rPr>
        <w:t>Each contest site is controlled by a “site server” (or just “server” for short).</w:t>
      </w:r>
      <w:r>
        <w:rPr>
          <w:rStyle w:val="FootnoteReference"/>
          <w:sz w:val="24"/>
        </w:rPr>
        <w:footnoteReference w:id="3"/>
      </w:r>
      <w:r>
        <w:rPr>
          <w:sz w:val="24"/>
        </w:rPr>
        <w:t xml:space="preserve">  Perform the following steps to install and start a PC</w:t>
      </w:r>
      <w:r w:rsidRPr="006F67F0">
        <w:rPr>
          <w:sz w:val="24"/>
          <w:vertAlign w:val="superscript"/>
        </w:rPr>
        <w:t>2</w:t>
      </w:r>
      <w:r>
        <w:rPr>
          <w:sz w:val="24"/>
        </w:rPr>
        <w:t xml:space="preserve"> site server (see the chapter on Installation Details, as well as </w:t>
      </w:r>
      <w:r w:rsidR="007E5E1E">
        <w:rPr>
          <w:sz w:val="24"/>
        </w:rPr>
        <w:t>the chapter on Startup Procedures and the Appendices, for further details).</w:t>
      </w:r>
    </w:p>
    <w:p w14:paraId="67C2AF8E" w14:textId="77777777" w:rsidR="0046413A" w:rsidRPr="006F67F0" w:rsidRDefault="0046413A" w:rsidP="004D5FBB">
      <w:pPr>
        <w:pStyle w:val="FootnoteText"/>
        <w:numPr>
          <w:ilvl w:val="0"/>
          <w:numId w:val="2"/>
        </w:numPr>
        <w:tabs>
          <w:tab w:val="clear" w:pos="360"/>
          <w:tab w:val="num" w:pos="-900"/>
          <w:tab w:val="left" w:pos="900"/>
        </w:tabs>
        <w:spacing w:before="240"/>
        <w:ind w:left="900" w:hanging="540"/>
        <w:jc w:val="both"/>
        <w:rPr>
          <w:sz w:val="24"/>
        </w:rPr>
      </w:pPr>
      <w:r w:rsidRPr="006F67F0">
        <w:rPr>
          <w:sz w:val="24"/>
        </w:rPr>
        <w:t xml:space="preserve">Install Java </w:t>
      </w:r>
      <w:r w:rsidR="003D02FC" w:rsidRPr="006F67F0">
        <w:rPr>
          <w:sz w:val="24"/>
        </w:rPr>
        <w:t>(</w:t>
      </w:r>
      <w:r w:rsidR="007E3AA2">
        <w:rPr>
          <w:sz w:val="24"/>
        </w:rPr>
        <w:t>version 1.8</w:t>
      </w:r>
      <w:r w:rsidRPr="006F67F0">
        <w:rPr>
          <w:sz w:val="24"/>
        </w:rPr>
        <w:t xml:space="preserve"> or greater</w:t>
      </w:r>
      <w:r w:rsidR="003D02FC" w:rsidRPr="006F67F0">
        <w:rPr>
          <w:sz w:val="24"/>
        </w:rPr>
        <w:t xml:space="preserve">) </w:t>
      </w:r>
      <w:r w:rsidR="00945C07" w:rsidRPr="006F67F0">
        <w:rPr>
          <w:sz w:val="24"/>
        </w:rPr>
        <w:t>on the machine which will act as your PC</w:t>
      </w:r>
      <w:r w:rsidR="00945C07" w:rsidRPr="006F67F0">
        <w:rPr>
          <w:sz w:val="24"/>
          <w:vertAlign w:val="superscript"/>
        </w:rPr>
        <w:t>2</w:t>
      </w:r>
      <w:r w:rsidR="00945C07" w:rsidRPr="006F67F0">
        <w:rPr>
          <w:sz w:val="24"/>
        </w:rPr>
        <w:t xml:space="preserve"> Server;</w:t>
      </w:r>
      <w:r w:rsidR="003D02FC" w:rsidRPr="006F67F0">
        <w:rPr>
          <w:sz w:val="24"/>
        </w:rPr>
        <w:t xml:space="preserve"> ensure the Java </w:t>
      </w:r>
      <w:r w:rsidR="003D02FC" w:rsidRPr="006F67F0">
        <w:rPr>
          <w:b/>
          <w:i/>
          <w:sz w:val="24"/>
        </w:rPr>
        <w:t>bin</w:t>
      </w:r>
      <w:r w:rsidR="003D02FC" w:rsidRPr="006F67F0">
        <w:rPr>
          <w:sz w:val="24"/>
        </w:rPr>
        <w:t xml:space="preserve"> directory is in the PATH</w:t>
      </w:r>
      <w:r w:rsidR="00945C07" w:rsidRPr="006F67F0">
        <w:rPr>
          <w:sz w:val="24"/>
        </w:rPr>
        <w:t>.</w:t>
      </w:r>
    </w:p>
    <w:p w14:paraId="32D5BBB2" w14:textId="7C5DF373" w:rsidR="0046413A" w:rsidRPr="006F67F0" w:rsidRDefault="00411D0B" w:rsidP="00411D0B">
      <w:pPr>
        <w:pStyle w:val="FootnoteText"/>
        <w:numPr>
          <w:ilvl w:val="0"/>
          <w:numId w:val="2"/>
        </w:numPr>
        <w:tabs>
          <w:tab w:val="clear" w:pos="360"/>
          <w:tab w:val="num" w:pos="-900"/>
          <w:tab w:val="left" w:pos="900"/>
        </w:tabs>
        <w:spacing w:before="240"/>
        <w:ind w:left="900" w:hanging="540"/>
        <w:jc w:val="both"/>
        <w:rPr>
          <w:sz w:val="24"/>
        </w:rPr>
      </w:pPr>
      <w:r w:rsidRPr="006F67F0">
        <w:rPr>
          <w:sz w:val="24"/>
        </w:rPr>
        <w:t>Download the latest PC</w:t>
      </w:r>
      <w:r w:rsidRPr="006F67F0">
        <w:rPr>
          <w:sz w:val="24"/>
          <w:vertAlign w:val="superscript"/>
        </w:rPr>
        <w:t>2</w:t>
      </w:r>
      <w:r w:rsidRPr="006F67F0">
        <w:rPr>
          <w:sz w:val="24"/>
        </w:rPr>
        <w:t xml:space="preserve"> distribution from </w:t>
      </w:r>
      <w:ins w:id="4799" w:author="John Clevenger [2]" w:date="2022-06-15T11:19:00Z">
        <w:r w:rsidR="00EA1ACA" w:rsidRPr="00EA1ACA">
          <w:rPr>
            <w:sz w:val="24"/>
            <w:szCs w:val="24"/>
            <w:rPrChange w:id="4800" w:author="John Clevenger [2]" w:date="2022-06-15T11:19:00Z">
              <w:rPr/>
            </w:rPrChange>
          </w:rPr>
          <w:fldChar w:fldCharType="begin"/>
        </w:r>
        <w:r w:rsidR="00EA1ACA" w:rsidRPr="00EA1ACA">
          <w:rPr>
            <w:sz w:val="24"/>
            <w:szCs w:val="24"/>
            <w:rPrChange w:id="4801" w:author="John Clevenger [2]" w:date="2022-06-15T11:19:00Z">
              <w:rPr/>
            </w:rPrChange>
          </w:rPr>
          <w:instrText xml:space="preserve"> HYPERLINK "https://pc2ccs.github.io" </w:instrText>
        </w:r>
        <w:r w:rsidR="00EA1ACA" w:rsidRPr="00796258">
          <w:rPr>
            <w:sz w:val="24"/>
            <w:szCs w:val="24"/>
          </w:rPr>
        </w:r>
        <w:r w:rsidR="00EA1ACA" w:rsidRPr="00EA1ACA">
          <w:rPr>
            <w:sz w:val="24"/>
            <w:szCs w:val="24"/>
            <w:rPrChange w:id="4802" w:author="John Clevenger [2]" w:date="2022-06-15T11:19:00Z">
              <w:rPr/>
            </w:rPrChange>
          </w:rPr>
          <w:fldChar w:fldCharType="separate"/>
        </w:r>
        <w:r w:rsidR="00EA1ACA" w:rsidRPr="00EA1ACA">
          <w:rPr>
            <w:rStyle w:val="Hyperlink"/>
            <w:sz w:val="24"/>
            <w:szCs w:val="24"/>
            <w:rPrChange w:id="4803" w:author="John Clevenger [2]" w:date="2022-06-15T11:19:00Z">
              <w:rPr>
                <w:rStyle w:val="Hyperlink"/>
              </w:rPr>
            </w:rPrChange>
          </w:rPr>
          <w:t>https://pc2ccs.github.io</w:t>
        </w:r>
        <w:r w:rsidR="00EA1ACA" w:rsidRPr="00EA1ACA">
          <w:rPr>
            <w:sz w:val="24"/>
            <w:szCs w:val="24"/>
            <w:rPrChange w:id="4804" w:author="John Clevenger [2]" w:date="2022-06-15T11:19:00Z">
              <w:rPr/>
            </w:rPrChange>
          </w:rPr>
          <w:fldChar w:fldCharType="end"/>
        </w:r>
      </w:ins>
      <w:del w:id="4805" w:author="John Clevenger [2]" w:date="2022-06-15T11:19:00Z">
        <w:r w:rsidR="00D06049" w:rsidDel="00EA1ACA">
          <w:fldChar w:fldCharType="begin"/>
        </w:r>
        <w:r w:rsidR="00D06049" w:rsidDel="00EA1ACA">
          <w:delInstrText xml:space="preserve"> HYPERLINK "https://pc2.ecs.csus.edu/" </w:delInstrText>
        </w:r>
        <w:r w:rsidR="00D06049" w:rsidDel="00EA1ACA">
          <w:fldChar w:fldCharType="separate"/>
        </w:r>
      </w:del>
      <w:r w:rsidR="005A0BAC">
        <w:rPr>
          <w:b/>
          <w:bCs/>
        </w:rPr>
        <w:t>Error! Hyperlink reference not valid.</w:t>
      </w:r>
      <w:del w:id="4806" w:author="John Clevenger [2]" w:date="2022-06-15T11:19:00Z">
        <w:r w:rsidR="00D06049" w:rsidDel="00EA1ACA">
          <w:rPr>
            <w:rStyle w:val="Hyperlink"/>
            <w:sz w:val="24"/>
          </w:rPr>
          <w:fldChar w:fldCharType="end"/>
        </w:r>
      </w:del>
      <w:r w:rsidRPr="006F67F0">
        <w:rPr>
          <w:sz w:val="24"/>
        </w:rPr>
        <w:t xml:space="preserve">.  </w:t>
      </w:r>
      <w:r w:rsidR="0046413A" w:rsidRPr="006F67F0">
        <w:rPr>
          <w:sz w:val="24"/>
        </w:rPr>
        <w:t xml:space="preserve">Install PC² by unzipping the PC² </w:t>
      </w:r>
      <w:r w:rsidR="00AA1490" w:rsidRPr="006F67F0">
        <w:rPr>
          <w:sz w:val="24"/>
        </w:rPr>
        <w:t>d</w:t>
      </w:r>
      <w:r w:rsidR="0046413A" w:rsidRPr="006F67F0">
        <w:rPr>
          <w:sz w:val="24"/>
        </w:rPr>
        <w:t xml:space="preserve">istribution to </w:t>
      </w:r>
      <w:r w:rsidR="00AA1490" w:rsidRPr="006F67F0">
        <w:rPr>
          <w:sz w:val="24"/>
        </w:rPr>
        <w:t>a</w:t>
      </w:r>
      <w:r w:rsidR="0046413A" w:rsidRPr="006F67F0">
        <w:rPr>
          <w:sz w:val="24"/>
        </w:rPr>
        <w:t xml:space="preserve"> directory</w:t>
      </w:r>
      <w:r w:rsidR="00AA1490" w:rsidRPr="006F67F0">
        <w:rPr>
          <w:sz w:val="24"/>
        </w:rPr>
        <w:t xml:space="preserve"> of your choice</w:t>
      </w:r>
      <w:r w:rsidR="00945C07" w:rsidRPr="006F67F0">
        <w:rPr>
          <w:sz w:val="24"/>
        </w:rPr>
        <w:t>.</w:t>
      </w:r>
    </w:p>
    <w:p w14:paraId="4C8E5EB9" w14:textId="77777777" w:rsidR="0046413A" w:rsidRPr="006F67F0" w:rsidRDefault="003D02FC" w:rsidP="004D5FBB">
      <w:pPr>
        <w:pStyle w:val="FootnoteText"/>
        <w:numPr>
          <w:ilvl w:val="0"/>
          <w:numId w:val="2"/>
        </w:numPr>
        <w:tabs>
          <w:tab w:val="clear" w:pos="360"/>
          <w:tab w:val="num" w:pos="90"/>
          <w:tab w:val="left" w:pos="900"/>
        </w:tabs>
        <w:spacing w:before="240"/>
        <w:ind w:left="900" w:hanging="540"/>
        <w:jc w:val="both"/>
        <w:rPr>
          <w:sz w:val="24"/>
        </w:rPr>
      </w:pPr>
      <w:r w:rsidRPr="006F67F0">
        <w:rPr>
          <w:sz w:val="24"/>
        </w:rPr>
        <w:t>Add</w:t>
      </w:r>
      <w:r w:rsidR="0046413A" w:rsidRPr="006F67F0">
        <w:rPr>
          <w:sz w:val="24"/>
        </w:rPr>
        <w:t xml:space="preserve"> the PC² </w:t>
      </w:r>
      <w:r w:rsidR="0046413A" w:rsidRPr="006F67F0">
        <w:rPr>
          <w:i/>
          <w:sz w:val="24"/>
        </w:rPr>
        <w:t>bin</w:t>
      </w:r>
      <w:r w:rsidR="0046413A" w:rsidRPr="006F67F0">
        <w:rPr>
          <w:sz w:val="24"/>
        </w:rPr>
        <w:t xml:space="preserve"> directory </w:t>
      </w:r>
      <w:r w:rsidR="00AA1490" w:rsidRPr="006F67F0">
        <w:rPr>
          <w:sz w:val="24"/>
        </w:rPr>
        <w:t>to the PATH</w:t>
      </w:r>
      <w:r w:rsidR="00945C07" w:rsidRPr="006F67F0">
        <w:rPr>
          <w:sz w:val="24"/>
        </w:rPr>
        <w:t>.</w:t>
      </w:r>
    </w:p>
    <w:p w14:paraId="0CD4CEDB" w14:textId="77777777" w:rsidR="0046413A" w:rsidRPr="006F67F0" w:rsidRDefault="0046413A" w:rsidP="004D5FBB">
      <w:pPr>
        <w:pStyle w:val="FootnoteText"/>
        <w:numPr>
          <w:ilvl w:val="0"/>
          <w:numId w:val="2"/>
        </w:numPr>
        <w:tabs>
          <w:tab w:val="clear" w:pos="360"/>
          <w:tab w:val="num" w:pos="90"/>
          <w:tab w:val="left" w:pos="900"/>
        </w:tabs>
        <w:spacing w:before="240"/>
        <w:ind w:left="900" w:hanging="540"/>
        <w:jc w:val="both"/>
        <w:rPr>
          <w:sz w:val="24"/>
        </w:rPr>
      </w:pPr>
      <w:r w:rsidRPr="006F67F0">
        <w:rPr>
          <w:sz w:val="24"/>
        </w:rPr>
        <w:t>Start a PC² serve</w:t>
      </w:r>
      <w:r w:rsidR="00AA1490" w:rsidRPr="006F67F0">
        <w:rPr>
          <w:sz w:val="24"/>
        </w:rPr>
        <w:t xml:space="preserve">r using the command </w:t>
      </w:r>
      <w:r w:rsidR="007E5E1E">
        <w:rPr>
          <w:sz w:val="24"/>
        </w:rPr>
        <w:t>“</w:t>
      </w:r>
      <w:r w:rsidR="00AA1490" w:rsidRPr="006F67F0">
        <w:rPr>
          <w:b/>
          <w:sz w:val="24"/>
        </w:rPr>
        <w:t>pc2server</w:t>
      </w:r>
      <w:r w:rsidR="007E5E1E">
        <w:rPr>
          <w:sz w:val="24"/>
        </w:rPr>
        <w:t>”</w:t>
      </w:r>
      <w:r w:rsidR="00945C07" w:rsidRPr="006F67F0">
        <w:rPr>
          <w:sz w:val="24"/>
        </w:rPr>
        <w:t>.</w:t>
      </w:r>
    </w:p>
    <w:p w14:paraId="5B104D65" w14:textId="77777777" w:rsidR="0046413A" w:rsidRPr="006F67F0" w:rsidRDefault="0046413A" w:rsidP="008320FA">
      <w:pPr>
        <w:pStyle w:val="FootnoteText"/>
        <w:numPr>
          <w:ilvl w:val="0"/>
          <w:numId w:val="23"/>
        </w:numPr>
        <w:tabs>
          <w:tab w:val="left" w:pos="1080"/>
        </w:tabs>
        <w:spacing w:before="120"/>
        <w:ind w:left="1080" w:hanging="180"/>
        <w:jc w:val="both"/>
        <w:rPr>
          <w:sz w:val="24"/>
        </w:rPr>
      </w:pPr>
      <w:r w:rsidRPr="006F67F0">
        <w:rPr>
          <w:sz w:val="24"/>
        </w:rPr>
        <w:t xml:space="preserve">Login using the name </w:t>
      </w:r>
      <w:r w:rsidR="007E5E1E">
        <w:rPr>
          <w:sz w:val="24"/>
        </w:rPr>
        <w:t>“</w:t>
      </w:r>
      <w:r w:rsidRPr="006F67F0">
        <w:rPr>
          <w:sz w:val="24"/>
        </w:rPr>
        <w:t>site</w:t>
      </w:r>
      <w:r w:rsidR="001548FA" w:rsidRPr="006F67F0">
        <w:rPr>
          <w:sz w:val="24"/>
        </w:rPr>
        <w:t>1”</w:t>
      </w:r>
      <w:r w:rsidRPr="006F67F0">
        <w:rPr>
          <w:sz w:val="24"/>
        </w:rPr>
        <w:t xml:space="preserve"> and password </w:t>
      </w:r>
      <w:r w:rsidR="007E5E1E">
        <w:rPr>
          <w:sz w:val="24"/>
        </w:rPr>
        <w:t>“</w:t>
      </w:r>
      <w:r w:rsidRPr="006F67F0">
        <w:rPr>
          <w:sz w:val="24"/>
        </w:rPr>
        <w:t>site1</w:t>
      </w:r>
      <w:r w:rsidR="007E5E1E">
        <w:rPr>
          <w:sz w:val="24"/>
        </w:rPr>
        <w:t>”</w:t>
      </w:r>
      <w:r w:rsidR="00945C07" w:rsidRPr="006F67F0">
        <w:rPr>
          <w:sz w:val="24"/>
        </w:rPr>
        <w:t>.</w:t>
      </w:r>
    </w:p>
    <w:p w14:paraId="1B76117B" w14:textId="77777777" w:rsidR="0046413A" w:rsidRDefault="00AA1490" w:rsidP="008320FA">
      <w:pPr>
        <w:pStyle w:val="FootnoteText"/>
        <w:numPr>
          <w:ilvl w:val="0"/>
          <w:numId w:val="23"/>
        </w:numPr>
        <w:tabs>
          <w:tab w:val="left" w:pos="1080"/>
        </w:tabs>
        <w:spacing w:before="120"/>
        <w:ind w:left="1080" w:hanging="180"/>
        <w:jc w:val="both"/>
        <w:rPr>
          <w:ins w:id="4807" w:author="John Clevenger" w:date="2023-11-18T16:32:00Z"/>
          <w:sz w:val="24"/>
        </w:rPr>
      </w:pPr>
      <w:r w:rsidRPr="006F67F0">
        <w:rPr>
          <w:sz w:val="24"/>
        </w:rPr>
        <w:t xml:space="preserve">Enter a contest password </w:t>
      </w:r>
      <w:r w:rsidR="0046413A" w:rsidRPr="006F67F0">
        <w:rPr>
          <w:sz w:val="24"/>
        </w:rPr>
        <w:t>(this contest security password</w:t>
      </w:r>
      <w:r w:rsidRPr="006F67F0">
        <w:rPr>
          <w:sz w:val="24"/>
        </w:rPr>
        <w:t xml:space="preserve"> will be required to be reentered for all subsequent server startups</w:t>
      </w:r>
      <w:r w:rsidR="005E1232" w:rsidRPr="006F67F0">
        <w:rPr>
          <w:sz w:val="24"/>
        </w:rPr>
        <w:t>)</w:t>
      </w:r>
      <w:r w:rsidR="00945C07" w:rsidRPr="006F67F0">
        <w:rPr>
          <w:sz w:val="24"/>
        </w:rPr>
        <w:t>.</w:t>
      </w:r>
    </w:p>
    <w:p w14:paraId="5923CB88" w14:textId="77777777" w:rsidR="002D5D40" w:rsidRPr="006F67F0" w:rsidRDefault="002D5D40">
      <w:pPr>
        <w:pStyle w:val="FootnoteText"/>
        <w:tabs>
          <w:tab w:val="left" w:pos="1080"/>
        </w:tabs>
        <w:spacing w:before="120"/>
        <w:jc w:val="both"/>
        <w:rPr>
          <w:sz w:val="24"/>
        </w:rPr>
        <w:pPrChange w:id="4808" w:author="John Clevenger" w:date="2023-11-18T16:32:00Z">
          <w:pPr>
            <w:pStyle w:val="FootnoteText"/>
            <w:numPr>
              <w:numId w:val="23"/>
            </w:numPr>
            <w:tabs>
              <w:tab w:val="left" w:pos="1080"/>
            </w:tabs>
            <w:spacing w:before="120"/>
            <w:ind w:left="1080" w:hanging="180"/>
            <w:jc w:val="both"/>
          </w:pPr>
        </w:pPrChange>
      </w:pPr>
    </w:p>
    <w:p w14:paraId="1B8963D8" w14:textId="77777777" w:rsidR="00945C07" w:rsidRPr="00E33FB1" w:rsidRDefault="00945C07">
      <w:pPr>
        <w:pStyle w:val="ListParagraph"/>
        <w:numPr>
          <w:ilvl w:val="1"/>
          <w:numId w:val="53"/>
        </w:numPr>
        <w:ind w:left="450"/>
        <w:outlineLvl w:val="1"/>
        <w:rPr>
          <w:rFonts w:cs="Arial"/>
          <w:bCs/>
          <w:sz w:val="26"/>
          <w:szCs w:val="26"/>
          <w:rPrChange w:id="4809" w:author="John Clevenger" w:date="2023-11-18T16:48:00Z">
            <w:rPr>
              <w:sz w:val="24"/>
            </w:rPr>
          </w:rPrChange>
        </w:rPr>
        <w:pPrChange w:id="4810" w:author="John Clevenger" w:date="2023-11-19T11:27:00Z">
          <w:pPr>
            <w:pStyle w:val="Heading2"/>
          </w:pPr>
        </w:pPrChange>
      </w:pPr>
      <w:bookmarkStart w:id="4811" w:name="_Toc151504290"/>
      <w:r w:rsidRPr="00E33FB1">
        <w:rPr>
          <w:rFonts w:ascii="Arial" w:hAnsi="Arial" w:cs="Arial"/>
          <w:b/>
          <w:bCs/>
          <w:sz w:val="26"/>
          <w:szCs w:val="26"/>
          <w:u w:val="single"/>
          <w:rPrChange w:id="4812" w:author="John Clevenger" w:date="2023-11-18T16:48:00Z">
            <w:rPr>
              <w:b w:val="0"/>
            </w:rPr>
          </w:rPrChange>
        </w:rPr>
        <w:t>Admin Startup</w:t>
      </w:r>
      <w:bookmarkEnd w:id="4811"/>
    </w:p>
    <w:p w14:paraId="00C805E0" w14:textId="77777777" w:rsidR="007E5E1E" w:rsidRDefault="007E5E1E" w:rsidP="007E5E1E">
      <w:pPr>
        <w:pStyle w:val="FootnoteText"/>
        <w:tabs>
          <w:tab w:val="left" w:pos="900"/>
        </w:tabs>
        <w:spacing w:before="240"/>
        <w:ind w:left="360" w:firstLine="360"/>
        <w:jc w:val="both"/>
        <w:rPr>
          <w:sz w:val="24"/>
        </w:rPr>
      </w:pPr>
      <w:r>
        <w:rPr>
          <w:sz w:val="24"/>
        </w:rPr>
        <w:t>Overall contest management is controlled through the PC</w:t>
      </w:r>
      <w:r w:rsidRPr="007E5E1E">
        <w:rPr>
          <w:sz w:val="24"/>
          <w:vertAlign w:val="superscript"/>
        </w:rPr>
        <w:t>2</w:t>
      </w:r>
      <w:r>
        <w:rPr>
          <w:sz w:val="24"/>
        </w:rPr>
        <w:t xml:space="preserve"> “Administrator Client” or “Admin” for short.  Perform the following steps to get the PC</w:t>
      </w:r>
      <w:r w:rsidRPr="007E5E1E">
        <w:rPr>
          <w:sz w:val="24"/>
          <w:vertAlign w:val="superscript"/>
        </w:rPr>
        <w:t>2</w:t>
      </w:r>
      <w:r>
        <w:rPr>
          <w:sz w:val="24"/>
        </w:rPr>
        <w:t xml:space="preserve"> Admin running.</w:t>
      </w:r>
    </w:p>
    <w:p w14:paraId="149622E4" w14:textId="77777777" w:rsidR="00945C07" w:rsidRPr="007E5E1E" w:rsidRDefault="00945C07" w:rsidP="00945C07">
      <w:pPr>
        <w:pStyle w:val="FootnoteText"/>
        <w:numPr>
          <w:ilvl w:val="0"/>
          <w:numId w:val="2"/>
        </w:numPr>
        <w:tabs>
          <w:tab w:val="clear" w:pos="360"/>
          <w:tab w:val="num" w:pos="90"/>
          <w:tab w:val="left" w:pos="900"/>
        </w:tabs>
        <w:spacing w:before="240"/>
        <w:ind w:left="900" w:hanging="540"/>
        <w:jc w:val="both"/>
        <w:rPr>
          <w:sz w:val="24"/>
        </w:rPr>
      </w:pPr>
      <w:r w:rsidRPr="007E5E1E">
        <w:rPr>
          <w:sz w:val="24"/>
        </w:rPr>
        <w:t>If you are going to run the PC</w:t>
      </w:r>
      <w:r w:rsidRPr="007E5E1E">
        <w:rPr>
          <w:sz w:val="24"/>
          <w:vertAlign w:val="superscript"/>
        </w:rPr>
        <w:t>2</w:t>
      </w:r>
      <w:r w:rsidRPr="007E5E1E">
        <w:rPr>
          <w:sz w:val="24"/>
        </w:rPr>
        <w:t xml:space="preserve"> Admin on a different machine than the one running the PC</w:t>
      </w:r>
      <w:r w:rsidRPr="007E5E1E">
        <w:rPr>
          <w:sz w:val="24"/>
          <w:vertAlign w:val="superscript"/>
        </w:rPr>
        <w:t>2</w:t>
      </w:r>
      <w:r w:rsidRPr="007E5E1E">
        <w:rPr>
          <w:sz w:val="24"/>
        </w:rPr>
        <w:t xml:space="preserve"> Server, </w:t>
      </w:r>
      <w:r w:rsidR="005E1232" w:rsidRPr="007E5E1E">
        <w:rPr>
          <w:sz w:val="24"/>
        </w:rPr>
        <w:t xml:space="preserve">then on the Admin machine </w:t>
      </w:r>
      <w:r w:rsidRPr="007E5E1E">
        <w:rPr>
          <w:sz w:val="24"/>
        </w:rPr>
        <w:t>follow the above steps rega</w:t>
      </w:r>
      <w:r w:rsidR="005E1232" w:rsidRPr="007E5E1E">
        <w:rPr>
          <w:sz w:val="24"/>
        </w:rPr>
        <w:t>rding installing Java, downloading/unzipping the PC</w:t>
      </w:r>
      <w:r w:rsidR="005E1232" w:rsidRPr="007E5E1E">
        <w:rPr>
          <w:sz w:val="24"/>
          <w:vertAlign w:val="superscript"/>
        </w:rPr>
        <w:t>2</w:t>
      </w:r>
      <w:r w:rsidR="005E1232" w:rsidRPr="007E5E1E">
        <w:rPr>
          <w:sz w:val="24"/>
        </w:rPr>
        <w:t xml:space="preserve"> distribution, and setting the PATH values.</w:t>
      </w:r>
    </w:p>
    <w:p w14:paraId="5EC5475D" w14:textId="77777777" w:rsidR="00945C07" w:rsidRPr="007E5E1E" w:rsidRDefault="005E1232" w:rsidP="00945C07">
      <w:pPr>
        <w:pStyle w:val="FootnoteText"/>
        <w:numPr>
          <w:ilvl w:val="0"/>
          <w:numId w:val="2"/>
        </w:numPr>
        <w:tabs>
          <w:tab w:val="clear" w:pos="360"/>
          <w:tab w:val="num" w:pos="90"/>
          <w:tab w:val="left" w:pos="900"/>
        </w:tabs>
        <w:spacing w:before="240"/>
        <w:ind w:left="900" w:hanging="540"/>
        <w:jc w:val="both"/>
        <w:rPr>
          <w:sz w:val="24"/>
        </w:rPr>
      </w:pPr>
      <w:r w:rsidRPr="007E5E1E">
        <w:rPr>
          <w:sz w:val="24"/>
        </w:rPr>
        <w:t>If the Admin is on a separate machine from the Server, e</w:t>
      </w:r>
      <w:r w:rsidR="00945C07" w:rsidRPr="007E5E1E">
        <w:rPr>
          <w:sz w:val="24"/>
        </w:rPr>
        <w:t xml:space="preserve">dit the </w:t>
      </w:r>
      <w:r w:rsidR="00945C07" w:rsidRPr="007E5E1E">
        <w:rPr>
          <w:rFonts w:ascii="Arial" w:hAnsi="Arial"/>
          <w:b/>
          <w:sz w:val="24"/>
        </w:rPr>
        <w:t>pc2v9.ini</w:t>
      </w:r>
      <w:r w:rsidR="00945C07" w:rsidRPr="007E5E1E">
        <w:rPr>
          <w:sz w:val="24"/>
        </w:rPr>
        <w:t xml:space="preserve"> file </w:t>
      </w:r>
      <w:r w:rsidRPr="007E5E1E">
        <w:rPr>
          <w:sz w:val="24"/>
        </w:rPr>
        <w:t>on the Admin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Server machine.</w:t>
      </w:r>
    </w:p>
    <w:p w14:paraId="514FAB84" w14:textId="77777777" w:rsidR="0046413A" w:rsidRDefault="007E5E1E" w:rsidP="004D5FBB">
      <w:pPr>
        <w:pStyle w:val="FootnoteText"/>
        <w:numPr>
          <w:ilvl w:val="0"/>
          <w:numId w:val="2"/>
        </w:numPr>
        <w:tabs>
          <w:tab w:val="clear" w:pos="360"/>
          <w:tab w:val="num" w:pos="90"/>
          <w:tab w:val="left" w:pos="900"/>
        </w:tabs>
        <w:spacing w:before="240"/>
        <w:ind w:left="900" w:hanging="540"/>
        <w:jc w:val="both"/>
        <w:rPr>
          <w:ins w:id="4813" w:author="John Clevenger" w:date="2023-11-18T16:32:00Z"/>
          <w:sz w:val="24"/>
        </w:rPr>
      </w:pPr>
      <w:r>
        <w:rPr>
          <w:sz w:val="24"/>
        </w:rPr>
        <w:t xml:space="preserve">Start the PC² Admin </w:t>
      </w:r>
      <w:r w:rsidR="0046413A" w:rsidRPr="007E5E1E">
        <w:rPr>
          <w:sz w:val="24"/>
        </w:rPr>
        <w:t>using the command "</w:t>
      </w:r>
      <w:r w:rsidR="0046413A" w:rsidRPr="007E5E1E">
        <w:rPr>
          <w:b/>
          <w:sz w:val="24"/>
        </w:rPr>
        <w:t>pc2admin</w:t>
      </w:r>
      <w:r w:rsidR="0046413A" w:rsidRPr="007E5E1E">
        <w:rPr>
          <w:sz w:val="24"/>
        </w:rPr>
        <w:t>" and login using the name "</w:t>
      </w:r>
      <w:r w:rsidR="009B4604" w:rsidRPr="007E5E1E">
        <w:rPr>
          <w:sz w:val="24"/>
        </w:rPr>
        <w:t>root</w:t>
      </w:r>
      <w:r w:rsidR="00AA1490" w:rsidRPr="007E5E1E">
        <w:rPr>
          <w:sz w:val="24"/>
        </w:rPr>
        <w:t>" and password "administrator1"</w:t>
      </w:r>
    </w:p>
    <w:p w14:paraId="30131512" w14:textId="77777777" w:rsidR="002D5D40" w:rsidRDefault="002D5D40" w:rsidP="002D5D40">
      <w:pPr>
        <w:pStyle w:val="FootnoteText"/>
        <w:tabs>
          <w:tab w:val="left" w:pos="900"/>
        </w:tabs>
        <w:spacing w:before="240"/>
        <w:jc w:val="both"/>
        <w:rPr>
          <w:ins w:id="4814" w:author="John Clevenger" w:date="2023-11-18T16:33:00Z"/>
          <w:sz w:val="24"/>
        </w:rPr>
      </w:pPr>
    </w:p>
    <w:p w14:paraId="3820BC18" w14:textId="77777777" w:rsidR="002D5D40" w:rsidRDefault="002D5D40" w:rsidP="002D5D40">
      <w:pPr>
        <w:pStyle w:val="FootnoteText"/>
        <w:tabs>
          <w:tab w:val="left" w:pos="900"/>
        </w:tabs>
        <w:spacing w:before="240"/>
        <w:jc w:val="both"/>
        <w:rPr>
          <w:ins w:id="4815" w:author="John Clevenger" w:date="2023-11-18T16:32:00Z"/>
          <w:sz w:val="24"/>
        </w:rPr>
      </w:pPr>
    </w:p>
    <w:p w14:paraId="3A15425F" w14:textId="2C1A0723" w:rsidR="002D5D40" w:rsidRPr="00E33FB1" w:rsidDel="002D5D40" w:rsidRDefault="002D5D40">
      <w:pPr>
        <w:pStyle w:val="FootnoteText"/>
        <w:tabs>
          <w:tab w:val="left" w:pos="900"/>
        </w:tabs>
        <w:spacing w:before="240"/>
        <w:jc w:val="both"/>
        <w:rPr>
          <w:del w:id="4816" w:author="John Clevenger" w:date="2023-11-18T16:32:00Z"/>
          <w:rFonts w:ascii="Arial" w:hAnsi="Arial" w:cs="Arial"/>
          <w:b/>
          <w:bCs/>
          <w:sz w:val="26"/>
          <w:szCs w:val="26"/>
          <w:u w:val="single"/>
          <w:rPrChange w:id="4817" w:author="John Clevenger" w:date="2023-11-18T16:48:00Z">
            <w:rPr>
              <w:del w:id="4818" w:author="John Clevenger" w:date="2023-11-18T16:32:00Z"/>
              <w:sz w:val="24"/>
            </w:rPr>
          </w:rPrChange>
        </w:rPr>
        <w:pPrChange w:id="4819" w:author="John Clevenger" w:date="2023-11-18T16:32:00Z">
          <w:pPr>
            <w:pStyle w:val="FootnoteText"/>
            <w:numPr>
              <w:numId w:val="2"/>
            </w:numPr>
            <w:tabs>
              <w:tab w:val="num" w:pos="90"/>
              <w:tab w:val="num" w:pos="360"/>
              <w:tab w:val="left" w:pos="900"/>
            </w:tabs>
            <w:spacing w:before="240"/>
            <w:ind w:left="900" w:hanging="540"/>
            <w:jc w:val="both"/>
          </w:pPr>
        </w:pPrChange>
      </w:pPr>
      <w:bookmarkStart w:id="4820" w:name="_Toc151285709"/>
      <w:bookmarkStart w:id="4821" w:name="_Toc151285893"/>
      <w:bookmarkStart w:id="4822" w:name="_Toc151286231"/>
      <w:bookmarkStart w:id="4823" w:name="_Toc151286953"/>
      <w:bookmarkStart w:id="4824" w:name="_Toc151287578"/>
      <w:bookmarkStart w:id="4825" w:name="_Toc151290211"/>
      <w:bookmarkStart w:id="4826" w:name="_Toc151291158"/>
      <w:bookmarkStart w:id="4827" w:name="_Toc151306461"/>
      <w:bookmarkStart w:id="4828" w:name="_Toc151488501"/>
      <w:bookmarkStart w:id="4829" w:name="_Toc151504291"/>
      <w:bookmarkEnd w:id="4820"/>
      <w:bookmarkEnd w:id="4821"/>
      <w:bookmarkEnd w:id="4822"/>
      <w:bookmarkEnd w:id="4823"/>
      <w:bookmarkEnd w:id="4824"/>
      <w:bookmarkEnd w:id="4825"/>
      <w:bookmarkEnd w:id="4826"/>
      <w:bookmarkEnd w:id="4827"/>
      <w:bookmarkEnd w:id="4828"/>
      <w:bookmarkEnd w:id="4829"/>
    </w:p>
    <w:p w14:paraId="7873B852" w14:textId="77777777" w:rsidR="005E1232" w:rsidRPr="00E33FB1" w:rsidRDefault="005E1232">
      <w:pPr>
        <w:pStyle w:val="ListParagraph"/>
        <w:numPr>
          <w:ilvl w:val="1"/>
          <w:numId w:val="53"/>
        </w:numPr>
        <w:ind w:left="450"/>
        <w:outlineLvl w:val="1"/>
        <w:rPr>
          <w:rFonts w:cs="Arial"/>
          <w:bCs/>
          <w:sz w:val="26"/>
          <w:szCs w:val="26"/>
          <w:rPrChange w:id="4830" w:author="John Clevenger" w:date="2023-11-18T16:48:00Z">
            <w:rPr>
              <w:sz w:val="24"/>
            </w:rPr>
          </w:rPrChange>
        </w:rPr>
        <w:pPrChange w:id="4831" w:author="John Clevenger" w:date="2023-11-19T11:27:00Z">
          <w:pPr>
            <w:pStyle w:val="Heading2"/>
          </w:pPr>
        </w:pPrChange>
      </w:pPr>
      <w:bookmarkStart w:id="4832" w:name="_Toc151504292"/>
      <w:r w:rsidRPr="00E33FB1">
        <w:rPr>
          <w:rFonts w:ascii="Arial" w:hAnsi="Arial" w:cs="Arial"/>
          <w:b/>
          <w:bCs/>
          <w:sz w:val="26"/>
          <w:szCs w:val="26"/>
          <w:u w:val="single"/>
          <w:rPrChange w:id="4833" w:author="John Clevenger" w:date="2023-11-18T16:48:00Z">
            <w:rPr>
              <w:b w:val="0"/>
            </w:rPr>
          </w:rPrChange>
        </w:rPr>
        <w:t>Contest Configuration</w:t>
      </w:r>
      <w:bookmarkEnd w:id="4832"/>
    </w:p>
    <w:p w14:paraId="0A732C09" w14:textId="77777777" w:rsidR="0046413A" w:rsidRPr="007E5E1E" w:rsidRDefault="005E1232" w:rsidP="0080647E">
      <w:pPr>
        <w:pStyle w:val="FootnoteText"/>
        <w:tabs>
          <w:tab w:val="left" w:pos="900"/>
        </w:tabs>
        <w:spacing w:before="240"/>
        <w:ind w:left="360" w:firstLine="360"/>
        <w:jc w:val="both"/>
        <w:rPr>
          <w:sz w:val="24"/>
        </w:rPr>
      </w:pPr>
      <w:r w:rsidRPr="007E5E1E">
        <w:rPr>
          <w:sz w:val="24"/>
        </w:rPr>
        <w:t>Use the PC</w:t>
      </w:r>
      <w:r w:rsidRPr="007E5E1E">
        <w:rPr>
          <w:sz w:val="24"/>
          <w:vertAlign w:val="superscript"/>
        </w:rPr>
        <w:t>2</w:t>
      </w:r>
      <w:r w:rsidRPr="007E5E1E">
        <w:rPr>
          <w:sz w:val="24"/>
        </w:rPr>
        <w:t xml:space="preserve"> Admin to c</w:t>
      </w:r>
      <w:r w:rsidR="0046413A" w:rsidRPr="007E5E1E">
        <w:rPr>
          <w:sz w:val="24"/>
        </w:rPr>
        <w:t>onfigure at least the follo</w:t>
      </w:r>
      <w:r w:rsidRPr="007E5E1E">
        <w:rPr>
          <w:sz w:val="24"/>
        </w:rPr>
        <w:t>wing contest items</w:t>
      </w:r>
      <w:r w:rsidR="0080647E">
        <w:rPr>
          <w:sz w:val="24"/>
        </w:rPr>
        <w:t xml:space="preserve"> by selecting the correspondingly-named tab on the Admin </w:t>
      </w:r>
      <w:r w:rsidR="0080647E" w:rsidRPr="0080647E">
        <w:rPr>
          <w:rFonts w:ascii="Arial" w:hAnsi="Arial" w:cs="Arial"/>
          <w:b/>
          <w:sz w:val="24"/>
        </w:rPr>
        <w:t>Configure Contest</w:t>
      </w:r>
      <w:r w:rsidR="0080647E">
        <w:rPr>
          <w:sz w:val="24"/>
        </w:rPr>
        <w:t xml:space="preserve"> screen</w:t>
      </w:r>
      <w:r w:rsidR="00FA71FA" w:rsidRPr="007E5E1E">
        <w:rPr>
          <w:sz w:val="24"/>
        </w:rPr>
        <w:t>:</w:t>
      </w:r>
      <w:r w:rsidR="00555F22">
        <w:rPr>
          <w:sz w:val="24"/>
        </w:rPr>
        <w:t xml:space="preserve"> </w:t>
      </w:r>
      <w:r w:rsidR="00555F22">
        <w:rPr>
          <w:rStyle w:val="FootnoteReference"/>
          <w:sz w:val="24"/>
        </w:rPr>
        <w:footnoteReference w:id="4"/>
      </w:r>
    </w:p>
    <w:p w14:paraId="7F6D0DB0" w14:textId="77777777" w:rsidR="00D75D04"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Accounts</w:t>
      </w:r>
      <w:r w:rsidR="00D75D04">
        <w:rPr>
          <w:sz w:val="24"/>
        </w:rPr>
        <w:t xml:space="preserve">:  </w:t>
      </w:r>
      <w:r w:rsidRPr="007E5E1E">
        <w:rPr>
          <w:sz w:val="24"/>
        </w:rPr>
        <w:t xml:space="preserve">generate </w:t>
      </w:r>
      <w:r w:rsidR="00AA1490" w:rsidRPr="007E5E1E">
        <w:rPr>
          <w:sz w:val="24"/>
        </w:rPr>
        <w:t>the necessary accounts</w:t>
      </w:r>
      <w:r w:rsidR="005E1232" w:rsidRPr="007E5E1E">
        <w:rPr>
          <w:sz w:val="24"/>
        </w:rPr>
        <w:t xml:space="preserve"> – minimally, you’ll need </w:t>
      </w:r>
      <w:r w:rsidR="00D75D04">
        <w:rPr>
          <w:sz w:val="24"/>
        </w:rPr>
        <w:t xml:space="preserve">to generate </w:t>
      </w:r>
      <w:r w:rsidR="005E1232" w:rsidRPr="007E5E1E">
        <w:rPr>
          <w:sz w:val="24"/>
        </w:rPr>
        <w:t>one account for each team, one or more judge accou</w:t>
      </w:r>
      <w:r w:rsidR="00D75D04">
        <w:rPr>
          <w:sz w:val="24"/>
        </w:rPr>
        <w:t xml:space="preserve">nts, and a scoreboard account (see the section on </w:t>
      </w:r>
      <w:r w:rsidR="00D75D04" w:rsidRPr="00D75D04">
        <w:rPr>
          <w:i/>
          <w:sz w:val="24"/>
        </w:rPr>
        <w:t>User Accounts</w:t>
      </w:r>
      <w:r w:rsidR="00D75D04">
        <w:rPr>
          <w:sz w:val="24"/>
        </w:rPr>
        <w:t xml:space="preserve"> in the chapter on </w:t>
      </w:r>
      <w:r w:rsidR="007B1362">
        <w:rPr>
          <w:i/>
          <w:sz w:val="24"/>
        </w:rPr>
        <w:t>Interactive Contest Configuration</w:t>
      </w:r>
      <w:r w:rsidR="00D75D04">
        <w:rPr>
          <w:sz w:val="24"/>
        </w:rPr>
        <w:t xml:space="preserve"> for further details).</w:t>
      </w:r>
    </w:p>
    <w:p w14:paraId="15B31087" w14:textId="77777777" w:rsidR="0046413A" w:rsidRPr="007E5E1E" w:rsidRDefault="00D75D04" w:rsidP="00D75D04">
      <w:pPr>
        <w:pStyle w:val="FootnoteText"/>
        <w:tabs>
          <w:tab w:val="left" w:pos="900"/>
        </w:tabs>
        <w:spacing w:before="240"/>
        <w:ind w:left="900"/>
        <w:jc w:val="both"/>
        <w:rPr>
          <w:sz w:val="24"/>
        </w:rPr>
      </w:pPr>
      <w:r>
        <w:rPr>
          <w:sz w:val="24"/>
        </w:rPr>
        <w:t>Y</w:t>
      </w:r>
      <w:r w:rsidR="005E1232" w:rsidRPr="007E5E1E">
        <w:rPr>
          <w:sz w:val="24"/>
        </w:rPr>
        <w:t>ou may also want to generate additional judge accounts for “auto-judging”</w:t>
      </w:r>
      <w:r w:rsidR="007E5E1E">
        <w:rPr>
          <w:sz w:val="24"/>
        </w:rPr>
        <w:t xml:space="preserve"> (see </w:t>
      </w:r>
      <w:r w:rsidR="00AD327B">
        <w:rPr>
          <w:sz w:val="24"/>
        </w:rPr>
        <w:t xml:space="preserve">the section on </w:t>
      </w:r>
      <w:r w:rsidR="00AD327B" w:rsidRPr="00D75D04">
        <w:rPr>
          <w:i/>
          <w:sz w:val="24"/>
        </w:rPr>
        <w:t>Contest Problems</w:t>
      </w:r>
      <w:r w:rsidR="00AD327B">
        <w:rPr>
          <w:sz w:val="24"/>
        </w:rPr>
        <w:t xml:space="preserve"> in the chapter on </w:t>
      </w:r>
      <w:r w:rsidR="007B1362">
        <w:rPr>
          <w:i/>
          <w:sz w:val="24"/>
        </w:rPr>
        <w:t>Interactive Contest Configuration</w:t>
      </w:r>
      <w:r>
        <w:rPr>
          <w:sz w:val="24"/>
        </w:rPr>
        <w:t xml:space="preserve"> for further details), </w:t>
      </w:r>
      <w:r w:rsidR="005E1232" w:rsidRPr="007E5E1E">
        <w:rPr>
          <w:sz w:val="24"/>
        </w:rPr>
        <w:t>and you may want to generate a “feeder” account for external tools accessing PC</w:t>
      </w:r>
      <w:r w:rsidR="005E1232" w:rsidRPr="00D75D04">
        <w:rPr>
          <w:sz w:val="24"/>
          <w:vertAlign w:val="superscript"/>
        </w:rPr>
        <w:t>2</w:t>
      </w:r>
      <w:r>
        <w:rPr>
          <w:sz w:val="24"/>
        </w:rPr>
        <w:t xml:space="preserve"> (see the </w:t>
      </w:r>
      <w:r w:rsidRPr="00D75D04">
        <w:rPr>
          <w:i/>
          <w:sz w:val="24"/>
        </w:rPr>
        <w:t>Event Feed</w:t>
      </w:r>
      <w:r>
        <w:rPr>
          <w:sz w:val="24"/>
        </w:rPr>
        <w:t xml:space="preserve"> and </w:t>
      </w:r>
      <w:r w:rsidRPr="00D75D04">
        <w:rPr>
          <w:i/>
          <w:sz w:val="24"/>
        </w:rPr>
        <w:t>Web Services</w:t>
      </w:r>
      <w:r>
        <w:rPr>
          <w:sz w:val="24"/>
        </w:rPr>
        <w:t xml:space="preserve"> sections in the chapter on </w:t>
      </w:r>
      <w:r w:rsidRPr="00D75D04">
        <w:rPr>
          <w:i/>
          <w:sz w:val="24"/>
        </w:rPr>
        <w:t>Monitoring Contest Status</w:t>
      </w:r>
      <w:r>
        <w:rPr>
          <w:sz w:val="24"/>
        </w:rPr>
        <w:t xml:space="preserve"> for further details)</w:t>
      </w:r>
      <w:r w:rsidR="005E1232" w:rsidRPr="007E5E1E">
        <w:rPr>
          <w:sz w:val="24"/>
        </w:rPr>
        <w:t>.</w:t>
      </w:r>
    </w:p>
    <w:p w14:paraId="118DBAA0" w14:textId="77777777" w:rsidR="0046413A" w:rsidRPr="007E5E1E"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Problems</w:t>
      </w:r>
      <w:r w:rsidR="00D75D04">
        <w:rPr>
          <w:sz w:val="24"/>
        </w:rPr>
        <w:t xml:space="preserve">: </w:t>
      </w:r>
      <w:r w:rsidR="004817F6">
        <w:rPr>
          <w:sz w:val="24"/>
        </w:rPr>
        <w:t>define</w:t>
      </w:r>
      <w:r w:rsidRPr="007E5E1E">
        <w:rPr>
          <w:sz w:val="24"/>
        </w:rPr>
        <w:t xml:space="preserve"> one or more contest problems, specifying the problem i</w:t>
      </w:r>
      <w:r w:rsidR="00AA1490" w:rsidRPr="007E5E1E">
        <w:rPr>
          <w:sz w:val="24"/>
        </w:rPr>
        <w:t>nput data file</w:t>
      </w:r>
      <w:r w:rsidR="006F67F0" w:rsidRPr="007E5E1E">
        <w:rPr>
          <w:sz w:val="24"/>
        </w:rPr>
        <w:t>(s)</w:t>
      </w:r>
      <w:r w:rsidR="00AA1490" w:rsidRPr="007E5E1E">
        <w:rPr>
          <w:sz w:val="24"/>
        </w:rPr>
        <w:t xml:space="preserve"> </w:t>
      </w:r>
      <w:r w:rsidR="00D75D04">
        <w:rPr>
          <w:sz w:val="24"/>
        </w:rPr>
        <w:t>(</w:t>
      </w:r>
      <w:r w:rsidR="00AA1490" w:rsidRPr="007E5E1E">
        <w:rPr>
          <w:sz w:val="24"/>
        </w:rPr>
        <w:t xml:space="preserve">if </w:t>
      </w:r>
      <w:r w:rsidR="006F67F0" w:rsidRPr="007E5E1E">
        <w:rPr>
          <w:sz w:val="24"/>
        </w:rPr>
        <w:t>the problems require input data</w:t>
      </w:r>
      <w:r w:rsidR="00AA1490" w:rsidRPr="007E5E1E">
        <w:rPr>
          <w:sz w:val="24"/>
        </w:rPr>
        <w:t>)</w:t>
      </w:r>
      <w:r w:rsidR="00D75D04">
        <w:rPr>
          <w:sz w:val="24"/>
        </w:rPr>
        <w:t xml:space="preserve">, the judging type, and the “validator specification” (if the problems are to be “auto-judged”).  See </w:t>
      </w:r>
      <w:r w:rsidR="0080647E">
        <w:rPr>
          <w:sz w:val="24"/>
        </w:rPr>
        <w:t xml:space="preserve">the section on </w:t>
      </w:r>
      <w:r w:rsidR="0080647E">
        <w:rPr>
          <w:i/>
          <w:sz w:val="24"/>
        </w:rPr>
        <w:t>Contest Problems</w:t>
      </w:r>
      <w:r w:rsidR="0080647E">
        <w:rPr>
          <w:sz w:val="24"/>
        </w:rPr>
        <w:t xml:space="preserve"> in the chapter on </w:t>
      </w:r>
      <w:r w:rsidR="007B1362">
        <w:rPr>
          <w:i/>
          <w:sz w:val="24"/>
        </w:rPr>
        <w:t>Interactive Contest Configuration</w:t>
      </w:r>
      <w:r w:rsidR="0080647E">
        <w:rPr>
          <w:sz w:val="24"/>
        </w:rPr>
        <w:t xml:space="preserve"> for further details.</w:t>
      </w:r>
    </w:p>
    <w:p w14:paraId="053D4CB8" w14:textId="77777777" w:rsidR="0046413A"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Languages</w:t>
      </w:r>
      <w:r w:rsidR="0080647E">
        <w:rPr>
          <w:b/>
          <w:sz w:val="24"/>
        </w:rPr>
        <w:t>:</w:t>
      </w:r>
      <w:r w:rsidR="0080647E">
        <w:rPr>
          <w:sz w:val="24"/>
        </w:rPr>
        <w:t xml:space="preserve"> define</w:t>
      </w:r>
      <w:r w:rsidRPr="007E5E1E">
        <w:rPr>
          <w:sz w:val="24"/>
        </w:rPr>
        <w:t xml:space="preserve"> one or more contest languages, specifying the language name, compile command line, executable filename, and p</w:t>
      </w:r>
      <w:r w:rsidR="0080647E">
        <w:rPr>
          <w:sz w:val="24"/>
        </w:rPr>
        <w:t xml:space="preserve">rogram execution command line. See the section on </w:t>
      </w:r>
      <w:r w:rsidR="0080647E">
        <w:rPr>
          <w:i/>
          <w:sz w:val="24"/>
        </w:rPr>
        <w:t xml:space="preserve">Contest Languages </w:t>
      </w:r>
      <w:r w:rsidR="0080647E">
        <w:rPr>
          <w:sz w:val="24"/>
        </w:rPr>
        <w:t xml:space="preserve">in the chapter on </w:t>
      </w:r>
      <w:r w:rsidR="007B1362">
        <w:rPr>
          <w:i/>
          <w:sz w:val="24"/>
        </w:rPr>
        <w:t>Interactive Contest Configuration</w:t>
      </w:r>
      <w:r w:rsidR="007B1362">
        <w:rPr>
          <w:sz w:val="24"/>
        </w:rPr>
        <w:t xml:space="preserve"> </w:t>
      </w:r>
      <w:r w:rsidR="0080647E">
        <w:rPr>
          <w:sz w:val="24"/>
        </w:rPr>
        <w:t>for further details</w:t>
      </w:r>
      <w:r w:rsidR="00B76EAB">
        <w:rPr>
          <w:sz w:val="24"/>
        </w:rPr>
        <w:t>.</w:t>
      </w:r>
    </w:p>
    <w:p w14:paraId="1BB4D1FD" w14:textId="77777777" w:rsidR="00B76EAB" w:rsidRDefault="00B76EAB" w:rsidP="00B76EAB">
      <w:pPr>
        <w:pStyle w:val="FootnoteText"/>
        <w:tabs>
          <w:tab w:val="left" w:pos="900"/>
        </w:tabs>
        <w:spacing w:before="240"/>
        <w:ind w:left="360" w:firstLine="360"/>
        <w:jc w:val="both"/>
        <w:rPr>
          <w:ins w:id="4835" w:author="John Clevenger" w:date="2023-11-18T16:33:00Z"/>
          <w:sz w:val="24"/>
        </w:rPr>
      </w:pPr>
      <w:r>
        <w:rPr>
          <w:sz w:val="24"/>
        </w:rPr>
        <w:t>Note that all configuration settings can be specified either interactively or by creating and loading a “YAML Configuration File”.  See the chapter</w:t>
      </w:r>
      <w:r w:rsidR="007B1362">
        <w:rPr>
          <w:sz w:val="24"/>
        </w:rPr>
        <w:t>s</w:t>
      </w:r>
      <w:r>
        <w:rPr>
          <w:sz w:val="24"/>
        </w:rPr>
        <w:t xml:space="preserve"> on </w:t>
      </w:r>
      <w:r w:rsidR="007B1362">
        <w:rPr>
          <w:i/>
          <w:sz w:val="24"/>
        </w:rPr>
        <w:t>Interactive Contest Configuration</w:t>
      </w:r>
      <w:r w:rsidR="007B1362">
        <w:rPr>
          <w:sz w:val="24"/>
        </w:rPr>
        <w:t xml:space="preserve"> and </w:t>
      </w:r>
      <w:r w:rsidR="007B1362" w:rsidRPr="007B1362">
        <w:rPr>
          <w:i/>
          <w:sz w:val="24"/>
        </w:rPr>
        <w:t>Configuring the Contest via Configuration Files</w:t>
      </w:r>
      <w:r w:rsidR="007B1362">
        <w:rPr>
          <w:sz w:val="24"/>
        </w:rPr>
        <w:t xml:space="preserve"> </w:t>
      </w:r>
      <w:r>
        <w:rPr>
          <w:sz w:val="24"/>
        </w:rPr>
        <w:t xml:space="preserve">for information on both these options. </w:t>
      </w:r>
    </w:p>
    <w:p w14:paraId="1DF89247" w14:textId="77777777" w:rsidR="002D5D40" w:rsidRDefault="002D5D40" w:rsidP="00B76EAB">
      <w:pPr>
        <w:pStyle w:val="FootnoteText"/>
        <w:tabs>
          <w:tab w:val="left" w:pos="900"/>
        </w:tabs>
        <w:spacing w:before="240"/>
        <w:ind w:left="360" w:firstLine="360"/>
        <w:jc w:val="both"/>
        <w:rPr>
          <w:sz w:val="24"/>
        </w:rPr>
      </w:pPr>
    </w:p>
    <w:p w14:paraId="02E891A8" w14:textId="77777777" w:rsidR="0080647E" w:rsidRPr="00E33FB1" w:rsidRDefault="0080647E">
      <w:pPr>
        <w:pStyle w:val="ListParagraph"/>
        <w:numPr>
          <w:ilvl w:val="1"/>
          <w:numId w:val="53"/>
        </w:numPr>
        <w:ind w:left="450"/>
        <w:outlineLvl w:val="1"/>
        <w:rPr>
          <w:rFonts w:cs="Arial"/>
          <w:bCs/>
          <w:sz w:val="26"/>
          <w:szCs w:val="26"/>
          <w:rPrChange w:id="4836" w:author="John Clevenger" w:date="2023-11-18T16:48:00Z">
            <w:rPr>
              <w:sz w:val="24"/>
            </w:rPr>
          </w:rPrChange>
        </w:rPr>
        <w:pPrChange w:id="4837" w:author="John Clevenger" w:date="2023-11-19T11:27:00Z">
          <w:pPr>
            <w:pStyle w:val="Heading2"/>
          </w:pPr>
        </w:pPrChange>
      </w:pPr>
      <w:bookmarkStart w:id="4838" w:name="_Toc151504293"/>
      <w:r w:rsidRPr="00E33FB1">
        <w:rPr>
          <w:rFonts w:ascii="Arial" w:hAnsi="Arial" w:cs="Arial"/>
          <w:b/>
          <w:bCs/>
          <w:sz w:val="26"/>
          <w:szCs w:val="26"/>
          <w:u w:val="single"/>
          <w:rPrChange w:id="4839" w:author="John Clevenger" w:date="2023-11-18T16:48:00Z">
            <w:rPr>
              <w:b w:val="0"/>
            </w:rPr>
          </w:rPrChange>
        </w:rPr>
        <w:t xml:space="preserve">Team </w:t>
      </w:r>
      <w:r w:rsidR="00242ED3" w:rsidRPr="00E33FB1">
        <w:rPr>
          <w:rFonts w:ascii="Arial" w:hAnsi="Arial" w:cs="Arial"/>
          <w:b/>
          <w:bCs/>
          <w:sz w:val="26"/>
          <w:szCs w:val="26"/>
          <w:u w:val="single"/>
          <w:rPrChange w:id="4840" w:author="John Clevenger" w:date="2023-11-18T16:48:00Z">
            <w:rPr>
              <w:b w:val="0"/>
            </w:rPr>
          </w:rPrChange>
        </w:rPr>
        <w:t>Startup</w:t>
      </w:r>
      <w:bookmarkEnd w:id="4838"/>
    </w:p>
    <w:p w14:paraId="2F289D18" w14:textId="2697D60E" w:rsidR="0080647E" w:rsidRPr="007E5E1E" w:rsidRDefault="0080647E" w:rsidP="0080647E">
      <w:pPr>
        <w:pStyle w:val="FootnoteText"/>
        <w:tabs>
          <w:tab w:val="left" w:pos="900"/>
        </w:tabs>
        <w:spacing w:before="240"/>
        <w:ind w:left="360" w:firstLine="360"/>
        <w:jc w:val="both"/>
        <w:rPr>
          <w:sz w:val="24"/>
        </w:rPr>
      </w:pPr>
      <w:r>
        <w:rPr>
          <w:sz w:val="24"/>
        </w:rPr>
        <w:t>There are two methods which can be used to allow teams to login to a PC</w:t>
      </w:r>
      <w:r w:rsidRPr="007C114B">
        <w:rPr>
          <w:sz w:val="24"/>
          <w:vertAlign w:val="superscript"/>
        </w:rPr>
        <w:t>2</w:t>
      </w:r>
      <w:r>
        <w:rPr>
          <w:sz w:val="24"/>
        </w:rPr>
        <w:t xml:space="preserve"> contest: the PC</w:t>
      </w:r>
      <w:r w:rsidRPr="007C114B">
        <w:rPr>
          <w:sz w:val="24"/>
          <w:vertAlign w:val="superscript"/>
        </w:rPr>
        <w:t>2</w:t>
      </w:r>
      <w:r>
        <w:rPr>
          <w:sz w:val="24"/>
        </w:rPr>
        <w:t xml:space="preserve"> Team </w:t>
      </w:r>
      <w:r w:rsidR="00C0002F" w:rsidRPr="00C0002F">
        <w:rPr>
          <w:i/>
          <w:iCs/>
          <w:sz w:val="24"/>
        </w:rPr>
        <w:t xml:space="preserve">Application </w:t>
      </w:r>
      <w:r w:rsidRPr="00C0002F">
        <w:rPr>
          <w:i/>
          <w:iCs/>
          <w:sz w:val="24"/>
          <w:rPrChange w:id="4841" w:author="John Clevenger [2]" w:date="2022-06-15T11:22:00Z">
            <w:rPr>
              <w:sz w:val="24"/>
            </w:rPr>
          </w:rPrChange>
        </w:rPr>
        <w:t>client</w:t>
      </w:r>
      <w:r>
        <w:rPr>
          <w:sz w:val="24"/>
        </w:rPr>
        <w:t xml:space="preserve"> and the PC</w:t>
      </w:r>
      <w:r w:rsidRPr="007C114B">
        <w:rPr>
          <w:sz w:val="24"/>
          <w:vertAlign w:val="superscript"/>
        </w:rPr>
        <w:t>2</w:t>
      </w:r>
      <w:r>
        <w:rPr>
          <w:sz w:val="24"/>
        </w:rPr>
        <w:t xml:space="preserve"> Team </w:t>
      </w:r>
      <w:r w:rsidR="00C0002F" w:rsidRPr="00C0002F">
        <w:rPr>
          <w:i/>
          <w:iCs/>
          <w:sz w:val="24"/>
        </w:rPr>
        <w:t xml:space="preserve">Web </w:t>
      </w:r>
      <w:r w:rsidRPr="00C0002F">
        <w:rPr>
          <w:i/>
          <w:iCs/>
          <w:sz w:val="24"/>
          <w:rPrChange w:id="4842" w:author="John Clevenger [2]" w:date="2022-06-15T11:22:00Z">
            <w:rPr>
              <w:sz w:val="24"/>
            </w:rPr>
          </w:rPrChange>
        </w:rPr>
        <w:t>client</w:t>
      </w:r>
      <w:r>
        <w:rPr>
          <w:sz w:val="24"/>
        </w:rPr>
        <w:t>.  Using the Team Application client requires installing PC</w:t>
      </w:r>
      <w:r w:rsidRPr="007C114B">
        <w:rPr>
          <w:sz w:val="24"/>
          <w:vertAlign w:val="superscript"/>
        </w:rPr>
        <w:t>2</w:t>
      </w:r>
      <w:r>
        <w:rPr>
          <w:sz w:val="24"/>
        </w:rPr>
        <w:t xml:space="preserve"> on each team machine, whereas using the Team Web client allows teams to use a browser to connect to the contest</w:t>
      </w:r>
      <w:del w:id="4843" w:author="John Clevenger [2]" w:date="2022-06-15T11:23:00Z">
        <w:r w:rsidR="007C114B" w:rsidDel="00C0002F">
          <w:rPr>
            <w:sz w:val="24"/>
          </w:rPr>
          <w:delText xml:space="preserve"> but requires providing an external web server and installing the PC</w:delText>
        </w:r>
        <w:r w:rsidR="007C114B" w:rsidRPr="007C114B" w:rsidDel="00C0002F">
          <w:rPr>
            <w:sz w:val="24"/>
            <w:vertAlign w:val="superscript"/>
          </w:rPr>
          <w:delText>2</w:delText>
        </w:r>
        <w:r w:rsidR="007C114B" w:rsidDel="00C0002F">
          <w:rPr>
            <w:sz w:val="24"/>
          </w:rPr>
          <w:delText xml:space="preserve"> Team web pages into the web server</w:delText>
        </w:r>
      </w:del>
      <w:r w:rsidR="007C114B">
        <w:rPr>
          <w:sz w:val="24"/>
        </w:rPr>
        <w:t>.</w:t>
      </w:r>
    </w:p>
    <w:p w14:paraId="441F6B00" w14:textId="77777777" w:rsidR="0080647E" w:rsidRDefault="0026237A" w:rsidP="007C114B">
      <w:pPr>
        <w:pStyle w:val="FootnoteText"/>
        <w:tabs>
          <w:tab w:val="left" w:pos="900"/>
        </w:tabs>
        <w:spacing w:before="240"/>
        <w:ind w:left="360" w:firstLine="360"/>
        <w:jc w:val="both"/>
        <w:rPr>
          <w:sz w:val="24"/>
        </w:rPr>
      </w:pPr>
      <w:r>
        <w:rPr>
          <w:sz w:val="24"/>
        </w:rPr>
        <w:t>If you are going to use the PC</w:t>
      </w:r>
      <w:r w:rsidRPr="0026237A">
        <w:rPr>
          <w:sz w:val="24"/>
          <w:vertAlign w:val="superscript"/>
        </w:rPr>
        <w:t>2</w:t>
      </w:r>
      <w:r>
        <w:rPr>
          <w:sz w:val="24"/>
        </w:rPr>
        <w:t xml:space="preserve"> Team Application client, perform </w:t>
      </w:r>
      <w:r w:rsidR="007C114B">
        <w:rPr>
          <w:sz w:val="24"/>
        </w:rPr>
        <w:t>the following steps to install the client on each team machine:</w:t>
      </w:r>
    </w:p>
    <w:p w14:paraId="0458C236"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t>F</w:t>
      </w:r>
      <w:r w:rsidRPr="007E5E1E">
        <w:rPr>
          <w:sz w:val="24"/>
        </w:rPr>
        <w:t>ollow the above steps regarding installing Java, downloading/unzipping the PC</w:t>
      </w:r>
      <w:r w:rsidRPr="007E5E1E">
        <w:rPr>
          <w:sz w:val="24"/>
          <w:vertAlign w:val="superscript"/>
        </w:rPr>
        <w:t>2</w:t>
      </w:r>
      <w:r w:rsidRPr="007E5E1E">
        <w:rPr>
          <w:sz w:val="24"/>
        </w:rPr>
        <w:t xml:space="preserve"> distribution, and setting the PATH valu</w:t>
      </w:r>
      <w:r>
        <w:rPr>
          <w:sz w:val="24"/>
        </w:rPr>
        <w:t>es on each team machine</w:t>
      </w:r>
      <w:r w:rsidR="00E30381">
        <w:rPr>
          <w:sz w:val="24"/>
        </w:rPr>
        <w:t>.</w:t>
      </w:r>
    </w:p>
    <w:p w14:paraId="5C1F319C"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lastRenderedPageBreak/>
        <w:t>E</w:t>
      </w:r>
      <w:r w:rsidRPr="007E5E1E">
        <w:rPr>
          <w:sz w:val="24"/>
        </w:rPr>
        <w:t xml:space="preserve">dit the </w:t>
      </w:r>
      <w:r w:rsidRPr="007E5E1E">
        <w:rPr>
          <w:rFonts w:ascii="Arial" w:hAnsi="Arial"/>
          <w:b/>
          <w:sz w:val="24"/>
        </w:rPr>
        <w:t>pc2v9.ini</w:t>
      </w:r>
      <w:r w:rsidRPr="007E5E1E">
        <w:rPr>
          <w:sz w:val="24"/>
        </w:rPr>
        <w:t xml:space="preserve"> file on </w:t>
      </w:r>
      <w:r>
        <w:rPr>
          <w:sz w:val="24"/>
        </w:rPr>
        <w:t>each</w:t>
      </w:r>
      <w:r w:rsidRPr="007E5E1E">
        <w:rPr>
          <w:sz w:val="24"/>
        </w:rPr>
        <w:t xml:space="preserve"> </w:t>
      </w:r>
      <w:r>
        <w:rPr>
          <w:sz w:val="24"/>
        </w:rPr>
        <w:t>team</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 xml:space="preserve">PC2 </w:t>
      </w:r>
      <w:r w:rsidRPr="007E5E1E">
        <w:rPr>
          <w:sz w:val="24"/>
        </w:rPr>
        <w:t>Server machine.</w:t>
      </w:r>
    </w:p>
    <w:p w14:paraId="33BF1D04"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Team client </w:t>
      </w:r>
      <w:r w:rsidRPr="007E5E1E">
        <w:rPr>
          <w:sz w:val="24"/>
        </w:rPr>
        <w:t>using the command "</w:t>
      </w:r>
      <w:r w:rsidRPr="007E5E1E">
        <w:rPr>
          <w:b/>
          <w:sz w:val="24"/>
        </w:rPr>
        <w:t>pc2</w:t>
      </w:r>
      <w:r>
        <w:rPr>
          <w:b/>
          <w:sz w:val="24"/>
        </w:rPr>
        <w:t>team</w:t>
      </w:r>
      <w:r w:rsidRPr="007E5E1E">
        <w:rPr>
          <w:sz w:val="24"/>
        </w:rPr>
        <w:t xml:space="preserve">" and login using the </w:t>
      </w:r>
      <w:r>
        <w:rPr>
          <w:sz w:val="24"/>
        </w:rPr>
        <w:t xml:space="preserve">team </w:t>
      </w:r>
      <w:r w:rsidRPr="007E5E1E">
        <w:rPr>
          <w:sz w:val="24"/>
        </w:rPr>
        <w:t xml:space="preserve">name and password </w:t>
      </w:r>
      <w:r>
        <w:rPr>
          <w:sz w:val="24"/>
        </w:rPr>
        <w:t>defined under “</w:t>
      </w:r>
      <w:r w:rsidRPr="007C114B">
        <w:rPr>
          <w:b/>
          <w:sz w:val="24"/>
        </w:rPr>
        <w:t>Accounts</w:t>
      </w:r>
      <w:r>
        <w:rPr>
          <w:sz w:val="24"/>
        </w:rPr>
        <w:t>”, above. (The default team name and password are both “</w:t>
      </w:r>
      <w:r w:rsidR="00242ED3">
        <w:rPr>
          <w:sz w:val="24"/>
        </w:rPr>
        <w:t>teamxx</w:t>
      </w:r>
      <w:r>
        <w:rPr>
          <w:sz w:val="24"/>
        </w:rPr>
        <w:t>”, where “</w:t>
      </w:r>
      <w:r w:rsidR="00242ED3">
        <w:rPr>
          <w:sz w:val="24"/>
        </w:rPr>
        <w:t>xx</w:t>
      </w:r>
      <w:r>
        <w:rPr>
          <w:sz w:val="24"/>
        </w:rPr>
        <w:t>” is the team number.)</w:t>
      </w:r>
    </w:p>
    <w:p w14:paraId="45C8F925" w14:textId="77777777" w:rsidR="007C114B" w:rsidRDefault="007C114B" w:rsidP="00B76EAB">
      <w:pPr>
        <w:pStyle w:val="FootnoteText"/>
        <w:tabs>
          <w:tab w:val="left" w:pos="900"/>
        </w:tabs>
        <w:spacing w:before="240"/>
        <w:ind w:left="360" w:firstLine="360"/>
        <w:jc w:val="both"/>
        <w:rPr>
          <w:ins w:id="4844" w:author="John Clevenger" w:date="2023-11-18T16:33:00Z"/>
          <w:sz w:val="24"/>
        </w:rPr>
      </w:pPr>
      <w:r>
        <w:rPr>
          <w:sz w:val="24"/>
        </w:rPr>
        <w:t>To use the PC</w:t>
      </w:r>
      <w:r w:rsidRPr="00E30381">
        <w:rPr>
          <w:sz w:val="24"/>
          <w:vertAlign w:val="superscript"/>
        </w:rPr>
        <w:t>2</w:t>
      </w:r>
      <w:r>
        <w:rPr>
          <w:sz w:val="24"/>
        </w:rPr>
        <w:t xml:space="preserve"> Team Web client, see the Appendix on </w:t>
      </w:r>
      <w:r w:rsidRPr="00D70CBC">
        <w:rPr>
          <w:b/>
          <w:bCs/>
          <w:sz w:val="24"/>
          <w:rPrChange w:id="4845" w:author="John Clevenger [2]" w:date="2022-06-22T12:43:00Z">
            <w:rPr>
              <w:sz w:val="24"/>
            </w:rPr>
          </w:rPrChange>
        </w:rPr>
        <w:t>PC</w:t>
      </w:r>
      <w:r w:rsidRPr="00D70CBC">
        <w:rPr>
          <w:b/>
          <w:bCs/>
          <w:sz w:val="24"/>
          <w:vertAlign w:val="superscript"/>
          <w:rPrChange w:id="4846" w:author="John Clevenger [2]" w:date="2022-06-22T12:43:00Z">
            <w:rPr>
              <w:sz w:val="24"/>
              <w:vertAlign w:val="superscript"/>
            </w:rPr>
          </w:rPrChange>
        </w:rPr>
        <w:t>2</w:t>
      </w:r>
      <w:r w:rsidRPr="00D70CBC">
        <w:rPr>
          <w:b/>
          <w:bCs/>
          <w:sz w:val="24"/>
          <w:rPrChange w:id="4847" w:author="John Clevenger [2]" w:date="2022-06-22T12:43:00Z">
            <w:rPr>
              <w:sz w:val="24"/>
            </w:rPr>
          </w:rPrChange>
        </w:rPr>
        <w:t xml:space="preserve"> Team Clients</w:t>
      </w:r>
      <w:r>
        <w:rPr>
          <w:sz w:val="24"/>
        </w:rPr>
        <w:t>.</w:t>
      </w:r>
    </w:p>
    <w:p w14:paraId="5F5D3E10" w14:textId="77777777" w:rsidR="002D5D40" w:rsidRDefault="002D5D40" w:rsidP="00B76EAB">
      <w:pPr>
        <w:pStyle w:val="FootnoteText"/>
        <w:tabs>
          <w:tab w:val="left" w:pos="900"/>
        </w:tabs>
        <w:spacing w:before="240"/>
        <w:ind w:left="360" w:firstLine="360"/>
        <w:jc w:val="both"/>
        <w:rPr>
          <w:sz w:val="24"/>
        </w:rPr>
      </w:pPr>
    </w:p>
    <w:p w14:paraId="4A0AE059" w14:textId="77777777" w:rsidR="00E30381" w:rsidRPr="00E33FB1" w:rsidRDefault="00E30381">
      <w:pPr>
        <w:pStyle w:val="ListParagraph"/>
        <w:numPr>
          <w:ilvl w:val="1"/>
          <w:numId w:val="53"/>
        </w:numPr>
        <w:ind w:left="450"/>
        <w:outlineLvl w:val="1"/>
        <w:rPr>
          <w:rFonts w:cs="Arial"/>
          <w:bCs/>
          <w:sz w:val="26"/>
          <w:szCs w:val="26"/>
          <w:rPrChange w:id="4848" w:author="John Clevenger" w:date="2023-11-18T16:48:00Z">
            <w:rPr>
              <w:sz w:val="24"/>
            </w:rPr>
          </w:rPrChange>
        </w:rPr>
        <w:pPrChange w:id="4849" w:author="John Clevenger" w:date="2023-11-19T11:27:00Z">
          <w:pPr>
            <w:pStyle w:val="Heading2"/>
          </w:pPr>
        </w:pPrChange>
      </w:pPr>
      <w:bookmarkStart w:id="4850" w:name="_Toc151504294"/>
      <w:r w:rsidRPr="00E33FB1">
        <w:rPr>
          <w:rFonts w:ascii="Arial" w:hAnsi="Arial" w:cs="Arial"/>
          <w:b/>
          <w:bCs/>
          <w:sz w:val="26"/>
          <w:szCs w:val="26"/>
          <w:u w:val="single"/>
          <w:rPrChange w:id="4851" w:author="John Clevenger" w:date="2023-11-18T16:48:00Z">
            <w:rPr>
              <w:b w:val="0"/>
            </w:rPr>
          </w:rPrChange>
        </w:rPr>
        <w:t xml:space="preserve">Judge </w:t>
      </w:r>
      <w:r w:rsidR="00242ED3" w:rsidRPr="00E33FB1">
        <w:rPr>
          <w:rFonts w:ascii="Arial" w:hAnsi="Arial" w:cs="Arial"/>
          <w:b/>
          <w:bCs/>
          <w:sz w:val="26"/>
          <w:szCs w:val="26"/>
          <w:u w:val="single"/>
          <w:rPrChange w:id="4852" w:author="John Clevenger" w:date="2023-11-18T16:48:00Z">
            <w:rPr>
              <w:b w:val="0"/>
            </w:rPr>
          </w:rPrChange>
        </w:rPr>
        <w:t>Startup</w:t>
      </w:r>
      <w:bookmarkEnd w:id="4850"/>
    </w:p>
    <w:p w14:paraId="1E4DA35B" w14:textId="77777777" w:rsidR="00E30381" w:rsidRPr="007E5E1E" w:rsidRDefault="00E30381" w:rsidP="00E30381">
      <w:pPr>
        <w:pStyle w:val="FootnoteText"/>
        <w:tabs>
          <w:tab w:val="left" w:pos="900"/>
        </w:tabs>
        <w:spacing w:before="240"/>
        <w:ind w:left="360" w:firstLine="360"/>
        <w:jc w:val="both"/>
        <w:rPr>
          <w:sz w:val="24"/>
        </w:rPr>
      </w:pPr>
      <w:r>
        <w:rPr>
          <w:sz w:val="24"/>
        </w:rPr>
        <w:t xml:space="preserve">There are two methods which can be used for judging team submissions: </w:t>
      </w:r>
      <w:r>
        <w:rPr>
          <w:i/>
          <w:sz w:val="24"/>
        </w:rPr>
        <w:t xml:space="preserve">manual </w:t>
      </w:r>
      <w:r>
        <w:rPr>
          <w:sz w:val="24"/>
        </w:rPr>
        <w:t xml:space="preserve">and </w:t>
      </w:r>
      <w:r>
        <w:rPr>
          <w:i/>
          <w:sz w:val="24"/>
        </w:rPr>
        <w:t>automated</w:t>
      </w:r>
      <w:r>
        <w:rPr>
          <w:sz w:val="24"/>
        </w:rPr>
        <w:t xml:space="preserve"> (the two methods are not mutually exclusive; automated judging can be used to send teams a “preliminary result” and </w:t>
      </w:r>
      <w:r w:rsidR="0026237A">
        <w:rPr>
          <w:sz w:val="24"/>
        </w:rPr>
        <w:t xml:space="preserve">can then be followed by manual [human] </w:t>
      </w:r>
      <w:r>
        <w:rPr>
          <w:sz w:val="24"/>
        </w:rPr>
        <w:t xml:space="preserve">judging).  Selecting the type of judging is part of Contest Problem Configuration, described above and </w:t>
      </w:r>
      <w:r w:rsidR="00242ED3">
        <w:rPr>
          <w:sz w:val="24"/>
        </w:rPr>
        <w:t xml:space="preserve">also </w:t>
      </w:r>
      <w:r>
        <w:rPr>
          <w:sz w:val="24"/>
        </w:rPr>
        <w:t>in</w:t>
      </w:r>
      <w:r w:rsidR="00242ED3">
        <w:rPr>
          <w:sz w:val="24"/>
        </w:rPr>
        <w:t xml:space="preserve"> more detail in</w:t>
      </w:r>
      <w:r>
        <w:rPr>
          <w:sz w:val="24"/>
        </w:rPr>
        <w:t xml:space="preserve"> </w:t>
      </w:r>
      <w:r w:rsidR="00242ED3">
        <w:rPr>
          <w:sz w:val="24"/>
        </w:rPr>
        <w:t xml:space="preserve">the section on </w:t>
      </w:r>
      <w:r w:rsidR="00242ED3">
        <w:rPr>
          <w:i/>
          <w:sz w:val="24"/>
        </w:rPr>
        <w:t xml:space="preserve">Contest Problems </w:t>
      </w:r>
      <w:r w:rsidR="00242ED3">
        <w:rPr>
          <w:sz w:val="24"/>
        </w:rPr>
        <w:t xml:space="preserve">in the chapter on </w:t>
      </w:r>
      <w:r w:rsidR="007B1362">
        <w:rPr>
          <w:i/>
          <w:sz w:val="24"/>
        </w:rPr>
        <w:t>Interactive Contest Configuration</w:t>
      </w:r>
      <w:r>
        <w:rPr>
          <w:sz w:val="24"/>
        </w:rPr>
        <w:t xml:space="preserve">.  In any case you will </w:t>
      </w:r>
      <w:r w:rsidR="00242ED3">
        <w:rPr>
          <w:sz w:val="24"/>
        </w:rPr>
        <w:t>want</w:t>
      </w:r>
      <w:r>
        <w:rPr>
          <w:sz w:val="24"/>
        </w:rPr>
        <w:t xml:space="preserve"> to </w:t>
      </w:r>
      <w:r w:rsidR="00242ED3">
        <w:rPr>
          <w:sz w:val="24"/>
        </w:rPr>
        <w:t>set up</w:t>
      </w:r>
      <w:r>
        <w:rPr>
          <w:sz w:val="24"/>
        </w:rPr>
        <w:t xml:space="preserve"> one or more judge machines.</w:t>
      </w:r>
      <w:r w:rsidR="00242ED3">
        <w:rPr>
          <w:rStyle w:val="FootnoteReference"/>
          <w:sz w:val="24"/>
        </w:rPr>
        <w:footnoteReference w:id="5"/>
      </w:r>
      <w:r>
        <w:rPr>
          <w:sz w:val="24"/>
        </w:rPr>
        <w:t xml:space="preserve">  </w:t>
      </w:r>
    </w:p>
    <w:p w14:paraId="2380988D" w14:textId="77777777" w:rsidR="00E30381" w:rsidRDefault="00E30381" w:rsidP="00E30381">
      <w:pPr>
        <w:pStyle w:val="FootnoteText"/>
        <w:tabs>
          <w:tab w:val="left" w:pos="900"/>
        </w:tabs>
        <w:spacing w:before="240"/>
        <w:ind w:left="360" w:firstLine="360"/>
        <w:jc w:val="both"/>
        <w:rPr>
          <w:sz w:val="24"/>
        </w:rPr>
      </w:pPr>
      <w:r>
        <w:rPr>
          <w:sz w:val="24"/>
        </w:rPr>
        <w:t>Perform the following steps to install the PC</w:t>
      </w:r>
      <w:r w:rsidRPr="00242ED3">
        <w:rPr>
          <w:sz w:val="24"/>
          <w:vertAlign w:val="superscript"/>
        </w:rPr>
        <w:t>2</w:t>
      </w:r>
      <w:r>
        <w:rPr>
          <w:sz w:val="24"/>
        </w:rPr>
        <w:t xml:space="preserve"> Judge client on each judge machine:</w:t>
      </w:r>
    </w:p>
    <w:p w14:paraId="17691F6F"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F</w:t>
      </w:r>
      <w:r w:rsidRPr="007E5E1E">
        <w:rPr>
          <w:sz w:val="24"/>
        </w:rPr>
        <w:t>ollow the above steps regarding installing Java, downloading/unzipping the PC</w:t>
      </w:r>
      <w:r w:rsidRPr="007E5E1E">
        <w:rPr>
          <w:sz w:val="24"/>
          <w:vertAlign w:val="superscript"/>
        </w:rPr>
        <w:t>2</w:t>
      </w:r>
      <w:r w:rsidRPr="007E5E1E">
        <w:rPr>
          <w:sz w:val="24"/>
        </w:rPr>
        <w:t xml:space="preserve"> distribution, and setting the PATH valu</w:t>
      </w:r>
      <w:r>
        <w:rPr>
          <w:sz w:val="24"/>
        </w:rPr>
        <w:t xml:space="preserve">es on each </w:t>
      </w:r>
      <w:r w:rsidR="00242ED3">
        <w:rPr>
          <w:sz w:val="24"/>
        </w:rPr>
        <w:t>judge</w:t>
      </w:r>
      <w:r>
        <w:rPr>
          <w:sz w:val="24"/>
        </w:rPr>
        <w:t xml:space="preserve"> machine.</w:t>
      </w:r>
    </w:p>
    <w:p w14:paraId="36E7A05E"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E</w:t>
      </w:r>
      <w:r w:rsidRPr="007E5E1E">
        <w:rPr>
          <w:sz w:val="24"/>
        </w:rPr>
        <w:t xml:space="preserve">dit the </w:t>
      </w:r>
      <w:r w:rsidRPr="007E5E1E">
        <w:rPr>
          <w:rFonts w:ascii="Arial" w:hAnsi="Arial"/>
          <w:b/>
          <w:sz w:val="24"/>
        </w:rPr>
        <w:t>pc2v9.ini</w:t>
      </w:r>
      <w:r w:rsidRPr="007E5E1E">
        <w:rPr>
          <w:sz w:val="24"/>
        </w:rPr>
        <w:t xml:space="preserve"> file on </w:t>
      </w:r>
      <w:r>
        <w:rPr>
          <w:sz w:val="24"/>
        </w:rPr>
        <w:t>each</w:t>
      </w:r>
      <w:r w:rsidRPr="007E5E1E">
        <w:rPr>
          <w:sz w:val="24"/>
        </w:rPr>
        <w:t xml:space="preserve"> </w:t>
      </w:r>
      <w:r w:rsidR="00242ED3">
        <w:rPr>
          <w:sz w:val="24"/>
        </w:rPr>
        <w:t>judge</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PC</w:t>
      </w:r>
      <w:r w:rsidRPr="00242ED3">
        <w:rPr>
          <w:sz w:val="24"/>
          <w:vertAlign w:val="superscript"/>
        </w:rPr>
        <w:t>2</w:t>
      </w:r>
      <w:r>
        <w:rPr>
          <w:sz w:val="24"/>
        </w:rPr>
        <w:t xml:space="preserve"> </w:t>
      </w:r>
      <w:r w:rsidRPr="007E5E1E">
        <w:rPr>
          <w:sz w:val="24"/>
        </w:rPr>
        <w:t>Server machine.</w:t>
      </w:r>
    </w:p>
    <w:p w14:paraId="6F001514"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w:t>
      </w:r>
      <w:r w:rsidR="00242ED3">
        <w:rPr>
          <w:sz w:val="24"/>
        </w:rPr>
        <w:t>Judge</w:t>
      </w:r>
      <w:r>
        <w:rPr>
          <w:sz w:val="24"/>
        </w:rPr>
        <w:t xml:space="preserve"> client </w:t>
      </w:r>
      <w:r w:rsidRPr="007E5E1E">
        <w:rPr>
          <w:sz w:val="24"/>
        </w:rPr>
        <w:t>using the command "</w:t>
      </w:r>
      <w:r w:rsidRPr="007E5E1E">
        <w:rPr>
          <w:b/>
          <w:sz w:val="24"/>
        </w:rPr>
        <w:t>pc2</w:t>
      </w:r>
      <w:r w:rsidR="00242ED3">
        <w:rPr>
          <w:b/>
          <w:sz w:val="24"/>
        </w:rPr>
        <w:t>judge</w:t>
      </w:r>
      <w:r w:rsidRPr="007E5E1E">
        <w:rPr>
          <w:sz w:val="24"/>
        </w:rPr>
        <w:t xml:space="preserve">" and login using the </w:t>
      </w:r>
      <w:r w:rsidR="00242ED3">
        <w:rPr>
          <w:sz w:val="24"/>
        </w:rPr>
        <w:t>judge</w:t>
      </w:r>
      <w:r>
        <w:rPr>
          <w:sz w:val="24"/>
        </w:rPr>
        <w:t xml:space="preserve"> </w:t>
      </w:r>
      <w:r w:rsidRPr="007E5E1E">
        <w:rPr>
          <w:sz w:val="24"/>
        </w:rPr>
        <w:t xml:space="preserve">name and password </w:t>
      </w:r>
      <w:r>
        <w:rPr>
          <w:sz w:val="24"/>
        </w:rPr>
        <w:t>defined under “</w:t>
      </w:r>
      <w:r w:rsidRPr="007C114B">
        <w:rPr>
          <w:b/>
          <w:sz w:val="24"/>
        </w:rPr>
        <w:t>Accounts</w:t>
      </w:r>
      <w:r>
        <w:rPr>
          <w:sz w:val="24"/>
        </w:rPr>
        <w:t xml:space="preserve">”, above. (The default </w:t>
      </w:r>
      <w:r w:rsidR="00242ED3">
        <w:rPr>
          <w:sz w:val="24"/>
        </w:rPr>
        <w:t>judge</w:t>
      </w:r>
      <w:r>
        <w:rPr>
          <w:sz w:val="24"/>
        </w:rPr>
        <w:t xml:space="preserve"> name and password are both “</w:t>
      </w:r>
      <w:r w:rsidR="00242ED3">
        <w:rPr>
          <w:sz w:val="24"/>
        </w:rPr>
        <w:t>judgexx</w:t>
      </w:r>
      <w:r>
        <w:rPr>
          <w:sz w:val="24"/>
        </w:rPr>
        <w:t>”, where “</w:t>
      </w:r>
      <w:r w:rsidR="00242ED3">
        <w:rPr>
          <w:sz w:val="24"/>
        </w:rPr>
        <w:t>xx</w:t>
      </w:r>
      <w:r>
        <w:rPr>
          <w:sz w:val="24"/>
        </w:rPr>
        <w:t xml:space="preserve">” is the </w:t>
      </w:r>
      <w:r w:rsidR="00242ED3">
        <w:rPr>
          <w:sz w:val="24"/>
        </w:rPr>
        <w:t>judge</w:t>
      </w:r>
      <w:r>
        <w:rPr>
          <w:sz w:val="24"/>
        </w:rPr>
        <w:t xml:space="preserve"> number.)</w:t>
      </w:r>
    </w:p>
    <w:p w14:paraId="7135A5C9" w14:textId="77777777" w:rsidR="00242ED3" w:rsidRDefault="00242ED3" w:rsidP="00242ED3">
      <w:pPr>
        <w:pStyle w:val="FootnoteText"/>
        <w:tabs>
          <w:tab w:val="left" w:pos="900"/>
        </w:tabs>
        <w:spacing w:before="480"/>
        <w:ind w:left="360" w:firstLine="360"/>
        <w:jc w:val="both"/>
        <w:rPr>
          <w:ins w:id="4853" w:author="John Clevenger" w:date="2023-11-18T16:33:00Z"/>
          <w:sz w:val="24"/>
        </w:rPr>
      </w:pPr>
      <w:r>
        <w:rPr>
          <w:sz w:val="24"/>
        </w:rPr>
        <w:t xml:space="preserve">If your contest is going to use automated judging, see the section </w:t>
      </w:r>
      <w:r>
        <w:rPr>
          <w:i/>
          <w:sz w:val="24"/>
        </w:rPr>
        <w:t xml:space="preserve">Assigning Auto Judging to Judge Modules </w:t>
      </w:r>
      <w:r>
        <w:rPr>
          <w:sz w:val="24"/>
        </w:rPr>
        <w:t xml:space="preserve">in the chapter on </w:t>
      </w:r>
      <w:r>
        <w:rPr>
          <w:i/>
          <w:sz w:val="24"/>
        </w:rPr>
        <w:t>Configuring the Contest</w:t>
      </w:r>
      <w:r>
        <w:rPr>
          <w:sz w:val="24"/>
        </w:rPr>
        <w:t>.</w:t>
      </w:r>
    </w:p>
    <w:p w14:paraId="6CA39F4C" w14:textId="77777777" w:rsidR="002D5D40" w:rsidRDefault="002D5D40" w:rsidP="00242ED3">
      <w:pPr>
        <w:pStyle w:val="FootnoteText"/>
        <w:tabs>
          <w:tab w:val="left" w:pos="900"/>
        </w:tabs>
        <w:spacing w:before="480"/>
        <w:ind w:left="360" w:firstLine="360"/>
        <w:jc w:val="both"/>
        <w:rPr>
          <w:ins w:id="4854" w:author="John Clevenger" w:date="2023-11-18T16:33:00Z"/>
          <w:sz w:val="24"/>
        </w:rPr>
      </w:pPr>
    </w:p>
    <w:p w14:paraId="34E28572" w14:textId="27D05AAF" w:rsidR="002D5D40" w:rsidRPr="00E33FB1" w:rsidDel="002D5D40" w:rsidRDefault="002D5D40">
      <w:pPr>
        <w:pStyle w:val="FootnoteText"/>
        <w:numPr>
          <w:ilvl w:val="0"/>
          <w:numId w:val="53"/>
        </w:numPr>
        <w:tabs>
          <w:tab w:val="left" w:pos="900"/>
        </w:tabs>
        <w:spacing w:before="480"/>
        <w:jc w:val="both"/>
        <w:rPr>
          <w:del w:id="4855" w:author="John Clevenger" w:date="2023-11-18T16:33:00Z"/>
          <w:rFonts w:ascii="Arial" w:hAnsi="Arial" w:cs="Arial"/>
          <w:b/>
          <w:bCs/>
          <w:sz w:val="26"/>
          <w:szCs w:val="26"/>
          <w:u w:val="single"/>
          <w:rPrChange w:id="4856" w:author="John Clevenger" w:date="2023-11-18T16:48:00Z">
            <w:rPr>
              <w:del w:id="4857" w:author="John Clevenger" w:date="2023-11-18T16:33:00Z"/>
              <w:sz w:val="24"/>
            </w:rPr>
          </w:rPrChange>
        </w:rPr>
        <w:pPrChange w:id="4858" w:author="John Clevenger" w:date="2023-11-18T16:33:00Z">
          <w:pPr>
            <w:pStyle w:val="FootnoteText"/>
            <w:tabs>
              <w:tab w:val="left" w:pos="900"/>
            </w:tabs>
            <w:spacing w:before="480"/>
            <w:ind w:left="360" w:firstLine="360"/>
            <w:jc w:val="both"/>
          </w:pPr>
        </w:pPrChange>
      </w:pPr>
      <w:bookmarkStart w:id="4859" w:name="_Toc151285713"/>
      <w:bookmarkStart w:id="4860" w:name="_Toc151285897"/>
      <w:bookmarkStart w:id="4861" w:name="_Toc151286235"/>
      <w:bookmarkStart w:id="4862" w:name="_Toc151286957"/>
      <w:bookmarkStart w:id="4863" w:name="_Toc151287582"/>
      <w:bookmarkStart w:id="4864" w:name="_Toc151290215"/>
      <w:bookmarkStart w:id="4865" w:name="_Toc151291162"/>
      <w:bookmarkStart w:id="4866" w:name="_Toc151306465"/>
      <w:bookmarkStart w:id="4867" w:name="_Toc151488505"/>
      <w:bookmarkStart w:id="4868" w:name="_Toc151504295"/>
      <w:bookmarkEnd w:id="4859"/>
      <w:bookmarkEnd w:id="4860"/>
      <w:bookmarkEnd w:id="4861"/>
      <w:bookmarkEnd w:id="4862"/>
      <w:bookmarkEnd w:id="4863"/>
      <w:bookmarkEnd w:id="4864"/>
      <w:bookmarkEnd w:id="4865"/>
      <w:bookmarkEnd w:id="4866"/>
      <w:bookmarkEnd w:id="4867"/>
      <w:bookmarkEnd w:id="4868"/>
    </w:p>
    <w:p w14:paraId="3226043C" w14:textId="77777777" w:rsidR="00242ED3" w:rsidRPr="00E33FB1" w:rsidRDefault="00242ED3">
      <w:pPr>
        <w:pStyle w:val="ListParagraph"/>
        <w:numPr>
          <w:ilvl w:val="1"/>
          <w:numId w:val="53"/>
        </w:numPr>
        <w:ind w:left="450"/>
        <w:outlineLvl w:val="1"/>
        <w:rPr>
          <w:rFonts w:cs="Arial"/>
          <w:bCs/>
          <w:sz w:val="26"/>
          <w:szCs w:val="26"/>
          <w:rPrChange w:id="4869" w:author="John Clevenger" w:date="2023-11-18T16:48:00Z">
            <w:rPr>
              <w:sz w:val="24"/>
            </w:rPr>
          </w:rPrChange>
        </w:rPr>
        <w:pPrChange w:id="4870" w:author="John Clevenger" w:date="2023-11-19T11:27:00Z">
          <w:pPr>
            <w:pStyle w:val="Heading2"/>
          </w:pPr>
        </w:pPrChange>
      </w:pPr>
      <w:bookmarkStart w:id="4871" w:name="_Toc151504296"/>
      <w:r w:rsidRPr="00E33FB1">
        <w:rPr>
          <w:rFonts w:ascii="Arial" w:hAnsi="Arial" w:cs="Arial"/>
          <w:b/>
          <w:bCs/>
          <w:sz w:val="26"/>
          <w:szCs w:val="26"/>
          <w:u w:val="single"/>
          <w:rPrChange w:id="4872" w:author="John Clevenger" w:date="2023-11-18T16:48:00Z">
            <w:rPr>
              <w:b w:val="0"/>
            </w:rPr>
          </w:rPrChange>
        </w:rPr>
        <w:t>Scoreboard Startup</w:t>
      </w:r>
      <w:bookmarkEnd w:id="4871"/>
    </w:p>
    <w:p w14:paraId="777D4125" w14:textId="77777777" w:rsidR="00242ED3" w:rsidRDefault="00242ED3" w:rsidP="00242ED3">
      <w:pPr>
        <w:pStyle w:val="FootnoteText"/>
        <w:tabs>
          <w:tab w:val="left" w:pos="900"/>
        </w:tabs>
        <w:spacing w:before="240"/>
        <w:ind w:left="360" w:firstLine="360"/>
        <w:jc w:val="both"/>
        <w:rPr>
          <w:sz w:val="24"/>
        </w:rPr>
      </w:pPr>
      <w:r>
        <w:rPr>
          <w:sz w:val="24"/>
        </w:rPr>
        <w:t>Perform the following steps to install the PC</w:t>
      </w:r>
      <w:r w:rsidRPr="00242ED3">
        <w:rPr>
          <w:sz w:val="24"/>
          <w:vertAlign w:val="superscript"/>
        </w:rPr>
        <w:t>2</w:t>
      </w:r>
      <w:r>
        <w:rPr>
          <w:sz w:val="24"/>
        </w:rPr>
        <w:t xml:space="preserve"> </w:t>
      </w:r>
      <w:r w:rsidR="0026237A">
        <w:rPr>
          <w:sz w:val="24"/>
        </w:rPr>
        <w:t>Scoreboard</w:t>
      </w:r>
      <w:r>
        <w:rPr>
          <w:sz w:val="24"/>
        </w:rPr>
        <w:t xml:space="preserve"> client on </w:t>
      </w:r>
      <w:r w:rsidR="0026237A">
        <w:rPr>
          <w:sz w:val="24"/>
        </w:rPr>
        <w:t>a</w:t>
      </w:r>
      <w:r>
        <w:rPr>
          <w:sz w:val="24"/>
        </w:rPr>
        <w:t xml:space="preserve"> machine</w:t>
      </w:r>
      <w:r w:rsidR="0026237A">
        <w:rPr>
          <w:rStyle w:val="FootnoteReference"/>
          <w:sz w:val="24"/>
        </w:rPr>
        <w:footnoteReference w:id="6"/>
      </w:r>
      <w:r w:rsidR="0026237A">
        <w:rPr>
          <w:sz w:val="24"/>
        </w:rPr>
        <w:t>:</w:t>
      </w:r>
    </w:p>
    <w:p w14:paraId="1B390FFF" w14:textId="77777777" w:rsidR="00242ED3" w:rsidRPr="007E5E1E" w:rsidRDefault="0026237A" w:rsidP="00242ED3">
      <w:pPr>
        <w:pStyle w:val="FootnoteText"/>
        <w:numPr>
          <w:ilvl w:val="0"/>
          <w:numId w:val="2"/>
        </w:numPr>
        <w:tabs>
          <w:tab w:val="clear" w:pos="360"/>
          <w:tab w:val="num" w:pos="90"/>
          <w:tab w:val="left" w:pos="900"/>
        </w:tabs>
        <w:spacing w:before="240"/>
        <w:ind w:left="900" w:hanging="540"/>
        <w:jc w:val="both"/>
        <w:rPr>
          <w:sz w:val="24"/>
        </w:rPr>
      </w:pPr>
      <w:r>
        <w:rPr>
          <w:sz w:val="24"/>
        </w:rPr>
        <w:lastRenderedPageBreak/>
        <w:t>If you are running the Scoreboard client on a different machine (one onto which PC</w:t>
      </w:r>
      <w:r w:rsidRPr="0026237A">
        <w:rPr>
          <w:sz w:val="24"/>
          <w:vertAlign w:val="superscript"/>
        </w:rPr>
        <w:t>2</w:t>
      </w:r>
      <w:r>
        <w:rPr>
          <w:sz w:val="24"/>
        </w:rPr>
        <w:t xml:space="preserve"> has not already been installed), f</w:t>
      </w:r>
      <w:r w:rsidR="00242ED3" w:rsidRPr="007E5E1E">
        <w:rPr>
          <w:sz w:val="24"/>
        </w:rPr>
        <w:t>ollow the above steps regarding installing Java, downloading/unzipping the PC</w:t>
      </w:r>
      <w:r w:rsidR="00242ED3" w:rsidRPr="007E5E1E">
        <w:rPr>
          <w:sz w:val="24"/>
          <w:vertAlign w:val="superscript"/>
        </w:rPr>
        <w:t>2</w:t>
      </w:r>
      <w:r w:rsidR="00242ED3" w:rsidRPr="007E5E1E">
        <w:rPr>
          <w:sz w:val="24"/>
        </w:rPr>
        <w:t xml:space="preserve"> distribution, and setting the PATH valu</w:t>
      </w:r>
      <w:r>
        <w:rPr>
          <w:sz w:val="24"/>
        </w:rPr>
        <w:t xml:space="preserve">es on the scoreboard </w:t>
      </w:r>
      <w:r w:rsidR="00242ED3">
        <w:rPr>
          <w:sz w:val="24"/>
        </w:rPr>
        <w:t>machine.</w:t>
      </w:r>
    </w:p>
    <w:p w14:paraId="77275E4F" w14:textId="77777777" w:rsidR="00242ED3" w:rsidRPr="007E5E1E" w:rsidRDefault="00242ED3" w:rsidP="00242ED3">
      <w:pPr>
        <w:pStyle w:val="FootnoteText"/>
        <w:numPr>
          <w:ilvl w:val="0"/>
          <w:numId w:val="2"/>
        </w:numPr>
        <w:tabs>
          <w:tab w:val="clear" w:pos="360"/>
          <w:tab w:val="num" w:pos="90"/>
          <w:tab w:val="left" w:pos="900"/>
        </w:tabs>
        <w:spacing w:before="240"/>
        <w:ind w:left="900" w:hanging="540"/>
        <w:jc w:val="both"/>
        <w:rPr>
          <w:sz w:val="24"/>
        </w:rPr>
      </w:pPr>
      <w:r>
        <w:rPr>
          <w:sz w:val="24"/>
        </w:rPr>
        <w:t>E</w:t>
      </w:r>
      <w:r w:rsidRPr="007E5E1E">
        <w:rPr>
          <w:sz w:val="24"/>
        </w:rPr>
        <w:t xml:space="preserve">dit the </w:t>
      </w:r>
      <w:r w:rsidRPr="007E5E1E">
        <w:rPr>
          <w:rFonts w:ascii="Arial" w:hAnsi="Arial"/>
          <w:b/>
          <w:sz w:val="24"/>
        </w:rPr>
        <w:t>pc2v9.ini</w:t>
      </w:r>
      <w:r w:rsidRPr="007E5E1E">
        <w:rPr>
          <w:sz w:val="24"/>
        </w:rPr>
        <w:t xml:space="preserve"> file on </w:t>
      </w:r>
      <w:r w:rsidR="0026237A">
        <w:rPr>
          <w:sz w:val="24"/>
        </w:rPr>
        <w:t>the scoreboard</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PC</w:t>
      </w:r>
      <w:r w:rsidRPr="00242ED3">
        <w:rPr>
          <w:sz w:val="24"/>
          <w:vertAlign w:val="superscript"/>
        </w:rPr>
        <w:t>2</w:t>
      </w:r>
      <w:r>
        <w:rPr>
          <w:sz w:val="24"/>
        </w:rPr>
        <w:t xml:space="preserve"> </w:t>
      </w:r>
      <w:r w:rsidRPr="007E5E1E">
        <w:rPr>
          <w:sz w:val="24"/>
        </w:rPr>
        <w:t>Server machine.</w:t>
      </w:r>
    </w:p>
    <w:p w14:paraId="3C59F123" w14:textId="77777777" w:rsidR="00242ED3" w:rsidRDefault="00242ED3" w:rsidP="00242ED3">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w:t>
      </w:r>
      <w:r w:rsidR="0026237A">
        <w:rPr>
          <w:sz w:val="24"/>
        </w:rPr>
        <w:t>Scoreboard</w:t>
      </w:r>
      <w:r>
        <w:rPr>
          <w:sz w:val="24"/>
        </w:rPr>
        <w:t xml:space="preserve"> client </w:t>
      </w:r>
      <w:r w:rsidRPr="007E5E1E">
        <w:rPr>
          <w:sz w:val="24"/>
        </w:rPr>
        <w:t>using the command "</w:t>
      </w:r>
      <w:r w:rsidRPr="007E5E1E">
        <w:rPr>
          <w:b/>
          <w:sz w:val="24"/>
        </w:rPr>
        <w:t>pc2</w:t>
      </w:r>
      <w:r w:rsidR="0026237A">
        <w:rPr>
          <w:b/>
          <w:sz w:val="24"/>
        </w:rPr>
        <w:t>board</w:t>
      </w:r>
      <w:r w:rsidRPr="007E5E1E">
        <w:rPr>
          <w:sz w:val="24"/>
        </w:rPr>
        <w:t xml:space="preserve">" and login using the </w:t>
      </w:r>
      <w:r w:rsidR="0026237A">
        <w:rPr>
          <w:sz w:val="24"/>
        </w:rPr>
        <w:t>scoreboard account</w:t>
      </w:r>
      <w:r>
        <w:rPr>
          <w:sz w:val="24"/>
        </w:rPr>
        <w:t xml:space="preserve"> </w:t>
      </w:r>
      <w:r w:rsidRPr="007E5E1E">
        <w:rPr>
          <w:sz w:val="24"/>
        </w:rPr>
        <w:t xml:space="preserve">name and password </w:t>
      </w:r>
      <w:r>
        <w:rPr>
          <w:sz w:val="24"/>
        </w:rPr>
        <w:t>defined under “</w:t>
      </w:r>
      <w:r w:rsidRPr="007C114B">
        <w:rPr>
          <w:b/>
          <w:sz w:val="24"/>
        </w:rPr>
        <w:t>Accounts</w:t>
      </w:r>
      <w:r>
        <w:rPr>
          <w:sz w:val="24"/>
        </w:rPr>
        <w:t>”</w:t>
      </w:r>
      <w:r w:rsidR="003D7EE3">
        <w:rPr>
          <w:sz w:val="24"/>
        </w:rPr>
        <w:t xml:space="preserve">, above. </w:t>
      </w:r>
      <w:r>
        <w:rPr>
          <w:sz w:val="24"/>
        </w:rPr>
        <w:t xml:space="preserve">The default </w:t>
      </w:r>
      <w:r w:rsidR="0026237A">
        <w:rPr>
          <w:sz w:val="24"/>
        </w:rPr>
        <w:t>scoreboard</w:t>
      </w:r>
      <w:r>
        <w:rPr>
          <w:sz w:val="24"/>
        </w:rPr>
        <w:t xml:space="preserve"> name and password are both “</w:t>
      </w:r>
      <w:r w:rsidR="0026237A">
        <w:rPr>
          <w:sz w:val="24"/>
        </w:rPr>
        <w:t>board</w:t>
      </w:r>
      <w:r w:rsidR="002F5617">
        <w:rPr>
          <w:sz w:val="24"/>
        </w:rPr>
        <w:t>X</w:t>
      </w:r>
      <w:r w:rsidR="0026237A">
        <w:rPr>
          <w:sz w:val="24"/>
        </w:rPr>
        <w:t>”</w:t>
      </w:r>
      <w:r w:rsidR="002F5617">
        <w:rPr>
          <w:sz w:val="24"/>
        </w:rPr>
        <w:t>, where “X” is the number of the scoreboard account (typically “1”)</w:t>
      </w:r>
      <w:r w:rsidR="003D7EE3">
        <w:rPr>
          <w:sz w:val="24"/>
        </w:rPr>
        <w:t>.</w:t>
      </w:r>
    </w:p>
    <w:p w14:paraId="6184B00B" w14:textId="77777777" w:rsidR="002F5617" w:rsidRDefault="002F5617" w:rsidP="00242ED3">
      <w:pPr>
        <w:pStyle w:val="FootnoteText"/>
        <w:numPr>
          <w:ilvl w:val="0"/>
          <w:numId w:val="2"/>
        </w:numPr>
        <w:tabs>
          <w:tab w:val="clear" w:pos="360"/>
          <w:tab w:val="num" w:pos="90"/>
          <w:tab w:val="left" w:pos="900"/>
        </w:tabs>
        <w:spacing w:before="240"/>
        <w:ind w:left="900" w:hanging="540"/>
        <w:jc w:val="both"/>
        <w:rPr>
          <w:ins w:id="4873" w:author="John Clevenger" w:date="2023-11-18T16:34:00Z"/>
          <w:sz w:val="24"/>
        </w:rPr>
      </w:pPr>
      <w:r w:rsidRPr="007E5E1E">
        <w:rPr>
          <w:sz w:val="24"/>
        </w:rPr>
        <w:t>Arrange for the scoreboard-generated HTML files to be accessible to user’s browsers.</w:t>
      </w:r>
      <w:r>
        <w:rPr>
          <w:sz w:val="24"/>
        </w:rPr>
        <w:t xml:space="preserve">  See </w:t>
      </w:r>
      <w:r w:rsidR="00413630">
        <w:rPr>
          <w:sz w:val="24"/>
        </w:rPr>
        <w:t xml:space="preserve">the section </w:t>
      </w:r>
      <w:r w:rsidR="00413630">
        <w:rPr>
          <w:i/>
          <w:sz w:val="24"/>
        </w:rPr>
        <w:t xml:space="preserve">Scoreboard HTML Files </w:t>
      </w:r>
      <w:r w:rsidR="00413630">
        <w:rPr>
          <w:sz w:val="24"/>
        </w:rPr>
        <w:t xml:space="preserve">in the chapter on the </w:t>
      </w:r>
      <w:r w:rsidR="00413630">
        <w:rPr>
          <w:i/>
          <w:sz w:val="24"/>
        </w:rPr>
        <w:t>PC</w:t>
      </w:r>
      <w:r w:rsidR="00413630" w:rsidRPr="00413630">
        <w:rPr>
          <w:i/>
          <w:sz w:val="24"/>
          <w:vertAlign w:val="superscript"/>
        </w:rPr>
        <w:t>2</w:t>
      </w:r>
      <w:r w:rsidR="00413630">
        <w:rPr>
          <w:i/>
          <w:sz w:val="24"/>
        </w:rPr>
        <w:t xml:space="preserve"> Scoreboard </w:t>
      </w:r>
      <w:r w:rsidR="00413630">
        <w:rPr>
          <w:sz w:val="24"/>
        </w:rPr>
        <w:t>for further details.</w:t>
      </w:r>
    </w:p>
    <w:p w14:paraId="6A2EEBEE" w14:textId="77777777" w:rsidR="002D5D40" w:rsidRPr="007E5E1E" w:rsidRDefault="002D5D40">
      <w:pPr>
        <w:pStyle w:val="FootnoteText"/>
        <w:tabs>
          <w:tab w:val="left" w:pos="900"/>
        </w:tabs>
        <w:spacing w:before="240"/>
        <w:jc w:val="both"/>
        <w:rPr>
          <w:sz w:val="24"/>
        </w:rPr>
        <w:pPrChange w:id="4874" w:author="John Clevenger" w:date="2023-11-18T16:34:00Z">
          <w:pPr>
            <w:pStyle w:val="FootnoteText"/>
            <w:numPr>
              <w:numId w:val="2"/>
            </w:numPr>
            <w:tabs>
              <w:tab w:val="num" w:pos="90"/>
              <w:tab w:val="num" w:pos="360"/>
              <w:tab w:val="left" w:pos="900"/>
            </w:tabs>
            <w:spacing w:before="240"/>
            <w:ind w:left="900" w:hanging="540"/>
            <w:jc w:val="both"/>
          </w:pPr>
        </w:pPrChange>
      </w:pPr>
    </w:p>
    <w:p w14:paraId="3A627827" w14:textId="77777777" w:rsidR="007C114B" w:rsidRPr="00E33FB1" w:rsidRDefault="002F5617">
      <w:pPr>
        <w:pStyle w:val="ListParagraph"/>
        <w:numPr>
          <w:ilvl w:val="1"/>
          <w:numId w:val="53"/>
        </w:numPr>
        <w:ind w:left="450"/>
        <w:outlineLvl w:val="1"/>
        <w:rPr>
          <w:rFonts w:cs="Arial"/>
          <w:bCs/>
          <w:sz w:val="26"/>
          <w:szCs w:val="26"/>
          <w:rPrChange w:id="4875" w:author="John Clevenger" w:date="2023-11-18T16:48:00Z">
            <w:rPr>
              <w:sz w:val="24"/>
            </w:rPr>
          </w:rPrChange>
        </w:rPr>
        <w:pPrChange w:id="4876" w:author="John Clevenger" w:date="2023-11-19T11:27:00Z">
          <w:pPr>
            <w:pStyle w:val="Heading2"/>
          </w:pPr>
        </w:pPrChange>
      </w:pPr>
      <w:bookmarkStart w:id="4877" w:name="_Toc151504297"/>
      <w:r w:rsidRPr="00E33FB1">
        <w:rPr>
          <w:rFonts w:ascii="Arial" w:hAnsi="Arial" w:cs="Arial"/>
          <w:b/>
          <w:bCs/>
          <w:sz w:val="26"/>
          <w:szCs w:val="26"/>
          <w:u w:val="single"/>
          <w:rPrChange w:id="4878" w:author="John Clevenger" w:date="2023-11-18T16:48:00Z">
            <w:rPr>
              <w:b w:val="0"/>
            </w:rPr>
          </w:rPrChange>
        </w:rPr>
        <w:t>Starting the Contest</w:t>
      </w:r>
      <w:bookmarkEnd w:id="4877"/>
    </w:p>
    <w:p w14:paraId="6EA8480E" w14:textId="77777777" w:rsidR="002F5617" w:rsidRPr="002F5617" w:rsidRDefault="002F5617" w:rsidP="002F5617">
      <w:pPr>
        <w:pStyle w:val="FootnoteText"/>
        <w:tabs>
          <w:tab w:val="left" w:pos="900"/>
        </w:tabs>
        <w:spacing w:before="240"/>
        <w:ind w:left="360" w:firstLine="360"/>
        <w:jc w:val="both"/>
        <w:rPr>
          <w:sz w:val="24"/>
        </w:rPr>
      </w:pPr>
      <w:r>
        <w:rPr>
          <w:sz w:val="24"/>
        </w:rPr>
        <w:t xml:space="preserve">The contest can be started either manually, or automatically at some scheduled time.  The length of the contest can be configured, and contests can be “reset” (e.g., between Practice and Real contests).   See the chapter on </w:t>
      </w:r>
      <w:r w:rsidRPr="002F5617">
        <w:rPr>
          <w:i/>
          <w:sz w:val="24"/>
        </w:rPr>
        <w:t>Starting the Contest</w:t>
      </w:r>
      <w:r w:rsidRPr="002F5617">
        <w:rPr>
          <w:sz w:val="24"/>
        </w:rPr>
        <w:t xml:space="preserve"> </w:t>
      </w:r>
      <w:r>
        <w:rPr>
          <w:sz w:val="24"/>
        </w:rPr>
        <w:t xml:space="preserve">for additional information. </w:t>
      </w:r>
    </w:p>
    <w:p w14:paraId="48E143C3" w14:textId="77777777" w:rsidR="0046413A" w:rsidRDefault="002F5617" w:rsidP="004D5FBB">
      <w:pPr>
        <w:pStyle w:val="FootnoteText"/>
        <w:numPr>
          <w:ilvl w:val="0"/>
          <w:numId w:val="2"/>
        </w:numPr>
        <w:tabs>
          <w:tab w:val="clear" w:pos="360"/>
          <w:tab w:val="num" w:pos="90"/>
          <w:tab w:val="left" w:pos="900"/>
        </w:tabs>
        <w:spacing w:before="240"/>
        <w:ind w:left="900" w:hanging="540"/>
        <w:jc w:val="both"/>
        <w:rPr>
          <w:ins w:id="4879" w:author="John Clevenger" w:date="2023-11-18T16:34:00Z"/>
          <w:sz w:val="24"/>
        </w:rPr>
      </w:pPr>
      <w:r>
        <w:rPr>
          <w:sz w:val="24"/>
        </w:rPr>
        <w:t>To start the contest manually, p</w:t>
      </w:r>
      <w:r w:rsidR="0046413A" w:rsidRPr="007E5E1E">
        <w:rPr>
          <w:sz w:val="24"/>
        </w:rPr>
        <w:t>ress the "</w:t>
      </w:r>
      <w:r w:rsidR="0046413A" w:rsidRPr="002F5617">
        <w:rPr>
          <w:rFonts w:ascii="Arial" w:hAnsi="Arial" w:cs="Arial"/>
          <w:b/>
          <w:sz w:val="24"/>
        </w:rPr>
        <w:t>Start</w:t>
      </w:r>
      <w:r w:rsidR="000012D9" w:rsidRPr="002F5617">
        <w:rPr>
          <w:rFonts w:ascii="Arial" w:hAnsi="Arial" w:cs="Arial"/>
          <w:b/>
          <w:sz w:val="24"/>
        </w:rPr>
        <w:t xml:space="preserve"> ALL</w:t>
      </w:r>
      <w:r w:rsidR="0046413A" w:rsidRPr="007E5E1E">
        <w:rPr>
          <w:sz w:val="24"/>
        </w:rPr>
        <w:t xml:space="preserve">" button on the Administrator module </w:t>
      </w:r>
      <w:r w:rsidR="0046413A" w:rsidRPr="007E5E1E">
        <w:rPr>
          <w:b/>
          <w:sz w:val="24"/>
        </w:rPr>
        <w:t>Time</w:t>
      </w:r>
      <w:r w:rsidR="00B73398" w:rsidRPr="007E5E1E">
        <w:rPr>
          <w:b/>
          <w:sz w:val="24"/>
        </w:rPr>
        <w:t>s</w:t>
      </w:r>
      <w:r w:rsidR="0046413A" w:rsidRPr="007E5E1E">
        <w:rPr>
          <w:sz w:val="24"/>
        </w:rPr>
        <w:t xml:space="preserve"> tab</w:t>
      </w:r>
      <w:r>
        <w:rPr>
          <w:sz w:val="24"/>
        </w:rPr>
        <w:t>.  This will allow teams to submit runs, judges to fetch and judge the runs, and standings to be posted on the</w:t>
      </w:r>
      <w:r w:rsidR="003D7EE3">
        <w:rPr>
          <w:sz w:val="24"/>
        </w:rPr>
        <w:t xml:space="preserve"> scoreboard, and will use the PC</w:t>
      </w:r>
      <w:r w:rsidR="003D7EE3" w:rsidRPr="003D7EE3">
        <w:rPr>
          <w:sz w:val="24"/>
          <w:vertAlign w:val="superscript"/>
        </w:rPr>
        <w:t>2</w:t>
      </w:r>
      <w:r w:rsidR="003D7EE3">
        <w:rPr>
          <w:sz w:val="24"/>
        </w:rPr>
        <w:t xml:space="preserve"> default contest length of 5 hours.</w:t>
      </w:r>
    </w:p>
    <w:p w14:paraId="194E5372" w14:textId="77777777" w:rsidR="002D5D40" w:rsidRDefault="002D5D40">
      <w:pPr>
        <w:pStyle w:val="FootnoteText"/>
        <w:tabs>
          <w:tab w:val="left" w:pos="900"/>
        </w:tabs>
        <w:spacing w:before="240"/>
        <w:jc w:val="both"/>
        <w:rPr>
          <w:sz w:val="24"/>
        </w:rPr>
        <w:pPrChange w:id="4880" w:author="John Clevenger" w:date="2023-11-18T16:34:00Z">
          <w:pPr>
            <w:pStyle w:val="FootnoteText"/>
            <w:numPr>
              <w:numId w:val="2"/>
            </w:numPr>
            <w:tabs>
              <w:tab w:val="num" w:pos="90"/>
              <w:tab w:val="num" w:pos="360"/>
              <w:tab w:val="left" w:pos="900"/>
            </w:tabs>
            <w:spacing w:before="240"/>
            <w:ind w:left="900" w:hanging="540"/>
            <w:jc w:val="both"/>
          </w:pPr>
        </w:pPrChange>
      </w:pPr>
    </w:p>
    <w:p w14:paraId="04F1614A" w14:textId="77777777" w:rsidR="00413630" w:rsidRPr="007D3139" w:rsidRDefault="00413630">
      <w:pPr>
        <w:pStyle w:val="ListParagraph"/>
        <w:numPr>
          <w:ilvl w:val="1"/>
          <w:numId w:val="53"/>
        </w:numPr>
        <w:ind w:left="450"/>
        <w:outlineLvl w:val="1"/>
        <w:rPr>
          <w:rFonts w:cs="Arial"/>
          <w:bCs/>
          <w:szCs w:val="26"/>
        </w:rPr>
        <w:pPrChange w:id="4881" w:author="John Clevenger" w:date="2023-11-19T11:27:00Z">
          <w:pPr>
            <w:pStyle w:val="Heading2"/>
          </w:pPr>
        </w:pPrChange>
      </w:pPr>
      <w:bookmarkStart w:id="4882" w:name="_Toc151504298"/>
      <w:r w:rsidRPr="00E33FB1">
        <w:rPr>
          <w:rFonts w:ascii="Arial" w:hAnsi="Arial" w:cs="Arial"/>
          <w:b/>
          <w:bCs/>
          <w:sz w:val="26"/>
          <w:szCs w:val="26"/>
          <w:u w:val="single"/>
          <w:rPrChange w:id="4883" w:author="John Clevenger" w:date="2023-11-18T16:48:00Z">
            <w:rPr>
              <w:b w:val="0"/>
            </w:rPr>
          </w:rPrChange>
        </w:rPr>
        <w:t>Additional Information</w:t>
      </w:r>
      <w:bookmarkEnd w:id="4882"/>
    </w:p>
    <w:p w14:paraId="3B2E185E" w14:textId="09B18B14" w:rsidR="00413630" w:rsidRDefault="007852E8" w:rsidP="00413630">
      <w:pPr>
        <w:pStyle w:val="FootnoteText"/>
        <w:tabs>
          <w:tab w:val="left" w:pos="900"/>
        </w:tabs>
        <w:spacing w:before="240"/>
        <w:ind w:left="360" w:firstLine="360"/>
        <w:jc w:val="both"/>
        <w:rPr>
          <w:sz w:val="24"/>
        </w:rPr>
      </w:pPr>
      <w:ins w:id="4884" w:author="John Clevenger [2]" w:date="2022-06-15T11:26:00Z">
        <w:r>
          <w:rPr>
            <w:sz w:val="24"/>
          </w:rPr>
          <w:t xml:space="preserve">Hopefully </w:t>
        </w:r>
      </w:ins>
      <w:r>
        <w:rPr>
          <w:sz w:val="24"/>
        </w:rPr>
        <w:t xml:space="preserve">the </w:t>
      </w:r>
      <w:r w:rsidR="00413630">
        <w:rPr>
          <w:sz w:val="24"/>
        </w:rPr>
        <w:t xml:space="preserve">above will </w:t>
      </w:r>
      <w:del w:id="4885" w:author="John Clevenger [2]" w:date="2022-06-15T11:26:00Z">
        <w:r w:rsidR="00413630" w:rsidDel="007852E8">
          <w:rPr>
            <w:sz w:val="24"/>
          </w:rPr>
          <w:delText xml:space="preserve">hopefully </w:delText>
        </w:r>
      </w:del>
      <w:r w:rsidR="00413630">
        <w:rPr>
          <w:sz w:val="24"/>
        </w:rPr>
        <w:t>provide enough information to allow you to get a contest going under PC</w:t>
      </w:r>
      <w:r w:rsidR="00413630" w:rsidRPr="00413630">
        <w:rPr>
          <w:sz w:val="24"/>
          <w:vertAlign w:val="superscript"/>
        </w:rPr>
        <w:t>2</w:t>
      </w:r>
      <w:r w:rsidR="00413630">
        <w:rPr>
          <w:sz w:val="24"/>
        </w:rPr>
        <w:t xml:space="preserve">.  Note however, that it omits </w:t>
      </w:r>
      <w:r w:rsidR="00413630">
        <w:rPr>
          <w:i/>
          <w:sz w:val="24"/>
        </w:rPr>
        <w:t xml:space="preserve">many </w:t>
      </w:r>
      <w:r w:rsidR="00413630">
        <w:rPr>
          <w:sz w:val="24"/>
        </w:rPr>
        <w:t>details, including alternative configuration options, additional features, and so forth.  For example, it does not take into account any of the following PC</w:t>
      </w:r>
      <w:r w:rsidR="00413630" w:rsidRPr="00413630">
        <w:rPr>
          <w:sz w:val="24"/>
          <w:vertAlign w:val="superscript"/>
        </w:rPr>
        <w:t>2</w:t>
      </w:r>
      <w:r w:rsidR="00413630">
        <w:rPr>
          <w:sz w:val="24"/>
        </w:rPr>
        <w:t xml:space="preserve"> capabilities:</w:t>
      </w:r>
    </w:p>
    <w:p w14:paraId="7269A8BC" w14:textId="77777777" w:rsidR="00413630" w:rsidRDefault="00413630" w:rsidP="008320FA">
      <w:pPr>
        <w:pStyle w:val="FootnoteText"/>
        <w:numPr>
          <w:ilvl w:val="0"/>
          <w:numId w:val="24"/>
        </w:numPr>
        <w:tabs>
          <w:tab w:val="left" w:pos="900"/>
        </w:tabs>
        <w:spacing w:before="120"/>
        <w:jc w:val="both"/>
        <w:rPr>
          <w:sz w:val="24"/>
        </w:rPr>
      </w:pPr>
      <w:r>
        <w:rPr>
          <w:sz w:val="24"/>
        </w:rPr>
        <w:t>Use of external interfaces such as the Event Feed and PC</w:t>
      </w:r>
      <w:r w:rsidRPr="00413630">
        <w:rPr>
          <w:sz w:val="24"/>
          <w:vertAlign w:val="superscript"/>
        </w:rPr>
        <w:t>2</w:t>
      </w:r>
      <w:r>
        <w:rPr>
          <w:sz w:val="24"/>
        </w:rPr>
        <w:t xml:space="preserve"> Web Services</w:t>
      </w:r>
    </w:p>
    <w:p w14:paraId="5A7B254A"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Command-line submission of runs by teams</w:t>
      </w:r>
    </w:p>
    <w:p w14:paraId="41525E6D"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Generation of PC</w:t>
      </w:r>
      <w:r w:rsidRPr="00A856A3">
        <w:rPr>
          <w:sz w:val="24"/>
          <w:vertAlign w:val="superscript"/>
        </w:rPr>
        <w:t>2</w:t>
      </w:r>
      <w:r w:rsidRPr="00A856A3">
        <w:rPr>
          <w:sz w:val="24"/>
        </w:rPr>
        <w:t xml:space="preserve"> Reports describing system information</w:t>
      </w:r>
    </w:p>
    <w:p w14:paraId="0FFD4D93"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Monitoring team status during the contest</w:t>
      </w:r>
    </w:p>
    <w:p w14:paraId="0395A8F1"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Examining/editing/judging runs during the contest</w:t>
      </w:r>
    </w:p>
    <w:p w14:paraId="1F7EE34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Importing contest configuration information from data files</w:t>
      </w:r>
    </w:p>
    <w:p w14:paraId="61E2817F"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Exporting final results to other systems</w:t>
      </w:r>
    </w:p>
    <w:p w14:paraId="498EC964" w14:textId="77777777" w:rsidR="00A856A3" w:rsidRPr="00A856A3" w:rsidRDefault="00A856A3" w:rsidP="008320FA">
      <w:pPr>
        <w:pStyle w:val="FootnoteText"/>
        <w:numPr>
          <w:ilvl w:val="0"/>
          <w:numId w:val="24"/>
        </w:numPr>
        <w:tabs>
          <w:tab w:val="left" w:pos="900"/>
        </w:tabs>
        <w:spacing w:before="120"/>
        <w:jc w:val="both"/>
        <w:rPr>
          <w:sz w:val="24"/>
        </w:rPr>
      </w:pPr>
      <w:r>
        <w:rPr>
          <w:sz w:val="24"/>
        </w:rPr>
        <w:t>Configuring multi-site contests</w:t>
      </w:r>
    </w:p>
    <w:p w14:paraId="05D0DC85"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lastRenderedPageBreak/>
        <w:t>Creating different "scoring groups" on the Scoreboard</w:t>
      </w:r>
    </w:p>
    <w:p w14:paraId="38A88FF7"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Creating customized HTML scoreboard output</w:t>
      </w:r>
    </w:p>
    <w:p w14:paraId="35A7D2A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Running PC</w:t>
      </w:r>
      <w:r w:rsidRPr="00A856A3">
        <w:rPr>
          <w:sz w:val="24"/>
          <w:vertAlign w:val="superscript"/>
        </w:rPr>
        <w:t>2</w:t>
      </w:r>
      <w:r w:rsidRPr="00A856A3">
        <w:rPr>
          <w:sz w:val="24"/>
        </w:rPr>
        <w:t xml:space="preserve"> modules in "no-gui" mode</w:t>
      </w:r>
    </w:p>
    <w:p w14:paraId="0249BF18"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Using "Profiles" to switch between contest configurations</w:t>
      </w:r>
    </w:p>
    <w:p w14:paraId="6234AE72"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Handling security alerts</w:t>
      </w:r>
    </w:p>
    <w:p w14:paraId="1A152422"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Details of configuring contest problems (things like validators for automated judging, handling very large data files, etc.)</w:t>
      </w:r>
    </w:p>
    <w:p w14:paraId="3817F93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Contest language configuration details</w:t>
      </w:r>
    </w:p>
    <w:p w14:paraId="0AC10DD9"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Defining judgement messages</w:t>
      </w:r>
    </w:p>
    <w:p w14:paraId="2B3D0743"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Sending "balloon notifica</w:t>
      </w:r>
      <w:r w:rsidR="005C6953">
        <w:rPr>
          <w:sz w:val="24"/>
        </w:rPr>
        <w:t>tions"</w:t>
      </w:r>
      <w:r w:rsidRPr="00A856A3">
        <w:rPr>
          <w:sz w:val="24"/>
        </w:rPr>
        <w:t xml:space="preserve"> for correct submissions</w:t>
      </w:r>
    </w:p>
    <w:p w14:paraId="5F4C6F7A"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Configuration options such as maximum allowed team output, information displayed to judges, ed</w:t>
      </w:r>
      <w:r w:rsidR="005C6953">
        <w:rPr>
          <w:sz w:val="24"/>
        </w:rPr>
        <w:t>i</w:t>
      </w:r>
      <w:r w:rsidRPr="00A856A3">
        <w:rPr>
          <w:sz w:val="24"/>
        </w:rPr>
        <w:t>ting scoring properties, etc.</w:t>
      </w:r>
    </w:p>
    <w:p w14:paraId="125D88DE" w14:textId="77777777" w:rsidR="00A856A3" w:rsidRPr="00A856A3" w:rsidRDefault="005C6953" w:rsidP="008320FA">
      <w:pPr>
        <w:pStyle w:val="FootnoteText"/>
        <w:numPr>
          <w:ilvl w:val="0"/>
          <w:numId w:val="24"/>
        </w:numPr>
        <w:tabs>
          <w:tab w:val="left" w:pos="900"/>
        </w:tabs>
        <w:spacing w:before="120"/>
        <w:jc w:val="both"/>
        <w:rPr>
          <w:sz w:val="24"/>
        </w:rPr>
      </w:pPr>
      <w:r>
        <w:rPr>
          <w:sz w:val="24"/>
        </w:rPr>
        <w:t>Programmatic access to</w:t>
      </w:r>
      <w:r w:rsidR="00A856A3" w:rsidRPr="00A856A3">
        <w:rPr>
          <w:sz w:val="24"/>
        </w:rPr>
        <w:t xml:space="preserve"> PC</w:t>
      </w:r>
      <w:r w:rsidR="00A856A3" w:rsidRPr="00A856A3">
        <w:rPr>
          <w:sz w:val="24"/>
          <w:vertAlign w:val="superscript"/>
        </w:rPr>
        <w:t>2</w:t>
      </w:r>
      <w:r w:rsidR="00A856A3" w:rsidRPr="00A856A3">
        <w:rPr>
          <w:sz w:val="24"/>
        </w:rPr>
        <w:t xml:space="preserve"> via the PC</w:t>
      </w:r>
      <w:r w:rsidR="00A856A3" w:rsidRPr="00A856A3">
        <w:rPr>
          <w:sz w:val="24"/>
          <w:vertAlign w:val="superscript"/>
        </w:rPr>
        <w:t>2</w:t>
      </w:r>
      <w:r w:rsidR="00A856A3" w:rsidRPr="00A856A3">
        <w:rPr>
          <w:sz w:val="24"/>
        </w:rPr>
        <w:t xml:space="preserve"> API</w:t>
      </w:r>
    </w:p>
    <w:p w14:paraId="2958758E" w14:textId="77777777" w:rsidR="00413630" w:rsidRPr="00413630" w:rsidRDefault="00413630" w:rsidP="00413630"/>
    <w:p w14:paraId="41A2984F" w14:textId="03A59BC3" w:rsidR="00A856A3" w:rsidRDefault="00A856A3" w:rsidP="00A856A3">
      <w:pPr>
        <w:pStyle w:val="FootnoteText"/>
        <w:tabs>
          <w:tab w:val="left" w:pos="900"/>
        </w:tabs>
        <w:spacing w:before="240"/>
        <w:ind w:left="360" w:firstLine="360"/>
        <w:jc w:val="both"/>
        <w:rPr>
          <w:sz w:val="24"/>
        </w:rPr>
      </w:pPr>
      <w:r>
        <w:rPr>
          <w:sz w:val="24"/>
        </w:rPr>
        <w:t xml:space="preserve">These things and many more are covered in the rest of this manual, and also on our Wiki at </w:t>
      </w:r>
      <w:ins w:id="4886" w:author="John Clevenger [2]" w:date="2022-06-15T11:27:00Z">
        <w:r w:rsidR="007852E8">
          <w:rPr>
            <w:sz w:val="24"/>
          </w:rPr>
          <w:fldChar w:fldCharType="begin"/>
        </w:r>
        <w:r w:rsidR="007852E8">
          <w:rPr>
            <w:sz w:val="24"/>
          </w:rPr>
          <w:instrText xml:space="preserve"> HYPERLINK "https://github.com/pc2ccs/pc2v9/wiki" </w:instrText>
        </w:r>
        <w:r w:rsidR="007852E8">
          <w:rPr>
            <w:sz w:val="24"/>
          </w:rPr>
        </w:r>
        <w:r w:rsidR="007852E8">
          <w:rPr>
            <w:sz w:val="24"/>
          </w:rPr>
          <w:fldChar w:fldCharType="separate"/>
        </w:r>
        <w:r w:rsidR="007852E8" w:rsidRPr="007852E8">
          <w:rPr>
            <w:rStyle w:val="Hyperlink"/>
            <w:sz w:val="24"/>
          </w:rPr>
          <w:t>https://github.com/pc2ccs/pc2v9/wiki</w:t>
        </w:r>
        <w:r w:rsidR="007852E8">
          <w:rPr>
            <w:sz w:val="24"/>
          </w:rPr>
          <w:fldChar w:fldCharType="end"/>
        </w:r>
      </w:ins>
      <w:del w:id="4887" w:author="John Clevenger [2]" w:date="2022-06-15T11:27:00Z">
        <w:r w:rsidR="00D06049" w:rsidDel="007852E8">
          <w:fldChar w:fldCharType="begin"/>
        </w:r>
        <w:r w:rsidR="00D06049" w:rsidDel="007852E8">
          <w:delInstrText xml:space="preserve"> HYPERLINK "https://pc2.ecs.csus.edu/wiki" </w:delInstrText>
        </w:r>
        <w:r w:rsidR="00D06049" w:rsidDel="007852E8">
          <w:fldChar w:fldCharType="separate"/>
        </w:r>
      </w:del>
      <w:r w:rsidR="005A0BAC">
        <w:rPr>
          <w:b/>
          <w:bCs/>
        </w:rPr>
        <w:t>Error! Hyperlink reference not valid.</w:t>
      </w:r>
      <w:del w:id="4888" w:author="John Clevenger [2]" w:date="2022-06-15T11:27:00Z">
        <w:r w:rsidR="00D06049" w:rsidDel="007852E8">
          <w:rPr>
            <w:rStyle w:val="Hyperlink"/>
            <w:sz w:val="24"/>
          </w:rPr>
          <w:fldChar w:fldCharType="end"/>
        </w:r>
      </w:del>
      <w:r>
        <w:rPr>
          <w:sz w:val="24"/>
        </w:rPr>
        <w:t>.</w:t>
      </w:r>
    </w:p>
    <w:p w14:paraId="15B9F2BB" w14:textId="77777777" w:rsidR="00A856A3" w:rsidRDefault="00A856A3" w:rsidP="00A856A3">
      <w:pPr>
        <w:pStyle w:val="FootnoteText"/>
        <w:tabs>
          <w:tab w:val="left" w:pos="900"/>
        </w:tabs>
        <w:spacing w:before="240"/>
        <w:ind w:left="360" w:firstLine="360"/>
        <w:jc w:val="both"/>
        <w:rPr>
          <w:sz w:val="24"/>
        </w:rPr>
      </w:pPr>
    </w:p>
    <w:p w14:paraId="19A1B638" w14:textId="582E7792" w:rsidR="002D5D40" w:rsidRDefault="002D5D40">
      <w:pPr>
        <w:rPr>
          <w:ins w:id="4889" w:author="John Clevenger" w:date="2023-11-18T16:34:00Z"/>
        </w:rPr>
      </w:pPr>
      <w:ins w:id="4890" w:author="John Clevenger" w:date="2023-11-18T16:34:00Z">
        <w:r>
          <w:br w:type="page"/>
        </w:r>
      </w:ins>
    </w:p>
    <w:p w14:paraId="09AE0EE8" w14:textId="77777777" w:rsidR="00413630" w:rsidRDefault="00413630">
      <w:pPr>
        <w:pStyle w:val="ListParagraph"/>
        <w:ind w:left="450"/>
        <w:pPrChange w:id="4891" w:author="John Clevenger" w:date="2023-11-18T16:32:00Z">
          <w:pPr>
            <w:pStyle w:val="FootnoteText"/>
            <w:tabs>
              <w:tab w:val="left" w:pos="900"/>
            </w:tabs>
            <w:spacing w:before="240"/>
            <w:jc w:val="both"/>
          </w:pPr>
        </w:pPrChange>
      </w:pPr>
    </w:p>
    <w:p w14:paraId="6BD8445A" w14:textId="77777777" w:rsidR="00481474" w:rsidRPr="007D3139" w:rsidRDefault="006F67F0">
      <w:pPr>
        <w:pStyle w:val="ListParagraph"/>
        <w:numPr>
          <w:ilvl w:val="0"/>
          <w:numId w:val="53"/>
        </w:numPr>
        <w:outlineLvl w:val="0"/>
        <w:rPr>
          <w:rFonts w:cs="Arial"/>
          <w:bCs/>
          <w:szCs w:val="28"/>
        </w:rPr>
        <w:pPrChange w:id="4892" w:author="John Clevenger" w:date="2023-11-19T11:29:00Z">
          <w:pPr>
            <w:pStyle w:val="Heading1"/>
          </w:pPr>
        </w:pPrChange>
      </w:pPr>
      <w:bookmarkStart w:id="4893" w:name="_Toc151504299"/>
      <w:r w:rsidRPr="002D5D40">
        <w:rPr>
          <w:rFonts w:ascii="Arial" w:hAnsi="Arial" w:cs="Arial"/>
          <w:b/>
          <w:bCs/>
          <w:sz w:val="28"/>
          <w:szCs w:val="28"/>
          <w:u w:val="single"/>
          <w:rPrChange w:id="4894" w:author="John Clevenger" w:date="2023-11-18T16:35:00Z">
            <w:rPr>
              <w:b w:val="0"/>
            </w:rPr>
          </w:rPrChange>
        </w:rPr>
        <w:t>Installation Details</w:t>
      </w:r>
      <w:bookmarkEnd w:id="4893"/>
    </w:p>
    <w:p w14:paraId="62C331DF" w14:textId="58D7D4A0" w:rsidR="00481474" w:rsidRDefault="00481474" w:rsidP="00B95F78">
      <w:pPr>
        <w:spacing w:before="240"/>
        <w:ind w:firstLine="720"/>
        <w:jc w:val="both"/>
        <w:rPr>
          <w:ins w:id="4895" w:author="John Clevenger" w:date="2023-11-18T16:49:00Z"/>
        </w:rPr>
      </w:pPr>
      <w:r>
        <w:t xml:space="preserve">In the event that the preceding </w:t>
      </w:r>
      <w:r w:rsidR="005C6953">
        <w:t>chapter</w:t>
      </w:r>
      <w:r>
        <w:t xml:space="preserve"> is a bit too terse, the remainder of this manual discusses the details of using PC</w:t>
      </w:r>
      <w:r>
        <w:rPr>
          <w:vertAlign w:val="superscript"/>
        </w:rPr>
        <w:t>2</w:t>
      </w:r>
      <w:r>
        <w:t xml:space="preserve"> to configure and run a contest.  The first step is to install the necessary software, as described in this chapter.  The remaining chapters cover initialization files, starting the system, configuring the system for a contest, starting </w:t>
      </w:r>
      <w:r w:rsidR="00432B16">
        <w:t xml:space="preserve">and monitoring </w:t>
      </w:r>
      <w:r>
        <w:t xml:space="preserve">the contest, </w:t>
      </w:r>
      <w:r w:rsidR="00432B16">
        <w:t xml:space="preserve">and </w:t>
      </w:r>
      <w:r>
        <w:t>using the PC</w:t>
      </w:r>
      <w:r>
        <w:rPr>
          <w:vertAlign w:val="superscript"/>
        </w:rPr>
        <w:t>2</w:t>
      </w:r>
      <w:r w:rsidR="001B1BEF">
        <w:t xml:space="preserve"> scoreboard</w:t>
      </w:r>
      <w:r>
        <w:t xml:space="preserve">.  In </w:t>
      </w:r>
      <w:del w:id="4896" w:author="John Clevenger [2]" w:date="2022-06-15T11:28:00Z">
        <w:r w:rsidDel="007852E8">
          <w:delText>addition</w:delText>
        </w:r>
      </w:del>
      <w:ins w:id="4897" w:author="John Clevenger [2]" w:date="2022-06-15T11:28:00Z">
        <w:r w:rsidR="007852E8">
          <w:t>addition,</w:t>
        </w:r>
      </w:ins>
      <w:r>
        <w:t xml:space="preserve"> several appendices cover details of certain topics.</w:t>
      </w:r>
    </w:p>
    <w:p w14:paraId="3EAEAE26" w14:textId="77777777" w:rsidR="00E33FB1" w:rsidRDefault="00E33FB1" w:rsidP="00B95F78">
      <w:pPr>
        <w:spacing w:before="240"/>
        <w:ind w:firstLine="720"/>
        <w:jc w:val="both"/>
      </w:pPr>
    </w:p>
    <w:p w14:paraId="755D178B" w14:textId="77777777" w:rsidR="00481474" w:rsidRPr="007D3139" w:rsidRDefault="00481474">
      <w:pPr>
        <w:pStyle w:val="ListParagraph"/>
        <w:numPr>
          <w:ilvl w:val="1"/>
          <w:numId w:val="53"/>
        </w:numPr>
        <w:ind w:left="450"/>
        <w:outlineLvl w:val="1"/>
        <w:rPr>
          <w:rFonts w:cs="Arial"/>
          <w:bCs/>
          <w:szCs w:val="26"/>
        </w:rPr>
        <w:pPrChange w:id="4898" w:author="John Clevenger" w:date="2023-11-19T11:30:00Z">
          <w:pPr>
            <w:pStyle w:val="Heading2"/>
          </w:pPr>
        </w:pPrChange>
      </w:pPr>
      <w:bookmarkStart w:id="4899" w:name="_Toc261788185"/>
      <w:bookmarkStart w:id="4900" w:name="_Toc274153577"/>
      <w:bookmarkStart w:id="4901" w:name="_Toc274153713"/>
      <w:bookmarkStart w:id="4902" w:name="_Toc274154040"/>
      <w:bookmarkStart w:id="4903" w:name="_Toc151504300"/>
      <w:r w:rsidRPr="00E33FB1">
        <w:rPr>
          <w:rFonts w:ascii="Arial" w:hAnsi="Arial" w:cs="Arial"/>
          <w:b/>
          <w:bCs/>
          <w:sz w:val="26"/>
          <w:szCs w:val="26"/>
          <w:u w:val="single"/>
          <w:rPrChange w:id="4904" w:author="John Clevenger" w:date="2023-11-18T16:48:00Z">
            <w:rPr>
              <w:b w:val="0"/>
            </w:rPr>
          </w:rPrChange>
        </w:rPr>
        <w:t>Installation</w:t>
      </w:r>
      <w:bookmarkEnd w:id="4899"/>
      <w:bookmarkEnd w:id="4900"/>
      <w:bookmarkEnd w:id="4901"/>
      <w:bookmarkEnd w:id="4902"/>
      <w:bookmarkEnd w:id="4903"/>
    </w:p>
    <w:p w14:paraId="0F5D200B" w14:textId="77777777" w:rsidR="00481474" w:rsidRDefault="00481474" w:rsidP="004D5FBB">
      <w:pPr>
        <w:pStyle w:val="Subtitle"/>
        <w:numPr>
          <w:ilvl w:val="0"/>
          <w:numId w:val="1"/>
        </w:numPr>
        <w:tabs>
          <w:tab w:val="clear" w:pos="360"/>
          <w:tab w:val="num" w:pos="-90"/>
        </w:tabs>
        <w:spacing w:before="120" w:after="120"/>
        <w:ind w:left="900"/>
        <w:jc w:val="both"/>
        <w:rPr>
          <w:b w:val="0"/>
          <w:sz w:val="24"/>
        </w:rPr>
      </w:pPr>
      <w:r>
        <w:rPr>
          <w:b w:val="0"/>
          <w:sz w:val="24"/>
        </w:rPr>
        <w:t xml:space="preserve">Install the Java </w:t>
      </w:r>
      <w:r w:rsidR="00D23CD0">
        <w:rPr>
          <w:b w:val="0"/>
          <w:sz w:val="24"/>
        </w:rPr>
        <w:t xml:space="preserve">Standard Edition (SE) </w:t>
      </w:r>
      <w:r>
        <w:rPr>
          <w:b w:val="0"/>
          <w:sz w:val="24"/>
        </w:rPr>
        <w:t xml:space="preserve">Software Development Kit (SDK) or Java Runtime Environment (JRE),  </w:t>
      </w:r>
      <w:r>
        <w:rPr>
          <w:b w:val="0"/>
          <w:sz w:val="24"/>
          <w:u w:val="single"/>
        </w:rPr>
        <w:t>version 1.</w:t>
      </w:r>
      <w:r w:rsidR="007F5693">
        <w:rPr>
          <w:b w:val="0"/>
          <w:sz w:val="24"/>
          <w:u w:val="single"/>
        </w:rPr>
        <w:t>8</w:t>
      </w:r>
      <w:r>
        <w:rPr>
          <w:b w:val="0"/>
          <w:sz w:val="24"/>
          <w:u w:val="single"/>
        </w:rPr>
        <w:t xml:space="preserve">  or later</w:t>
      </w:r>
      <w:r>
        <w:rPr>
          <w:b w:val="0"/>
          <w:sz w:val="24"/>
        </w:rPr>
        <w:t xml:space="preserve"> </w:t>
      </w:r>
      <w:r w:rsidR="00D23CD0">
        <w:rPr>
          <w:b w:val="0"/>
          <w:sz w:val="24"/>
        </w:rPr>
        <w:t xml:space="preserve"> </w:t>
      </w:r>
      <w:r>
        <w:rPr>
          <w:b w:val="0"/>
          <w:sz w:val="24"/>
        </w:rPr>
        <w:t xml:space="preserve">on each machine. The remainder of this manual assumes that “$JAVAHOME” represents the SDK installation directory. </w:t>
      </w:r>
      <w:r w:rsidR="00CF41BA">
        <w:rPr>
          <w:rFonts w:ascii="Courier New" w:hAnsi="Courier New"/>
          <w:sz w:val="24"/>
        </w:rPr>
        <w:t>We recommend using 64-bit Java, in particular for the PC</w:t>
      </w:r>
      <w:r w:rsidR="00CF41BA" w:rsidRPr="00CF41BA">
        <w:rPr>
          <w:rFonts w:ascii="Courier New" w:hAnsi="Courier New"/>
          <w:sz w:val="24"/>
          <w:vertAlign w:val="superscript"/>
        </w:rPr>
        <w:t>2</w:t>
      </w:r>
      <w:r w:rsidR="00CF41BA">
        <w:rPr>
          <w:rFonts w:ascii="Courier New" w:hAnsi="Courier New"/>
          <w:sz w:val="24"/>
        </w:rPr>
        <w:t xml:space="preserve"> Server and (if used) the </w:t>
      </w:r>
      <w:r w:rsidR="007F5693">
        <w:rPr>
          <w:rFonts w:ascii="Courier New" w:hAnsi="Courier New"/>
          <w:sz w:val="24"/>
        </w:rPr>
        <w:t>Web Team Interface cl</w:t>
      </w:r>
      <w:r w:rsidR="00CF41BA">
        <w:rPr>
          <w:rFonts w:ascii="Courier New" w:hAnsi="Courier New"/>
          <w:sz w:val="24"/>
        </w:rPr>
        <w:t>ient.</w:t>
      </w:r>
    </w:p>
    <w:p w14:paraId="02A2F2E2" w14:textId="77777777" w:rsidR="00481474" w:rsidRDefault="00123170" w:rsidP="004D5FBB">
      <w:pPr>
        <w:pStyle w:val="Subtitle"/>
        <w:numPr>
          <w:ilvl w:val="0"/>
          <w:numId w:val="1"/>
        </w:numPr>
        <w:tabs>
          <w:tab w:val="clear" w:pos="360"/>
          <w:tab w:val="num" w:pos="-90"/>
        </w:tabs>
        <w:spacing w:before="120" w:after="120"/>
        <w:ind w:left="900"/>
        <w:jc w:val="both"/>
        <w:rPr>
          <w:b w:val="0"/>
          <w:sz w:val="24"/>
        </w:rPr>
      </w:pPr>
      <w:r>
        <w:rPr>
          <w:b w:val="0"/>
          <w:sz w:val="24"/>
        </w:rPr>
        <w:t>Ensure</w:t>
      </w:r>
      <w:r w:rsidR="00481474">
        <w:rPr>
          <w:b w:val="0"/>
          <w:sz w:val="24"/>
        </w:rPr>
        <w:t xml:space="preserve"> “$JAVAHOME/bin” </w:t>
      </w:r>
      <w:r>
        <w:rPr>
          <w:b w:val="0"/>
          <w:sz w:val="24"/>
        </w:rPr>
        <w:t xml:space="preserve">is contained in </w:t>
      </w:r>
      <w:r w:rsidR="00481474">
        <w:rPr>
          <w:b w:val="0"/>
          <w:sz w:val="24"/>
        </w:rPr>
        <w:t>the PATH environment variable on each machine (i.e., for each user).</w:t>
      </w:r>
    </w:p>
    <w:p w14:paraId="404C7403" w14:textId="77777777" w:rsidR="002C7804" w:rsidRPr="002C7804" w:rsidRDefault="00D23CD0" w:rsidP="004D5FBB">
      <w:pPr>
        <w:pStyle w:val="Subtitle"/>
        <w:numPr>
          <w:ilvl w:val="0"/>
          <w:numId w:val="1"/>
        </w:numPr>
        <w:tabs>
          <w:tab w:val="clear" w:pos="360"/>
          <w:tab w:val="num" w:pos="-90"/>
        </w:tabs>
        <w:spacing w:before="120" w:after="120"/>
        <w:ind w:left="900"/>
        <w:jc w:val="both"/>
        <w:rPr>
          <w:b w:val="0"/>
          <w:sz w:val="24"/>
        </w:rPr>
      </w:pPr>
      <w:r w:rsidRPr="002C7804">
        <w:rPr>
          <w:b w:val="0"/>
          <w:sz w:val="24"/>
        </w:rPr>
        <w:t>Go to the PC</w:t>
      </w:r>
      <w:r w:rsidRPr="002C7804">
        <w:rPr>
          <w:b w:val="0"/>
          <w:sz w:val="24"/>
          <w:vertAlign w:val="superscript"/>
        </w:rPr>
        <w:t>2</w:t>
      </w:r>
      <w:r w:rsidRPr="002C7804">
        <w:rPr>
          <w:b w:val="0"/>
          <w:sz w:val="24"/>
        </w:rPr>
        <w:t xml:space="preserve"> home page</w:t>
      </w:r>
      <w:r w:rsidR="00090FA4" w:rsidRPr="002C7804">
        <w:rPr>
          <w:b w:val="0"/>
          <w:sz w:val="24"/>
        </w:rPr>
        <w:t xml:space="preserve"> (see Chapter 1, under References)</w:t>
      </w:r>
      <w:r w:rsidRPr="002C7804">
        <w:rPr>
          <w:b w:val="0"/>
          <w:sz w:val="24"/>
        </w:rPr>
        <w:t>, navigate to the “Download” page, and d</w:t>
      </w:r>
      <w:r w:rsidR="00481474" w:rsidRPr="002C7804">
        <w:rPr>
          <w:b w:val="0"/>
          <w:sz w:val="24"/>
        </w:rPr>
        <w:t xml:space="preserve">ownload the </w:t>
      </w:r>
      <w:r w:rsidR="00090FA4" w:rsidRPr="002C7804">
        <w:rPr>
          <w:b w:val="0"/>
          <w:sz w:val="24"/>
        </w:rPr>
        <w:t>latest</w:t>
      </w:r>
      <w:r w:rsidR="00602698" w:rsidRPr="002C7804">
        <w:rPr>
          <w:b w:val="0"/>
          <w:sz w:val="24"/>
        </w:rPr>
        <w:t xml:space="preserve"> PC</w:t>
      </w:r>
      <w:r w:rsidR="00602698" w:rsidRPr="002C7804">
        <w:rPr>
          <w:b w:val="0"/>
          <w:sz w:val="24"/>
          <w:vertAlign w:val="superscript"/>
        </w:rPr>
        <w:t>2  “</w:t>
      </w:r>
      <w:r w:rsidR="00090FA4" w:rsidRPr="002C7804">
        <w:rPr>
          <w:sz w:val="24"/>
        </w:rPr>
        <w:t>.zip</w:t>
      </w:r>
      <w:r w:rsidR="00602698" w:rsidRPr="002C7804">
        <w:rPr>
          <w:b w:val="0"/>
          <w:sz w:val="24"/>
        </w:rPr>
        <w:t>”</w:t>
      </w:r>
      <w:r w:rsidR="00090FA4" w:rsidRPr="002C7804">
        <w:rPr>
          <w:b w:val="0"/>
          <w:sz w:val="24"/>
        </w:rPr>
        <w:t xml:space="preserve"> or </w:t>
      </w:r>
      <w:r w:rsidR="00602698" w:rsidRPr="002C7804">
        <w:rPr>
          <w:b w:val="0"/>
          <w:sz w:val="24"/>
        </w:rPr>
        <w:t>“</w:t>
      </w:r>
      <w:r w:rsidR="00602698" w:rsidRPr="002C7804">
        <w:rPr>
          <w:sz w:val="24"/>
        </w:rPr>
        <w:t>.</w:t>
      </w:r>
      <w:r w:rsidR="003441D9" w:rsidRPr="002C7804">
        <w:rPr>
          <w:sz w:val="24"/>
        </w:rPr>
        <w:t>tar.gz</w:t>
      </w:r>
      <w:r w:rsidR="00602698" w:rsidRPr="002C7804">
        <w:rPr>
          <w:b w:val="0"/>
          <w:sz w:val="24"/>
        </w:rPr>
        <w:t>”</w:t>
      </w:r>
      <w:r w:rsidR="00481474" w:rsidRPr="002C7804">
        <w:rPr>
          <w:b w:val="0"/>
          <w:sz w:val="24"/>
        </w:rPr>
        <w:t xml:space="preserve"> </w:t>
      </w:r>
      <w:r w:rsidR="00090FA4" w:rsidRPr="002C7804">
        <w:rPr>
          <w:b w:val="0"/>
          <w:sz w:val="24"/>
        </w:rPr>
        <w:t>file</w:t>
      </w:r>
      <w:r w:rsidR="002C7804" w:rsidRPr="002C7804">
        <w:rPr>
          <w:b w:val="0"/>
          <w:sz w:val="24"/>
        </w:rPr>
        <w:t xml:space="preserve"> to the directory where you wish to install PC</w:t>
      </w:r>
      <w:r w:rsidR="002C7804" w:rsidRPr="002C7804">
        <w:rPr>
          <w:b w:val="0"/>
          <w:sz w:val="24"/>
          <w:vertAlign w:val="superscript"/>
        </w:rPr>
        <w:t>2</w:t>
      </w:r>
      <w:r w:rsidR="002C7804" w:rsidRPr="002C7804">
        <w:rPr>
          <w:b w:val="0"/>
          <w:sz w:val="24"/>
        </w:rPr>
        <w:t xml:space="preserve"> (this can be any directory of your choice).</w:t>
      </w:r>
    </w:p>
    <w:p w14:paraId="500B5B80" w14:textId="757BF799" w:rsidR="00481474" w:rsidRDefault="00481474" w:rsidP="004D5FBB">
      <w:pPr>
        <w:pStyle w:val="Subtitle"/>
        <w:numPr>
          <w:ilvl w:val="0"/>
          <w:numId w:val="1"/>
        </w:numPr>
        <w:tabs>
          <w:tab w:val="clear" w:pos="360"/>
          <w:tab w:val="num" w:pos="-90"/>
        </w:tabs>
        <w:spacing w:before="120" w:after="120"/>
        <w:ind w:left="900"/>
        <w:jc w:val="both"/>
        <w:rPr>
          <w:b w:val="0"/>
          <w:sz w:val="24"/>
        </w:rPr>
      </w:pPr>
      <w:r>
        <w:rPr>
          <w:b w:val="0"/>
          <w:sz w:val="24"/>
        </w:rPr>
        <w:t>Unzip the</w:t>
      </w:r>
      <w:r w:rsidR="00090FA4">
        <w:rPr>
          <w:b w:val="0"/>
          <w:sz w:val="24"/>
        </w:rPr>
        <w:t xml:space="preserve"> downloaded</w:t>
      </w:r>
      <w:r>
        <w:rPr>
          <w:b w:val="0"/>
          <w:sz w:val="24"/>
        </w:rPr>
        <w:t xml:space="preserve"> file, being sure to tell the unzip program to “retain directory hierarchy” and “preserve case sensitivity”. </w:t>
      </w:r>
      <w:r w:rsidR="003441D9">
        <w:rPr>
          <w:b w:val="0"/>
          <w:sz w:val="24"/>
        </w:rPr>
        <w:t xml:space="preserve">  This will create a directory name</w:t>
      </w:r>
      <w:r w:rsidR="00090FA4">
        <w:rPr>
          <w:b w:val="0"/>
          <w:sz w:val="24"/>
        </w:rPr>
        <w:t>d (for example)</w:t>
      </w:r>
      <w:r w:rsidR="003441D9">
        <w:rPr>
          <w:b w:val="0"/>
          <w:sz w:val="24"/>
        </w:rPr>
        <w:t xml:space="preserve"> </w:t>
      </w:r>
      <w:r w:rsidR="003441D9" w:rsidRPr="00090FA4">
        <w:rPr>
          <w:sz w:val="24"/>
        </w:rPr>
        <w:t>pc2-9.</w:t>
      </w:r>
      <w:del w:id="4905" w:author="John Clevenger [2]" w:date="2022-06-15T11:29:00Z">
        <w:r w:rsidR="0090030D" w:rsidDel="007852E8">
          <w:rPr>
            <w:sz w:val="24"/>
          </w:rPr>
          <w:delText>7</w:delText>
        </w:r>
      </w:del>
      <w:ins w:id="4906" w:author="John Clevenger [2]" w:date="2022-06-15T11:29:00Z">
        <w:r w:rsidR="007852E8">
          <w:rPr>
            <w:sz w:val="24"/>
          </w:rPr>
          <w:t>8</w:t>
        </w:r>
      </w:ins>
      <w:r w:rsidR="00090FA4" w:rsidRPr="00090FA4">
        <w:rPr>
          <w:sz w:val="24"/>
        </w:rPr>
        <w:t>.0</w:t>
      </w:r>
      <w:r w:rsidR="003441D9">
        <w:rPr>
          <w:b w:val="0"/>
          <w:sz w:val="24"/>
        </w:rPr>
        <w:t>,</w:t>
      </w:r>
      <w:r w:rsidR="00602698">
        <w:rPr>
          <w:b w:val="0"/>
          <w:sz w:val="24"/>
        </w:rPr>
        <w:t xml:space="preserve"> which for the remainder of this manual we refer to as the $PC2HOME directory.  The $PC2HOME directory</w:t>
      </w:r>
      <w:r w:rsidR="003441D9">
        <w:rPr>
          <w:b w:val="0"/>
          <w:sz w:val="24"/>
        </w:rPr>
        <w:t xml:space="preserve"> contains </w:t>
      </w:r>
      <w:r w:rsidR="003441D9" w:rsidRPr="00090FA4">
        <w:rPr>
          <w:sz w:val="24"/>
        </w:rPr>
        <w:t>bin</w:t>
      </w:r>
      <w:r w:rsidR="003441D9">
        <w:rPr>
          <w:b w:val="0"/>
          <w:sz w:val="24"/>
        </w:rPr>
        <w:t xml:space="preserve">, </w:t>
      </w:r>
      <w:r w:rsidR="003441D9" w:rsidRPr="00090FA4">
        <w:rPr>
          <w:sz w:val="24"/>
        </w:rPr>
        <w:t>lib</w:t>
      </w:r>
      <w:r w:rsidR="003441D9">
        <w:rPr>
          <w:b w:val="0"/>
          <w:sz w:val="24"/>
        </w:rPr>
        <w:t xml:space="preserve">, </w:t>
      </w:r>
      <w:r w:rsidR="003441D9" w:rsidRPr="00090FA4">
        <w:rPr>
          <w:sz w:val="24"/>
        </w:rPr>
        <w:t>doc</w:t>
      </w:r>
      <w:r w:rsidR="003441D9">
        <w:rPr>
          <w:b w:val="0"/>
          <w:sz w:val="24"/>
        </w:rPr>
        <w:t xml:space="preserve">, </w:t>
      </w:r>
      <w:r w:rsidR="003441D9" w:rsidRPr="00090FA4">
        <w:rPr>
          <w:sz w:val="24"/>
        </w:rPr>
        <w:t>samps</w:t>
      </w:r>
      <w:r w:rsidR="003441D9">
        <w:rPr>
          <w:b w:val="0"/>
          <w:sz w:val="24"/>
        </w:rPr>
        <w:t xml:space="preserve"> and other</w:t>
      </w:r>
      <w:r w:rsidR="00714815">
        <w:rPr>
          <w:b w:val="0"/>
          <w:sz w:val="24"/>
        </w:rPr>
        <w:t xml:space="preserve"> directories</w:t>
      </w:r>
      <w:r w:rsidR="002C7804">
        <w:rPr>
          <w:b w:val="0"/>
          <w:sz w:val="24"/>
        </w:rPr>
        <w:t>, plus</w:t>
      </w:r>
      <w:r>
        <w:rPr>
          <w:b w:val="0"/>
          <w:sz w:val="24"/>
        </w:rPr>
        <w:t xml:space="preserve"> </w:t>
      </w:r>
      <w:r w:rsidR="00714A05">
        <w:rPr>
          <w:b w:val="0"/>
          <w:sz w:val="24"/>
        </w:rPr>
        <w:t>a default</w:t>
      </w:r>
      <w:r>
        <w:rPr>
          <w:b w:val="0"/>
          <w:sz w:val="24"/>
        </w:rPr>
        <w:t xml:space="preserve"> “</w:t>
      </w:r>
      <w:r w:rsidR="00123170" w:rsidRPr="00123170">
        <w:rPr>
          <w:sz w:val="24"/>
        </w:rPr>
        <w:t>pc2v9</w:t>
      </w:r>
      <w:r w:rsidRPr="00123170">
        <w:rPr>
          <w:sz w:val="24"/>
        </w:rPr>
        <w:t>.ini</w:t>
      </w:r>
      <w:r>
        <w:rPr>
          <w:b w:val="0"/>
          <w:sz w:val="24"/>
        </w:rPr>
        <w:t>”</w:t>
      </w:r>
      <w:r w:rsidR="00714A05">
        <w:rPr>
          <w:b w:val="0"/>
          <w:sz w:val="24"/>
        </w:rPr>
        <w:t xml:space="preserve"> file</w:t>
      </w:r>
      <w:r w:rsidR="00602698">
        <w:rPr>
          <w:b w:val="0"/>
          <w:sz w:val="24"/>
        </w:rPr>
        <w:t xml:space="preserve"> (see the following chapter)</w:t>
      </w:r>
      <w:r w:rsidR="00714A05">
        <w:rPr>
          <w:b w:val="0"/>
          <w:sz w:val="24"/>
        </w:rPr>
        <w:t xml:space="preserve"> along with several text files giving basic information</w:t>
      </w:r>
      <w:r w:rsidR="00714A05" w:rsidRPr="00714A05">
        <w:rPr>
          <w:b w:val="0"/>
          <w:sz w:val="24"/>
        </w:rPr>
        <w:t xml:space="preserve"> </w:t>
      </w:r>
      <w:r w:rsidR="00714A05">
        <w:rPr>
          <w:b w:val="0"/>
          <w:sz w:val="24"/>
        </w:rPr>
        <w:t xml:space="preserve">such as the system version number.  The </w:t>
      </w:r>
      <w:r w:rsidR="00714A05" w:rsidRPr="00714A05">
        <w:rPr>
          <w:sz w:val="24"/>
        </w:rPr>
        <w:t>doc</w:t>
      </w:r>
      <w:r w:rsidR="00714A05">
        <w:rPr>
          <w:b w:val="0"/>
          <w:sz w:val="24"/>
        </w:rPr>
        <w:t xml:space="preserve"> and </w:t>
      </w:r>
      <w:r w:rsidR="00714A05" w:rsidRPr="00714A05">
        <w:rPr>
          <w:sz w:val="24"/>
        </w:rPr>
        <w:t>samps</w:t>
      </w:r>
      <w:r w:rsidR="00714A05">
        <w:rPr>
          <w:sz w:val="24"/>
        </w:rPr>
        <w:t xml:space="preserve"> </w:t>
      </w:r>
      <w:r w:rsidR="00714A05">
        <w:rPr>
          <w:b w:val="0"/>
          <w:sz w:val="24"/>
        </w:rPr>
        <w:t>directories</w:t>
      </w:r>
      <w:r>
        <w:rPr>
          <w:b w:val="0"/>
          <w:sz w:val="24"/>
        </w:rPr>
        <w:t xml:space="preserve"> contain the system documentation and a variety of sample scripts, files, and other goodies you might want to examine.  The file “</w:t>
      </w:r>
      <w:r w:rsidR="00A45698" w:rsidRPr="00714A05">
        <w:rPr>
          <w:sz w:val="24"/>
        </w:rPr>
        <w:t>doc/</w:t>
      </w:r>
      <w:r w:rsidRPr="00714A05">
        <w:rPr>
          <w:sz w:val="24"/>
        </w:rPr>
        <w:t>index.html</w:t>
      </w:r>
      <w:r>
        <w:rPr>
          <w:b w:val="0"/>
          <w:sz w:val="24"/>
        </w:rPr>
        <w:t>” can be used to browse the documentation.</w:t>
      </w:r>
      <w:r w:rsidR="002C7804">
        <w:rPr>
          <w:b w:val="0"/>
          <w:sz w:val="24"/>
        </w:rPr>
        <w:t xml:space="preserve">  </w:t>
      </w:r>
      <w:r>
        <w:rPr>
          <w:b w:val="0"/>
          <w:sz w:val="24"/>
        </w:rPr>
        <w:t xml:space="preserve"> </w:t>
      </w:r>
      <w:r w:rsidR="002C7804">
        <w:rPr>
          <w:b w:val="0"/>
          <w:sz w:val="24"/>
        </w:rPr>
        <w:t>(NOTE: all files and directories which comprise a PC</w:t>
      </w:r>
      <w:r w:rsidR="002C7804" w:rsidRPr="00602698">
        <w:rPr>
          <w:b w:val="0"/>
          <w:sz w:val="24"/>
          <w:vertAlign w:val="superscript"/>
        </w:rPr>
        <w:t>2</w:t>
      </w:r>
      <w:r w:rsidR="002C7804">
        <w:rPr>
          <w:b w:val="0"/>
          <w:sz w:val="24"/>
        </w:rPr>
        <w:t xml:space="preserve"> distribution (.zip or .tar.gz file) will unzip into the $PC2HOME directory.  See the appendices for a complete description of PC</w:t>
      </w:r>
      <w:r w:rsidR="002C7804">
        <w:rPr>
          <w:b w:val="0"/>
          <w:sz w:val="24"/>
          <w:vertAlign w:val="superscript"/>
        </w:rPr>
        <w:t>2</w:t>
      </w:r>
      <w:r w:rsidR="002C7804">
        <w:rPr>
          <w:b w:val="0"/>
          <w:sz w:val="24"/>
        </w:rPr>
        <w:t xml:space="preserve"> distribution contents.)  </w:t>
      </w:r>
    </w:p>
    <w:p w14:paraId="5EC2281F" w14:textId="77777777" w:rsidR="00AD5D81" w:rsidRDefault="00AD5D81" w:rsidP="004D5FBB">
      <w:pPr>
        <w:pStyle w:val="Subtitle"/>
        <w:numPr>
          <w:ilvl w:val="0"/>
          <w:numId w:val="1"/>
        </w:numPr>
        <w:tabs>
          <w:tab w:val="clear" w:pos="360"/>
          <w:tab w:val="num" w:pos="-90"/>
        </w:tabs>
        <w:spacing w:before="120" w:after="120"/>
        <w:ind w:left="900"/>
        <w:jc w:val="both"/>
        <w:rPr>
          <w:ins w:id="4907" w:author="John Clevenger" w:date="2023-11-18T16:49:00Z"/>
          <w:b w:val="0"/>
          <w:sz w:val="24"/>
        </w:rPr>
      </w:pPr>
      <w:r>
        <w:rPr>
          <w:b w:val="0"/>
          <w:sz w:val="24"/>
        </w:rPr>
        <w:t xml:space="preserve">Add the </w:t>
      </w:r>
      <w:r w:rsidR="002C7804">
        <w:rPr>
          <w:b w:val="0"/>
          <w:sz w:val="24"/>
        </w:rPr>
        <w:t>PC</w:t>
      </w:r>
      <w:r w:rsidR="002C7804" w:rsidRPr="002C7804">
        <w:rPr>
          <w:b w:val="0"/>
          <w:sz w:val="24"/>
          <w:vertAlign w:val="superscript"/>
        </w:rPr>
        <w:t>2</w:t>
      </w:r>
      <w:r w:rsidR="002C7804">
        <w:rPr>
          <w:b w:val="0"/>
          <w:sz w:val="24"/>
        </w:rPr>
        <w:t xml:space="preserve"> </w:t>
      </w:r>
      <w:r>
        <w:rPr>
          <w:b w:val="0"/>
          <w:sz w:val="24"/>
        </w:rPr>
        <w:t xml:space="preserve">“bin” directory </w:t>
      </w:r>
      <w:r w:rsidR="002C7804">
        <w:rPr>
          <w:b w:val="0"/>
          <w:sz w:val="24"/>
        </w:rPr>
        <w:t xml:space="preserve">(that is, the directory $PC2HOME/bin) </w:t>
      </w:r>
      <w:r>
        <w:rPr>
          <w:b w:val="0"/>
          <w:sz w:val="24"/>
        </w:rPr>
        <w:t>to the PATH environment v</w:t>
      </w:r>
      <w:r w:rsidR="002C7804">
        <w:rPr>
          <w:b w:val="0"/>
          <w:sz w:val="24"/>
        </w:rPr>
        <w:t xml:space="preserve">ariable on each machine.  </w:t>
      </w:r>
    </w:p>
    <w:p w14:paraId="601901A7" w14:textId="77777777" w:rsidR="00E33FB1" w:rsidRDefault="00E33FB1">
      <w:pPr>
        <w:pStyle w:val="Subtitle"/>
        <w:spacing w:before="120" w:after="120"/>
        <w:jc w:val="both"/>
        <w:rPr>
          <w:b w:val="0"/>
          <w:sz w:val="24"/>
        </w:rPr>
        <w:pPrChange w:id="4908" w:author="John Clevenger" w:date="2023-11-18T16:49:00Z">
          <w:pPr>
            <w:pStyle w:val="Subtitle"/>
            <w:numPr>
              <w:numId w:val="1"/>
            </w:numPr>
            <w:tabs>
              <w:tab w:val="num" w:pos="-90"/>
              <w:tab w:val="num" w:pos="360"/>
            </w:tabs>
            <w:spacing w:before="120" w:after="120"/>
            <w:ind w:left="900" w:hanging="360"/>
            <w:jc w:val="both"/>
          </w:pPr>
        </w:pPrChange>
      </w:pPr>
    </w:p>
    <w:p w14:paraId="598A194F" w14:textId="77777777" w:rsidR="00C448BB" w:rsidRPr="007D3139" w:rsidRDefault="00891222">
      <w:pPr>
        <w:pStyle w:val="ListParagraph"/>
        <w:numPr>
          <w:ilvl w:val="1"/>
          <w:numId w:val="53"/>
        </w:numPr>
        <w:ind w:left="450"/>
        <w:outlineLvl w:val="1"/>
        <w:rPr>
          <w:rFonts w:cs="Arial"/>
          <w:bCs/>
          <w:szCs w:val="26"/>
        </w:rPr>
        <w:pPrChange w:id="4909" w:author="John Clevenger" w:date="2023-11-19T11:30:00Z">
          <w:pPr>
            <w:pStyle w:val="Heading2"/>
          </w:pPr>
        </w:pPrChange>
      </w:pPr>
      <w:bookmarkStart w:id="4910" w:name="_Toc151504301"/>
      <w:r w:rsidRPr="00E33FB1">
        <w:rPr>
          <w:rFonts w:ascii="Arial" w:hAnsi="Arial" w:cs="Arial"/>
          <w:b/>
          <w:bCs/>
          <w:sz w:val="26"/>
          <w:szCs w:val="26"/>
          <w:u w:val="single"/>
          <w:rPrChange w:id="4911" w:author="John Clevenger" w:date="2023-11-18T16:49:00Z">
            <w:rPr>
              <w:b w:val="0"/>
            </w:rPr>
          </w:rPrChange>
        </w:rPr>
        <w:t xml:space="preserve">Network / </w:t>
      </w:r>
      <w:r w:rsidR="00C448BB" w:rsidRPr="00E33FB1">
        <w:rPr>
          <w:rFonts w:ascii="Arial" w:hAnsi="Arial" w:cs="Arial"/>
          <w:b/>
          <w:bCs/>
          <w:sz w:val="26"/>
          <w:szCs w:val="26"/>
          <w:u w:val="single"/>
          <w:rPrChange w:id="4912" w:author="John Clevenger" w:date="2023-11-18T16:49:00Z">
            <w:rPr>
              <w:b w:val="0"/>
            </w:rPr>
          </w:rPrChange>
        </w:rPr>
        <w:t>Firewall Requirements</w:t>
      </w:r>
      <w:bookmarkEnd w:id="4910"/>
    </w:p>
    <w:p w14:paraId="21F9C2B1" w14:textId="77777777" w:rsidR="00CF00C1" w:rsidRDefault="00CF00C1" w:rsidP="00A3386D">
      <w:pPr>
        <w:pStyle w:val="Subtitle"/>
        <w:spacing w:before="120" w:after="120"/>
        <w:ind w:firstLine="576"/>
        <w:jc w:val="both"/>
        <w:rPr>
          <w:b w:val="0"/>
          <w:sz w:val="24"/>
        </w:rPr>
      </w:pPr>
      <w:r>
        <w:rPr>
          <w:b w:val="0"/>
          <w:sz w:val="24"/>
        </w:rPr>
        <w:t>Here are</w:t>
      </w:r>
      <w:r w:rsidR="002A6FF3">
        <w:rPr>
          <w:b w:val="0"/>
          <w:sz w:val="24"/>
        </w:rPr>
        <w:t xml:space="preserve"> the</w:t>
      </w:r>
      <w:r>
        <w:rPr>
          <w:b w:val="0"/>
          <w:sz w:val="24"/>
        </w:rPr>
        <w:t xml:space="preserve"> PC</w:t>
      </w:r>
      <w:r w:rsidRPr="00CF00C1">
        <w:rPr>
          <w:b w:val="0"/>
          <w:sz w:val="24"/>
          <w:vertAlign w:val="superscript"/>
        </w:rPr>
        <w:t>2</w:t>
      </w:r>
      <w:r>
        <w:rPr>
          <w:b w:val="0"/>
          <w:sz w:val="24"/>
        </w:rPr>
        <w:t xml:space="preserve"> firewall requirements</w:t>
      </w:r>
      <w:r w:rsidR="001C4A55">
        <w:rPr>
          <w:b w:val="0"/>
          <w:sz w:val="24"/>
        </w:rPr>
        <w:t>; see also the Appendix “Networking Constraints”.</w:t>
      </w:r>
    </w:p>
    <w:p w14:paraId="05AED5B9" w14:textId="77777777" w:rsidR="00A3386D" w:rsidRPr="00A3386D" w:rsidRDefault="00A3386D" w:rsidP="008320FA">
      <w:pPr>
        <w:pStyle w:val="Subtitle"/>
        <w:numPr>
          <w:ilvl w:val="0"/>
          <w:numId w:val="17"/>
        </w:numPr>
        <w:spacing w:before="120" w:after="120"/>
        <w:jc w:val="both"/>
        <w:rPr>
          <w:b w:val="0"/>
          <w:sz w:val="24"/>
        </w:rPr>
      </w:pPr>
      <w:r w:rsidRPr="00A3386D">
        <w:rPr>
          <w:b w:val="0"/>
          <w:sz w:val="24"/>
        </w:rPr>
        <w:t>PC</w:t>
      </w:r>
      <w:r w:rsidRPr="00A3386D">
        <w:rPr>
          <w:b w:val="0"/>
          <w:sz w:val="24"/>
          <w:vertAlign w:val="superscript"/>
        </w:rPr>
        <w:t>2</w:t>
      </w:r>
      <w:r w:rsidRPr="00A3386D">
        <w:rPr>
          <w:b w:val="0"/>
          <w:sz w:val="24"/>
        </w:rPr>
        <w:t xml:space="preserve"> Clients need to be allowed to </w:t>
      </w:r>
      <w:r w:rsidR="00331247">
        <w:rPr>
          <w:b w:val="0"/>
          <w:sz w:val="24"/>
        </w:rPr>
        <w:t xml:space="preserve">make </w:t>
      </w:r>
      <w:r w:rsidRPr="00A3386D">
        <w:rPr>
          <w:b w:val="0"/>
          <w:sz w:val="24"/>
        </w:rPr>
        <w:t>outbound connections to their server</w:t>
      </w:r>
      <w:r w:rsidR="00331247">
        <w:rPr>
          <w:b w:val="0"/>
          <w:sz w:val="24"/>
        </w:rPr>
        <w:t>;</w:t>
      </w:r>
      <w:r w:rsidRPr="00A3386D">
        <w:rPr>
          <w:b w:val="0"/>
          <w:sz w:val="24"/>
        </w:rPr>
        <w:t xml:space="preserve"> hence servers need to be open to inbound connections from the clients.</w:t>
      </w:r>
    </w:p>
    <w:p w14:paraId="1F49D062" w14:textId="77777777" w:rsidR="00A3386D" w:rsidRPr="00A3386D" w:rsidRDefault="006D2132" w:rsidP="008320FA">
      <w:pPr>
        <w:pStyle w:val="Subtitle"/>
        <w:numPr>
          <w:ilvl w:val="0"/>
          <w:numId w:val="17"/>
        </w:numPr>
        <w:spacing w:before="120" w:after="120"/>
        <w:jc w:val="both"/>
        <w:rPr>
          <w:b w:val="0"/>
          <w:sz w:val="24"/>
        </w:rPr>
      </w:pPr>
      <w:r w:rsidRPr="00A3386D">
        <w:rPr>
          <w:b w:val="0"/>
          <w:sz w:val="24"/>
        </w:rPr>
        <w:t>PC</w:t>
      </w:r>
      <w:r w:rsidRPr="00A3386D">
        <w:rPr>
          <w:b w:val="0"/>
          <w:sz w:val="24"/>
          <w:vertAlign w:val="superscript"/>
        </w:rPr>
        <w:t>2</w:t>
      </w:r>
      <w:r w:rsidRPr="00A3386D">
        <w:rPr>
          <w:b w:val="0"/>
          <w:sz w:val="24"/>
        </w:rPr>
        <w:t xml:space="preserve"> </w:t>
      </w:r>
      <w:r w:rsidR="00A3386D" w:rsidRPr="00A3386D">
        <w:rPr>
          <w:b w:val="0"/>
          <w:sz w:val="24"/>
        </w:rPr>
        <w:t xml:space="preserve">Servers need to be allowed to </w:t>
      </w:r>
      <w:r w:rsidR="00331247">
        <w:rPr>
          <w:b w:val="0"/>
          <w:sz w:val="24"/>
        </w:rPr>
        <w:t xml:space="preserve">make </w:t>
      </w:r>
      <w:r w:rsidR="00A3386D" w:rsidRPr="00A3386D">
        <w:rPr>
          <w:b w:val="0"/>
          <w:sz w:val="24"/>
        </w:rPr>
        <w:t>outbound connection</w:t>
      </w:r>
      <w:r w:rsidR="00331247">
        <w:rPr>
          <w:b w:val="0"/>
          <w:sz w:val="24"/>
        </w:rPr>
        <w:t>s</w:t>
      </w:r>
      <w:r w:rsidR="00A3386D" w:rsidRPr="00A3386D">
        <w:rPr>
          <w:b w:val="0"/>
          <w:sz w:val="24"/>
        </w:rPr>
        <w:t xml:space="preserve"> to all other servers</w:t>
      </w:r>
      <w:r w:rsidR="003A1B58">
        <w:rPr>
          <w:b w:val="0"/>
          <w:sz w:val="24"/>
        </w:rPr>
        <w:t>.</w:t>
      </w:r>
    </w:p>
    <w:p w14:paraId="6DCBFF96" w14:textId="77777777" w:rsidR="00A3386D" w:rsidRDefault="006D2132" w:rsidP="008320FA">
      <w:pPr>
        <w:pStyle w:val="Subtitle"/>
        <w:numPr>
          <w:ilvl w:val="0"/>
          <w:numId w:val="17"/>
        </w:numPr>
        <w:spacing w:before="120" w:after="120"/>
        <w:jc w:val="both"/>
        <w:rPr>
          <w:ins w:id="4913" w:author="John Clevenger" w:date="2023-11-18T16:50:00Z"/>
          <w:b w:val="0"/>
          <w:sz w:val="24"/>
        </w:rPr>
      </w:pPr>
      <w:r w:rsidRPr="00A3386D">
        <w:rPr>
          <w:b w:val="0"/>
          <w:sz w:val="24"/>
        </w:rPr>
        <w:lastRenderedPageBreak/>
        <w:t>PC</w:t>
      </w:r>
      <w:r w:rsidRPr="00A3386D">
        <w:rPr>
          <w:b w:val="0"/>
          <w:sz w:val="24"/>
          <w:vertAlign w:val="superscript"/>
        </w:rPr>
        <w:t>2</w:t>
      </w:r>
      <w:r w:rsidRPr="00A3386D">
        <w:rPr>
          <w:b w:val="0"/>
          <w:sz w:val="24"/>
        </w:rPr>
        <w:t xml:space="preserve"> </w:t>
      </w:r>
      <w:r w:rsidR="00A3386D" w:rsidRPr="00A3386D">
        <w:rPr>
          <w:b w:val="0"/>
          <w:sz w:val="24"/>
        </w:rPr>
        <w:t xml:space="preserve">Servers </w:t>
      </w:r>
      <w:r w:rsidR="003A1B58">
        <w:rPr>
          <w:b w:val="0"/>
          <w:sz w:val="24"/>
        </w:rPr>
        <w:t xml:space="preserve">either </w:t>
      </w:r>
      <w:r w:rsidR="00A3386D" w:rsidRPr="00A3386D">
        <w:rPr>
          <w:b w:val="0"/>
          <w:sz w:val="24"/>
        </w:rPr>
        <w:t>need to be open to inbound connections from all other servers</w:t>
      </w:r>
      <w:r w:rsidR="003A1B58">
        <w:rPr>
          <w:b w:val="0"/>
          <w:sz w:val="24"/>
        </w:rPr>
        <w:t xml:space="preserve">, or else need to specify that another server is going to act as a “proxy” for </w:t>
      </w:r>
      <w:r>
        <w:rPr>
          <w:b w:val="0"/>
          <w:sz w:val="24"/>
        </w:rPr>
        <w:t xml:space="preserve">inbound connections (see the Chapter on </w:t>
      </w:r>
      <w:r>
        <w:rPr>
          <w:b w:val="0"/>
          <w:i/>
          <w:sz w:val="24"/>
        </w:rPr>
        <w:t>PC</w:t>
      </w:r>
      <w:r w:rsidRPr="006D2132">
        <w:rPr>
          <w:b w:val="0"/>
          <w:i/>
          <w:sz w:val="24"/>
          <w:vertAlign w:val="superscript"/>
        </w:rPr>
        <w:t>2</w:t>
      </w:r>
      <w:r>
        <w:rPr>
          <w:b w:val="0"/>
          <w:i/>
          <w:sz w:val="24"/>
        </w:rPr>
        <w:t xml:space="preserve"> Initialization Files</w:t>
      </w:r>
      <w:r>
        <w:rPr>
          <w:b w:val="0"/>
          <w:sz w:val="24"/>
        </w:rPr>
        <w:t xml:space="preserve"> and the Appendix on </w:t>
      </w:r>
      <w:r>
        <w:rPr>
          <w:b w:val="0"/>
          <w:i/>
          <w:sz w:val="24"/>
        </w:rPr>
        <w:t>Networking Constraints</w:t>
      </w:r>
      <w:r>
        <w:rPr>
          <w:b w:val="0"/>
          <w:sz w:val="24"/>
        </w:rPr>
        <w:t xml:space="preserve"> for information on how to set up proxy servers).</w:t>
      </w:r>
    </w:p>
    <w:p w14:paraId="7D048F2E" w14:textId="77777777" w:rsidR="00E33FB1" w:rsidRPr="00A3386D" w:rsidRDefault="00E33FB1">
      <w:pPr>
        <w:pStyle w:val="Subtitle"/>
        <w:spacing w:before="120" w:after="120"/>
        <w:jc w:val="both"/>
        <w:rPr>
          <w:b w:val="0"/>
          <w:sz w:val="24"/>
        </w:rPr>
        <w:pPrChange w:id="4914" w:author="John Clevenger" w:date="2023-11-18T16:50:00Z">
          <w:pPr>
            <w:pStyle w:val="Subtitle"/>
            <w:numPr>
              <w:numId w:val="17"/>
            </w:numPr>
            <w:tabs>
              <w:tab w:val="num" w:pos="1296"/>
            </w:tabs>
            <w:spacing w:before="120" w:after="120"/>
            <w:ind w:left="1296" w:hanging="360"/>
            <w:jc w:val="both"/>
          </w:pPr>
        </w:pPrChange>
      </w:pPr>
    </w:p>
    <w:p w14:paraId="46192257" w14:textId="77777777" w:rsidR="00481474" w:rsidRPr="007D3139" w:rsidRDefault="00713157">
      <w:pPr>
        <w:pStyle w:val="ListParagraph"/>
        <w:numPr>
          <w:ilvl w:val="1"/>
          <w:numId w:val="53"/>
        </w:numPr>
        <w:ind w:left="450"/>
        <w:outlineLvl w:val="1"/>
        <w:rPr>
          <w:rFonts w:cs="Arial"/>
          <w:bCs/>
          <w:szCs w:val="26"/>
        </w:rPr>
        <w:pPrChange w:id="4915" w:author="John Clevenger" w:date="2023-11-19T11:30:00Z">
          <w:pPr>
            <w:pStyle w:val="Heading2"/>
          </w:pPr>
        </w:pPrChange>
      </w:pPr>
      <w:bookmarkStart w:id="4916" w:name="_Toc151504302"/>
      <w:r w:rsidRPr="00E33FB1">
        <w:rPr>
          <w:rFonts w:ascii="Arial" w:hAnsi="Arial" w:cs="Arial"/>
          <w:b/>
          <w:bCs/>
          <w:sz w:val="26"/>
          <w:szCs w:val="26"/>
          <w:u w:val="single"/>
          <w:rPrChange w:id="4917" w:author="John Clevenger" w:date="2023-11-18T16:50:00Z">
            <w:rPr>
              <w:b w:val="0"/>
            </w:rPr>
          </w:rPrChange>
        </w:rPr>
        <w:t>Memory Limits</w:t>
      </w:r>
      <w:bookmarkEnd w:id="4916"/>
    </w:p>
    <w:p w14:paraId="4D473F64" w14:textId="77777777" w:rsidR="00713157" w:rsidRDefault="00713157" w:rsidP="002A6FF3">
      <w:pPr>
        <w:pStyle w:val="Subtitle"/>
        <w:spacing w:before="240"/>
        <w:ind w:firstLine="720"/>
        <w:jc w:val="both"/>
        <w:rPr>
          <w:b w:val="0"/>
          <w:bCs/>
          <w:sz w:val="24"/>
        </w:rPr>
      </w:pPr>
      <w:r>
        <w:rPr>
          <w:b w:val="0"/>
          <w:bCs/>
          <w:sz w:val="24"/>
        </w:rPr>
        <w:t>PC</w:t>
      </w:r>
      <w:r w:rsidRPr="00854698">
        <w:rPr>
          <w:b w:val="0"/>
          <w:bCs/>
          <w:sz w:val="24"/>
          <w:vertAlign w:val="superscript"/>
        </w:rPr>
        <w:t>2</w:t>
      </w:r>
      <w:r w:rsidRPr="008B530A">
        <w:t xml:space="preserve"> </w:t>
      </w:r>
      <w:r>
        <w:rPr>
          <w:b w:val="0"/>
          <w:bCs/>
          <w:sz w:val="24"/>
        </w:rPr>
        <w:t xml:space="preserve">is written in Java and therefore inherits all the features (good and bad) of that language. Although Java is touted as “run anywhere”, the reality is that many things depend on your specific installation – both the version of Java you are using and the underlying OS platform on which it is running.  This is particularly true when it comes to memory allocation – primarily, what Java refers to as “Heap Space”.  </w:t>
      </w:r>
    </w:p>
    <w:p w14:paraId="4157CCB9" w14:textId="77777777" w:rsidR="002A6FF3" w:rsidRDefault="002A6FF3" w:rsidP="002A6FF3">
      <w:pPr>
        <w:pStyle w:val="Subtitle"/>
        <w:spacing w:before="240"/>
        <w:ind w:firstLine="720"/>
        <w:jc w:val="both"/>
        <w:rPr>
          <w:b w:val="0"/>
          <w:bCs/>
          <w:sz w:val="24"/>
        </w:rPr>
      </w:pPr>
      <w:r>
        <w:rPr>
          <w:b w:val="0"/>
          <w:bCs/>
          <w:sz w:val="24"/>
        </w:rPr>
        <w:t>Throughout this manual we describe various “commands” (scripts, batch files) that PC</w:t>
      </w:r>
      <w:r w:rsidRPr="002A6FF3">
        <w:rPr>
          <w:b w:val="0"/>
          <w:bCs/>
          <w:sz w:val="24"/>
          <w:vertAlign w:val="superscript"/>
        </w:rPr>
        <w:t>2</w:t>
      </w:r>
      <w:r>
        <w:rPr>
          <w:b w:val="0"/>
          <w:bCs/>
          <w:sz w:val="24"/>
          <w:vertAlign w:val="superscript"/>
        </w:rPr>
        <w:t xml:space="preserve"> </w:t>
      </w:r>
      <w:r>
        <w:rPr>
          <w:b w:val="0"/>
          <w:bCs/>
          <w:sz w:val="24"/>
        </w:rPr>
        <w:t>provides to invoke different functions.  Most of these commands involve starting a “Java Virtual Machine (JVM)”.  Each instance of a JVM has a “maximum heap size” value associated with it; if the Java program attempts to use more “heap space” than the maximum allowed, the program aborts with an “out of heap space” error.  This can be particularly disconcerting if it is your PC</w:t>
      </w:r>
      <w:r w:rsidRPr="001B0D43">
        <w:rPr>
          <w:b w:val="0"/>
          <w:bCs/>
          <w:sz w:val="24"/>
          <w:vertAlign w:val="superscript"/>
        </w:rPr>
        <w:t>2</w:t>
      </w:r>
      <w:r w:rsidR="00342F8C">
        <w:rPr>
          <w:b w:val="0"/>
          <w:bCs/>
          <w:sz w:val="24"/>
        </w:rPr>
        <w:t xml:space="preserve"> server (for example)</w:t>
      </w:r>
      <w:r>
        <w:rPr>
          <w:b w:val="0"/>
          <w:bCs/>
          <w:sz w:val="24"/>
        </w:rPr>
        <w:t xml:space="preserve"> that crashes in the middle of a contest.  It is therefore important to know what can be done to avoid such memory-limit problems.</w:t>
      </w:r>
    </w:p>
    <w:p w14:paraId="6055B68A" w14:textId="77777777" w:rsidR="00EB0C8F" w:rsidRDefault="001B0D43" w:rsidP="002A6FF3">
      <w:pPr>
        <w:pStyle w:val="Subtitle"/>
        <w:spacing w:before="240"/>
        <w:ind w:firstLine="720"/>
        <w:jc w:val="both"/>
        <w:rPr>
          <w:b w:val="0"/>
          <w:bCs/>
          <w:sz w:val="24"/>
        </w:rPr>
      </w:pPr>
      <w:r>
        <w:rPr>
          <w:b w:val="0"/>
          <w:bCs/>
          <w:sz w:val="24"/>
        </w:rPr>
        <w:t xml:space="preserve">Each of the </w:t>
      </w:r>
      <w:r w:rsidR="00190910">
        <w:rPr>
          <w:b w:val="0"/>
          <w:bCs/>
          <w:sz w:val="24"/>
        </w:rPr>
        <w:t>PC</w:t>
      </w:r>
      <w:r w:rsidR="00190910" w:rsidRPr="001B0D43">
        <w:rPr>
          <w:b w:val="0"/>
          <w:bCs/>
          <w:sz w:val="24"/>
          <w:vertAlign w:val="superscript"/>
        </w:rPr>
        <w:t>2</w:t>
      </w:r>
      <w:r w:rsidR="00190910" w:rsidRPr="00190910">
        <w:t xml:space="preserve"> </w:t>
      </w:r>
      <w:r>
        <w:rPr>
          <w:b w:val="0"/>
          <w:bCs/>
          <w:sz w:val="24"/>
        </w:rPr>
        <w:t xml:space="preserve">commands passes a parameter to the JVM to set the maximum heap size.  The form of this parameter is </w:t>
      </w:r>
      <w:r w:rsidRPr="001B0D43">
        <w:rPr>
          <w:rFonts w:ascii="Courier New" w:hAnsi="Courier New" w:cs="Courier New"/>
          <w:bCs/>
          <w:sz w:val="24"/>
        </w:rPr>
        <w:t>–Xmx$$$</w:t>
      </w:r>
      <w:r w:rsidR="00190910">
        <w:rPr>
          <w:rFonts w:ascii="Courier New" w:hAnsi="Courier New" w:cs="Courier New"/>
          <w:bCs/>
          <w:sz w:val="24"/>
        </w:rPr>
        <w:t>$</w:t>
      </w:r>
      <w:r w:rsidRPr="001B0D43">
        <w:rPr>
          <w:rFonts w:ascii="Courier New" w:hAnsi="Courier New" w:cs="Courier New"/>
          <w:bCs/>
          <w:sz w:val="24"/>
        </w:rPr>
        <w:t>M</w:t>
      </w:r>
      <w:r>
        <w:rPr>
          <w:b w:val="0"/>
          <w:bCs/>
          <w:sz w:val="24"/>
        </w:rPr>
        <w:t xml:space="preserve">, where </w:t>
      </w:r>
      <w:r w:rsidR="00190910">
        <w:rPr>
          <w:b w:val="0"/>
          <w:bCs/>
          <w:sz w:val="24"/>
        </w:rPr>
        <w:t>$$$$</w:t>
      </w:r>
      <w:r>
        <w:rPr>
          <w:b w:val="0"/>
          <w:bCs/>
          <w:sz w:val="24"/>
        </w:rPr>
        <w:t xml:space="preserve"> represents the maximum heap size </w:t>
      </w:r>
      <w:r w:rsidR="00190910">
        <w:rPr>
          <w:b w:val="0"/>
          <w:bCs/>
          <w:sz w:val="24"/>
        </w:rPr>
        <w:t>in</w:t>
      </w:r>
      <w:r>
        <w:rPr>
          <w:b w:val="0"/>
          <w:bCs/>
          <w:sz w:val="24"/>
        </w:rPr>
        <w:t xml:space="preserve"> megabytes</w:t>
      </w:r>
      <w:r w:rsidR="00190910">
        <w:rPr>
          <w:b w:val="0"/>
          <w:bCs/>
          <w:sz w:val="24"/>
        </w:rPr>
        <w:t xml:space="preserve"> (‘M’)</w:t>
      </w:r>
      <w:r>
        <w:rPr>
          <w:b w:val="0"/>
          <w:bCs/>
          <w:sz w:val="24"/>
        </w:rPr>
        <w:t xml:space="preserve">. </w:t>
      </w:r>
      <w:r w:rsidR="00D158C0">
        <w:rPr>
          <w:b w:val="0"/>
          <w:bCs/>
          <w:sz w:val="24"/>
        </w:rPr>
        <w:t xml:space="preserve"> </w:t>
      </w:r>
      <w:r>
        <w:rPr>
          <w:b w:val="0"/>
          <w:bCs/>
          <w:sz w:val="24"/>
        </w:rPr>
        <w:t xml:space="preserve">The </w:t>
      </w:r>
      <w:r w:rsidR="00D158C0">
        <w:rPr>
          <w:b w:val="0"/>
          <w:bCs/>
          <w:sz w:val="24"/>
        </w:rPr>
        <w:t>heap size</w:t>
      </w:r>
      <w:r>
        <w:rPr>
          <w:b w:val="0"/>
          <w:bCs/>
          <w:sz w:val="24"/>
        </w:rPr>
        <w:t xml:space="preserve"> values used by the various scripts are conservative, intended to insure that the command will be able to run successfully on the widest variety of platforms.</w:t>
      </w:r>
      <w:r w:rsidR="00EB0C8F">
        <w:rPr>
          <w:b w:val="0"/>
          <w:bCs/>
          <w:sz w:val="24"/>
        </w:rPr>
        <w:t xml:space="preserve">  </w:t>
      </w:r>
    </w:p>
    <w:p w14:paraId="5348A419" w14:textId="77777777" w:rsidR="00190910" w:rsidRPr="00342F8C" w:rsidRDefault="00375E8C" w:rsidP="002A6FF3">
      <w:pPr>
        <w:pStyle w:val="Subtitle"/>
        <w:spacing w:before="240"/>
        <w:ind w:firstLine="720"/>
        <w:jc w:val="both"/>
      </w:pPr>
      <w:r>
        <w:rPr>
          <w:b w:val="0"/>
          <w:bCs/>
          <w:sz w:val="24"/>
        </w:rPr>
        <w:t>O</w:t>
      </w:r>
      <w:r w:rsidR="001B0D43">
        <w:rPr>
          <w:b w:val="0"/>
          <w:bCs/>
          <w:sz w:val="24"/>
        </w:rPr>
        <w:t xml:space="preserve">n any </w:t>
      </w:r>
      <w:r w:rsidR="001B0D43">
        <w:rPr>
          <w:b w:val="0"/>
          <w:bCs/>
          <w:i/>
          <w:sz w:val="24"/>
        </w:rPr>
        <w:t xml:space="preserve">particular </w:t>
      </w:r>
      <w:r w:rsidR="001B0D43">
        <w:rPr>
          <w:b w:val="0"/>
          <w:bCs/>
          <w:sz w:val="24"/>
        </w:rPr>
        <w:t xml:space="preserve">platform it is possible that the value in the script may be significantly less that the platform is capable of supporting.  </w:t>
      </w:r>
      <w:r w:rsidR="00342F8C">
        <w:rPr>
          <w:b w:val="0"/>
          <w:bCs/>
          <w:sz w:val="24"/>
        </w:rPr>
        <w:t xml:space="preserve"> It is also possible that the command </w:t>
      </w:r>
      <w:r>
        <w:rPr>
          <w:b w:val="0"/>
          <w:bCs/>
          <w:sz w:val="24"/>
        </w:rPr>
        <w:t>value</w:t>
      </w:r>
      <w:r w:rsidR="00342F8C">
        <w:rPr>
          <w:b w:val="0"/>
          <w:bCs/>
          <w:sz w:val="24"/>
        </w:rPr>
        <w:t xml:space="preserve"> is actually </w:t>
      </w:r>
      <w:r w:rsidR="00342F8C">
        <w:rPr>
          <w:b w:val="0"/>
          <w:bCs/>
          <w:i/>
          <w:sz w:val="24"/>
        </w:rPr>
        <w:t xml:space="preserve">lower </w:t>
      </w:r>
      <w:r w:rsidR="00342F8C">
        <w:rPr>
          <w:b w:val="0"/>
          <w:bCs/>
          <w:sz w:val="24"/>
        </w:rPr>
        <w:t xml:space="preserve">than the </w:t>
      </w:r>
      <w:r w:rsidR="00342F8C" w:rsidRPr="00D158C0">
        <w:rPr>
          <w:b w:val="0"/>
          <w:bCs/>
          <w:i/>
          <w:sz w:val="24"/>
        </w:rPr>
        <w:t>default</w:t>
      </w:r>
      <w:r w:rsidR="00342F8C">
        <w:rPr>
          <w:b w:val="0"/>
          <w:bCs/>
          <w:sz w:val="24"/>
        </w:rPr>
        <w:t xml:space="preserve"> setting which would be applied on a particular platform</w:t>
      </w:r>
      <w:r w:rsidR="00D158C0">
        <w:rPr>
          <w:b w:val="0"/>
          <w:bCs/>
          <w:sz w:val="24"/>
        </w:rPr>
        <w:t xml:space="preserve"> if </w:t>
      </w:r>
      <w:r w:rsidR="00D158C0" w:rsidRPr="00D158C0">
        <w:rPr>
          <w:b w:val="0"/>
          <w:bCs/>
          <w:i/>
          <w:sz w:val="24"/>
        </w:rPr>
        <w:t>no</w:t>
      </w:r>
      <w:r w:rsidR="00D158C0">
        <w:rPr>
          <w:b w:val="0"/>
          <w:bCs/>
          <w:sz w:val="24"/>
        </w:rPr>
        <w:t xml:space="preserve"> value had been specified</w:t>
      </w:r>
      <w:r w:rsidR="00342F8C">
        <w:rPr>
          <w:b w:val="0"/>
          <w:bCs/>
          <w:sz w:val="24"/>
        </w:rPr>
        <w:t>.</w:t>
      </w:r>
      <w:r w:rsidR="00CF41BA">
        <w:rPr>
          <w:b w:val="0"/>
          <w:bCs/>
          <w:sz w:val="24"/>
        </w:rPr>
        <w:t xml:space="preserve">  This is particularly true between 32-bit and 64-bit systems.</w:t>
      </w:r>
    </w:p>
    <w:p w14:paraId="24CC365D" w14:textId="77777777" w:rsidR="002A6FF3" w:rsidRPr="001B0D43" w:rsidRDefault="001B0D43" w:rsidP="002A6FF3">
      <w:pPr>
        <w:pStyle w:val="Subtitle"/>
        <w:spacing w:before="240"/>
        <w:ind w:firstLine="720"/>
        <w:jc w:val="both"/>
        <w:rPr>
          <w:b w:val="0"/>
          <w:bCs/>
          <w:sz w:val="24"/>
        </w:rPr>
      </w:pPr>
      <w:r>
        <w:rPr>
          <w:b w:val="0"/>
          <w:bCs/>
          <w:sz w:val="24"/>
        </w:rPr>
        <w:t xml:space="preserve">For </w:t>
      </w:r>
      <w:r w:rsidR="00342F8C">
        <w:rPr>
          <w:b w:val="0"/>
          <w:bCs/>
          <w:sz w:val="24"/>
        </w:rPr>
        <w:t>these</w:t>
      </w:r>
      <w:r>
        <w:rPr>
          <w:b w:val="0"/>
          <w:bCs/>
          <w:sz w:val="24"/>
        </w:rPr>
        <w:t xml:space="preserve"> reason</w:t>
      </w:r>
      <w:r w:rsidR="00342F8C">
        <w:rPr>
          <w:b w:val="0"/>
          <w:bCs/>
          <w:sz w:val="24"/>
        </w:rPr>
        <w:t>s</w:t>
      </w:r>
      <w:r>
        <w:rPr>
          <w:b w:val="0"/>
          <w:bCs/>
          <w:sz w:val="24"/>
        </w:rPr>
        <w:t>, you may want to determine the maximum heap size allowable on your platform and edit the corresponding script to set a larger value</w:t>
      </w:r>
      <w:r w:rsidR="00190910">
        <w:rPr>
          <w:b w:val="0"/>
          <w:bCs/>
          <w:sz w:val="24"/>
        </w:rPr>
        <w:t xml:space="preserve"> (this is particularly important for a large contest – one with a large number of teams, problems, and/or </w:t>
      </w:r>
      <w:r w:rsidR="00EA639E">
        <w:rPr>
          <w:b w:val="0"/>
          <w:bCs/>
          <w:sz w:val="24"/>
        </w:rPr>
        <w:t xml:space="preserve">large </w:t>
      </w:r>
      <w:r w:rsidR="00190910">
        <w:rPr>
          <w:b w:val="0"/>
          <w:bCs/>
          <w:sz w:val="24"/>
        </w:rPr>
        <w:t>data files</w:t>
      </w:r>
      <w:r w:rsidR="00D158C0">
        <w:rPr>
          <w:b w:val="0"/>
          <w:bCs/>
          <w:sz w:val="24"/>
        </w:rPr>
        <w:t>, and is also particularly important for the PC</w:t>
      </w:r>
      <w:r w:rsidR="00D158C0" w:rsidRPr="001B0D43">
        <w:rPr>
          <w:b w:val="0"/>
          <w:bCs/>
          <w:sz w:val="24"/>
          <w:vertAlign w:val="superscript"/>
        </w:rPr>
        <w:t>2</w:t>
      </w:r>
      <w:r w:rsidR="00D158C0">
        <w:t xml:space="preserve"> </w:t>
      </w:r>
      <w:r w:rsidR="00D158C0">
        <w:rPr>
          <w:b w:val="0"/>
          <w:bCs/>
          <w:i/>
          <w:sz w:val="24"/>
        </w:rPr>
        <w:t>Server</w:t>
      </w:r>
      <w:r w:rsidR="00190910">
        <w:rPr>
          <w:b w:val="0"/>
          <w:bCs/>
          <w:sz w:val="24"/>
        </w:rPr>
        <w:t>)</w:t>
      </w:r>
      <w:r>
        <w:rPr>
          <w:b w:val="0"/>
          <w:bCs/>
          <w:sz w:val="24"/>
        </w:rPr>
        <w:t xml:space="preserve">.  </w:t>
      </w:r>
      <w:r w:rsidR="00190910">
        <w:rPr>
          <w:b w:val="0"/>
          <w:bCs/>
          <w:sz w:val="24"/>
        </w:rPr>
        <w:t xml:space="preserve">Setting the JVM maximum heap size </w:t>
      </w:r>
      <w:r>
        <w:rPr>
          <w:b w:val="0"/>
          <w:bCs/>
          <w:sz w:val="24"/>
        </w:rPr>
        <w:t xml:space="preserve">can </w:t>
      </w:r>
      <w:r w:rsidR="00190910">
        <w:rPr>
          <w:b w:val="0"/>
          <w:bCs/>
          <w:sz w:val="24"/>
        </w:rPr>
        <w:t xml:space="preserve">significantly increase the ability of the corresponding </w:t>
      </w:r>
      <w:r w:rsidR="00D158C0">
        <w:rPr>
          <w:b w:val="0"/>
          <w:bCs/>
          <w:sz w:val="24"/>
        </w:rPr>
        <w:t>PC</w:t>
      </w:r>
      <w:r w:rsidR="00D158C0" w:rsidRPr="001B0D43">
        <w:rPr>
          <w:b w:val="0"/>
          <w:bCs/>
          <w:sz w:val="24"/>
          <w:vertAlign w:val="superscript"/>
        </w:rPr>
        <w:t>2</w:t>
      </w:r>
      <w:r w:rsidR="00D158C0">
        <w:t xml:space="preserve"> </w:t>
      </w:r>
      <w:r w:rsidR="00190910">
        <w:rPr>
          <w:b w:val="0"/>
          <w:bCs/>
          <w:sz w:val="24"/>
        </w:rPr>
        <w:t>module to run without problems.</w:t>
      </w:r>
      <w:r w:rsidR="00190910">
        <w:rPr>
          <w:rStyle w:val="FootnoteReference"/>
          <w:b w:val="0"/>
          <w:bCs/>
          <w:sz w:val="24"/>
        </w:rPr>
        <w:footnoteReference w:id="7"/>
      </w:r>
    </w:p>
    <w:p w14:paraId="494E5B1C" w14:textId="77777777" w:rsidR="00F14958" w:rsidRDefault="00F14958" w:rsidP="002A6FF3">
      <w:pPr>
        <w:pStyle w:val="Subtitle"/>
        <w:spacing w:before="240"/>
        <w:ind w:firstLine="720"/>
        <w:jc w:val="both"/>
        <w:rPr>
          <w:b w:val="0"/>
          <w:bCs/>
          <w:sz w:val="24"/>
        </w:rPr>
      </w:pPr>
      <w:r>
        <w:rPr>
          <w:b w:val="0"/>
          <w:bCs/>
          <w:sz w:val="24"/>
        </w:rPr>
        <w:t>The maximum heap size can be determined by running the following command on the corresponding platform:</w:t>
      </w:r>
      <w:r w:rsidR="00F818B8">
        <w:rPr>
          <w:rStyle w:val="FootnoteReference"/>
          <w:b w:val="0"/>
          <w:bCs/>
          <w:sz w:val="24"/>
        </w:rPr>
        <w:footnoteReference w:id="8"/>
      </w:r>
    </w:p>
    <w:p w14:paraId="5E0A2C65" w14:textId="77777777" w:rsidR="00F14958" w:rsidRPr="00F14958" w:rsidRDefault="00F14958" w:rsidP="00F818B8">
      <w:pPr>
        <w:pStyle w:val="Subtitle"/>
        <w:spacing w:before="120"/>
        <w:ind w:firstLine="360"/>
        <w:jc w:val="both"/>
        <w:rPr>
          <w:rFonts w:ascii="Courier New" w:hAnsi="Courier New" w:cs="Courier New"/>
          <w:bCs/>
          <w:sz w:val="24"/>
        </w:rPr>
      </w:pPr>
      <w:r w:rsidRPr="00F14958">
        <w:rPr>
          <w:b w:val="0"/>
          <w:bCs/>
          <w:sz w:val="24"/>
        </w:rPr>
        <w:lastRenderedPageBreak/>
        <w:t>Windows:</w:t>
      </w:r>
      <w:r w:rsidRPr="00F14958">
        <w:rPr>
          <w:rFonts w:ascii="Courier New" w:hAnsi="Courier New" w:cs="Courier New"/>
          <w:bCs/>
          <w:sz w:val="24"/>
        </w:rPr>
        <w:t xml:space="preserve"> </w:t>
      </w:r>
      <w:r>
        <w:rPr>
          <w:rFonts w:ascii="Courier New" w:hAnsi="Courier New" w:cs="Courier New"/>
          <w:bCs/>
          <w:sz w:val="24"/>
        </w:rPr>
        <w:t xml:space="preserve">  </w:t>
      </w:r>
      <w:r w:rsidRPr="00F14958">
        <w:rPr>
          <w:rFonts w:ascii="Courier New" w:hAnsi="Courier New" w:cs="Courier New"/>
          <w:bCs/>
          <w:sz w:val="24"/>
        </w:rPr>
        <w:t>java -XX:+PrintFlagsFinal -version | findstr HeapSize</w:t>
      </w:r>
    </w:p>
    <w:p w14:paraId="4755F5C2" w14:textId="77777777" w:rsidR="00713157" w:rsidRDefault="00F14958" w:rsidP="00F818B8">
      <w:pPr>
        <w:pStyle w:val="Subtitle"/>
        <w:spacing w:before="120"/>
        <w:ind w:firstLine="360"/>
        <w:jc w:val="both"/>
        <w:rPr>
          <w:ins w:id="4919" w:author="John Clevenger" w:date="2023-11-18T16:51:00Z"/>
          <w:rFonts w:ascii="Courier New" w:hAnsi="Courier New" w:cs="Courier New"/>
          <w:bCs/>
          <w:sz w:val="24"/>
        </w:rPr>
      </w:pPr>
      <w:r>
        <w:rPr>
          <w:b w:val="0"/>
          <w:bCs/>
          <w:sz w:val="24"/>
        </w:rPr>
        <w:t xml:space="preserve">Linux/MacOS:       </w:t>
      </w:r>
      <w:r w:rsidRPr="00F14958">
        <w:rPr>
          <w:rFonts w:ascii="Courier New" w:hAnsi="Courier New" w:cs="Courier New"/>
          <w:bCs/>
          <w:sz w:val="24"/>
        </w:rPr>
        <w:t xml:space="preserve">java -XX:+PrintFlagsFinal -version | </w:t>
      </w:r>
      <w:r>
        <w:rPr>
          <w:rFonts w:ascii="Courier New" w:hAnsi="Courier New" w:cs="Courier New"/>
          <w:bCs/>
          <w:sz w:val="24"/>
        </w:rPr>
        <w:t xml:space="preserve">grep </w:t>
      </w:r>
      <w:r w:rsidRPr="00F14958">
        <w:rPr>
          <w:rFonts w:ascii="Courier New" w:hAnsi="Courier New" w:cs="Courier New"/>
          <w:bCs/>
          <w:sz w:val="24"/>
        </w:rPr>
        <w:t>HeapSize</w:t>
      </w:r>
    </w:p>
    <w:p w14:paraId="03E1E8B7" w14:textId="77777777" w:rsidR="00E33FB1" w:rsidRDefault="00E33FB1" w:rsidP="00F818B8">
      <w:pPr>
        <w:pStyle w:val="Subtitle"/>
        <w:spacing w:before="120"/>
        <w:ind w:firstLine="360"/>
        <w:jc w:val="both"/>
        <w:rPr>
          <w:b w:val="0"/>
          <w:bCs/>
          <w:sz w:val="24"/>
        </w:rPr>
      </w:pPr>
    </w:p>
    <w:p w14:paraId="47C1EFDD" w14:textId="77777777" w:rsidR="001B1495" w:rsidRPr="007D3139" w:rsidRDefault="001B1495">
      <w:pPr>
        <w:pStyle w:val="ListParagraph"/>
        <w:numPr>
          <w:ilvl w:val="1"/>
          <w:numId w:val="53"/>
        </w:numPr>
        <w:ind w:left="450"/>
        <w:outlineLvl w:val="1"/>
        <w:rPr>
          <w:rFonts w:cs="Arial"/>
          <w:bCs/>
          <w:szCs w:val="26"/>
        </w:rPr>
        <w:pPrChange w:id="4920" w:author="John Clevenger" w:date="2023-11-19T11:30:00Z">
          <w:pPr>
            <w:pStyle w:val="Heading2"/>
          </w:pPr>
        </w:pPrChange>
      </w:pPr>
      <w:bookmarkStart w:id="4921" w:name="_Toc151504303"/>
      <w:r w:rsidRPr="00E33FB1">
        <w:rPr>
          <w:rFonts w:ascii="Arial" w:hAnsi="Arial" w:cs="Arial"/>
          <w:b/>
          <w:bCs/>
          <w:sz w:val="26"/>
          <w:szCs w:val="26"/>
          <w:u w:val="single"/>
          <w:rPrChange w:id="4922" w:author="John Clevenger" w:date="2023-11-18T16:51:00Z">
            <w:rPr>
              <w:b w:val="0"/>
            </w:rPr>
          </w:rPrChange>
        </w:rPr>
        <w:t>Security Alerts</w:t>
      </w:r>
      <w:bookmarkEnd w:id="4921"/>
    </w:p>
    <w:p w14:paraId="761BC9B3" w14:textId="6182F907" w:rsidR="001B1495" w:rsidRDefault="001B1495" w:rsidP="001B1495">
      <w:pPr>
        <w:spacing w:before="240"/>
        <w:ind w:left="360" w:firstLine="720"/>
        <w:jc w:val="both"/>
      </w:pPr>
      <w:r>
        <w:t>There are a number of security features in PC</w:t>
      </w:r>
      <w:r w:rsidRPr="00D67021">
        <w:rPr>
          <w:vertAlign w:val="superscript"/>
        </w:rPr>
        <w:t>2</w:t>
      </w:r>
      <w:r w:rsidRPr="00D67021">
        <w:t xml:space="preserve"> </w:t>
      </w:r>
      <w:r>
        <w:t>Version 9, including disk file encryption, network traffic encryption and security alerts.  Security alert windows will automatically appear on server UI and Admin UI when a potential security violation or exceptional condition occurs.  For example, a security alert occurs if a PC</w:t>
      </w:r>
      <w:r w:rsidRPr="00D67021">
        <w:rPr>
          <w:vertAlign w:val="superscript"/>
        </w:rPr>
        <w:t>2</w:t>
      </w:r>
      <w:r>
        <w:t xml:space="preserve"> client logs in successfully while the same client is already logged in.</w:t>
      </w:r>
      <w:ins w:id="4923" w:author="John Clevenger [2]" w:date="2022-06-15T11:34:00Z">
        <w:r w:rsidR="00B2557D">
          <w:rPr>
            <w:rStyle w:val="FootnoteReference"/>
          </w:rPr>
          <w:footnoteReference w:id="9"/>
        </w:r>
      </w:ins>
      <w:r>
        <w:t xml:space="preserve">  Security information is also recorded in a security log in the </w:t>
      </w:r>
      <w:r>
        <w:rPr>
          <w:b/>
        </w:rPr>
        <w:t>logs</w:t>
      </w:r>
      <w:r>
        <w:t xml:space="preserve"> directory.  A typical security log file will be named something like:  </w:t>
      </w:r>
      <w:r w:rsidRPr="004E725A">
        <w:rPr>
          <w:rFonts w:ascii="Courier New" w:hAnsi="Courier New" w:cs="Courier New"/>
          <w:sz w:val="22"/>
        </w:rPr>
        <w:t>logs/SERVER0@site1.security-0.log</w:t>
      </w:r>
      <w:r>
        <w:t>.  An example of the log entries is:</w:t>
      </w:r>
    </w:p>
    <w:p w14:paraId="2315BEC2" w14:textId="77777777" w:rsidR="001B1495" w:rsidRDefault="001B1495" w:rsidP="001B1495">
      <w:pPr>
        <w:spacing w:before="240"/>
        <w:ind w:left="360" w:firstLine="72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49"/>
      </w:tblGrid>
      <w:tr w:rsidR="001B1495" w14:paraId="1CB16D16" w14:textId="77777777" w:rsidTr="00AD019C">
        <w:tc>
          <w:tcPr>
            <w:tcW w:w="9749" w:type="dxa"/>
            <w:shd w:val="clear" w:color="auto" w:fill="auto"/>
          </w:tcPr>
          <w:p w14:paraId="1443CD27" w14:textId="77777777" w:rsidR="001B1495" w:rsidRPr="00647867" w:rsidRDefault="001B1495" w:rsidP="00AD019C">
            <w:pPr>
              <w:ind w:left="720" w:hanging="720"/>
              <w:rPr>
                <w:rStyle w:val="CODE"/>
              </w:rPr>
            </w:pPr>
            <w:r w:rsidRPr="00647867">
              <w:rPr>
                <w:rStyle w:val="CODE"/>
              </w:rPr>
              <w:t xml:space="preserve">140812 155846.072|SEVERE|Thread-36|newMessage|SecurityException From:  ADMINISTRATOR1 @ site 1 ADMINISTRATOR1 @ site 1: duplicate login request; previous login forced off  </w:t>
            </w:r>
          </w:p>
          <w:p w14:paraId="08221F3F" w14:textId="77777777" w:rsidR="001B1495" w:rsidRPr="00647867" w:rsidRDefault="001B1495" w:rsidP="00AD019C">
            <w:pPr>
              <w:ind w:left="720" w:hanging="720"/>
              <w:rPr>
                <w:rStyle w:val="CODE"/>
              </w:rPr>
            </w:pPr>
            <w:r w:rsidRPr="00647867">
              <w:rPr>
                <w:rStyle w:val="CODE"/>
              </w:rPr>
              <w:t xml:space="preserve">|edu.csus.ecs.pc2.core.exception.ContestSecurityException: ADMINISTRATOR1 @ site 1: duplicate login request; previous login forced off </w:t>
            </w:r>
          </w:p>
          <w:p w14:paraId="201571B4" w14:textId="77777777" w:rsidR="001B1495" w:rsidRPr="00647867" w:rsidRDefault="001B1495" w:rsidP="00AD019C">
            <w:pPr>
              <w:ind w:left="720" w:hanging="720"/>
              <w:rPr>
                <w:rStyle w:val="CODE"/>
              </w:rPr>
            </w:pPr>
            <w:r w:rsidRPr="00647867">
              <w:rPr>
                <w:rStyle w:val="CODE"/>
              </w:rPr>
              <w:t>|    at edu.csus.ecs.pc2.core.InternalController.attemptToLogin (Unknown Source)</w:t>
            </w:r>
          </w:p>
          <w:p w14:paraId="71B7DA9B" w14:textId="77777777" w:rsidR="001B1495" w:rsidRPr="00647867" w:rsidRDefault="001B1495" w:rsidP="00AD019C">
            <w:pPr>
              <w:ind w:left="720" w:hanging="720"/>
              <w:rPr>
                <w:rStyle w:val="CODE"/>
              </w:rPr>
            </w:pPr>
            <w:r w:rsidRPr="00647867">
              <w:rPr>
                <w:rStyle w:val="CODE"/>
              </w:rPr>
              <w:t>|    at edu.csus.ecs.pc2.core.InternalController.receiveObject (Unknown Source)</w:t>
            </w:r>
          </w:p>
          <w:p w14:paraId="354A72CE" w14:textId="77777777" w:rsidR="001B1495" w:rsidRPr="00647867" w:rsidRDefault="001B1495" w:rsidP="00AD019C">
            <w:pPr>
              <w:ind w:left="720" w:hanging="720"/>
              <w:rPr>
                <w:rStyle w:val="CODE"/>
              </w:rPr>
            </w:pPr>
            <w:r w:rsidRPr="00647867">
              <w:rPr>
                <w:rStyle w:val="CODE"/>
              </w:rPr>
              <w:t>|    at edu.csus.ecs.pc2.core.transport.TransportManager$1.run (Unknown Source)</w:t>
            </w:r>
          </w:p>
          <w:p w14:paraId="0423247A" w14:textId="77777777" w:rsidR="001B1495" w:rsidRPr="00647867" w:rsidRDefault="001B1495" w:rsidP="00AD019C">
            <w:pPr>
              <w:ind w:left="720" w:hanging="720"/>
              <w:rPr>
                <w:rStyle w:val="CODE"/>
              </w:rPr>
            </w:pPr>
            <w:r w:rsidRPr="00647867">
              <w:rPr>
                <w:rStyle w:val="CODE"/>
              </w:rPr>
              <w:t>|    at java.lang.Thread.run (Thread.java:745)</w:t>
            </w:r>
          </w:p>
          <w:p w14:paraId="533B156A" w14:textId="77777777" w:rsidR="001B1495" w:rsidRDefault="001B1495" w:rsidP="00AD019C">
            <w:pPr>
              <w:ind w:left="720" w:hanging="720"/>
            </w:pPr>
            <w:r w:rsidRPr="00647867">
              <w:rPr>
                <w:rStyle w:val="CODE"/>
              </w:rPr>
              <w:t>140812 155846.073|SEVERE|Thread-36|newMessage|SecurityException Sec. Message: ADMINISTRATOR1 @ site 1: duplicate login request; previous login forced off  ConnHandId Socket[addr=/127.0.0.1,port=53488,localport=50002]-2471900182656421556</w:t>
            </w:r>
          </w:p>
        </w:tc>
      </w:tr>
    </w:tbl>
    <w:p w14:paraId="4296FD57" w14:textId="77777777" w:rsidR="0078790D" w:rsidRPr="0078790D" w:rsidRDefault="0078790D">
      <w:pPr>
        <w:ind w:left="18"/>
        <w:rPr>
          <w:ins w:id="4932" w:author="John Clevenger" w:date="2023-11-18T16:52:00Z"/>
          <w:rFonts w:ascii="Arial" w:hAnsi="Arial" w:cs="Arial"/>
          <w:b/>
          <w:bCs/>
          <w:sz w:val="26"/>
          <w:szCs w:val="26"/>
          <w:u w:val="single"/>
          <w:rPrChange w:id="4933" w:author="John Clevenger" w:date="2023-11-18T16:52:00Z">
            <w:rPr>
              <w:ins w:id="4934" w:author="John Clevenger" w:date="2023-11-18T16:52:00Z"/>
            </w:rPr>
          </w:rPrChange>
        </w:rPr>
        <w:pPrChange w:id="4935" w:author="John Clevenger" w:date="2023-11-18T16:52:00Z">
          <w:pPr>
            <w:pStyle w:val="ListParagraph"/>
            <w:numPr>
              <w:ilvl w:val="1"/>
              <w:numId w:val="53"/>
            </w:numPr>
            <w:ind w:left="450" w:hanging="432"/>
          </w:pPr>
        </w:pPrChange>
      </w:pPr>
    </w:p>
    <w:p w14:paraId="5DB295D8" w14:textId="3FF55A53" w:rsidR="00713157" w:rsidRPr="007D3139" w:rsidRDefault="00713157">
      <w:pPr>
        <w:pStyle w:val="ListParagraph"/>
        <w:numPr>
          <w:ilvl w:val="1"/>
          <w:numId w:val="53"/>
        </w:numPr>
        <w:ind w:left="450"/>
        <w:outlineLvl w:val="1"/>
        <w:rPr>
          <w:rFonts w:cs="Arial"/>
          <w:bCs/>
          <w:szCs w:val="26"/>
        </w:rPr>
        <w:pPrChange w:id="4936" w:author="John Clevenger" w:date="2023-11-19T11:30:00Z">
          <w:pPr>
            <w:pStyle w:val="Heading2"/>
          </w:pPr>
        </w:pPrChange>
      </w:pPr>
      <w:bookmarkStart w:id="4937" w:name="_Toc151504304"/>
      <w:r w:rsidRPr="00E33FB1">
        <w:rPr>
          <w:rFonts w:ascii="Arial" w:hAnsi="Arial" w:cs="Arial"/>
          <w:b/>
          <w:bCs/>
          <w:sz w:val="26"/>
          <w:szCs w:val="26"/>
          <w:u w:val="single"/>
          <w:rPrChange w:id="4938" w:author="John Clevenger" w:date="2023-11-18T16:51:00Z">
            <w:rPr>
              <w:b w:val="0"/>
            </w:rPr>
          </w:rPrChange>
        </w:rPr>
        <w:t>Uninstall</w:t>
      </w:r>
      <w:bookmarkEnd w:id="4937"/>
    </w:p>
    <w:p w14:paraId="272B69CB" w14:textId="77777777" w:rsidR="00854698" w:rsidRDefault="00481474" w:rsidP="00854698">
      <w:pPr>
        <w:pStyle w:val="Subtitle"/>
        <w:spacing w:before="240" w:after="120"/>
        <w:ind w:firstLine="720"/>
        <w:jc w:val="both"/>
        <w:rPr>
          <w:b w:val="0"/>
          <w:bCs/>
          <w:sz w:val="24"/>
        </w:rPr>
      </w:pPr>
      <w:r>
        <w:rPr>
          <w:b w:val="0"/>
          <w:bCs/>
          <w:sz w:val="24"/>
        </w:rPr>
        <w:t>To uninstall PC</w:t>
      </w:r>
      <w:r>
        <w:rPr>
          <w:b w:val="0"/>
          <w:bCs/>
          <w:sz w:val="24"/>
          <w:vertAlign w:val="superscript"/>
        </w:rPr>
        <w:t>2</w:t>
      </w:r>
      <w:r w:rsidR="00EB7B23">
        <w:rPr>
          <w:b w:val="0"/>
          <w:bCs/>
          <w:sz w:val="24"/>
        </w:rPr>
        <w:t xml:space="preserve"> do the following</w:t>
      </w:r>
      <w:r w:rsidR="00854698">
        <w:rPr>
          <w:b w:val="0"/>
          <w:bCs/>
          <w:sz w:val="24"/>
        </w:rPr>
        <w:t xml:space="preserve"> </w:t>
      </w:r>
      <w:r w:rsidR="000F7C20">
        <w:rPr>
          <w:b w:val="0"/>
          <w:bCs/>
          <w:sz w:val="24"/>
        </w:rPr>
        <w:t>on</w:t>
      </w:r>
      <w:r w:rsidR="00854698">
        <w:rPr>
          <w:b w:val="0"/>
          <w:bCs/>
          <w:sz w:val="24"/>
        </w:rPr>
        <w:t xml:space="preserve"> each PC</w:t>
      </w:r>
      <w:r w:rsidR="00854698" w:rsidRPr="00854698">
        <w:rPr>
          <w:b w:val="0"/>
          <w:bCs/>
          <w:sz w:val="24"/>
          <w:vertAlign w:val="superscript"/>
        </w:rPr>
        <w:t>2</w:t>
      </w:r>
      <w:r w:rsidR="00854698">
        <w:rPr>
          <w:b w:val="0"/>
          <w:bCs/>
          <w:sz w:val="24"/>
        </w:rPr>
        <w:t xml:space="preserve"> Server and client machine:</w:t>
      </w:r>
    </w:p>
    <w:p w14:paraId="478660EB" w14:textId="77777777" w:rsidR="00854698" w:rsidRDefault="00854698" w:rsidP="008320FA">
      <w:pPr>
        <w:pStyle w:val="Subtitle"/>
        <w:numPr>
          <w:ilvl w:val="0"/>
          <w:numId w:val="18"/>
        </w:numPr>
        <w:spacing w:before="240" w:after="120"/>
        <w:jc w:val="both"/>
        <w:rPr>
          <w:b w:val="0"/>
          <w:bCs/>
          <w:sz w:val="24"/>
        </w:rPr>
      </w:pPr>
      <w:r>
        <w:rPr>
          <w:b w:val="0"/>
          <w:bCs/>
          <w:sz w:val="24"/>
        </w:rPr>
        <w:t xml:space="preserve">Use the </w:t>
      </w:r>
      <w:r w:rsidRPr="000F7C20">
        <w:rPr>
          <w:bCs/>
          <w:sz w:val="24"/>
        </w:rPr>
        <w:t>pc2reset</w:t>
      </w:r>
      <w:r>
        <w:rPr>
          <w:b w:val="0"/>
          <w:bCs/>
          <w:sz w:val="24"/>
        </w:rPr>
        <w:t xml:space="preserve"> script to r</w:t>
      </w:r>
      <w:r w:rsidRPr="00EB7B23">
        <w:rPr>
          <w:b w:val="0"/>
          <w:bCs/>
          <w:sz w:val="24"/>
        </w:rPr>
        <w:t xml:space="preserve">emove the contents of any </w:t>
      </w:r>
      <w:r>
        <w:rPr>
          <w:b w:val="0"/>
          <w:bCs/>
          <w:sz w:val="24"/>
        </w:rPr>
        <w:t>PC</w:t>
      </w:r>
      <w:r w:rsidRPr="00854698">
        <w:rPr>
          <w:b w:val="0"/>
          <w:bCs/>
          <w:sz w:val="24"/>
          <w:vertAlign w:val="superscript"/>
        </w:rPr>
        <w:t>2</w:t>
      </w:r>
      <w:r>
        <w:rPr>
          <w:b w:val="0"/>
          <w:bCs/>
          <w:sz w:val="24"/>
        </w:rPr>
        <w:t xml:space="preserve"> </w:t>
      </w:r>
      <w:r w:rsidRPr="00EB7B23">
        <w:rPr>
          <w:b w:val="0"/>
          <w:bCs/>
          <w:sz w:val="24"/>
        </w:rPr>
        <w:t xml:space="preserve">directories </w:t>
      </w:r>
    </w:p>
    <w:p w14:paraId="0940FEDA" w14:textId="77777777" w:rsidR="00854698" w:rsidRDefault="00854698" w:rsidP="008320FA">
      <w:pPr>
        <w:pStyle w:val="Subtitle"/>
        <w:numPr>
          <w:ilvl w:val="0"/>
          <w:numId w:val="18"/>
        </w:numPr>
        <w:spacing w:before="240" w:after="120"/>
        <w:jc w:val="both"/>
        <w:rPr>
          <w:b w:val="0"/>
          <w:bCs/>
          <w:sz w:val="24"/>
        </w:rPr>
      </w:pPr>
      <w:r>
        <w:rPr>
          <w:b w:val="0"/>
          <w:bCs/>
          <w:sz w:val="24"/>
        </w:rPr>
        <w:t>R</w:t>
      </w:r>
      <w:r w:rsidR="00EE5D68">
        <w:rPr>
          <w:b w:val="0"/>
          <w:bCs/>
          <w:sz w:val="24"/>
        </w:rPr>
        <w:t xml:space="preserve">emove the </w:t>
      </w:r>
      <w:r w:rsidR="00EE5D68" w:rsidRPr="000F7C20">
        <w:rPr>
          <w:bCs/>
          <w:sz w:val="24"/>
        </w:rPr>
        <w:t>pc2v9.ini</w:t>
      </w:r>
      <w:r w:rsidR="00EE5D68">
        <w:rPr>
          <w:b w:val="0"/>
          <w:bCs/>
          <w:sz w:val="24"/>
        </w:rPr>
        <w:t xml:space="preserve"> </w:t>
      </w:r>
      <w:r w:rsidR="009763EA">
        <w:rPr>
          <w:b w:val="0"/>
          <w:bCs/>
          <w:sz w:val="24"/>
        </w:rPr>
        <w:t xml:space="preserve">file </w:t>
      </w:r>
      <w:r w:rsidR="00EE5D68">
        <w:rPr>
          <w:b w:val="0"/>
          <w:bCs/>
          <w:sz w:val="24"/>
        </w:rPr>
        <w:t xml:space="preserve">and </w:t>
      </w:r>
      <w:r w:rsidR="008249E7">
        <w:rPr>
          <w:b w:val="0"/>
          <w:bCs/>
          <w:sz w:val="24"/>
        </w:rPr>
        <w:t xml:space="preserve">the </w:t>
      </w:r>
      <w:r w:rsidR="00EE5D68" w:rsidRPr="008249E7">
        <w:rPr>
          <w:bCs/>
          <w:sz w:val="24"/>
        </w:rPr>
        <w:t>archive</w:t>
      </w:r>
      <w:r w:rsidR="00EE5D68">
        <w:rPr>
          <w:b w:val="0"/>
          <w:bCs/>
          <w:sz w:val="24"/>
        </w:rPr>
        <w:t xml:space="preserve"> directory.</w:t>
      </w:r>
    </w:p>
    <w:p w14:paraId="1D7D9EC1" w14:textId="77777777" w:rsidR="00EB7B23" w:rsidRDefault="00EB7B23" w:rsidP="008320FA">
      <w:pPr>
        <w:pStyle w:val="Subtitle"/>
        <w:numPr>
          <w:ilvl w:val="0"/>
          <w:numId w:val="18"/>
        </w:numPr>
        <w:spacing w:before="240" w:after="120"/>
        <w:jc w:val="both"/>
        <w:rPr>
          <w:b w:val="0"/>
          <w:bCs/>
          <w:sz w:val="24"/>
        </w:rPr>
      </w:pPr>
      <w:r w:rsidRPr="00854698">
        <w:rPr>
          <w:b w:val="0"/>
          <w:bCs/>
          <w:sz w:val="24"/>
        </w:rPr>
        <w:t>R</w:t>
      </w:r>
      <w:r w:rsidR="00481474" w:rsidRPr="00854698">
        <w:rPr>
          <w:b w:val="0"/>
          <w:bCs/>
          <w:sz w:val="24"/>
        </w:rPr>
        <w:t xml:space="preserve">emove the </w:t>
      </w:r>
      <w:r w:rsidR="00481474" w:rsidRPr="000F7C20">
        <w:rPr>
          <w:bCs/>
          <w:sz w:val="24"/>
        </w:rPr>
        <w:t>$PC2HOME</w:t>
      </w:r>
      <w:r w:rsidR="00481474" w:rsidRPr="00854698">
        <w:rPr>
          <w:b w:val="0"/>
          <w:bCs/>
          <w:sz w:val="24"/>
        </w:rPr>
        <w:t xml:space="preserve"> directory and its contents</w:t>
      </w:r>
    </w:p>
    <w:p w14:paraId="7740165F" w14:textId="77777777" w:rsidR="00EB7B23" w:rsidRDefault="00EB7B23" w:rsidP="008320FA">
      <w:pPr>
        <w:pStyle w:val="Subtitle"/>
        <w:numPr>
          <w:ilvl w:val="0"/>
          <w:numId w:val="18"/>
        </w:numPr>
        <w:spacing w:before="240" w:after="120"/>
        <w:jc w:val="both"/>
        <w:rPr>
          <w:b w:val="0"/>
          <w:bCs/>
          <w:sz w:val="24"/>
        </w:rPr>
      </w:pPr>
      <w:r>
        <w:rPr>
          <w:b w:val="0"/>
          <w:bCs/>
          <w:sz w:val="24"/>
        </w:rPr>
        <w:t>R</w:t>
      </w:r>
      <w:r w:rsidR="00481474" w:rsidRPr="00EB7B23">
        <w:rPr>
          <w:b w:val="0"/>
          <w:bCs/>
          <w:sz w:val="24"/>
        </w:rPr>
        <w:t xml:space="preserve">estore the system environment variables </w:t>
      </w:r>
      <w:r>
        <w:rPr>
          <w:b w:val="0"/>
          <w:bCs/>
          <w:sz w:val="24"/>
        </w:rPr>
        <w:t>(</w:t>
      </w:r>
      <w:r w:rsidRPr="000F7C20">
        <w:rPr>
          <w:bCs/>
          <w:sz w:val="24"/>
        </w:rPr>
        <w:t>PATH</w:t>
      </w:r>
      <w:r>
        <w:rPr>
          <w:b w:val="0"/>
          <w:bCs/>
          <w:sz w:val="24"/>
        </w:rPr>
        <w:t xml:space="preserve"> and </w:t>
      </w:r>
      <w:r w:rsidRPr="000F7C20">
        <w:rPr>
          <w:bCs/>
          <w:sz w:val="24"/>
        </w:rPr>
        <w:t>CLASSPATH</w:t>
      </w:r>
      <w:r>
        <w:rPr>
          <w:b w:val="0"/>
          <w:bCs/>
          <w:sz w:val="24"/>
        </w:rPr>
        <w:t>)</w:t>
      </w:r>
    </w:p>
    <w:p w14:paraId="70A7268E" w14:textId="77777777" w:rsidR="00481474" w:rsidRPr="00EB7B23" w:rsidRDefault="00481474" w:rsidP="00854698">
      <w:pPr>
        <w:pStyle w:val="Subtitle"/>
        <w:spacing w:before="240" w:after="120"/>
        <w:ind w:firstLine="432"/>
        <w:jc w:val="both"/>
        <w:rPr>
          <w:b w:val="0"/>
          <w:bCs/>
          <w:sz w:val="24"/>
        </w:rPr>
      </w:pPr>
      <w:r w:rsidRPr="00EB7B23">
        <w:rPr>
          <w:b w:val="0"/>
          <w:bCs/>
          <w:sz w:val="24"/>
        </w:rPr>
        <w:t>PC</w:t>
      </w:r>
      <w:r w:rsidRPr="00EB7B23">
        <w:rPr>
          <w:b w:val="0"/>
          <w:bCs/>
          <w:sz w:val="24"/>
          <w:vertAlign w:val="superscript"/>
        </w:rPr>
        <w:t>2</w:t>
      </w:r>
      <w:r w:rsidRPr="00EB7B23">
        <w:rPr>
          <w:b w:val="0"/>
          <w:bCs/>
          <w:sz w:val="24"/>
        </w:rPr>
        <w:t xml:space="preserve"> itself does not make any changes to any machine locations outside those listed above either during installation or execution.  In particular, for examp</w:t>
      </w:r>
      <w:r w:rsidR="00A45698" w:rsidRPr="00EB7B23">
        <w:rPr>
          <w:b w:val="0"/>
          <w:bCs/>
          <w:sz w:val="24"/>
        </w:rPr>
        <w:t xml:space="preserve">le, it makes no entries in the </w:t>
      </w:r>
      <w:r w:rsidR="00A45698" w:rsidRPr="00EB7B23">
        <w:rPr>
          <w:b w:val="0"/>
          <w:bCs/>
          <w:sz w:val="24"/>
        </w:rPr>
        <w:lastRenderedPageBreak/>
        <w:t xml:space="preserve">Registry </w:t>
      </w:r>
      <w:r w:rsidR="00512F0C" w:rsidRPr="00EB7B23">
        <w:rPr>
          <w:b w:val="0"/>
          <w:bCs/>
          <w:sz w:val="24"/>
        </w:rPr>
        <w:t xml:space="preserve">on a Windows machine, </w:t>
      </w:r>
      <w:r w:rsidRPr="00EB7B23">
        <w:rPr>
          <w:b w:val="0"/>
          <w:bCs/>
          <w:sz w:val="24"/>
        </w:rPr>
        <w:t>nor does it copy any files to locations outs</w:t>
      </w:r>
      <w:r w:rsidR="00AF13C6" w:rsidRPr="00EB7B23">
        <w:rPr>
          <w:b w:val="0"/>
          <w:bCs/>
          <w:sz w:val="24"/>
        </w:rPr>
        <w:t>ide the installation directory or the current working directory</w:t>
      </w:r>
      <w:r w:rsidRPr="00EB7B23">
        <w:rPr>
          <w:b w:val="0"/>
          <w:bCs/>
          <w:sz w:val="24"/>
        </w:rPr>
        <w:t xml:space="preserve"> in any environment.</w:t>
      </w:r>
    </w:p>
    <w:p w14:paraId="181F5543" w14:textId="77777777" w:rsidR="002D5D40" w:rsidRDefault="002D5D40">
      <w:pPr>
        <w:rPr>
          <w:ins w:id="4939" w:author="John Clevenger" w:date="2023-11-18T16:41:00Z"/>
          <w:rFonts w:ascii="Arial" w:hAnsi="Arial" w:cs="Arial"/>
          <w:b/>
          <w:bCs/>
          <w:sz w:val="28"/>
          <w:szCs w:val="28"/>
          <w:u w:val="single"/>
        </w:rPr>
      </w:pPr>
      <w:bookmarkStart w:id="4940" w:name="_Toc40367853"/>
      <w:bookmarkStart w:id="4941" w:name="_Toc261788187"/>
      <w:bookmarkStart w:id="4942" w:name="_Toc274153579"/>
      <w:bookmarkStart w:id="4943" w:name="_Toc274153715"/>
      <w:bookmarkStart w:id="4944" w:name="_Toc274154042"/>
      <w:ins w:id="4945" w:author="John Clevenger" w:date="2023-11-18T16:41:00Z">
        <w:r>
          <w:rPr>
            <w:rFonts w:ascii="Arial" w:hAnsi="Arial" w:cs="Arial"/>
            <w:b/>
            <w:bCs/>
            <w:sz w:val="28"/>
            <w:szCs w:val="28"/>
            <w:u w:val="single"/>
          </w:rPr>
          <w:br w:type="page"/>
        </w:r>
      </w:ins>
    </w:p>
    <w:p w14:paraId="577F1317" w14:textId="4018F297" w:rsidR="00481474" w:rsidRPr="007D3139" w:rsidRDefault="00481474">
      <w:pPr>
        <w:pStyle w:val="ListParagraph"/>
        <w:numPr>
          <w:ilvl w:val="0"/>
          <w:numId w:val="53"/>
        </w:numPr>
        <w:outlineLvl w:val="0"/>
        <w:rPr>
          <w:rFonts w:cs="Arial"/>
          <w:bCs/>
          <w:szCs w:val="28"/>
        </w:rPr>
        <w:pPrChange w:id="4946" w:author="John Clevenger" w:date="2023-11-19T11:30:00Z">
          <w:pPr>
            <w:pStyle w:val="Heading1"/>
          </w:pPr>
        </w:pPrChange>
      </w:pPr>
      <w:bookmarkStart w:id="4947" w:name="_Toc151504305"/>
      <w:r w:rsidRPr="002D5D40">
        <w:rPr>
          <w:rFonts w:ascii="Arial" w:hAnsi="Arial" w:cs="Arial"/>
          <w:b/>
          <w:bCs/>
          <w:sz w:val="28"/>
          <w:szCs w:val="28"/>
          <w:u w:val="single"/>
          <w:rPrChange w:id="4948" w:author="John Clevenger" w:date="2023-11-18T16:36:00Z">
            <w:rPr>
              <w:rFonts w:cs="Arial"/>
              <w:b w:val="0"/>
            </w:rPr>
          </w:rPrChange>
        </w:rPr>
        <w:lastRenderedPageBreak/>
        <w:t>PC</w:t>
      </w:r>
      <w:r w:rsidRPr="0078790D">
        <w:rPr>
          <w:rFonts w:ascii="Arial" w:hAnsi="Arial" w:cs="Arial"/>
          <w:b/>
          <w:bCs/>
          <w:sz w:val="28"/>
          <w:szCs w:val="28"/>
          <w:u w:val="single"/>
          <w:vertAlign w:val="superscript"/>
          <w:rPrChange w:id="4949" w:author="John Clevenger" w:date="2023-11-18T16:53:00Z">
            <w:rPr>
              <w:rFonts w:cs="Arial"/>
              <w:b w:val="0"/>
              <w:vertAlign w:val="superscript"/>
            </w:rPr>
          </w:rPrChange>
        </w:rPr>
        <w:t>2</w:t>
      </w:r>
      <w:r w:rsidRPr="002D5D40">
        <w:rPr>
          <w:rFonts w:ascii="Arial" w:hAnsi="Arial" w:cs="Arial"/>
          <w:b/>
          <w:bCs/>
          <w:sz w:val="28"/>
          <w:szCs w:val="28"/>
          <w:u w:val="single"/>
          <w:rPrChange w:id="4950" w:author="John Clevenger" w:date="2023-11-18T16:36:00Z">
            <w:rPr>
              <w:rFonts w:cs="Arial"/>
              <w:b w:val="0"/>
            </w:rPr>
          </w:rPrChange>
        </w:rPr>
        <w:t xml:space="preserve">  </w:t>
      </w:r>
      <w:r w:rsidRPr="002D5D40">
        <w:rPr>
          <w:rFonts w:ascii="Arial" w:hAnsi="Arial" w:cs="Arial"/>
          <w:b/>
          <w:bCs/>
          <w:sz w:val="28"/>
          <w:szCs w:val="28"/>
          <w:u w:val="single"/>
          <w:rPrChange w:id="4951" w:author="John Clevenger" w:date="2023-11-18T16:36:00Z">
            <w:rPr>
              <w:b w:val="0"/>
            </w:rPr>
          </w:rPrChange>
        </w:rPr>
        <w:t>Initialization  Files</w:t>
      </w:r>
      <w:bookmarkEnd w:id="4940"/>
      <w:bookmarkEnd w:id="4941"/>
      <w:bookmarkEnd w:id="4942"/>
      <w:bookmarkEnd w:id="4943"/>
      <w:bookmarkEnd w:id="4944"/>
      <w:bookmarkEnd w:id="4947"/>
    </w:p>
    <w:p w14:paraId="410C3CC9" w14:textId="77777777" w:rsidR="00481474" w:rsidRDefault="00481474">
      <w:pPr>
        <w:keepLines/>
        <w:rPr>
          <w:sz w:val="16"/>
        </w:rPr>
      </w:pPr>
    </w:p>
    <w:p w14:paraId="0D84C649" w14:textId="77777777" w:rsidR="00D32E63" w:rsidRDefault="00481474">
      <w:pPr>
        <w:pStyle w:val="PlainText"/>
        <w:keepLines/>
        <w:ind w:firstLine="720"/>
        <w:jc w:val="both"/>
        <w:rPr>
          <w:rFonts w:ascii="Times New Roman" w:hAnsi="Times New Roman"/>
        </w:rPr>
      </w:pPr>
      <w:r>
        <w:rPr>
          <w:rFonts w:ascii="Times New Roman" w:hAnsi="Times New Roman"/>
        </w:rPr>
        <w:t>When a PC</w:t>
      </w:r>
      <w:r>
        <w:rPr>
          <w:rFonts w:ascii="Times New Roman" w:hAnsi="Times New Roman"/>
          <w:vertAlign w:val="superscript"/>
        </w:rPr>
        <w:t>2</w:t>
      </w:r>
      <w:r>
        <w:rPr>
          <w:rFonts w:ascii="Times New Roman" w:hAnsi="Times New Roman"/>
        </w:rPr>
        <w:t xml:space="preserve"> module (server or client) begins running, it reads </w:t>
      </w:r>
      <w:r w:rsidR="00D32E63">
        <w:rPr>
          <w:rFonts w:ascii="Times New Roman" w:hAnsi="Times New Roman"/>
        </w:rPr>
        <w:t>an “initialization file</w:t>
      </w:r>
      <w:r>
        <w:rPr>
          <w:rFonts w:ascii="Times New Roman" w:hAnsi="Times New Roman"/>
        </w:rPr>
        <w:t>”</w:t>
      </w:r>
      <w:r w:rsidR="00D32E63">
        <w:rPr>
          <w:rFonts w:ascii="Times New Roman" w:hAnsi="Times New Roman"/>
        </w:rPr>
        <w:t xml:space="preserve"> named </w:t>
      </w:r>
      <w:r w:rsidR="00D32E63" w:rsidRPr="00932FB0">
        <w:rPr>
          <w:rFonts w:cs="Courier New"/>
          <w:b/>
          <w:bCs/>
          <w:sz w:val="22"/>
        </w:rPr>
        <w:t>pc2v9.ini</w:t>
      </w:r>
      <w:r>
        <w:rPr>
          <w:rFonts w:ascii="Times New Roman" w:hAnsi="Times New Roman"/>
        </w:rPr>
        <w:t xml:space="preserve"> from the directory in which it was started.</w:t>
      </w:r>
      <w:r w:rsidR="00DF6D2A">
        <w:rPr>
          <w:rStyle w:val="FootnoteReference"/>
          <w:rFonts w:ascii="Times New Roman" w:hAnsi="Times New Roman"/>
        </w:rPr>
        <w:footnoteReference w:id="10"/>
      </w:r>
      <w:r>
        <w:rPr>
          <w:rFonts w:ascii="Times New Roman" w:hAnsi="Times New Roman"/>
        </w:rPr>
        <w:t xml:space="preserve">  The Contest Administrator must ensure </w:t>
      </w:r>
      <w:r w:rsidR="00D32E63">
        <w:rPr>
          <w:rFonts w:ascii="Times New Roman" w:hAnsi="Times New Roman"/>
        </w:rPr>
        <w:t>this file</w:t>
      </w:r>
      <w:r>
        <w:rPr>
          <w:rFonts w:ascii="Times New Roman" w:hAnsi="Times New Roman"/>
        </w:rPr>
        <w:t xml:space="preserve"> </w:t>
      </w:r>
      <w:r w:rsidR="00D32E63">
        <w:rPr>
          <w:rFonts w:ascii="Times New Roman" w:hAnsi="Times New Roman"/>
        </w:rPr>
        <w:t>is</w:t>
      </w:r>
      <w:r>
        <w:rPr>
          <w:rFonts w:ascii="Times New Roman" w:hAnsi="Times New Roman"/>
        </w:rPr>
        <w:t xml:space="preserve"> present</w:t>
      </w:r>
      <w:r w:rsidR="00D32E63">
        <w:rPr>
          <w:rFonts w:ascii="Times New Roman" w:hAnsi="Times New Roman"/>
        </w:rPr>
        <w:t xml:space="preserve"> and edited as necessary on each machine</w:t>
      </w:r>
      <w:r>
        <w:rPr>
          <w:rFonts w:ascii="Times New Roman" w:hAnsi="Times New Roman"/>
        </w:rPr>
        <w:t xml:space="preserve"> prior to starting a PC</w:t>
      </w:r>
      <w:r>
        <w:rPr>
          <w:rFonts w:ascii="Times New Roman" w:hAnsi="Times New Roman"/>
          <w:vertAlign w:val="superscript"/>
        </w:rPr>
        <w:t>2</w:t>
      </w:r>
      <w:r>
        <w:rPr>
          <w:rFonts w:ascii="Times New Roman" w:hAnsi="Times New Roman"/>
        </w:rPr>
        <w:t xml:space="preserve"> module. </w:t>
      </w:r>
    </w:p>
    <w:p w14:paraId="39B79B23" w14:textId="77777777" w:rsidR="00481474" w:rsidRDefault="00481474" w:rsidP="00D32E63">
      <w:pPr>
        <w:pStyle w:val="PlainText"/>
        <w:keepLines/>
        <w:spacing w:before="240"/>
        <w:ind w:firstLine="720"/>
        <w:jc w:val="both"/>
        <w:rPr>
          <w:ins w:id="4952" w:author="John Clevenger" w:date="2023-11-18T16:53:00Z"/>
          <w:rFonts w:ascii="Times New Roman" w:hAnsi="Times New Roman"/>
        </w:rPr>
      </w:pPr>
      <w:r>
        <w:rPr>
          <w:rFonts w:ascii="Times New Roman" w:hAnsi="Times New Roman"/>
        </w:rPr>
        <w:t>This chapter describes the initializ</w:t>
      </w:r>
      <w:r w:rsidR="0036083B">
        <w:rPr>
          <w:rFonts w:ascii="Times New Roman" w:hAnsi="Times New Roman"/>
        </w:rPr>
        <w:t xml:space="preserve">ation files and their contents </w:t>
      </w:r>
      <w:r>
        <w:rPr>
          <w:rFonts w:ascii="Times New Roman" w:hAnsi="Times New Roman"/>
        </w:rPr>
        <w:t xml:space="preserve">(note: some default versions of the initialization files are provided </w:t>
      </w:r>
      <w:r w:rsidR="006D2132">
        <w:rPr>
          <w:rFonts w:ascii="Times New Roman" w:hAnsi="Times New Roman"/>
        </w:rPr>
        <w:t xml:space="preserve">in the </w:t>
      </w:r>
      <w:r w:rsidR="006D2132" w:rsidRPr="00E90870">
        <w:rPr>
          <w:rFonts w:cs="Courier New"/>
          <w:b/>
          <w:bCs/>
          <w:iCs/>
          <w:sz w:val="22"/>
          <w:szCs w:val="22"/>
          <w:rPrChange w:id="4953" w:author="John Clevenger [2]" w:date="2022-06-15T11:41:00Z">
            <w:rPr>
              <w:rFonts w:ascii="Times New Roman" w:hAnsi="Times New Roman"/>
              <w:i/>
            </w:rPr>
          </w:rPrChange>
        </w:rPr>
        <w:t>samps</w:t>
      </w:r>
      <w:r w:rsidR="006D2132">
        <w:rPr>
          <w:rFonts w:ascii="Times New Roman" w:hAnsi="Times New Roman"/>
          <w:i/>
        </w:rPr>
        <w:t xml:space="preserve"> </w:t>
      </w:r>
      <w:r w:rsidR="006D2132">
        <w:rPr>
          <w:rFonts w:ascii="Times New Roman" w:hAnsi="Times New Roman"/>
        </w:rPr>
        <w:t>folder of</w:t>
      </w:r>
      <w:r>
        <w:rPr>
          <w:rFonts w:ascii="Times New Roman" w:hAnsi="Times New Roman"/>
        </w:rPr>
        <w:t xml:space="preserve"> the PC</w:t>
      </w:r>
      <w:r>
        <w:rPr>
          <w:rFonts w:ascii="Times New Roman" w:hAnsi="Times New Roman"/>
          <w:vertAlign w:val="superscript"/>
        </w:rPr>
        <w:t>2</w:t>
      </w:r>
      <w:r>
        <w:rPr>
          <w:rFonts w:ascii="Times New Roman" w:hAnsi="Times New Roman"/>
        </w:rPr>
        <w:t xml:space="preserve"> distribution package; these must be edited as necessary).  Further descriptions of initialization files and their contents can be found in the Appendices.</w:t>
      </w:r>
    </w:p>
    <w:p w14:paraId="05046270" w14:textId="77777777" w:rsidR="0078790D" w:rsidRDefault="0078790D" w:rsidP="00D32E63">
      <w:pPr>
        <w:pStyle w:val="PlainText"/>
        <w:keepLines/>
        <w:spacing w:before="240"/>
        <w:ind w:firstLine="720"/>
        <w:jc w:val="both"/>
        <w:rPr>
          <w:rFonts w:ascii="Times New Roman" w:hAnsi="Times New Roman"/>
        </w:rPr>
      </w:pPr>
    </w:p>
    <w:p w14:paraId="53C76588" w14:textId="77777777" w:rsidR="00481474" w:rsidRPr="007D3139" w:rsidRDefault="00EB0EBC">
      <w:pPr>
        <w:pStyle w:val="ListParagraph"/>
        <w:numPr>
          <w:ilvl w:val="1"/>
          <w:numId w:val="53"/>
        </w:numPr>
        <w:ind w:left="450"/>
        <w:outlineLvl w:val="1"/>
        <w:rPr>
          <w:rFonts w:cs="Arial"/>
          <w:bCs/>
          <w:szCs w:val="26"/>
        </w:rPr>
        <w:pPrChange w:id="4954" w:author="John Clevenger" w:date="2023-11-19T11:30:00Z">
          <w:pPr>
            <w:pStyle w:val="Heading2"/>
          </w:pPr>
        </w:pPrChange>
      </w:pPr>
      <w:bookmarkStart w:id="4955" w:name="_Toc261788188"/>
      <w:bookmarkStart w:id="4956" w:name="_Toc274153580"/>
      <w:bookmarkStart w:id="4957" w:name="_Toc274153716"/>
      <w:bookmarkStart w:id="4958" w:name="_Toc274154043"/>
      <w:bookmarkStart w:id="4959" w:name="_Toc151504306"/>
      <w:r w:rsidRPr="0078790D">
        <w:rPr>
          <w:rFonts w:ascii="Arial" w:hAnsi="Arial" w:cs="Arial"/>
          <w:b/>
          <w:bCs/>
          <w:sz w:val="26"/>
          <w:szCs w:val="26"/>
          <w:u w:val="single"/>
          <w:rPrChange w:id="4960" w:author="John Clevenger" w:date="2023-11-18T16:52:00Z">
            <w:rPr>
              <w:b w:val="0"/>
            </w:rPr>
          </w:rPrChange>
        </w:rPr>
        <w:t xml:space="preserve">The </w:t>
      </w:r>
      <w:r w:rsidR="0046413A" w:rsidRPr="007D3139">
        <w:rPr>
          <w:rFonts w:ascii="Arial" w:hAnsi="Arial" w:cs="Arial"/>
          <w:b/>
          <w:bCs/>
          <w:sz w:val="26"/>
          <w:szCs w:val="26"/>
          <w:u w:val="single"/>
          <w:rPrChange w:id="4961" w:author="John Clevenger" w:date="2023-11-19T14:37:00Z">
            <w:rPr>
              <w:b w:val="0"/>
              <w:i/>
            </w:rPr>
          </w:rPrChange>
        </w:rPr>
        <w:t>pc2v9.ini</w:t>
      </w:r>
      <w:r w:rsidRPr="0078790D">
        <w:rPr>
          <w:rFonts w:ascii="Arial" w:hAnsi="Arial" w:cs="Arial"/>
          <w:b/>
          <w:bCs/>
          <w:sz w:val="26"/>
          <w:szCs w:val="26"/>
          <w:u w:val="single"/>
          <w:rPrChange w:id="4962" w:author="John Clevenger" w:date="2023-11-18T16:52:00Z">
            <w:rPr>
              <w:b w:val="0"/>
            </w:rPr>
          </w:rPrChange>
        </w:rPr>
        <w:t xml:space="preserve">  </w:t>
      </w:r>
      <w:r w:rsidR="00481474" w:rsidRPr="0078790D">
        <w:rPr>
          <w:rFonts w:ascii="Arial" w:hAnsi="Arial" w:cs="Arial"/>
          <w:b/>
          <w:bCs/>
          <w:sz w:val="26"/>
          <w:szCs w:val="26"/>
          <w:u w:val="single"/>
          <w:rPrChange w:id="4963" w:author="John Clevenger" w:date="2023-11-18T16:52:00Z">
            <w:rPr>
              <w:b w:val="0"/>
            </w:rPr>
          </w:rPrChange>
        </w:rPr>
        <w:t>file</w:t>
      </w:r>
      <w:bookmarkEnd w:id="4955"/>
      <w:bookmarkEnd w:id="4956"/>
      <w:bookmarkEnd w:id="4957"/>
      <w:bookmarkEnd w:id="4958"/>
      <w:bookmarkEnd w:id="4959"/>
      <w:r w:rsidR="00481474" w:rsidRPr="0078790D">
        <w:rPr>
          <w:rFonts w:ascii="Arial" w:hAnsi="Arial" w:cs="Arial"/>
          <w:b/>
          <w:bCs/>
          <w:sz w:val="26"/>
          <w:szCs w:val="26"/>
          <w:u w:val="single"/>
          <w:rPrChange w:id="4964" w:author="John Clevenger" w:date="2023-11-18T16:52:00Z">
            <w:rPr>
              <w:b w:val="0"/>
            </w:rPr>
          </w:rPrChange>
        </w:rPr>
        <w:t xml:space="preserve"> </w:t>
      </w:r>
    </w:p>
    <w:p w14:paraId="238EE7C0" w14:textId="77777777" w:rsidR="001D57D8" w:rsidRDefault="00481474">
      <w:pPr>
        <w:pStyle w:val="PlainText"/>
        <w:spacing w:before="240"/>
        <w:ind w:firstLine="720"/>
        <w:jc w:val="both"/>
        <w:rPr>
          <w:rFonts w:ascii="Times New Roman" w:hAnsi="Times New Roman"/>
        </w:rPr>
      </w:pPr>
      <w:r>
        <w:rPr>
          <w:rFonts w:ascii="Times New Roman" w:hAnsi="Times New Roman"/>
        </w:rPr>
        <w:t>Every PC</w:t>
      </w:r>
      <w:r>
        <w:rPr>
          <w:rFonts w:ascii="Times New Roman" w:hAnsi="Times New Roman"/>
          <w:vertAlign w:val="superscript"/>
        </w:rPr>
        <w:t>2</w:t>
      </w:r>
      <w:r w:rsidR="00932FB0">
        <w:rPr>
          <w:rFonts w:ascii="Times New Roman" w:hAnsi="Times New Roman"/>
        </w:rPr>
        <w:t xml:space="preserve"> module </w:t>
      </w:r>
      <w:r>
        <w:rPr>
          <w:rFonts w:ascii="Times New Roman" w:hAnsi="Times New Roman"/>
        </w:rPr>
        <w:t>reads a file named “</w:t>
      </w:r>
      <w:r w:rsidR="0046413A" w:rsidRPr="00932FB0">
        <w:rPr>
          <w:rFonts w:cs="Courier New"/>
          <w:b/>
          <w:bCs/>
          <w:sz w:val="22"/>
        </w:rPr>
        <w:t>pc2v9.ini</w:t>
      </w:r>
      <w:r>
        <w:rPr>
          <w:rFonts w:ascii="Times New Roman" w:hAnsi="Times New Roman"/>
        </w:rPr>
        <w:t xml:space="preserve">” at startup. </w:t>
      </w:r>
      <w:r w:rsidR="00C46EEA">
        <w:rPr>
          <w:rFonts w:ascii="Times New Roman" w:hAnsi="Times New Roman"/>
        </w:rPr>
        <w:t xml:space="preserve"> By default e</w:t>
      </w:r>
      <w:r w:rsidR="001D57D8">
        <w:rPr>
          <w:rFonts w:ascii="Times New Roman" w:hAnsi="Times New Roman"/>
        </w:rPr>
        <w:t xml:space="preserve">ach </w:t>
      </w:r>
      <w:r w:rsidR="00454456">
        <w:rPr>
          <w:rFonts w:ascii="Times New Roman" w:hAnsi="Times New Roman"/>
        </w:rPr>
        <w:t xml:space="preserve">module looks for its </w:t>
      </w:r>
      <w:r w:rsidR="00454456" w:rsidRPr="00454456">
        <w:rPr>
          <w:rFonts w:cs="Courier New"/>
          <w:b/>
          <w:bCs/>
          <w:sz w:val="22"/>
        </w:rPr>
        <w:t>pc2v9.ini</w:t>
      </w:r>
      <w:r w:rsidR="00454456">
        <w:rPr>
          <w:rFonts w:ascii="Times New Roman" w:hAnsi="Times New Roman"/>
        </w:rPr>
        <w:t xml:space="preserve"> file </w:t>
      </w:r>
      <w:r w:rsidR="00454456">
        <w:rPr>
          <w:rFonts w:ascii="Times New Roman" w:hAnsi="Times New Roman"/>
          <w:i/>
        </w:rPr>
        <w:t xml:space="preserve">in the </w:t>
      </w:r>
      <w:r w:rsidR="001D57D8">
        <w:rPr>
          <w:rFonts w:ascii="Times New Roman" w:hAnsi="Times New Roman"/>
          <w:i/>
        </w:rPr>
        <w:t xml:space="preserve">current working </w:t>
      </w:r>
      <w:r w:rsidR="00454456">
        <w:rPr>
          <w:rFonts w:ascii="Times New Roman" w:hAnsi="Times New Roman"/>
          <w:i/>
        </w:rPr>
        <w:t>directory</w:t>
      </w:r>
      <w:r w:rsidR="001D57D8">
        <w:rPr>
          <w:rFonts w:ascii="Times New Roman" w:hAnsi="Times New Roman"/>
        </w:rPr>
        <w:t xml:space="preserve">; thus for example Team machines would typically need to have a </w:t>
      </w:r>
      <w:r w:rsidR="001D57D8" w:rsidRPr="001D57D8">
        <w:rPr>
          <w:rFonts w:cs="Courier New"/>
          <w:b/>
          <w:bCs/>
          <w:sz w:val="22"/>
        </w:rPr>
        <w:t>pc2v9.ini</w:t>
      </w:r>
      <w:r w:rsidR="001D57D8">
        <w:rPr>
          <w:rFonts w:ascii="Times New Roman" w:hAnsi="Times New Roman"/>
        </w:rPr>
        <w:t xml:space="preserve"> file in their “home” directory.  </w:t>
      </w:r>
      <w:r w:rsidR="009C02F0">
        <w:rPr>
          <w:rFonts w:ascii="Times New Roman" w:hAnsi="Times New Roman"/>
        </w:rPr>
        <w:t xml:space="preserve">(Command-line arguments can be used to point to a different location for the </w:t>
      </w:r>
      <w:r w:rsidR="009C02F0" w:rsidRPr="009C02F0">
        <w:rPr>
          <w:rFonts w:cs="Courier New"/>
          <w:b/>
          <w:bCs/>
          <w:sz w:val="22"/>
        </w:rPr>
        <w:t>pc2v9.ini</w:t>
      </w:r>
      <w:r w:rsidR="009C02F0">
        <w:rPr>
          <w:rFonts w:ascii="Times New Roman" w:hAnsi="Times New Roman"/>
        </w:rPr>
        <w:t xml:space="preserve"> file; see the Appendices for details.)</w:t>
      </w:r>
    </w:p>
    <w:p w14:paraId="3C5D8652" w14:textId="77777777" w:rsidR="00481474" w:rsidRDefault="001D57D8">
      <w:pPr>
        <w:pStyle w:val="PlainText"/>
        <w:spacing w:before="240"/>
        <w:ind w:firstLine="720"/>
        <w:jc w:val="both"/>
        <w:rPr>
          <w:rFonts w:ascii="Times New Roman" w:hAnsi="Times New Roman"/>
        </w:rPr>
      </w:pPr>
      <w:r>
        <w:rPr>
          <w:rFonts w:ascii="Times New Roman" w:hAnsi="Times New Roman"/>
        </w:rPr>
        <w:t xml:space="preserve">The </w:t>
      </w:r>
      <w:r w:rsidRPr="001D57D8">
        <w:rPr>
          <w:rFonts w:cs="Courier New"/>
          <w:b/>
          <w:bCs/>
          <w:sz w:val="22"/>
        </w:rPr>
        <w:t>pc2v9.ini</w:t>
      </w:r>
      <w:r w:rsidR="00481474">
        <w:rPr>
          <w:rFonts w:ascii="Times New Roman" w:hAnsi="Times New Roman"/>
        </w:rPr>
        <w:t xml:space="preserve"> file provides key initialization information to the </w:t>
      </w:r>
      <w:r>
        <w:rPr>
          <w:rFonts w:ascii="Times New Roman" w:hAnsi="Times New Roman"/>
        </w:rPr>
        <w:t>PC</w:t>
      </w:r>
      <w:r>
        <w:rPr>
          <w:rFonts w:ascii="Times New Roman" w:hAnsi="Times New Roman"/>
          <w:vertAlign w:val="superscript"/>
        </w:rPr>
        <w:t xml:space="preserve">2  </w:t>
      </w:r>
      <w:r w:rsidR="00481474">
        <w:rPr>
          <w:rFonts w:ascii="Times New Roman" w:hAnsi="Times New Roman"/>
        </w:rPr>
        <w:t>module.  The file is formatted in sections.  Each section starts with a section-name in square bracket</w:t>
      </w:r>
      <w:r w:rsidR="00656FAA">
        <w:rPr>
          <w:rFonts w:ascii="Times New Roman" w:hAnsi="Times New Roman"/>
        </w:rPr>
        <w:t>s</w:t>
      </w:r>
      <w:r w:rsidR="00481474">
        <w:rPr>
          <w:rFonts w:ascii="Times New Roman" w:hAnsi="Times New Roman"/>
        </w:rPr>
        <w:t xml:space="preserve">.  </w:t>
      </w:r>
      <w:r w:rsidR="0036083B">
        <w:rPr>
          <w:rFonts w:ascii="Times New Roman" w:hAnsi="Times New Roman"/>
        </w:rPr>
        <w:t>The following different section names are recognized</w:t>
      </w:r>
      <w:r w:rsidR="00454456">
        <w:rPr>
          <w:rFonts w:ascii="Times New Roman" w:hAnsi="Times New Roman"/>
        </w:rPr>
        <w:t xml:space="preserve">:  </w:t>
      </w:r>
      <w:r w:rsidR="00454456">
        <w:rPr>
          <w:rFonts w:ascii="Arial" w:hAnsi="Arial" w:cs="Arial"/>
          <w:b/>
          <w:bCs/>
          <w:sz w:val="20"/>
        </w:rPr>
        <w:t>[server]</w:t>
      </w:r>
      <w:r w:rsidR="00656FAA">
        <w:rPr>
          <w:rFonts w:ascii="Arial" w:hAnsi="Arial" w:cs="Arial"/>
          <w:b/>
          <w:sz w:val="20"/>
        </w:rPr>
        <w:t xml:space="preserve"> </w:t>
      </w:r>
      <w:r w:rsidR="00656FAA" w:rsidRPr="00656FAA">
        <w:rPr>
          <w:rFonts w:ascii="Times New Roman" w:hAnsi="Times New Roman"/>
        </w:rPr>
        <w:t>and</w:t>
      </w:r>
      <w:r w:rsidR="00656FAA">
        <w:rPr>
          <w:rFonts w:ascii="Arial" w:hAnsi="Arial" w:cs="Arial"/>
          <w:b/>
          <w:sz w:val="20"/>
        </w:rPr>
        <w:t xml:space="preserve"> </w:t>
      </w:r>
      <w:r w:rsidR="00454456">
        <w:rPr>
          <w:rFonts w:ascii="Arial" w:hAnsi="Arial" w:cs="Arial"/>
          <w:b/>
          <w:bCs/>
          <w:sz w:val="20"/>
        </w:rPr>
        <w:t>[client]</w:t>
      </w:r>
      <w:r w:rsidR="0036083B" w:rsidRPr="0036083B">
        <w:rPr>
          <w:rFonts w:ascii="Times New Roman" w:hAnsi="Times New Roman"/>
        </w:rPr>
        <w:t>.</w:t>
      </w:r>
      <w:r w:rsidR="0036083B">
        <w:rPr>
          <w:rFonts w:ascii="Times New Roman" w:hAnsi="Times New Roman"/>
        </w:rPr>
        <w:t xml:space="preserve">   </w:t>
      </w:r>
      <w:r w:rsidR="00481474">
        <w:rPr>
          <w:rFonts w:ascii="Times New Roman" w:hAnsi="Times New Roman"/>
        </w:rPr>
        <w:t>Each PC</w:t>
      </w:r>
      <w:r w:rsidR="00481474">
        <w:rPr>
          <w:rFonts w:ascii="Times New Roman" w:hAnsi="Times New Roman"/>
          <w:vertAlign w:val="superscript"/>
        </w:rPr>
        <w:t>2</w:t>
      </w:r>
      <w:r w:rsidR="00481474">
        <w:rPr>
          <w:rFonts w:ascii="Times New Roman" w:hAnsi="Times New Roman"/>
        </w:rPr>
        <w:t xml:space="preserve"> module reads the entire file, but silently ignores any information which does not pertain to it</w:t>
      </w:r>
      <w:r w:rsidR="0036083B">
        <w:rPr>
          <w:rFonts w:ascii="Times New Roman" w:hAnsi="Times New Roman"/>
        </w:rPr>
        <w:t xml:space="preserve"> (</w:t>
      </w:r>
      <w:r w:rsidR="00454456">
        <w:rPr>
          <w:rFonts w:ascii="Times New Roman" w:hAnsi="Times New Roman"/>
        </w:rPr>
        <w:t>for example, server modules ignore</w:t>
      </w:r>
      <w:r w:rsidR="0036083B">
        <w:rPr>
          <w:rFonts w:ascii="Times New Roman" w:hAnsi="Times New Roman"/>
        </w:rPr>
        <w:t xml:space="preserve"> data in </w:t>
      </w:r>
      <w:r w:rsidR="00454456">
        <w:rPr>
          <w:rFonts w:ascii="Times New Roman" w:hAnsi="Times New Roman"/>
        </w:rPr>
        <w:t xml:space="preserve">all sections except </w:t>
      </w:r>
      <w:r w:rsidR="0036083B">
        <w:rPr>
          <w:rFonts w:ascii="Times New Roman" w:hAnsi="Times New Roman"/>
        </w:rPr>
        <w:t xml:space="preserve">the </w:t>
      </w:r>
      <w:r w:rsidR="0036083B" w:rsidRPr="0036083B">
        <w:rPr>
          <w:rFonts w:ascii="Arial" w:hAnsi="Arial" w:cs="Arial"/>
          <w:b/>
          <w:bCs/>
          <w:sz w:val="20"/>
        </w:rPr>
        <w:t>[</w:t>
      </w:r>
      <w:r w:rsidR="00454456">
        <w:rPr>
          <w:rFonts w:ascii="Arial" w:hAnsi="Arial" w:cs="Arial"/>
          <w:b/>
          <w:bCs/>
          <w:sz w:val="20"/>
        </w:rPr>
        <w:t>server</w:t>
      </w:r>
      <w:r w:rsidR="0036083B" w:rsidRPr="0036083B">
        <w:rPr>
          <w:rFonts w:ascii="Arial" w:hAnsi="Arial" w:cs="Arial"/>
          <w:b/>
          <w:bCs/>
          <w:sz w:val="20"/>
        </w:rPr>
        <w:t>]</w:t>
      </w:r>
      <w:r w:rsidR="0036083B">
        <w:rPr>
          <w:rFonts w:ascii="Times New Roman" w:hAnsi="Times New Roman"/>
        </w:rPr>
        <w:t xml:space="preserve"> section</w:t>
      </w:r>
      <w:r w:rsidR="00454456">
        <w:rPr>
          <w:rFonts w:ascii="Times New Roman" w:hAnsi="Times New Roman"/>
        </w:rPr>
        <w:t>, etc.</w:t>
      </w:r>
      <w:r w:rsidR="0036083B">
        <w:rPr>
          <w:rFonts w:ascii="Times New Roman" w:hAnsi="Times New Roman"/>
        </w:rPr>
        <w:t>)</w:t>
      </w:r>
      <w:r w:rsidR="00481474">
        <w:rPr>
          <w:rFonts w:ascii="Times New Roman" w:hAnsi="Times New Roman"/>
        </w:rPr>
        <w:t xml:space="preserve">  All lines starting with “#” or “;” are comments and are also ignored, as are blank lines.  </w:t>
      </w:r>
    </w:p>
    <w:p w14:paraId="6AF6BBE6" w14:textId="77777777" w:rsidR="00481474" w:rsidRDefault="00481474">
      <w:pPr>
        <w:pStyle w:val="PlainText"/>
        <w:spacing w:before="240"/>
        <w:ind w:firstLine="720"/>
        <w:jc w:val="both"/>
        <w:rPr>
          <w:rFonts w:ascii="Times New Roman" w:hAnsi="Times New Roman"/>
        </w:rPr>
      </w:pPr>
      <w:r>
        <w:rPr>
          <w:rFonts w:ascii="Times New Roman" w:hAnsi="Times New Roman"/>
        </w:rPr>
        <w:t>Each section is made up of lines containing "attribute assignment" statements of the form</w:t>
      </w:r>
    </w:p>
    <w:p w14:paraId="169344AB" w14:textId="77777777" w:rsidR="00481474" w:rsidRDefault="00481474">
      <w:pPr>
        <w:pStyle w:val="PlainText"/>
        <w:spacing w:before="120" w:after="120"/>
        <w:ind w:firstLine="720"/>
        <w:jc w:val="both"/>
        <w:rPr>
          <w:b/>
        </w:rPr>
      </w:pPr>
      <w:r>
        <w:rPr>
          <w:rFonts w:ascii="Times New Roman" w:hAnsi="Times New Roman"/>
          <w:b/>
        </w:rPr>
        <w:tab/>
      </w:r>
      <w:r>
        <w:rPr>
          <w:b/>
        </w:rPr>
        <w:t>attributeName=value</w:t>
      </w:r>
    </w:p>
    <w:p w14:paraId="2ABE0CFE" w14:textId="77777777" w:rsidR="00481474" w:rsidRDefault="00481474">
      <w:pPr>
        <w:pStyle w:val="BodyText"/>
        <w:spacing w:before="240" w:after="0"/>
        <w:ind w:firstLine="720"/>
        <w:jc w:val="both"/>
      </w:pPr>
      <w:r>
        <w:t>The “</w:t>
      </w:r>
      <w:r w:rsidRPr="00932FB0">
        <w:rPr>
          <w:rFonts w:ascii="Courier New" w:hAnsi="Courier New"/>
          <w:b/>
          <w:bCs/>
          <w:sz w:val="22"/>
        </w:rPr>
        <w:t>attributeName</w:t>
      </w:r>
      <w:r>
        <w:t>” is a predefined string chosen from list of PC</w:t>
      </w:r>
      <w:r>
        <w:rPr>
          <w:vertAlign w:val="superscript"/>
        </w:rPr>
        <w:t>2</w:t>
      </w:r>
      <w:r>
        <w:t xml:space="preserve"> configuration attributes. The “</w:t>
      </w:r>
      <w:r w:rsidRPr="00A2311D">
        <w:rPr>
          <w:rFonts w:ascii="Courier New" w:hAnsi="Courier New"/>
          <w:b/>
          <w:bCs/>
          <w:sz w:val="22"/>
        </w:rPr>
        <w:t>value</w:t>
      </w:r>
      <w:r>
        <w:t xml:space="preserve">” is the value to which the corresponding attribute is set when the </w:t>
      </w:r>
      <w:r w:rsidR="0046413A" w:rsidRPr="00A2311D">
        <w:rPr>
          <w:rFonts w:ascii="Courier New" w:hAnsi="Courier New" w:cs="Courier New"/>
          <w:b/>
          <w:bCs/>
          <w:sz w:val="22"/>
        </w:rPr>
        <w:t>pc2v9.ini</w:t>
      </w:r>
      <w:r>
        <w:t xml:space="preserve"> file is read by a module.  No spaces are allowed in front of the “value” after the equal-sign.</w:t>
      </w:r>
    </w:p>
    <w:p w14:paraId="580540F1" w14:textId="77777777" w:rsidR="00481474" w:rsidRDefault="00481474">
      <w:pPr>
        <w:pStyle w:val="BodyText"/>
        <w:spacing w:before="240" w:after="0"/>
        <w:ind w:firstLine="720"/>
        <w:jc w:val="both"/>
      </w:pPr>
      <w:r>
        <w:t xml:space="preserve">Some attribute assignment statements are specific to particular sections and have no meaning for other sections (or for the modules that read them).  Other attribute assignments are relevant to multiple sections/modules and can appear in different sections.  </w:t>
      </w:r>
    </w:p>
    <w:p w14:paraId="5C994121" w14:textId="77777777" w:rsidR="00481474" w:rsidRDefault="00481474">
      <w:pPr>
        <w:pStyle w:val="BodyText"/>
        <w:spacing w:before="240" w:after="0"/>
        <w:ind w:firstLine="720"/>
        <w:jc w:val="both"/>
      </w:pPr>
      <w:r>
        <w:t xml:space="preserve">A complete list of the predefined attributes is given in the Appendices.  Most attribute assignments are optional and default values are used if an attribute assignment is not present in the </w:t>
      </w:r>
      <w:r w:rsidR="0046413A" w:rsidRPr="00656FAA">
        <w:rPr>
          <w:rFonts w:ascii="Courier New" w:hAnsi="Courier New" w:cs="Courier New"/>
          <w:b/>
          <w:bCs/>
          <w:sz w:val="22"/>
        </w:rPr>
        <w:t>pc2v9.ini</w:t>
      </w:r>
      <w:r>
        <w:t xml:space="preserve"> file.   However, certain attributes </w:t>
      </w:r>
      <w:r>
        <w:rPr>
          <w:i/>
          <w:iCs/>
        </w:rPr>
        <w:t>must</w:t>
      </w:r>
      <w:r>
        <w:t xml:space="preserve"> be specified in the </w:t>
      </w:r>
      <w:r w:rsidR="0046413A" w:rsidRPr="00A2311D">
        <w:rPr>
          <w:rFonts w:ascii="Courier New" w:hAnsi="Courier New" w:cs="Courier New"/>
          <w:b/>
          <w:bCs/>
          <w:sz w:val="22"/>
        </w:rPr>
        <w:t>pc2v9.ini</w:t>
      </w:r>
      <w:r>
        <w:t xml:space="preserve"> file in order for the system to function properly.  </w:t>
      </w:r>
    </w:p>
    <w:p w14:paraId="7E64782F" w14:textId="77777777" w:rsidR="00481474" w:rsidRDefault="00481474">
      <w:pPr>
        <w:pStyle w:val="BodyText"/>
        <w:spacing w:before="240" w:after="0"/>
        <w:ind w:firstLine="720"/>
        <w:jc w:val="both"/>
      </w:pPr>
      <w:r>
        <w:lastRenderedPageBreak/>
        <w:t xml:space="preserve">Based on these rules, a minimum sample </w:t>
      </w:r>
      <w:r w:rsidR="0046413A" w:rsidRPr="00932FB0">
        <w:rPr>
          <w:rFonts w:ascii="Courier New" w:hAnsi="Courier New" w:cs="Courier New"/>
          <w:b/>
          <w:bCs/>
          <w:sz w:val="22"/>
        </w:rPr>
        <w:t>pc2v9.ini</w:t>
      </w:r>
      <w:r>
        <w:t xml:space="preserve"> file is shown below.  Note that since all modules ignore sections and attributes which do not apply to them, it is permissible to create a </w:t>
      </w:r>
      <w:r>
        <w:rPr>
          <w:i/>
          <w:iCs/>
        </w:rPr>
        <w:t>single</w:t>
      </w:r>
      <w:r>
        <w:t xml:space="preserve"> </w:t>
      </w:r>
      <w:r w:rsidR="0046413A" w:rsidRPr="00A2311D">
        <w:rPr>
          <w:rFonts w:ascii="Courier New" w:hAnsi="Courier New" w:cs="Courier New"/>
          <w:b/>
          <w:bCs/>
          <w:sz w:val="22"/>
        </w:rPr>
        <w:t>pc2v9.ini</w:t>
      </w:r>
      <w:r>
        <w:t xml:space="preserve"> file containing all the required entries and put this same file on all machines at a given site.  </w:t>
      </w:r>
    </w:p>
    <w:p w14:paraId="6F63A42C" w14:textId="77777777" w:rsidR="00481474" w:rsidRDefault="00481474" w:rsidP="00031236">
      <w:pPr>
        <w:pStyle w:val="BodyText"/>
        <w:keepNext/>
        <w:keepLines/>
        <w:spacing w:before="120" w:after="0"/>
        <w:ind w:left="720" w:firstLine="720"/>
        <w:jc w:val="both"/>
        <w:rPr>
          <w:rFonts w:ascii="Courier New" w:hAnsi="Courier New" w:cs="Courier New"/>
          <w:b/>
          <w:bCs/>
          <w:sz w:val="20"/>
        </w:rPr>
      </w:pPr>
      <w:r>
        <w:rPr>
          <w:rFonts w:ascii="Courier New" w:hAnsi="Courier New" w:cs="Courier New"/>
          <w:b/>
          <w:bCs/>
          <w:sz w:val="20"/>
        </w:rPr>
        <w:t xml:space="preserve"># sample </w:t>
      </w:r>
      <w:r w:rsidR="0046413A">
        <w:rPr>
          <w:rFonts w:ascii="Courier New" w:hAnsi="Courier New" w:cs="Courier New"/>
          <w:b/>
          <w:bCs/>
          <w:sz w:val="20"/>
        </w:rPr>
        <w:t>pc2v9.ini</w:t>
      </w:r>
      <w:r w:rsidR="0020704C">
        <w:rPr>
          <w:rFonts w:ascii="Courier New" w:hAnsi="Courier New" w:cs="Courier New"/>
          <w:b/>
          <w:bCs/>
          <w:sz w:val="20"/>
        </w:rPr>
        <w:t xml:space="preserve"> file</w:t>
      </w:r>
    </w:p>
    <w:p w14:paraId="5C9E2AFD" w14:textId="77777777" w:rsidR="00481474" w:rsidRDefault="00481474" w:rsidP="00031236">
      <w:pPr>
        <w:pStyle w:val="BodyText"/>
        <w:keepNext/>
        <w:keepLines/>
        <w:spacing w:after="0"/>
        <w:ind w:left="720"/>
        <w:jc w:val="both"/>
        <w:rPr>
          <w:rFonts w:ascii="Courier New" w:hAnsi="Courier New" w:cs="Courier New"/>
          <w:b/>
          <w:bCs/>
          <w:sz w:val="20"/>
        </w:rPr>
      </w:pPr>
    </w:p>
    <w:p w14:paraId="3AE40141"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[client]</w:t>
      </w:r>
    </w:p>
    <w:p w14:paraId="5810F02E"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A45698">
        <w:rPr>
          <w:rFonts w:ascii="Courier New" w:hAnsi="Courier New" w:cs="Courier New"/>
          <w:b/>
          <w:bCs/>
          <w:sz w:val="20"/>
        </w:rPr>
        <w:t xml:space="preserve">Tell </w:t>
      </w:r>
      <w:r w:rsidR="00A45698" w:rsidRPr="00A45698">
        <w:rPr>
          <w:rFonts w:ascii="Courier New" w:hAnsi="Courier New" w:cs="Courier New"/>
          <w:b/>
          <w:bCs/>
          <w:sz w:val="20"/>
        </w:rPr>
        <w:t>PC</w:t>
      </w:r>
      <w:r w:rsidR="00A45698" w:rsidRPr="00A45698">
        <w:rPr>
          <w:rFonts w:ascii="Courier New" w:hAnsi="Courier New" w:cs="Courier New"/>
          <w:b/>
          <w:bCs/>
          <w:sz w:val="20"/>
          <w:vertAlign w:val="superscript"/>
        </w:rPr>
        <w:t>2</w:t>
      </w:r>
      <w:r w:rsidR="00A45698">
        <w:rPr>
          <w:rFonts w:ascii="Courier New" w:hAnsi="Courier New" w:cs="Courier New"/>
          <w:b/>
          <w:bCs/>
          <w:sz w:val="20"/>
        </w:rPr>
        <w:t xml:space="preserve"> </w:t>
      </w:r>
      <w:r w:rsidR="00A2311D">
        <w:rPr>
          <w:rFonts w:ascii="Courier New" w:hAnsi="Courier New" w:cs="Courier New"/>
          <w:b/>
          <w:bCs/>
          <w:sz w:val="20"/>
        </w:rPr>
        <w:t xml:space="preserve">clients </w:t>
      </w:r>
      <w:r>
        <w:rPr>
          <w:rFonts w:ascii="Courier New" w:hAnsi="Courier New" w:cs="Courier New"/>
          <w:b/>
          <w:bCs/>
          <w:sz w:val="20"/>
        </w:rPr>
        <w:t xml:space="preserve">where to find </w:t>
      </w:r>
      <w:r w:rsidR="00A2311D">
        <w:rPr>
          <w:rFonts w:ascii="Courier New" w:hAnsi="Courier New" w:cs="Courier New"/>
          <w:b/>
          <w:bCs/>
          <w:sz w:val="20"/>
        </w:rPr>
        <w:t>their</w:t>
      </w:r>
      <w:r>
        <w:rPr>
          <w:rFonts w:ascii="Courier New" w:hAnsi="Courier New" w:cs="Courier New"/>
          <w:b/>
          <w:bCs/>
          <w:sz w:val="20"/>
        </w:rPr>
        <w:t xml:space="preserve"> server (IP and port)</w:t>
      </w:r>
    </w:p>
    <w:p w14:paraId="1CDAFF30"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server=19</w:t>
      </w:r>
      <w:r w:rsidR="005136B3">
        <w:rPr>
          <w:rFonts w:ascii="Courier New" w:hAnsi="Courier New" w:cs="Courier New"/>
          <w:b/>
          <w:bCs/>
          <w:sz w:val="20"/>
        </w:rPr>
        <w:t>8</w:t>
      </w:r>
      <w:r>
        <w:rPr>
          <w:rFonts w:ascii="Courier New" w:hAnsi="Courier New" w:cs="Courier New"/>
          <w:b/>
          <w:bCs/>
          <w:sz w:val="20"/>
        </w:rPr>
        <w:t>.</w:t>
      </w:r>
      <w:r w:rsidR="005136B3">
        <w:rPr>
          <w:rFonts w:ascii="Courier New" w:hAnsi="Courier New" w:cs="Courier New"/>
          <w:b/>
          <w:bCs/>
          <w:sz w:val="20"/>
        </w:rPr>
        <w:t>51</w:t>
      </w:r>
      <w:r>
        <w:rPr>
          <w:rFonts w:ascii="Courier New" w:hAnsi="Courier New" w:cs="Courier New"/>
          <w:b/>
          <w:bCs/>
          <w:sz w:val="20"/>
        </w:rPr>
        <w:t>.1</w:t>
      </w:r>
      <w:r w:rsidR="005136B3">
        <w:rPr>
          <w:rFonts w:ascii="Courier New" w:hAnsi="Courier New" w:cs="Courier New"/>
          <w:b/>
          <w:bCs/>
          <w:sz w:val="20"/>
        </w:rPr>
        <w:t>00</w:t>
      </w:r>
      <w:r>
        <w:rPr>
          <w:rFonts w:ascii="Courier New" w:hAnsi="Courier New" w:cs="Courier New"/>
          <w:b/>
          <w:bCs/>
          <w:sz w:val="20"/>
        </w:rPr>
        <w:t>.</w:t>
      </w:r>
      <w:r w:rsidR="00AA38E8">
        <w:rPr>
          <w:rFonts w:ascii="Courier New" w:hAnsi="Courier New" w:cs="Courier New"/>
          <w:b/>
          <w:bCs/>
          <w:sz w:val="20"/>
        </w:rPr>
        <w:t>50</w:t>
      </w:r>
      <w:r>
        <w:rPr>
          <w:rFonts w:ascii="Courier New" w:hAnsi="Courier New" w:cs="Courier New"/>
          <w:b/>
          <w:bCs/>
          <w:sz w:val="20"/>
        </w:rPr>
        <w:t>:50002</w:t>
      </w:r>
    </w:p>
    <w:p w14:paraId="187C8C30" w14:textId="77777777" w:rsidR="00481474" w:rsidRDefault="00481474">
      <w:pPr>
        <w:pStyle w:val="BodyText"/>
        <w:spacing w:after="0"/>
        <w:ind w:left="720" w:firstLine="720"/>
        <w:jc w:val="both"/>
        <w:rPr>
          <w:rFonts w:ascii="Courier New" w:hAnsi="Courier New" w:cs="Courier New"/>
          <w:b/>
          <w:bCs/>
          <w:sz w:val="20"/>
        </w:rPr>
      </w:pPr>
    </w:p>
    <w:p w14:paraId="7D1AC64E" w14:textId="77777777" w:rsidR="00481474" w:rsidRDefault="00481474">
      <w:pPr>
        <w:spacing w:before="120"/>
        <w:ind w:firstLine="720"/>
        <w:jc w:val="both"/>
      </w:pPr>
      <w:r>
        <w:t xml:space="preserve">The sample </w:t>
      </w:r>
      <w:r w:rsidR="0046413A" w:rsidRPr="00A2311D">
        <w:rPr>
          <w:rFonts w:ascii="Courier New" w:hAnsi="Courier New" w:cs="Courier New"/>
          <w:b/>
          <w:bCs/>
          <w:sz w:val="22"/>
        </w:rPr>
        <w:t>pc2v9.ini</w:t>
      </w:r>
      <w:r>
        <w:t xml:space="preserve"> file shown above would be appropriate for both client and server machines in a single-site contest</w:t>
      </w:r>
      <w:r w:rsidR="00656FAA">
        <w:t>.</w:t>
      </w:r>
    </w:p>
    <w:p w14:paraId="0736995F" w14:textId="77777777" w:rsidR="00481474" w:rsidRDefault="00481474">
      <w:pPr>
        <w:spacing w:before="240"/>
        <w:ind w:firstLine="720"/>
        <w:jc w:val="both"/>
      </w:pPr>
      <w:r>
        <w:t>In a multi-site contest, the server at one of the sites is designated the “primary server” and servers at all other sites are designated “secondary servers”.  When a primary server is started, it waits for other servers to contact it.  When a secondary server is started, it automatically attempts to contact the primary server; this is how the inter-server communication in a multi</w:t>
      </w:r>
      <w:r w:rsidR="00CE5721">
        <w:t xml:space="preserve">-site contest is established.  </w:t>
      </w:r>
      <w:r>
        <w:t>The distinction between whether a server waits to be contacted (is a primary) or initiates remote contact (is a secondary) is in fact the only distinction between “pr</w:t>
      </w:r>
      <w:r w:rsidR="00CE5721">
        <w:t>imary” and “secondary” servers.</w:t>
      </w:r>
      <w:r w:rsidR="00EE5387">
        <w:t xml:space="preserve">  </w:t>
      </w:r>
    </w:p>
    <w:p w14:paraId="54A68EE1" w14:textId="77777777" w:rsidR="00481474" w:rsidRDefault="00481474">
      <w:pPr>
        <w:spacing w:before="240"/>
        <w:ind w:firstLine="720"/>
        <w:jc w:val="both"/>
      </w:pPr>
      <w:r>
        <w:t xml:space="preserve">In a multi-site contest exactly one of the servers should be started as a primary server (it does not matter which site has the primary server; once communication is established all sites run as peers).  The servers at all other sites should be started as secondary servers.   Designation of a server as primary or secondary is controlled by the contents of the </w:t>
      </w:r>
      <w:r w:rsidR="0046413A" w:rsidRPr="00A2311D">
        <w:rPr>
          <w:rFonts w:ascii="Courier New" w:hAnsi="Courier New" w:cs="Courier New"/>
          <w:b/>
          <w:bCs/>
          <w:sz w:val="22"/>
        </w:rPr>
        <w:t>pc2v9.ini</w:t>
      </w:r>
      <w:r>
        <w:t xml:space="preserve"> file.  </w:t>
      </w:r>
    </w:p>
    <w:p w14:paraId="14C41E84" w14:textId="77777777" w:rsidR="00481474" w:rsidRDefault="00481474">
      <w:pPr>
        <w:spacing w:before="240"/>
        <w:ind w:firstLine="720"/>
        <w:jc w:val="both"/>
      </w:pPr>
      <w:r>
        <w:t xml:space="preserve">By default (that is, in the absence of any information in the </w:t>
      </w:r>
      <w:r w:rsidR="0046413A" w:rsidRPr="00A2311D">
        <w:rPr>
          <w:rFonts w:ascii="Courier New" w:hAnsi="Courier New" w:cs="Courier New"/>
          <w:b/>
          <w:bCs/>
          <w:sz w:val="22"/>
        </w:rPr>
        <w:t>pc2v9.ini</w:t>
      </w:r>
      <w:r>
        <w:t xml:space="preserve"> to the contrary), a server assumes it is a primary server when it starts.  Designating a server as a secondary server is accomplished by providing an additional entry in the </w:t>
      </w:r>
      <w:r>
        <w:rPr>
          <w:rFonts w:ascii="Arial" w:hAnsi="Arial" w:cs="Arial"/>
          <w:b/>
          <w:sz w:val="20"/>
        </w:rPr>
        <w:t>[server]</w:t>
      </w:r>
      <w:r>
        <w:t xml:space="preserve"> section of the </w:t>
      </w:r>
      <w:r w:rsidR="0046413A" w:rsidRPr="00A2311D">
        <w:rPr>
          <w:rFonts w:ascii="Courier New" w:hAnsi="Courier New" w:cs="Courier New"/>
          <w:b/>
          <w:bCs/>
          <w:sz w:val="22"/>
        </w:rPr>
        <w:t>pc2v9.ini</w:t>
      </w:r>
      <w:r>
        <w:t xml:space="preserve"> file of </w:t>
      </w:r>
      <w:r w:rsidR="00A2311D">
        <w:t>that</w:t>
      </w:r>
      <w:r>
        <w:t xml:space="preserve"> server.  T</w:t>
      </w:r>
      <w:r w:rsidR="00656FAA">
        <w:t xml:space="preserve">his additional entry, known as </w:t>
      </w:r>
      <w:r>
        <w:t xml:space="preserve">the </w:t>
      </w:r>
      <w:r>
        <w:rPr>
          <w:i/>
          <w:iCs/>
        </w:rPr>
        <w:t>remoteServer attribute</w:t>
      </w:r>
      <w:r>
        <w:t xml:space="preserve">, tells the secondary server the IP address and port number at which it should attempt to contact the primary server.  If this remoteServer attribute is </w:t>
      </w:r>
      <w:r>
        <w:rPr>
          <w:i/>
          <w:iCs/>
        </w:rPr>
        <w:t>not</w:t>
      </w:r>
      <w:r>
        <w:t xml:space="preserve"> present in </w:t>
      </w:r>
      <w:r w:rsidR="00656FAA" w:rsidRPr="00656FAA">
        <w:rPr>
          <w:rFonts w:ascii="Arial" w:hAnsi="Arial" w:cs="Arial"/>
          <w:b/>
          <w:sz w:val="20"/>
        </w:rPr>
        <w:t>[server]</w:t>
      </w:r>
      <w:r w:rsidR="00656FAA">
        <w:t xml:space="preserve"> section of </w:t>
      </w:r>
      <w:r>
        <w:t xml:space="preserve">the </w:t>
      </w:r>
      <w:r w:rsidR="0046413A" w:rsidRPr="00A2311D">
        <w:rPr>
          <w:rFonts w:ascii="Courier New" w:hAnsi="Courier New" w:cs="Courier New"/>
          <w:b/>
          <w:bCs/>
          <w:sz w:val="22"/>
        </w:rPr>
        <w:t>pc2v9.ini</w:t>
      </w:r>
      <w:r>
        <w:t xml:space="preserve"> file when a server starts, the server implicitly assumes it is a primary server.</w:t>
      </w:r>
    </w:p>
    <w:p w14:paraId="42D35A16" w14:textId="77777777" w:rsidR="00481474" w:rsidRDefault="00481474">
      <w:pPr>
        <w:spacing w:before="240"/>
        <w:ind w:firstLine="720"/>
        <w:jc w:val="both"/>
      </w:pPr>
      <w:r>
        <w:t xml:space="preserve"> Thus for example, the </w:t>
      </w:r>
      <w:r w:rsidR="0046413A" w:rsidRPr="00A2311D">
        <w:rPr>
          <w:rFonts w:ascii="Courier New" w:hAnsi="Courier New" w:cs="Courier New"/>
          <w:b/>
          <w:bCs/>
          <w:sz w:val="22"/>
        </w:rPr>
        <w:t>pc2v9.ini</w:t>
      </w:r>
      <w:r>
        <w:t xml:space="preserve"> file on the primary server in a multi-site </w:t>
      </w:r>
      <w:r w:rsidR="00656FAA">
        <w:t>contest</w:t>
      </w:r>
      <w:r>
        <w:t xml:space="preserve"> might look like the sample above (since it does not contain any </w:t>
      </w:r>
      <w:r>
        <w:rPr>
          <w:rFonts w:ascii="Arial" w:hAnsi="Arial" w:cs="Arial"/>
          <w:b/>
          <w:bCs/>
          <w:sz w:val="20"/>
        </w:rPr>
        <w:t>remoteServer</w:t>
      </w:r>
      <w:r>
        <w:t xml:space="preserve"> attribute), whereas the </w:t>
      </w:r>
      <w:r w:rsidR="0046413A" w:rsidRPr="00A2311D">
        <w:rPr>
          <w:rFonts w:ascii="Courier New" w:hAnsi="Courier New" w:cs="Courier New"/>
          <w:b/>
          <w:bCs/>
          <w:sz w:val="22"/>
        </w:rPr>
        <w:t>pc2v9.ini</w:t>
      </w:r>
      <w:r>
        <w:t xml:space="preserve"> file on machines at a second site might look like:</w:t>
      </w:r>
    </w:p>
    <w:p w14:paraId="4133D74F" w14:textId="77777777" w:rsidR="0000076D" w:rsidRDefault="00481474" w:rsidP="0000076D">
      <w:pPr>
        <w:pStyle w:val="BodyText"/>
        <w:keepNext/>
        <w:keepLines/>
        <w:spacing w:before="240" w:after="0"/>
        <w:ind w:left="720" w:firstLine="720"/>
        <w:jc w:val="both"/>
        <w:rPr>
          <w:rFonts w:ascii="Courier New" w:hAnsi="Courier New" w:cs="Courier New"/>
          <w:b/>
          <w:bCs/>
          <w:sz w:val="20"/>
        </w:rPr>
      </w:pPr>
      <w:r>
        <w:rPr>
          <w:rFonts w:ascii="Courier New" w:hAnsi="Courier New" w:cs="Courier New"/>
          <w:b/>
          <w:bCs/>
          <w:sz w:val="20"/>
        </w:rPr>
        <w:t xml:space="preserve"># sample </w:t>
      </w:r>
      <w:r w:rsidR="0046413A">
        <w:rPr>
          <w:rFonts w:ascii="Courier New" w:hAnsi="Courier New" w:cs="Courier New"/>
          <w:b/>
          <w:bCs/>
          <w:sz w:val="20"/>
        </w:rPr>
        <w:t>pc2v9.ini</w:t>
      </w:r>
      <w:r>
        <w:rPr>
          <w:rFonts w:ascii="Courier New" w:hAnsi="Courier New" w:cs="Courier New"/>
          <w:b/>
          <w:bCs/>
          <w:sz w:val="20"/>
        </w:rPr>
        <w:t xml:space="preserve"> for a second site</w:t>
      </w:r>
    </w:p>
    <w:p w14:paraId="7CD7B8F4" w14:textId="77777777" w:rsidR="0000076D" w:rsidRDefault="0000076D" w:rsidP="0000076D">
      <w:pPr>
        <w:pStyle w:val="BodyText"/>
        <w:keepNext/>
        <w:keepLines/>
        <w:spacing w:after="0"/>
        <w:jc w:val="both"/>
        <w:rPr>
          <w:rFonts w:ascii="Courier New" w:hAnsi="Courier New" w:cs="Courier New"/>
          <w:b/>
          <w:bCs/>
          <w:sz w:val="20"/>
        </w:rPr>
      </w:pPr>
    </w:p>
    <w:p w14:paraId="7ADF5EE0" w14:textId="77777777" w:rsidR="00481474" w:rsidRDefault="00481474" w:rsidP="0000076D">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[client]</w:t>
      </w:r>
    </w:p>
    <w:p w14:paraId="6647A97D"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20704C">
        <w:rPr>
          <w:rFonts w:ascii="Courier New" w:hAnsi="Courier New" w:cs="Courier New"/>
          <w:b/>
          <w:bCs/>
          <w:sz w:val="20"/>
        </w:rPr>
        <w:t xml:space="preserve">tell </w:t>
      </w:r>
      <w:r w:rsidR="00A2311D">
        <w:rPr>
          <w:rFonts w:ascii="Courier New" w:hAnsi="Courier New" w:cs="Courier New"/>
          <w:b/>
          <w:bCs/>
          <w:sz w:val="20"/>
        </w:rPr>
        <w:t xml:space="preserve">clients </w:t>
      </w:r>
      <w:r>
        <w:rPr>
          <w:rFonts w:ascii="Courier New" w:hAnsi="Courier New" w:cs="Courier New"/>
          <w:b/>
          <w:bCs/>
          <w:sz w:val="20"/>
        </w:rPr>
        <w:t xml:space="preserve">where to find </w:t>
      </w:r>
      <w:r w:rsidR="00A2311D">
        <w:rPr>
          <w:rFonts w:ascii="Courier New" w:hAnsi="Courier New" w:cs="Courier New"/>
          <w:b/>
          <w:bCs/>
          <w:sz w:val="20"/>
        </w:rPr>
        <w:t>their site’s</w:t>
      </w:r>
      <w:r>
        <w:rPr>
          <w:rFonts w:ascii="Courier New" w:hAnsi="Courier New" w:cs="Courier New"/>
          <w:b/>
          <w:bCs/>
          <w:sz w:val="20"/>
        </w:rPr>
        <w:t xml:space="preserve"> server (IP and port)</w:t>
      </w:r>
    </w:p>
    <w:p w14:paraId="663E12D3"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w:t>
      </w:r>
      <w:r w:rsidR="009F2EE3">
        <w:rPr>
          <w:rFonts w:ascii="Courier New" w:hAnsi="Courier New" w:cs="Courier New"/>
          <w:b/>
          <w:bCs/>
          <w:sz w:val="20"/>
        </w:rPr>
        <w:t>203</w:t>
      </w:r>
      <w:r>
        <w:rPr>
          <w:rFonts w:ascii="Courier New" w:hAnsi="Courier New" w:cs="Courier New"/>
          <w:b/>
          <w:bCs/>
          <w:sz w:val="20"/>
        </w:rPr>
        <w:t>.</w:t>
      </w:r>
      <w:r w:rsidR="009F2EE3">
        <w:rPr>
          <w:rFonts w:ascii="Courier New" w:hAnsi="Courier New" w:cs="Courier New"/>
          <w:b/>
          <w:bCs/>
          <w:sz w:val="20"/>
        </w:rPr>
        <w:t>0</w:t>
      </w:r>
      <w:r>
        <w:rPr>
          <w:rFonts w:ascii="Courier New" w:hAnsi="Courier New" w:cs="Courier New"/>
          <w:b/>
          <w:bCs/>
          <w:sz w:val="20"/>
        </w:rPr>
        <w:t>.1</w:t>
      </w:r>
      <w:r w:rsidR="009F2EE3">
        <w:rPr>
          <w:rFonts w:ascii="Courier New" w:hAnsi="Courier New" w:cs="Courier New"/>
          <w:b/>
          <w:bCs/>
          <w:sz w:val="20"/>
        </w:rPr>
        <w:t>13</w:t>
      </w:r>
      <w:r>
        <w:rPr>
          <w:rFonts w:ascii="Courier New" w:hAnsi="Courier New" w:cs="Courier New"/>
          <w:b/>
          <w:bCs/>
          <w:sz w:val="20"/>
        </w:rPr>
        <w:t>.</w:t>
      </w:r>
      <w:r w:rsidR="002567E9">
        <w:rPr>
          <w:rFonts w:ascii="Courier New" w:hAnsi="Courier New" w:cs="Courier New"/>
          <w:b/>
          <w:bCs/>
          <w:sz w:val="20"/>
        </w:rPr>
        <w:t>7</w:t>
      </w:r>
      <w:r>
        <w:rPr>
          <w:rFonts w:ascii="Courier New" w:hAnsi="Courier New" w:cs="Courier New"/>
          <w:b/>
          <w:bCs/>
          <w:sz w:val="20"/>
        </w:rPr>
        <w:t>:50002</w:t>
      </w:r>
    </w:p>
    <w:p w14:paraId="76651080" w14:textId="77777777" w:rsidR="00481474" w:rsidRDefault="00481474" w:rsidP="00656FAA">
      <w:pPr>
        <w:pStyle w:val="BodyText"/>
        <w:keepNext/>
        <w:keepLines/>
        <w:spacing w:after="0"/>
        <w:jc w:val="both"/>
        <w:rPr>
          <w:rFonts w:ascii="Courier New" w:hAnsi="Courier New" w:cs="Courier New"/>
          <w:b/>
          <w:bCs/>
          <w:sz w:val="20"/>
        </w:rPr>
      </w:pPr>
    </w:p>
    <w:p w14:paraId="1E36F544"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w:t>
      </w:r>
    </w:p>
    <w:p w14:paraId="3D6BE16F"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20704C">
        <w:rPr>
          <w:rFonts w:ascii="Courier New" w:hAnsi="Courier New" w:cs="Courier New"/>
          <w:b/>
          <w:bCs/>
          <w:sz w:val="20"/>
        </w:rPr>
        <w:t xml:space="preserve">Tell </w:t>
      </w:r>
      <w:r w:rsidR="00A2311D">
        <w:rPr>
          <w:rFonts w:ascii="Courier New" w:hAnsi="Courier New" w:cs="Courier New"/>
          <w:b/>
          <w:bCs/>
          <w:sz w:val="20"/>
        </w:rPr>
        <w:t xml:space="preserve">this (secondary) server </w:t>
      </w:r>
      <w:r>
        <w:rPr>
          <w:rFonts w:ascii="Courier New" w:hAnsi="Courier New" w:cs="Courier New"/>
          <w:b/>
          <w:bCs/>
          <w:sz w:val="20"/>
        </w:rPr>
        <w:t>how to contact the primary server</w:t>
      </w:r>
    </w:p>
    <w:p w14:paraId="6EB42DD9" w14:textId="77777777" w:rsidR="00481474" w:rsidRDefault="00481474" w:rsidP="00684B4C">
      <w:pPr>
        <w:pStyle w:val="BodyText"/>
        <w:spacing w:after="0"/>
        <w:ind w:left="720" w:firstLine="720"/>
        <w:jc w:val="both"/>
        <w:rPr>
          <w:rFonts w:ascii="Courier New" w:hAnsi="Courier New" w:cs="Courier New"/>
          <w:b/>
          <w:bCs/>
          <w:sz w:val="20"/>
        </w:rPr>
      </w:pPr>
      <w:r w:rsidRPr="00F75833">
        <w:rPr>
          <w:rFonts w:ascii="Courier New" w:hAnsi="Courier New" w:cs="Courier New"/>
          <w:b/>
          <w:bCs/>
          <w:sz w:val="20"/>
        </w:rPr>
        <w:t>remoteServer</w:t>
      </w:r>
      <w:r>
        <w:rPr>
          <w:rFonts w:ascii="Courier New" w:hAnsi="Courier New" w:cs="Courier New"/>
          <w:b/>
          <w:bCs/>
          <w:sz w:val="20"/>
        </w:rPr>
        <w:t>=19</w:t>
      </w:r>
      <w:r w:rsidR="009F2EE3">
        <w:rPr>
          <w:rFonts w:ascii="Courier New" w:hAnsi="Courier New" w:cs="Courier New"/>
          <w:b/>
          <w:bCs/>
          <w:sz w:val="20"/>
        </w:rPr>
        <w:t>8</w:t>
      </w:r>
      <w:r>
        <w:rPr>
          <w:rFonts w:ascii="Courier New" w:hAnsi="Courier New" w:cs="Courier New"/>
          <w:b/>
          <w:bCs/>
          <w:sz w:val="20"/>
        </w:rPr>
        <w:t>.</w:t>
      </w:r>
      <w:r w:rsidR="009F2EE3">
        <w:rPr>
          <w:rFonts w:ascii="Courier New" w:hAnsi="Courier New" w:cs="Courier New"/>
          <w:b/>
          <w:bCs/>
          <w:sz w:val="20"/>
        </w:rPr>
        <w:t>5</w:t>
      </w:r>
      <w:r w:rsidR="005136B3">
        <w:rPr>
          <w:rFonts w:ascii="Courier New" w:hAnsi="Courier New" w:cs="Courier New"/>
          <w:b/>
          <w:bCs/>
          <w:sz w:val="20"/>
        </w:rPr>
        <w:t>1</w:t>
      </w:r>
      <w:r>
        <w:rPr>
          <w:rFonts w:ascii="Courier New" w:hAnsi="Courier New" w:cs="Courier New"/>
          <w:b/>
          <w:bCs/>
          <w:sz w:val="20"/>
        </w:rPr>
        <w:t>.1</w:t>
      </w:r>
      <w:r w:rsidR="005136B3">
        <w:rPr>
          <w:rFonts w:ascii="Courier New" w:hAnsi="Courier New" w:cs="Courier New"/>
          <w:b/>
          <w:bCs/>
          <w:sz w:val="20"/>
        </w:rPr>
        <w:t>00</w:t>
      </w:r>
      <w:r>
        <w:rPr>
          <w:rFonts w:ascii="Courier New" w:hAnsi="Courier New" w:cs="Courier New"/>
          <w:b/>
          <w:bCs/>
          <w:sz w:val="20"/>
        </w:rPr>
        <w:t>.</w:t>
      </w:r>
      <w:r w:rsidR="002567E9">
        <w:rPr>
          <w:rFonts w:ascii="Courier New" w:hAnsi="Courier New" w:cs="Courier New"/>
          <w:b/>
          <w:bCs/>
          <w:sz w:val="20"/>
        </w:rPr>
        <w:t>5</w:t>
      </w:r>
      <w:r w:rsidR="009F2EE3">
        <w:rPr>
          <w:rFonts w:ascii="Courier New" w:hAnsi="Courier New" w:cs="Courier New"/>
          <w:b/>
          <w:bCs/>
          <w:sz w:val="20"/>
        </w:rPr>
        <w:t>0</w:t>
      </w:r>
      <w:r>
        <w:rPr>
          <w:rFonts w:ascii="Courier New" w:hAnsi="Courier New" w:cs="Courier New"/>
          <w:b/>
          <w:bCs/>
          <w:sz w:val="20"/>
        </w:rPr>
        <w:t>:50002</w:t>
      </w:r>
    </w:p>
    <w:p w14:paraId="114FC576" w14:textId="77777777" w:rsidR="00481474" w:rsidRDefault="00481474" w:rsidP="0000076D">
      <w:pPr>
        <w:spacing w:before="240"/>
        <w:ind w:firstLine="720"/>
        <w:jc w:val="both"/>
      </w:pPr>
      <w:r>
        <w:lastRenderedPageBreak/>
        <w:t xml:space="preserve">Note that the (sample) IP address given in the </w:t>
      </w:r>
      <w:r>
        <w:rPr>
          <w:rFonts w:ascii="Arial" w:hAnsi="Arial" w:cs="Arial"/>
          <w:b/>
          <w:sz w:val="20"/>
        </w:rPr>
        <w:t>[client]</w:t>
      </w:r>
      <w:r>
        <w:t xml:space="preserve"> section of </w:t>
      </w:r>
      <w:r w:rsidR="006B283E">
        <w:t>the above</w:t>
      </w:r>
      <w:r>
        <w:t xml:space="preserve"> </w:t>
      </w:r>
      <w:r w:rsidR="0046413A" w:rsidRPr="00A2311D">
        <w:rPr>
          <w:rFonts w:ascii="Courier New" w:hAnsi="Courier New" w:cs="Courier New"/>
          <w:b/>
          <w:bCs/>
          <w:sz w:val="22"/>
        </w:rPr>
        <w:t>pc2v9.ini</w:t>
      </w:r>
      <w:r w:rsidR="0020704C">
        <w:t xml:space="preserve"> file for </w:t>
      </w:r>
      <w:r>
        <w:t>a second</w:t>
      </w:r>
      <w:r w:rsidR="00684B4C">
        <w:t xml:space="preserve">ary site is the (hypothetical) </w:t>
      </w:r>
      <w:r>
        <w:t xml:space="preserve">IP address of the server for that site, whereas the IP address given in the </w:t>
      </w:r>
      <w:r>
        <w:rPr>
          <w:rFonts w:ascii="Arial" w:hAnsi="Arial" w:cs="Arial"/>
          <w:b/>
          <w:bCs/>
          <w:sz w:val="20"/>
        </w:rPr>
        <w:t>remoteServer</w:t>
      </w:r>
      <w:r>
        <w:t xml:space="preserve"> attribute in the </w:t>
      </w:r>
      <w:r>
        <w:rPr>
          <w:rFonts w:ascii="Arial" w:hAnsi="Arial" w:cs="Arial"/>
          <w:b/>
          <w:sz w:val="20"/>
        </w:rPr>
        <w:t xml:space="preserve">[server] </w:t>
      </w:r>
      <w:r>
        <w:t xml:space="preserve">section is the address of the primary server – the address </w:t>
      </w:r>
      <w:r w:rsidR="0020704C">
        <w:t xml:space="preserve">which the (secondary) server </w:t>
      </w:r>
      <w:r>
        <w:t>should use to contact the primary server and “join the contest”.</w:t>
      </w:r>
      <w:r w:rsidR="004D6A84">
        <w:t xml:space="preserve"> </w:t>
      </w:r>
    </w:p>
    <w:p w14:paraId="3C56FB70" w14:textId="77777777" w:rsidR="00141E9C" w:rsidRDefault="00141E9C" w:rsidP="0000076D">
      <w:pPr>
        <w:spacing w:before="240"/>
        <w:ind w:firstLine="720"/>
        <w:jc w:val="both"/>
        <w:rPr>
          <w:ins w:id="4965" w:author="John Clevenger" w:date="2023-11-18T16:53:00Z"/>
        </w:rPr>
      </w:pPr>
      <w:r>
        <w:t xml:space="preserve">A server which is started as a primary server in a multi-site contest waits for inbound connections from other servers; hence the primary server must allow such inbound connections (meaning, there cannot be any firewall blocking inbound connections at the specified port on the primary server).   In a contest with </w:t>
      </w:r>
      <w:r>
        <w:rPr>
          <w:i/>
        </w:rPr>
        <w:t xml:space="preserve">more than two sites </w:t>
      </w:r>
      <w:r>
        <w:t xml:space="preserve">(hence, two or more secondary servers), each secondary server will also normally attempt to contact the other secondary servers.  This means that secondary servers must likewise not have any firewall blocking inbound connections at the specified port.   However, this restriction can be overcome (that is, secondary servers can be operated with firewalls blocking inbound connections) by using a special attribute called </w:t>
      </w:r>
      <w:r w:rsidRPr="00141E9C">
        <w:rPr>
          <w:rFonts w:ascii="Arial" w:hAnsi="Arial" w:cs="Arial"/>
          <w:b/>
          <w:bCs/>
          <w:sz w:val="20"/>
        </w:rPr>
        <w:t>proxyme</w:t>
      </w:r>
      <w:r>
        <w:rPr>
          <w:i/>
        </w:rPr>
        <w:t xml:space="preserve"> </w:t>
      </w:r>
      <w:r>
        <w:t xml:space="preserve">in the </w:t>
      </w:r>
      <w:r w:rsidRPr="00141E9C">
        <w:rPr>
          <w:rFonts w:ascii="Courier New" w:hAnsi="Courier New" w:cs="Courier New"/>
          <w:b/>
          <w:bCs/>
          <w:sz w:val="22"/>
        </w:rPr>
        <w:t>pc2v9.ini</w:t>
      </w:r>
      <w:r>
        <w:t xml:space="preserve"> file.  See the Appendix on </w:t>
      </w:r>
      <w:r w:rsidRPr="00D70CBC">
        <w:rPr>
          <w:b/>
          <w:bCs/>
          <w:i/>
          <w:rPrChange w:id="4966" w:author="John Clevenger [2]" w:date="2022-06-22T12:43:00Z">
            <w:rPr>
              <w:i/>
            </w:rPr>
          </w:rPrChange>
        </w:rPr>
        <w:t>Networking Constraints</w:t>
      </w:r>
      <w:r>
        <w:t xml:space="preserve"> for details on how to use this attribute to allow firewall blocking on secondary server machines.</w:t>
      </w:r>
    </w:p>
    <w:p w14:paraId="1D5E569A" w14:textId="77777777" w:rsidR="0078790D" w:rsidRPr="00141E9C" w:rsidRDefault="0078790D" w:rsidP="0000076D">
      <w:pPr>
        <w:spacing w:before="240"/>
        <w:ind w:firstLine="720"/>
        <w:jc w:val="both"/>
      </w:pPr>
    </w:p>
    <w:p w14:paraId="6FF8BAAC" w14:textId="77777777" w:rsidR="008C1565" w:rsidRPr="007D3139" w:rsidRDefault="008C1565">
      <w:pPr>
        <w:pStyle w:val="ListParagraph"/>
        <w:numPr>
          <w:ilvl w:val="1"/>
          <w:numId w:val="53"/>
        </w:numPr>
        <w:ind w:left="450"/>
        <w:outlineLvl w:val="1"/>
        <w:rPr>
          <w:rFonts w:cs="Arial"/>
          <w:bCs/>
          <w:szCs w:val="26"/>
        </w:rPr>
        <w:pPrChange w:id="4967" w:author="John Clevenger" w:date="2023-11-19T11:30:00Z">
          <w:pPr>
            <w:pStyle w:val="Heading2"/>
          </w:pPr>
        </w:pPrChange>
      </w:pPr>
      <w:bookmarkStart w:id="4968" w:name="_Toc151504307"/>
      <w:r w:rsidRPr="0078790D">
        <w:rPr>
          <w:rFonts w:ascii="Arial" w:hAnsi="Arial" w:cs="Arial"/>
          <w:b/>
          <w:bCs/>
          <w:sz w:val="26"/>
          <w:szCs w:val="26"/>
          <w:u w:val="single"/>
          <w:rPrChange w:id="4969" w:author="John Clevenger" w:date="2023-11-18T16:53:00Z">
            <w:rPr>
              <w:b w:val="0"/>
            </w:rPr>
          </w:rPrChange>
        </w:rPr>
        <w:t>Other Initialization Files</w:t>
      </w:r>
      <w:bookmarkEnd w:id="4968"/>
    </w:p>
    <w:p w14:paraId="341E4129" w14:textId="77777777" w:rsidR="00EB0EBC" w:rsidRDefault="00EB0EBC" w:rsidP="00EB0EBC">
      <w:pPr>
        <w:spacing w:before="240"/>
        <w:ind w:firstLine="720"/>
        <w:jc w:val="both"/>
      </w:pPr>
      <w:r>
        <w:t>For backwards compatibility, PC</w:t>
      </w:r>
      <w:r w:rsidRPr="00EB0EBC">
        <w:rPr>
          <w:vertAlign w:val="superscript"/>
        </w:rPr>
        <w:t>2</w:t>
      </w:r>
      <w:r>
        <w:t xml:space="preserve"> still supports two additional initialization files:  </w:t>
      </w:r>
      <w:r w:rsidRPr="00EB0EBC">
        <w:rPr>
          <w:rFonts w:ascii="Arial" w:hAnsi="Arial" w:cs="Arial"/>
          <w:b/>
          <w:bCs/>
          <w:sz w:val="20"/>
        </w:rPr>
        <w:t>reject.ini</w:t>
      </w:r>
      <w:r>
        <w:t xml:space="preserve"> and </w:t>
      </w:r>
      <w:r w:rsidRPr="00EB0EBC">
        <w:rPr>
          <w:rFonts w:ascii="Arial" w:hAnsi="Arial" w:cs="Arial"/>
          <w:b/>
          <w:bCs/>
          <w:sz w:val="20"/>
        </w:rPr>
        <w:t>sites.ini</w:t>
      </w:r>
      <w:r>
        <w:t xml:space="preserve">.  The </w:t>
      </w:r>
      <w:r w:rsidRPr="00345803">
        <w:rPr>
          <w:rFonts w:ascii="Arial" w:hAnsi="Arial" w:cs="Arial"/>
          <w:b/>
          <w:bCs/>
          <w:sz w:val="20"/>
        </w:rPr>
        <w:t>reject.ini</w:t>
      </w:r>
      <w:r>
        <w:t xml:space="preserve"> file was used in older versions of the system to specify the “reject messages” which judges could send to teams when a submission failed to solve a problem, while the </w:t>
      </w:r>
      <w:r w:rsidRPr="00345803">
        <w:rPr>
          <w:rFonts w:ascii="Arial" w:hAnsi="Arial" w:cs="Arial"/>
          <w:b/>
          <w:bCs/>
          <w:sz w:val="20"/>
        </w:rPr>
        <w:t>sites.ini</w:t>
      </w:r>
      <w:r>
        <w:t xml:space="preserve"> file was used to specify information for additional sites in a multi-site contest.  Both of these functions have been incorporated into the configuration mechanisms described in the chapter on </w:t>
      </w:r>
      <w:r w:rsidR="007B1362" w:rsidRPr="007B1362">
        <w:rPr>
          <w:bCs/>
          <w:i/>
          <w:szCs w:val="24"/>
        </w:rPr>
        <w:t>Interactive Contest Configuration</w:t>
      </w:r>
      <w:r w:rsidR="00345803">
        <w:t>, and use of these additional initialization files is deprecated and support for them may be removed in future versions of the system.</w:t>
      </w:r>
    </w:p>
    <w:p w14:paraId="07B6924C" w14:textId="5F3E609D" w:rsidR="00811BFD" w:rsidRDefault="00811BFD" w:rsidP="00EB0EBC">
      <w:pPr>
        <w:spacing w:before="240"/>
        <w:ind w:firstLine="720"/>
        <w:jc w:val="both"/>
      </w:pPr>
      <w:r>
        <w:t xml:space="preserve">See </w:t>
      </w:r>
      <w:del w:id="4970" w:author="John Clevenger [2]" w:date="2022-06-22T18:15:00Z">
        <w:r w:rsidDel="00127EA8">
          <w:delText>Append</w:delText>
        </w:r>
        <w:r w:rsidR="00F777F5" w:rsidDel="00127EA8">
          <w:delText>ix</w:delText>
        </w:r>
        <w:r w:rsidDel="00127EA8">
          <w:delText xml:space="preserve"> P</w:delText>
        </w:r>
      </w:del>
      <w:ins w:id="4971" w:author="John Clevenger [2]" w:date="2022-06-22T18:15:00Z">
        <w:r w:rsidR="00127EA8">
          <w:t>the Appendices</w:t>
        </w:r>
      </w:ins>
      <w:r>
        <w:t xml:space="preserve"> for more information about the format and content of the </w:t>
      </w:r>
      <w:r w:rsidRPr="00E90870">
        <w:rPr>
          <w:rFonts w:ascii="Arial" w:hAnsi="Arial" w:cs="Arial"/>
          <w:b/>
          <w:bCs/>
          <w:sz w:val="20"/>
          <w:rPrChange w:id="4972" w:author="John Clevenger [2]" w:date="2022-06-15T11:45:00Z">
            <w:rPr/>
          </w:rPrChange>
        </w:rPr>
        <w:t>reject.ini</w:t>
      </w:r>
      <w:ins w:id="4973" w:author="John Clevenger [2]" w:date="2022-06-15T11:45:00Z">
        <w:r w:rsidR="00E90870">
          <w:rPr>
            <w:rFonts w:ascii="Arial" w:hAnsi="Arial" w:cs="Arial"/>
            <w:b/>
            <w:bCs/>
            <w:sz w:val="20"/>
          </w:rPr>
          <w:t xml:space="preserve"> </w:t>
        </w:r>
        <w:r w:rsidR="00E90870" w:rsidRPr="00E90870">
          <w:rPr>
            <w:rPrChange w:id="4974" w:author="John Clevenger [2]" w:date="2022-06-15T11:45:00Z">
              <w:rPr>
                <w:rFonts w:ascii="Arial" w:hAnsi="Arial" w:cs="Arial"/>
                <w:b/>
                <w:bCs/>
                <w:sz w:val="20"/>
              </w:rPr>
            </w:rPrChange>
          </w:rPr>
          <w:t>file</w:t>
        </w:r>
      </w:ins>
      <w:r>
        <w:t>.</w:t>
      </w:r>
    </w:p>
    <w:p w14:paraId="02171D45" w14:textId="77777777" w:rsidR="008C1565" w:rsidRDefault="008C1565" w:rsidP="008C1565"/>
    <w:p w14:paraId="4BCA8142" w14:textId="77777777" w:rsidR="008C1565" w:rsidRPr="008C1565" w:rsidRDefault="008C1565" w:rsidP="008C1565"/>
    <w:p w14:paraId="32CDACBA" w14:textId="77777777" w:rsidR="008C1565" w:rsidRPr="008C1565" w:rsidRDefault="008C1565" w:rsidP="008C1565">
      <w:pPr>
        <w:ind w:left="432"/>
      </w:pPr>
    </w:p>
    <w:p w14:paraId="17682DB2" w14:textId="77777777" w:rsidR="008C1565" w:rsidRDefault="008C1565" w:rsidP="0000076D">
      <w:pPr>
        <w:spacing w:before="240"/>
        <w:ind w:firstLine="720"/>
        <w:jc w:val="both"/>
      </w:pPr>
    </w:p>
    <w:p w14:paraId="6F541117" w14:textId="77777777" w:rsidR="00D3149E" w:rsidRDefault="00D3149E">
      <w:pPr>
        <w:rPr>
          <w:ins w:id="4975" w:author="John Clevenger" w:date="2023-11-18T16:43:00Z"/>
          <w:rFonts w:ascii="Arial" w:hAnsi="Arial" w:cs="Arial"/>
          <w:b/>
          <w:bCs/>
          <w:sz w:val="28"/>
          <w:szCs w:val="28"/>
          <w:u w:val="single"/>
        </w:rPr>
      </w:pPr>
      <w:bookmarkStart w:id="4976" w:name="_Toc40367854"/>
      <w:bookmarkStart w:id="4977" w:name="_Toc261788190"/>
      <w:bookmarkStart w:id="4978" w:name="_Toc274153582"/>
      <w:bookmarkStart w:id="4979" w:name="_Toc274153718"/>
      <w:bookmarkStart w:id="4980" w:name="_Toc274154045"/>
      <w:ins w:id="4981" w:author="John Clevenger" w:date="2023-11-18T16:43:00Z">
        <w:r>
          <w:rPr>
            <w:rFonts w:ascii="Arial" w:hAnsi="Arial" w:cs="Arial"/>
            <w:b/>
            <w:bCs/>
            <w:sz w:val="28"/>
            <w:szCs w:val="28"/>
            <w:u w:val="single"/>
          </w:rPr>
          <w:br w:type="page"/>
        </w:r>
      </w:ins>
    </w:p>
    <w:p w14:paraId="12ADBC24" w14:textId="5F7A3BC6" w:rsidR="00481474" w:rsidRDefault="00481474">
      <w:pPr>
        <w:pStyle w:val="ListParagraph"/>
        <w:numPr>
          <w:ilvl w:val="0"/>
          <w:numId w:val="53"/>
        </w:numPr>
        <w:outlineLvl w:val="0"/>
        <w:rPr>
          <w:ins w:id="4982" w:author="John Clevenger" w:date="2023-11-18T16:54:00Z"/>
          <w:rFonts w:ascii="Arial" w:hAnsi="Arial" w:cs="Arial"/>
          <w:b/>
          <w:bCs/>
          <w:sz w:val="28"/>
          <w:szCs w:val="28"/>
          <w:u w:val="single"/>
        </w:rPr>
        <w:pPrChange w:id="4983" w:author="John Clevenger" w:date="2023-11-19T11:32:00Z">
          <w:pPr>
            <w:pStyle w:val="ListParagraph"/>
            <w:numPr>
              <w:numId w:val="53"/>
            </w:numPr>
            <w:ind w:left="360" w:hanging="360"/>
          </w:pPr>
        </w:pPrChange>
      </w:pPr>
      <w:bookmarkStart w:id="4984" w:name="_Toc151504308"/>
      <w:r w:rsidRPr="002D5D40">
        <w:rPr>
          <w:rFonts w:ascii="Arial" w:hAnsi="Arial" w:cs="Arial"/>
          <w:b/>
          <w:bCs/>
          <w:sz w:val="28"/>
          <w:szCs w:val="28"/>
          <w:u w:val="single"/>
          <w:rPrChange w:id="4985" w:author="John Clevenger" w:date="2023-11-18T16:37:00Z">
            <w:rPr/>
          </w:rPrChange>
        </w:rPr>
        <w:lastRenderedPageBreak/>
        <w:t>PC</w:t>
      </w:r>
      <w:r w:rsidRPr="00D3149E">
        <w:rPr>
          <w:rFonts w:ascii="Arial" w:hAnsi="Arial" w:cs="Arial"/>
          <w:b/>
          <w:bCs/>
          <w:sz w:val="28"/>
          <w:szCs w:val="28"/>
          <w:u w:val="single"/>
          <w:vertAlign w:val="superscript"/>
          <w:rPrChange w:id="4986" w:author="John Clevenger" w:date="2023-11-18T16:43:00Z">
            <w:rPr>
              <w:vertAlign w:val="superscript"/>
            </w:rPr>
          </w:rPrChange>
        </w:rPr>
        <w:t>2</w:t>
      </w:r>
      <w:r w:rsidRPr="002D5D40">
        <w:rPr>
          <w:rFonts w:ascii="Arial" w:hAnsi="Arial" w:cs="Arial"/>
          <w:b/>
          <w:bCs/>
          <w:sz w:val="28"/>
          <w:szCs w:val="28"/>
          <w:u w:val="single"/>
          <w:rPrChange w:id="4987" w:author="John Clevenger" w:date="2023-11-18T16:37:00Z">
            <w:rPr/>
          </w:rPrChange>
        </w:rPr>
        <w:t xml:space="preserve">  Startup Procedure</w:t>
      </w:r>
      <w:bookmarkEnd w:id="4976"/>
      <w:bookmarkEnd w:id="4977"/>
      <w:bookmarkEnd w:id="4978"/>
      <w:bookmarkEnd w:id="4979"/>
      <w:bookmarkEnd w:id="4980"/>
      <w:r w:rsidR="00AD327B" w:rsidRPr="002D5D40">
        <w:rPr>
          <w:rFonts w:ascii="Arial" w:hAnsi="Arial" w:cs="Arial"/>
          <w:b/>
          <w:bCs/>
          <w:sz w:val="28"/>
          <w:szCs w:val="28"/>
          <w:u w:val="single"/>
          <w:rPrChange w:id="4988" w:author="John Clevenger" w:date="2023-11-18T16:37:00Z">
            <w:rPr/>
          </w:rPrChange>
        </w:rPr>
        <w:t>s</w:t>
      </w:r>
      <w:bookmarkEnd w:id="4984"/>
    </w:p>
    <w:p w14:paraId="41F3E9D2" w14:textId="77777777" w:rsidR="0078790D" w:rsidRPr="007D3139" w:rsidRDefault="0078790D">
      <w:pPr>
        <w:rPr>
          <w:rFonts w:cs="Arial"/>
          <w:bCs/>
          <w:szCs w:val="28"/>
        </w:rPr>
        <w:pPrChange w:id="4989" w:author="John Clevenger" w:date="2023-11-18T16:54:00Z">
          <w:pPr>
            <w:pStyle w:val="Heading1"/>
          </w:pPr>
        </w:pPrChange>
      </w:pPr>
    </w:p>
    <w:p w14:paraId="2E176694" w14:textId="77777777" w:rsidR="00481474" w:rsidRPr="007D3139" w:rsidRDefault="00481474">
      <w:pPr>
        <w:pStyle w:val="ListParagraph"/>
        <w:numPr>
          <w:ilvl w:val="1"/>
          <w:numId w:val="53"/>
        </w:numPr>
        <w:ind w:left="450"/>
        <w:outlineLvl w:val="1"/>
        <w:rPr>
          <w:rFonts w:cs="Arial"/>
          <w:bCs/>
          <w:szCs w:val="26"/>
        </w:rPr>
        <w:pPrChange w:id="4990" w:author="John Clevenger" w:date="2023-11-19T11:35:00Z">
          <w:pPr>
            <w:pStyle w:val="Heading2"/>
          </w:pPr>
        </w:pPrChange>
      </w:pPr>
      <w:bookmarkStart w:id="4991" w:name="_Toc261788191"/>
      <w:bookmarkStart w:id="4992" w:name="_Toc274153583"/>
      <w:bookmarkStart w:id="4993" w:name="_Toc274153719"/>
      <w:bookmarkStart w:id="4994" w:name="_Toc274154046"/>
      <w:bookmarkStart w:id="4995" w:name="_Toc151504309"/>
      <w:r w:rsidRPr="0078790D">
        <w:rPr>
          <w:rFonts w:ascii="Arial" w:hAnsi="Arial" w:cs="Arial"/>
          <w:b/>
          <w:bCs/>
          <w:sz w:val="26"/>
          <w:szCs w:val="26"/>
          <w:u w:val="single"/>
          <w:rPrChange w:id="4996" w:author="John Clevenger" w:date="2023-11-18T16:54:00Z">
            <w:rPr>
              <w:b w:val="0"/>
            </w:rPr>
          </w:rPrChange>
        </w:rPr>
        <w:t>Built-in Commands</w:t>
      </w:r>
      <w:bookmarkEnd w:id="4991"/>
      <w:bookmarkEnd w:id="4992"/>
      <w:bookmarkEnd w:id="4993"/>
      <w:bookmarkEnd w:id="4994"/>
      <w:bookmarkEnd w:id="4995"/>
      <w:r w:rsidRPr="0078790D">
        <w:rPr>
          <w:rFonts w:ascii="Arial" w:hAnsi="Arial" w:cs="Arial"/>
          <w:b/>
          <w:bCs/>
          <w:sz w:val="26"/>
          <w:szCs w:val="26"/>
          <w:u w:val="single"/>
          <w:rPrChange w:id="4997" w:author="John Clevenger" w:date="2023-11-18T16:54:00Z">
            <w:rPr>
              <w:b w:val="0"/>
            </w:rPr>
          </w:rPrChange>
        </w:rPr>
        <w:t xml:space="preserve"> </w:t>
      </w:r>
    </w:p>
    <w:p w14:paraId="52C709C4" w14:textId="77777777" w:rsidR="00481474" w:rsidRDefault="00481474">
      <w:pPr>
        <w:spacing w:before="120" w:after="120"/>
        <w:ind w:firstLine="540"/>
        <w:jc w:val="both"/>
      </w:pPr>
      <w:r>
        <w:t>Once PC</w:t>
      </w:r>
      <w:r>
        <w:rPr>
          <w:vertAlign w:val="superscript"/>
        </w:rPr>
        <w:t>2</w:t>
      </w:r>
      <w:r>
        <w:t xml:space="preserve"> has been installed and the necessary “</w:t>
      </w:r>
      <w:r>
        <w:rPr>
          <w:rFonts w:ascii="Courier New" w:hAnsi="Courier New" w:cs="Courier New"/>
          <w:b/>
          <w:bCs/>
          <w:sz w:val="20"/>
        </w:rPr>
        <w:t>.ini</w:t>
      </w:r>
      <w:r>
        <w:t>” files have been properly set up (</w:t>
      </w:r>
      <w:r w:rsidR="002423A8">
        <w:t xml:space="preserve">i.e., </w:t>
      </w:r>
      <w:r>
        <w:t>edited</w:t>
      </w:r>
      <w:r w:rsidR="002423A8">
        <w:t xml:space="preserve"> and placed in the appropriate startup directory</w:t>
      </w:r>
      <w:r>
        <w:t>), the normal PC</w:t>
      </w:r>
      <w:r>
        <w:rPr>
          <w:vertAlign w:val="superscript"/>
        </w:rPr>
        <w:t>2</w:t>
      </w:r>
      <w:r>
        <w:t xml:space="preserve"> startup procedure is to start a primary server, then start an Admin client connected to that server and use the Admin client to configure the contest details (problems, languages, etc.).  Once the contest has been fully configured using the Admin client, secondary servers can be started at remote sites (if any), followed by additional clients at both the primary and (in the case of a multi-site contest) secondary sites.</w:t>
      </w:r>
    </w:p>
    <w:p w14:paraId="38CE816A" w14:textId="72AAF83D" w:rsidR="00481474" w:rsidRDefault="00481474" w:rsidP="00245DF4">
      <w:pPr>
        <w:spacing w:before="120" w:after="120"/>
        <w:ind w:firstLine="540"/>
        <w:jc w:val="both"/>
        <w:rPr>
          <w:ins w:id="4998" w:author="John Clevenger [2]" w:date="2022-07-19T14:20:00Z"/>
        </w:rPr>
      </w:pPr>
      <w:r>
        <w:t>The PC</w:t>
      </w:r>
      <w:r>
        <w:rPr>
          <w:vertAlign w:val="superscript"/>
        </w:rPr>
        <w:t>2</w:t>
      </w:r>
      <w:r>
        <w:t xml:space="preserve"> distribution comes with a collection of “command scripts” designed to simplify starting the various modules.   The available command scripts and their corresponding functions are listed below.</w:t>
      </w:r>
      <w:r>
        <w:rPr>
          <w:rStyle w:val="FootnoteReference"/>
        </w:rPr>
        <w:footnoteReference w:id="11"/>
      </w:r>
      <w:r>
        <w:t xml:space="preserve">  To invoke the specified function, simply type the corresponding command at a command prompt</w:t>
      </w:r>
      <w:r w:rsidR="001C089D">
        <w:t xml:space="preserve">.  </w:t>
      </w:r>
      <w:r w:rsidR="003C3414">
        <w:t xml:space="preserve">The </w:t>
      </w:r>
      <w:r w:rsidR="001C089D">
        <w:t>commands reside in the “</w:t>
      </w:r>
      <w:r w:rsidR="001C089D" w:rsidRPr="003C3414">
        <w:rPr>
          <w:b/>
        </w:rPr>
        <w:t>bin</w:t>
      </w:r>
      <w:r w:rsidR="001C089D">
        <w:t>” directory beneath “$PC2HOME” (the root directory of an unzipped PC</w:t>
      </w:r>
      <w:r w:rsidR="001C089D">
        <w:rPr>
          <w:vertAlign w:val="superscript"/>
        </w:rPr>
        <w:t>2</w:t>
      </w:r>
      <w:r w:rsidR="003C3414">
        <w:rPr>
          <w:vertAlign w:val="superscript"/>
        </w:rPr>
        <w:t xml:space="preserve"> </w:t>
      </w:r>
      <w:r w:rsidR="001C089D">
        <w:t xml:space="preserve">installation), </w:t>
      </w:r>
      <w:r w:rsidR="003C3414">
        <w:t>so the normal method of invoking them would be to change to t</w:t>
      </w:r>
      <w:r w:rsidR="004544F5">
        <w:t xml:space="preserve">he </w:t>
      </w:r>
      <w:r w:rsidR="00B76BA0">
        <w:t>contest</w:t>
      </w:r>
      <w:r w:rsidR="004544F5">
        <w:t xml:space="preserve"> directory </w:t>
      </w:r>
      <w:r w:rsidR="00B76BA0">
        <w:t xml:space="preserve">(that is, the directory where the contest will be run from, where logs are to be kept, etc.), </w:t>
      </w:r>
      <w:r w:rsidR="004544F5">
        <w:t xml:space="preserve">and </w:t>
      </w:r>
      <w:r w:rsidR="00B76BA0">
        <w:t>type the command name (note that this assumes, as previously recommended, that the $PC2HOME/bin directory has been added to the $PATH)</w:t>
      </w:r>
      <w:r w:rsidR="003C3414">
        <w:t xml:space="preserve">. </w:t>
      </w:r>
      <w:r>
        <w:t xml:space="preserve"> </w:t>
      </w:r>
      <w:r w:rsidR="004C516D">
        <w:t xml:space="preserve"> </w:t>
      </w:r>
    </w:p>
    <w:p w14:paraId="240234A6" w14:textId="288FE15B" w:rsidR="006F343F" w:rsidRPr="006F343F" w:rsidRDefault="006F343F" w:rsidP="00245DF4">
      <w:pPr>
        <w:spacing w:before="120" w:after="120"/>
        <w:ind w:firstLine="540"/>
        <w:jc w:val="both"/>
      </w:pPr>
      <w:ins w:id="4999" w:author="John Clevenger [2]" w:date="2022-07-19T14:20:00Z">
        <w:r>
          <w:t>Many of the command scripts accept argum</w:t>
        </w:r>
      </w:ins>
      <w:ins w:id="5000" w:author="John Clevenger [2]" w:date="2022-07-19T14:21:00Z">
        <w:r>
          <w:t xml:space="preserve">ents to control or tailor their operation; see the Appendix on </w:t>
        </w:r>
        <w:r w:rsidRPr="005C0EA6">
          <w:rPr>
            <w:b/>
            <w:bCs/>
            <w:rPrChange w:id="5001" w:author="John Clevenger [2]" w:date="2022-07-19T14:21:00Z">
              <w:rPr/>
            </w:rPrChange>
          </w:rPr>
          <w:t>Command Line Arguments</w:t>
        </w:r>
        <w:r>
          <w:t xml:space="preserve"> for details.</w:t>
        </w:r>
      </w:ins>
    </w:p>
    <w:p w14:paraId="654797D9" w14:textId="77777777" w:rsidR="00481474" w:rsidRDefault="00481474">
      <w:pPr>
        <w:rPr>
          <w:rFonts w:ascii="Courier New" w:hAnsi="Courier New"/>
          <w:b/>
        </w:rPr>
      </w:pPr>
    </w:p>
    <w:tbl>
      <w:tblPr>
        <w:tblW w:w="96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Change w:id="5002" w:author="John Clevenger [2]" w:date="2022-06-15T13:15:00Z">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PrChange>
      </w:tblPr>
      <w:tblGrid>
        <w:gridCol w:w="1530"/>
        <w:gridCol w:w="8100"/>
        <w:tblGridChange w:id="5003">
          <w:tblGrid>
            <w:gridCol w:w="653"/>
            <w:gridCol w:w="967"/>
            <w:gridCol w:w="741"/>
            <w:gridCol w:w="7167"/>
            <w:gridCol w:w="12"/>
          </w:tblGrid>
        </w:tblGridChange>
      </w:tblGrid>
      <w:tr w:rsidR="00481474" w14:paraId="0EC57E49" w14:textId="77777777" w:rsidTr="00FB1E0C">
        <w:trPr>
          <w:trPrChange w:id="5004" w:author="John Clevenger [2]" w:date="2022-06-15T13:15:00Z">
            <w:trPr>
              <w:gridBefore w:val="1"/>
              <w:gridAfter w:val="0"/>
            </w:trPr>
          </w:trPrChange>
        </w:trPr>
        <w:tc>
          <w:tcPr>
            <w:tcW w:w="1530" w:type="dxa"/>
            <w:tcBorders>
              <w:top w:val="single" w:sz="4" w:space="0" w:color="auto"/>
              <w:left w:val="single" w:sz="4" w:space="0" w:color="auto"/>
              <w:bottom w:val="single" w:sz="18" w:space="0" w:color="auto"/>
              <w:right w:val="single" w:sz="4" w:space="0" w:color="auto"/>
            </w:tcBorders>
            <w:vAlign w:val="center"/>
            <w:tcPrChange w:id="5005" w:author="John Clevenger [2]" w:date="2022-06-15T13:15:00Z">
              <w:tcPr>
                <w:tcW w:w="1710" w:type="dxa"/>
                <w:gridSpan w:val="2"/>
                <w:tcBorders>
                  <w:top w:val="single" w:sz="4" w:space="0" w:color="auto"/>
                  <w:left w:val="single" w:sz="4" w:space="0" w:color="auto"/>
                  <w:bottom w:val="single" w:sz="18" w:space="0" w:color="auto"/>
                  <w:right w:val="single" w:sz="4" w:space="0" w:color="auto"/>
                </w:tcBorders>
                <w:vAlign w:val="center"/>
              </w:tcPr>
            </w:tcPrChange>
          </w:tcPr>
          <w:p w14:paraId="06993F98" w14:textId="77777777" w:rsidR="00481474" w:rsidRDefault="00481474">
            <w:pPr>
              <w:jc w:val="center"/>
              <w:rPr>
                <w:b/>
                <w:bCs/>
              </w:rPr>
            </w:pPr>
            <w:r>
              <w:rPr>
                <w:b/>
                <w:bCs/>
              </w:rPr>
              <w:t>Command</w:t>
            </w:r>
          </w:p>
        </w:tc>
        <w:tc>
          <w:tcPr>
            <w:tcW w:w="8100" w:type="dxa"/>
            <w:tcBorders>
              <w:top w:val="single" w:sz="4" w:space="0" w:color="auto"/>
              <w:left w:val="single" w:sz="4" w:space="0" w:color="auto"/>
              <w:bottom w:val="single" w:sz="18" w:space="0" w:color="auto"/>
              <w:right w:val="single" w:sz="4" w:space="0" w:color="auto"/>
            </w:tcBorders>
            <w:vAlign w:val="center"/>
            <w:tcPrChange w:id="5006" w:author="John Clevenger [2]" w:date="2022-06-15T13:15:00Z">
              <w:tcPr>
                <w:tcW w:w="7200" w:type="dxa"/>
                <w:tcBorders>
                  <w:top w:val="single" w:sz="4" w:space="0" w:color="auto"/>
                  <w:left w:val="single" w:sz="4" w:space="0" w:color="auto"/>
                  <w:bottom w:val="single" w:sz="18" w:space="0" w:color="auto"/>
                  <w:right w:val="single" w:sz="4" w:space="0" w:color="auto"/>
                </w:tcBorders>
                <w:vAlign w:val="center"/>
              </w:tcPr>
            </w:tcPrChange>
          </w:tcPr>
          <w:p w14:paraId="402962F1" w14:textId="77777777" w:rsidR="00481474" w:rsidRDefault="00481474">
            <w:pPr>
              <w:jc w:val="center"/>
              <w:rPr>
                <w:b/>
                <w:bCs/>
              </w:rPr>
            </w:pPr>
            <w:r>
              <w:rPr>
                <w:b/>
                <w:bCs/>
              </w:rPr>
              <w:t>Function</w:t>
            </w:r>
          </w:p>
        </w:tc>
      </w:tr>
      <w:tr w:rsidR="00481474" w14:paraId="36074ED9" w14:textId="77777777" w:rsidTr="00FB1E0C">
        <w:trPr>
          <w:trHeight w:val="350"/>
          <w:trPrChange w:id="5007" w:author="John Clevenger [2]" w:date="2022-06-15T13:15:00Z">
            <w:trPr>
              <w:gridBefore w:val="1"/>
              <w:gridAfter w:val="0"/>
              <w:trHeight w:val="350"/>
            </w:trPr>
          </w:trPrChange>
        </w:trPr>
        <w:tc>
          <w:tcPr>
            <w:tcW w:w="1530" w:type="dxa"/>
            <w:vAlign w:val="center"/>
            <w:tcPrChange w:id="5008" w:author="John Clevenger [2]" w:date="2022-06-15T13:15:00Z">
              <w:tcPr>
                <w:tcW w:w="1710" w:type="dxa"/>
                <w:gridSpan w:val="2"/>
                <w:vAlign w:val="center"/>
              </w:tcPr>
            </w:tcPrChange>
          </w:tcPr>
          <w:p w14:paraId="498A7BFA" w14:textId="77777777" w:rsidR="00481474" w:rsidRDefault="00481474">
            <w:pPr>
              <w:pStyle w:val="Preformatted"/>
              <w:rPr>
                <w:b/>
                <w:bCs/>
              </w:rPr>
            </w:pPr>
            <w:r>
              <w:rPr>
                <w:b/>
                <w:bCs/>
              </w:rPr>
              <w:t>pc2server</w:t>
            </w:r>
          </w:p>
        </w:tc>
        <w:tc>
          <w:tcPr>
            <w:tcW w:w="8100" w:type="dxa"/>
            <w:vAlign w:val="center"/>
            <w:tcPrChange w:id="5009" w:author="John Clevenger [2]" w:date="2022-06-15T13:15:00Z">
              <w:tcPr>
                <w:tcW w:w="7200" w:type="dxa"/>
                <w:vAlign w:val="center"/>
              </w:tcPr>
            </w:tcPrChange>
          </w:tcPr>
          <w:p w14:paraId="60C30E45" w14:textId="77777777" w:rsidR="00481474" w:rsidRDefault="00481474">
            <w:r>
              <w:t>Starts a PC</w:t>
            </w:r>
            <w:r>
              <w:rPr>
                <w:vertAlign w:val="superscript"/>
              </w:rPr>
              <w:t>2</w:t>
            </w:r>
            <w:r>
              <w:t xml:space="preserve"> Server</w:t>
            </w:r>
          </w:p>
        </w:tc>
      </w:tr>
      <w:tr w:rsidR="00481474" w14:paraId="428813A0" w14:textId="77777777" w:rsidTr="00FB1E0C">
        <w:trPr>
          <w:trPrChange w:id="5010" w:author="John Clevenger [2]" w:date="2022-06-15T13:15:00Z">
            <w:trPr>
              <w:gridBefore w:val="1"/>
              <w:gridAfter w:val="0"/>
            </w:trPr>
          </w:trPrChange>
        </w:trPr>
        <w:tc>
          <w:tcPr>
            <w:tcW w:w="1530" w:type="dxa"/>
            <w:vAlign w:val="center"/>
            <w:tcPrChange w:id="5011" w:author="John Clevenger [2]" w:date="2022-06-15T13:15:00Z">
              <w:tcPr>
                <w:tcW w:w="1710" w:type="dxa"/>
                <w:gridSpan w:val="2"/>
                <w:vAlign w:val="center"/>
              </w:tcPr>
            </w:tcPrChange>
          </w:tcPr>
          <w:p w14:paraId="5168B63E" w14:textId="77777777" w:rsidR="00481474" w:rsidRDefault="00481474">
            <w:pPr>
              <w:pStyle w:val="Preformatted"/>
              <w:rPr>
                <w:b/>
                <w:bCs/>
              </w:rPr>
            </w:pPr>
            <w:r>
              <w:rPr>
                <w:b/>
                <w:bCs/>
              </w:rPr>
              <w:t>pc2admin</w:t>
            </w:r>
          </w:p>
        </w:tc>
        <w:tc>
          <w:tcPr>
            <w:tcW w:w="8100" w:type="dxa"/>
            <w:vAlign w:val="center"/>
            <w:tcPrChange w:id="5012" w:author="John Clevenger [2]" w:date="2022-06-15T13:15:00Z">
              <w:tcPr>
                <w:tcW w:w="7200" w:type="dxa"/>
                <w:vAlign w:val="center"/>
              </w:tcPr>
            </w:tcPrChange>
          </w:tcPr>
          <w:p w14:paraId="39245971" w14:textId="77777777" w:rsidR="00481474" w:rsidRDefault="00481474">
            <w:r>
              <w:t>Starts a PC</w:t>
            </w:r>
            <w:r>
              <w:rPr>
                <w:vertAlign w:val="superscript"/>
              </w:rPr>
              <w:t>2</w:t>
            </w:r>
            <w:r>
              <w:t xml:space="preserve"> Client expecting an Administrator login</w:t>
            </w:r>
          </w:p>
        </w:tc>
      </w:tr>
      <w:tr w:rsidR="00481474" w14:paraId="09450547" w14:textId="77777777" w:rsidTr="00FB1E0C">
        <w:trPr>
          <w:trPrChange w:id="5013" w:author="John Clevenger [2]" w:date="2022-06-15T13:15:00Z">
            <w:trPr>
              <w:gridBefore w:val="1"/>
              <w:gridAfter w:val="0"/>
            </w:trPr>
          </w:trPrChange>
        </w:trPr>
        <w:tc>
          <w:tcPr>
            <w:tcW w:w="1530" w:type="dxa"/>
            <w:vAlign w:val="center"/>
            <w:tcPrChange w:id="5014" w:author="John Clevenger [2]" w:date="2022-06-15T13:15:00Z">
              <w:tcPr>
                <w:tcW w:w="1710" w:type="dxa"/>
                <w:gridSpan w:val="2"/>
                <w:vAlign w:val="center"/>
              </w:tcPr>
            </w:tcPrChange>
          </w:tcPr>
          <w:p w14:paraId="7965B737" w14:textId="77777777" w:rsidR="00481474" w:rsidRDefault="00481474">
            <w:pPr>
              <w:pStyle w:val="Preformatted"/>
              <w:rPr>
                <w:b/>
                <w:bCs/>
              </w:rPr>
            </w:pPr>
            <w:r>
              <w:rPr>
                <w:b/>
                <w:bCs/>
              </w:rPr>
              <w:t>pc2team</w:t>
            </w:r>
          </w:p>
        </w:tc>
        <w:tc>
          <w:tcPr>
            <w:tcW w:w="8100" w:type="dxa"/>
            <w:vAlign w:val="center"/>
            <w:tcPrChange w:id="5015" w:author="John Clevenger [2]" w:date="2022-06-15T13:15:00Z">
              <w:tcPr>
                <w:tcW w:w="7200" w:type="dxa"/>
                <w:vAlign w:val="center"/>
              </w:tcPr>
            </w:tcPrChange>
          </w:tcPr>
          <w:p w14:paraId="4E32ADDE" w14:textId="77777777" w:rsidR="00481474" w:rsidRDefault="00481474">
            <w:pPr>
              <w:pStyle w:val="IndexHeading"/>
            </w:pPr>
            <w:r>
              <w:t>Starts a PC</w:t>
            </w:r>
            <w:r>
              <w:rPr>
                <w:vertAlign w:val="superscript"/>
              </w:rPr>
              <w:t>2</w:t>
            </w:r>
            <w:r>
              <w:t xml:space="preserve"> Client expecting a Team login</w:t>
            </w:r>
          </w:p>
        </w:tc>
      </w:tr>
      <w:tr w:rsidR="00481474" w14:paraId="1CC05E5A" w14:textId="77777777" w:rsidTr="00FB1E0C">
        <w:trPr>
          <w:trPrChange w:id="5016" w:author="John Clevenger [2]" w:date="2022-06-15T13:15:00Z">
            <w:trPr>
              <w:gridBefore w:val="1"/>
              <w:gridAfter w:val="0"/>
            </w:trPr>
          </w:trPrChange>
        </w:trPr>
        <w:tc>
          <w:tcPr>
            <w:tcW w:w="1530" w:type="dxa"/>
            <w:vAlign w:val="center"/>
            <w:tcPrChange w:id="5017" w:author="John Clevenger [2]" w:date="2022-06-15T13:15:00Z">
              <w:tcPr>
                <w:tcW w:w="1710" w:type="dxa"/>
                <w:gridSpan w:val="2"/>
                <w:vAlign w:val="center"/>
              </w:tcPr>
            </w:tcPrChange>
          </w:tcPr>
          <w:p w14:paraId="37E83049" w14:textId="77777777" w:rsidR="00481474" w:rsidRDefault="00481474">
            <w:pPr>
              <w:pStyle w:val="Preformatted"/>
              <w:rPr>
                <w:b/>
                <w:bCs/>
              </w:rPr>
            </w:pPr>
            <w:r>
              <w:rPr>
                <w:b/>
                <w:bCs/>
              </w:rPr>
              <w:t>pc2judge</w:t>
            </w:r>
          </w:p>
        </w:tc>
        <w:tc>
          <w:tcPr>
            <w:tcW w:w="8100" w:type="dxa"/>
            <w:vAlign w:val="center"/>
            <w:tcPrChange w:id="5018" w:author="John Clevenger [2]" w:date="2022-06-15T13:15:00Z">
              <w:tcPr>
                <w:tcW w:w="7200" w:type="dxa"/>
                <w:vAlign w:val="center"/>
              </w:tcPr>
            </w:tcPrChange>
          </w:tcPr>
          <w:p w14:paraId="619142E6" w14:textId="77777777" w:rsidR="00481474" w:rsidRDefault="00481474">
            <w:r>
              <w:t>Starts a PC</w:t>
            </w:r>
            <w:r>
              <w:rPr>
                <w:vertAlign w:val="superscript"/>
              </w:rPr>
              <w:t>2</w:t>
            </w:r>
            <w:r>
              <w:t xml:space="preserve"> Client expecting a Judge login</w:t>
            </w:r>
          </w:p>
        </w:tc>
      </w:tr>
      <w:tr w:rsidR="005E7B78" w14:paraId="437FDFDF" w14:textId="77777777" w:rsidTr="00FB1E0C">
        <w:trPr>
          <w:trPrChange w:id="5019" w:author="John Clevenger [2]" w:date="2022-06-15T13:15:00Z">
            <w:trPr>
              <w:gridBefore w:val="1"/>
              <w:gridAfter w:val="0"/>
            </w:trPr>
          </w:trPrChange>
        </w:trPr>
        <w:tc>
          <w:tcPr>
            <w:tcW w:w="1530" w:type="dxa"/>
            <w:vAlign w:val="center"/>
            <w:tcPrChange w:id="5020" w:author="John Clevenger [2]" w:date="2022-06-15T13:15:00Z">
              <w:tcPr>
                <w:tcW w:w="1710" w:type="dxa"/>
                <w:gridSpan w:val="2"/>
                <w:vAlign w:val="center"/>
              </w:tcPr>
            </w:tcPrChange>
          </w:tcPr>
          <w:p w14:paraId="1AF072A5" w14:textId="77777777" w:rsidR="005E7B78" w:rsidRDefault="005E7B78">
            <w:pPr>
              <w:pStyle w:val="Preformatted"/>
              <w:rPr>
                <w:b/>
                <w:bCs/>
              </w:rPr>
            </w:pPr>
            <w:r>
              <w:rPr>
                <w:b/>
                <w:bCs/>
              </w:rPr>
              <w:t>pc2aj</w:t>
            </w:r>
          </w:p>
        </w:tc>
        <w:tc>
          <w:tcPr>
            <w:tcW w:w="8100" w:type="dxa"/>
            <w:vAlign w:val="center"/>
            <w:tcPrChange w:id="5021" w:author="John Clevenger [2]" w:date="2022-06-15T13:15:00Z">
              <w:tcPr>
                <w:tcW w:w="7200" w:type="dxa"/>
                <w:vAlign w:val="center"/>
              </w:tcPr>
            </w:tcPrChange>
          </w:tcPr>
          <w:p w14:paraId="156AF684" w14:textId="77777777" w:rsidR="005E7B78" w:rsidRDefault="005E7B78">
            <w:r>
              <w:t>Starts a PC</w:t>
            </w:r>
            <w:r w:rsidRPr="005E7B78">
              <w:rPr>
                <w:vertAlign w:val="superscript"/>
              </w:rPr>
              <w:t>2</w:t>
            </w:r>
            <w:r>
              <w:t xml:space="preserve"> Judging Client (“AutoJudge”) in headless (non-GUI) mode</w:t>
            </w:r>
          </w:p>
        </w:tc>
      </w:tr>
      <w:tr w:rsidR="00481474" w14:paraId="02D75C31" w14:textId="77777777" w:rsidTr="00FB1E0C">
        <w:trPr>
          <w:trPrChange w:id="5022" w:author="John Clevenger [2]" w:date="2022-06-15T13:15:00Z">
            <w:trPr>
              <w:gridBefore w:val="1"/>
              <w:gridAfter w:val="0"/>
            </w:trPr>
          </w:trPrChange>
        </w:trPr>
        <w:tc>
          <w:tcPr>
            <w:tcW w:w="1530" w:type="dxa"/>
            <w:vAlign w:val="center"/>
            <w:tcPrChange w:id="5023" w:author="John Clevenger [2]" w:date="2022-06-15T13:15:00Z">
              <w:tcPr>
                <w:tcW w:w="1710" w:type="dxa"/>
                <w:gridSpan w:val="2"/>
                <w:vAlign w:val="center"/>
              </w:tcPr>
            </w:tcPrChange>
          </w:tcPr>
          <w:p w14:paraId="1BBC5783" w14:textId="77777777" w:rsidR="00481474" w:rsidRDefault="00481474">
            <w:pPr>
              <w:pStyle w:val="Preformatted"/>
              <w:rPr>
                <w:b/>
                <w:bCs/>
              </w:rPr>
            </w:pPr>
            <w:r>
              <w:rPr>
                <w:b/>
                <w:bCs/>
              </w:rPr>
              <w:t>pc2board</w:t>
            </w:r>
          </w:p>
        </w:tc>
        <w:tc>
          <w:tcPr>
            <w:tcW w:w="8100" w:type="dxa"/>
            <w:vAlign w:val="center"/>
            <w:tcPrChange w:id="5024" w:author="John Clevenger [2]" w:date="2022-06-15T13:15:00Z">
              <w:tcPr>
                <w:tcW w:w="7200" w:type="dxa"/>
                <w:vAlign w:val="center"/>
              </w:tcPr>
            </w:tcPrChange>
          </w:tcPr>
          <w:p w14:paraId="23760CD7" w14:textId="77777777" w:rsidR="00481474" w:rsidRDefault="00481474">
            <w:r>
              <w:t>Starts a PC</w:t>
            </w:r>
            <w:r>
              <w:rPr>
                <w:vertAlign w:val="superscript"/>
              </w:rPr>
              <w:t>2</w:t>
            </w:r>
            <w:r>
              <w:t xml:space="preserve"> Client expecting a Scoreboard login</w:t>
            </w:r>
          </w:p>
        </w:tc>
      </w:tr>
      <w:tr w:rsidR="003C1423" w14:paraId="1B174847" w14:textId="77777777" w:rsidTr="00FB1E0C">
        <w:trPr>
          <w:trPrChange w:id="5025" w:author="John Clevenger [2]" w:date="2022-06-15T13:15:00Z">
            <w:trPr>
              <w:gridBefore w:val="1"/>
              <w:gridAfter w:val="0"/>
            </w:trPr>
          </w:trPrChange>
        </w:trPr>
        <w:tc>
          <w:tcPr>
            <w:tcW w:w="1530" w:type="dxa"/>
            <w:vAlign w:val="center"/>
            <w:tcPrChange w:id="5026" w:author="John Clevenger [2]" w:date="2022-06-15T13:15:00Z">
              <w:tcPr>
                <w:tcW w:w="1710" w:type="dxa"/>
                <w:gridSpan w:val="2"/>
                <w:vAlign w:val="center"/>
              </w:tcPr>
            </w:tcPrChange>
          </w:tcPr>
          <w:p w14:paraId="1AF86D3D" w14:textId="77777777" w:rsidR="003C1423" w:rsidRDefault="003C1423">
            <w:pPr>
              <w:pStyle w:val="Preformatted"/>
              <w:rPr>
                <w:b/>
                <w:bCs/>
              </w:rPr>
            </w:pPr>
            <w:r>
              <w:rPr>
                <w:b/>
                <w:bCs/>
              </w:rPr>
              <w:t>pc2submit</w:t>
            </w:r>
          </w:p>
        </w:tc>
        <w:tc>
          <w:tcPr>
            <w:tcW w:w="8100" w:type="dxa"/>
            <w:vAlign w:val="center"/>
            <w:tcPrChange w:id="5027" w:author="John Clevenger [2]" w:date="2022-06-15T13:15:00Z">
              <w:tcPr>
                <w:tcW w:w="7200" w:type="dxa"/>
                <w:vAlign w:val="center"/>
              </w:tcPr>
            </w:tcPrChange>
          </w:tcPr>
          <w:p w14:paraId="478381CC" w14:textId="77777777" w:rsidR="003C1423" w:rsidRDefault="003C1423">
            <w:r>
              <w:t>Submits a run using a command-line interface</w:t>
            </w:r>
          </w:p>
        </w:tc>
      </w:tr>
      <w:tr w:rsidR="003C1423" w14:paraId="7539AE85" w14:textId="77777777" w:rsidTr="00FB1E0C">
        <w:trPr>
          <w:trPrChange w:id="5028" w:author="John Clevenger [2]" w:date="2022-06-15T13:15:00Z">
            <w:trPr>
              <w:gridBefore w:val="1"/>
              <w:gridAfter w:val="0"/>
            </w:trPr>
          </w:trPrChange>
        </w:trPr>
        <w:tc>
          <w:tcPr>
            <w:tcW w:w="1530" w:type="dxa"/>
            <w:vAlign w:val="center"/>
            <w:tcPrChange w:id="5029" w:author="John Clevenger [2]" w:date="2022-06-15T13:15:00Z">
              <w:tcPr>
                <w:tcW w:w="1710" w:type="dxa"/>
                <w:gridSpan w:val="2"/>
                <w:vAlign w:val="center"/>
              </w:tcPr>
            </w:tcPrChange>
          </w:tcPr>
          <w:p w14:paraId="673C851C" w14:textId="77777777" w:rsidR="003C1423" w:rsidRDefault="003C1423">
            <w:pPr>
              <w:pStyle w:val="Preformatted"/>
              <w:rPr>
                <w:b/>
                <w:bCs/>
              </w:rPr>
            </w:pPr>
            <w:r>
              <w:rPr>
                <w:b/>
                <w:bCs/>
              </w:rPr>
              <w:t>pc2extract</w:t>
            </w:r>
          </w:p>
        </w:tc>
        <w:tc>
          <w:tcPr>
            <w:tcW w:w="8100" w:type="dxa"/>
            <w:vAlign w:val="center"/>
            <w:tcPrChange w:id="5030" w:author="John Clevenger [2]" w:date="2022-06-15T13:15:00Z">
              <w:tcPr>
                <w:tcW w:w="7200" w:type="dxa"/>
                <w:vAlign w:val="center"/>
              </w:tcPr>
            </w:tcPrChange>
          </w:tcPr>
          <w:p w14:paraId="17CB81A7" w14:textId="77777777" w:rsidR="003C1423" w:rsidRDefault="003C1423">
            <w:r>
              <w:t>Extract various information from a PC</w:t>
            </w:r>
            <w:r w:rsidRPr="003C1423">
              <w:rPr>
                <w:vertAlign w:val="superscript"/>
              </w:rPr>
              <w:t>2</w:t>
            </w:r>
            <w:r>
              <w:t xml:space="preserve"> server</w:t>
            </w:r>
          </w:p>
        </w:tc>
      </w:tr>
      <w:tr w:rsidR="00EB0C8F" w14:paraId="72E89653" w14:textId="77777777" w:rsidTr="00FB1E0C">
        <w:trPr>
          <w:trPrChange w:id="5031" w:author="John Clevenger [2]" w:date="2022-06-15T13:15:00Z">
            <w:trPr>
              <w:gridBefore w:val="1"/>
              <w:gridAfter w:val="0"/>
            </w:trPr>
          </w:trPrChange>
        </w:trPr>
        <w:tc>
          <w:tcPr>
            <w:tcW w:w="1530" w:type="dxa"/>
            <w:vAlign w:val="center"/>
            <w:tcPrChange w:id="5032" w:author="John Clevenger [2]" w:date="2022-06-15T13:15:00Z">
              <w:tcPr>
                <w:tcW w:w="1710" w:type="dxa"/>
                <w:gridSpan w:val="2"/>
                <w:vAlign w:val="center"/>
              </w:tcPr>
            </w:tcPrChange>
          </w:tcPr>
          <w:p w14:paraId="40E90FC4" w14:textId="77777777" w:rsidR="00EB0C8F" w:rsidRDefault="00EB0C8F">
            <w:pPr>
              <w:pStyle w:val="Preformatted"/>
              <w:rPr>
                <w:b/>
                <w:bCs/>
              </w:rPr>
            </w:pPr>
            <w:r>
              <w:rPr>
                <w:b/>
                <w:bCs/>
              </w:rPr>
              <w:t>pc2ef</w:t>
            </w:r>
          </w:p>
        </w:tc>
        <w:tc>
          <w:tcPr>
            <w:tcW w:w="8100" w:type="dxa"/>
            <w:vAlign w:val="center"/>
            <w:tcPrChange w:id="5033" w:author="John Clevenger [2]" w:date="2022-06-15T13:15:00Z">
              <w:tcPr>
                <w:tcW w:w="7200" w:type="dxa"/>
                <w:vAlign w:val="center"/>
              </w:tcPr>
            </w:tcPrChange>
          </w:tcPr>
          <w:p w14:paraId="480E97F6" w14:textId="77777777" w:rsidR="00EB0C8F" w:rsidRDefault="00EB0C8F">
            <w:r>
              <w:t>Starts a PC</w:t>
            </w:r>
            <w:r>
              <w:rPr>
                <w:vertAlign w:val="superscript"/>
              </w:rPr>
              <w:t>2</w:t>
            </w:r>
            <w:r>
              <w:t xml:space="preserve"> </w:t>
            </w:r>
            <w:r w:rsidR="00AB57DE">
              <w:t>“</w:t>
            </w:r>
            <w:r>
              <w:t>Event Feed</w:t>
            </w:r>
            <w:r w:rsidR="00AB57DE">
              <w:t>/Web Services”</w:t>
            </w:r>
            <w:r w:rsidR="00E453E4">
              <w:t xml:space="preserve"> client</w:t>
            </w:r>
          </w:p>
        </w:tc>
      </w:tr>
      <w:tr w:rsidR="00EB0C8F" w14:paraId="7A0899A8" w14:textId="77777777" w:rsidTr="00FB1E0C">
        <w:trPr>
          <w:trPrChange w:id="5034" w:author="John Clevenger [2]" w:date="2022-06-15T13:15:00Z">
            <w:trPr>
              <w:gridBefore w:val="1"/>
              <w:gridAfter w:val="0"/>
            </w:trPr>
          </w:trPrChange>
        </w:trPr>
        <w:tc>
          <w:tcPr>
            <w:tcW w:w="1530" w:type="dxa"/>
            <w:vAlign w:val="center"/>
            <w:tcPrChange w:id="5035" w:author="John Clevenger [2]" w:date="2022-06-15T13:15:00Z">
              <w:tcPr>
                <w:tcW w:w="1710" w:type="dxa"/>
                <w:gridSpan w:val="2"/>
                <w:vAlign w:val="center"/>
              </w:tcPr>
            </w:tcPrChange>
          </w:tcPr>
          <w:p w14:paraId="5FDBE5D0" w14:textId="77777777" w:rsidR="00EB0C8F" w:rsidRDefault="00EB0C8F">
            <w:pPr>
              <w:pStyle w:val="Preformatted"/>
              <w:rPr>
                <w:b/>
                <w:bCs/>
              </w:rPr>
            </w:pPr>
            <w:r>
              <w:rPr>
                <w:b/>
                <w:bCs/>
              </w:rPr>
              <w:t>pc2nc</w:t>
            </w:r>
          </w:p>
        </w:tc>
        <w:tc>
          <w:tcPr>
            <w:tcW w:w="8100" w:type="dxa"/>
            <w:vAlign w:val="center"/>
            <w:tcPrChange w:id="5036" w:author="John Clevenger [2]" w:date="2022-06-15T13:15:00Z">
              <w:tcPr>
                <w:tcW w:w="7200" w:type="dxa"/>
                <w:vAlign w:val="center"/>
              </w:tcPr>
            </w:tcPrChange>
          </w:tcPr>
          <w:p w14:paraId="120C398D" w14:textId="77777777" w:rsidR="00EB0C8F" w:rsidRDefault="00EB0C8F">
            <w:r>
              <w:t>Starts a PC</w:t>
            </w:r>
            <w:r>
              <w:rPr>
                <w:vertAlign w:val="superscript"/>
              </w:rPr>
              <w:t>2</w:t>
            </w:r>
            <w:r>
              <w:t xml:space="preserve"> “netcat” client for analytic/debugging purposes</w:t>
            </w:r>
          </w:p>
        </w:tc>
      </w:tr>
      <w:tr w:rsidR="00EB0C8F" w14:paraId="04F65F29" w14:textId="77777777" w:rsidTr="00FB1E0C">
        <w:trPr>
          <w:trPrChange w:id="5037" w:author="John Clevenger [2]" w:date="2022-06-15T13:15:00Z">
            <w:trPr>
              <w:gridBefore w:val="1"/>
              <w:gridAfter w:val="0"/>
            </w:trPr>
          </w:trPrChange>
        </w:trPr>
        <w:tc>
          <w:tcPr>
            <w:tcW w:w="1530" w:type="dxa"/>
            <w:vAlign w:val="center"/>
            <w:tcPrChange w:id="5038" w:author="John Clevenger [2]" w:date="2022-06-15T13:15:00Z">
              <w:tcPr>
                <w:tcW w:w="1710" w:type="dxa"/>
                <w:gridSpan w:val="2"/>
                <w:vAlign w:val="center"/>
              </w:tcPr>
            </w:tcPrChange>
          </w:tcPr>
          <w:p w14:paraId="36FBAE27" w14:textId="77777777" w:rsidR="00EB0C8F" w:rsidRDefault="00EB0C8F">
            <w:pPr>
              <w:pStyle w:val="Preformatted"/>
              <w:rPr>
                <w:b/>
                <w:bCs/>
              </w:rPr>
            </w:pPr>
            <w:r>
              <w:rPr>
                <w:b/>
                <w:bCs/>
              </w:rPr>
              <w:t>pc2report</w:t>
            </w:r>
          </w:p>
        </w:tc>
        <w:tc>
          <w:tcPr>
            <w:tcW w:w="8100" w:type="dxa"/>
            <w:vAlign w:val="center"/>
            <w:tcPrChange w:id="5039" w:author="John Clevenger [2]" w:date="2022-06-15T13:15:00Z">
              <w:tcPr>
                <w:tcW w:w="7200" w:type="dxa"/>
                <w:vAlign w:val="center"/>
              </w:tcPr>
            </w:tcPrChange>
          </w:tcPr>
          <w:p w14:paraId="7054EC33" w14:textId="77777777" w:rsidR="00EB0C8F" w:rsidRDefault="00EB0C8F">
            <w:r>
              <w:t>Generates various reports without needing the PC</w:t>
            </w:r>
            <w:r>
              <w:rPr>
                <w:vertAlign w:val="superscript"/>
              </w:rPr>
              <w:t>2</w:t>
            </w:r>
            <w:r>
              <w:t xml:space="preserve"> Server running</w:t>
            </w:r>
          </w:p>
        </w:tc>
      </w:tr>
      <w:tr w:rsidR="00EB0C8F" w14:paraId="7FFA76EC" w14:textId="77777777" w:rsidTr="00FB1E0C">
        <w:trPr>
          <w:trPrChange w:id="5040" w:author="John Clevenger [2]" w:date="2022-06-15T13:15:00Z">
            <w:trPr>
              <w:gridBefore w:val="1"/>
              <w:gridAfter w:val="0"/>
            </w:trPr>
          </w:trPrChange>
        </w:trPr>
        <w:tc>
          <w:tcPr>
            <w:tcW w:w="1530" w:type="dxa"/>
            <w:vAlign w:val="center"/>
            <w:tcPrChange w:id="5041" w:author="John Clevenger [2]" w:date="2022-06-15T13:15:00Z">
              <w:tcPr>
                <w:tcW w:w="1710" w:type="dxa"/>
                <w:gridSpan w:val="2"/>
                <w:vAlign w:val="center"/>
              </w:tcPr>
            </w:tcPrChange>
          </w:tcPr>
          <w:p w14:paraId="7AAD5A78" w14:textId="77777777" w:rsidR="00EB0C8F" w:rsidRDefault="00EB0C8F">
            <w:pPr>
              <w:pStyle w:val="Preformatted"/>
              <w:rPr>
                <w:b/>
                <w:bCs/>
              </w:rPr>
            </w:pPr>
            <w:r>
              <w:rPr>
                <w:b/>
                <w:bCs/>
              </w:rPr>
              <w:t>pc2reset</w:t>
            </w:r>
          </w:p>
        </w:tc>
        <w:tc>
          <w:tcPr>
            <w:tcW w:w="8100" w:type="dxa"/>
            <w:vAlign w:val="center"/>
            <w:tcPrChange w:id="5042" w:author="John Clevenger [2]" w:date="2022-06-15T13:15:00Z">
              <w:tcPr>
                <w:tcW w:w="7200" w:type="dxa"/>
                <w:vAlign w:val="center"/>
              </w:tcPr>
            </w:tcPrChange>
          </w:tcPr>
          <w:p w14:paraId="67749EBC" w14:textId="77777777" w:rsidR="00EB0C8F" w:rsidRDefault="00EB0C8F">
            <w:r>
              <w:t>Resets a contest, deleting all runs and (optionally) other data</w:t>
            </w:r>
          </w:p>
        </w:tc>
      </w:tr>
      <w:tr w:rsidR="00E90870" w14:paraId="390B25CD" w14:textId="77777777" w:rsidTr="00FB1E0C">
        <w:trPr>
          <w:ins w:id="5043" w:author="John Clevenger [2]" w:date="2022-06-15T11:45:00Z"/>
          <w:trPrChange w:id="5044" w:author="John Clevenger [2]" w:date="2022-06-15T13:15:00Z">
            <w:trPr>
              <w:gridBefore w:val="1"/>
              <w:gridAfter w:val="0"/>
            </w:trPr>
          </w:trPrChange>
        </w:trPr>
        <w:tc>
          <w:tcPr>
            <w:tcW w:w="1530" w:type="dxa"/>
            <w:vAlign w:val="center"/>
            <w:tcPrChange w:id="5045" w:author="John Clevenger [2]" w:date="2022-06-15T13:15:00Z">
              <w:tcPr>
                <w:tcW w:w="1710" w:type="dxa"/>
                <w:gridSpan w:val="2"/>
                <w:vAlign w:val="center"/>
              </w:tcPr>
            </w:tcPrChange>
          </w:tcPr>
          <w:p w14:paraId="7DB109D4" w14:textId="326F0EFA" w:rsidR="00E90870" w:rsidRDefault="00E90870">
            <w:pPr>
              <w:pStyle w:val="Preformatted"/>
              <w:rPr>
                <w:ins w:id="5046" w:author="John Clevenger [2]" w:date="2022-06-15T11:45:00Z"/>
                <w:b/>
                <w:bCs/>
              </w:rPr>
            </w:pPr>
            <w:ins w:id="5047" w:author="John Clevenger [2]" w:date="2022-06-15T11:45:00Z">
              <w:r>
                <w:rPr>
                  <w:b/>
                  <w:bCs/>
                </w:rPr>
                <w:t>pc2rui</w:t>
              </w:r>
            </w:ins>
          </w:p>
        </w:tc>
        <w:tc>
          <w:tcPr>
            <w:tcW w:w="8100" w:type="dxa"/>
            <w:vAlign w:val="center"/>
            <w:tcPrChange w:id="5048" w:author="John Clevenger [2]" w:date="2022-06-15T13:15:00Z">
              <w:tcPr>
                <w:tcW w:w="7200" w:type="dxa"/>
                <w:vAlign w:val="center"/>
              </w:tcPr>
            </w:tcPrChange>
          </w:tcPr>
          <w:p w14:paraId="0BD30247" w14:textId="10B2BFE6" w:rsidR="00E90870" w:rsidRDefault="0051114B">
            <w:pPr>
              <w:rPr>
                <w:ins w:id="5049" w:author="John Clevenger [2]" w:date="2022-06-15T11:45:00Z"/>
              </w:rPr>
            </w:pPr>
            <w:ins w:id="5050" w:author="John Clevenger [2]" w:date="2022-06-15T11:46:00Z">
              <w:r>
                <w:t>Starts</w:t>
              </w:r>
            </w:ins>
            <w:ins w:id="5051" w:author="John Clevenger [2]" w:date="2022-06-15T11:45:00Z">
              <w:r w:rsidR="00E90870">
                <w:t xml:space="preserve"> </w:t>
              </w:r>
            </w:ins>
            <w:ins w:id="5052" w:author="John Clevenger [2]" w:date="2022-06-15T11:46:00Z">
              <w:r w:rsidR="00E90870">
                <w:t xml:space="preserve">a “Reports UI” </w:t>
              </w:r>
              <w:r>
                <w:t>t</w:t>
              </w:r>
            </w:ins>
            <w:ins w:id="5053" w:author="John Clevenger [2]" w:date="2022-06-15T11:47:00Z">
              <w:r>
                <w:t xml:space="preserve">ool </w:t>
              </w:r>
            </w:ins>
            <w:ins w:id="5054" w:author="John Clevenger [2]" w:date="2022-06-15T13:14:00Z">
              <w:r w:rsidR="00FB1E0C">
                <w:t>supporting</w:t>
              </w:r>
            </w:ins>
            <w:ins w:id="5055" w:author="John Clevenger [2]" w:date="2022-06-15T11:46:00Z">
              <w:r>
                <w:t xml:space="preserve"> report generation and UI component</w:t>
              </w:r>
            </w:ins>
            <w:ins w:id="5056" w:author="John Clevenger [2]" w:date="2022-06-15T11:47:00Z">
              <w:r>
                <w:t xml:space="preserve"> display </w:t>
              </w:r>
            </w:ins>
          </w:p>
        </w:tc>
      </w:tr>
      <w:tr w:rsidR="00EB0C8F" w14:paraId="1A588D3A" w14:textId="77777777" w:rsidTr="00FB1E0C">
        <w:trPr>
          <w:trPrChange w:id="5057" w:author="John Clevenger [2]" w:date="2022-06-15T13:15:00Z">
            <w:trPr>
              <w:gridBefore w:val="1"/>
              <w:gridAfter w:val="0"/>
            </w:trPr>
          </w:trPrChange>
        </w:trPr>
        <w:tc>
          <w:tcPr>
            <w:tcW w:w="1530" w:type="dxa"/>
            <w:vAlign w:val="center"/>
            <w:tcPrChange w:id="5058" w:author="John Clevenger [2]" w:date="2022-06-15T13:15:00Z">
              <w:tcPr>
                <w:tcW w:w="1710" w:type="dxa"/>
                <w:gridSpan w:val="2"/>
                <w:vAlign w:val="center"/>
              </w:tcPr>
            </w:tcPrChange>
          </w:tcPr>
          <w:p w14:paraId="46B139C4" w14:textId="77777777" w:rsidR="00EB0C8F" w:rsidRDefault="00EB0C8F">
            <w:pPr>
              <w:pStyle w:val="Preformatted"/>
              <w:rPr>
                <w:b/>
                <w:bCs/>
              </w:rPr>
            </w:pPr>
            <w:r>
              <w:rPr>
                <w:b/>
                <w:bCs/>
              </w:rPr>
              <w:t>pc2ver</w:t>
            </w:r>
          </w:p>
        </w:tc>
        <w:tc>
          <w:tcPr>
            <w:tcW w:w="8100" w:type="dxa"/>
            <w:vAlign w:val="center"/>
            <w:tcPrChange w:id="5059" w:author="John Clevenger [2]" w:date="2022-06-15T13:15:00Z">
              <w:tcPr>
                <w:tcW w:w="7200" w:type="dxa"/>
                <w:vAlign w:val="center"/>
              </w:tcPr>
            </w:tcPrChange>
          </w:tcPr>
          <w:p w14:paraId="1801DBC3" w14:textId="77777777" w:rsidR="00EB0C8F" w:rsidRDefault="00EB0C8F">
            <w:r>
              <w:t>Displays the current PC</w:t>
            </w:r>
            <w:r>
              <w:rPr>
                <w:vertAlign w:val="superscript"/>
              </w:rPr>
              <w:t>2</w:t>
            </w:r>
            <w:r>
              <w:t xml:space="preserve"> version</w:t>
            </w:r>
          </w:p>
        </w:tc>
      </w:tr>
      <w:tr w:rsidR="00EB0C8F" w14:paraId="7E40CCA4" w14:textId="77777777" w:rsidTr="00FB1E0C">
        <w:trPr>
          <w:trPrChange w:id="5060" w:author="John Clevenger [2]" w:date="2022-06-15T13:15:00Z">
            <w:trPr>
              <w:gridBefore w:val="1"/>
              <w:gridAfter w:val="0"/>
            </w:trPr>
          </w:trPrChange>
        </w:trPr>
        <w:tc>
          <w:tcPr>
            <w:tcW w:w="1530" w:type="dxa"/>
            <w:vAlign w:val="center"/>
            <w:tcPrChange w:id="5061" w:author="John Clevenger [2]" w:date="2022-06-15T13:15:00Z">
              <w:tcPr>
                <w:tcW w:w="1710" w:type="dxa"/>
                <w:gridSpan w:val="2"/>
                <w:vAlign w:val="center"/>
              </w:tcPr>
            </w:tcPrChange>
          </w:tcPr>
          <w:p w14:paraId="522EA530" w14:textId="77777777" w:rsidR="00EB0C8F" w:rsidRDefault="00EB0C8F">
            <w:pPr>
              <w:pStyle w:val="Preformatted"/>
              <w:rPr>
                <w:b/>
                <w:bCs/>
              </w:rPr>
            </w:pPr>
            <w:r>
              <w:rPr>
                <w:b/>
                <w:bCs/>
              </w:rPr>
              <w:t>pc2zip</w:t>
            </w:r>
          </w:p>
        </w:tc>
        <w:tc>
          <w:tcPr>
            <w:tcW w:w="8100" w:type="dxa"/>
            <w:vAlign w:val="center"/>
            <w:tcPrChange w:id="5062" w:author="John Clevenger [2]" w:date="2022-06-15T13:15:00Z">
              <w:tcPr>
                <w:tcW w:w="7200" w:type="dxa"/>
                <w:vAlign w:val="center"/>
              </w:tcPr>
            </w:tcPrChange>
          </w:tcPr>
          <w:p w14:paraId="62840857" w14:textId="0BF0D4DB" w:rsidR="00EB0C8F" w:rsidRDefault="00EB0C8F">
            <w:r>
              <w:t xml:space="preserve">Creates a “zip” file containing all </w:t>
            </w:r>
            <w:del w:id="5063" w:author="John Clevenger [2]" w:date="2022-06-15T13:13:00Z">
              <w:r w:rsidDel="00D563DE">
                <w:delText xml:space="preserve">the </w:delText>
              </w:r>
            </w:del>
            <w:r>
              <w:t>PC</w:t>
            </w:r>
            <w:r>
              <w:rPr>
                <w:vertAlign w:val="superscript"/>
              </w:rPr>
              <w:t>2</w:t>
            </w:r>
            <w:r>
              <w:t xml:space="preserve"> </w:t>
            </w:r>
            <w:ins w:id="5064" w:author="John Clevenger [2]" w:date="2022-06-15T13:13:00Z">
              <w:r w:rsidR="00D563DE">
                <w:t xml:space="preserve">server/client </w:t>
              </w:r>
            </w:ins>
            <w:r>
              <w:t>contest data</w:t>
            </w:r>
          </w:p>
        </w:tc>
      </w:tr>
      <w:tr w:rsidR="00D563DE" w14:paraId="5FF610B2" w14:textId="77777777" w:rsidTr="00FB1E0C">
        <w:tblPrEx>
          <w:tblPrExChange w:id="5065" w:author="John Clevenger [2]" w:date="2022-06-15T13:15:00Z">
            <w:tblPrEx>
              <w:tblW w:w="9540" w:type="dxa"/>
              <w:tblInd w:w="-5" w:type="dxa"/>
            </w:tblPrEx>
          </w:tblPrExChange>
        </w:tblPrEx>
        <w:trPr>
          <w:ins w:id="5066" w:author="John Clevenger [2]" w:date="2022-06-15T13:12:00Z"/>
        </w:trPr>
        <w:tc>
          <w:tcPr>
            <w:tcW w:w="1530" w:type="dxa"/>
            <w:vAlign w:val="center"/>
            <w:tcPrChange w:id="5067" w:author="John Clevenger [2]" w:date="2022-06-15T13:15:00Z">
              <w:tcPr>
                <w:tcW w:w="1620" w:type="dxa"/>
                <w:gridSpan w:val="2"/>
                <w:vAlign w:val="center"/>
              </w:tcPr>
            </w:tcPrChange>
          </w:tcPr>
          <w:p w14:paraId="302F6031" w14:textId="08CA3F39" w:rsidR="00D563DE" w:rsidRDefault="00D563DE">
            <w:pPr>
              <w:pStyle w:val="Preformatted"/>
              <w:rPr>
                <w:ins w:id="5068" w:author="John Clevenger [2]" w:date="2022-06-15T13:12:00Z"/>
                <w:b/>
                <w:bCs/>
              </w:rPr>
            </w:pPr>
            <w:ins w:id="5069" w:author="John Clevenger [2]" w:date="2022-06-15T13:13:00Z">
              <w:r>
                <w:rPr>
                  <w:b/>
                  <w:bCs/>
                </w:rPr>
                <w:t>w</w:t>
              </w:r>
            </w:ins>
            <w:ins w:id="5070" w:author="John Clevenger [2]" w:date="2022-06-15T13:12:00Z">
              <w:r>
                <w:rPr>
                  <w:b/>
                  <w:bCs/>
                </w:rPr>
                <w:t>tizip</w:t>
              </w:r>
            </w:ins>
          </w:p>
        </w:tc>
        <w:tc>
          <w:tcPr>
            <w:tcW w:w="8100" w:type="dxa"/>
            <w:vAlign w:val="center"/>
            <w:tcPrChange w:id="5071" w:author="John Clevenger [2]" w:date="2022-06-15T13:15:00Z">
              <w:tcPr>
                <w:tcW w:w="7920" w:type="dxa"/>
                <w:gridSpan w:val="3"/>
                <w:vAlign w:val="center"/>
              </w:tcPr>
            </w:tcPrChange>
          </w:tcPr>
          <w:p w14:paraId="248A128A" w14:textId="3424BD8C" w:rsidR="00D563DE" w:rsidRDefault="00D563DE">
            <w:pPr>
              <w:rPr>
                <w:ins w:id="5072" w:author="John Clevenger [2]" w:date="2022-06-15T13:12:00Z"/>
              </w:rPr>
            </w:pPr>
            <w:ins w:id="5073" w:author="John Clevenger [2]" w:date="2022-06-15T13:12:00Z">
              <w:r>
                <w:t>Creates a “zip” file contain</w:t>
              </w:r>
            </w:ins>
            <w:ins w:id="5074" w:author="John Clevenger [2]" w:date="2022-06-15T13:13:00Z">
              <w:r>
                <w:t>ing PC</w:t>
              </w:r>
              <w:r w:rsidRPr="00D563DE">
                <w:rPr>
                  <w:vertAlign w:val="superscript"/>
                  <w:rPrChange w:id="5075" w:author="John Clevenger [2]" w:date="2022-06-15T13:13:00Z">
                    <w:rPr/>
                  </w:rPrChange>
                </w:rPr>
                <w:t>2</w:t>
              </w:r>
              <w:r>
                <w:t xml:space="preserve"> Web Team Interface </w:t>
              </w:r>
            </w:ins>
            <w:ins w:id="5076" w:author="John Clevenger [2]" w:date="2022-06-15T13:14:00Z">
              <w:r>
                <w:t>(</w:t>
              </w:r>
            </w:ins>
            <w:ins w:id="5077" w:author="John Clevenger [2]" w:date="2022-06-15T13:13:00Z">
              <w:r>
                <w:t>WTI) data</w:t>
              </w:r>
            </w:ins>
          </w:p>
        </w:tc>
      </w:tr>
    </w:tbl>
    <w:p w14:paraId="16F7A405" w14:textId="77777777" w:rsidR="00481474" w:rsidRDefault="003C1423" w:rsidP="004D5FBB">
      <w:pPr>
        <w:spacing w:before="120" w:after="120"/>
        <w:ind w:firstLine="540"/>
        <w:jc w:val="both"/>
        <w:rPr>
          <w:ins w:id="5078" w:author="John Clevenger" w:date="2023-11-18T16:54:00Z"/>
        </w:rPr>
      </w:pPr>
      <w:r>
        <w:lastRenderedPageBreak/>
        <w:t xml:space="preserve">The </w:t>
      </w:r>
      <w:r w:rsidR="00481474">
        <w:t>normal startup procedure</w:t>
      </w:r>
      <w:r>
        <w:t>, for example,</w:t>
      </w:r>
      <w:r w:rsidR="00481474">
        <w:t xml:space="preserve"> would be to </w:t>
      </w:r>
      <w:r w:rsidR="003C3414">
        <w:t>invoke</w:t>
      </w:r>
      <w:r w:rsidR="00481474">
        <w:t xml:space="preserve"> the command “</w:t>
      </w:r>
      <w:r w:rsidR="00481474">
        <w:rPr>
          <w:rFonts w:ascii="Arial" w:hAnsi="Arial" w:cs="Arial"/>
          <w:b/>
          <w:sz w:val="20"/>
        </w:rPr>
        <w:t>pc2server</w:t>
      </w:r>
      <w:r w:rsidR="00481474">
        <w:t xml:space="preserve">” to start a server, then </w:t>
      </w:r>
      <w:r w:rsidR="00481474" w:rsidRPr="003C3414">
        <w:rPr>
          <w:i/>
        </w:rPr>
        <w:t>in a separate command window</w:t>
      </w:r>
      <w:r w:rsidR="00481474">
        <w:t xml:space="preserve"> to </w:t>
      </w:r>
      <w:r w:rsidR="003C3414">
        <w:t>invoke</w:t>
      </w:r>
      <w:r w:rsidR="00481474">
        <w:t xml:space="preserve"> the command “</w:t>
      </w:r>
      <w:r w:rsidR="00481474">
        <w:rPr>
          <w:rFonts w:ascii="Arial" w:hAnsi="Arial" w:cs="Arial"/>
          <w:b/>
          <w:sz w:val="20"/>
        </w:rPr>
        <w:t>pc2admin</w:t>
      </w:r>
      <w:r w:rsidR="00481474">
        <w:t>” to start an Administrative client to be used to configure the contest details in PC</w:t>
      </w:r>
      <w:r w:rsidR="00481474">
        <w:rPr>
          <w:vertAlign w:val="superscript"/>
        </w:rPr>
        <w:t>2</w:t>
      </w:r>
      <w:r w:rsidR="00481474">
        <w:t>.  Once the contest details are configured, other clients can be started (as well as servers at other sites) using the appropriate commands.</w:t>
      </w:r>
    </w:p>
    <w:p w14:paraId="7DD249FD" w14:textId="77777777" w:rsidR="0078790D" w:rsidRDefault="0078790D" w:rsidP="004D5FBB">
      <w:pPr>
        <w:spacing w:before="120" w:after="120"/>
        <w:ind w:firstLine="540"/>
        <w:jc w:val="both"/>
      </w:pPr>
    </w:p>
    <w:p w14:paraId="355C11C8" w14:textId="30239935" w:rsidR="003C1423" w:rsidRPr="0078790D" w:rsidDel="005F5FAD" w:rsidRDefault="003C1423">
      <w:pPr>
        <w:pStyle w:val="ListParagraph"/>
        <w:numPr>
          <w:ilvl w:val="1"/>
          <w:numId w:val="53"/>
        </w:numPr>
        <w:ind w:left="450"/>
        <w:rPr>
          <w:del w:id="5079" w:author="John Clevenger [2]" w:date="2022-06-16T18:53:00Z"/>
          <w:rFonts w:ascii="Arial" w:hAnsi="Arial" w:cs="Arial"/>
          <w:b/>
          <w:bCs/>
          <w:sz w:val="26"/>
          <w:szCs w:val="26"/>
          <w:u w:val="single"/>
          <w:rPrChange w:id="5080" w:author="John Clevenger" w:date="2023-11-18T16:54:00Z">
            <w:rPr>
              <w:del w:id="5081" w:author="John Clevenger [2]" w:date="2022-06-16T18:53:00Z"/>
            </w:rPr>
          </w:rPrChange>
        </w:rPr>
        <w:pPrChange w:id="5082" w:author="John Clevenger" w:date="2023-11-18T16:54:00Z">
          <w:pPr>
            <w:spacing w:before="120" w:after="120"/>
            <w:ind w:firstLine="540"/>
            <w:jc w:val="both"/>
          </w:pPr>
        </w:pPrChange>
      </w:pPr>
      <w:del w:id="5083" w:author="John Clevenger [2]" w:date="2022-06-16T18:53:00Z">
        <w:r w:rsidRPr="0078790D" w:rsidDel="005F5FAD">
          <w:rPr>
            <w:rFonts w:ascii="Arial" w:hAnsi="Arial" w:cs="Arial"/>
            <w:b/>
            <w:bCs/>
            <w:sz w:val="26"/>
            <w:szCs w:val="26"/>
            <w:u w:val="single"/>
            <w:rPrChange w:id="5084" w:author="John Clevenger" w:date="2023-11-18T16:54:00Z">
              <w:rPr/>
            </w:rPrChange>
          </w:rPr>
          <w:delText>Additional details on the various PC</w:delText>
        </w:r>
        <w:r w:rsidRPr="0078790D" w:rsidDel="005F5FAD">
          <w:rPr>
            <w:rFonts w:ascii="Arial" w:hAnsi="Arial" w:cs="Arial"/>
            <w:b/>
            <w:bCs/>
            <w:sz w:val="26"/>
            <w:szCs w:val="26"/>
            <w:u w:val="single"/>
            <w:rPrChange w:id="5085" w:author="John Clevenger" w:date="2023-11-18T16:54:00Z">
              <w:rPr>
                <w:vertAlign w:val="superscript"/>
              </w:rPr>
            </w:rPrChange>
          </w:rPr>
          <w:delText>2</w:delText>
        </w:r>
        <w:r w:rsidRPr="0078790D" w:rsidDel="005F5FAD">
          <w:rPr>
            <w:rFonts w:ascii="Arial" w:hAnsi="Arial" w:cs="Arial"/>
            <w:b/>
            <w:bCs/>
            <w:sz w:val="26"/>
            <w:szCs w:val="26"/>
            <w:u w:val="single"/>
            <w:rPrChange w:id="5086" w:author="John Clevenger" w:date="2023-11-18T16:54:00Z">
              <w:rPr/>
            </w:rPrChange>
          </w:rPr>
          <w:delText xml:space="preserve"> command scripts can be found at </w:delText>
        </w:r>
      </w:del>
      <w:del w:id="5087" w:author="John Clevenger [2]" w:date="2022-06-15T11:57:00Z">
        <w:r w:rsidR="00D06049" w:rsidRPr="007D3139" w:rsidDel="003A15C1">
          <w:rPr>
            <w:rFonts w:ascii="Arial" w:hAnsi="Arial" w:cs="Arial"/>
            <w:b/>
            <w:bCs/>
            <w:sz w:val="26"/>
            <w:szCs w:val="26"/>
            <w:u w:val="single"/>
            <w:rPrChange w:id="5088" w:author="John Clevenger" w:date="2023-11-18T16:54:00Z">
              <w:rPr/>
            </w:rPrChange>
          </w:rPr>
          <w:fldChar w:fldCharType="begin"/>
        </w:r>
        <w:r w:rsidR="00D06049" w:rsidRPr="0078790D" w:rsidDel="003A15C1">
          <w:rPr>
            <w:rFonts w:ascii="Arial" w:hAnsi="Arial" w:cs="Arial"/>
            <w:b/>
            <w:bCs/>
            <w:sz w:val="26"/>
            <w:szCs w:val="26"/>
            <w:u w:val="single"/>
            <w:rPrChange w:id="5089" w:author="John Clevenger" w:date="2023-11-18T16:54:00Z">
              <w:rPr/>
            </w:rPrChange>
          </w:rPr>
          <w:delInstrText xml:space="preserve"> HYPERLINK "http://pc2.ecs.csus.edu/wiki/PC%C2%B2_scripts" \t "_blank" </w:delInstrText>
        </w:r>
        <w:r w:rsidR="00D06049" w:rsidRPr="00796258" w:rsidDel="003A15C1">
          <w:rPr>
            <w:rFonts w:ascii="Arial" w:hAnsi="Arial" w:cs="Arial"/>
            <w:b/>
            <w:bCs/>
            <w:sz w:val="26"/>
            <w:szCs w:val="26"/>
            <w:u w:val="single"/>
          </w:rPr>
        </w:r>
        <w:r w:rsidR="00D06049" w:rsidRPr="007D3139" w:rsidDel="003A15C1">
          <w:rPr>
            <w:bCs/>
            <w:sz w:val="26"/>
            <w:szCs w:val="26"/>
            <w:rPrChange w:id="5090" w:author="John Clevenger" w:date="2023-11-18T16:54:00Z">
              <w:rPr>
                <w:rStyle w:val="Hyperlink"/>
                <w:rFonts w:ascii="Arial" w:hAnsi="Arial" w:cs="Arial"/>
                <w:b/>
                <w:color w:val="1155CC"/>
                <w:sz w:val="21"/>
                <w:szCs w:val="19"/>
                <w:shd w:val="clear" w:color="auto" w:fill="FFFFFF"/>
              </w:rPr>
            </w:rPrChange>
          </w:rPr>
          <w:fldChar w:fldCharType="separate"/>
        </w:r>
      </w:del>
      <w:r w:rsidR="005A0BAC" w:rsidRPr="0078790D">
        <w:rPr>
          <w:rFonts w:ascii="Arial" w:hAnsi="Arial" w:cs="Arial"/>
          <w:b/>
          <w:bCs/>
          <w:sz w:val="26"/>
          <w:szCs w:val="26"/>
          <w:u w:val="single"/>
          <w:rPrChange w:id="5091" w:author="John Clevenger" w:date="2023-11-18T16:54:00Z">
            <w:rPr>
              <w:bCs/>
            </w:rPr>
          </w:rPrChange>
        </w:rPr>
        <w:t>Error! Hyperlink reference not valid.</w:t>
      </w:r>
      <w:del w:id="5092" w:author="John Clevenger [2]" w:date="2022-06-15T11:57:00Z">
        <w:r w:rsidR="00D06049" w:rsidRPr="007D3139" w:rsidDel="003A15C1">
          <w:rPr>
            <w:bCs/>
            <w:sz w:val="26"/>
            <w:szCs w:val="26"/>
            <w:rPrChange w:id="5093" w:author="John Clevenger" w:date="2023-11-19T14:37:00Z">
              <w:rPr>
                <w:rStyle w:val="Hyperlink"/>
                <w:rFonts w:ascii="Arial" w:hAnsi="Arial" w:cs="Arial"/>
                <w:b/>
                <w:color w:val="1155CC"/>
                <w:sz w:val="21"/>
                <w:szCs w:val="19"/>
                <w:shd w:val="clear" w:color="auto" w:fill="FFFFFF"/>
              </w:rPr>
            </w:rPrChange>
          </w:rPr>
          <w:fldChar w:fldCharType="end"/>
        </w:r>
      </w:del>
      <w:del w:id="5094" w:author="John Clevenger [2]" w:date="2022-06-16T18:53:00Z">
        <w:r w:rsidRPr="0078790D" w:rsidDel="005F5FAD">
          <w:rPr>
            <w:rFonts w:ascii="Arial" w:hAnsi="Arial" w:cs="Arial"/>
            <w:b/>
            <w:bCs/>
            <w:sz w:val="26"/>
            <w:szCs w:val="26"/>
            <w:u w:val="single"/>
            <w:rPrChange w:id="5095" w:author="John Clevenger" w:date="2023-11-18T16:54:00Z">
              <w:rPr/>
            </w:rPrChange>
          </w:rPr>
          <w:delText>.</w:delText>
        </w:r>
        <w:r w:rsidR="00FE5512" w:rsidRPr="0078790D" w:rsidDel="005F5FAD">
          <w:rPr>
            <w:rFonts w:ascii="Arial" w:hAnsi="Arial" w:cs="Arial"/>
            <w:b/>
            <w:bCs/>
            <w:sz w:val="26"/>
            <w:szCs w:val="26"/>
            <w:u w:val="single"/>
            <w:rPrChange w:id="5096" w:author="John Clevenger" w:date="2023-11-18T16:54:00Z">
              <w:rPr/>
            </w:rPrChange>
          </w:rPr>
          <w:delText xml:space="preserve">  </w:delText>
        </w:r>
        <w:bookmarkStart w:id="5097" w:name="_Toc106795572"/>
        <w:bookmarkStart w:id="5098" w:name="_Toc106814077"/>
        <w:bookmarkStart w:id="5099" w:name="_Toc106966763"/>
        <w:bookmarkStart w:id="5100" w:name="_Toc106979798"/>
        <w:bookmarkStart w:id="5101" w:name="_Toc107239491"/>
        <w:bookmarkStart w:id="5102" w:name="_Toc109139599"/>
        <w:bookmarkStart w:id="5103" w:name="_Toc122081976"/>
        <w:bookmarkStart w:id="5104" w:name="_Toc122186174"/>
        <w:bookmarkStart w:id="5105" w:name="_Toc132120871"/>
        <w:bookmarkStart w:id="5106" w:name="_Toc151286250"/>
        <w:bookmarkStart w:id="5107" w:name="_Toc151286972"/>
        <w:bookmarkStart w:id="5108" w:name="_Toc151287597"/>
        <w:bookmarkStart w:id="5109" w:name="_Toc151290230"/>
        <w:bookmarkStart w:id="5110" w:name="_Toc151291177"/>
        <w:bookmarkStart w:id="5111" w:name="_Toc151306480"/>
        <w:bookmarkStart w:id="5112" w:name="_Toc151488520"/>
        <w:bookmarkStart w:id="5113" w:name="_Toc151504310"/>
        <w:bookmarkEnd w:id="5097"/>
        <w:bookmarkEnd w:id="5098"/>
        <w:bookmarkEnd w:id="5099"/>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del>
    </w:p>
    <w:p w14:paraId="282307D0" w14:textId="77777777" w:rsidR="00481474" w:rsidRPr="007D3139" w:rsidRDefault="00481474">
      <w:pPr>
        <w:pStyle w:val="ListParagraph"/>
        <w:numPr>
          <w:ilvl w:val="1"/>
          <w:numId w:val="53"/>
        </w:numPr>
        <w:ind w:left="450"/>
        <w:outlineLvl w:val="1"/>
        <w:rPr>
          <w:rFonts w:cs="Arial"/>
          <w:bCs/>
          <w:szCs w:val="26"/>
        </w:rPr>
        <w:pPrChange w:id="5114" w:author="John Clevenger" w:date="2023-11-19T11:35:00Z">
          <w:pPr>
            <w:pStyle w:val="Heading2"/>
          </w:pPr>
        </w:pPrChange>
      </w:pPr>
      <w:bookmarkStart w:id="5115" w:name="_Toc261788192"/>
      <w:bookmarkStart w:id="5116" w:name="_Toc274153584"/>
      <w:bookmarkStart w:id="5117" w:name="_Toc274153720"/>
      <w:bookmarkStart w:id="5118" w:name="_Toc274154047"/>
      <w:bookmarkStart w:id="5119" w:name="_Toc151504311"/>
      <w:r w:rsidRPr="0078790D">
        <w:rPr>
          <w:rFonts w:ascii="Arial" w:hAnsi="Arial" w:cs="Arial"/>
          <w:b/>
          <w:bCs/>
          <w:sz w:val="26"/>
          <w:szCs w:val="26"/>
          <w:u w:val="single"/>
          <w:rPrChange w:id="5120" w:author="John Clevenger" w:date="2023-11-18T16:54:00Z">
            <w:rPr>
              <w:b w:val="0"/>
            </w:rPr>
          </w:rPrChange>
        </w:rPr>
        <w:t>Server Startup</w:t>
      </w:r>
      <w:bookmarkEnd w:id="5115"/>
      <w:bookmarkEnd w:id="5116"/>
      <w:bookmarkEnd w:id="5117"/>
      <w:bookmarkEnd w:id="5118"/>
      <w:bookmarkEnd w:id="5119"/>
    </w:p>
    <w:p w14:paraId="62EF8E74" w14:textId="5FAAFBEC" w:rsidR="00481474" w:rsidRDefault="00332ACE" w:rsidP="004D5FBB">
      <w:pPr>
        <w:spacing w:before="120" w:after="120"/>
        <w:ind w:firstLine="540"/>
        <w:jc w:val="both"/>
      </w:pPr>
      <w:ins w:id="5121" w:author="John Clevenger [2]" w:date="2022-06-22T18:17:00Z">
        <w:r>
          <w:rPr>
            <w:noProof/>
          </w:rPr>
          <w:drawing>
            <wp:anchor distT="0" distB="0" distL="114300" distR="114300" simplePos="0" relativeHeight="251716608" behindDoc="0" locked="0" layoutInCell="1" allowOverlap="1" wp14:anchorId="4BC6E2E4" wp14:editId="5600FD96">
              <wp:simplePos x="0" y="0"/>
              <wp:positionH relativeFrom="column">
                <wp:posOffset>1092835</wp:posOffset>
              </wp:positionH>
              <wp:positionV relativeFrom="paragraph">
                <wp:posOffset>588645</wp:posOffset>
              </wp:positionV>
              <wp:extent cx="3441065" cy="2157730"/>
              <wp:effectExtent l="0" t="0" r="0" b="0"/>
              <wp:wrapTopAndBottom/>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41065" cy="2157730"/>
                      </a:xfrm>
                      <a:prstGeom prst="rect">
                        <a:avLst/>
                      </a:prstGeom>
                    </pic:spPr>
                  </pic:pic>
                </a:graphicData>
              </a:graphic>
              <wp14:sizeRelH relativeFrom="page">
                <wp14:pctWidth>0</wp14:pctWidth>
              </wp14:sizeRelH>
              <wp14:sizeRelV relativeFrom="page">
                <wp14:pctHeight>0</wp14:pctHeight>
              </wp14:sizeRelV>
            </wp:anchor>
          </w:drawing>
        </w:r>
      </w:ins>
      <w:del w:id="5122" w:author="John Clevenger [2]" w:date="2022-06-22T18:17:00Z">
        <w:r w:rsidR="00A92296" w:rsidDel="00332ACE">
          <w:rPr>
            <w:noProof/>
          </w:rPr>
          <w:drawing>
            <wp:anchor distT="0" distB="0" distL="114300" distR="114300" simplePos="0" relativeHeight="251576320" behindDoc="0" locked="0" layoutInCell="1" allowOverlap="1" wp14:anchorId="7D72E03C" wp14:editId="387FD444">
              <wp:simplePos x="0" y="0"/>
              <wp:positionH relativeFrom="column">
                <wp:posOffset>1435735</wp:posOffset>
              </wp:positionH>
              <wp:positionV relativeFrom="paragraph">
                <wp:posOffset>537845</wp:posOffset>
              </wp:positionV>
              <wp:extent cx="3072765" cy="2104390"/>
              <wp:effectExtent l="0" t="0" r="0" b="0"/>
              <wp:wrapTopAndBottom/>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2765" cy="210439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When a server is started (using the command “</w:t>
      </w:r>
      <w:r w:rsidR="00481474">
        <w:rPr>
          <w:rFonts w:ascii="Courier New" w:hAnsi="Courier New" w:cs="Courier New"/>
          <w:b/>
          <w:bCs/>
          <w:sz w:val="22"/>
        </w:rPr>
        <w:t>pc2server</w:t>
      </w:r>
      <w:r w:rsidR="00481474">
        <w:t xml:space="preserve">”), the user will </w:t>
      </w:r>
      <w:r w:rsidR="003C3414">
        <w:t xml:space="preserve">see a login window </w:t>
      </w:r>
      <w:del w:id="5123" w:author="John Clevenger [2]" w:date="2022-06-16T18:54:00Z">
        <w:r w:rsidR="003C3414" w:rsidDel="00A66700">
          <w:delText>similar to</w:delText>
        </w:r>
      </w:del>
      <w:ins w:id="5124" w:author="John Clevenger [2]" w:date="2022-06-16T18:54:00Z">
        <w:r w:rsidR="00A66700">
          <w:t>like</w:t>
        </w:r>
      </w:ins>
      <w:r w:rsidR="003C3414">
        <w:t xml:space="preserve"> the following</w:t>
      </w:r>
      <w:r w:rsidR="0017213D">
        <w:t>:</w:t>
      </w:r>
    </w:p>
    <w:p w14:paraId="1B38D474" w14:textId="5EE93DBA" w:rsidR="0017213D" w:rsidRDefault="00917C43" w:rsidP="004D5FBB">
      <w:pPr>
        <w:spacing w:before="180"/>
        <w:ind w:firstLine="720"/>
        <w:jc w:val="both"/>
        <w:rPr>
          <w:bCs/>
        </w:rPr>
      </w:pPr>
      <w:r>
        <w:rPr>
          <w:bCs/>
        </w:rPr>
        <w:t xml:space="preserve">The default login name for the primary (first) site server is </w:t>
      </w:r>
      <w:r w:rsidR="0017213D">
        <w:rPr>
          <w:b/>
          <w:bCs/>
        </w:rPr>
        <w:t>site1</w:t>
      </w:r>
      <w:r>
        <w:rPr>
          <w:bCs/>
        </w:rPr>
        <w:t>; the default password is also</w:t>
      </w:r>
      <w:r w:rsidR="0017213D">
        <w:rPr>
          <w:bCs/>
        </w:rPr>
        <w:t xml:space="preserve"> </w:t>
      </w:r>
      <w:r w:rsidR="0017213D">
        <w:rPr>
          <w:b/>
          <w:bCs/>
        </w:rPr>
        <w:t>site</w:t>
      </w:r>
      <w:r>
        <w:rPr>
          <w:b/>
          <w:bCs/>
        </w:rPr>
        <w:t xml:space="preserve">1 </w:t>
      </w:r>
      <w:r>
        <w:rPr>
          <w:bCs/>
        </w:rPr>
        <w:t xml:space="preserve">(the password can subsequently be changed; see </w:t>
      </w:r>
      <w:r w:rsidR="004208FC">
        <w:rPr>
          <w:bCs/>
        </w:rPr>
        <w:t xml:space="preserve">below).  </w:t>
      </w:r>
      <w:r>
        <w:rPr>
          <w:bCs/>
        </w:rPr>
        <w:t xml:space="preserve"> Entering these values and pressing the Login button on the above screen will </w:t>
      </w:r>
      <w:r w:rsidR="004208FC">
        <w:rPr>
          <w:bCs/>
        </w:rPr>
        <w:t>initiate the login process.  However, there is a second step which must be performed to complete the login process.</w:t>
      </w:r>
    </w:p>
    <w:p w14:paraId="6E3B3796" w14:textId="59E83BA7" w:rsidR="00461130" w:rsidRDefault="00A92296" w:rsidP="00461130">
      <w:pPr>
        <w:spacing w:before="180"/>
        <w:ind w:firstLine="720"/>
        <w:jc w:val="both"/>
      </w:pPr>
      <w:r>
        <w:rPr>
          <w:noProof/>
        </w:rPr>
        <w:drawing>
          <wp:anchor distT="0" distB="0" distL="114300" distR="114300" simplePos="0" relativeHeight="251578368" behindDoc="0" locked="0" layoutInCell="1" allowOverlap="1" wp14:anchorId="25108F29" wp14:editId="1AFEF72B">
            <wp:simplePos x="0" y="0"/>
            <wp:positionH relativeFrom="margin">
              <wp:posOffset>1820033</wp:posOffset>
            </wp:positionH>
            <wp:positionV relativeFrom="paragraph">
              <wp:posOffset>1204203</wp:posOffset>
            </wp:positionV>
            <wp:extent cx="2305050" cy="2363470"/>
            <wp:effectExtent l="0" t="0" r="0" b="0"/>
            <wp:wrapTopAndBottom/>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5050" cy="2363470"/>
                    </a:xfrm>
                    <a:prstGeom prst="rect">
                      <a:avLst/>
                    </a:prstGeom>
                    <a:noFill/>
                    <a:ln>
                      <a:noFill/>
                    </a:ln>
                  </pic:spPr>
                </pic:pic>
              </a:graphicData>
            </a:graphic>
            <wp14:sizeRelH relativeFrom="page">
              <wp14:pctWidth>0</wp14:pctWidth>
            </wp14:sizeRelH>
            <wp14:sizeRelV relativeFrom="page">
              <wp14:pctHeight>0</wp14:pctHeight>
            </wp14:sizeRelV>
          </wp:anchor>
        </w:drawing>
      </w:r>
      <w:r w:rsidR="00917C43">
        <w:rPr>
          <w:bCs/>
        </w:rPr>
        <w:t xml:space="preserve">At the </w:t>
      </w:r>
      <w:r w:rsidR="002423A8">
        <w:rPr>
          <w:bCs/>
        </w:rPr>
        <w:t xml:space="preserve">time </w:t>
      </w:r>
      <w:r w:rsidR="00917C43">
        <w:rPr>
          <w:bCs/>
        </w:rPr>
        <w:t xml:space="preserve">a server is started for </w:t>
      </w:r>
      <w:r w:rsidR="004208FC">
        <w:rPr>
          <w:bCs/>
        </w:rPr>
        <w:t>S</w:t>
      </w:r>
      <w:r w:rsidR="00917C43">
        <w:rPr>
          <w:bCs/>
        </w:rPr>
        <w:t xml:space="preserve">ite 1 for the </w:t>
      </w:r>
      <w:r w:rsidR="00917C43" w:rsidRPr="004208FC">
        <w:rPr>
          <w:bCs/>
          <w:i/>
        </w:rPr>
        <w:t>very first time</w:t>
      </w:r>
      <w:r w:rsidR="00917C43">
        <w:rPr>
          <w:bCs/>
        </w:rPr>
        <w:t xml:space="preserve">, there is no contest-specific information stored in the system.  All contest information which is subsequently entered will be stored in </w:t>
      </w:r>
      <w:r w:rsidR="00917C43">
        <w:rPr>
          <w:bCs/>
          <w:i/>
        </w:rPr>
        <w:t xml:space="preserve">encrypted </w:t>
      </w:r>
      <w:r w:rsidR="00917C43">
        <w:rPr>
          <w:bCs/>
        </w:rPr>
        <w:t xml:space="preserve">form, to protect the integrity of the contest data.  </w:t>
      </w:r>
      <w:del w:id="5125" w:author="John Clevenger [2]" w:date="2022-06-16T18:54:00Z">
        <w:r w:rsidR="00917C43" w:rsidDel="00A66700">
          <w:rPr>
            <w:bCs/>
          </w:rPr>
          <w:delText>In order to</w:delText>
        </w:r>
      </w:del>
      <w:ins w:id="5126" w:author="John Clevenger [2]" w:date="2022-06-16T18:54:00Z">
        <w:r w:rsidR="00A66700">
          <w:rPr>
            <w:bCs/>
          </w:rPr>
          <w:t>To</w:t>
        </w:r>
      </w:ins>
      <w:r w:rsidR="00917C43">
        <w:rPr>
          <w:bCs/>
        </w:rPr>
        <w:t xml:space="preserve"> manage the encryption and allow authorized access at a later time, the Contest Administrator must provide a </w:t>
      </w:r>
      <w:r w:rsidR="00917C43">
        <w:rPr>
          <w:bCs/>
          <w:i/>
        </w:rPr>
        <w:t xml:space="preserve">contest master password.  </w:t>
      </w:r>
      <w:r w:rsidR="004208FC">
        <w:rPr>
          <w:bCs/>
        </w:rPr>
        <w:t xml:space="preserve">Thus, on the very first login to a </w:t>
      </w:r>
      <w:r w:rsidR="002423A8">
        <w:rPr>
          <w:bCs/>
        </w:rPr>
        <w:t xml:space="preserve">primary (first) </w:t>
      </w:r>
      <w:r w:rsidR="004208FC">
        <w:rPr>
          <w:bCs/>
        </w:rPr>
        <w:t>server, the following screen will appear:</w:t>
      </w:r>
      <w:r w:rsidR="004208FC" w:rsidRPr="004208FC">
        <w:t xml:space="preserve"> </w:t>
      </w:r>
    </w:p>
    <w:p w14:paraId="70D06056" w14:textId="77777777" w:rsidR="004208FC" w:rsidRDefault="004208FC" w:rsidP="004D5FBB">
      <w:pPr>
        <w:spacing w:before="180"/>
        <w:ind w:firstLine="720"/>
        <w:jc w:val="both"/>
      </w:pPr>
      <w:r>
        <w:lastRenderedPageBreak/>
        <w:t xml:space="preserve">The Contest Administrator must enter (and confirm) a password to be used to perform contest data encryption.  Note that </w:t>
      </w:r>
      <w:r w:rsidRPr="004208FC">
        <w:rPr>
          <w:i/>
        </w:rPr>
        <w:t>this password provides access to all contest-related data</w:t>
      </w:r>
      <w:r>
        <w:t xml:space="preserve">; it should be well-chosen and well-protected.  </w:t>
      </w:r>
      <w:r w:rsidR="001F6200">
        <w:t xml:space="preserve">Note also that </w:t>
      </w:r>
      <w:r w:rsidR="001F6200">
        <w:rPr>
          <w:i/>
        </w:rPr>
        <w:t xml:space="preserve">there is no default value for this password; </w:t>
      </w:r>
      <w:r w:rsidR="001F6200">
        <w:t xml:space="preserve">it must be set (chosen and confirmed) by the Contest Administrator.  </w:t>
      </w:r>
      <w:r>
        <w:t>Entering and confirming a contest master password</w:t>
      </w:r>
      <w:r w:rsidR="002423A8">
        <w:t xml:space="preserve"> (in addition to the login ID and login password)</w:t>
      </w:r>
      <w:r>
        <w:t xml:space="preserve"> completes the login process.</w:t>
      </w:r>
    </w:p>
    <w:p w14:paraId="050CC459" w14:textId="77777777" w:rsidR="004208FC" w:rsidRDefault="00A92296" w:rsidP="004D5FBB">
      <w:pPr>
        <w:spacing w:before="180"/>
        <w:ind w:firstLine="720"/>
        <w:jc w:val="both"/>
      </w:pPr>
      <w:r>
        <w:rPr>
          <w:noProof/>
        </w:rPr>
        <w:drawing>
          <wp:anchor distT="0" distB="0" distL="114300" distR="114300" simplePos="0" relativeHeight="251580416" behindDoc="0" locked="0" layoutInCell="1" allowOverlap="1" wp14:anchorId="4279E2F8" wp14:editId="425CE485">
            <wp:simplePos x="0" y="0"/>
            <wp:positionH relativeFrom="column">
              <wp:posOffset>1569720</wp:posOffset>
            </wp:positionH>
            <wp:positionV relativeFrom="paragraph">
              <wp:posOffset>916305</wp:posOffset>
            </wp:positionV>
            <wp:extent cx="2805430" cy="2872740"/>
            <wp:effectExtent l="0" t="0" r="0" b="0"/>
            <wp:wrapTopAndBottom/>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5430" cy="287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208FC">
        <w:t xml:space="preserve">If a </w:t>
      </w:r>
      <w:r w:rsidR="001F6200">
        <w:t xml:space="preserve">first-site </w:t>
      </w:r>
      <w:r w:rsidR="004208FC">
        <w:t xml:space="preserve">server is started </w:t>
      </w:r>
      <w:r w:rsidR="001F6200">
        <w:t xml:space="preserve">again </w:t>
      </w:r>
      <w:r w:rsidR="004208FC">
        <w:t>at some later point in time (i.e. after a contest master password has been set), pressing the Login button on the server’s main login screen displays the following screen:</w:t>
      </w:r>
    </w:p>
    <w:p w14:paraId="55D53C9C" w14:textId="77777777" w:rsidR="004208FC" w:rsidRDefault="004208FC" w:rsidP="004D5FBB">
      <w:pPr>
        <w:spacing w:before="180"/>
        <w:ind w:firstLine="720"/>
        <w:jc w:val="center"/>
      </w:pPr>
    </w:p>
    <w:p w14:paraId="708301F0" w14:textId="77777777" w:rsidR="00C96DD7" w:rsidRDefault="00C96DD7" w:rsidP="004D5FBB">
      <w:pPr>
        <w:spacing w:before="180"/>
        <w:ind w:firstLine="720"/>
        <w:jc w:val="both"/>
      </w:pPr>
    </w:p>
    <w:p w14:paraId="6CEE4926" w14:textId="77777777" w:rsidR="004208FC" w:rsidRDefault="00C96DD7" w:rsidP="004D5FBB">
      <w:pPr>
        <w:spacing w:before="180"/>
        <w:ind w:firstLine="720"/>
        <w:jc w:val="both"/>
        <w:rPr>
          <w:bCs/>
        </w:rPr>
      </w:pPr>
      <w:r>
        <w:rPr>
          <w:bCs/>
        </w:rPr>
        <w:t>At this point the user must enter</w:t>
      </w:r>
      <w:r w:rsidR="00461130">
        <w:rPr>
          <w:bCs/>
        </w:rPr>
        <w:t xml:space="preserve"> the Contest Password </w:t>
      </w:r>
      <w:r>
        <w:rPr>
          <w:bCs/>
        </w:rPr>
        <w:t>in order to complete the login process.</w:t>
      </w:r>
    </w:p>
    <w:p w14:paraId="0C79257A" w14:textId="77777777" w:rsidR="005007FF" w:rsidRDefault="005007FF" w:rsidP="004D5FBB">
      <w:pPr>
        <w:spacing w:before="180"/>
        <w:ind w:firstLine="720"/>
        <w:jc w:val="both"/>
        <w:rPr>
          <w:ins w:id="5127" w:author="John Clevenger" w:date="2023-11-18T16:58:00Z"/>
          <w:bCs/>
        </w:rPr>
      </w:pPr>
      <w:r>
        <w:rPr>
          <w:bCs/>
        </w:rPr>
        <w:t xml:space="preserve">Only the primary (first) server in a contest prompts for the contest master password.  In a multi-site contest the user starts a (secondary) server using the </w:t>
      </w:r>
      <w:r w:rsidRPr="005007FF">
        <w:rPr>
          <w:rFonts w:ascii="Courier New" w:hAnsi="Courier New" w:cs="Courier New"/>
          <w:b/>
          <w:bCs/>
          <w:sz w:val="22"/>
        </w:rPr>
        <w:t>pc2server</w:t>
      </w:r>
      <w:r>
        <w:rPr>
          <w:bCs/>
        </w:rPr>
        <w:t xml:space="preserve"> command as above, and logs in using the default site name (for example, </w:t>
      </w:r>
      <w:r w:rsidRPr="005007FF">
        <w:rPr>
          <w:b/>
          <w:bCs/>
        </w:rPr>
        <w:t>site2</w:t>
      </w:r>
      <w:r>
        <w:rPr>
          <w:bCs/>
        </w:rPr>
        <w:t>) and password (</w:t>
      </w:r>
      <w:r w:rsidRPr="005007FF">
        <w:rPr>
          <w:b/>
          <w:bCs/>
        </w:rPr>
        <w:t>site2</w:t>
      </w:r>
      <w:r>
        <w:rPr>
          <w:bCs/>
        </w:rPr>
        <w:t xml:space="preserve">).  The secondary server contacts the primary server </w:t>
      </w:r>
      <w:r w:rsidR="00E43BF2">
        <w:rPr>
          <w:bCs/>
        </w:rPr>
        <w:t>(</w:t>
      </w:r>
      <w:r>
        <w:rPr>
          <w:bCs/>
        </w:rPr>
        <w:t xml:space="preserve">pointed to by the </w:t>
      </w:r>
      <w:r w:rsidRPr="005007FF">
        <w:rPr>
          <w:rFonts w:ascii="Arial" w:hAnsi="Arial" w:cs="Arial"/>
          <w:b/>
          <w:bCs/>
          <w:sz w:val="22"/>
        </w:rPr>
        <w:t>remoteServer=xxx</w:t>
      </w:r>
      <w:r>
        <w:rPr>
          <w:bCs/>
        </w:rPr>
        <w:t xml:space="preserve"> entry in its </w:t>
      </w:r>
      <w:r w:rsidRPr="005007FF">
        <w:rPr>
          <w:rFonts w:ascii="Courier New" w:hAnsi="Courier New" w:cs="Courier New"/>
          <w:b/>
          <w:bCs/>
          <w:sz w:val="22"/>
        </w:rPr>
        <w:t>pc2v9.ini</w:t>
      </w:r>
      <w:r>
        <w:rPr>
          <w:bCs/>
        </w:rPr>
        <w:t xml:space="preserve"> file</w:t>
      </w:r>
      <w:r w:rsidR="00E43BF2">
        <w:rPr>
          <w:bCs/>
        </w:rPr>
        <w:t>)</w:t>
      </w:r>
      <w:r>
        <w:rPr>
          <w:bCs/>
        </w:rPr>
        <w:t xml:space="preserve"> and obtains the current contest master password directly</w:t>
      </w:r>
      <w:r w:rsidR="00E43BF2">
        <w:rPr>
          <w:bCs/>
        </w:rPr>
        <w:t xml:space="preserve"> from the remote server</w:t>
      </w:r>
      <w:r>
        <w:rPr>
          <w:bCs/>
        </w:rPr>
        <w:t xml:space="preserve">. </w:t>
      </w:r>
      <w:r w:rsidR="00970A10">
        <w:rPr>
          <w:bCs/>
        </w:rPr>
        <w:t xml:space="preserve"> Note that the second server does </w:t>
      </w:r>
      <w:r w:rsidR="00970A10">
        <w:rPr>
          <w:bCs/>
          <w:i/>
        </w:rPr>
        <w:t>not</w:t>
      </w:r>
      <w:r w:rsidR="00970A10">
        <w:rPr>
          <w:bCs/>
        </w:rPr>
        <w:t xml:space="preserve"> </w:t>
      </w:r>
      <w:r w:rsidR="00970A10">
        <w:rPr>
          <w:bCs/>
          <w:u w:val="single"/>
        </w:rPr>
        <w:t>display</w:t>
      </w:r>
      <w:r w:rsidR="00970A10">
        <w:rPr>
          <w:bCs/>
        </w:rPr>
        <w:t xml:space="preserve"> the obtained contest master password;  if people at secondary sites need this password for some reason then they must obtain it from the Contest Administrator at the primary (first) site.</w:t>
      </w:r>
    </w:p>
    <w:p w14:paraId="1227FA2F" w14:textId="77777777" w:rsidR="0078790D" w:rsidRDefault="0078790D" w:rsidP="004D5FBB">
      <w:pPr>
        <w:spacing w:before="180"/>
        <w:ind w:firstLine="720"/>
        <w:jc w:val="both"/>
        <w:rPr>
          <w:ins w:id="5128" w:author="John Clevenger" w:date="2023-11-18T16:58:00Z"/>
          <w:bCs/>
        </w:rPr>
      </w:pPr>
    </w:p>
    <w:p w14:paraId="2BE058B0" w14:textId="77777777" w:rsidR="0078790D" w:rsidRDefault="0078790D" w:rsidP="004D5FBB">
      <w:pPr>
        <w:spacing w:before="180"/>
        <w:ind w:firstLine="720"/>
        <w:jc w:val="both"/>
        <w:rPr>
          <w:bCs/>
        </w:rPr>
      </w:pPr>
    </w:p>
    <w:p w14:paraId="1E9F77BD" w14:textId="77777777" w:rsidR="00CF6AD2" w:rsidRPr="00970A10" w:rsidRDefault="00CF6AD2" w:rsidP="004D5FBB">
      <w:pPr>
        <w:spacing w:before="180"/>
        <w:ind w:firstLine="720"/>
        <w:jc w:val="both"/>
        <w:rPr>
          <w:bCs/>
        </w:rPr>
      </w:pPr>
    </w:p>
    <w:p w14:paraId="66C14CE6" w14:textId="77777777" w:rsidR="00E43BF2" w:rsidRPr="0078790D" w:rsidRDefault="005C610E">
      <w:pPr>
        <w:pStyle w:val="ListParagraph"/>
        <w:numPr>
          <w:ilvl w:val="1"/>
          <w:numId w:val="53"/>
        </w:numPr>
        <w:ind w:left="450"/>
        <w:outlineLvl w:val="1"/>
        <w:rPr>
          <w:rFonts w:cs="Arial"/>
          <w:bCs/>
          <w:sz w:val="26"/>
          <w:szCs w:val="26"/>
          <w:rPrChange w:id="5129" w:author="John Clevenger" w:date="2023-11-18T16:56:00Z">
            <w:rPr/>
          </w:rPrChange>
        </w:rPr>
        <w:pPrChange w:id="5130" w:author="John Clevenger" w:date="2023-11-19T11:35:00Z">
          <w:pPr>
            <w:pStyle w:val="Heading3"/>
          </w:pPr>
        </w:pPrChange>
      </w:pPr>
      <w:bookmarkStart w:id="5131" w:name="_Toc261788193"/>
      <w:bookmarkStart w:id="5132" w:name="_Toc274153585"/>
      <w:bookmarkStart w:id="5133" w:name="_Toc274153721"/>
      <w:bookmarkStart w:id="5134" w:name="_Toc274154048"/>
      <w:bookmarkStart w:id="5135" w:name="_Toc151504312"/>
      <w:r w:rsidRPr="0078790D">
        <w:rPr>
          <w:rFonts w:ascii="Arial" w:hAnsi="Arial" w:cs="Arial"/>
          <w:b/>
          <w:bCs/>
          <w:sz w:val="26"/>
          <w:szCs w:val="26"/>
          <w:u w:val="single"/>
          <w:rPrChange w:id="5136" w:author="John Clevenger" w:date="2023-11-18T16:56:00Z">
            <w:rPr>
              <w:b w:val="0"/>
            </w:rPr>
          </w:rPrChange>
        </w:rPr>
        <w:lastRenderedPageBreak/>
        <w:t>N</w:t>
      </w:r>
      <w:r w:rsidR="00E43BF2" w:rsidRPr="0078790D">
        <w:rPr>
          <w:rFonts w:ascii="Arial" w:hAnsi="Arial" w:cs="Arial"/>
          <w:b/>
          <w:bCs/>
          <w:sz w:val="26"/>
          <w:szCs w:val="26"/>
          <w:u w:val="single"/>
          <w:rPrChange w:id="5137" w:author="John Clevenger" w:date="2023-11-18T16:56:00Z">
            <w:rPr>
              <w:b w:val="0"/>
            </w:rPr>
          </w:rPrChange>
        </w:rPr>
        <w:t>on-GUI Server Startup</w:t>
      </w:r>
      <w:bookmarkEnd w:id="5131"/>
      <w:bookmarkEnd w:id="5132"/>
      <w:bookmarkEnd w:id="5133"/>
      <w:bookmarkEnd w:id="5134"/>
      <w:bookmarkEnd w:id="5135"/>
      <w:r w:rsidR="00E43BF2" w:rsidRPr="0078790D">
        <w:rPr>
          <w:rFonts w:ascii="Arial" w:hAnsi="Arial" w:cs="Arial"/>
          <w:b/>
          <w:bCs/>
          <w:sz w:val="26"/>
          <w:szCs w:val="26"/>
          <w:u w:val="single"/>
          <w:rPrChange w:id="5138" w:author="John Clevenger" w:date="2023-11-18T16:56:00Z">
            <w:rPr>
              <w:b w:val="0"/>
            </w:rPr>
          </w:rPrChange>
        </w:rPr>
        <w:t xml:space="preserve"> </w:t>
      </w:r>
    </w:p>
    <w:p w14:paraId="20AFF916" w14:textId="77777777" w:rsidR="00E43BF2" w:rsidRDefault="00E43BF2" w:rsidP="004D5FBB">
      <w:pPr>
        <w:spacing w:before="120"/>
        <w:ind w:firstLine="432"/>
        <w:jc w:val="both"/>
      </w:pPr>
      <w:r>
        <w:t>In some environments it may be desirable to run a PC</w:t>
      </w:r>
      <w:r w:rsidRPr="00117D6F">
        <w:rPr>
          <w:vertAlign w:val="superscript"/>
        </w:rPr>
        <w:t>2</w:t>
      </w:r>
      <w:r>
        <w:t xml:space="preserve"> server without a GUI front-end.  This can be accomplished using the </w:t>
      </w:r>
      <w:r w:rsidRPr="00117D6F">
        <w:rPr>
          <w:rStyle w:val="CODE"/>
          <w:b/>
        </w:rPr>
        <w:t>–-nogui</w:t>
      </w:r>
      <w:r>
        <w:t xml:space="preserve"> command line argument</w:t>
      </w:r>
      <w:r w:rsidR="0052518E">
        <w:t xml:space="preserve"> described in </w:t>
      </w:r>
      <w:r w:rsidR="004544F5">
        <w:t xml:space="preserve">the </w:t>
      </w:r>
      <w:r>
        <w:t>appendi</w:t>
      </w:r>
      <w:r w:rsidR="0052518E">
        <w:t>x on Server Command Line arguments</w:t>
      </w:r>
      <w:r>
        <w:t>.   Note that if this option is chosen there is no GUI-based way to enter login, account password and contest password i</w:t>
      </w:r>
      <w:r w:rsidR="0052518E">
        <w:t>nformation</w:t>
      </w:r>
      <w:r w:rsidR="00CB008B">
        <w:t>.  These may</w:t>
      </w:r>
      <w:r>
        <w:t xml:space="preserve"> be entered on the command line as well.   For example, to start a primary (first) server with no GUI the following command could be used:</w:t>
      </w:r>
      <w:r w:rsidR="00CB008B" w:rsidRPr="00CB008B">
        <w:rPr>
          <w:rStyle w:val="FootnoteReference"/>
        </w:rPr>
        <w:t xml:space="preserve"> </w:t>
      </w:r>
      <w:bookmarkStart w:id="5139" w:name="_Ref303094969"/>
      <w:r w:rsidR="00CB008B">
        <w:rPr>
          <w:rStyle w:val="FootnoteReference"/>
        </w:rPr>
        <w:footnoteReference w:id="12"/>
      </w:r>
      <w:bookmarkEnd w:id="5139"/>
    </w:p>
    <w:p w14:paraId="19F37931" w14:textId="77777777" w:rsidR="00E43BF2" w:rsidRPr="00E43BF2" w:rsidRDefault="00E43BF2" w:rsidP="004D5FBB">
      <w:pPr>
        <w:spacing w:before="120" w:after="120"/>
        <w:ind w:firstLine="432"/>
        <w:rPr>
          <w:rStyle w:val="CODE"/>
          <w:b/>
        </w:rPr>
      </w:pPr>
      <w:r w:rsidRPr="00E43BF2">
        <w:rPr>
          <w:rStyle w:val="CODE"/>
          <w:b/>
        </w:rPr>
        <w:t>pc2server --nogui --login site1 --password site1 --contestpassword contest</w:t>
      </w:r>
    </w:p>
    <w:p w14:paraId="2C7D091F" w14:textId="057BF197" w:rsidR="00E43BF2" w:rsidRDefault="00E43BF2" w:rsidP="004D5FBB">
      <w:pPr>
        <w:ind w:firstLine="432"/>
        <w:jc w:val="both"/>
      </w:pPr>
      <w:r>
        <w:t>To start a secondary server without a GUI in a multi-site contest the following command could be used:</w:t>
      </w:r>
      <w:del w:id="5143" w:author="John Clevenger [2]" w:date="2022-06-15T11:59:00Z">
        <w:r w:rsidR="00D643B5" w:rsidDel="00783834">
          <w:delText xml:space="preserve"> </w:delText>
        </w:r>
        <w:r w:rsidR="00B0613D" w:rsidRPr="00B0613D" w:rsidDel="00783834">
          <w:rPr>
            <w:vertAlign w:val="superscript"/>
          </w:rPr>
          <w:fldChar w:fldCharType="begin"/>
        </w:r>
        <w:r w:rsidR="00B0613D" w:rsidRPr="00B0613D" w:rsidDel="00783834">
          <w:rPr>
            <w:vertAlign w:val="superscript"/>
          </w:rPr>
          <w:delInstrText xml:space="preserve"> NOTEREF _Ref303094969 \h </w:delInstrText>
        </w:r>
        <w:r w:rsidR="00B0613D" w:rsidDel="00783834">
          <w:rPr>
            <w:vertAlign w:val="superscript"/>
          </w:rPr>
          <w:delInstrText xml:space="preserve"> \* MERGEFORMAT </w:delInstrText>
        </w:r>
        <w:r w:rsidR="00B0613D" w:rsidRPr="00B0613D" w:rsidDel="00783834">
          <w:rPr>
            <w:vertAlign w:val="superscript"/>
          </w:rPr>
        </w:r>
        <w:r w:rsidR="00B0613D" w:rsidRPr="00B0613D" w:rsidDel="00783834">
          <w:rPr>
            <w:vertAlign w:val="superscript"/>
          </w:rPr>
          <w:fldChar w:fldCharType="separate"/>
        </w:r>
        <w:r w:rsidR="005D2B69" w:rsidDel="00783834">
          <w:rPr>
            <w:vertAlign w:val="superscript"/>
          </w:rPr>
          <w:delText>11</w:delText>
        </w:r>
        <w:r w:rsidR="00B0613D" w:rsidRPr="00B0613D" w:rsidDel="00783834">
          <w:rPr>
            <w:vertAlign w:val="superscript"/>
          </w:rPr>
          <w:fldChar w:fldCharType="end"/>
        </w:r>
      </w:del>
    </w:p>
    <w:p w14:paraId="53D3A634" w14:textId="77777777" w:rsidR="00E43BF2" w:rsidRPr="00E43BF2" w:rsidRDefault="00E43BF2" w:rsidP="004D5FBB">
      <w:pPr>
        <w:spacing w:before="120" w:after="120"/>
        <w:ind w:firstLine="432"/>
        <w:rPr>
          <w:rStyle w:val="CODE"/>
          <w:b/>
          <w:lang w:val="nl-NL"/>
        </w:rPr>
      </w:pPr>
      <w:r w:rsidRPr="00E43BF2">
        <w:rPr>
          <w:rStyle w:val="CODE"/>
          <w:b/>
          <w:lang w:val="nl-NL"/>
        </w:rPr>
        <w:t xml:space="preserve">pc2server --nogui --login site2 --password site2 </w:t>
      </w:r>
    </w:p>
    <w:p w14:paraId="799BFEB7" w14:textId="77777777" w:rsidR="00E43BF2" w:rsidRDefault="00E43BF2" w:rsidP="004D5FBB">
      <w:pPr>
        <w:ind w:firstLine="432"/>
        <w:jc w:val="both"/>
      </w:pPr>
      <w:r>
        <w:t xml:space="preserve">Note that since this server is presumed to be secondary (meaning it has a </w:t>
      </w:r>
      <w:r w:rsidRPr="00E43BF2">
        <w:rPr>
          <w:rFonts w:ascii="Courier New" w:hAnsi="Courier New" w:cs="Courier New"/>
          <w:b/>
          <w:bCs/>
          <w:sz w:val="22"/>
        </w:rPr>
        <w:t>pc2v9.ini</w:t>
      </w:r>
      <w:r>
        <w:t xml:space="preserve"> entry pointing to a remote server which is the primary server), the </w:t>
      </w:r>
      <w:r w:rsidRPr="005206AB">
        <w:rPr>
          <w:rStyle w:val="CODE"/>
          <w:b/>
        </w:rPr>
        <w:t>--contestpassword</w:t>
      </w:r>
      <w:r>
        <w:t xml:space="preserve"> option is omitted.  This is because secondary servers obtain the contest master password directly from the primary server, as described above.</w:t>
      </w:r>
    </w:p>
    <w:p w14:paraId="7087ACE9" w14:textId="77777777" w:rsidR="00E43BF2" w:rsidRDefault="00E43BF2" w:rsidP="004D5FBB">
      <w:pPr>
        <w:ind w:firstLine="432"/>
        <w:jc w:val="both"/>
      </w:pPr>
    </w:p>
    <w:p w14:paraId="20015F5B" w14:textId="77777777" w:rsidR="00E43BF2" w:rsidRDefault="00E43BF2" w:rsidP="004D5FBB">
      <w:pPr>
        <w:ind w:firstLine="432"/>
      </w:pPr>
      <w:r>
        <w:t xml:space="preserve">When a server is started using the </w:t>
      </w:r>
      <w:r w:rsidRPr="005206AB">
        <w:rPr>
          <w:rStyle w:val="CODE"/>
          <w:b/>
        </w:rPr>
        <w:t xml:space="preserve">--nogui </w:t>
      </w:r>
      <w:r>
        <w:t>option, it sends all of its output in text form to the console window from which it was started.  The following shows an example of a server started in this way.</w:t>
      </w:r>
      <w:r w:rsidR="00D643B5">
        <w:t xml:space="preserve">  Any subsequent text produced by the server (e.g. error messages or informational text) would appear on subsequent lines on the console.</w:t>
      </w:r>
    </w:p>
    <w:p w14:paraId="6FB3F182" w14:textId="77777777" w:rsidR="00E43BF2" w:rsidRPr="004456EA" w:rsidRDefault="00E43BF2" w:rsidP="004D5FBB">
      <w:pPr>
        <w:ind w:firstLine="432"/>
      </w:pP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78"/>
      </w:tblGrid>
      <w:tr w:rsidR="00E43BF2" w:rsidRPr="004456EA" w14:paraId="1D815BDC" w14:textId="77777777" w:rsidTr="005374B3">
        <w:tc>
          <w:tcPr>
            <w:tcW w:w="10278" w:type="dxa"/>
          </w:tcPr>
          <w:p w14:paraId="6545050E" w14:textId="77777777" w:rsidR="00B971BE" w:rsidRPr="00B971BE" w:rsidRDefault="00B971BE" w:rsidP="00B971BE">
            <w:pPr>
              <w:rPr>
                <w:rStyle w:val="CODE"/>
              </w:rPr>
            </w:pPr>
            <w:r w:rsidRPr="00B971BE">
              <w:rPr>
                <w:rStyle w:val="CODE"/>
              </w:rPr>
              <w:t>CSUS Programming Contest System</w:t>
            </w:r>
          </w:p>
          <w:p w14:paraId="23DFDB9B" w14:textId="77777777" w:rsidR="00B971BE" w:rsidRPr="00B971BE" w:rsidRDefault="00B971BE" w:rsidP="00B971BE">
            <w:pPr>
              <w:rPr>
                <w:rStyle w:val="CODE"/>
              </w:rPr>
            </w:pPr>
            <w:r w:rsidRPr="00B971BE">
              <w:rPr>
                <w:rStyle w:val="CODE"/>
              </w:rPr>
              <w:t>Version 9.3 20140802 (Saturday, August 2nd 2014 20:46 UTC) Build 2822</w:t>
            </w:r>
          </w:p>
          <w:p w14:paraId="5DF883E7" w14:textId="77777777" w:rsidR="00B971BE" w:rsidRPr="00B971BE" w:rsidRDefault="00B971BE" w:rsidP="00B971BE">
            <w:pPr>
              <w:rPr>
                <w:rStyle w:val="CODE"/>
              </w:rPr>
            </w:pPr>
            <w:r w:rsidRPr="00B971BE">
              <w:rPr>
                <w:rStyle w:val="CODE"/>
              </w:rPr>
              <w:t>Java ver 1.7.0_55</w:t>
            </w:r>
          </w:p>
          <w:p w14:paraId="21E91068" w14:textId="77777777" w:rsidR="00B971BE" w:rsidRPr="00B971BE" w:rsidRDefault="00B971BE" w:rsidP="00B971BE">
            <w:pPr>
              <w:rPr>
                <w:rStyle w:val="CODE"/>
              </w:rPr>
            </w:pPr>
            <w:r w:rsidRPr="00B971BE">
              <w:rPr>
                <w:rStyle w:val="CODE"/>
              </w:rPr>
              <w:t>Windows 7 6.1 (x86)</w:t>
            </w:r>
          </w:p>
          <w:p w14:paraId="0527374F" w14:textId="77777777" w:rsidR="00B971BE" w:rsidRPr="00B971BE" w:rsidRDefault="00B971BE" w:rsidP="00B971BE">
            <w:pPr>
              <w:rPr>
                <w:rStyle w:val="CODE"/>
              </w:rPr>
            </w:pPr>
          </w:p>
          <w:p w14:paraId="4C8176CA" w14:textId="77777777" w:rsidR="00B971BE" w:rsidRPr="00B971BE" w:rsidRDefault="00B971BE" w:rsidP="00B971BE">
            <w:pPr>
              <w:rPr>
                <w:rStyle w:val="CODE"/>
              </w:rPr>
            </w:pPr>
            <w:r w:rsidRPr="00B971BE">
              <w:rPr>
                <w:rStyle w:val="CODE"/>
              </w:rPr>
              <w:t>Date: 8/12/14 3:11 PM</w:t>
            </w:r>
          </w:p>
          <w:p w14:paraId="1DB6F9DA" w14:textId="77777777" w:rsidR="00B971BE" w:rsidRPr="00B971BE" w:rsidRDefault="00B971BE" w:rsidP="00B971BE">
            <w:pPr>
              <w:rPr>
                <w:rStyle w:val="CODE"/>
              </w:rPr>
            </w:pPr>
            <w:r w:rsidRPr="00B971BE">
              <w:rPr>
                <w:rStyle w:val="CODE"/>
              </w:rPr>
              <w:t>Working directory is C:\pc2-9.3.0</w:t>
            </w:r>
          </w:p>
          <w:p w14:paraId="0F9BEB34" w14:textId="77777777" w:rsidR="00B971BE" w:rsidRPr="00B971BE" w:rsidRDefault="00B971BE" w:rsidP="00B971BE">
            <w:pPr>
              <w:rPr>
                <w:rStyle w:val="CODE"/>
              </w:rPr>
            </w:pPr>
          </w:p>
          <w:p w14:paraId="6B9AD68C" w14:textId="77777777" w:rsidR="00B971BE" w:rsidRPr="00B971BE" w:rsidRDefault="00B971BE" w:rsidP="00B971BE">
            <w:pPr>
              <w:rPr>
                <w:rStyle w:val="CODE"/>
              </w:rPr>
            </w:pPr>
            <w:r w:rsidRPr="00B971BE">
              <w:rPr>
                <w:rStyle w:val="CODE"/>
              </w:rPr>
              <w:t>Tue Aug 12 15:11:46 PDT 2014 Using Profile: Default @ profiles\P3a9add10-5089-47c5-b82a-31966b136b6b</w:t>
            </w:r>
          </w:p>
          <w:p w14:paraId="2E259C97" w14:textId="77777777" w:rsidR="00B971BE" w:rsidRPr="00B971BE" w:rsidRDefault="00B971BE" w:rsidP="00B971BE">
            <w:pPr>
              <w:rPr>
                <w:rStyle w:val="CODE"/>
              </w:rPr>
            </w:pPr>
          </w:p>
          <w:p w14:paraId="73F51DB3" w14:textId="77777777" w:rsidR="00E43BF2" w:rsidRPr="004456EA" w:rsidRDefault="00B971BE" w:rsidP="00B971BE">
            <w:pPr>
              <w:rPr>
                <w:rStyle w:val="CODE"/>
              </w:rPr>
            </w:pPr>
            <w:r w:rsidRPr="00B971BE">
              <w:rPr>
                <w:rStyle w:val="CODE"/>
              </w:rPr>
              <w:t>Tue Aug 12 15:11:46 PDT 2014 server (Site 1 - Site 1) started</w:t>
            </w:r>
          </w:p>
        </w:tc>
      </w:tr>
    </w:tbl>
    <w:p w14:paraId="06ADB5E8" w14:textId="77777777" w:rsidR="003F0853" w:rsidRDefault="00E43BF2" w:rsidP="005374B3">
      <w:pPr>
        <w:ind w:left="360"/>
      </w:pPr>
      <w:r>
        <w:tab/>
      </w:r>
    </w:p>
    <w:p w14:paraId="5128347C" w14:textId="77777777" w:rsidR="00E43BF2" w:rsidRDefault="00591318" w:rsidP="005374B3">
      <w:pPr>
        <w:ind w:left="360" w:firstLine="720"/>
        <w:jc w:val="both"/>
        <w:rPr>
          <w:ins w:id="5144" w:author="John Clevenger" w:date="2023-11-18T16:58:00Z"/>
        </w:rPr>
      </w:pPr>
      <w:r>
        <w:t xml:space="preserve">To halt a non-GUI server, use the Shutdown button </w:t>
      </w:r>
      <w:r w:rsidR="00461130">
        <w:t>on th</w:t>
      </w:r>
      <w:r w:rsidR="00F64B84">
        <w:t>e Site tab on the Administrator GUI</w:t>
      </w:r>
      <w:r w:rsidR="00461130">
        <w:t xml:space="preserve"> </w:t>
      </w:r>
      <w:r>
        <w:t xml:space="preserve">to gracefully </w:t>
      </w:r>
      <w:r w:rsidR="00F64B84">
        <w:t>stop</w:t>
      </w:r>
      <w:r>
        <w:t xml:space="preserve"> the server.</w:t>
      </w:r>
    </w:p>
    <w:p w14:paraId="74831D65" w14:textId="77777777" w:rsidR="0078790D" w:rsidRDefault="0078790D" w:rsidP="005374B3">
      <w:pPr>
        <w:ind w:left="360" w:firstLine="720"/>
        <w:jc w:val="both"/>
        <w:rPr>
          <w:ins w:id="5145" w:author="John Clevenger" w:date="2023-11-18T16:58:00Z"/>
        </w:rPr>
      </w:pPr>
    </w:p>
    <w:p w14:paraId="2CFF2C1F" w14:textId="77777777" w:rsidR="0078790D" w:rsidRDefault="0078790D" w:rsidP="005374B3">
      <w:pPr>
        <w:ind w:left="360" w:firstLine="720"/>
        <w:jc w:val="both"/>
      </w:pPr>
    </w:p>
    <w:p w14:paraId="0E726386" w14:textId="77777777" w:rsidR="0017213D" w:rsidRPr="007D3139" w:rsidRDefault="00E43BF2">
      <w:pPr>
        <w:pStyle w:val="ListParagraph"/>
        <w:numPr>
          <w:ilvl w:val="1"/>
          <w:numId w:val="53"/>
        </w:numPr>
        <w:ind w:left="450"/>
        <w:outlineLvl w:val="1"/>
        <w:rPr>
          <w:rFonts w:cs="Arial"/>
          <w:bCs/>
          <w:szCs w:val="26"/>
        </w:rPr>
        <w:pPrChange w:id="5146" w:author="John Clevenger" w:date="2023-11-19T11:35:00Z">
          <w:pPr>
            <w:pStyle w:val="Heading2"/>
          </w:pPr>
        </w:pPrChange>
      </w:pPr>
      <w:bookmarkStart w:id="5147" w:name="_Toc151504313"/>
      <w:r w:rsidRPr="0078790D">
        <w:rPr>
          <w:rFonts w:ascii="Arial" w:hAnsi="Arial" w:cs="Arial"/>
          <w:b/>
          <w:bCs/>
          <w:sz w:val="26"/>
          <w:szCs w:val="26"/>
          <w:u w:val="single"/>
          <w:rPrChange w:id="5148" w:author="John Clevenger" w:date="2023-11-18T16:58:00Z">
            <w:rPr>
              <w:b w:val="0"/>
            </w:rPr>
          </w:rPrChange>
        </w:rPr>
        <w:t>Server GUI Controls</w:t>
      </w:r>
      <w:bookmarkEnd w:id="5147"/>
    </w:p>
    <w:p w14:paraId="5560C36D" w14:textId="11F37C51" w:rsidR="00E70C34" w:rsidDel="00D97BBB" w:rsidRDefault="0017213D" w:rsidP="005374B3">
      <w:pPr>
        <w:keepLines/>
        <w:spacing w:before="180"/>
        <w:ind w:left="360" w:firstLine="720"/>
        <w:jc w:val="both"/>
        <w:rPr>
          <w:del w:id="5149" w:author="John Clevenger [2]" w:date="2022-06-22T18:19:00Z"/>
          <w:bCs/>
        </w:rPr>
      </w:pPr>
      <w:r>
        <w:rPr>
          <w:bCs/>
        </w:rPr>
        <w:t xml:space="preserve">Upon successful login </w:t>
      </w:r>
      <w:r w:rsidR="00943041">
        <w:rPr>
          <w:bCs/>
        </w:rPr>
        <w:t xml:space="preserve">to a server </w:t>
      </w:r>
      <w:r w:rsidR="00E70C34">
        <w:rPr>
          <w:bCs/>
        </w:rPr>
        <w:t xml:space="preserve">(assuming the server was started without the </w:t>
      </w:r>
      <w:r w:rsidR="00E70C34" w:rsidRPr="005206AB">
        <w:rPr>
          <w:rStyle w:val="CODE"/>
          <w:b/>
        </w:rPr>
        <w:t xml:space="preserve">--nogui </w:t>
      </w:r>
      <w:r w:rsidR="00E70C34">
        <w:rPr>
          <w:bCs/>
        </w:rPr>
        <w:t xml:space="preserve">option) </w:t>
      </w:r>
      <w:r w:rsidR="00943041">
        <w:rPr>
          <w:bCs/>
        </w:rPr>
        <w:t xml:space="preserve">a GUI </w:t>
      </w:r>
      <w:del w:id="5150" w:author="John Clevenger [2]" w:date="2022-06-22T18:20:00Z">
        <w:r w:rsidR="00943041" w:rsidDel="00D97BBB">
          <w:rPr>
            <w:bCs/>
          </w:rPr>
          <w:delText>similar to</w:delText>
        </w:r>
      </w:del>
      <w:ins w:id="5151" w:author="John Clevenger [2]" w:date="2022-06-22T18:20:00Z">
        <w:r w:rsidR="00D97BBB">
          <w:rPr>
            <w:bCs/>
          </w:rPr>
          <w:t>like</w:t>
        </w:r>
      </w:ins>
      <w:r w:rsidR="00943041">
        <w:rPr>
          <w:bCs/>
        </w:rPr>
        <w:t xml:space="preserve"> the</w:t>
      </w:r>
      <w:r w:rsidR="00E70C34">
        <w:rPr>
          <w:bCs/>
        </w:rPr>
        <w:t xml:space="preserve"> following appears</w:t>
      </w:r>
      <w:r>
        <w:rPr>
          <w:bCs/>
        </w:rPr>
        <w:t>:</w:t>
      </w:r>
    </w:p>
    <w:p w14:paraId="7C360BD4" w14:textId="73FBDDC0" w:rsidR="009D59B3" w:rsidDel="00D97BBB" w:rsidRDefault="009D59B3">
      <w:pPr>
        <w:keepNext/>
        <w:keepLines/>
        <w:spacing w:before="180"/>
        <w:rPr>
          <w:del w:id="5152" w:author="John Clevenger [2]" w:date="2022-06-22T18:19:00Z"/>
        </w:rPr>
        <w:pPrChange w:id="5153" w:author="John Clevenger [2]" w:date="2022-06-22T18:19:00Z">
          <w:pPr>
            <w:keepNext/>
            <w:keepLines/>
            <w:spacing w:before="180"/>
            <w:ind w:left="360"/>
          </w:pPr>
        </w:pPrChange>
      </w:pPr>
    </w:p>
    <w:p w14:paraId="4070BF0C" w14:textId="2C42D6EA" w:rsidR="009D59B3" w:rsidRDefault="00A92296">
      <w:pPr>
        <w:keepLines/>
        <w:spacing w:before="180"/>
        <w:ind w:left="360" w:firstLine="720"/>
        <w:jc w:val="both"/>
        <w:pPrChange w:id="5154" w:author="John Clevenger [2]" w:date="2022-06-22T18:19:00Z">
          <w:pPr>
            <w:keepNext/>
            <w:keepLines/>
            <w:spacing w:before="180"/>
            <w:ind w:left="360" w:firstLine="720"/>
            <w:jc w:val="center"/>
          </w:pPr>
        </w:pPrChange>
      </w:pPr>
      <w:del w:id="5155" w:author="John Clevenger [2]" w:date="2022-06-22T18:19:00Z">
        <w:r w:rsidRPr="00697998" w:rsidDel="00D97BBB">
          <w:rPr>
            <w:noProof/>
          </w:rPr>
          <w:drawing>
            <wp:inline distT="0" distB="0" distL="0" distR="0" wp14:anchorId="317D2C7A" wp14:editId="04CD2641">
              <wp:extent cx="4448175" cy="3067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8175" cy="3067050"/>
                      </a:xfrm>
                      <a:prstGeom prst="rect">
                        <a:avLst/>
                      </a:prstGeom>
                      <a:noFill/>
                      <a:ln>
                        <a:noFill/>
                      </a:ln>
                    </pic:spPr>
                  </pic:pic>
                </a:graphicData>
              </a:graphic>
            </wp:inline>
          </w:drawing>
        </w:r>
      </w:del>
    </w:p>
    <w:p w14:paraId="405E1317" w14:textId="20770FEE" w:rsidR="0017213D" w:rsidRDefault="00D97BBB" w:rsidP="005374B3">
      <w:pPr>
        <w:pStyle w:val="Caption"/>
        <w:ind w:left="360"/>
        <w:jc w:val="center"/>
        <w:rPr>
          <w:bCs w:val="0"/>
        </w:rPr>
      </w:pPr>
      <w:ins w:id="5156" w:author="John Clevenger [2]" w:date="2022-06-22T18:19:00Z">
        <w:r>
          <w:rPr>
            <w:noProof/>
          </w:rPr>
          <w:lastRenderedPageBreak/>
          <w:drawing>
            <wp:anchor distT="0" distB="0" distL="114300" distR="114300" simplePos="0" relativeHeight="251718656" behindDoc="0" locked="0" layoutInCell="1" allowOverlap="1" wp14:anchorId="7D92D894" wp14:editId="7F0D4F03">
              <wp:simplePos x="0" y="0"/>
              <wp:positionH relativeFrom="column">
                <wp:posOffset>974725</wp:posOffset>
              </wp:positionH>
              <wp:positionV relativeFrom="paragraph">
                <wp:posOffset>117475</wp:posOffset>
              </wp:positionV>
              <wp:extent cx="3989070" cy="2113915"/>
              <wp:effectExtent l="0" t="0" r="0" b="0"/>
              <wp:wrapTopAndBottom/>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89070" cy="2113915"/>
                      </a:xfrm>
                      <a:prstGeom prst="rect">
                        <a:avLst/>
                      </a:prstGeom>
                    </pic:spPr>
                  </pic:pic>
                </a:graphicData>
              </a:graphic>
              <wp14:sizeRelH relativeFrom="page">
                <wp14:pctWidth>0</wp14:pctWidth>
              </wp14:sizeRelH>
              <wp14:sizeRelV relativeFrom="page">
                <wp14:pctHeight>0</wp14:pctHeight>
              </wp14:sizeRelV>
            </wp:anchor>
          </w:drawing>
        </w:r>
      </w:ins>
    </w:p>
    <w:p w14:paraId="740F2A20" w14:textId="5089557F" w:rsidR="00E70C34" w:rsidRDefault="00E70C34" w:rsidP="005374B3">
      <w:pPr>
        <w:spacing w:before="120"/>
        <w:ind w:left="360" w:firstLine="720"/>
        <w:jc w:val="both"/>
        <w:rPr>
          <w:ins w:id="5157" w:author="John Clevenger" w:date="2023-11-18T16:59:00Z"/>
        </w:rPr>
      </w:pPr>
      <w:r>
        <w:t xml:space="preserve">The tabs across the top of this GUI allow the </w:t>
      </w:r>
      <w:r w:rsidR="004A4552">
        <w:t>user</w:t>
      </w:r>
      <w:r>
        <w:t xml:space="preserve"> to examine and modify various configuration items in the contest.  </w:t>
      </w:r>
      <w:r w:rsidR="00943041">
        <w:t>Those items which are primarily</w:t>
      </w:r>
      <w:r>
        <w:t xml:space="preserve"> server-related</w:t>
      </w:r>
      <w:r w:rsidR="00943041">
        <w:t xml:space="preserve"> are described below; some of the </w:t>
      </w:r>
      <w:r w:rsidR="002B28E9">
        <w:t>tabs</w:t>
      </w:r>
      <w:r w:rsidR="00943041">
        <w:t xml:space="preserve"> also appear in the PC</w:t>
      </w:r>
      <w:r w:rsidR="00943041" w:rsidRPr="00943041">
        <w:rPr>
          <w:vertAlign w:val="superscript"/>
        </w:rPr>
        <w:t>2</w:t>
      </w:r>
      <w:r w:rsidR="00943041">
        <w:t xml:space="preserve"> Administrator GUI and are described in the chapter on “</w:t>
      </w:r>
      <w:r w:rsidR="007B1362" w:rsidRPr="007B1362">
        <w:rPr>
          <w:bCs/>
          <w:i/>
          <w:szCs w:val="24"/>
        </w:rPr>
        <w:t>Interactive Contest Configuration</w:t>
      </w:r>
      <w:r w:rsidR="00943041">
        <w:t>”.</w:t>
      </w:r>
      <w:r w:rsidR="00A438B5">
        <w:t xml:space="preserve"> </w:t>
      </w:r>
      <w:r w:rsidR="00A438B5">
        <w:rPr>
          <w:rStyle w:val="FootnoteReference"/>
        </w:rPr>
        <w:footnoteReference w:id="13"/>
      </w:r>
    </w:p>
    <w:p w14:paraId="046A392C" w14:textId="77777777" w:rsidR="0078790D" w:rsidRPr="00E70C34" w:rsidRDefault="0078790D" w:rsidP="005374B3">
      <w:pPr>
        <w:spacing w:before="120"/>
        <w:ind w:left="360" w:firstLine="720"/>
        <w:jc w:val="both"/>
      </w:pPr>
    </w:p>
    <w:p w14:paraId="04D0067D" w14:textId="122A2F34" w:rsidR="00F05134" w:rsidRPr="007D3139" w:rsidRDefault="002015F3">
      <w:pPr>
        <w:pStyle w:val="ListParagraph"/>
        <w:numPr>
          <w:ilvl w:val="2"/>
          <w:numId w:val="53"/>
        </w:numPr>
        <w:tabs>
          <w:tab w:val="left" w:pos="270"/>
        </w:tabs>
        <w:ind w:left="1080" w:hanging="810"/>
        <w:outlineLvl w:val="2"/>
        <w:rPr>
          <w:rFonts w:cs="Arial"/>
          <w:bCs/>
          <w:szCs w:val="24"/>
        </w:rPr>
        <w:pPrChange w:id="5159" w:author="John Clevenger" w:date="2023-11-19T11:36:00Z">
          <w:pPr>
            <w:pStyle w:val="Heading3"/>
          </w:pPr>
        </w:pPrChange>
      </w:pPr>
      <w:bookmarkStart w:id="5160" w:name="_Toc261788194"/>
      <w:bookmarkStart w:id="5161" w:name="_Toc274153586"/>
      <w:bookmarkStart w:id="5162" w:name="_Toc274153722"/>
      <w:bookmarkStart w:id="5163" w:name="_Toc274154049"/>
      <w:bookmarkStart w:id="5164" w:name="_Toc151504314"/>
      <w:r w:rsidRPr="0078790D">
        <w:rPr>
          <w:rFonts w:ascii="Arial" w:hAnsi="Arial" w:cs="Arial"/>
          <w:b/>
          <w:bCs/>
          <w:szCs w:val="24"/>
          <w:u w:val="single"/>
          <w:rPrChange w:id="5165" w:author="John Clevenger" w:date="2023-11-18T17:01:00Z">
            <w:rPr>
              <w:b w:val="0"/>
            </w:rPr>
          </w:rPrChange>
        </w:rPr>
        <w:t xml:space="preserve">Adding </w:t>
      </w:r>
      <w:r w:rsidR="00F05134" w:rsidRPr="0078790D">
        <w:rPr>
          <w:rFonts w:ascii="Arial" w:hAnsi="Arial" w:cs="Arial"/>
          <w:b/>
          <w:bCs/>
          <w:szCs w:val="24"/>
          <w:u w:val="single"/>
          <w:rPrChange w:id="5166" w:author="John Clevenger" w:date="2023-11-18T17:01:00Z">
            <w:rPr>
              <w:b w:val="0"/>
            </w:rPr>
          </w:rPrChange>
        </w:rPr>
        <w:t>Sites</w:t>
      </w:r>
      <w:bookmarkEnd w:id="5160"/>
      <w:bookmarkEnd w:id="5161"/>
      <w:bookmarkEnd w:id="5162"/>
      <w:bookmarkEnd w:id="5163"/>
      <w:bookmarkEnd w:id="5164"/>
      <w:r w:rsidR="00F05134" w:rsidRPr="0078790D">
        <w:rPr>
          <w:rFonts w:ascii="Arial" w:hAnsi="Arial" w:cs="Arial"/>
          <w:b/>
          <w:bCs/>
          <w:szCs w:val="24"/>
          <w:u w:val="single"/>
          <w:rPrChange w:id="5167" w:author="John Clevenger" w:date="2023-11-18T17:01:00Z">
            <w:rPr>
              <w:b w:val="0"/>
            </w:rPr>
          </w:rPrChange>
        </w:rPr>
        <w:t xml:space="preserve"> </w:t>
      </w:r>
    </w:p>
    <w:p w14:paraId="3B959C70" w14:textId="77777777" w:rsidR="005C7AB7" w:rsidRDefault="005C7AB7" w:rsidP="005374B3">
      <w:pPr>
        <w:spacing w:before="120"/>
        <w:ind w:left="360" w:firstLine="720"/>
        <w:jc w:val="both"/>
      </w:pPr>
      <w:r>
        <w:t xml:space="preserve">The </w:t>
      </w:r>
      <w:r w:rsidRPr="005C7AB7">
        <w:rPr>
          <w:b/>
        </w:rPr>
        <w:t>Sites</w:t>
      </w:r>
      <w:r>
        <w:t xml:space="preserve"> </w:t>
      </w:r>
      <w:r w:rsidR="006C2377" w:rsidRPr="005C7AB7">
        <w:t>pane</w:t>
      </w:r>
      <w:r w:rsidR="006C2377">
        <w:t xml:space="preserve"> </w:t>
      </w:r>
      <w:r>
        <w:t xml:space="preserve">(shown above) lists </w:t>
      </w:r>
      <w:r w:rsidR="006C2377">
        <w:t xml:space="preserve">each contest site which the system knows about.  </w:t>
      </w:r>
      <w:r>
        <w:t>Initially only “Site 1”</w:t>
      </w:r>
      <w:r w:rsidR="00ED3F88">
        <w:t xml:space="preserve"> is known; i</w:t>
      </w:r>
      <w:r w:rsidR="006C2377">
        <w:t xml:space="preserve">n order for a server at another site to join the contest, </w:t>
      </w:r>
      <w:r>
        <w:t xml:space="preserve">the </w:t>
      </w:r>
      <w:r w:rsidR="00ED3F88">
        <w:t xml:space="preserve">additional </w:t>
      </w:r>
      <w:r>
        <w:t>site</w:t>
      </w:r>
      <w:r w:rsidR="006C2377">
        <w:t xml:space="preserve"> must first be added to the Sites li</w:t>
      </w:r>
      <w:r>
        <w:t xml:space="preserve">st.  </w:t>
      </w:r>
    </w:p>
    <w:p w14:paraId="759F42E9" w14:textId="77777777" w:rsidR="00ED2178" w:rsidRDefault="005120A0" w:rsidP="005374B3">
      <w:pPr>
        <w:spacing w:before="240"/>
        <w:ind w:left="360" w:firstLine="720"/>
        <w:jc w:val="both"/>
      </w:pPr>
      <w:r>
        <w:t xml:space="preserve">To </w:t>
      </w:r>
      <w:r w:rsidR="002015F3">
        <w:t>make the system aware of the presence of another</w:t>
      </w:r>
      <w:r w:rsidR="005C7AB7">
        <w:t xml:space="preserve"> site,</w:t>
      </w:r>
      <w:r>
        <w:t xml:space="preserve"> </w:t>
      </w:r>
      <w:r w:rsidR="005C7AB7">
        <w:t>press</w:t>
      </w:r>
      <w:r>
        <w:t xml:space="preserve"> the </w:t>
      </w:r>
      <w:r w:rsidRPr="0025792B">
        <w:rPr>
          <w:rStyle w:val="ButtonText"/>
        </w:rPr>
        <w:t>Add Site</w:t>
      </w:r>
      <w:r>
        <w:t xml:space="preserve"> </w:t>
      </w:r>
      <w:r w:rsidR="0025792B">
        <w:t>button to create a new row in the grid.</w:t>
      </w:r>
      <w:r w:rsidR="00ED2178">
        <w:rPr>
          <w:rStyle w:val="FootnoteReference"/>
        </w:rPr>
        <w:footnoteReference w:id="14"/>
      </w:r>
      <w:r w:rsidR="0025792B">
        <w:t xml:space="preserve">  </w:t>
      </w:r>
      <w:r w:rsidR="00AA6741">
        <w:t xml:space="preserve">In the new row which appears, select the </w:t>
      </w:r>
      <w:r w:rsidR="00AA6741">
        <w:rPr>
          <w:b/>
        </w:rPr>
        <w:t xml:space="preserve">Password </w:t>
      </w:r>
      <w:r w:rsidR="00AA6741">
        <w:t xml:space="preserve">field and </w:t>
      </w:r>
      <w:r w:rsidR="00AA6741">
        <w:rPr>
          <w:i/>
        </w:rPr>
        <w:t>change the password from the default value.</w:t>
      </w:r>
      <w:r w:rsidR="00BA72CF">
        <w:rPr>
          <w:rStyle w:val="FootnoteReference"/>
          <w:i/>
        </w:rPr>
        <w:footnoteReference w:id="15"/>
      </w:r>
      <w:r w:rsidR="00AA6741">
        <w:t xml:space="preserve">  </w:t>
      </w:r>
      <w:r w:rsidR="0025792B">
        <w:t>Next</w:t>
      </w:r>
      <w:r w:rsidR="005C7AB7">
        <w:t xml:space="preserve">, </w:t>
      </w:r>
      <w:r w:rsidR="00ED2178">
        <w:t>select</w:t>
      </w:r>
      <w:r w:rsidR="005C7AB7">
        <w:t xml:space="preserve"> the </w:t>
      </w:r>
      <w:r w:rsidR="005C7AB7">
        <w:rPr>
          <w:b/>
        </w:rPr>
        <w:t xml:space="preserve">IP </w:t>
      </w:r>
      <w:r w:rsidR="005C7AB7">
        <w:t>field in the new row and enter</w:t>
      </w:r>
      <w:r w:rsidR="0025792B">
        <w:t xml:space="preserve"> the IP </w:t>
      </w:r>
      <w:r w:rsidR="005C7AB7">
        <w:t>address for the ne</w:t>
      </w:r>
      <w:r w:rsidR="00ED3F88">
        <w:t>w site</w:t>
      </w:r>
      <w:r w:rsidR="00ED2178">
        <w:t xml:space="preserve"> (that is, the IP address of that site’s server machine)</w:t>
      </w:r>
      <w:r w:rsidR="00ED3F88">
        <w:t xml:space="preserve">; </w:t>
      </w:r>
      <w:r w:rsidR="00ED2178">
        <w:t xml:space="preserve">then </w:t>
      </w:r>
      <w:r w:rsidR="00AA6741">
        <w:t>select</w:t>
      </w:r>
      <w:r w:rsidR="00ED3F88">
        <w:t xml:space="preserve"> the </w:t>
      </w:r>
      <w:r w:rsidR="00ED3F88">
        <w:rPr>
          <w:b/>
        </w:rPr>
        <w:t xml:space="preserve">Port </w:t>
      </w:r>
      <w:r w:rsidR="00ED3F88">
        <w:t>field in the row and enter the port number at which the new site is expected to be contacting the primary site.</w:t>
      </w:r>
      <w:r w:rsidR="004A4552">
        <w:rPr>
          <w:rStyle w:val="FootnoteReference"/>
        </w:rPr>
        <w:footnoteReference w:id="16"/>
      </w:r>
      <w:r w:rsidR="00ED3F88">
        <w:t xml:space="preserve">  </w:t>
      </w:r>
      <w:r w:rsidR="00ED2178">
        <w:t xml:space="preserve">Optionally, select the </w:t>
      </w:r>
      <w:r w:rsidR="00ED2178">
        <w:rPr>
          <w:b/>
        </w:rPr>
        <w:t xml:space="preserve">Site Title </w:t>
      </w:r>
      <w:r w:rsidR="00ED2178">
        <w:t xml:space="preserve">field and assign a name to the site. </w:t>
      </w:r>
      <w:r w:rsidR="00ED3F88">
        <w:t>Finally, p</w:t>
      </w:r>
      <w:r w:rsidR="0025792B">
        <w:t>ress the</w:t>
      </w:r>
      <w:r w:rsidR="0025792B" w:rsidRPr="0025792B">
        <w:rPr>
          <w:rStyle w:val="ButtonText"/>
        </w:rPr>
        <w:t xml:space="preserve"> Update Site</w:t>
      </w:r>
      <w:r w:rsidR="0025792B">
        <w:t xml:space="preserve"> button to save the site info.</w:t>
      </w:r>
      <w:r w:rsidR="004456EA">
        <w:t xml:space="preserve">  </w:t>
      </w:r>
    </w:p>
    <w:p w14:paraId="79D6D6C2" w14:textId="77777777" w:rsidR="005120A0" w:rsidRDefault="004456EA" w:rsidP="005374B3">
      <w:pPr>
        <w:spacing w:before="240"/>
        <w:ind w:left="360" w:firstLine="720"/>
        <w:jc w:val="both"/>
      </w:pPr>
      <w:r>
        <w:t xml:space="preserve"> </w:t>
      </w:r>
      <w:r w:rsidR="005C7AB7">
        <w:rPr>
          <w:b/>
        </w:rPr>
        <w:t>Note</w:t>
      </w:r>
      <w:r w:rsidR="00ED3F88">
        <w:rPr>
          <w:b/>
        </w:rPr>
        <w:t xml:space="preserve"> that</w:t>
      </w:r>
      <w:r w:rsidR="005C7AB7">
        <w:rPr>
          <w:b/>
        </w:rPr>
        <w:t xml:space="preserve"> adding </w:t>
      </w:r>
      <w:r w:rsidR="00ED2178">
        <w:rPr>
          <w:b/>
        </w:rPr>
        <w:t>a site</w:t>
      </w:r>
      <w:r w:rsidR="005C7AB7">
        <w:rPr>
          <w:b/>
        </w:rPr>
        <w:t xml:space="preserve"> is a </w:t>
      </w:r>
      <w:r w:rsidR="005C7AB7" w:rsidRPr="00ED3F88">
        <w:rPr>
          <w:b/>
          <w:u w:val="single"/>
        </w:rPr>
        <w:t>two step process</w:t>
      </w:r>
      <w:r w:rsidR="005C7AB7">
        <w:rPr>
          <w:b/>
        </w:rPr>
        <w:t xml:space="preserve">:  use </w:t>
      </w:r>
      <w:r w:rsidR="005C7AB7" w:rsidRPr="00ED3F88">
        <w:rPr>
          <w:rStyle w:val="ButtonText"/>
          <w:u w:val="single"/>
        </w:rPr>
        <w:t>Add Site</w:t>
      </w:r>
      <w:r w:rsidR="005C7AB7">
        <w:rPr>
          <w:b/>
        </w:rPr>
        <w:t xml:space="preserve"> </w:t>
      </w:r>
      <w:r w:rsidR="00ED3F88">
        <w:rPr>
          <w:b/>
        </w:rPr>
        <w:t xml:space="preserve">to input the site data </w:t>
      </w:r>
      <w:r w:rsidR="005C7AB7">
        <w:rPr>
          <w:b/>
        </w:rPr>
        <w:t xml:space="preserve">then </w:t>
      </w:r>
      <w:r w:rsidR="005C7AB7" w:rsidRPr="00ED3F88">
        <w:rPr>
          <w:rStyle w:val="ButtonText"/>
          <w:u w:val="single"/>
        </w:rPr>
        <w:t>Update Site</w:t>
      </w:r>
      <w:r w:rsidR="005C7AB7" w:rsidRPr="0025792B">
        <w:rPr>
          <w:rStyle w:val="ButtonText"/>
        </w:rPr>
        <w:t xml:space="preserve"> </w:t>
      </w:r>
      <w:r w:rsidR="005C7AB7">
        <w:rPr>
          <w:b/>
        </w:rPr>
        <w:t>to save the site</w:t>
      </w:r>
      <w:r w:rsidR="00ED3F88">
        <w:rPr>
          <w:b/>
        </w:rPr>
        <w:t xml:space="preserve"> data</w:t>
      </w:r>
      <w:r w:rsidR="005C7AB7">
        <w:rPr>
          <w:b/>
        </w:rPr>
        <w:t>.</w:t>
      </w:r>
      <w:r w:rsidR="005C7AB7">
        <w:t xml:space="preserve">   </w:t>
      </w:r>
    </w:p>
    <w:p w14:paraId="41F9C2E4" w14:textId="77777777" w:rsidR="00ED2178" w:rsidRPr="00ED2178" w:rsidRDefault="00ED2178" w:rsidP="005374B3">
      <w:pPr>
        <w:spacing w:before="240"/>
        <w:ind w:left="360" w:firstLine="720"/>
        <w:jc w:val="both"/>
      </w:pPr>
      <w:r>
        <w:lastRenderedPageBreak/>
        <w:t xml:space="preserve">When starting a server for a site, the user must supply two data values:  a </w:t>
      </w:r>
      <w:r>
        <w:rPr>
          <w:u w:val="single"/>
        </w:rPr>
        <w:t>login name</w:t>
      </w:r>
      <w:r>
        <w:t xml:space="preserve"> and a </w:t>
      </w:r>
      <w:r>
        <w:rPr>
          <w:u w:val="single"/>
        </w:rPr>
        <w:t>password</w:t>
      </w:r>
      <w:r>
        <w:t>.  For each site in the contest, the server’s login name is the word “</w:t>
      </w:r>
      <w:r>
        <w:rPr>
          <w:b/>
          <w:i/>
        </w:rPr>
        <w:t>site”</w:t>
      </w:r>
      <w:r>
        <w:t xml:space="preserve"> followed immediately (no spaces) by the </w:t>
      </w:r>
      <w:r w:rsidRPr="00ED2178">
        <w:rPr>
          <w:i/>
        </w:rPr>
        <w:t>site number</w:t>
      </w:r>
      <w:r>
        <w:t xml:space="preserve"> (for example, </w:t>
      </w:r>
      <w:r>
        <w:rPr>
          <w:b/>
          <w:i/>
        </w:rPr>
        <w:t>site1</w:t>
      </w:r>
      <w:r>
        <w:t xml:space="preserve"> or </w:t>
      </w:r>
      <w:r>
        <w:rPr>
          <w:b/>
          <w:i/>
        </w:rPr>
        <w:t>site3</w:t>
      </w:r>
      <w:r>
        <w:t xml:space="preserve">).  Each </w:t>
      </w:r>
      <w:r w:rsidR="00AA6741">
        <w:t>server’s</w:t>
      </w:r>
      <w:r>
        <w:t xml:space="preserve"> </w:t>
      </w:r>
      <w:r w:rsidRPr="00AA6741">
        <w:rPr>
          <w:i/>
        </w:rPr>
        <w:t>site number</w:t>
      </w:r>
      <w:r>
        <w:t xml:space="preserve"> is </w:t>
      </w:r>
      <w:r w:rsidR="00AA6741">
        <w:t xml:space="preserve">the value </w:t>
      </w:r>
      <w:r>
        <w:t xml:space="preserve">given in the leftmost field in the </w:t>
      </w:r>
      <w:r>
        <w:rPr>
          <w:b/>
        </w:rPr>
        <w:t>Sites</w:t>
      </w:r>
      <w:r w:rsidR="00AA6741">
        <w:t xml:space="preserve"> display p</w:t>
      </w:r>
      <w:r>
        <w:t xml:space="preserve">ane.  The </w:t>
      </w:r>
      <w:r>
        <w:rPr>
          <w:i/>
        </w:rPr>
        <w:t xml:space="preserve">password </w:t>
      </w:r>
      <w:r>
        <w:t xml:space="preserve">for logging in to each site server is the value given in the </w:t>
      </w:r>
      <w:r>
        <w:rPr>
          <w:b/>
        </w:rPr>
        <w:t>Password</w:t>
      </w:r>
      <w:r>
        <w:t xml:space="preserve"> field</w:t>
      </w:r>
      <w:r w:rsidR="00AA6741">
        <w:t xml:space="preserve">.  If the password for a remote site is changed using the </w:t>
      </w:r>
      <w:r w:rsidR="00AA6741">
        <w:rPr>
          <w:b/>
        </w:rPr>
        <w:t>Sites</w:t>
      </w:r>
      <w:r w:rsidR="00AA6741">
        <w:t xml:space="preserve"> pane, the new password must be relayed to the remote site in order for them to be able to log in to the contest.</w:t>
      </w:r>
    </w:p>
    <w:p w14:paraId="25B68CC1" w14:textId="77777777" w:rsidR="0025792B" w:rsidRDefault="0025792B" w:rsidP="005374B3">
      <w:pPr>
        <w:spacing w:before="240"/>
        <w:ind w:left="360" w:firstLine="432"/>
        <w:jc w:val="both"/>
      </w:pPr>
      <w:r>
        <w:tab/>
      </w:r>
      <w:r w:rsidR="00AA6741">
        <w:t xml:space="preserve">Note that there is no correlation between the value shown in the </w:t>
      </w:r>
      <w:r w:rsidR="00AA6741">
        <w:rPr>
          <w:b/>
        </w:rPr>
        <w:t xml:space="preserve">Site Title </w:t>
      </w:r>
      <w:r w:rsidR="00AA6741">
        <w:t xml:space="preserve">field of the </w:t>
      </w:r>
      <w:r w:rsidR="00AA6741">
        <w:rPr>
          <w:b/>
        </w:rPr>
        <w:t>Sites</w:t>
      </w:r>
      <w:r w:rsidR="00AA6741">
        <w:t xml:space="preserve"> pane and the data required to log a server into a contest; login names for servers are always “</w:t>
      </w:r>
      <w:r w:rsidR="00AA6741">
        <w:rPr>
          <w:b/>
          <w:i/>
        </w:rPr>
        <w:t>siteX</w:t>
      </w:r>
      <w:r w:rsidR="00AA6741">
        <w:t>”, where ‘</w:t>
      </w:r>
      <w:r w:rsidR="00AA6741">
        <w:rPr>
          <w:b/>
          <w:i/>
        </w:rPr>
        <w:t>X</w:t>
      </w:r>
      <w:r w:rsidR="00AA6741">
        <w:t xml:space="preserve">’ is the </w:t>
      </w:r>
      <w:r w:rsidR="00AA6741">
        <w:rPr>
          <w:i/>
        </w:rPr>
        <w:t>site number</w:t>
      </w:r>
      <w:r w:rsidR="00AA6741">
        <w:t xml:space="preserve"> shown at the left of each row in the </w:t>
      </w:r>
      <w:r w:rsidR="00AA6741">
        <w:rPr>
          <w:b/>
        </w:rPr>
        <w:t xml:space="preserve">Sites </w:t>
      </w:r>
      <w:r w:rsidR="00AA6741">
        <w:t>pane.</w:t>
      </w:r>
      <w:r>
        <w:t xml:space="preserve">   </w:t>
      </w:r>
      <w:r w:rsidR="00AC23A4">
        <w:t>The only function of the “Site Title” field is to provide a convenient human-readable reference for each site; that reference string is not used in any internal operations in PC</w:t>
      </w:r>
      <w:r w:rsidR="00AC23A4" w:rsidRPr="00AC23A4">
        <w:rPr>
          <w:vertAlign w:val="superscript"/>
        </w:rPr>
        <w:t>2</w:t>
      </w:r>
      <w:r w:rsidR="00AC23A4">
        <w:t>.</w:t>
      </w:r>
    </w:p>
    <w:p w14:paraId="67429F7A" w14:textId="77777777" w:rsidR="00B835A1" w:rsidRDefault="00B835A1" w:rsidP="005374B3">
      <w:pPr>
        <w:spacing w:before="240"/>
        <w:ind w:left="360" w:firstLine="432"/>
        <w:jc w:val="both"/>
      </w:pPr>
    </w:p>
    <w:p w14:paraId="01ED0396" w14:textId="77777777" w:rsidR="002015F3" w:rsidRPr="007D3139" w:rsidRDefault="002015F3">
      <w:pPr>
        <w:pStyle w:val="ListParagraph"/>
        <w:numPr>
          <w:ilvl w:val="2"/>
          <w:numId w:val="53"/>
        </w:numPr>
        <w:tabs>
          <w:tab w:val="left" w:pos="270"/>
        </w:tabs>
        <w:ind w:left="1080" w:hanging="810"/>
        <w:outlineLvl w:val="2"/>
        <w:rPr>
          <w:rFonts w:cs="Arial"/>
          <w:bCs/>
          <w:szCs w:val="24"/>
        </w:rPr>
        <w:pPrChange w:id="5186" w:author="John Clevenger" w:date="2023-11-19T14:39:00Z">
          <w:pPr>
            <w:pStyle w:val="Heading3"/>
          </w:pPr>
        </w:pPrChange>
      </w:pPr>
      <w:bookmarkStart w:id="5187" w:name="_Toc261788203"/>
      <w:bookmarkStart w:id="5188" w:name="_Toc274153595"/>
      <w:bookmarkStart w:id="5189" w:name="_Toc274153731"/>
      <w:bookmarkStart w:id="5190" w:name="_Toc274154058"/>
      <w:bookmarkStart w:id="5191" w:name="_Toc151504315"/>
      <w:r w:rsidRPr="0078790D">
        <w:rPr>
          <w:rFonts w:ascii="Arial" w:hAnsi="Arial" w:cs="Arial"/>
          <w:b/>
          <w:bCs/>
          <w:szCs w:val="24"/>
          <w:u w:val="single"/>
          <w:rPrChange w:id="5192" w:author="John Clevenger" w:date="2023-11-18T17:01:00Z">
            <w:rPr>
              <w:b w:val="0"/>
            </w:rPr>
          </w:rPrChange>
        </w:rPr>
        <w:t>Restarting / Reconnecting Servers</w:t>
      </w:r>
      <w:bookmarkEnd w:id="5187"/>
      <w:bookmarkEnd w:id="5188"/>
      <w:bookmarkEnd w:id="5189"/>
      <w:bookmarkEnd w:id="5190"/>
      <w:bookmarkEnd w:id="5191"/>
    </w:p>
    <w:p w14:paraId="7CAF330F" w14:textId="77777777" w:rsidR="002015F3" w:rsidRDefault="002015F3" w:rsidP="005374B3">
      <w:pPr>
        <w:spacing w:before="120"/>
        <w:ind w:left="360" w:firstLine="720"/>
        <w:jc w:val="both"/>
      </w:pPr>
      <w:r>
        <w:t>During a contest there may be a loss of connectivity between sites, or a situation where one or more servers get “out of sync” with the others.  In PC</w:t>
      </w:r>
      <w:r w:rsidRPr="002015F3">
        <w:rPr>
          <w:vertAlign w:val="superscript"/>
        </w:rPr>
        <w:t>2</w:t>
      </w:r>
      <w:r>
        <w:t xml:space="preserve"> Version 8 one had to shutdown (kill) the server and restart it when this happened.   In Version 9 there is a </w:t>
      </w:r>
      <w:r w:rsidRPr="00071615">
        <w:rPr>
          <w:i/>
        </w:rPr>
        <w:t>Reconnection</w:t>
      </w:r>
      <w:r>
        <w:t xml:space="preserve"> feature </w:t>
      </w:r>
      <w:r w:rsidR="00071615">
        <w:t>available to help with this situation.</w:t>
      </w:r>
    </w:p>
    <w:p w14:paraId="6846AEAD" w14:textId="198F13A1" w:rsidR="002015F3" w:rsidRDefault="002015F3" w:rsidP="005374B3">
      <w:pPr>
        <w:spacing w:before="240"/>
        <w:ind w:left="360" w:firstLine="720"/>
        <w:jc w:val="both"/>
      </w:pPr>
      <w:r>
        <w:t xml:space="preserve">To determine whether a site </w:t>
      </w:r>
      <w:r w:rsidR="007F285E">
        <w:t>to which communication has been lost can be reconnected without killing and restarting the site’s server</w:t>
      </w:r>
      <w:r w:rsidR="00071615">
        <w:t>, check</w:t>
      </w:r>
      <w:r>
        <w:t xml:space="preserve"> the </w:t>
      </w:r>
      <w:r w:rsidRPr="00071615">
        <w:rPr>
          <w:b/>
        </w:rPr>
        <w:t>Login</w:t>
      </w:r>
      <w:r w:rsidR="004A4552">
        <w:rPr>
          <w:b/>
        </w:rPr>
        <w:t>s</w:t>
      </w:r>
      <w:r>
        <w:t xml:space="preserve"> </w:t>
      </w:r>
      <w:r w:rsidR="00071615">
        <w:t>pane (see below).</w:t>
      </w:r>
      <w:r>
        <w:t xml:space="preserve"> </w:t>
      </w:r>
      <w:r w:rsidR="00071615">
        <w:t>I</w:t>
      </w:r>
      <w:r>
        <w:t xml:space="preserve">f the server from that site </w:t>
      </w:r>
      <w:r w:rsidR="00071615">
        <w:t>appears</w:t>
      </w:r>
      <w:r>
        <w:t xml:space="preserve"> in a row in the </w:t>
      </w:r>
      <w:r w:rsidRPr="00071615">
        <w:rPr>
          <w:b/>
        </w:rPr>
        <w:t>Logins</w:t>
      </w:r>
      <w:r>
        <w:t xml:space="preserve"> grid</w:t>
      </w:r>
      <w:r w:rsidR="00071615">
        <w:t>, there is a connection between the sites</w:t>
      </w:r>
      <w:r>
        <w:t xml:space="preserve">. </w:t>
      </w:r>
      <w:r w:rsidR="009D59B3">
        <w:t xml:space="preserve"> In this example on Site 1, Site 2 is logged in.</w:t>
      </w:r>
    </w:p>
    <w:p w14:paraId="7AA806B9" w14:textId="20F0CB3A" w:rsidR="009D59B3" w:rsidRDefault="007D3139" w:rsidP="005374B3">
      <w:pPr>
        <w:spacing w:before="240"/>
        <w:ind w:left="360" w:firstLine="720"/>
        <w:jc w:val="both"/>
      </w:pPr>
      <w:r>
        <w:rPr>
          <w:noProof/>
        </w:rPr>
        <w:drawing>
          <wp:anchor distT="0" distB="0" distL="114300" distR="114300" simplePos="0" relativeHeight="251582464" behindDoc="0" locked="0" layoutInCell="1" allowOverlap="1" wp14:anchorId="29A2A590" wp14:editId="00B78921">
            <wp:simplePos x="0" y="0"/>
            <wp:positionH relativeFrom="column">
              <wp:posOffset>833120</wp:posOffset>
            </wp:positionH>
            <wp:positionV relativeFrom="paragraph">
              <wp:posOffset>342900</wp:posOffset>
            </wp:positionV>
            <wp:extent cx="4391025" cy="3028950"/>
            <wp:effectExtent l="0" t="0" r="0" b="0"/>
            <wp:wrapTopAndBottom/>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9102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16EC48" w14:textId="2B1941A6" w:rsidR="003E5BE3" w:rsidRDefault="009D59B3" w:rsidP="005374B3">
      <w:pPr>
        <w:spacing w:before="240"/>
        <w:ind w:left="360" w:firstLine="720"/>
        <w:jc w:val="both"/>
      </w:pPr>
      <w:r>
        <w:t xml:space="preserve"> </w:t>
      </w:r>
    </w:p>
    <w:p w14:paraId="59735069" w14:textId="02F84012" w:rsidR="009D59B3" w:rsidRDefault="007D3139" w:rsidP="005374B3">
      <w:pPr>
        <w:spacing w:before="240"/>
        <w:ind w:left="360" w:firstLine="720"/>
        <w:jc w:val="both"/>
        <w:rPr>
          <w:ins w:id="5193" w:author="John Clevenger" w:date="2023-11-18T17:02:00Z"/>
        </w:rPr>
      </w:pPr>
      <w:r>
        <w:rPr>
          <w:noProof/>
        </w:rPr>
        <w:lastRenderedPageBreak/>
        <w:drawing>
          <wp:anchor distT="0" distB="0" distL="114300" distR="114300" simplePos="0" relativeHeight="251584512" behindDoc="0" locked="0" layoutInCell="1" allowOverlap="1" wp14:anchorId="72A98A1F" wp14:editId="1C145D0E">
            <wp:simplePos x="0" y="0"/>
            <wp:positionH relativeFrom="column">
              <wp:posOffset>771525</wp:posOffset>
            </wp:positionH>
            <wp:positionV relativeFrom="paragraph">
              <wp:posOffset>936625</wp:posOffset>
            </wp:positionV>
            <wp:extent cx="4400550" cy="3038475"/>
            <wp:effectExtent l="0" t="0" r="0" b="0"/>
            <wp:wrapTopAndBottom/>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0550" cy="3038475"/>
                    </a:xfrm>
                    <a:prstGeom prst="rect">
                      <a:avLst/>
                    </a:prstGeom>
                    <a:noFill/>
                    <a:ln>
                      <a:noFill/>
                    </a:ln>
                  </pic:spPr>
                </pic:pic>
              </a:graphicData>
            </a:graphic>
            <wp14:sizeRelH relativeFrom="page">
              <wp14:pctWidth>0</wp14:pctWidth>
            </wp14:sizeRelH>
            <wp14:sizeRelV relativeFrom="page">
              <wp14:pctHeight>0</wp14:pctHeight>
            </wp14:sizeRelV>
          </wp:anchor>
        </w:drawing>
      </w:r>
      <w:r w:rsidR="003E5BE3">
        <w:t>To reconnect a site that was previously logged in</w:t>
      </w:r>
      <w:r w:rsidR="003E5BE3">
        <w:rPr>
          <w:rStyle w:val="FootnoteReference"/>
        </w:rPr>
        <w:footnoteReference w:id="17"/>
      </w:r>
      <w:r w:rsidR="003E5BE3">
        <w:t xml:space="preserve"> but is now disconnected, use the Reconnect button.   </w:t>
      </w:r>
      <w:r w:rsidR="003E5BE3" w:rsidRPr="00CC7255">
        <w:rPr>
          <w:b/>
        </w:rPr>
        <w:t xml:space="preserve">Note that the Reconnect button is on the </w:t>
      </w:r>
      <w:r w:rsidR="003E5BE3" w:rsidRPr="00CC7255">
        <w:rPr>
          <w:b/>
          <w:u w:val="single"/>
        </w:rPr>
        <w:t>Sites</w:t>
      </w:r>
      <w:r w:rsidR="003E5BE3" w:rsidRPr="00CC7255">
        <w:rPr>
          <w:b/>
        </w:rPr>
        <w:t xml:space="preserve"> tab</w:t>
      </w:r>
      <w:r w:rsidR="00CC7255" w:rsidRPr="00CC7255">
        <w:rPr>
          <w:b/>
        </w:rPr>
        <w:t>,</w:t>
      </w:r>
      <w:r w:rsidR="003E5BE3" w:rsidRPr="00CC7255">
        <w:rPr>
          <w:b/>
        </w:rPr>
        <w:t xml:space="preserve"> not the Login tab</w:t>
      </w:r>
      <w:r w:rsidR="003E5BE3">
        <w:t>.   When the site is reconnected, that site will appear in the list on the Login tab.</w:t>
      </w:r>
    </w:p>
    <w:p w14:paraId="14C164A5" w14:textId="77777777" w:rsidR="00827ED2" w:rsidRDefault="00827ED2" w:rsidP="005374B3">
      <w:pPr>
        <w:spacing w:before="240"/>
        <w:ind w:left="360" w:firstLine="720"/>
        <w:jc w:val="both"/>
      </w:pPr>
    </w:p>
    <w:p w14:paraId="37E0A636" w14:textId="77777777" w:rsidR="0017213D" w:rsidRPr="007D3139" w:rsidRDefault="00AC23A4">
      <w:pPr>
        <w:pStyle w:val="ListParagraph"/>
        <w:numPr>
          <w:ilvl w:val="2"/>
          <w:numId w:val="53"/>
        </w:numPr>
        <w:tabs>
          <w:tab w:val="left" w:pos="270"/>
        </w:tabs>
        <w:ind w:left="1080" w:hanging="810"/>
        <w:outlineLvl w:val="2"/>
        <w:rPr>
          <w:rFonts w:cs="Arial"/>
          <w:bCs/>
          <w:szCs w:val="24"/>
        </w:rPr>
        <w:pPrChange w:id="5194" w:author="John Clevenger" w:date="2023-11-19T11:36:00Z">
          <w:pPr>
            <w:pStyle w:val="Heading3"/>
          </w:pPr>
        </w:pPrChange>
      </w:pPr>
      <w:bookmarkStart w:id="5195" w:name="_Toc151504316"/>
      <w:r w:rsidRPr="00827ED2">
        <w:rPr>
          <w:rFonts w:ascii="Arial" w:hAnsi="Arial" w:cs="Arial"/>
          <w:b/>
          <w:bCs/>
          <w:szCs w:val="24"/>
          <w:u w:val="single"/>
          <w:rPrChange w:id="5196" w:author="John Clevenger" w:date="2023-11-18T17:02:00Z">
            <w:rPr>
              <w:b w:val="0"/>
            </w:rPr>
          </w:rPrChange>
        </w:rPr>
        <w:t>Connections and Logins</w:t>
      </w:r>
      <w:bookmarkEnd w:id="5195"/>
    </w:p>
    <w:p w14:paraId="405525D5" w14:textId="77777777" w:rsidR="00AC23A4" w:rsidRDefault="00AC23A4" w:rsidP="005374B3">
      <w:pPr>
        <w:spacing w:before="120"/>
        <w:ind w:left="360" w:firstLine="720"/>
        <w:jc w:val="both"/>
        <w:rPr>
          <w:ins w:id="5197" w:author="John Clevenger" w:date="2023-11-18T17:02:00Z"/>
        </w:rPr>
      </w:pPr>
      <w:r>
        <w:t>These two tabs on the server GUI show what network connections and what PC</w:t>
      </w:r>
      <w:r w:rsidRPr="00AC23A4">
        <w:rPr>
          <w:vertAlign w:val="superscript"/>
        </w:rPr>
        <w:t>2</w:t>
      </w:r>
      <w:r>
        <w:t xml:space="preserve"> client logins have occurred since the server was started.  They can sometimes be used </w:t>
      </w:r>
      <w:r w:rsidR="00E91F31">
        <w:t>to help with reconnection when sites get disconnected</w:t>
      </w:r>
      <w:r w:rsidR="00CC7255">
        <w:t>, as described above</w:t>
      </w:r>
      <w:r w:rsidR="00E91F31">
        <w:t xml:space="preserve">, or </w:t>
      </w:r>
      <w:r>
        <w:t xml:space="preserve">to trace anomalous or error conditions in the system.  They can also be used to force a disconnection or logout from the system; this is done by highlighting (selecting) </w:t>
      </w:r>
      <w:r w:rsidR="00CC7255">
        <w:t xml:space="preserve">a </w:t>
      </w:r>
      <w:r>
        <w:t xml:space="preserve">row in the corresponding grid and pushing the </w:t>
      </w:r>
      <w:r w:rsidRPr="00AC23A4">
        <w:rPr>
          <w:rStyle w:val="ButtonText"/>
        </w:rPr>
        <w:t>Disconnect</w:t>
      </w:r>
      <w:r>
        <w:t xml:space="preserve"> (or </w:t>
      </w:r>
      <w:r w:rsidRPr="00AC23A4">
        <w:rPr>
          <w:rStyle w:val="ButtonText"/>
        </w:rPr>
        <w:t>Logoff</w:t>
      </w:r>
      <w:r>
        <w:t>) button.</w:t>
      </w:r>
    </w:p>
    <w:p w14:paraId="2894BDD4" w14:textId="77777777" w:rsidR="00827ED2" w:rsidRDefault="00827ED2" w:rsidP="005374B3">
      <w:pPr>
        <w:spacing w:before="120"/>
        <w:ind w:left="360" w:firstLine="720"/>
        <w:jc w:val="both"/>
      </w:pPr>
    </w:p>
    <w:p w14:paraId="1D992968" w14:textId="77777777" w:rsidR="002B28E9" w:rsidRPr="007D3139" w:rsidRDefault="002015F3">
      <w:pPr>
        <w:pStyle w:val="ListParagraph"/>
        <w:numPr>
          <w:ilvl w:val="2"/>
          <w:numId w:val="53"/>
        </w:numPr>
        <w:tabs>
          <w:tab w:val="left" w:pos="270"/>
        </w:tabs>
        <w:ind w:left="1080" w:hanging="810"/>
        <w:outlineLvl w:val="2"/>
        <w:rPr>
          <w:rFonts w:cs="Arial"/>
          <w:bCs/>
          <w:szCs w:val="24"/>
        </w:rPr>
        <w:pPrChange w:id="5198" w:author="John Clevenger" w:date="2023-11-19T11:36:00Z">
          <w:pPr>
            <w:pStyle w:val="Heading3"/>
          </w:pPr>
        </w:pPrChange>
      </w:pPr>
      <w:bookmarkStart w:id="5199" w:name="_Toc151504317"/>
      <w:r w:rsidRPr="00827ED2">
        <w:rPr>
          <w:rFonts w:ascii="Arial" w:hAnsi="Arial" w:cs="Arial"/>
          <w:b/>
          <w:bCs/>
          <w:szCs w:val="24"/>
          <w:u w:val="single"/>
          <w:rPrChange w:id="5200" w:author="John Clevenger" w:date="2023-11-18T17:02:00Z">
            <w:rPr>
              <w:b w:val="0"/>
            </w:rPr>
          </w:rPrChange>
        </w:rPr>
        <w:t>Additional Server GUI Controls</w:t>
      </w:r>
      <w:bookmarkEnd w:id="5199"/>
    </w:p>
    <w:p w14:paraId="17D64A22" w14:textId="77777777" w:rsidR="0024529F" w:rsidRDefault="002015F3" w:rsidP="005374B3">
      <w:pPr>
        <w:spacing w:before="120"/>
        <w:ind w:left="360" w:firstLine="720"/>
        <w:jc w:val="both"/>
        <w:rPr>
          <w:ins w:id="5201" w:author="John Clevenger" w:date="2023-11-19T16:27:00Z"/>
        </w:rPr>
      </w:pPr>
      <w:r>
        <w:t>The remaining tabs on the Server GUI  (</w:t>
      </w:r>
      <w:r w:rsidR="00232092" w:rsidRPr="00232092">
        <w:rPr>
          <w:b/>
        </w:rPr>
        <w:t>Export</w:t>
      </w:r>
      <w:r w:rsidR="00232092">
        <w:t xml:space="preserve">, </w:t>
      </w:r>
      <w:r w:rsidRPr="007B18AD">
        <w:rPr>
          <w:b/>
        </w:rPr>
        <w:t>Options</w:t>
      </w:r>
      <w:r>
        <w:t xml:space="preserve">, </w:t>
      </w:r>
      <w:r w:rsidRPr="007B18AD">
        <w:rPr>
          <w:b/>
        </w:rPr>
        <w:t>Reports</w:t>
      </w:r>
      <w:r>
        <w:t xml:space="preserve">, and </w:t>
      </w:r>
      <w:r w:rsidRPr="007B18AD">
        <w:rPr>
          <w:b/>
        </w:rPr>
        <w:t>Time</w:t>
      </w:r>
      <w:r w:rsidR="00232092">
        <w:rPr>
          <w:b/>
        </w:rPr>
        <w:t>s</w:t>
      </w:r>
      <w:r>
        <w:t xml:space="preserve">) are replicated on the Administrator GUI and are described in the chapter on </w:t>
      </w:r>
      <w:r w:rsidR="007B1362" w:rsidRPr="007B1362">
        <w:rPr>
          <w:bCs/>
          <w:i/>
          <w:szCs w:val="24"/>
        </w:rPr>
        <w:t>Interactive Contest Configuration</w:t>
      </w:r>
      <w:r>
        <w:t>.</w:t>
      </w:r>
      <w:r w:rsidR="0024529F">
        <w:t xml:space="preserve">  </w:t>
      </w:r>
    </w:p>
    <w:p w14:paraId="73A19978" w14:textId="77777777" w:rsidR="007D3139" w:rsidRDefault="007D3139" w:rsidP="005374B3">
      <w:pPr>
        <w:spacing w:before="120"/>
        <w:ind w:left="360" w:firstLine="720"/>
        <w:jc w:val="both"/>
        <w:rPr>
          <w:ins w:id="5202" w:author="John Clevenger" w:date="2023-11-19T16:27:00Z"/>
        </w:rPr>
      </w:pPr>
    </w:p>
    <w:p w14:paraId="59EF3079" w14:textId="77777777" w:rsidR="007D3139" w:rsidRDefault="007D3139" w:rsidP="005374B3">
      <w:pPr>
        <w:spacing w:before="120"/>
        <w:ind w:left="360" w:firstLine="720"/>
        <w:jc w:val="both"/>
        <w:rPr>
          <w:ins w:id="5203" w:author="John Clevenger" w:date="2023-11-18T17:03:00Z"/>
        </w:rPr>
      </w:pPr>
    </w:p>
    <w:p w14:paraId="4FEF63BA" w14:textId="77777777" w:rsidR="00827ED2" w:rsidDel="007D3139" w:rsidRDefault="00827ED2" w:rsidP="005374B3">
      <w:pPr>
        <w:spacing w:before="120"/>
        <w:ind w:left="360" w:firstLine="720"/>
        <w:jc w:val="both"/>
        <w:rPr>
          <w:del w:id="5204" w:author="John Clevenger" w:date="2023-11-19T14:42:00Z"/>
        </w:rPr>
      </w:pPr>
    </w:p>
    <w:p w14:paraId="12E6BB8B" w14:textId="77777777" w:rsidR="003E5BE3" w:rsidRDefault="003E5BE3">
      <w:pPr>
        <w:spacing w:before="120"/>
        <w:jc w:val="both"/>
        <w:pPrChange w:id="5205" w:author="John Clevenger" w:date="2023-11-19T14:42:00Z">
          <w:pPr>
            <w:spacing w:before="120"/>
            <w:ind w:left="360"/>
            <w:jc w:val="both"/>
          </w:pPr>
        </w:pPrChange>
      </w:pPr>
    </w:p>
    <w:p w14:paraId="38B57806" w14:textId="77777777" w:rsidR="00481474" w:rsidRPr="007D3139" w:rsidRDefault="00481474">
      <w:pPr>
        <w:pStyle w:val="ListParagraph"/>
        <w:keepNext/>
        <w:numPr>
          <w:ilvl w:val="1"/>
          <w:numId w:val="53"/>
        </w:numPr>
        <w:ind w:left="446"/>
        <w:outlineLvl w:val="1"/>
        <w:rPr>
          <w:rFonts w:cs="Arial"/>
          <w:bCs/>
          <w:szCs w:val="26"/>
        </w:rPr>
        <w:pPrChange w:id="5206" w:author="John Clevenger" w:date="2023-11-19T16:27:00Z">
          <w:pPr>
            <w:pStyle w:val="Heading2"/>
          </w:pPr>
        </w:pPrChange>
      </w:pPr>
      <w:bookmarkStart w:id="5207" w:name="_Toc261788195"/>
      <w:bookmarkStart w:id="5208" w:name="_Toc274153587"/>
      <w:bookmarkStart w:id="5209" w:name="_Toc274153723"/>
      <w:bookmarkStart w:id="5210" w:name="_Toc274154050"/>
      <w:bookmarkStart w:id="5211" w:name="_Toc151504318"/>
      <w:r w:rsidRPr="00827ED2">
        <w:rPr>
          <w:rFonts w:ascii="Arial" w:hAnsi="Arial" w:cs="Arial"/>
          <w:b/>
          <w:bCs/>
          <w:sz w:val="26"/>
          <w:szCs w:val="26"/>
          <w:u w:val="single"/>
          <w:rPrChange w:id="5212" w:author="John Clevenger" w:date="2023-11-18T17:03:00Z">
            <w:rPr>
              <w:b w:val="0"/>
            </w:rPr>
          </w:rPrChange>
        </w:rPr>
        <w:t>Starting Clients</w:t>
      </w:r>
      <w:bookmarkEnd w:id="5207"/>
      <w:bookmarkEnd w:id="5208"/>
      <w:bookmarkEnd w:id="5209"/>
      <w:bookmarkEnd w:id="5210"/>
      <w:bookmarkEnd w:id="5211"/>
    </w:p>
    <w:p w14:paraId="24CA3E52" w14:textId="77777777" w:rsidR="0095375A" w:rsidRDefault="00481474" w:rsidP="005374B3">
      <w:pPr>
        <w:pStyle w:val="Normal-Justified"/>
        <w:ind w:left="360"/>
      </w:pPr>
      <w:r>
        <w:t>Once a PC</w:t>
      </w:r>
      <w:r>
        <w:rPr>
          <w:vertAlign w:val="superscript"/>
        </w:rPr>
        <w:t>2</w:t>
      </w:r>
      <w:r>
        <w:t xml:space="preserve"> server is running at a site, </w:t>
      </w:r>
      <w:r w:rsidR="0095375A">
        <w:t xml:space="preserve">users (Contest Administrators, </w:t>
      </w:r>
      <w:r>
        <w:t>Judges, and Teams) at the site can start PC</w:t>
      </w:r>
      <w:r>
        <w:rPr>
          <w:vertAlign w:val="superscript"/>
        </w:rPr>
        <w:t xml:space="preserve">2 </w:t>
      </w:r>
      <w:r>
        <w:t xml:space="preserve"> clients to login and use the system</w:t>
      </w:r>
      <w:r>
        <w:rPr>
          <w:rStyle w:val="FootnoteReference"/>
        </w:rPr>
        <w:footnoteReference w:id="18"/>
      </w:r>
      <w:r>
        <w:t xml:space="preserve">.  The normal procedure is </w:t>
      </w:r>
      <w:r>
        <w:lastRenderedPageBreak/>
        <w:t>first to start a client using the “</w:t>
      </w:r>
      <w:r>
        <w:rPr>
          <w:rFonts w:ascii="Courier New" w:hAnsi="Courier New" w:cs="Courier New"/>
          <w:b/>
          <w:bCs/>
          <w:sz w:val="20"/>
        </w:rPr>
        <w:t>pc2admin</w:t>
      </w:r>
      <w:r>
        <w:t xml:space="preserve">” command and login as the “root” administrator </w:t>
      </w:r>
      <w:r w:rsidR="009B4604">
        <w:t xml:space="preserve"> (password “administrator1”) </w:t>
      </w:r>
      <w:r>
        <w:t>in order to configure the contest.  Subsequently each Contest Judge would start a client using the “</w:t>
      </w:r>
      <w:r>
        <w:rPr>
          <w:rFonts w:ascii="Courier New" w:hAnsi="Courier New" w:cs="Courier New"/>
          <w:b/>
          <w:bCs/>
          <w:sz w:val="20"/>
        </w:rPr>
        <w:t>pc2judge</w:t>
      </w:r>
      <w:r>
        <w:t>” command, and each Team would start a client using the “</w:t>
      </w:r>
      <w:r>
        <w:rPr>
          <w:rFonts w:ascii="Courier New" w:hAnsi="Courier New" w:cs="Courier New"/>
          <w:b/>
          <w:bCs/>
          <w:sz w:val="20"/>
        </w:rPr>
        <w:t>pc2team</w:t>
      </w:r>
      <w:r>
        <w:t>” command</w:t>
      </w:r>
      <w:r w:rsidR="00ED022A">
        <w:rPr>
          <w:rStyle w:val="FootnoteReference"/>
        </w:rPr>
        <w:footnoteReference w:id="19"/>
      </w:r>
      <w:r>
        <w:t>.  The Contest Administrator would normally also start a PC</w:t>
      </w:r>
      <w:r>
        <w:rPr>
          <w:vertAlign w:val="superscript"/>
        </w:rPr>
        <w:t>2</w:t>
      </w:r>
      <w:r>
        <w:t xml:space="preserve"> scoreboard using the “</w:t>
      </w:r>
      <w:r>
        <w:rPr>
          <w:rFonts w:ascii="Courier New" w:hAnsi="Courier New" w:cs="Courier New"/>
          <w:b/>
          <w:bCs/>
          <w:sz w:val="20"/>
        </w:rPr>
        <w:t>pc2board</w:t>
      </w:r>
      <w:r>
        <w:t>” command, logging in using the PC</w:t>
      </w:r>
      <w:r>
        <w:rPr>
          <w:vertAlign w:val="superscript"/>
        </w:rPr>
        <w:t>2</w:t>
      </w:r>
      <w:r>
        <w:t xml:space="preserve"> account “board1”.</w:t>
      </w:r>
      <w:bookmarkStart w:id="5213" w:name="_Toc40367855"/>
      <w:r w:rsidR="0095375A">
        <w:t xml:space="preserve">  </w:t>
      </w:r>
      <w:bookmarkEnd w:id="5213"/>
    </w:p>
    <w:p w14:paraId="7DC595D8" w14:textId="2E6C30D0" w:rsidR="001A534A" w:rsidRDefault="00D97BBB" w:rsidP="005374B3">
      <w:pPr>
        <w:ind w:left="360" w:firstLine="720"/>
        <w:jc w:val="both"/>
      </w:pPr>
      <w:ins w:id="5214" w:author="John Clevenger [2]" w:date="2022-06-22T18:23:00Z">
        <w:r>
          <w:rPr>
            <w:noProof/>
          </w:rPr>
          <w:drawing>
            <wp:anchor distT="0" distB="0" distL="114300" distR="114300" simplePos="0" relativeHeight="251720704" behindDoc="0" locked="0" layoutInCell="1" allowOverlap="1" wp14:anchorId="09532B1B" wp14:editId="3C9D1908">
              <wp:simplePos x="0" y="0"/>
              <wp:positionH relativeFrom="column">
                <wp:posOffset>1068705</wp:posOffset>
              </wp:positionH>
              <wp:positionV relativeFrom="paragraph">
                <wp:posOffset>1515110</wp:posOffset>
              </wp:positionV>
              <wp:extent cx="4017645" cy="2519680"/>
              <wp:effectExtent l="0" t="0" r="0" b="0"/>
              <wp:wrapTopAndBottom/>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17645" cy="2519680"/>
                      </a:xfrm>
                      <a:prstGeom prst="rect">
                        <a:avLst/>
                      </a:prstGeom>
                    </pic:spPr>
                  </pic:pic>
                </a:graphicData>
              </a:graphic>
              <wp14:sizeRelH relativeFrom="page">
                <wp14:pctWidth>0</wp14:pctWidth>
              </wp14:sizeRelH>
              <wp14:sizeRelV relativeFrom="page">
                <wp14:pctHeight>0</wp14:pctHeight>
              </wp14:sizeRelV>
            </wp:anchor>
          </w:drawing>
        </w:r>
      </w:ins>
      <w:r w:rsidR="00481474">
        <w:t xml:space="preserve">Each time a client is started, the client will read its </w:t>
      </w:r>
      <w:r w:rsidR="0046413A">
        <w:rPr>
          <w:rFonts w:ascii="Courier New" w:hAnsi="Courier New"/>
          <w:b/>
          <w:bCs/>
          <w:snapToGrid w:val="0"/>
          <w:sz w:val="20"/>
        </w:rPr>
        <w:t>pc2v9.ini</w:t>
      </w:r>
      <w:r w:rsidR="00481474">
        <w:t xml:space="preserve"> file to determine its site name and the location of its server, and then contact the server.  Following this initialization sequence, the client will display a “login” window as shown below, indicating that it is ready to accept a user (Team, Judge, Administrator, or Scoreboard) login.   Depending on the logging levels specified in the client’s </w:t>
      </w:r>
      <w:r w:rsidR="0046413A">
        <w:rPr>
          <w:rFonts w:ascii="Courier New" w:hAnsi="Courier New"/>
          <w:b/>
          <w:bCs/>
          <w:snapToGrid w:val="0"/>
          <w:sz w:val="20"/>
        </w:rPr>
        <w:t>pc2v9.ini</w:t>
      </w:r>
      <w:r w:rsidR="00481474">
        <w:rPr>
          <w:b/>
          <w:bCs/>
        </w:rPr>
        <w:t xml:space="preserve"> </w:t>
      </w:r>
      <w:r w:rsidR="00481474">
        <w:t>file, the progress of these steps will be</w:t>
      </w:r>
      <w:r w:rsidR="0084532E">
        <w:t xml:space="preserve"> displayed and/or written to a</w:t>
      </w:r>
      <w:r w:rsidR="00481474">
        <w:t xml:space="preserve"> file in the client’s startup directory</w:t>
      </w:r>
      <w:r w:rsidR="0084532E">
        <w:t xml:space="preserve"> under </w:t>
      </w:r>
      <w:r w:rsidR="0084532E" w:rsidRPr="0084532E">
        <w:rPr>
          <w:b/>
        </w:rPr>
        <w:t>logs</w:t>
      </w:r>
      <w:r w:rsidR="00481474">
        <w:t>.   If any errors occur or the client fails to produce the login screen, check the</w:t>
      </w:r>
      <w:r w:rsidR="001A534A">
        <w:t xml:space="preserve"> log file in the </w:t>
      </w:r>
      <w:r w:rsidR="001A534A" w:rsidRPr="007B18AD">
        <w:rPr>
          <w:b/>
        </w:rPr>
        <w:t>logs</w:t>
      </w:r>
      <w:r w:rsidR="001A534A">
        <w:t xml:space="preserve"> directory for more details.</w:t>
      </w:r>
      <w:del w:id="5215" w:author="John Clevenger [2]" w:date="2022-06-22T18:24:00Z">
        <w:r w:rsidR="007B18AD" w:rsidRPr="007B18AD" w:rsidDel="002A381E">
          <w:rPr>
            <w:rStyle w:val="FootnoteReference"/>
          </w:rPr>
          <w:delText xml:space="preserve"> </w:delText>
        </w:r>
      </w:del>
      <w:r w:rsidR="007B18AD">
        <w:rPr>
          <w:rStyle w:val="FootnoteReference"/>
        </w:rPr>
        <w:footnoteReference w:id="20"/>
      </w:r>
    </w:p>
    <w:p w14:paraId="2012794E" w14:textId="33EF0948" w:rsidR="0084532E" w:rsidRDefault="00A92296" w:rsidP="005374B3">
      <w:pPr>
        <w:ind w:left="360" w:firstLine="720"/>
        <w:jc w:val="both"/>
      </w:pPr>
      <w:del w:id="5216" w:author="John Clevenger [2]" w:date="2022-06-22T18:23:00Z">
        <w:r w:rsidDel="00D97BBB">
          <w:rPr>
            <w:noProof/>
          </w:rPr>
          <w:drawing>
            <wp:anchor distT="0" distB="0" distL="114300" distR="114300" simplePos="0" relativeHeight="251586560" behindDoc="0" locked="0" layoutInCell="1" allowOverlap="1" wp14:anchorId="357B23C5" wp14:editId="5442A00D">
              <wp:simplePos x="0" y="0"/>
              <wp:positionH relativeFrom="column">
                <wp:posOffset>933450</wp:posOffset>
              </wp:positionH>
              <wp:positionV relativeFrom="paragraph">
                <wp:posOffset>115570</wp:posOffset>
              </wp:positionV>
              <wp:extent cx="4067175" cy="2785110"/>
              <wp:effectExtent l="0" t="0" r="0" b="0"/>
              <wp:wrapTopAndBottom/>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7175" cy="278511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BD0BCC4" w14:textId="1E25DA2E" w:rsidR="00D97BBB" w:rsidRDefault="00D97BBB" w:rsidP="005374B3">
      <w:pPr>
        <w:ind w:left="360" w:firstLine="720"/>
        <w:jc w:val="both"/>
        <w:rPr>
          <w:ins w:id="5217" w:author="John Clevenger [2]" w:date="2022-06-22T18:23:00Z"/>
        </w:rPr>
      </w:pPr>
    </w:p>
    <w:p w14:paraId="7FC4664C" w14:textId="3E1E6096" w:rsidR="007B18AD" w:rsidRDefault="00FE5512" w:rsidP="005374B3">
      <w:pPr>
        <w:ind w:left="360" w:firstLine="720"/>
        <w:jc w:val="both"/>
        <w:rPr>
          <w:ins w:id="5218" w:author="John Clevenger" w:date="2023-11-18T17:04:00Z"/>
        </w:rPr>
      </w:pPr>
      <w:r>
        <w:t>Note:  PC</w:t>
      </w:r>
      <w:r w:rsidRPr="00FE5512">
        <w:rPr>
          <w:vertAlign w:val="superscript"/>
        </w:rPr>
        <w:t>2</w:t>
      </w:r>
      <w:r>
        <w:t xml:space="preserve"> has a security rule that disallows multiple simultaneous logins for an account.  For example, if a team logs into their account, and then tries to login again (say, from a different machine), the first login session will be terminated.  This rule applies to all forms of login; for example, if a team is logged in via the Team Client GUI and later uses the </w:t>
      </w:r>
      <w:r w:rsidRPr="00FE5512">
        <w:rPr>
          <w:b/>
        </w:rPr>
        <w:t>pc2submit</w:t>
      </w:r>
      <w:r>
        <w:t xml:space="preserve"> script to login and submit a run, the script login will cause the GUI login to be terminated.  </w:t>
      </w:r>
      <w:ins w:id="5219" w:author="John Clevenger [2]" w:date="2022-06-22T18:21:00Z">
        <w:r w:rsidR="00D97BBB">
          <w:t>By default, t</w:t>
        </w:r>
      </w:ins>
      <w:del w:id="5220" w:author="John Clevenger [2]" w:date="2022-06-22T18:21:00Z">
        <w:r w:rsidDel="00D97BBB">
          <w:delText>T</w:delText>
        </w:r>
      </w:del>
      <w:r>
        <w:t>he same is true of using the external web</w:t>
      </w:r>
      <w:r w:rsidR="007F5693">
        <w:t>-based team</w:t>
      </w:r>
      <w:r>
        <w:t xml:space="preserve"> cl</w:t>
      </w:r>
      <w:r w:rsidR="007F5693">
        <w:t>ient; logging in via a browser</w:t>
      </w:r>
      <w:r>
        <w:t xml:space="preserve"> will terminate any other current login</w:t>
      </w:r>
      <w:r w:rsidR="007E04F6">
        <w:t xml:space="preserve"> for that team</w:t>
      </w:r>
      <w:ins w:id="5221" w:author="John Clevenger [2]" w:date="2022-06-22T18:21:00Z">
        <w:r w:rsidR="00D97BBB">
          <w:t xml:space="preserve">.  </w:t>
        </w:r>
      </w:ins>
      <w:ins w:id="5222" w:author="John Clevenger [2]" w:date="2022-06-22T18:22:00Z">
        <w:r w:rsidR="00D97BBB">
          <w:t>However, the PC</w:t>
        </w:r>
        <w:r w:rsidR="00D97BBB" w:rsidRPr="00D97BBB">
          <w:rPr>
            <w:vertAlign w:val="superscript"/>
            <w:rPrChange w:id="5223" w:author="John Clevenger [2]" w:date="2022-06-22T18:22:00Z">
              <w:rPr/>
            </w:rPrChange>
          </w:rPr>
          <w:t>2</w:t>
        </w:r>
        <w:r w:rsidR="00D97BBB">
          <w:t xml:space="preserve"> Admin contains a Settings option that allows enabling multiple team logins.</w:t>
        </w:r>
      </w:ins>
      <w:del w:id="5224" w:author="John Clevenger [2]" w:date="2022-06-22T18:21:00Z">
        <w:r w:rsidDel="00D97BBB">
          <w:delText>.</w:delText>
        </w:r>
      </w:del>
    </w:p>
    <w:p w14:paraId="4798B69A" w14:textId="77777777" w:rsidR="00827ED2" w:rsidRDefault="00827ED2" w:rsidP="005374B3">
      <w:pPr>
        <w:ind w:left="360" w:firstLine="720"/>
        <w:jc w:val="both"/>
      </w:pPr>
    </w:p>
    <w:p w14:paraId="2C955DF5" w14:textId="4961EA2D" w:rsidR="00481474" w:rsidRPr="007D3139" w:rsidRDefault="00000000">
      <w:pPr>
        <w:pStyle w:val="ListParagraph"/>
        <w:keepNext/>
        <w:numPr>
          <w:ilvl w:val="1"/>
          <w:numId w:val="53"/>
        </w:numPr>
        <w:ind w:left="446"/>
        <w:outlineLvl w:val="1"/>
        <w:rPr>
          <w:rFonts w:cs="Arial"/>
          <w:bCs/>
          <w:szCs w:val="26"/>
        </w:rPr>
        <w:pPrChange w:id="5225" w:author="John Clevenger" w:date="2023-11-19T16:30:00Z">
          <w:pPr>
            <w:pStyle w:val="Heading2"/>
          </w:pPr>
        </w:pPrChange>
      </w:pPr>
      <w:bookmarkStart w:id="5226" w:name="_Toc151504319"/>
      <w:r>
        <w:rPr>
          <w:rFonts w:ascii="Arial" w:hAnsi="Arial" w:cs="Arial"/>
          <w:b/>
          <w:bCs/>
          <w:sz w:val="26"/>
          <w:szCs w:val="26"/>
          <w:u w:val="single"/>
        </w:rPr>
        <w:lastRenderedPageBreak/>
        <w:pict w14:anchorId="696E593A">
          <v:rect id="Rectangle 29" o:spid="_x0000_s2050" style="position:absolute;left:0;text-align:left;margin-left:290.25pt;margin-top:235.95pt;width:118.5pt;height:1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" filled="f" stroked="f"/>
        </w:pict>
      </w:r>
      <w:r w:rsidR="00065DBE" w:rsidRPr="00827ED2">
        <w:rPr>
          <w:rFonts w:ascii="Arial" w:hAnsi="Arial" w:cs="Arial"/>
          <w:b/>
          <w:bCs/>
          <w:sz w:val="26"/>
          <w:szCs w:val="26"/>
          <w:u w:val="single"/>
          <w:rPrChange w:id="5227" w:author="John Clevenger" w:date="2023-11-18T17:04:00Z">
            <w:rPr>
              <w:b w:val="0"/>
            </w:rPr>
          </w:rPrChange>
        </w:rPr>
        <w:t>Contest Profiles</w:t>
      </w:r>
      <w:bookmarkEnd w:id="5226"/>
    </w:p>
    <w:p w14:paraId="79424CA7" w14:textId="77777777" w:rsidR="00481495" w:rsidRDefault="00481495">
      <w:pPr>
        <w:spacing w:before="240"/>
        <w:ind w:left="360" w:firstLine="547"/>
        <w:jc w:val="both"/>
        <w:rPr>
          <w:noProof/>
        </w:rPr>
        <w:pPrChange w:id="5228" w:author="John Clevenger" w:date="2023-11-19T16:28:00Z">
          <w:pPr>
            <w:spacing w:before="120"/>
            <w:ind w:left="360" w:firstLine="540"/>
            <w:jc w:val="both"/>
          </w:pPr>
        </w:pPrChange>
      </w:pPr>
      <w:r>
        <w:rPr>
          <w:noProof/>
        </w:rPr>
        <w:t>PC</w:t>
      </w:r>
      <w:r w:rsidRPr="00481495">
        <w:rPr>
          <w:noProof/>
          <w:vertAlign w:val="superscript"/>
        </w:rPr>
        <w:t>2</w:t>
      </w:r>
      <w:r>
        <w:rPr>
          <w:noProof/>
        </w:rPr>
        <w:t xml:space="preserve"> </w:t>
      </w:r>
      <w:r w:rsidR="007B6B36">
        <w:rPr>
          <w:noProof/>
        </w:rPr>
        <w:t>provides</w:t>
      </w:r>
      <w:r>
        <w:rPr>
          <w:noProof/>
        </w:rPr>
        <w:t xml:space="preserve"> a facility called </w:t>
      </w:r>
      <w:r>
        <w:rPr>
          <w:i/>
          <w:noProof/>
        </w:rPr>
        <w:t xml:space="preserve">contest profiles.  </w:t>
      </w:r>
      <w:r>
        <w:rPr>
          <w:noProof/>
        </w:rPr>
        <w:t xml:space="preserve">A </w:t>
      </w:r>
      <w:r>
        <w:rPr>
          <w:i/>
          <w:noProof/>
        </w:rPr>
        <w:t xml:space="preserve">profile </w:t>
      </w:r>
      <w:r>
        <w:rPr>
          <w:noProof/>
        </w:rPr>
        <w:t xml:space="preserve">is a collection of all the information necessary to run a contest in a particular configuration (the accounts, languages, problems, </w:t>
      </w:r>
      <w:r w:rsidR="007B6B36">
        <w:rPr>
          <w:noProof/>
        </w:rPr>
        <w:t xml:space="preserve">scoring settings, </w:t>
      </w:r>
      <w:r>
        <w:rPr>
          <w:noProof/>
        </w:rPr>
        <w:t xml:space="preserve">etc.)  Profiles allow the Contest Administrator to configure a contest, save the contest profile, and then configure a different contest.  Switching between contest configurations is then just a matter of switching profiles.  </w:t>
      </w:r>
    </w:p>
    <w:p w14:paraId="7F839BE6" w14:textId="77777777" w:rsidR="00912283" w:rsidRDefault="00481495" w:rsidP="005374B3">
      <w:pPr>
        <w:spacing w:before="120"/>
        <w:ind w:left="360" w:firstLine="540"/>
        <w:jc w:val="both"/>
        <w:rPr>
          <w:noProof/>
        </w:rPr>
      </w:pPr>
      <w:r>
        <w:rPr>
          <w:noProof/>
        </w:rPr>
        <w:t>This facility is useful, for example, when it is desired to run a Practice Contest followed immediately by a Real Contest</w:t>
      </w:r>
      <w:r w:rsidR="00912283">
        <w:rPr>
          <w:noProof/>
        </w:rPr>
        <w:t xml:space="preserve"> using the same Languages and Accounts but with a different problem set</w:t>
      </w:r>
      <w:r>
        <w:rPr>
          <w:noProof/>
        </w:rPr>
        <w:t xml:space="preserve">.  The Contest Administrator would configure the Practice Contest, </w:t>
      </w:r>
      <w:r w:rsidR="00912283">
        <w:rPr>
          <w:noProof/>
        </w:rPr>
        <w:t xml:space="preserve">save the current profile under the name “Practice”, </w:t>
      </w:r>
      <w:r>
        <w:rPr>
          <w:noProof/>
        </w:rPr>
        <w:t xml:space="preserve">then “clone” the configuration into a </w:t>
      </w:r>
      <w:r w:rsidR="00912283">
        <w:rPr>
          <w:noProof/>
        </w:rPr>
        <w:t>differently-</w:t>
      </w:r>
      <w:r>
        <w:rPr>
          <w:noProof/>
        </w:rPr>
        <w:t>named profile</w:t>
      </w:r>
      <w:r w:rsidR="00912283">
        <w:rPr>
          <w:noProof/>
        </w:rPr>
        <w:t xml:space="preserve"> (for example, “Real”)</w:t>
      </w:r>
      <w:r w:rsidR="007B6B36">
        <w:rPr>
          <w:noProof/>
        </w:rPr>
        <w:t>.</w:t>
      </w:r>
    </w:p>
    <w:p w14:paraId="7700C2DC" w14:textId="77777777" w:rsidR="00065DBE" w:rsidRDefault="00481495" w:rsidP="005374B3">
      <w:pPr>
        <w:spacing w:before="120"/>
        <w:ind w:left="360" w:firstLine="540"/>
        <w:jc w:val="both"/>
        <w:rPr>
          <w:noProof/>
        </w:rPr>
      </w:pPr>
      <w:r>
        <w:rPr>
          <w:noProof/>
        </w:rPr>
        <w:t>Options</w:t>
      </w:r>
      <w:r w:rsidR="00912283">
        <w:rPr>
          <w:noProof/>
        </w:rPr>
        <w:t xml:space="preserve"> allow selectively cloning only certain configuration data; for example, you can suppress copying the problems, runs, and clarifications from the Practice profile into the Real profile, while resetting the contest time in the Real profile and keeping the same Languages, Accounts, Groups, Judgment Names, Notifications, and so forth.  </w:t>
      </w:r>
      <w:r w:rsidR="00DC078C">
        <w:rPr>
          <w:noProof/>
        </w:rPr>
        <w:t xml:space="preserve"> </w:t>
      </w:r>
      <w:r w:rsidR="00912283">
        <w:rPr>
          <w:noProof/>
        </w:rPr>
        <w:t>Switching from the Practice Contest to the Real Contest is then simply a matter of switching between profiles.</w:t>
      </w:r>
    </w:p>
    <w:p w14:paraId="734058F2" w14:textId="59F20016" w:rsidR="00065DBE" w:rsidRDefault="00827ED2" w:rsidP="005374B3">
      <w:pPr>
        <w:spacing w:before="120"/>
        <w:ind w:left="360" w:firstLine="540"/>
        <w:jc w:val="both"/>
        <w:rPr>
          <w:noProof/>
        </w:rPr>
      </w:pPr>
      <w:ins w:id="5229" w:author="John Clevenger [2]" w:date="2022-06-22T18:26:00Z">
        <w:r>
          <w:rPr>
            <w:noProof/>
          </w:rPr>
          <w:drawing>
            <wp:anchor distT="0" distB="0" distL="114300" distR="114300" simplePos="0" relativeHeight="251722752" behindDoc="0" locked="0" layoutInCell="1" allowOverlap="1" wp14:anchorId="1B0855DD" wp14:editId="71D613F5">
              <wp:simplePos x="0" y="0"/>
              <wp:positionH relativeFrom="column">
                <wp:posOffset>773430</wp:posOffset>
              </wp:positionH>
              <wp:positionV relativeFrom="paragraph">
                <wp:posOffset>659765</wp:posOffset>
              </wp:positionV>
              <wp:extent cx="4398645" cy="2987675"/>
              <wp:effectExtent l="0" t="0" r="0" b="0"/>
              <wp:wrapTopAndBottom/>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98645" cy="2987675"/>
                      </a:xfrm>
                      <a:prstGeom prst="rect">
                        <a:avLst/>
                      </a:prstGeom>
                    </pic:spPr>
                  </pic:pic>
                </a:graphicData>
              </a:graphic>
              <wp14:sizeRelH relativeFrom="page">
                <wp14:pctWidth>0</wp14:pctWidth>
              </wp14:sizeRelH>
              <wp14:sizeRelV relativeFrom="page">
                <wp14:pctHeight>0</wp14:pctHeight>
              </wp14:sizeRelV>
            </wp:anchor>
          </w:drawing>
        </w:r>
      </w:ins>
      <w:r w:rsidR="00912283">
        <w:rPr>
          <w:noProof/>
        </w:rPr>
        <w:t xml:space="preserve">Profiles are created using the </w:t>
      </w:r>
      <w:r w:rsidR="00912283" w:rsidRPr="009A7536">
        <w:rPr>
          <w:rFonts w:ascii="Arial" w:hAnsi="Arial" w:cs="Arial"/>
          <w:b/>
          <w:noProof/>
          <w:sz w:val="20"/>
        </w:rPr>
        <w:t>Profiles</w:t>
      </w:r>
      <w:r w:rsidR="00912283">
        <w:rPr>
          <w:noProof/>
        </w:rPr>
        <w:t xml:space="preserve"> tab on the </w:t>
      </w:r>
      <w:r w:rsidR="00912283" w:rsidRPr="009A7536">
        <w:rPr>
          <w:rFonts w:ascii="Arial" w:hAnsi="Arial" w:cs="Arial"/>
          <w:b/>
          <w:noProof/>
          <w:sz w:val="20"/>
        </w:rPr>
        <w:t>Configure Contest</w:t>
      </w:r>
      <w:r w:rsidR="00912283">
        <w:rPr>
          <w:noProof/>
        </w:rPr>
        <w:t xml:space="preserve"> screen of the Admin client, shown below.  NOTE:  </w:t>
      </w:r>
      <w:r w:rsidR="00065DBE" w:rsidRPr="00007088">
        <w:rPr>
          <w:b/>
          <w:noProof/>
        </w:rPr>
        <w:t xml:space="preserve">Profiles are </w:t>
      </w:r>
      <w:r w:rsidR="00007088" w:rsidRPr="00007088">
        <w:rPr>
          <w:b/>
          <w:noProof/>
        </w:rPr>
        <w:t xml:space="preserve">only </w:t>
      </w:r>
      <w:r w:rsidR="00065DBE" w:rsidRPr="00007088">
        <w:rPr>
          <w:b/>
          <w:noProof/>
        </w:rPr>
        <w:t xml:space="preserve">supported in a </w:t>
      </w:r>
      <w:r w:rsidR="00065DBE" w:rsidRPr="00007088">
        <w:rPr>
          <w:b/>
          <w:i/>
          <w:noProof/>
        </w:rPr>
        <w:t>single site</w:t>
      </w:r>
      <w:r w:rsidR="00065DBE" w:rsidRPr="00007088">
        <w:rPr>
          <w:b/>
          <w:noProof/>
        </w:rPr>
        <w:t xml:space="preserve"> contest</w:t>
      </w:r>
      <w:r w:rsidR="00065DBE">
        <w:rPr>
          <w:noProof/>
        </w:rPr>
        <w:t>.</w:t>
      </w:r>
      <w:r w:rsidR="00737F61">
        <w:rPr>
          <w:rStyle w:val="FootnoteReference"/>
          <w:noProof/>
        </w:rPr>
        <w:footnoteReference w:id="21"/>
      </w:r>
      <w:r w:rsidR="00065DBE">
        <w:rPr>
          <w:noProof/>
        </w:rPr>
        <w:t xml:space="preserve">   </w:t>
      </w:r>
    </w:p>
    <w:p w14:paraId="06A132D4" w14:textId="2C8B7AB9" w:rsidR="007E04F6" w:rsidRDefault="00A92296" w:rsidP="005374B3">
      <w:pPr>
        <w:spacing w:before="120"/>
        <w:ind w:left="360" w:firstLine="540"/>
        <w:jc w:val="both"/>
        <w:rPr>
          <w:noProof/>
        </w:rPr>
      </w:pPr>
      <w:del w:id="5230" w:author="John Clevenger [2]" w:date="2022-06-22T18:26:00Z">
        <w:r w:rsidDel="002A381E">
          <w:rPr>
            <w:noProof/>
          </w:rPr>
          <w:drawing>
            <wp:anchor distT="0" distB="0" distL="114300" distR="114300" simplePos="0" relativeHeight="251661312" behindDoc="0" locked="0" layoutInCell="1" allowOverlap="1" wp14:anchorId="069A32EF" wp14:editId="5C65C682">
              <wp:simplePos x="0" y="0"/>
              <wp:positionH relativeFrom="column">
                <wp:posOffset>6350</wp:posOffset>
              </wp:positionH>
              <wp:positionV relativeFrom="paragraph">
                <wp:posOffset>177165</wp:posOffset>
              </wp:positionV>
              <wp:extent cx="6047105" cy="3234690"/>
              <wp:effectExtent l="0" t="0" r="0" b="0"/>
              <wp:wrapTopAndBottom/>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47105" cy="323469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B381EAB" w14:textId="09E39978" w:rsidR="002A381E" w:rsidDel="00827ED2" w:rsidRDefault="002A381E" w:rsidP="005374B3">
      <w:pPr>
        <w:spacing w:before="120"/>
        <w:ind w:left="360" w:firstLine="540"/>
        <w:jc w:val="both"/>
        <w:rPr>
          <w:ins w:id="5231" w:author="John Clevenger [2]" w:date="2022-06-22T18:26:00Z"/>
          <w:del w:id="5232" w:author="John Clevenger" w:date="2023-11-18T17:07:00Z"/>
          <w:noProof/>
        </w:rPr>
      </w:pPr>
    </w:p>
    <w:p w14:paraId="7127ACAE" w14:textId="06A3EE1A" w:rsidR="007E04F6" w:rsidRDefault="007E04F6" w:rsidP="005374B3">
      <w:pPr>
        <w:spacing w:before="120"/>
        <w:ind w:left="360" w:firstLine="540"/>
        <w:jc w:val="both"/>
        <w:rPr>
          <w:noProof/>
        </w:rPr>
      </w:pPr>
      <w:r>
        <w:rPr>
          <w:noProof/>
        </w:rPr>
        <w:t xml:space="preserve">Pressing the </w:t>
      </w:r>
      <w:r w:rsidRPr="007963C9">
        <w:rPr>
          <w:rFonts w:ascii="Arial" w:hAnsi="Arial" w:cs="Arial"/>
          <w:b/>
          <w:noProof/>
          <w:sz w:val="20"/>
        </w:rPr>
        <w:t>NEW</w:t>
      </w:r>
      <w:r>
        <w:rPr>
          <w:noProof/>
        </w:rPr>
        <w:t xml:space="preserve"> butto</w:t>
      </w:r>
      <w:r w:rsidR="007963C9">
        <w:rPr>
          <w:noProof/>
        </w:rPr>
        <w:t xml:space="preserve">n </w:t>
      </w:r>
      <w:r w:rsidR="009A7536">
        <w:rPr>
          <w:noProof/>
        </w:rPr>
        <w:t xml:space="preserve">on the </w:t>
      </w:r>
      <w:r w:rsidR="009A7536" w:rsidRPr="009A7536">
        <w:rPr>
          <w:rFonts w:ascii="Arial" w:hAnsi="Arial" w:cs="Arial"/>
          <w:b/>
          <w:noProof/>
          <w:sz w:val="20"/>
        </w:rPr>
        <w:t>Profiles</w:t>
      </w:r>
      <w:r w:rsidR="009A7536">
        <w:rPr>
          <w:noProof/>
        </w:rPr>
        <w:t xml:space="preserve"> screen </w:t>
      </w:r>
      <w:r w:rsidR="007963C9">
        <w:rPr>
          <w:noProof/>
        </w:rPr>
        <w:t xml:space="preserve">displays the following dialog which allows creation of a new profile.  </w:t>
      </w:r>
      <w:r w:rsidR="00506C2D">
        <w:rPr>
          <w:noProof/>
        </w:rPr>
        <w:t xml:space="preserve">Note that new profiles are essentially empty – meaning that the user is responsible for providing all configuration information for the profile, including </w:t>
      </w:r>
      <w:r w:rsidR="00506C2D">
        <w:rPr>
          <w:noProof/>
        </w:rPr>
        <w:lastRenderedPageBreak/>
        <w:t>some information that PC</w:t>
      </w:r>
      <w:r w:rsidR="00506C2D" w:rsidRPr="00506C2D">
        <w:rPr>
          <w:noProof/>
          <w:vertAlign w:val="superscript"/>
        </w:rPr>
        <w:t>2</w:t>
      </w:r>
      <w:r w:rsidR="00506C2D">
        <w:rPr>
          <w:noProof/>
        </w:rPr>
        <w:t xml:space="preserve"> normally automatically provides as part of the “Default Profile”.  To avoid having to enter all configuration information for a profile, use the “Clone Profile” operation (see below).</w:t>
      </w:r>
    </w:p>
    <w:p w14:paraId="1A187BDC" w14:textId="3CBD0AB1" w:rsidR="00BF32E1" w:rsidRDefault="002A381E" w:rsidP="005374B3">
      <w:pPr>
        <w:spacing w:before="120"/>
        <w:ind w:left="360" w:firstLine="540"/>
        <w:jc w:val="both"/>
        <w:rPr>
          <w:noProof/>
        </w:rPr>
      </w:pPr>
      <w:r>
        <w:rPr>
          <w:noProof/>
        </w:rPr>
        <w:drawing>
          <wp:anchor distT="0" distB="0" distL="114300" distR="114300" simplePos="0" relativeHeight="251671552" behindDoc="0" locked="0" layoutInCell="1" allowOverlap="1" wp14:anchorId="052E7BEC" wp14:editId="31753AAD">
            <wp:simplePos x="0" y="0"/>
            <wp:positionH relativeFrom="column">
              <wp:posOffset>913130</wp:posOffset>
            </wp:positionH>
            <wp:positionV relativeFrom="paragraph">
              <wp:posOffset>342900</wp:posOffset>
            </wp:positionV>
            <wp:extent cx="4112895" cy="2197100"/>
            <wp:effectExtent l="0" t="0" r="0" b="0"/>
            <wp:wrapTopAndBottom/>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2895" cy="219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46916" w14:textId="44F976A5" w:rsidR="00BF32E1" w:rsidRDefault="00BF32E1" w:rsidP="005374B3">
      <w:pPr>
        <w:spacing w:before="120"/>
        <w:ind w:left="360" w:firstLine="540"/>
        <w:jc w:val="both"/>
        <w:rPr>
          <w:noProof/>
        </w:rPr>
      </w:pPr>
    </w:p>
    <w:p w14:paraId="19503362" w14:textId="31495FF3" w:rsidR="007E04F6" w:rsidRDefault="00827ED2" w:rsidP="005374B3">
      <w:pPr>
        <w:spacing w:before="120"/>
        <w:ind w:left="360" w:firstLine="540"/>
        <w:jc w:val="both"/>
        <w:rPr>
          <w:noProof/>
        </w:rPr>
      </w:pPr>
      <w:r w:rsidRPr="00DF643E">
        <w:rPr>
          <w:noProof/>
        </w:rPr>
        <w:drawing>
          <wp:anchor distT="0" distB="0" distL="114300" distR="114300" simplePos="0" relativeHeight="251724800" behindDoc="0" locked="0" layoutInCell="1" allowOverlap="1" wp14:anchorId="45086D2B" wp14:editId="3CC885DB">
            <wp:simplePos x="0" y="0"/>
            <wp:positionH relativeFrom="column">
              <wp:posOffset>1148715</wp:posOffset>
            </wp:positionH>
            <wp:positionV relativeFrom="paragraph">
              <wp:posOffset>759460</wp:posOffset>
            </wp:positionV>
            <wp:extent cx="3756025" cy="3955415"/>
            <wp:effectExtent l="0" t="0" r="0"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56025" cy="3955415"/>
                    </a:xfrm>
                    <a:prstGeom prst="rect">
                      <a:avLst/>
                    </a:prstGeom>
                    <a:noFill/>
                    <a:ln>
                      <a:noFill/>
                    </a:ln>
                  </pic:spPr>
                </pic:pic>
              </a:graphicData>
            </a:graphic>
            <wp14:sizeRelH relativeFrom="page">
              <wp14:pctWidth>0</wp14:pctWidth>
            </wp14:sizeRelH>
            <wp14:sizeRelV relativeFrom="page">
              <wp14:pctHeight>0</wp14:pctHeight>
            </wp14:sizeRelV>
          </wp:anchor>
        </w:drawing>
      </w:r>
      <w:r w:rsidR="007E04F6">
        <w:rPr>
          <w:noProof/>
        </w:rPr>
        <w:t xml:space="preserve">Pressing the </w:t>
      </w:r>
      <w:r w:rsidR="007E04F6" w:rsidRPr="009A7536">
        <w:rPr>
          <w:rFonts w:ascii="Arial" w:hAnsi="Arial" w:cs="Arial"/>
          <w:b/>
          <w:noProof/>
          <w:sz w:val="20"/>
        </w:rPr>
        <w:t>CLONE</w:t>
      </w:r>
      <w:r w:rsidR="007E04F6">
        <w:rPr>
          <w:noProof/>
        </w:rPr>
        <w:t xml:space="preserve"> butto</w:t>
      </w:r>
      <w:r w:rsidR="00BF32E1">
        <w:rPr>
          <w:noProof/>
        </w:rPr>
        <w:t xml:space="preserve">n </w:t>
      </w:r>
      <w:r w:rsidR="009A7536">
        <w:rPr>
          <w:noProof/>
        </w:rPr>
        <w:t xml:space="preserve">on the </w:t>
      </w:r>
      <w:r w:rsidR="009A7536" w:rsidRPr="009A7536">
        <w:rPr>
          <w:rFonts w:ascii="Arial" w:hAnsi="Arial" w:cs="Arial"/>
          <w:b/>
          <w:noProof/>
          <w:sz w:val="20"/>
        </w:rPr>
        <w:t>Profiles</w:t>
      </w:r>
      <w:r w:rsidR="009A7536">
        <w:rPr>
          <w:noProof/>
        </w:rPr>
        <w:t xml:space="preserve"> screen </w:t>
      </w:r>
      <w:r w:rsidR="00BF32E1">
        <w:rPr>
          <w:noProof/>
        </w:rPr>
        <w:t xml:space="preserve">displays the following dialog which allows creating a </w:t>
      </w:r>
      <w:r w:rsidR="007B6B36">
        <w:rPr>
          <w:noProof/>
        </w:rPr>
        <w:t xml:space="preserve">clone </w:t>
      </w:r>
      <w:r w:rsidR="00BF32E1">
        <w:rPr>
          <w:noProof/>
        </w:rPr>
        <w:t>(</w:t>
      </w:r>
      <w:r w:rsidR="007B6B36">
        <w:rPr>
          <w:noProof/>
        </w:rPr>
        <w:t>copy</w:t>
      </w:r>
      <w:r w:rsidR="00BF32E1">
        <w:rPr>
          <w:noProof/>
        </w:rPr>
        <w:t xml:space="preserve">) of the </w:t>
      </w:r>
      <w:r w:rsidR="00BF32E1">
        <w:rPr>
          <w:i/>
          <w:noProof/>
        </w:rPr>
        <w:t xml:space="preserve">currently active </w:t>
      </w:r>
      <w:r w:rsidR="00BF32E1">
        <w:rPr>
          <w:noProof/>
        </w:rPr>
        <w:t xml:space="preserve">profile.  </w:t>
      </w:r>
      <w:r w:rsidR="00B97414">
        <w:rPr>
          <w:noProof/>
        </w:rPr>
        <w:t xml:space="preserve"> Notice that in </w:t>
      </w:r>
      <w:r w:rsidR="007B6B36">
        <w:rPr>
          <w:noProof/>
        </w:rPr>
        <w:t>the example below</w:t>
      </w:r>
      <w:r w:rsidR="00B97414">
        <w:rPr>
          <w:noProof/>
        </w:rPr>
        <w:t xml:space="preserve"> a currently active profile named “Practice” is being cloned to produce a new profile named “Real”; all the information which is the same between the “practice” and “real” contests </w:t>
      </w:r>
      <w:r w:rsidR="00B97414">
        <w:rPr>
          <w:noProof/>
        </w:rPr>
        <w:lastRenderedPageBreak/>
        <w:t xml:space="preserve">(for example, Languages, Accounts, Judgements, etc.) is being copied over to the new (clone) profile, but the Contest Problems, Submitted Runs, and Submitted Clarification Requests from the Practice Contest are </w:t>
      </w:r>
      <w:r w:rsidR="00B97414">
        <w:rPr>
          <w:i/>
          <w:noProof/>
        </w:rPr>
        <w:t xml:space="preserve">not </w:t>
      </w:r>
      <w:r w:rsidR="00B97414">
        <w:rPr>
          <w:noProof/>
        </w:rPr>
        <w:t>being copied.  This provides a simple mechanism for duplicating the configuration between practice and real contests</w:t>
      </w:r>
      <w:r w:rsidR="009A7536">
        <w:rPr>
          <w:noProof/>
        </w:rPr>
        <w:t xml:space="preserve"> without having t</w:t>
      </w:r>
      <w:r w:rsidR="007B6B36">
        <w:rPr>
          <w:noProof/>
        </w:rPr>
        <w:t>o</w:t>
      </w:r>
      <w:r w:rsidR="009A7536">
        <w:rPr>
          <w:noProof/>
        </w:rPr>
        <w:t xml:space="preserve"> reenter all the configuration information</w:t>
      </w:r>
      <w:r w:rsidR="00B97414">
        <w:rPr>
          <w:noProof/>
        </w:rPr>
        <w:t>.</w:t>
      </w:r>
    </w:p>
    <w:p w14:paraId="34CFE788" w14:textId="31943BFE" w:rsidR="00B97414" w:rsidDel="002A381E" w:rsidRDefault="00B97414" w:rsidP="005374B3">
      <w:pPr>
        <w:spacing w:before="120"/>
        <w:ind w:left="360" w:firstLine="540"/>
        <w:jc w:val="both"/>
        <w:rPr>
          <w:del w:id="5233" w:author="John Clevenger [2]" w:date="2022-06-22T18:28:00Z"/>
          <w:noProof/>
        </w:rPr>
      </w:pPr>
    </w:p>
    <w:p w14:paraId="26F21756" w14:textId="11FF2C54" w:rsidR="00B97414" w:rsidRPr="00B97414" w:rsidDel="002A381E" w:rsidRDefault="00B97414" w:rsidP="005374B3">
      <w:pPr>
        <w:spacing w:before="120"/>
        <w:ind w:left="360" w:firstLine="540"/>
        <w:jc w:val="both"/>
        <w:rPr>
          <w:del w:id="5234" w:author="John Clevenger [2]" w:date="2022-06-22T18:28:00Z"/>
          <w:noProof/>
        </w:rPr>
      </w:pPr>
    </w:p>
    <w:p w14:paraId="30760A4C" w14:textId="77777777" w:rsidR="007E04F6" w:rsidDel="002A381E" w:rsidRDefault="007E04F6" w:rsidP="005374B3">
      <w:pPr>
        <w:spacing w:before="120"/>
        <w:ind w:left="360" w:firstLine="540"/>
        <w:jc w:val="both"/>
        <w:rPr>
          <w:del w:id="5235" w:author="John Clevenger [2]" w:date="2022-06-22T18:28:00Z"/>
          <w:noProof/>
        </w:rPr>
      </w:pPr>
    </w:p>
    <w:p w14:paraId="3B75C719" w14:textId="77777777" w:rsidR="009A7536" w:rsidRDefault="009A7536">
      <w:pPr>
        <w:spacing w:before="120"/>
        <w:jc w:val="both"/>
        <w:rPr>
          <w:noProof/>
        </w:rPr>
        <w:pPrChange w:id="5236" w:author="John Clevenger [2]" w:date="2022-06-22T18:28:00Z">
          <w:pPr>
            <w:spacing w:before="120"/>
            <w:ind w:left="360" w:firstLine="540"/>
            <w:jc w:val="both"/>
          </w:pPr>
        </w:pPrChange>
      </w:pPr>
    </w:p>
    <w:p w14:paraId="3063DA7B" w14:textId="2A7FDF5F" w:rsidR="009A7536" w:rsidRDefault="00827ED2" w:rsidP="009A7536">
      <w:pPr>
        <w:spacing w:before="120"/>
        <w:ind w:left="360" w:firstLine="540"/>
        <w:jc w:val="both"/>
        <w:rPr>
          <w:noProof/>
        </w:rPr>
      </w:pPr>
      <w:r>
        <w:rPr>
          <w:noProof/>
        </w:rPr>
        <w:drawing>
          <wp:anchor distT="0" distB="0" distL="114300" distR="114300" simplePos="0" relativeHeight="251679744" behindDoc="0" locked="0" layoutInCell="1" allowOverlap="1" wp14:anchorId="0E8FC693" wp14:editId="186F1179">
            <wp:simplePos x="0" y="0"/>
            <wp:positionH relativeFrom="column">
              <wp:posOffset>1123950</wp:posOffset>
            </wp:positionH>
            <wp:positionV relativeFrom="paragraph">
              <wp:posOffset>1626734</wp:posOffset>
            </wp:positionV>
            <wp:extent cx="3686810" cy="1848485"/>
            <wp:effectExtent l="0" t="0" r="0" b="0"/>
            <wp:wrapTopAndBottom/>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6810" cy="1848485"/>
                    </a:xfrm>
                    <a:prstGeom prst="rect">
                      <a:avLst/>
                    </a:prstGeom>
                    <a:noFill/>
                    <a:ln>
                      <a:noFill/>
                    </a:ln>
                  </pic:spPr>
                </pic:pic>
              </a:graphicData>
            </a:graphic>
            <wp14:sizeRelH relativeFrom="page">
              <wp14:pctWidth>0</wp14:pctWidth>
            </wp14:sizeRelH>
            <wp14:sizeRelV relativeFrom="page">
              <wp14:pctHeight>0</wp14:pctHeight>
            </wp14:sizeRelV>
          </wp:anchor>
        </w:drawing>
      </w:r>
      <w:r w:rsidR="009A7536">
        <w:rPr>
          <w:noProof/>
        </w:rPr>
        <w:t xml:space="preserve">The </w:t>
      </w:r>
      <w:r w:rsidR="007E04F6" w:rsidRPr="009A7536">
        <w:rPr>
          <w:rFonts w:ascii="Arial" w:hAnsi="Arial" w:cs="Arial"/>
          <w:b/>
          <w:noProof/>
          <w:sz w:val="20"/>
        </w:rPr>
        <w:t>SWITCH</w:t>
      </w:r>
      <w:r w:rsidR="007E04F6">
        <w:rPr>
          <w:noProof/>
        </w:rPr>
        <w:t xml:space="preserve"> butto</w:t>
      </w:r>
      <w:r w:rsidR="009A7536">
        <w:rPr>
          <w:noProof/>
        </w:rPr>
        <w:t xml:space="preserve">n on the </w:t>
      </w:r>
      <w:r w:rsidR="009A7536" w:rsidRPr="009A7536">
        <w:rPr>
          <w:rFonts w:ascii="Arial" w:hAnsi="Arial" w:cs="Arial"/>
          <w:b/>
          <w:noProof/>
          <w:sz w:val="20"/>
        </w:rPr>
        <w:t>Profiles</w:t>
      </w:r>
      <w:r w:rsidR="009A7536">
        <w:rPr>
          <w:noProof/>
        </w:rPr>
        <w:t xml:space="preserve"> screen is used to switch the system between profiles.  To perform a switch, the new profile (the one to which the user wishes to switch) must first be selected by clicking on its row in the table of profiles.  Pressing the </w:t>
      </w:r>
      <w:r w:rsidR="009A7536" w:rsidRPr="009A7536">
        <w:rPr>
          <w:rFonts w:ascii="Arial" w:hAnsi="Arial" w:cs="Arial"/>
          <w:b/>
          <w:noProof/>
          <w:sz w:val="20"/>
        </w:rPr>
        <w:t>SWITCH</w:t>
      </w:r>
      <w:r w:rsidR="009A7536">
        <w:rPr>
          <w:noProof/>
        </w:rPr>
        <w:t xml:space="preserve"> button then pops up a dialog as shown below, asking for the “master contest password” associated with the </w:t>
      </w:r>
      <w:r w:rsidR="0089177C">
        <w:rPr>
          <w:noProof/>
        </w:rPr>
        <w:t xml:space="preserve">selected </w:t>
      </w:r>
      <w:r w:rsidR="009A7536">
        <w:rPr>
          <w:noProof/>
        </w:rPr>
        <w:t>profile</w:t>
      </w:r>
      <w:r w:rsidR="0089177C">
        <w:rPr>
          <w:noProof/>
        </w:rPr>
        <w:t xml:space="preserve"> (the one being switched to)</w:t>
      </w:r>
      <w:r w:rsidR="009A7536">
        <w:rPr>
          <w:noProof/>
        </w:rPr>
        <w:t>.  Entering the password and th</w:t>
      </w:r>
      <w:r w:rsidR="0089177C">
        <w:rPr>
          <w:noProof/>
        </w:rPr>
        <w:t>e</w:t>
      </w:r>
      <w:r w:rsidR="009A7536">
        <w:rPr>
          <w:noProof/>
        </w:rPr>
        <w:t xml:space="preserve">n pressing the </w:t>
      </w:r>
      <w:r w:rsidR="009A7536" w:rsidRPr="009A7536">
        <w:rPr>
          <w:rFonts w:ascii="Arial" w:hAnsi="Arial" w:cs="Arial"/>
          <w:b/>
          <w:noProof/>
          <w:sz w:val="20"/>
        </w:rPr>
        <w:t>SWITCH</w:t>
      </w:r>
      <w:r w:rsidR="009A7536">
        <w:rPr>
          <w:noProof/>
        </w:rPr>
        <w:t xml:space="preserve"> button on the dialog causes PC</w:t>
      </w:r>
      <w:r w:rsidR="009A7536" w:rsidRPr="009A7536">
        <w:rPr>
          <w:noProof/>
          <w:vertAlign w:val="superscript"/>
        </w:rPr>
        <w:t>2</w:t>
      </w:r>
      <w:r w:rsidR="009A7536">
        <w:rPr>
          <w:noProof/>
        </w:rPr>
        <w:t xml:space="preserve"> to switch its configuration to the </w:t>
      </w:r>
      <w:r w:rsidR="0089177C">
        <w:rPr>
          <w:noProof/>
        </w:rPr>
        <w:t>configuration</w:t>
      </w:r>
      <w:r w:rsidR="009A7536">
        <w:rPr>
          <w:noProof/>
        </w:rPr>
        <w:t xml:space="preserve"> defined by the selected profile.   The contest must be stopped for the Switch operation to be allowed.</w:t>
      </w:r>
    </w:p>
    <w:p w14:paraId="01C176B5" w14:textId="284CEF2A" w:rsidR="007E04F6" w:rsidRDefault="007E04F6" w:rsidP="005374B3">
      <w:pPr>
        <w:spacing w:before="120"/>
        <w:ind w:left="360" w:firstLine="540"/>
        <w:jc w:val="both"/>
        <w:rPr>
          <w:noProof/>
        </w:rPr>
      </w:pPr>
    </w:p>
    <w:p w14:paraId="75F39EF2" w14:textId="1E59F7D4" w:rsidR="00D9319C" w:rsidDel="00827ED2" w:rsidRDefault="00827ED2" w:rsidP="00BF32E1">
      <w:pPr>
        <w:spacing w:before="120"/>
        <w:ind w:left="360" w:firstLine="540"/>
        <w:jc w:val="both"/>
        <w:rPr>
          <w:del w:id="5237" w:author="John Clevenger" w:date="2023-11-18T17:10:00Z"/>
          <w:noProof/>
        </w:rPr>
      </w:pPr>
      <w:r>
        <w:rPr>
          <w:noProof/>
        </w:rPr>
        <w:drawing>
          <wp:anchor distT="0" distB="0" distL="114300" distR="114300" simplePos="0" relativeHeight="251687936" behindDoc="0" locked="0" layoutInCell="1" allowOverlap="1" wp14:anchorId="6EB7778B" wp14:editId="5EA07FCE">
            <wp:simplePos x="0" y="0"/>
            <wp:positionH relativeFrom="column">
              <wp:posOffset>606425</wp:posOffset>
            </wp:positionH>
            <wp:positionV relativeFrom="paragraph">
              <wp:posOffset>1169670</wp:posOffset>
            </wp:positionV>
            <wp:extent cx="4719320" cy="2359660"/>
            <wp:effectExtent l="0" t="0" r="0" b="0"/>
            <wp:wrapTopAndBottom/>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19320" cy="235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2595AA" w14:textId="77777777" w:rsidR="00BF32E1" w:rsidRDefault="00B90228" w:rsidP="00BF32E1">
      <w:pPr>
        <w:spacing w:before="120"/>
        <w:ind w:left="360" w:firstLine="540"/>
        <w:jc w:val="both"/>
        <w:rPr>
          <w:noProof/>
        </w:rPr>
      </w:pPr>
      <w:r>
        <w:rPr>
          <w:noProof/>
        </w:rPr>
        <w:t xml:space="preserve">The </w:t>
      </w:r>
      <w:r>
        <w:rPr>
          <w:rFonts w:ascii="Arial" w:hAnsi="Arial" w:cs="Arial"/>
          <w:b/>
          <w:noProof/>
          <w:sz w:val="20"/>
        </w:rPr>
        <w:t>RESET</w:t>
      </w:r>
      <w:r>
        <w:rPr>
          <w:noProof/>
        </w:rPr>
        <w:t xml:space="preserve"> button on the </w:t>
      </w:r>
      <w:r w:rsidRPr="009A7536">
        <w:rPr>
          <w:rFonts w:ascii="Arial" w:hAnsi="Arial" w:cs="Arial"/>
          <w:b/>
          <w:noProof/>
          <w:sz w:val="20"/>
        </w:rPr>
        <w:t>Profiles</w:t>
      </w:r>
      <w:r>
        <w:rPr>
          <w:noProof/>
        </w:rPr>
        <w:t xml:space="preserve"> screen is used to reset various configuration elements in the </w:t>
      </w:r>
      <w:r>
        <w:rPr>
          <w:i/>
          <w:noProof/>
        </w:rPr>
        <w:t>currently active</w:t>
      </w:r>
      <w:r>
        <w:t xml:space="preserve"> profile.  (Note that even if another profile is </w:t>
      </w:r>
      <w:r w:rsidR="0089177C">
        <w:t>“</w:t>
      </w:r>
      <w:r>
        <w:t>selected</w:t>
      </w:r>
      <w:r w:rsidR="0089177C">
        <w:t>”</w:t>
      </w:r>
      <w:r>
        <w:t xml:space="preserve"> by clicking on its row in the table, </w:t>
      </w:r>
      <w:r w:rsidRPr="00B90228">
        <w:rPr>
          <w:rFonts w:ascii="Arial" w:hAnsi="Arial" w:cs="Arial"/>
          <w:b/>
          <w:noProof/>
          <w:sz w:val="20"/>
        </w:rPr>
        <w:t>RESET</w:t>
      </w:r>
      <w:r>
        <w:t xml:space="preserve"> applies to the currently </w:t>
      </w:r>
      <w:r>
        <w:rPr>
          <w:i/>
        </w:rPr>
        <w:t xml:space="preserve">active </w:t>
      </w:r>
      <w:r>
        <w:t xml:space="preserve">profile; to reset a profile </w:t>
      </w:r>
      <w:r w:rsidR="0089177C">
        <w:t xml:space="preserve">other than the active profile </w:t>
      </w:r>
      <w:r>
        <w:t xml:space="preserve">you must first use </w:t>
      </w:r>
      <w:r w:rsidRPr="00B90228">
        <w:rPr>
          <w:rFonts w:ascii="Arial" w:hAnsi="Arial" w:cs="Arial"/>
          <w:b/>
          <w:noProof/>
          <w:sz w:val="20"/>
        </w:rPr>
        <w:t>SWITCH</w:t>
      </w:r>
      <w:r>
        <w:t xml:space="preserve"> to activate that other profile.) </w:t>
      </w:r>
      <w:r>
        <w:rPr>
          <w:noProof/>
        </w:rPr>
        <w:t xml:space="preserve"> </w:t>
      </w:r>
      <w:r w:rsidR="00BF32E1">
        <w:rPr>
          <w:noProof/>
        </w:rPr>
        <w:t>The contest must be stopped for the Reset operation to be allowed.</w:t>
      </w:r>
      <w:r>
        <w:rPr>
          <w:noProof/>
        </w:rPr>
        <w:t xml:space="preserve">   Pressing </w:t>
      </w:r>
      <w:r w:rsidRPr="0089177C">
        <w:rPr>
          <w:rFonts w:ascii="Arial" w:hAnsi="Arial" w:cs="Arial"/>
          <w:b/>
          <w:noProof/>
          <w:sz w:val="20"/>
        </w:rPr>
        <w:t>RESET</w:t>
      </w:r>
      <w:r>
        <w:rPr>
          <w:noProof/>
        </w:rPr>
        <w:t xml:space="preserve"> displays the following dialog:</w:t>
      </w:r>
    </w:p>
    <w:p w14:paraId="22EB6CF5" w14:textId="7A7FB638" w:rsidR="00B90228" w:rsidDel="00827ED2" w:rsidRDefault="00B90228" w:rsidP="00BF32E1">
      <w:pPr>
        <w:spacing w:before="120"/>
        <w:ind w:left="360" w:firstLine="540"/>
        <w:jc w:val="both"/>
        <w:rPr>
          <w:del w:id="5238" w:author="John Clevenger" w:date="2023-11-18T17:11:00Z"/>
          <w:noProof/>
        </w:rPr>
      </w:pPr>
    </w:p>
    <w:p w14:paraId="3CBFB072" w14:textId="57FCB37E" w:rsidR="007E04F6" w:rsidDel="00827ED2" w:rsidRDefault="007E04F6" w:rsidP="005374B3">
      <w:pPr>
        <w:spacing w:before="120"/>
        <w:ind w:left="360" w:firstLine="540"/>
        <w:jc w:val="both"/>
        <w:rPr>
          <w:del w:id="5239" w:author="John Clevenger" w:date="2023-11-18T17:11:00Z"/>
          <w:noProof/>
        </w:rPr>
      </w:pPr>
    </w:p>
    <w:p w14:paraId="20E0DD28" w14:textId="726DAB2A" w:rsidR="0089177C" w:rsidDel="00827ED2" w:rsidRDefault="0089177C" w:rsidP="007E04F6">
      <w:pPr>
        <w:spacing w:before="120"/>
        <w:ind w:left="360" w:firstLine="540"/>
        <w:jc w:val="both"/>
        <w:rPr>
          <w:del w:id="5240" w:author="John Clevenger" w:date="2023-11-18T17:11:00Z"/>
          <w:noProof/>
        </w:rPr>
      </w:pPr>
    </w:p>
    <w:p w14:paraId="6D9115E7" w14:textId="77777777" w:rsidR="0089177C" w:rsidRDefault="0089177C" w:rsidP="007E04F6">
      <w:pPr>
        <w:spacing w:before="120"/>
        <w:ind w:left="360" w:firstLine="540"/>
        <w:jc w:val="both"/>
        <w:rPr>
          <w:noProof/>
        </w:rPr>
      </w:pPr>
      <w:r>
        <w:rPr>
          <w:noProof/>
        </w:rPr>
        <w:t xml:space="preserve">Pressing </w:t>
      </w:r>
      <w:r w:rsidRPr="0089177C">
        <w:rPr>
          <w:rFonts w:ascii="Arial" w:hAnsi="Arial" w:cs="Arial"/>
          <w:b/>
          <w:noProof/>
          <w:sz w:val="20"/>
        </w:rPr>
        <w:t>RESET</w:t>
      </w:r>
      <w:r>
        <w:rPr>
          <w:noProof/>
        </w:rPr>
        <w:t xml:space="preserve"> on the dialog will remove all submitted runs and clarifications from the currently active configuration</w:t>
      </w:r>
      <w:r w:rsidR="007B6B36">
        <w:rPr>
          <w:noProof/>
        </w:rPr>
        <w:t>, as well as resetting the contest time</w:t>
      </w:r>
      <w:r>
        <w:rPr>
          <w:noProof/>
        </w:rPr>
        <w:t xml:space="preserve">.  Checking the </w:t>
      </w:r>
      <w:r w:rsidRPr="0089177C">
        <w:rPr>
          <w:rFonts w:ascii="Arial" w:hAnsi="Arial" w:cs="Arial"/>
          <w:b/>
          <w:noProof/>
          <w:sz w:val="20"/>
        </w:rPr>
        <w:t>Remove Problem Definitions</w:t>
      </w:r>
      <w:r>
        <w:rPr>
          <w:noProof/>
        </w:rPr>
        <w:t xml:space="preserve"> and/or the </w:t>
      </w:r>
      <w:r w:rsidRPr="0089177C">
        <w:rPr>
          <w:rFonts w:ascii="Arial" w:hAnsi="Arial" w:cs="Arial"/>
          <w:b/>
          <w:noProof/>
          <w:sz w:val="20"/>
        </w:rPr>
        <w:t>Remove Language Definitions</w:t>
      </w:r>
      <w:r>
        <w:rPr>
          <w:noProof/>
        </w:rPr>
        <w:t xml:space="preserve"> checkboxes will cause the corresponding configuration data to also be removed when </w:t>
      </w:r>
      <w:r w:rsidRPr="007B6B36">
        <w:rPr>
          <w:rFonts w:ascii="Arial" w:hAnsi="Arial" w:cs="Arial"/>
          <w:b/>
          <w:noProof/>
          <w:sz w:val="20"/>
        </w:rPr>
        <w:t>RESET</w:t>
      </w:r>
      <w:r>
        <w:rPr>
          <w:noProof/>
        </w:rPr>
        <w:t xml:space="preserve"> is pressed.</w:t>
      </w:r>
    </w:p>
    <w:p w14:paraId="72023EF8" w14:textId="77777777" w:rsidR="00665D9D" w:rsidRDefault="007B6B36" w:rsidP="00D9319C">
      <w:pPr>
        <w:spacing w:before="240"/>
        <w:ind w:left="360" w:firstLine="547"/>
        <w:jc w:val="both"/>
        <w:rPr>
          <w:noProof/>
        </w:rPr>
      </w:pPr>
      <w:r>
        <w:rPr>
          <w:noProof/>
        </w:rPr>
        <w:t>When a profile is “</w:t>
      </w:r>
      <w:r w:rsidR="00506C2D">
        <w:rPr>
          <w:noProof/>
        </w:rPr>
        <w:t>r</w:t>
      </w:r>
      <w:r>
        <w:rPr>
          <w:noProof/>
        </w:rPr>
        <w:t>eset”, PC</w:t>
      </w:r>
      <w:r w:rsidRPr="00506C2D">
        <w:rPr>
          <w:noProof/>
          <w:vertAlign w:val="superscript"/>
        </w:rPr>
        <w:t>2</w:t>
      </w:r>
      <w:r>
        <w:rPr>
          <w:noProof/>
        </w:rPr>
        <w:t xml:space="preserve"> automatically makes a backup copy of the profile as it appeared before it was reset.  This allows the user to recover from unintended actions caused by a Reset; it is always possible to switch back to a previous version of a profile by switching to i</w:t>
      </w:r>
      <w:r w:rsidR="00506C2D">
        <w:rPr>
          <w:noProof/>
        </w:rPr>
        <w:t>ts backup.  Note however</w:t>
      </w:r>
      <w:r>
        <w:rPr>
          <w:noProof/>
        </w:rPr>
        <w:t xml:space="preserve"> that backup profiles are not by default displayed in the table of profiles.   </w:t>
      </w:r>
      <w:r w:rsidR="00665D9D">
        <w:rPr>
          <w:noProof/>
        </w:rPr>
        <w:t xml:space="preserve">Checking the </w:t>
      </w:r>
      <w:r w:rsidR="00665D9D" w:rsidRPr="007B6B36">
        <w:rPr>
          <w:rFonts w:ascii="Arial" w:hAnsi="Arial" w:cs="Arial"/>
          <w:b/>
          <w:noProof/>
          <w:sz w:val="20"/>
        </w:rPr>
        <w:t>Show Backups</w:t>
      </w:r>
      <w:r w:rsidR="00665D9D">
        <w:rPr>
          <w:noProof/>
        </w:rPr>
        <w:t xml:space="preserve"> checkbo</w:t>
      </w:r>
      <w:r>
        <w:rPr>
          <w:noProof/>
        </w:rPr>
        <w:t xml:space="preserve">x on the </w:t>
      </w:r>
      <w:r w:rsidRPr="007B6B36">
        <w:rPr>
          <w:rFonts w:ascii="Arial" w:hAnsi="Arial" w:cs="Arial"/>
          <w:b/>
          <w:noProof/>
          <w:sz w:val="20"/>
        </w:rPr>
        <w:t>Profiles</w:t>
      </w:r>
      <w:r>
        <w:rPr>
          <w:noProof/>
        </w:rPr>
        <w:t xml:space="preserve"> screen causes ALL profiles (including backups created by a Reset) to be displayed.  </w:t>
      </w:r>
    </w:p>
    <w:p w14:paraId="5B369A44" w14:textId="77777777" w:rsidR="007E04F6" w:rsidRDefault="007E04F6" w:rsidP="005374B3">
      <w:pPr>
        <w:spacing w:before="120"/>
        <w:ind w:left="360" w:firstLine="540"/>
        <w:jc w:val="both"/>
        <w:rPr>
          <w:noProof/>
        </w:rPr>
      </w:pPr>
    </w:p>
    <w:p w14:paraId="58C90B60" w14:textId="77777777" w:rsidR="007B6B36" w:rsidDel="002A381E" w:rsidRDefault="007B6B36" w:rsidP="007B6B36">
      <w:pPr>
        <w:spacing w:before="120"/>
        <w:ind w:left="360" w:firstLine="540"/>
        <w:jc w:val="both"/>
        <w:rPr>
          <w:del w:id="5241" w:author="John Clevenger [2]" w:date="2022-06-22T18:28:00Z"/>
          <w:noProof/>
        </w:rPr>
      </w:pPr>
      <w:r>
        <w:rPr>
          <w:noProof/>
        </w:rPr>
        <w:t xml:space="preserve">Pressing the </w:t>
      </w:r>
      <w:r w:rsidRPr="006C295B">
        <w:rPr>
          <w:rFonts w:ascii="Arial" w:hAnsi="Arial" w:cs="Arial"/>
          <w:b/>
          <w:noProof/>
          <w:sz w:val="20"/>
        </w:rPr>
        <w:t>REPORT</w:t>
      </w:r>
      <w:r>
        <w:rPr>
          <w:noProof/>
        </w:rPr>
        <w:t xml:space="preserve"> button will generate a PC</w:t>
      </w:r>
      <w:r w:rsidRPr="007B6B36">
        <w:rPr>
          <w:noProof/>
          <w:vertAlign w:val="superscript"/>
        </w:rPr>
        <w:t>2</w:t>
      </w:r>
      <w:r>
        <w:rPr>
          <w:noProof/>
        </w:rPr>
        <w:t xml:space="preserve"> Report of the known profiles</w:t>
      </w:r>
      <w:r w:rsidR="00506C2D">
        <w:rPr>
          <w:noProof/>
        </w:rPr>
        <w:t xml:space="preserve"> (including backup profiles)</w:t>
      </w:r>
      <w:r>
        <w:rPr>
          <w:noProof/>
        </w:rPr>
        <w:t xml:space="preserve">.  See the Appendix on </w:t>
      </w:r>
      <w:r w:rsidRPr="00D70CBC">
        <w:rPr>
          <w:b/>
          <w:bCs/>
          <w:noProof/>
          <w:rPrChange w:id="5242" w:author="John Clevenger [2]" w:date="2022-06-22T12:43:00Z">
            <w:rPr>
              <w:noProof/>
            </w:rPr>
          </w:rPrChange>
        </w:rPr>
        <w:t>PC</w:t>
      </w:r>
      <w:r w:rsidRPr="00D70CBC">
        <w:rPr>
          <w:b/>
          <w:bCs/>
          <w:noProof/>
          <w:vertAlign w:val="superscript"/>
          <w:rPrChange w:id="5243" w:author="John Clevenger [2]" w:date="2022-06-22T12:43:00Z">
            <w:rPr>
              <w:noProof/>
              <w:vertAlign w:val="superscript"/>
            </w:rPr>
          </w:rPrChange>
        </w:rPr>
        <w:t>2</w:t>
      </w:r>
      <w:r w:rsidRPr="00D70CBC">
        <w:rPr>
          <w:b/>
          <w:bCs/>
          <w:noProof/>
          <w:rPrChange w:id="5244" w:author="John Clevenger [2]" w:date="2022-06-22T12:43:00Z">
            <w:rPr>
              <w:noProof/>
            </w:rPr>
          </w:rPrChange>
        </w:rPr>
        <w:t xml:space="preserve"> Reports</w:t>
      </w:r>
      <w:r>
        <w:rPr>
          <w:noProof/>
        </w:rPr>
        <w:t xml:space="preserve"> for additional information.</w:t>
      </w:r>
    </w:p>
    <w:p w14:paraId="33C65890" w14:textId="77777777" w:rsidR="007B6B36" w:rsidDel="002A381E" w:rsidRDefault="007B6B36" w:rsidP="007B6B36">
      <w:pPr>
        <w:spacing w:before="120"/>
        <w:ind w:left="360" w:firstLine="540"/>
        <w:jc w:val="both"/>
        <w:rPr>
          <w:del w:id="5245" w:author="John Clevenger [2]" w:date="2022-06-22T18:28:00Z"/>
          <w:noProof/>
        </w:rPr>
      </w:pPr>
    </w:p>
    <w:p w14:paraId="5B405B5C" w14:textId="77777777" w:rsidR="007B6B36" w:rsidRPr="00065DBE" w:rsidRDefault="007B6B36" w:rsidP="002A381E">
      <w:pPr>
        <w:spacing w:before="120"/>
        <w:ind w:left="360" w:firstLine="540"/>
        <w:jc w:val="both"/>
        <w:rPr>
          <w:noProof/>
        </w:rPr>
      </w:pPr>
    </w:p>
    <w:p w14:paraId="23619528" w14:textId="77777777" w:rsidR="00D3149E" w:rsidRDefault="00D3149E">
      <w:pPr>
        <w:rPr>
          <w:ins w:id="5246" w:author="John Clevenger" w:date="2023-11-18T16:44:00Z"/>
          <w:rFonts w:ascii="Arial" w:hAnsi="Arial" w:cs="Arial"/>
          <w:b/>
          <w:bCs/>
          <w:sz w:val="28"/>
          <w:szCs w:val="28"/>
          <w:u w:val="single"/>
        </w:rPr>
      </w:pPr>
      <w:bookmarkStart w:id="5247" w:name="_Toc40367856"/>
      <w:bookmarkStart w:id="5248" w:name="_Toc261788196"/>
      <w:bookmarkStart w:id="5249" w:name="_Toc274153588"/>
      <w:bookmarkStart w:id="5250" w:name="_Toc274153724"/>
      <w:bookmarkStart w:id="5251" w:name="_Toc274154051"/>
      <w:ins w:id="5252" w:author="John Clevenger" w:date="2023-11-18T16:44:00Z">
        <w:r>
          <w:rPr>
            <w:rFonts w:ascii="Arial" w:hAnsi="Arial" w:cs="Arial"/>
            <w:b/>
            <w:bCs/>
            <w:sz w:val="28"/>
            <w:szCs w:val="28"/>
            <w:u w:val="single"/>
          </w:rPr>
          <w:br w:type="page"/>
        </w:r>
      </w:ins>
    </w:p>
    <w:p w14:paraId="4EFDCA76" w14:textId="165704D8" w:rsidR="00481474" w:rsidRPr="007D3139" w:rsidRDefault="00B320C1">
      <w:pPr>
        <w:pStyle w:val="ListParagraph"/>
        <w:numPr>
          <w:ilvl w:val="0"/>
          <w:numId w:val="53"/>
        </w:numPr>
        <w:outlineLvl w:val="0"/>
        <w:rPr>
          <w:rFonts w:cs="Arial"/>
          <w:bCs/>
          <w:szCs w:val="28"/>
        </w:rPr>
        <w:pPrChange w:id="5253" w:author="John Clevenger" w:date="2023-11-19T11:36:00Z">
          <w:pPr>
            <w:pStyle w:val="Heading1"/>
          </w:pPr>
        </w:pPrChange>
      </w:pPr>
      <w:bookmarkStart w:id="5254" w:name="_Toc151504320"/>
      <w:r w:rsidRPr="002D5D40">
        <w:rPr>
          <w:rFonts w:ascii="Arial" w:hAnsi="Arial" w:cs="Arial"/>
          <w:b/>
          <w:bCs/>
          <w:sz w:val="28"/>
          <w:szCs w:val="28"/>
          <w:u w:val="single"/>
          <w:rPrChange w:id="5255" w:author="John Clevenger" w:date="2023-11-18T16:38:00Z">
            <w:rPr>
              <w:b w:val="0"/>
            </w:rPr>
          </w:rPrChange>
        </w:rPr>
        <w:lastRenderedPageBreak/>
        <w:t xml:space="preserve">Interactive </w:t>
      </w:r>
      <w:bookmarkEnd w:id="5247"/>
      <w:bookmarkEnd w:id="5248"/>
      <w:bookmarkEnd w:id="5249"/>
      <w:bookmarkEnd w:id="5250"/>
      <w:bookmarkEnd w:id="5251"/>
      <w:r w:rsidRPr="002D5D40">
        <w:rPr>
          <w:rFonts w:ascii="Arial" w:hAnsi="Arial" w:cs="Arial"/>
          <w:b/>
          <w:bCs/>
          <w:sz w:val="28"/>
          <w:szCs w:val="28"/>
          <w:u w:val="single"/>
          <w:rPrChange w:id="5256" w:author="John Clevenger" w:date="2023-11-18T16:38:00Z">
            <w:rPr>
              <w:b w:val="0"/>
            </w:rPr>
          </w:rPrChange>
        </w:rPr>
        <w:t>Contest Configuration</w:t>
      </w:r>
      <w:bookmarkEnd w:id="5254"/>
    </w:p>
    <w:p w14:paraId="794CFC3C" w14:textId="77777777" w:rsidR="0096542A" w:rsidRDefault="0096542A">
      <w:pPr>
        <w:spacing w:before="240"/>
        <w:ind w:left="360" w:firstLine="720"/>
        <w:jc w:val="both"/>
        <w:pPrChange w:id="5257" w:author="John Clevenger" w:date="2023-11-18T17:12:00Z">
          <w:pPr>
            <w:spacing w:before="120"/>
            <w:ind w:left="360" w:firstLine="720"/>
            <w:jc w:val="both"/>
          </w:pPr>
        </w:pPrChange>
      </w:pPr>
      <w:bookmarkStart w:id="5258" w:name="_Toc261788197"/>
      <w:bookmarkStart w:id="5259" w:name="_Toc274153589"/>
      <w:bookmarkStart w:id="5260" w:name="_Toc274153725"/>
      <w:bookmarkStart w:id="5261" w:name="_Toc274154052"/>
      <w:r>
        <w:t xml:space="preserve">Configuring a contest involves at least the following:  </w:t>
      </w:r>
      <w:r w:rsidR="009E66F1">
        <w:t xml:space="preserve">creating </w:t>
      </w:r>
      <w:r>
        <w:t xml:space="preserve">user accounts for teams and judges; </w:t>
      </w:r>
      <w:r w:rsidR="009E66F1">
        <w:t xml:space="preserve">defining </w:t>
      </w:r>
      <w:r>
        <w:t xml:space="preserve">contest languages; and </w:t>
      </w:r>
      <w:r w:rsidR="009E66F1">
        <w:t xml:space="preserve">defining </w:t>
      </w:r>
      <w:r>
        <w:t xml:space="preserve">contest problems.  </w:t>
      </w:r>
      <w:r w:rsidR="009E66F1">
        <w:t xml:space="preserve">It can also include a variety of additional </w:t>
      </w:r>
      <w:r w:rsidR="00891441">
        <w:t>steps</w:t>
      </w:r>
      <w:r w:rsidR="009E66F1">
        <w:t xml:space="preserve"> such as </w:t>
      </w:r>
      <w:r w:rsidR="00891441">
        <w:t xml:space="preserve">configuring judgement </w:t>
      </w:r>
      <w:r w:rsidR="009E66F1">
        <w:t xml:space="preserve">messages, balloon notification handling, site configuration (for a multi-site contest), </w:t>
      </w:r>
      <w:r w:rsidR="00820A49">
        <w:t xml:space="preserve">and setting various </w:t>
      </w:r>
      <w:r w:rsidR="00891441">
        <w:t>option</w:t>
      </w:r>
      <w:r w:rsidR="00820A49">
        <w:t>s such as scoring properties, output size limits, and information visible to judges.</w:t>
      </w:r>
    </w:p>
    <w:p w14:paraId="1975952B" w14:textId="77777777" w:rsidR="004A06FE" w:rsidRDefault="00891441" w:rsidP="0096542A">
      <w:pPr>
        <w:spacing w:before="120"/>
        <w:ind w:left="360" w:firstLine="720"/>
        <w:jc w:val="both"/>
      </w:pPr>
      <w:r>
        <w:t xml:space="preserve">Contest configuration can be done in two ways: </w:t>
      </w:r>
      <w:r w:rsidRPr="004A06FE">
        <w:rPr>
          <w:i/>
        </w:rPr>
        <w:t>interactively</w:t>
      </w:r>
      <w:r>
        <w:t xml:space="preserve"> via various Administrator screens, or by </w:t>
      </w:r>
      <w:r w:rsidRPr="004A06FE">
        <w:rPr>
          <w:i/>
        </w:rPr>
        <w:t>l</w:t>
      </w:r>
      <w:r w:rsidR="004A06FE">
        <w:rPr>
          <w:i/>
        </w:rPr>
        <w:t>oading configuration data from</w:t>
      </w:r>
      <w:r w:rsidRPr="004A06FE">
        <w:rPr>
          <w:i/>
        </w:rPr>
        <w:t xml:space="preserve"> file</w:t>
      </w:r>
      <w:r w:rsidR="004A06FE">
        <w:rPr>
          <w:i/>
        </w:rPr>
        <w:t>s</w:t>
      </w:r>
      <w:r>
        <w:t xml:space="preserve">.  The following sections describe the various interactive configuration steps.  See the </w:t>
      </w:r>
      <w:r w:rsidR="004A06FE">
        <w:t>separate chapter</w:t>
      </w:r>
      <w:r>
        <w:t xml:space="preserve">, </w:t>
      </w:r>
      <w:r w:rsidR="004A06FE">
        <w:rPr>
          <w:rFonts w:ascii="Arial" w:hAnsi="Arial" w:cs="Arial"/>
          <w:b/>
          <w:sz w:val="20"/>
        </w:rPr>
        <w:t>Configuring the Contest</w:t>
      </w:r>
      <w:r w:rsidRPr="00891441">
        <w:rPr>
          <w:rFonts w:ascii="Arial" w:hAnsi="Arial" w:cs="Arial"/>
          <w:b/>
          <w:sz w:val="20"/>
        </w:rPr>
        <w:t xml:space="preserve"> via </w:t>
      </w:r>
      <w:r w:rsidR="007B1362">
        <w:rPr>
          <w:rFonts w:ascii="Arial" w:hAnsi="Arial" w:cs="Arial"/>
          <w:b/>
          <w:sz w:val="20"/>
        </w:rPr>
        <w:t>Configuration</w:t>
      </w:r>
      <w:r w:rsidR="004A06FE">
        <w:rPr>
          <w:rFonts w:ascii="Arial" w:hAnsi="Arial" w:cs="Arial"/>
          <w:b/>
          <w:sz w:val="20"/>
        </w:rPr>
        <w:t xml:space="preserve"> </w:t>
      </w:r>
      <w:r w:rsidRPr="00891441">
        <w:rPr>
          <w:rFonts w:ascii="Arial" w:hAnsi="Arial" w:cs="Arial"/>
          <w:b/>
          <w:sz w:val="20"/>
        </w:rPr>
        <w:t>Files</w:t>
      </w:r>
      <w:r>
        <w:t>, for information on loading configu</w:t>
      </w:r>
      <w:r w:rsidR="004A06FE">
        <w:t xml:space="preserve">ration data from files rather than interactive configuration.  </w:t>
      </w:r>
    </w:p>
    <w:p w14:paraId="4EE84067" w14:textId="77777777" w:rsidR="00FA2A1A" w:rsidRDefault="004A06FE" w:rsidP="0096542A">
      <w:pPr>
        <w:spacing w:before="120"/>
        <w:ind w:left="360" w:firstLine="720"/>
        <w:jc w:val="both"/>
        <w:rPr>
          <w:ins w:id="5262" w:author="John Clevenger" w:date="2023-11-18T17:13:00Z"/>
        </w:rPr>
      </w:pPr>
      <w:r>
        <w:t>Note: the chapter on configuration via files is somewhat terse, in that it does not describe all of the nuances of various configuration items – only how to specify the configuration items via configuration files.  If you encounter topics in that chapter which are unclear, refer back to the corresponding sections in this chapter for additional details.</w:t>
      </w:r>
    </w:p>
    <w:p w14:paraId="46A4B605" w14:textId="77777777" w:rsidR="003023A0" w:rsidRDefault="003023A0" w:rsidP="0096542A">
      <w:pPr>
        <w:spacing w:before="120"/>
        <w:ind w:left="360" w:firstLine="720"/>
        <w:jc w:val="both"/>
      </w:pPr>
    </w:p>
    <w:p w14:paraId="3EFB8895" w14:textId="77777777" w:rsidR="00481474" w:rsidRPr="007D3139" w:rsidRDefault="00481474">
      <w:pPr>
        <w:pStyle w:val="ListParagraph"/>
        <w:keepNext/>
        <w:numPr>
          <w:ilvl w:val="1"/>
          <w:numId w:val="53"/>
        </w:numPr>
        <w:ind w:left="446"/>
        <w:outlineLvl w:val="1"/>
        <w:rPr>
          <w:rFonts w:cs="Arial"/>
          <w:bCs/>
          <w:szCs w:val="26"/>
        </w:rPr>
        <w:pPrChange w:id="5263" w:author="John Clevenger" w:date="2023-11-19T16:30:00Z">
          <w:pPr>
            <w:pStyle w:val="Heading2"/>
          </w:pPr>
        </w:pPrChange>
      </w:pPr>
      <w:bookmarkStart w:id="5264" w:name="_Toc151504321"/>
      <w:r w:rsidRPr="003023A0">
        <w:rPr>
          <w:rFonts w:ascii="Arial" w:hAnsi="Arial" w:cs="Arial"/>
          <w:b/>
          <w:bCs/>
          <w:sz w:val="26"/>
          <w:szCs w:val="26"/>
          <w:u w:val="single"/>
          <w:rPrChange w:id="5265" w:author="John Clevenger" w:date="2023-11-18T17:13:00Z">
            <w:rPr>
              <w:b w:val="0"/>
            </w:rPr>
          </w:rPrChange>
        </w:rPr>
        <w:t>Administrator Login</w:t>
      </w:r>
      <w:bookmarkEnd w:id="5258"/>
      <w:bookmarkEnd w:id="5259"/>
      <w:bookmarkEnd w:id="5260"/>
      <w:bookmarkEnd w:id="5261"/>
      <w:bookmarkEnd w:id="5264"/>
    </w:p>
    <w:p w14:paraId="52B39BD0" w14:textId="77777777" w:rsidR="00481474" w:rsidRDefault="00481474" w:rsidP="005374B3">
      <w:pPr>
        <w:keepNext/>
        <w:keepLines/>
        <w:spacing w:before="120"/>
        <w:ind w:left="360" w:firstLine="720"/>
        <w:jc w:val="both"/>
      </w:pPr>
      <w:r>
        <w:t>Once PC</w:t>
      </w:r>
      <w:r>
        <w:rPr>
          <w:vertAlign w:val="superscript"/>
        </w:rPr>
        <w:t xml:space="preserve">2 </w:t>
      </w:r>
      <w:r>
        <w:t>is set up and running, it is necessary to “log in” to the system via a client login window in order to use the system. A PC</w:t>
      </w:r>
      <w:r>
        <w:rPr>
          <w:vertAlign w:val="superscript"/>
        </w:rPr>
        <w:t>2</w:t>
      </w:r>
      <w:r>
        <w:rPr>
          <w:sz w:val="16"/>
        </w:rPr>
        <w:t xml:space="preserve">  </w:t>
      </w:r>
      <w:r>
        <w:t xml:space="preserve">“account” is required in order to log in.  Initially only a </w:t>
      </w:r>
      <w:r>
        <w:rPr>
          <w:i/>
          <w:u w:val="single"/>
        </w:rPr>
        <w:t>single</w:t>
      </w:r>
      <w:r>
        <w:t xml:space="preserve"> account exists; the account name (“login ID”) of this single account is “</w:t>
      </w:r>
      <w:r>
        <w:rPr>
          <w:b/>
        </w:rPr>
        <w:t>root</w:t>
      </w:r>
      <w:r>
        <w:t xml:space="preserve">”. This account is a </w:t>
      </w:r>
      <w:r>
        <w:rPr>
          <w:i/>
          <w:u w:val="single"/>
        </w:rPr>
        <w:t>master Administrative account</w:t>
      </w:r>
      <w:r>
        <w:t xml:space="preserve"> which is used to configure the PC</w:t>
      </w:r>
      <w:r>
        <w:rPr>
          <w:vertAlign w:val="superscript"/>
        </w:rPr>
        <w:t>2</w:t>
      </w:r>
      <w:r>
        <w:rPr>
          <w:sz w:val="16"/>
        </w:rPr>
        <w:t xml:space="preserve"> </w:t>
      </w:r>
      <w:r>
        <w:t xml:space="preserve">system initially for the contest. Regular users (especially Teams) should NOT be given access to this account. </w:t>
      </w:r>
    </w:p>
    <w:p w14:paraId="4F6D52AD" w14:textId="77777777" w:rsidR="00481474" w:rsidRDefault="00481474" w:rsidP="005374B3">
      <w:pPr>
        <w:spacing w:before="120"/>
        <w:ind w:left="360" w:firstLine="720"/>
        <w:jc w:val="both"/>
      </w:pPr>
      <w:r>
        <w:t xml:space="preserve">The default password for the </w:t>
      </w:r>
      <w:r>
        <w:rPr>
          <w:b/>
        </w:rPr>
        <w:t>root</w:t>
      </w:r>
      <w:r>
        <w:t xml:space="preserve"> account is </w:t>
      </w:r>
      <w:r w:rsidR="00834D77">
        <w:rPr>
          <w:b/>
          <w:bCs/>
        </w:rPr>
        <w:t>administrator1</w:t>
      </w:r>
      <w:r>
        <w:t xml:space="preserve">.  Note that the default master password is given right here in this paragraph of this document, which is publicly available on the Web.  </w:t>
      </w:r>
    </w:p>
    <w:p w14:paraId="3009A811" w14:textId="77777777" w:rsidR="00034A89" w:rsidRDefault="00481474" w:rsidP="00891441">
      <w:pPr>
        <w:spacing w:before="120" w:after="120"/>
        <w:ind w:left="360" w:firstLine="720"/>
        <w:jc w:val="center"/>
        <w:rPr>
          <w:sz w:val="28"/>
          <w:u w:val="single"/>
        </w:rPr>
      </w:pPr>
      <w:r>
        <w:rPr>
          <w:b/>
          <w:bCs/>
          <w:i/>
          <w:sz w:val="28"/>
          <w:u w:val="single"/>
        </w:rPr>
        <w:t>Caveat Administrator :</w:t>
      </w:r>
      <w:r>
        <w:rPr>
          <w:i/>
          <w:sz w:val="28"/>
          <w:u w:val="single"/>
        </w:rPr>
        <w:t xml:space="preserve">   </w:t>
      </w:r>
      <w:r>
        <w:rPr>
          <w:b/>
          <w:bCs/>
          <w:i/>
          <w:sz w:val="28"/>
          <w:u w:val="single"/>
        </w:rPr>
        <w:t>change the root password!</w:t>
      </w:r>
    </w:p>
    <w:p w14:paraId="7D815942" w14:textId="0106A999" w:rsidR="00481474" w:rsidRDefault="00481474" w:rsidP="005374B3">
      <w:pPr>
        <w:spacing w:before="120"/>
        <w:ind w:left="360" w:firstLine="720"/>
        <w:jc w:val="both"/>
      </w:pPr>
      <w:r>
        <w:t xml:space="preserve">Passwords can be changed via </w:t>
      </w:r>
      <w:r w:rsidR="008C033B">
        <w:t>account management</w:t>
      </w:r>
      <w:r>
        <w:t xml:space="preserve"> function</w:t>
      </w:r>
      <w:r w:rsidR="008C033B">
        <w:t>s</w:t>
      </w:r>
      <w:r>
        <w:t xml:space="preserve"> on the </w:t>
      </w:r>
      <w:r w:rsidR="008C033B">
        <w:t xml:space="preserve">“Configure Contest </w:t>
      </w:r>
      <w:r>
        <w:t>Accounts” tab; see below.</w:t>
      </w:r>
    </w:p>
    <w:p w14:paraId="664A24F2" w14:textId="6893733A" w:rsidR="00481474" w:rsidRDefault="00481474" w:rsidP="005374B3">
      <w:pPr>
        <w:spacing w:before="240"/>
        <w:ind w:left="360" w:firstLine="720"/>
        <w:jc w:val="both"/>
        <w:rPr>
          <w:ins w:id="5266" w:author="John Clevenger" w:date="2023-11-18T17:18:00Z"/>
        </w:rPr>
      </w:pPr>
      <w:r>
        <w:t>After logging in to the “</w:t>
      </w:r>
      <w:r>
        <w:rPr>
          <w:b/>
        </w:rPr>
        <w:t>root”</w:t>
      </w:r>
      <w:r>
        <w:t xml:space="preserve"> Administrator account, the following screen will be displayed.  This is referred to as the “main Administrator screen”.  It provides a series of “tabs” across the top to select various contest administration functions.  The tabs which are used to configure the contest prior to starting are described in the remainder of this chapter.  Tabs used to start the contest and monitor its progress are covered in the following chapters.</w:t>
      </w:r>
    </w:p>
    <w:p w14:paraId="2D4F2C33" w14:textId="0D871757" w:rsidR="003023A0" w:rsidRDefault="003023A0" w:rsidP="005374B3">
      <w:pPr>
        <w:spacing w:before="240"/>
        <w:ind w:left="360" w:firstLine="720"/>
        <w:jc w:val="both"/>
        <w:rPr>
          <w:ins w:id="5267" w:author="John Clevenger" w:date="2023-11-18T17:18:00Z"/>
        </w:rPr>
      </w:pPr>
    </w:p>
    <w:p w14:paraId="2685FF87" w14:textId="1E2A38AB" w:rsidR="003023A0" w:rsidRDefault="007D3139" w:rsidP="005374B3">
      <w:pPr>
        <w:spacing w:before="240"/>
        <w:ind w:left="360" w:firstLine="720"/>
        <w:jc w:val="both"/>
      </w:pPr>
      <w:r w:rsidRPr="003023A0">
        <w:rPr>
          <w:rFonts w:ascii="Arial" w:hAnsi="Arial" w:cs="Arial"/>
          <w:b/>
          <w:bCs/>
          <w:noProof/>
          <w:sz w:val="26"/>
          <w:szCs w:val="26"/>
          <w:u w:val="single"/>
          <w:rPrChange w:id="5268" w:author="John Clevenger" w:date="2023-11-18T17:16:00Z">
            <w:rPr>
              <w:noProof/>
            </w:rPr>
          </w:rPrChange>
        </w:rPr>
        <w:lastRenderedPageBreak/>
        <w:drawing>
          <wp:anchor distT="0" distB="0" distL="114300" distR="114300" simplePos="0" relativeHeight="251590656" behindDoc="0" locked="0" layoutInCell="1" allowOverlap="1" wp14:anchorId="22F6F8A0" wp14:editId="5D326FBD">
            <wp:simplePos x="0" y="0"/>
            <wp:positionH relativeFrom="column">
              <wp:posOffset>1019175</wp:posOffset>
            </wp:positionH>
            <wp:positionV relativeFrom="paragraph">
              <wp:posOffset>-42227</wp:posOffset>
            </wp:positionV>
            <wp:extent cx="3812540" cy="2526030"/>
            <wp:effectExtent l="0" t="0" r="0" b="0"/>
            <wp:wrapTopAndBottom/>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2540" cy="2526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784E60" w14:textId="4F8AE2C3" w:rsidR="00481474" w:rsidRDefault="00481474">
      <w:pPr>
        <w:pStyle w:val="ListParagraph"/>
        <w:numPr>
          <w:ilvl w:val="1"/>
          <w:numId w:val="53"/>
        </w:numPr>
        <w:ind w:left="450"/>
        <w:outlineLvl w:val="1"/>
        <w:rPr>
          <w:ins w:id="5269" w:author="John Clevenger" w:date="2023-11-18T17:19:00Z"/>
          <w:rFonts w:ascii="Arial" w:hAnsi="Arial" w:cs="Arial"/>
          <w:b/>
          <w:bCs/>
          <w:sz w:val="26"/>
          <w:szCs w:val="26"/>
          <w:u w:val="single"/>
        </w:rPr>
        <w:pPrChange w:id="5270" w:author="John Clevenger" w:date="2023-11-19T11:51:00Z">
          <w:pPr>
            <w:pStyle w:val="ListParagraph"/>
            <w:numPr>
              <w:ilvl w:val="1"/>
              <w:numId w:val="53"/>
            </w:numPr>
            <w:ind w:left="450" w:hanging="432"/>
          </w:pPr>
        </w:pPrChange>
      </w:pPr>
      <w:bookmarkStart w:id="5271" w:name="_Toc261788198"/>
      <w:bookmarkStart w:id="5272" w:name="_Toc274153590"/>
      <w:bookmarkStart w:id="5273" w:name="_Toc274153726"/>
      <w:bookmarkStart w:id="5274" w:name="_Toc274154053"/>
      <w:bookmarkStart w:id="5275" w:name="_Toc151504322"/>
      <w:r w:rsidRPr="003023A0">
        <w:rPr>
          <w:rFonts w:ascii="Arial" w:hAnsi="Arial" w:cs="Arial"/>
          <w:b/>
          <w:bCs/>
          <w:sz w:val="26"/>
          <w:szCs w:val="26"/>
          <w:u w:val="single"/>
          <w:rPrChange w:id="5276" w:author="John Clevenger" w:date="2023-11-18T17:16:00Z">
            <w:rPr/>
          </w:rPrChange>
        </w:rPr>
        <w:t>User Accounts</w:t>
      </w:r>
      <w:bookmarkEnd w:id="5271"/>
      <w:bookmarkEnd w:id="5272"/>
      <w:bookmarkEnd w:id="5273"/>
      <w:bookmarkEnd w:id="5274"/>
      <w:bookmarkEnd w:id="5275"/>
      <w:r w:rsidRPr="003023A0">
        <w:rPr>
          <w:rFonts w:ascii="Arial" w:hAnsi="Arial" w:cs="Arial"/>
          <w:b/>
          <w:bCs/>
          <w:sz w:val="26"/>
          <w:szCs w:val="26"/>
          <w:u w:val="single"/>
          <w:rPrChange w:id="5277" w:author="John Clevenger" w:date="2023-11-18T17:16:00Z">
            <w:rPr/>
          </w:rPrChange>
        </w:rPr>
        <w:t xml:space="preserve"> </w:t>
      </w:r>
    </w:p>
    <w:p w14:paraId="20DB7CF4" w14:textId="77777777" w:rsidR="00790BA7" w:rsidRPr="007D3139" w:rsidRDefault="00790BA7">
      <w:pPr>
        <w:rPr>
          <w:rFonts w:cs="Arial"/>
          <w:bCs/>
          <w:szCs w:val="26"/>
        </w:rPr>
        <w:pPrChange w:id="5278" w:author="John Clevenger" w:date="2023-11-18T17:20:00Z">
          <w:pPr>
            <w:pStyle w:val="Heading2"/>
          </w:pPr>
        </w:pPrChange>
      </w:pPr>
    </w:p>
    <w:p w14:paraId="33639962" w14:textId="6427510C" w:rsidR="00481474" w:rsidRPr="007D3139" w:rsidRDefault="00481474">
      <w:pPr>
        <w:pStyle w:val="ListParagraph"/>
        <w:numPr>
          <w:ilvl w:val="2"/>
          <w:numId w:val="53"/>
        </w:numPr>
        <w:tabs>
          <w:tab w:val="left" w:pos="270"/>
        </w:tabs>
        <w:ind w:left="1080" w:hanging="810"/>
        <w:outlineLvl w:val="2"/>
        <w:rPr>
          <w:rFonts w:cs="Arial"/>
          <w:bCs/>
          <w:szCs w:val="24"/>
        </w:rPr>
        <w:pPrChange w:id="5279" w:author="John Clevenger" w:date="2023-11-19T11:51:00Z">
          <w:pPr>
            <w:pStyle w:val="Heading3"/>
          </w:pPr>
        </w:pPrChange>
      </w:pPr>
      <w:bookmarkStart w:id="5280" w:name="_Toc261788199"/>
      <w:bookmarkStart w:id="5281" w:name="_Toc274153591"/>
      <w:bookmarkStart w:id="5282" w:name="_Toc274153727"/>
      <w:bookmarkStart w:id="5283" w:name="_Toc274154054"/>
      <w:bookmarkStart w:id="5284" w:name="_Toc151504323"/>
      <w:r w:rsidRPr="00790BA7">
        <w:rPr>
          <w:rFonts w:ascii="Arial" w:hAnsi="Arial" w:cs="Arial"/>
          <w:b/>
          <w:bCs/>
          <w:szCs w:val="24"/>
          <w:u w:val="single"/>
          <w:rPrChange w:id="5285" w:author="John Clevenger" w:date="2023-11-18T17:19:00Z">
            <w:rPr>
              <w:b w:val="0"/>
            </w:rPr>
          </w:rPrChange>
        </w:rPr>
        <w:t>Account Creation</w:t>
      </w:r>
      <w:bookmarkEnd w:id="5280"/>
      <w:bookmarkEnd w:id="5281"/>
      <w:bookmarkEnd w:id="5282"/>
      <w:bookmarkEnd w:id="5283"/>
      <w:bookmarkEnd w:id="5284"/>
    </w:p>
    <w:p w14:paraId="0F001CA5" w14:textId="77777777" w:rsidR="00481474" w:rsidRDefault="00481474" w:rsidP="005374B3">
      <w:pPr>
        <w:spacing w:before="120"/>
        <w:ind w:left="360" w:firstLine="720"/>
        <w:jc w:val="both"/>
      </w:pPr>
      <w:r>
        <w:t xml:space="preserve">Before any logins other than </w:t>
      </w:r>
      <w:r>
        <w:rPr>
          <w:b/>
          <w:bCs/>
        </w:rPr>
        <w:t xml:space="preserve">root </w:t>
      </w:r>
      <w:r>
        <w:t xml:space="preserve"> can occur, it is necessary to create user accounts.  To create accounts for users, click the </w:t>
      </w:r>
      <w:r>
        <w:rPr>
          <w:rFonts w:ascii="Arial" w:hAnsi="Arial"/>
          <w:b/>
          <w:sz w:val="20"/>
        </w:rPr>
        <w:t>Generate</w:t>
      </w:r>
      <w:r>
        <w:t xml:space="preserve"> button on the </w:t>
      </w:r>
      <w:r>
        <w:rPr>
          <w:rFonts w:ascii="Arial" w:hAnsi="Arial"/>
          <w:b/>
          <w:sz w:val="20"/>
        </w:rPr>
        <w:t>Accounts</w:t>
      </w:r>
      <w:r>
        <w:t xml:space="preserve"> tab on the </w:t>
      </w:r>
      <w:r w:rsidR="00034A89">
        <w:t xml:space="preserve">Configure Tab on the </w:t>
      </w:r>
      <w:r>
        <w:t xml:space="preserve"> </w:t>
      </w:r>
      <w:r w:rsidR="006D51D4">
        <w:t xml:space="preserve">main </w:t>
      </w:r>
      <w:r>
        <w:t>Administrator screen.  This will display the following screen:</w:t>
      </w:r>
    </w:p>
    <w:p w14:paraId="1257A9D4" w14:textId="77777777" w:rsidR="006D192B" w:rsidRDefault="006D192B" w:rsidP="005374B3">
      <w:pPr>
        <w:spacing w:before="120"/>
        <w:ind w:left="360" w:firstLine="720"/>
        <w:jc w:val="both"/>
      </w:pPr>
    </w:p>
    <w:p w14:paraId="481AF338" w14:textId="77777777" w:rsidR="00481474" w:rsidRDefault="00A92296" w:rsidP="005374B3">
      <w:pPr>
        <w:spacing w:before="120"/>
        <w:ind w:left="360" w:firstLine="720"/>
        <w:jc w:val="both"/>
      </w:pPr>
      <w:r w:rsidRPr="00697998">
        <w:rPr>
          <w:noProof/>
        </w:rPr>
        <w:drawing>
          <wp:inline distT="0" distB="0" distL="0" distR="0" wp14:anchorId="3CC3387C" wp14:editId="6FACF730">
            <wp:extent cx="4448175" cy="28289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8175" cy="2828925"/>
                    </a:xfrm>
                    <a:prstGeom prst="rect">
                      <a:avLst/>
                    </a:prstGeom>
                    <a:noFill/>
                    <a:ln>
                      <a:noFill/>
                    </a:ln>
                  </pic:spPr>
                </pic:pic>
              </a:graphicData>
            </a:graphic>
          </wp:inline>
        </w:drawing>
      </w:r>
    </w:p>
    <w:p w14:paraId="4CF196F1" w14:textId="77777777" w:rsidR="00481474" w:rsidRDefault="00481474" w:rsidP="005374B3">
      <w:pPr>
        <w:spacing w:before="120"/>
        <w:ind w:left="810" w:firstLine="720"/>
        <w:jc w:val="both"/>
      </w:pPr>
    </w:p>
    <w:p w14:paraId="6B386F18" w14:textId="77777777" w:rsidR="00481474" w:rsidRDefault="00481474" w:rsidP="005374B3">
      <w:pPr>
        <w:spacing w:before="240"/>
        <w:ind w:left="360" w:firstLine="720"/>
        <w:jc w:val="both"/>
      </w:pPr>
      <w:r>
        <w:t xml:space="preserve">Note that the </w:t>
      </w:r>
      <w:r w:rsidR="006D51D4">
        <w:t>“</w:t>
      </w:r>
      <w:r>
        <w:rPr>
          <w:rFonts w:ascii="Courier New" w:hAnsi="Courier New"/>
          <w:b/>
          <w:bCs/>
          <w:snapToGrid w:val="0"/>
        </w:rPr>
        <w:t>(1)</w:t>
      </w:r>
      <w:r w:rsidR="006D51D4" w:rsidRPr="006D51D4">
        <w:t>”</w:t>
      </w:r>
      <w:r>
        <w:t xml:space="preserve"> to the right of the “Administrators” label means that currently one Administrator account exists – that one account is the </w:t>
      </w:r>
      <w:r>
        <w:rPr>
          <w:b/>
        </w:rPr>
        <w:t>root</w:t>
      </w:r>
      <w:r>
        <w:t xml:space="preserve"> account – and no other accounts exist.  It is necessary to create one Team account for each team at this site, one Judge account for each person </w:t>
      </w:r>
      <w:r w:rsidR="00891441">
        <w:t xml:space="preserve">(or automated judge) </w:t>
      </w:r>
      <w:r>
        <w:t xml:space="preserve">who will be judging the contest at this site, and at least </w:t>
      </w:r>
      <w:r>
        <w:lastRenderedPageBreak/>
        <w:t>one Scoreboard (“board”) account if the PC</w:t>
      </w:r>
      <w:r>
        <w:rPr>
          <w:szCs w:val="24"/>
          <w:vertAlign w:val="superscript"/>
        </w:rPr>
        <w:t>2</w:t>
      </w:r>
      <w:r>
        <w:t xml:space="preserve"> scoreboard is going to be used for tracking contest results.  (It does not hurt to generate a few extra accounts in each category, for flexibility.)</w:t>
      </w:r>
    </w:p>
    <w:p w14:paraId="6F0AD9DC" w14:textId="77777777" w:rsidR="001B1495" w:rsidRDefault="00481474" w:rsidP="005374B3">
      <w:pPr>
        <w:spacing w:before="240"/>
        <w:ind w:left="360" w:firstLine="720"/>
        <w:jc w:val="both"/>
      </w:pPr>
      <w:r>
        <w:t xml:space="preserve"> Enter the desired number in each box, then click the </w:t>
      </w:r>
      <w:r>
        <w:rPr>
          <w:rFonts w:ascii="Arial" w:hAnsi="Arial"/>
          <w:b/>
          <w:sz w:val="20"/>
        </w:rPr>
        <w:t xml:space="preserve">Generate </w:t>
      </w:r>
      <w:r>
        <w:t>button.   Depending on the number of accounts, number of si</w:t>
      </w:r>
      <w:r w:rsidR="006D51D4">
        <w:t xml:space="preserve">tes, and communication delays, </w:t>
      </w:r>
      <w:r>
        <w:t>it will take anywhere from a few seconds to several minutes for the account generation to complete.  Once the accounts are generated the system will automatically return to the main Administrator screen.</w:t>
      </w:r>
    </w:p>
    <w:p w14:paraId="0E54CDBA" w14:textId="77777777" w:rsidR="00481474" w:rsidRDefault="00481474" w:rsidP="005374B3">
      <w:pPr>
        <w:spacing w:before="240"/>
        <w:ind w:left="360" w:firstLine="720"/>
        <w:jc w:val="both"/>
      </w:pPr>
      <w:r>
        <w:t xml:space="preserve"> PC</w:t>
      </w:r>
      <w:r>
        <w:rPr>
          <w:vertAlign w:val="superscript"/>
        </w:rPr>
        <w:t>2</w:t>
      </w:r>
      <w:r>
        <w:t xml:space="preserve"> accounts always start with the word </w:t>
      </w:r>
      <w:r>
        <w:rPr>
          <w:rFonts w:ascii="Arial" w:hAnsi="Arial" w:cs="Arial"/>
          <w:b/>
          <w:bCs/>
          <w:sz w:val="20"/>
        </w:rPr>
        <w:t>team</w:t>
      </w:r>
      <w:r>
        <w:t xml:space="preserve">, </w:t>
      </w:r>
      <w:r>
        <w:rPr>
          <w:rFonts w:ascii="Arial" w:hAnsi="Arial" w:cs="Arial"/>
          <w:b/>
          <w:bCs/>
          <w:sz w:val="20"/>
        </w:rPr>
        <w:t>judge</w:t>
      </w:r>
      <w:r>
        <w:t xml:space="preserve">, </w:t>
      </w:r>
      <w:r>
        <w:rPr>
          <w:rFonts w:ascii="Arial" w:hAnsi="Arial" w:cs="Arial"/>
          <w:b/>
          <w:bCs/>
          <w:sz w:val="20"/>
        </w:rPr>
        <w:t>admin</w:t>
      </w:r>
      <w:r>
        <w:t xml:space="preserve">, or </w:t>
      </w:r>
      <w:r>
        <w:rPr>
          <w:rFonts w:ascii="Arial" w:hAnsi="Arial" w:cs="Arial"/>
          <w:b/>
          <w:bCs/>
          <w:sz w:val="20"/>
        </w:rPr>
        <w:t>board</w:t>
      </w:r>
      <w:r w:rsidR="006D51D4">
        <w:t xml:space="preserve">, </w:t>
      </w:r>
      <w:r>
        <w:t>followed by a number.  See the next section for information on viewing/changing the state of generated accounts.</w:t>
      </w:r>
    </w:p>
    <w:p w14:paraId="66651556" w14:textId="77777777" w:rsidR="00481474" w:rsidRDefault="00481474" w:rsidP="005374B3">
      <w:pPr>
        <w:spacing w:before="240"/>
        <w:ind w:left="360" w:firstLine="720"/>
        <w:jc w:val="both"/>
        <w:rPr>
          <w:ins w:id="5286" w:author="john" w:date="2020-11-28T01:10:00Z"/>
        </w:rPr>
      </w:pPr>
      <w:r>
        <w:t>Accounts in PC</w:t>
      </w:r>
      <w:r>
        <w:rPr>
          <w:vertAlign w:val="superscript"/>
        </w:rPr>
        <w:t>2</w:t>
      </w:r>
      <w:r>
        <w:t xml:space="preserve"> are </w:t>
      </w:r>
      <w:r>
        <w:rPr>
          <w:i/>
          <w:iCs/>
        </w:rPr>
        <w:t>site-specific</w:t>
      </w:r>
      <w:r w:rsidR="002C1A69">
        <w:t xml:space="preserve">.   </w:t>
      </w:r>
      <w:r>
        <w:t>This means that in a multi-site contest</w:t>
      </w:r>
      <w:r w:rsidR="002C1A69">
        <w:t xml:space="preserve"> an Administrator must </w:t>
      </w:r>
      <w:r>
        <w:t xml:space="preserve">create the accounts for </w:t>
      </w:r>
      <w:r w:rsidR="00166855">
        <w:t>each</w:t>
      </w:r>
      <w:r>
        <w:t xml:space="preserve"> site. </w:t>
      </w:r>
      <w:r w:rsidR="002C1A69">
        <w:t xml:space="preserve">  There are two steps for the Administrator to create acc</w:t>
      </w:r>
      <w:r w:rsidR="00166855">
        <w:t xml:space="preserve">ounts on a site.  First, </w:t>
      </w:r>
      <w:r w:rsidR="005B1BBF">
        <w:t>start</w:t>
      </w:r>
      <w:r w:rsidR="002C1A69">
        <w:t xml:space="preserve"> a </w:t>
      </w:r>
      <w:r w:rsidR="005B1BBF">
        <w:t>PC</w:t>
      </w:r>
      <w:r w:rsidR="005B1BBF">
        <w:rPr>
          <w:vertAlign w:val="superscript"/>
        </w:rPr>
        <w:t>2</w:t>
      </w:r>
      <w:r w:rsidR="005B1BBF">
        <w:t xml:space="preserve"> </w:t>
      </w:r>
      <w:r w:rsidR="002C1A69">
        <w:t xml:space="preserve">server </w:t>
      </w:r>
      <w:r w:rsidR="005B1BBF">
        <w:t>at</w:t>
      </w:r>
      <w:r w:rsidR="002C1A69">
        <w:t xml:space="preserve"> each of </w:t>
      </w:r>
      <w:r w:rsidR="005B1BBF">
        <w:t>the</w:t>
      </w:r>
      <w:r w:rsidR="002C1A69">
        <w:t xml:space="preserve"> sites.  Second, an Administrator </w:t>
      </w:r>
      <w:r w:rsidR="00166855">
        <w:t>creates</w:t>
      </w:r>
      <w:r w:rsidR="002C1A69">
        <w:t xml:space="preserve"> accounts by selecting the site then creating the accounts as described above.</w:t>
      </w:r>
      <w:r w:rsidR="001B1495">
        <w:rPr>
          <w:rStyle w:val="FootnoteReference"/>
        </w:rPr>
        <w:footnoteReference w:id="22"/>
      </w:r>
    </w:p>
    <w:p w14:paraId="4EF069FF" w14:textId="77777777" w:rsidR="001B15E7" w:rsidRDefault="001B15E7" w:rsidP="005374B3">
      <w:pPr>
        <w:spacing w:before="240"/>
        <w:ind w:left="360" w:firstLine="720"/>
        <w:jc w:val="both"/>
        <w:rPr>
          <w:ins w:id="5288" w:author="John Clevenger" w:date="2023-11-18T17:21:00Z"/>
        </w:rPr>
      </w:pPr>
      <w:ins w:id="5289" w:author="john" w:date="2020-11-28T01:10:00Z">
        <w:r w:rsidRPr="001B15E7">
          <w:t xml:space="preserve">Note:  </w:t>
        </w:r>
      </w:ins>
      <w:ins w:id="5290" w:author="john" w:date="2020-11-28T01:11:00Z">
        <w:r w:rsidRPr="001B15E7">
          <w:t>by default PC</w:t>
        </w:r>
        <w:r w:rsidRPr="001B15E7">
          <w:rPr>
            <w:vertAlign w:val="superscript"/>
            <w:rPrChange w:id="5291" w:author="john" w:date="2020-11-28T01:12:00Z">
              <w:rPr/>
            </w:rPrChange>
          </w:rPr>
          <w:t>2</w:t>
        </w:r>
        <w:r w:rsidRPr="001B15E7">
          <w:t xml:space="preserve"> only allows a </w:t>
        </w:r>
        <w:r w:rsidRPr="001B15E7">
          <w:rPr>
            <w:i/>
          </w:rPr>
          <w:t xml:space="preserve">single </w:t>
        </w:r>
      </w:ins>
      <w:ins w:id="5292" w:author="john" w:date="2020-11-28T01:12:00Z">
        <w:r>
          <w:t xml:space="preserve">login at a time for any account; if a second user logs into the same account using the same (valid) credentials, the first login session is automatically terminated </w:t>
        </w:r>
      </w:ins>
      <w:ins w:id="5293" w:author="john" w:date="2020-11-28T01:13:00Z">
        <w:r>
          <w:t xml:space="preserve">(this is a security feature to insure that teams are not using more than one computer to access the </w:t>
        </w:r>
      </w:ins>
      <w:ins w:id="5294" w:author="john" w:date="2020-11-28T01:14:00Z">
        <w:r w:rsidRPr="002D3AA9">
          <w:t>PC</w:t>
        </w:r>
        <w:r w:rsidRPr="002D3AA9">
          <w:rPr>
            <w:vertAlign w:val="superscript"/>
          </w:rPr>
          <w:t>2</w:t>
        </w:r>
        <w:r w:rsidRPr="002D3AA9">
          <w:t xml:space="preserve"> </w:t>
        </w:r>
      </w:ins>
      <w:ins w:id="5295" w:author="john" w:date="2020-11-28T01:13:00Z">
        <w:r>
          <w:t xml:space="preserve">system).  However, starting with Version 9.7, </w:t>
        </w:r>
      </w:ins>
      <w:ins w:id="5296" w:author="john" w:date="2020-11-28T01:14:00Z">
        <w:r w:rsidRPr="002D3AA9">
          <w:t>PC</w:t>
        </w:r>
        <w:r w:rsidRPr="002D3AA9">
          <w:rPr>
            <w:vertAlign w:val="superscript"/>
          </w:rPr>
          <w:t>2</w:t>
        </w:r>
        <w:r w:rsidRPr="002D3AA9">
          <w:t xml:space="preserve"> </w:t>
        </w:r>
      </w:ins>
      <w:ins w:id="5297" w:author="john" w:date="2020-11-28T01:18:00Z">
        <w:r>
          <w:t>provides</w:t>
        </w:r>
      </w:ins>
      <w:ins w:id="5298" w:author="john" w:date="2020-11-28T01:13:00Z">
        <w:r>
          <w:t xml:space="preserve"> the </w:t>
        </w:r>
      </w:ins>
      <w:ins w:id="5299" w:author="john" w:date="2020-11-28T01:18:00Z">
        <w:r>
          <w:t xml:space="preserve">ability for the </w:t>
        </w:r>
      </w:ins>
      <w:ins w:id="5300" w:author="john" w:date="2020-11-28T01:13:00Z">
        <w:r>
          <w:t xml:space="preserve">Contest Administrator to configure the system to </w:t>
        </w:r>
      </w:ins>
      <w:ins w:id="5301" w:author="john" w:date="2020-11-28T01:14:00Z">
        <w:r>
          <w:rPr>
            <w:i/>
          </w:rPr>
          <w:t xml:space="preserve">allow </w:t>
        </w:r>
        <w:r>
          <w:t xml:space="preserve">multiple logins </w:t>
        </w:r>
        <w:r>
          <w:rPr>
            <w:i/>
          </w:rPr>
          <w:t xml:space="preserve">for </w:t>
        </w:r>
        <w:r w:rsidRPr="001B15E7">
          <w:rPr>
            <w:i/>
            <w:u w:val="single"/>
            <w:rPrChange w:id="5302" w:author="john" w:date="2020-11-28T01:18:00Z">
              <w:rPr>
                <w:i/>
              </w:rPr>
            </w:rPrChange>
          </w:rPr>
          <w:t>team</w:t>
        </w:r>
        <w:r>
          <w:rPr>
            <w:i/>
          </w:rPr>
          <w:t xml:space="preserve"> accounts</w:t>
        </w:r>
        <w:r>
          <w:t xml:space="preserve">.  See the section on </w:t>
        </w:r>
      </w:ins>
      <w:ins w:id="5303" w:author="john" w:date="2020-11-28T01:18:00Z">
        <w:r w:rsidRPr="001B15E7">
          <w:rPr>
            <w:rFonts w:ascii="Arial" w:hAnsi="Arial" w:cs="Arial"/>
            <w:b/>
            <w:bCs/>
            <w:sz w:val="20"/>
            <w:rPrChange w:id="5304" w:author="john" w:date="2020-11-28T01:18:00Z">
              <w:rPr/>
            </w:rPrChange>
          </w:rPr>
          <w:t>Options (</w:t>
        </w:r>
      </w:ins>
      <w:ins w:id="5305" w:author="john" w:date="2020-11-28T01:14:00Z">
        <w:r w:rsidRPr="001B15E7">
          <w:rPr>
            <w:rFonts w:ascii="Arial" w:hAnsi="Arial" w:cs="Arial"/>
            <w:b/>
            <w:bCs/>
            <w:sz w:val="20"/>
            <w:rPrChange w:id="5306" w:author="john" w:date="2020-11-28T01:18:00Z">
              <w:rPr/>
            </w:rPrChange>
          </w:rPr>
          <w:t>Settings</w:t>
        </w:r>
      </w:ins>
      <w:ins w:id="5307" w:author="john" w:date="2020-11-28T01:18:00Z">
        <w:r w:rsidRPr="001B15E7">
          <w:rPr>
            <w:rFonts w:ascii="Arial" w:hAnsi="Arial" w:cs="Arial"/>
            <w:b/>
            <w:bCs/>
            <w:sz w:val="20"/>
            <w:rPrChange w:id="5308" w:author="john" w:date="2020-11-28T01:18:00Z">
              <w:rPr/>
            </w:rPrChange>
          </w:rPr>
          <w:t>)</w:t>
        </w:r>
      </w:ins>
      <w:ins w:id="5309" w:author="john" w:date="2020-11-28T01:14:00Z">
        <w:r>
          <w:t xml:space="preserve">, below, for details on </w:t>
        </w:r>
      </w:ins>
      <w:ins w:id="5310" w:author="john" w:date="2020-11-28T01:18:00Z">
        <w:r>
          <w:t>allowing multiple team logins</w:t>
        </w:r>
      </w:ins>
      <w:ins w:id="5311" w:author="john" w:date="2020-11-28T01:14:00Z">
        <w:r>
          <w:t>.</w:t>
        </w:r>
      </w:ins>
    </w:p>
    <w:p w14:paraId="5EE87E18" w14:textId="77777777" w:rsidR="00790BA7" w:rsidRPr="001B15E7" w:rsidRDefault="00790BA7" w:rsidP="005374B3">
      <w:pPr>
        <w:spacing w:before="240"/>
        <w:ind w:left="360" w:firstLine="720"/>
        <w:jc w:val="both"/>
      </w:pPr>
    </w:p>
    <w:p w14:paraId="781F28BC"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5312" w:author="John Clevenger" w:date="2023-11-19T11:52:00Z">
          <w:pPr>
            <w:pStyle w:val="Heading3"/>
          </w:pPr>
        </w:pPrChange>
      </w:pPr>
      <w:bookmarkStart w:id="5313" w:name="_Toc261788200"/>
      <w:bookmarkStart w:id="5314" w:name="_Toc274153592"/>
      <w:bookmarkStart w:id="5315" w:name="_Toc274153728"/>
      <w:bookmarkStart w:id="5316" w:name="_Toc274154055"/>
      <w:bookmarkStart w:id="5317" w:name="_Toc151504324"/>
      <w:r w:rsidRPr="00790BA7">
        <w:rPr>
          <w:rFonts w:ascii="Arial" w:hAnsi="Arial" w:cs="Arial"/>
          <w:b/>
          <w:bCs/>
          <w:szCs w:val="24"/>
          <w:u w:val="single"/>
          <w:rPrChange w:id="5318" w:author="John Clevenger" w:date="2023-11-18T17:20:00Z">
            <w:rPr>
              <w:b w:val="0"/>
            </w:rPr>
          </w:rPrChange>
        </w:rPr>
        <w:t>Account Names and Passwords</w:t>
      </w:r>
      <w:bookmarkEnd w:id="5313"/>
      <w:bookmarkEnd w:id="5314"/>
      <w:bookmarkEnd w:id="5315"/>
      <w:bookmarkEnd w:id="5316"/>
      <w:bookmarkEnd w:id="5317"/>
    </w:p>
    <w:p w14:paraId="5E6AB0FA" w14:textId="49013A34" w:rsidR="00481474" w:rsidRDefault="00481474" w:rsidP="005374B3">
      <w:pPr>
        <w:pStyle w:val="BodyTextIndent3"/>
        <w:spacing w:before="240"/>
        <w:ind w:left="360"/>
        <w:rPr>
          <w:ins w:id="5319" w:author="John Clevenger" w:date="2023-11-18T18:11:00Z"/>
          <w:sz w:val="24"/>
        </w:rPr>
      </w:pPr>
      <w:r>
        <w:rPr>
          <w:sz w:val="24"/>
        </w:rPr>
        <w:t>Each generated account will be created with a password</w:t>
      </w:r>
      <w:ins w:id="5320" w:author="John Clevenger" w:date="2023-11-18T17:33:00Z">
        <w:r w:rsidR="007B6F13">
          <w:rPr>
            <w:sz w:val="24"/>
          </w:rPr>
          <w:t xml:space="preserve">; </w:t>
        </w:r>
      </w:ins>
      <w:del w:id="5321" w:author="John Clevenger" w:date="2023-11-18T17:33:00Z">
        <w:r w:rsidDel="007B6F13">
          <w:rPr>
            <w:sz w:val="24"/>
          </w:rPr>
          <w:delText xml:space="preserve">, but at present </w:delText>
        </w:r>
      </w:del>
      <w:r>
        <w:rPr>
          <w:sz w:val="24"/>
        </w:rPr>
        <w:t xml:space="preserve">the default </w:t>
      </w:r>
      <w:del w:id="5322" w:author="John Clevenger" w:date="2023-11-18T17:33:00Z">
        <w:r w:rsidDel="007B6F13">
          <w:rPr>
            <w:sz w:val="24"/>
          </w:rPr>
          <w:delText xml:space="preserve">(only available) specification </w:delText>
        </w:r>
      </w:del>
      <w:r>
        <w:rPr>
          <w:sz w:val="24"/>
        </w:rPr>
        <w:t>for passwords on newly-generated accounts is “Passwords same as Account Name”</w:t>
      </w:r>
      <w:ins w:id="5323" w:author="John Clevenger" w:date="2023-11-18T17:40:00Z">
        <w:r w:rsidR="007B6F13">
          <w:rPr>
            <w:sz w:val="24"/>
          </w:rPr>
          <w:t>.</w:t>
        </w:r>
      </w:ins>
      <w:ins w:id="5324" w:author="John Clevenger" w:date="2023-11-18T17:37:00Z">
        <w:r w:rsidR="007B6F13">
          <w:rPr>
            <w:sz w:val="24"/>
          </w:rPr>
          <w:t xml:space="preserve"> </w:t>
        </w:r>
      </w:ins>
      <w:moveToRangeStart w:id="5325" w:author="John Clevenger" w:date="2023-11-18T17:40:00Z" w:name="move151221632"/>
      <w:moveTo w:id="5326" w:author="John Clevenger" w:date="2023-11-18T17:40:00Z">
        <w:r w:rsidR="007B6F13">
          <w:rPr>
            <w:sz w:val="24"/>
          </w:rPr>
          <w:t>This means for example that the password for the account “</w:t>
        </w:r>
        <w:r w:rsidR="007B6F13" w:rsidRPr="007B6F13">
          <w:rPr>
            <w:b/>
            <w:bCs/>
            <w:sz w:val="24"/>
            <w:rPrChange w:id="5327" w:author="John Clevenger" w:date="2023-11-18T17:40:00Z">
              <w:rPr>
                <w:sz w:val="24"/>
              </w:rPr>
            </w:rPrChange>
          </w:rPr>
          <w:t>team1</w:t>
        </w:r>
        <w:r w:rsidR="007B6F13">
          <w:rPr>
            <w:sz w:val="24"/>
          </w:rPr>
          <w:t>” is “</w:t>
        </w:r>
        <w:r w:rsidR="007B6F13" w:rsidRPr="007B6F13">
          <w:rPr>
            <w:b/>
            <w:bCs/>
            <w:sz w:val="24"/>
            <w:rPrChange w:id="5328" w:author="John Clevenger" w:date="2023-11-18T17:40:00Z">
              <w:rPr>
                <w:sz w:val="24"/>
              </w:rPr>
            </w:rPrChange>
          </w:rPr>
          <w:t>team1</w:t>
        </w:r>
        <w:r w:rsidR="007B6F13">
          <w:rPr>
            <w:sz w:val="24"/>
          </w:rPr>
          <w:t>”; the password for the account “</w:t>
        </w:r>
        <w:r w:rsidR="007B6F13" w:rsidRPr="007B6F13">
          <w:rPr>
            <w:b/>
            <w:bCs/>
            <w:sz w:val="24"/>
            <w:rPrChange w:id="5329" w:author="John Clevenger" w:date="2023-11-18T17:40:00Z">
              <w:rPr>
                <w:sz w:val="24"/>
              </w:rPr>
            </w:rPrChange>
          </w:rPr>
          <w:t>judge1</w:t>
        </w:r>
        <w:r w:rsidR="007B6F13">
          <w:rPr>
            <w:sz w:val="24"/>
          </w:rPr>
          <w:t>” is “</w:t>
        </w:r>
        <w:r w:rsidR="007B6F13" w:rsidRPr="007B6F13">
          <w:rPr>
            <w:b/>
            <w:bCs/>
            <w:sz w:val="24"/>
            <w:rPrChange w:id="5330" w:author="John Clevenger" w:date="2023-11-18T17:40:00Z">
              <w:rPr>
                <w:sz w:val="24"/>
              </w:rPr>
            </w:rPrChange>
          </w:rPr>
          <w:t>judge1</w:t>
        </w:r>
        <w:r w:rsidR="007B6F13">
          <w:rPr>
            <w:sz w:val="24"/>
          </w:rPr>
          <w:t xml:space="preserve">”; etc. </w:t>
        </w:r>
        <w:del w:id="5331" w:author="John Clevenger" w:date="2023-11-18T17:40:00Z">
          <w:r w:rsidR="007B6F13" w:rsidDel="007B6F13">
            <w:rPr>
              <w:sz w:val="24"/>
            </w:rPr>
            <w:delText xml:space="preserve">     </w:delText>
          </w:r>
        </w:del>
      </w:moveTo>
      <w:moveToRangeEnd w:id="5325"/>
      <w:ins w:id="5332" w:author="John Clevenger" w:date="2023-11-18T17:36:00Z">
        <w:r w:rsidR="007B6F13">
          <w:rPr>
            <w:sz w:val="24"/>
          </w:rPr>
          <w:t>(</w:t>
        </w:r>
      </w:ins>
      <w:ins w:id="5333" w:author="John Clevenger" w:date="2023-11-18T17:37:00Z">
        <w:r w:rsidR="007B6F13">
          <w:rPr>
            <w:sz w:val="24"/>
          </w:rPr>
          <w:t>T</w:t>
        </w:r>
      </w:ins>
      <w:ins w:id="5334" w:author="John Clevenger" w:date="2023-11-18T17:36:00Z">
        <w:r w:rsidR="007B6F13">
          <w:rPr>
            <w:sz w:val="24"/>
          </w:rPr>
          <w:t xml:space="preserve">hese are sometimes referred to as “joe passwords”, because the password for </w:t>
        </w:r>
      </w:ins>
      <w:ins w:id="5335" w:author="John Clevenger" w:date="2023-11-18T17:37:00Z">
        <w:r w:rsidR="007B6F13">
          <w:rPr>
            <w:sz w:val="24"/>
          </w:rPr>
          <w:t xml:space="preserve">a </w:t>
        </w:r>
      </w:ins>
      <w:ins w:id="5336" w:author="John Clevenger" w:date="2023-11-18T17:41:00Z">
        <w:r w:rsidR="007B6F13">
          <w:rPr>
            <w:sz w:val="24"/>
          </w:rPr>
          <w:t>[</w:t>
        </w:r>
      </w:ins>
      <w:ins w:id="5337" w:author="John Clevenger" w:date="2023-11-18T17:37:00Z">
        <w:r w:rsidR="007B6F13">
          <w:rPr>
            <w:sz w:val="24"/>
          </w:rPr>
          <w:t>hypothetical</w:t>
        </w:r>
      </w:ins>
      <w:ins w:id="5338" w:author="John Clevenger" w:date="2023-11-18T17:41:00Z">
        <w:r w:rsidR="007B6F13">
          <w:rPr>
            <w:sz w:val="24"/>
          </w:rPr>
          <w:t>]</w:t>
        </w:r>
      </w:ins>
      <w:ins w:id="5339" w:author="John Clevenger" w:date="2023-11-18T17:37:00Z">
        <w:r w:rsidR="007B6F13">
          <w:rPr>
            <w:sz w:val="24"/>
          </w:rPr>
          <w:t xml:space="preserve"> </w:t>
        </w:r>
      </w:ins>
      <w:ins w:id="5340" w:author="John Clevenger" w:date="2023-11-18T17:36:00Z">
        <w:r w:rsidR="007B6F13">
          <w:rPr>
            <w:sz w:val="24"/>
          </w:rPr>
          <w:t>user “</w:t>
        </w:r>
        <w:r w:rsidR="007B6F13" w:rsidRPr="007B6F13">
          <w:rPr>
            <w:b/>
            <w:bCs/>
            <w:sz w:val="24"/>
            <w:rPrChange w:id="5341" w:author="John Clevenger" w:date="2023-11-18T17:39:00Z">
              <w:rPr>
                <w:sz w:val="24"/>
              </w:rPr>
            </w:rPrChange>
          </w:rPr>
          <w:t>joe</w:t>
        </w:r>
        <w:r w:rsidR="007B6F13">
          <w:rPr>
            <w:sz w:val="24"/>
          </w:rPr>
          <w:t>” is “</w:t>
        </w:r>
        <w:r w:rsidR="007B6F13" w:rsidRPr="007B6F13">
          <w:rPr>
            <w:b/>
            <w:bCs/>
            <w:sz w:val="24"/>
            <w:rPrChange w:id="5342" w:author="John Clevenger" w:date="2023-11-18T17:39:00Z">
              <w:rPr>
                <w:sz w:val="24"/>
              </w:rPr>
            </w:rPrChange>
          </w:rPr>
          <w:t>joe</w:t>
        </w:r>
        <w:r w:rsidR="007B6F13">
          <w:rPr>
            <w:sz w:val="24"/>
          </w:rPr>
          <w:t>”</w:t>
        </w:r>
      </w:ins>
      <w:ins w:id="5343" w:author="John Clevenger" w:date="2023-11-18T17:41:00Z">
        <w:r w:rsidR="007B6F13">
          <w:rPr>
            <w:sz w:val="24"/>
          </w:rPr>
          <w:t>.</w:t>
        </w:r>
      </w:ins>
      <w:ins w:id="5344" w:author="John Clevenger" w:date="2023-11-18T17:36:00Z">
        <w:r w:rsidR="007B6F13">
          <w:rPr>
            <w:sz w:val="24"/>
          </w:rPr>
          <w:t>)</w:t>
        </w:r>
      </w:ins>
      <w:ins w:id="5345" w:author="John Clevenger" w:date="2023-11-18T17:35:00Z">
        <w:r w:rsidR="007B6F13">
          <w:rPr>
            <w:rStyle w:val="FootnoteReference"/>
            <w:sz w:val="24"/>
          </w:rPr>
          <w:footnoteReference w:id="23"/>
        </w:r>
      </w:ins>
      <w:del w:id="5353" w:author="John Clevenger" w:date="2023-11-18T17:41:00Z">
        <w:r w:rsidDel="007B6F13">
          <w:rPr>
            <w:sz w:val="24"/>
          </w:rPr>
          <w:delText>.</w:delText>
        </w:r>
      </w:del>
      <w:r>
        <w:rPr>
          <w:sz w:val="24"/>
        </w:rPr>
        <w:t xml:space="preserve">  </w:t>
      </w:r>
      <w:moveFromRangeStart w:id="5354" w:author="John Clevenger" w:date="2023-11-18T17:40:00Z" w:name="move151221632"/>
      <w:moveFrom w:id="5355" w:author="John Clevenger" w:date="2023-11-18T17:40:00Z">
        <w:r w:rsidDel="007B6F13">
          <w:rPr>
            <w:sz w:val="24"/>
          </w:rPr>
          <w:t xml:space="preserve">This means for example that the password for the account “team1” is “team1”; the password for the account “judge1” is “judge1”; etc.    </w:t>
        </w:r>
      </w:moveFrom>
      <w:moveFromRangeEnd w:id="5354"/>
      <w:r>
        <w:rPr>
          <w:sz w:val="24"/>
        </w:rPr>
        <w:t xml:space="preserve">Each account name and password </w:t>
      </w:r>
      <w:r w:rsidR="006D51D4">
        <w:rPr>
          <w:sz w:val="24"/>
        </w:rPr>
        <w:t>is</w:t>
      </w:r>
      <w:r>
        <w:rPr>
          <w:sz w:val="24"/>
        </w:rPr>
        <w:t xml:space="preserve"> created with all letters in lowercase.</w:t>
      </w:r>
    </w:p>
    <w:p w14:paraId="1D26D3BC" w14:textId="77777777" w:rsidR="00E51823" w:rsidRDefault="00E51823" w:rsidP="00E51823">
      <w:pPr>
        <w:spacing w:before="240"/>
        <w:ind w:left="360" w:firstLine="720"/>
        <w:jc w:val="both"/>
        <w:rPr>
          <w:moveTo w:id="5356" w:author="John Clevenger" w:date="2023-11-18T18:11:00Z"/>
          <w:noProof/>
        </w:rPr>
      </w:pPr>
      <w:moveToRangeStart w:id="5357" w:author="John Clevenger" w:date="2023-11-18T18:11:00Z" w:name="move151223490"/>
      <w:moveTo w:id="5358" w:author="John Clevenger" w:date="2023-11-18T18:11:00Z">
        <w:r>
          <w:t>Note that PC</w:t>
        </w:r>
        <w:r>
          <w:rPr>
            <w:vertAlign w:val="superscript"/>
          </w:rPr>
          <w:t>2</w:t>
        </w:r>
        <w:r>
          <w:t xml:space="preserve"> accounts are unrelated to any user accounts which may otherwise exist on the systems being used for the contest (for example, user accounts provided by the operating system).</w:t>
        </w:r>
      </w:moveTo>
    </w:p>
    <w:moveToRangeEnd w:id="5357"/>
    <w:p w14:paraId="5ED3A74C" w14:textId="19978992" w:rsidR="00E51823" w:rsidDel="00E51823" w:rsidRDefault="00E51823" w:rsidP="005374B3">
      <w:pPr>
        <w:pStyle w:val="BodyTextIndent3"/>
        <w:spacing w:before="240"/>
        <w:ind w:left="360"/>
        <w:rPr>
          <w:del w:id="5359" w:author="John Clevenger" w:date="2023-11-18T18:11:00Z"/>
          <w:sz w:val="24"/>
        </w:rPr>
      </w:pPr>
    </w:p>
    <w:p w14:paraId="3E144A40" w14:textId="7DAA4184" w:rsidR="00481474" w:rsidRDefault="00E9636C" w:rsidP="005374B3">
      <w:pPr>
        <w:pStyle w:val="BodyTextIndent3"/>
        <w:spacing w:before="240"/>
        <w:ind w:left="360"/>
        <w:rPr>
          <w:sz w:val="24"/>
        </w:rPr>
      </w:pPr>
      <w:ins w:id="5360" w:author="John Clevenger" w:date="2023-11-18T17:44:00Z">
        <w:r>
          <w:rPr>
            <w:noProof/>
          </w:rPr>
          <w:drawing>
            <wp:anchor distT="0" distB="0" distL="114300" distR="114300" simplePos="0" relativeHeight="251741184" behindDoc="0" locked="0" layoutInCell="1" allowOverlap="1" wp14:anchorId="4CDF8A6F" wp14:editId="006568E3">
              <wp:simplePos x="0" y="0"/>
              <wp:positionH relativeFrom="column">
                <wp:posOffset>0</wp:posOffset>
              </wp:positionH>
              <wp:positionV relativeFrom="paragraph">
                <wp:posOffset>-69862</wp:posOffset>
              </wp:positionV>
              <wp:extent cx="6053455" cy="3086100"/>
              <wp:effectExtent l="0" t="0" r="0" b="0"/>
              <wp:wrapTopAndBottom/>
              <wp:docPr id="137088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85074"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053455" cy="3086100"/>
                      </a:xfrm>
                      <a:prstGeom prst="rect">
                        <a:avLst/>
                      </a:prstGeom>
                    </pic:spPr>
                  </pic:pic>
                </a:graphicData>
              </a:graphic>
              <wp14:sizeRelH relativeFrom="page">
                <wp14:pctWidth>0</wp14:pctWidth>
              </wp14:sizeRelH>
              <wp14:sizeRelV relativeFrom="page">
                <wp14:pctHeight>0</wp14:pctHeight>
              </wp14:sizeRelV>
            </wp:anchor>
          </w:drawing>
        </w:r>
      </w:ins>
      <w:ins w:id="5361" w:author="John Clevenger" w:date="2023-11-18T17:31:00Z">
        <w:r>
          <w:rPr>
            <w:noProof/>
          </w:rPr>
          <w:drawing>
            <wp:anchor distT="0" distB="0" distL="114300" distR="114300" simplePos="0" relativeHeight="251739136" behindDoc="0" locked="0" layoutInCell="1" allowOverlap="1" wp14:anchorId="180CA4DF" wp14:editId="0F3F09BE">
              <wp:simplePos x="0" y="0"/>
              <wp:positionH relativeFrom="column">
                <wp:posOffset>776605</wp:posOffset>
              </wp:positionH>
              <wp:positionV relativeFrom="paragraph">
                <wp:posOffset>4270375</wp:posOffset>
              </wp:positionV>
              <wp:extent cx="4507230" cy="4127500"/>
              <wp:effectExtent l="0" t="0" r="0" b="0"/>
              <wp:wrapTopAndBottom/>
              <wp:docPr id="455828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8641"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507230" cy="4127500"/>
                      </a:xfrm>
                      <a:prstGeom prst="rect">
                        <a:avLst/>
                      </a:prstGeom>
                    </pic:spPr>
                  </pic:pic>
                </a:graphicData>
              </a:graphic>
              <wp14:sizeRelH relativeFrom="page">
                <wp14:pctWidth>0</wp14:pctWidth>
              </wp14:sizeRelH>
              <wp14:sizeRelV relativeFrom="page">
                <wp14:pctHeight>0</wp14:pctHeight>
              </wp14:sizeRelV>
            </wp:anchor>
          </w:drawing>
        </w:r>
      </w:ins>
      <w:del w:id="5362" w:author="John Clevenger" w:date="2023-11-18T17:44:00Z">
        <w:r w:rsidR="00A92296" w:rsidDel="00E9636C">
          <w:rPr>
            <w:noProof/>
          </w:rPr>
          <w:drawing>
            <wp:anchor distT="0" distB="0" distL="114300" distR="114300" simplePos="0" relativeHeight="251596800" behindDoc="0" locked="0" layoutInCell="1" allowOverlap="1" wp14:anchorId="3D5346B9" wp14:editId="4C6DBD68">
              <wp:simplePos x="0" y="0"/>
              <wp:positionH relativeFrom="column">
                <wp:posOffset>0</wp:posOffset>
              </wp:positionH>
              <wp:positionV relativeFrom="paragraph">
                <wp:posOffset>-93980</wp:posOffset>
              </wp:positionV>
              <wp:extent cx="6051550" cy="3365500"/>
              <wp:effectExtent l="0" t="0" r="0" b="0"/>
              <wp:wrapTopAndBottom/>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1550" cy="33655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rPr>
          <w:sz w:val="24"/>
        </w:rPr>
        <w:t>Passwords for accounts can be changed from their default values by ed</w:t>
      </w:r>
      <w:r w:rsidR="002C1A69">
        <w:rPr>
          <w:sz w:val="24"/>
        </w:rPr>
        <w:t xml:space="preserve">iting each account.  </w:t>
      </w:r>
      <w:r w:rsidR="00481474">
        <w:rPr>
          <w:sz w:val="24"/>
        </w:rPr>
        <w:t>To edit an account, click on the account in the display grid to select it (“team2” has been selected in the display shown above), and then click the “Edit” button</w:t>
      </w:r>
      <w:ins w:id="5363" w:author="John Clevenger" w:date="2023-11-20T09:44:00Z">
        <w:r w:rsidR="001562E6">
          <w:rPr>
            <w:sz w:val="24"/>
          </w:rPr>
          <w:t xml:space="preserve"> (or double-click on the acc</w:t>
        </w:r>
      </w:ins>
      <w:ins w:id="5364" w:author="John Clevenger" w:date="2023-11-20T09:45:00Z">
        <w:r w:rsidR="001562E6">
          <w:rPr>
            <w:sz w:val="24"/>
          </w:rPr>
          <w:t>ount in the display grid)</w:t>
        </w:r>
      </w:ins>
      <w:r w:rsidR="00481474">
        <w:rPr>
          <w:sz w:val="24"/>
        </w:rPr>
        <w:t>.  This will display a new “</w:t>
      </w:r>
      <w:r w:rsidR="00481474">
        <w:rPr>
          <w:rFonts w:ascii="Arial" w:hAnsi="Arial" w:cs="Arial"/>
          <w:b/>
          <w:bCs/>
          <w:sz w:val="20"/>
        </w:rPr>
        <w:t>Edit Account</w:t>
      </w:r>
      <w:r w:rsidR="00481474">
        <w:rPr>
          <w:sz w:val="24"/>
        </w:rPr>
        <w:t>” window, shown below:</w:t>
      </w:r>
    </w:p>
    <w:p w14:paraId="2B715484" w14:textId="1D718337" w:rsidR="00481474" w:rsidDel="00AC7D0D" w:rsidRDefault="00B82074" w:rsidP="001B1495">
      <w:pPr>
        <w:spacing w:before="120"/>
        <w:jc w:val="both"/>
        <w:rPr>
          <w:del w:id="5365" w:author="John Clevenger [2]" w:date="2022-12-17T15:16:00Z"/>
          <w:noProof/>
        </w:rPr>
      </w:pPr>
      <w:ins w:id="5366" w:author="John Clevenger" w:date="2023-11-18T17:31:00Z">
        <w:r w:rsidDel="00B82074">
          <w:rPr>
            <w:noProof/>
          </w:rPr>
          <w:lastRenderedPageBreak/>
          <w:t xml:space="preserve"> </w:t>
        </w:r>
      </w:ins>
      <w:ins w:id="5367" w:author="John Clevenger" w:date="2023-11-18T17:44:00Z">
        <w:r w:rsidR="00E9636C" w:rsidDel="00B82074">
          <w:rPr>
            <w:noProof/>
          </w:rPr>
          <w:t xml:space="preserve"> </w:t>
        </w:r>
      </w:ins>
      <w:del w:id="5368" w:author="John Clevenger" w:date="2023-11-18T17:31:00Z">
        <w:r w:rsidR="001C005D" w:rsidDel="00B82074">
          <w:rPr>
            <w:noProof/>
          </w:rPr>
          <w:drawing>
            <wp:anchor distT="0" distB="0" distL="114300" distR="114300" simplePos="0" relativeHeight="251574272" behindDoc="0" locked="0" layoutInCell="1" allowOverlap="1" wp14:anchorId="5A7731FA" wp14:editId="7FC4B5CF">
              <wp:simplePos x="0" y="0"/>
              <wp:positionH relativeFrom="column">
                <wp:posOffset>846455</wp:posOffset>
              </wp:positionH>
              <wp:positionV relativeFrom="paragraph">
                <wp:posOffset>291465</wp:posOffset>
              </wp:positionV>
              <wp:extent cx="4360545" cy="3846195"/>
              <wp:effectExtent l="0" t="0" r="0" b="0"/>
              <wp:wrapTopAndBottom/>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60545" cy="384619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35C40892" w14:textId="2A1D3593" w:rsidR="00481474" w:rsidDel="00FE2941" w:rsidRDefault="00481474">
      <w:pPr>
        <w:spacing w:before="120"/>
        <w:jc w:val="both"/>
        <w:rPr>
          <w:del w:id="5369" w:author="John Clevenger" w:date="2023-11-20T09:48:00Z"/>
          <w:noProof/>
        </w:rPr>
        <w:pPrChange w:id="5370" w:author="John Clevenger [2]" w:date="2022-12-17T15:16:00Z">
          <w:pPr>
            <w:spacing w:before="120"/>
            <w:ind w:left="360" w:firstLine="720"/>
            <w:jc w:val="center"/>
          </w:pPr>
        </w:pPrChange>
      </w:pPr>
    </w:p>
    <w:p w14:paraId="3C89A0DB" w14:textId="23DE0139" w:rsidR="00481474" w:rsidRDefault="00481474" w:rsidP="005374B3">
      <w:pPr>
        <w:spacing w:before="240"/>
        <w:ind w:left="360" w:firstLine="720"/>
        <w:jc w:val="both"/>
        <w:rPr>
          <w:ins w:id="5371" w:author="John Clevenger [2]" w:date="2022-12-17T15:09:00Z"/>
          <w:noProof/>
        </w:rPr>
      </w:pPr>
      <w:r>
        <w:rPr>
          <w:noProof/>
        </w:rPr>
        <w:t>The “Display Name” for an account is the name which will appear on the PC</w:t>
      </w:r>
      <w:r>
        <w:rPr>
          <w:noProof/>
          <w:vertAlign w:val="superscript"/>
        </w:rPr>
        <w:t>2</w:t>
      </w:r>
      <w:r>
        <w:rPr>
          <w:noProof/>
        </w:rPr>
        <w:t xml:space="preserve"> Scoreboard; this can be set to any desired value (such as the name of the team’s school, or the team member’s names).  The “Password” and “Verify Password” fields can be used to set any desired password for the account.  </w:t>
      </w:r>
    </w:p>
    <w:p w14:paraId="1D647859" w14:textId="154E3FBA" w:rsidR="00AC7D0D" w:rsidRDefault="00AC7D0D" w:rsidP="00AC7D0D">
      <w:pPr>
        <w:spacing w:before="240"/>
        <w:ind w:left="360" w:firstLine="720"/>
        <w:jc w:val="both"/>
      </w:pPr>
      <w:ins w:id="5372" w:author="John Clevenger [2]" w:date="2022-12-17T15:09:00Z">
        <w:r>
          <w:rPr>
            <w:noProof/>
          </w:rPr>
          <w:t xml:space="preserve">The “Permissions/Abilities” area on the right side of the </w:t>
        </w:r>
        <w:r w:rsidRPr="00AC7D0D">
          <w:rPr>
            <w:rFonts w:ascii="Arial" w:hAnsi="Arial" w:cs="Arial"/>
            <w:b/>
            <w:bCs/>
            <w:sz w:val="20"/>
            <w:rPrChange w:id="5373" w:author="John Clevenger [2]" w:date="2022-12-17T15:10:00Z">
              <w:rPr>
                <w:noProof/>
              </w:rPr>
            </w:rPrChange>
          </w:rPr>
          <w:t>Edit Account</w:t>
        </w:r>
        <w:r>
          <w:rPr>
            <w:noProof/>
          </w:rPr>
          <w:t xml:space="preserve"> screen</w:t>
        </w:r>
      </w:ins>
      <w:ins w:id="5374" w:author="John Clevenger [2]" w:date="2022-12-17T15:10:00Z">
        <w:r>
          <w:rPr>
            <w:noProof/>
          </w:rPr>
          <w:t xml:space="preserve"> identifies the “permissions” assoc</w:t>
        </w:r>
      </w:ins>
      <w:ins w:id="5375" w:author="John Clevenger [2]" w:date="2022-12-17T15:11:00Z">
        <w:r>
          <w:rPr>
            <w:noProof/>
          </w:rPr>
          <w:t>iated with the selected account.  Checking the box next to a permission grants that permission to the account; unchecking the box denies that permission for that account.</w:t>
        </w:r>
      </w:ins>
      <w:ins w:id="5376" w:author="John Clevenger [2]" w:date="2022-12-17T15:17:00Z">
        <w:r>
          <w:rPr>
            <w:noProof/>
          </w:rPr>
          <w:t xml:space="preserve">  </w:t>
        </w:r>
        <w:r>
          <w:t xml:space="preserve">Permissions can also be enabled and disabled using YAML load files; see the chapter on </w:t>
        </w:r>
        <w:r w:rsidRPr="00AC7D0D">
          <w:rPr>
            <w:rStyle w:val="ButtonText"/>
            <w:rPrChange w:id="5377" w:author="John Clevenger [2]" w:date="2022-12-17T15:18:00Z">
              <w:rPr>
                <w:rStyle w:val="ButtonText"/>
                <w:sz w:val="16"/>
                <w:szCs w:val="16"/>
              </w:rPr>
            </w:rPrChange>
          </w:rPr>
          <w:t>Configuring the Contest via Configuration Files</w:t>
        </w:r>
        <w:r>
          <w:t xml:space="preserve"> and the PC</w:t>
        </w:r>
        <w:r w:rsidRPr="00073065">
          <w:rPr>
            <w:vertAlign w:val="superscript"/>
          </w:rPr>
          <w:t>2</w:t>
        </w:r>
        <w:r>
          <w:t xml:space="preserve"> Wiki page on YAML configuration at </w:t>
        </w:r>
        <w:r>
          <w:fldChar w:fldCharType="begin"/>
        </w:r>
        <w:r>
          <w:instrText xml:space="preserve"> HYPERLINK "https://github.com/pc2ccs/pc2v9/wiki/YAML-Contest-Configuration" </w:instrText>
        </w:r>
        <w:r>
          <w:fldChar w:fldCharType="separate"/>
        </w:r>
        <w:r w:rsidRPr="00AC7D0D">
          <w:rPr>
            <w:rStyle w:val="Hyperlink"/>
          </w:rPr>
          <w:t>https://github.com/pc2ccs/pc2v9/wiki/YAML-Contest-Configuration</w:t>
        </w:r>
        <w:r>
          <w:fldChar w:fldCharType="end"/>
        </w:r>
        <w:r>
          <w:t xml:space="preserve"> for further details.</w:t>
        </w:r>
      </w:ins>
    </w:p>
    <w:p w14:paraId="06ECC6E8" w14:textId="19315306" w:rsidR="00481474" w:rsidRDefault="00481474" w:rsidP="005374B3">
      <w:pPr>
        <w:spacing w:before="240"/>
        <w:ind w:left="360" w:firstLine="720"/>
        <w:jc w:val="both"/>
      </w:pPr>
      <w:del w:id="5378" w:author="John Clevenger [2]" w:date="2022-12-17T15:14:00Z">
        <w:r w:rsidDel="00AC7D0D">
          <w:rPr>
            <w:noProof/>
          </w:rPr>
          <w:delText xml:space="preserve">The </w:delText>
        </w:r>
        <w:r w:rsidR="00B51610" w:rsidDel="00AC7D0D">
          <w:rPr>
            <w:noProof/>
          </w:rPr>
          <w:delText>Permission</w:delText>
        </w:r>
      </w:del>
      <w:ins w:id="5379" w:author="John Clevenger [2]" w:date="2022-12-17T15:14:00Z">
        <w:r w:rsidR="00AC7D0D">
          <w:rPr>
            <w:noProof/>
          </w:rPr>
          <w:t>One p</w:t>
        </w:r>
      </w:ins>
      <w:ins w:id="5380" w:author="John Clevenger [2]" w:date="2022-12-17T15:15:00Z">
        <w:r w:rsidR="00AC7D0D">
          <w:rPr>
            <w:noProof/>
          </w:rPr>
          <w:t>ermission of particular note is the</w:t>
        </w:r>
      </w:ins>
      <w:r w:rsidR="00B51610">
        <w:rPr>
          <w:noProof/>
        </w:rPr>
        <w:t xml:space="preserve"> “Shown on scoreboard displays”</w:t>
      </w:r>
      <w:r>
        <w:rPr>
          <w:noProof/>
        </w:rPr>
        <w:t xml:space="preserve"> </w:t>
      </w:r>
      <w:del w:id="5381" w:author="John Clevenger [2]" w:date="2022-12-17T15:15:00Z">
        <w:r w:rsidDel="00AC7D0D">
          <w:rPr>
            <w:noProof/>
          </w:rPr>
          <w:delText xml:space="preserve">checkbox </w:delText>
        </w:r>
      </w:del>
      <w:ins w:id="5382" w:author="John Clevenger [2]" w:date="2022-12-17T15:15:00Z">
        <w:r w:rsidR="00AC7D0D">
          <w:rPr>
            <w:noProof/>
          </w:rPr>
          <w:t xml:space="preserve">permission, </w:t>
        </w:r>
      </w:ins>
      <w:ins w:id="5383" w:author="John Clevenger [2]" w:date="2022-12-17T15:16:00Z">
        <w:r w:rsidR="00AC7D0D">
          <w:rPr>
            <w:noProof/>
          </w:rPr>
          <w:t xml:space="preserve">which </w:t>
        </w:r>
      </w:ins>
      <w:r>
        <w:rPr>
          <w:noProof/>
        </w:rPr>
        <w:t>determines whether a team account will be considered in computing the scoreboard standings;</w:t>
      </w:r>
      <w:ins w:id="5384" w:author="John Clevenger [2]" w:date="2022-12-16T17:52:00Z">
        <w:r w:rsidR="0045462D">
          <w:rPr>
            <w:rStyle w:val="FootnoteReference"/>
            <w:noProof/>
          </w:rPr>
          <w:footnoteReference w:id="24"/>
        </w:r>
      </w:ins>
      <w:r>
        <w:rPr>
          <w:noProof/>
        </w:rPr>
        <w:t xml:space="preserve"> if there are some team accounts which will not be used then you should uncheck their “</w:t>
      </w:r>
      <w:r w:rsidR="00B51610">
        <w:rPr>
          <w:noProof/>
        </w:rPr>
        <w:t>Shown on scoreboard displays</w:t>
      </w:r>
      <w:r>
        <w:rPr>
          <w:noProof/>
        </w:rPr>
        <w:t>” checkboxes – otherwise they will appear on the scoreboard as teams which have solved no problems</w:t>
      </w:r>
      <w:r>
        <w:rPr>
          <w:i/>
          <w:iCs/>
          <w:noProof/>
        </w:rPr>
        <w:t>.</w:t>
      </w:r>
      <w:r>
        <w:rPr>
          <w:i/>
          <w:iCs/>
        </w:rPr>
        <w:t xml:space="preserve">   Note that the “</w:t>
      </w:r>
      <w:r w:rsidR="00B51610">
        <w:rPr>
          <w:noProof/>
        </w:rPr>
        <w:t>Shown on scoreboard displays</w:t>
      </w:r>
      <w:r>
        <w:rPr>
          <w:i/>
          <w:iCs/>
        </w:rPr>
        <w:t>” checkbox only determines whether a team appears on the scoreboard</w:t>
      </w:r>
      <w:r>
        <w:t xml:space="preserve">; teams which are not </w:t>
      </w:r>
      <w:r w:rsidR="00D22FEF">
        <w:t>shown on the scoreboard</w:t>
      </w:r>
      <w:r>
        <w:t xml:space="preserve"> can still log in, submit runs, and otherwise participate in the contest.  This is designed to allow “guest” or other “non-competitive” teams to participate.  (To prohibit </w:t>
      </w:r>
      <w:r>
        <w:rPr>
          <w:i/>
          <w:iCs/>
        </w:rPr>
        <w:t>any</w:t>
      </w:r>
      <w:r>
        <w:t xml:space="preserve"> activity from a team account, change the account password</w:t>
      </w:r>
      <w:r w:rsidR="00B51610">
        <w:t xml:space="preserve"> or uncheck the “Login” Permission checkbox</w:t>
      </w:r>
      <w:r>
        <w:t>)</w:t>
      </w:r>
    </w:p>
    <w:p w14:paraId="4497617C" w14:textId="77777777" w:rsidR="00481474" w:rsidRDefault="00481474" w:rsidP="005374B3">
      <w:pPr>
        <w:spacing w:before="240"/>
        <w:ind w:left="360" w:firstLine="720"/>
        <w:jc w:val="both"/>
        <w:rPr>
          <w:ins w:id="5394" w:author="John Clevenger" w:date="2023-11-18T17:47:00Z"/>
        </w:rPr>
      </w:pPr>
      <w:r>
        <w:t>The “</w:t>
      </w:r>
      <w:r w:rsidR="00B51610">
        <w:t>Group</w:t>
      </w:r>
      <w:r>
        <w:t>” field is used to associate accounts with different “regions” or “groups”.  This is used in conjunction with the PC</w:t>
      </w:r>
      <w:r>
        <w:rPr>
          <w:szCs w:val="24"/>
          <w:vertAlign w:val="superscript"/>
        </w:rPr>
        <w:t>2</w:t>
      </w:r>
      <w:r>
        <w:t xml:space="preserve"> scoreboard for displaying rankings of different subgroups (see the chapter on the PC</w:t>
      </w:r>
      <w:r>
        <w:rPr>
          <w:szCs w:val="24"/>
          <w:vertAlign w:val="superscript"/>
        </w:rPr>
        <w:t>2</w:t>
      </w:r>
      <w:r>
        <w:t xml:space="preserve"> Scoreboard for further details). </w:t>
      </w:r>
    </w:p>
    <w:p w14:paraId="00161408" w14:textId="0B20A57C" w:rsidR="00E9636C" w:rsidRDefault="00E9636C" w:rsidP="005374B3">
      <w:pPr>
        <w:spacing w:before="240"/>
        <w:ind w:left="360" w:firstLine="720"/>
        <w:jc w:val="both"/>
        <w:rPr>
          <w:ins w:id="5395" w:author="John Clevenger" w:date="2023-11-18T17:50:00Z"/>
        </w:rPr>
      </w:pPr>
      <w:ins w:id="5396" w:author="John Clevenger" w:date="2023-11-18T17:48:00Z">
        <w:r>
          <w:t>The “Alias” field can be used to assign an arbitrary alias to a team.  Judge account</w:t>
        </w:r>
      </w:ins>
      <w:ins w:id="5397" w:author="John Clevenger" w:date="2023-11-18T17:49:00Z">
        <w:r>
          <w:t xml:space="preserve">s can be configured such that aliases (rather than real team names or numbers) appear on judge client displays </w:t>
        </w:r>
      </w:ins>
      <w:ins w:id="5398" w:author="John Clevenger" w:date="2023-11-18T17:48:00Z">
        <w:r>
          <w:t xml:space="preserve">to ensure </w:t>
        </w:r>
      </w:ins>
      <w:ins w:id="5399" w:author="John Clevenger" w:date="2023-11-18T17:49:00Z">
        <w:r>
          <w:t xml:space="preserve">team </w:t>
        </w:r>
      </w:ins>
      <w:ins w:id="5400" w:author="John Clevenger" w:date="2023-11-18T17:50:00Z">
        <w:r>
          <w:t>anonymity during the judging process.</w:t>
        </w:r>
      </w:ins>
    </w:p>
    <w:p w14:paraId="76ECD40A" w14:textId="2DB5A75F" w:rsidR="00E9636C" w:rsidRDefault="00E9636C" w:rsidP="005374B3">
      <w:pPr>
        <w:spacing w:before="240"/>
        <w:ind w:left="360" w:firstLine="720"/>
        <w:jc w:val="both"/>
      </w:pPr>
      <w:ins w:id="5401" w:author="John Clevenger" w:date="2023-11-18T17:52:00Z">
        <w:r>
          <w:t>The “Scoring Adjustment” field can be used to apply a scoring bias to a particular team (this might be desired, for example, if a team start</w:t>
        </w:r>
      </w:ins>
      <w:ins w:id="5402" w:author="John Clevenger" w:date="2023-11-18T17:53:00Z">
        <w:r>
          <w:t xml:space="preserve">ed the contest late).  The value specified in a team’s Scoring Adjustment is automatically added to that team’s penalty points on the </w:t>
        </w:r>
      </w:ins>
      <w:ins w:id="5403" w:author="John Clevenger" w:date="2023-11-18T17:54:00Z">
        <w:r>
          <w:t>PC</w:t>
        </w:r>
        <w:r w:rsidRPr="00E9636C">
          <w:rPr>
            <w:vertAlign w:val="superscript"/>
            <w:rPrChange w:id="5404" w:author="John Clevenger" w:date="2023-11-18T17:54:00Z">
              <w:rPr/>
            </w:rPrChange>
          </w:rPr>
          <w:t>2</w:t>
        </w:r>
        <w:r>
          <w:t xml:space="preserve"> scoreboard.  </w:t>
        </w:r>
      </w:ins>
    </w:p>
    <w:p w14:paraId="7E83BC84" w14:textId="5413E8BE" w:rsidR="00481474" w:rsidDel="00E51823" w:rsidRDefault="00481474" w:rsidP="005374B3">
      <w:pPr>
        <w:spacing w:before="240"/>
        <w:ind w:left="360" w:firstLine="720"/>
        <w:jc w:val="both"/>
        <w:rPr>
          <w:moveFrom w:id="5405" w:author="John Clevenger" w:date="2023-11-18T18:11:00Z"/>
          <w:noProof/>
        </w:rPr>
      </w:pPr>
      <w:moveFromRangeStart w:id="5406" w:author="John Clevenger" w:date="2023-11-18T18:11:00Z" w:name="move151223490"/>
      <w:moveFrom w:id="5407" w:author="John Clevenger" w:date="2023-11-18T18:11:00Z">
        <w:r w:rsidDel="00E51823">
          <w:t>Note that PC</w:t>
        </w:r>
        <w:r w:rsidDel="00E51823">
          <w:rPr>
            <w:vertAlign w:val="superscript"/>
          </w:rPr>
          <w:t>2</w:t>
        </w:r>
        <w:r w:rsidDel="00E51823">
          <w:t xml:space="preserve"> accounts are unrelated to any user accounts which may otherwise exist on the systems being used for the contest (for example, user accounts provided by the operating system).</w:t>
        </w:r>
      </w:moveFrom>
    </w:p>
    <w:moveFromRangeEnd w:id="5406"/>
    <w:p w14:paraId="20AEBCD8" w14:textId="3B60EEC0" w:rsidR="001D0C58" w:rsidRDefault="00481474" w:rsidP="00E51823">
      <w:pPr>
        <w:spacing w:before="240"/>
        <w:ind w:left="360" w:firstLine="720"/>
        <w:jc w:val="both"/>
      </w:pPr>
      <w:r>
        <w:t>In a multi-site contest, newly created PC</w:t>
      </w:r>
      <w:r>
        <w:rPr>
          <w:vertAlign w:val="superscript"/>
        </w:rPr>
        <w:t>2</w:t>
      </w:r>
      <w:r>
        <w:t xml:space="preserve"> accounts are automatically distributed throughout the entire system, including across multiple remote sites.    As previously noted, accounts are “site-specific”.  Note also, however, that accounts at different sites are numbered using the same sequence;  the first team account at Site 1 is called “team1”, and the first team account at Site 2 is </w:t>
      </w:r>
      <w:r>
        <w:rPr>
          <w:i/>
          <w:iCs/>
        </w:rPr>
        <w:t>also</w:t>
      </w:r>
      <w:r>
        <w:t xml:space="preserve"> called “team1”, etc..  Accounts are therefore identified by always giving both the Site number and the Team number, as in “Site1Team1”, which is a </w:t>
      </w:r>
      <w:r>
        <w:rPr>
          <w:i/>
          <w:iCs/>
        </w:rPr>
        <w:t>different account</w:t>
      </w:r>
      <w:r>
        <w:t xml:space="preserve"> from “Site2Team1”.   </w:t>
      </w:r>
    </w:p>
    <w:p w14:paraId="2F89ECD5"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5408" w:author="John Clevenger" w:date="2023-11-19T11:52:00Z">
          <w:pPr>
            <w:pStyle w:val="Heading3"/>
          </w:pPr>
        </w:pPrChange>
      </w:pPr>
      <w:bookmarkStart w:id="5409" w:name="_Toc261788201"/>
      <w:bookmarkStart w:id="5410" w:name="_Toc274153593"/>
      <w:bookmarkStart w:id="5411" w:name="_Toc274153729"/>
      <w:bookmarkStart w:id="5412" w:name="_Toc274154056"/>
      <w:bookmarkStart w:id="5413" w:name="_Toc151504325"/>
      <w:r w:rsidRPr="001D0C58">
        <w:rPr>
          <w:rFonts w:ascii="Arial" w:hAnsi="Arial" w:cs="Arial"/>
          <w:b/>
          <w:bCs/>
          <w:szCs w:val="24"/>
          <w:u w:val="single"/>
          <w:rPrChange w:id="5414" w:author="John Clevenger" w:date="2023-11-18T17:55:00Z">
            <w:rPr>
              <w:b w:val="0"/>
            </w:rPr>
          </w:rPrChange>
        </w:rPr>
        <w:lastRenderedPageBreak/>
        <w:t>Loading Account Data</w:t>
      </w:r>
      <w:bookmarkEnd w:id="5409"/>
      <w:bookmarkEnd w:id="5410"/>
      <w:bookmarkEnd w:id="5411"/>
      <w:bookmarkEnd w:id="5412"/>
      <w:bookmarkEnd w:id="5413"/>
    </w:p>
    <w:p w14:paraId="594F7C0C" w14:textId="126980B9" w:rsidR="00481474" w:rsidRDefault="00481474" w:rsidP="005374B3">
      <w:pPr>
        <w:spacing w:before="240"/>
        <w:ind w:left="360" w:firstLine="634"/>
        <w:jc w:val="both"/>
      </w:pPr>
      <w:r>
        <w:t xml:space="preserve">Since editing account data (e.g. Display Names, Passwords, etc.) interactively for every account is cumbersome, it is desirable to be able to prepare </w:t>
      </w:r>
      <w:del w:id="5415" w:author="John Clevenger" w:date="2023-11-20T09:52:00Z">
        <w:r w:rsidDel="0019509E">
          <w:delText>the data “</w:delText>
        </w:r>
      </w:del>
      <w:ins w:id="5416" w:author="John Clevenger" w:date="2023-11-20T09:52:00Z">
        <w:r w:rsidR="0019509E">
          <w:t>account data</w:t>
        </w:r>
      </w:ins>
      <w:ins w:id="5417" w:author="John Clevenger" w:date="2023-11-20T09:56:00Z">
        <w:r w:rsidR="0019509E">
          <w:t xml:space="preserve"> information</w:t>
        </w:r>
      </w:ins>
      <w:ins w:id="5418" w:author="John Clevenger" w:date="2023-11-20T09:52:00Z">
        <w:r w:rsidR="0019509E">
          <w:t xml:space="preserve"> </w:t>
        </w:r>
      </w:ins>
      <w:ins w:id="5419" w:author="John Clevenger" w:date="2023-11-20T09:56:00Z">
        <w:r w:rsidR="0019509E">
          <w:t>in a file</w:t>
        </w:r>
      </w:ins>
      <w:ins w:id="5420" w:author="John Clevenger" w:date="2023-11-20T09:52:00Z">
        <w:r w:rsidR="0019509E">
          <w:t xml:space="preserve"> </w:t>
        </w:r>
      </w:ins>
      <w:del w:id="5421" w:author="John Clevenger" w:date="2023-11-20T09:53:00Z">
        <w:r w:rsidDel="0019509E">
          <w:delText>offline</w:delText>
        </w:r>
      </w:del>
      <w:del w:id="5422" w:author="John Clevenger" w:date="2023-11-20T09:52:00Z">
        <w:r w:rsidDel="0019509E">
          <w:delText>”</w:delText>
        </w:r>
      </w:del>
      <w:del w:id="5423" w:author="John Clevenger" w:date="2023-11-20T09:53:00Z">
        <w:r w:rsidDel="0019509E">
          <w:delText xml:space="preserve"> </w:delText>
        </w:r>
      </w:del>
      <w:r>
        <w:t>ahead of time and then load it into PC</w:t>
      </w:r>
      <w:r>
        <w:rPr>
          <w:vertAlign w:val="superscript"/>
        </w:rPr>
        <w:t>2</w:t>
      </w:r>
      <w:r>
        <w:t xml:space="preserve">. </w:t>
      </w:r>
      <w:ins w:id="5424" w:author="John Clevenger" w:date="2023-11-20T09:59:00Z">
        <w:r w:rsidR="0019509E">
          <w:t xml:space="preserve"> This can be done i</w:t>
        </w:r>
      </w:ins>
      <w:ins w:id="5425" w:author="John Clevenger" w:date="2023-11-20T10:00:00Z">
        <w:r w:rsidR="0019509E">
          <w:t>n two ways.</w:t>
        </w:r>
      </w:ins>
      <w:r>
        <w:t xml:space="preserve">  </w:t>
      </w:r>
      <w:del w:id="5426" w:author="John Clevenger" w:date="2023-11-20T09:53:00Z">
        <w:r w:rsidDel="0019509E">
          <w:delText xml:space="preserve">This can be done by preparing an </w:delText>
        </w:r>
      </w:del>
      <w:del w:id="5427" w:author="John Clevenger" w:date="2023-11-20T09:54:00Z">
        <w:r w:rsidDel="0019509E">
          <w:delText>“</w:delText>
        </w:r>
      </w:del>
      <w:r w:rsidR="0019509E">
        <w:t xml:space="preserve">Account </w:t>
      </w:r>
      <w:r>
        <w:t>data</w:t>
      </w:r>
      <w:del w:id="5428" w:author="John Clevenger" w:date="2023-11-20T09:54:00Z">
        <w:r w:rsidDel="0019509E">
          <w:delText>”</w:delText>
        </w:r>
      </w:del>
      <w:r>
        <w:t xml:space="preserve"> fi</w:t>
      </w:r>
      <w:r w:rsidR="00981DE9">
        <w:t>le</w:t>
      </w:r>
      <w:ins w:id="5429" w:author="John Clevenger" w:date="2023-11-20T09:53:00Z">
        <w:r w:rsidR="0019509E">
          <w:t xml:space="preserve">s can be </w:t>
        </w:r>
      </w:ins>
      <w:ins w:id="5430" w:author="John Clevenger" w:date="2023-11-20T09:57:00Z">
        <w:r w:rsidR="0019509E">
          <w:t xml:space="preserve">manually </w:t>
        </w:r>
      </w:ins>
      <w:ins w:id="5431" w:author="John Clevenger" w:date="2023-11-20T09:53:00Z">
        <w:r w:rsidR="0019509E">
          <w:t>loaded</w:t>
        </w:r>
      </w:ins>
      <w:r w:rsidR="00981DE9">
        <w:t xml:space="preserve"> </w:t>
      </w:r>
      <w:del w:id="5432" w:author="John Clevenger" w:date="2023-11-20T09:53:00Z">
        <w:r w:rsidR="00981DE9" w:rsidDel="0019509E">
          <w:delText xml:space="preserve">and </w:delText>
        </w:r>
      </w:del>
      <w:r w:rsidR="00981DE9">
        <w:t xml:space="preserve">using the </w:t>
      </w:r>
      <w:r w:rsidR="00981DE9" w:rsidRPr="00981DE9">
        <w:rPr>
          <w:rStyle w:val="ButtonText"/>
        </w:rPr>
        <w:t>Load</w:t>
      </w:r>
      <w:r>
        <w:t xml:space="preserve"> </w:t>
      </w:r>
      <w:r w:rsidR="00981DE9">
        <w:t xml:space="preserve">button on the </w:t>
      </w:r>
      <w:r w:rsidR="00981DE9" w:rsidRPr="0019509E">
        <w:rPr>
          <w:rStyle w:val="ButtonText"/>
          <w:rPrChange w:id="5433" w:author="John Clevenger" w:date="2023-11-20T09:56:00Z">
            <w:rPr/>
          </w:rPrChange>
        </w:rPr>
        <w:t>Accounts</w:t>
      </w:r>
      <w:r w:rsidR="00981DE9">
        <w:t xml:space="preserve"> tab</w:t>
      </w:r>
      <w:del w:id="5434" w:author="John Clevenger" w:date="2023-11-20T09:57:00Z">
        <w:r w:rsidR="00981DE9" w:rsidDel="0019509E">
          <w:delText xml:space="preserve"> </w:delText>
        </w:r>
        <w:r w:rsidDel="0019509E">
          <w:delText>load the data into the system</w:delText>
        </w:r>
      </w:del>
      <w:r>
        <w:t>.</w:t>
      </w:r>
      <w:ins w:id="5435" w:author="John Clevenger" w:date="2023-11-20T09:54:00Z">
        <w:r w:rsidR="0019509E">
          <w:t xml:space="preserve"> Alternatively, starting with Version 9.9, when a PC</w:t>
        </w:r>
        <w:r w:rsidR="0019509E" w:rsidRPr="00A76F95">
          <w:rPr>
            <w:vertAlign w:val="superscript"/>
          </w:rPr>
          <w:t>2</w:t>
        </w:r>
        <w:r w:rsidR="0019509E">
          <w:t xml:space="preserve"> server is started using the </w:t>
        </w:r>
        <w:r w:rsidR="0019509E" w:rsidRPr="00A76F95">
          <w:rPr>
            <w:rStyle w:val="CODE"/>
            <w:b/>
          </w:rPr>
          <w:t>--load</w:t>
        </w:r>
        <w:r w:rsidR="0019509E">
          <w:t xml:space="preserve"> option it will </w:t>
        </w:r>
        <w:r w:rsidR="0019509E" w:rsidRPr="00A76F95">
          <w:t>automatically</w:t>
        </w:r>
        <w:r w:rsidR="0019509E">
          <w:rPr>
            <w:i/>
            <w:iCs/>
          </w:rPr>
          <w:t xml:space="preserve"> </w:t>
        </w:r>
        <w:r w:rsidR="0019509E">
          <w:t xml:space="preserve">look in the </w:t>
        </w:r>
        <w:r w:rsidR="0019509E" w:rsidRPr="00A76F95">
          <w:rPr>
            <w:rStyle w:val="CODE"/>
            <w:b/>
          </w:rPr>
          <w:t>config</w:t>
        </w:r>
        <w:r w:rsidR="0019509E">
          <w:t xml:space="preserve"> folder for a file named </w:t>
        </w:r>
        <w:r w:rsidR="0019509E" w:rsidRPr="0019509E">
          <w:rPr>
            <w:rStyle w:val="ButtonText"/>
            <w:rPrChange w:id="5436" w:author="John Clevenger" w:date="2023-11-20T09:58:00Z">
              <w:rPr>
                <w:rFonts w:ascii="Segoe UI" w:hAnsi="Segoe UI" w:cs="Segoe UI"/>
                <w:b/>
                <w:bCs/>
                <w:sz w:val="18"/>
                <w:szCs w:val="18"/>
              </w:rPr>
            </w:rPrChange>
          </w:rPr>
          <w:t>accounts_load.tsv</w:t>
        </w:r>
        <w:r w:rsidR="0019509E" w:rsidRPr="0019509E">
          <w:rPr>
            <w:rPrChange w:id="5437" w:author="John Clevenger" w:date="2023-11-20T09:59:00Z">
              <w:rPr>
                <w:rFonts w:ascii="Segoe UI" w:hAnsi="Segoe UI" w:cs="Segoe UI"/>
                <w:sz w:val="18"/>
                <w:szCs w:val="18"/>
              </w:rPr>
            </w:rPrChange>
          </w:rPr>
          <w:t xml:space="preserve">; </w:t>
        </w:r>
        <w:r w:rsidR="0019509E" w:rsidRPr="0019509E">
          <w:rPr>
            <w:rPrChange w:id="5438" w:author="John Clevenger" w:date="2023-11-20T09:59:00Z">
              <w:rPr>
                <w:sz w:val="20"/>
              </w:rPr>
            </w:rPrChange>
          </w:rPr>
          <w:t xml:space="preserve">if such a file is found it will </w:t>
        </w:r>
        <w:r w:rsidR="0019509E" w:rsidRPr="0019509E">
          <w:rPr>
            <w:i/>
            <w:iCs/>
            <w:rPrChange w:id="5439" w:author="John Clevenger" w:date="2023-11-20T09:59:00Z">
              <w:rPr>
                <w:i/>
                <w:iCs/>
                <w:sz w:val="20"/>
              </w:rPr>
            </w:rPrChange>
          </w:rPr>
          <w:t>automatically</w:t>
        </w:r>
        <w:r w:rsidR="0019509E" w:rsidRPr="0019509E">
          <w:rPr>
            <w:rPrChange w:id="5440" w:author="John Clevenger" w:date="2023-11-20T09:59:00Z">
              <w:rPr>
                <w:sz w:val="20"/>
              </w:rPr>
            </w:rPrChange>
          </w:rPr>
          <w:t xml:space="preserve"> load the </w:t>
        </w:r>
        <w:r w:rsidR="0019509E">
          <w:t xml:space="preserve">account configuration </w:t>
        </w:r>
      </w:ins>
      <w:ins w:id="5441" w:author="John Clevenger" w:date="2023-11-20T10:05:00Z">
        <w:r w:rsidR="002F69AA">
          <w:t xml:space="preserve">information </w:t>
        </w:r>
      </w:ins>
      <w:ins w:id="5442" w:author="John Clevenger" w:date="2023-11-20T09:54:00Z">
        <w:r w:rsidR="0019509E">
          <w:t>in</w:t>
        </w:r>
        <w:r w:rsidR="0019509E" w:rsidRPr="0019509E">
          <w:rPr>
            <w:rPrChange w:id="5443" w:author="John Clevenger" w:date="2023-11-20T09:59:00Z">
              <w:rPr>
                <w:sz w:val="20"/>
              </w:rPr>
            </w:rPrChange>
          </w:rPr>
          <w:t xml:space="preserve"> that file into the system</w:t>
        </w:r>
        <w:r w:rsidR="0019509E">
          <w:t>.</w:t>
        </w:r>
      </w:ins>
    </w:p>
    <w:p w14:paraId="5956BBF0" w14:textId="3006DC8C" w:rsidR="00981DE9" w:rsidRDefault="00481474" w:rsidP="005374B3">
      <w:pPr>
        <w:spacing w:before="240"/>
        <w:ind w:left="360" w:firstLine="634"/>
        <w:jc w:val="both"/>
      </w:pPr>
      <w:r>
        <w:t xml:space="preserve">An “account data load file” </w:t>
      </w:r>
      <w:ins w:id="5444" w:author="John Clevenger" w:date="2023-11-20T10:06:00Z">
        <w:r w:rsidR="002F69AA">
          <w:t>(whether it is a manually-loaded file or one which is automatically load</w:t>
        </w:r>
      </w:ins>
      <w:ins w:id="5445" w:author="John Clevenger" w:date="2023-11-20T10:07:00Z">
        <w:r w:rsidR="002F69AA">
          <w:t xml:space="preserve">ed at server startup) </w:t>
        </w:r>
      </w:ins>
      <w:r>
        <w:t>consists of a series of text lines</w:t>
      </w:r>
      <w:r w:rsidR="00E951D3">
        <w:t>:</w:t>
      </w:r>
      <w:r w:rsidR="00981DE9">
        <w:t xml:space="preserve"> a single line that defines the account data fields that will be loaded</w:t>
      </w:r>
      <w:r w:rsidR="00E951D3">
        <w:t>,</w:t>
      </w:r>
      <w:r w:rsidR="00981DE9">
        <w:t xml:space="preserve"> followed by lines which contain information for each account.</w:t>
      </w:r>
      <w:ins w:id="5446" w:author="John Clevenger" w:date="2023-11-20T10:05:00Z">
        <w:r w:rsidR="002F69AA">
          <w:t xml:space="preserve"> </w:t>
        </w:r>
      </w:ins>
    </w:p>
    <w:p w14:paraId="6F74CF62" w14:textId="77777777" w:rsidR="00481474" w:rsidRDefault="00481474" w:rsidP="005374B3">
      <w:pPr>
        <w:spacing w:before="240"/>
        <w:ind w:left="360" w:firstLine="634"/>
        <w:jc w:val="both"/>
      </w:pPr>
      <w:r>
        <w:t xml:space="preserve">The format of the account data load file is as follows.  File lines starting with </w:t>
      </w:r>
      <w:r w:rsidRPr="005F1E2A">
        <w:rPr>
          <w:b/>
          <w:bCs/>
          <w:rPrChange w:id="5447" w:author="John Clevenger [2]" w:date="2022-06-22T17:05:00Z">
            <w:rPr/>
          </w:rPrChange>
        </w:rPr>
        <w:t>!</w:t>
      </w:r>
      <w:r>
        <w:t xml:space="preserve"> or </w:t>
      </w:r>
      <w:r w:rsidRPr="005F1E2A">
        <w:rPr>
          <w:b/>
          <w:bCs/>
          <w:rPrChange w:id="5448" w:author="John Clevenger [2]" w:date="2022-06-22T17:05:00Z">
            <w:rPr/>
          </w:rPrChange>
        </w:rPr>
        <w:t>#</w:t>
      </w:r>
      <w:r>
        <w:t xml:space="preserve"> in the first column are </w:t>
      </w:r>
      <w:r w:rsidR="00003D53">
        <w:t xml:space="preserve">treated as comments and are </w:t>
      </w:r>
      <w:r>
        <w:t xml:space="preserve">ignored.  Each non-comment line has </w:t>
      </w:r>
      <w:r w:rsidR="00981DE9">
        <w:t>f</w:t>
      </w:r>
      <w:r>
        <w:t xml:space="preserve">ields, separated by a </w:t>
      </w:r>
      <w:r w:rsidR="00981DE9">
        <w:t xml:space="preserve">&lt;tab&gt; (ASCII </w:t>
      </w:r>
      <w:r w:rsidR="008911D2">
        <w:t>9</w:t>
      </w:r>
      <w:r w:rsidR="00981DE9">
        <w:t>).</w:t>
      </w:r>
    </w:p>
    <w:p w14:paraId="6F44E3B3" w14:textId="77777777" w:rsidR="00F365E0" w:rsidRDefault="00F365E0" w:rsidP="005374B3">
      <w:pPr>
        <w:spacing w:before="240"/>
        <w:ind w:left="360" w:firstLine="634"/>
        <w:jc w:val="both"/>
      </w:pPr>
      <w:r>
        <w:t>The first line of the file must contai</w:t>
      </w:r>
      <w:r w:rsidR="00B54355">
        <w:t xml:space="preserve">n </w:t>
      </w:r>
      <w:r w:rsidR="004A6C74">
        <w:t xml:space="preserve">the names of </w:t>
      </w:r>
      <w:r w:rsidR="00B54355">
        <w:t>the field</w:t>
      </w:r>
      <w:r w:rsidR="004A6C74">
        <w:t>s</w:t>
      </w:r>
      <w:r w:rsidR="00B54355">
        <w:t xml:space="preserve"> to be loaded</w:t>
      </w:r>
      <w:r w:rsidR="004A6C74">
        <w:t>, separated by tabs</w:t>
      </w:r>
      <w:r w:rsidR="00B54355">
        <w:t xml:space="preserve">.  </w:t>
      </w:r>
      <w:r w:rsidR="00882CF7">
        <w:t xml:space="preserve">Subsequent lines contain field data, one line per account.  </w:t>
      </w:r>
      <w:r w:rsidR="00B54355">
        <w:t>The site and account fields are required</w:t>
      </w:r>
      <w:r w:rsidR="004A6C74">
        <w:t xml:space="preserve">; other fields are optional. </w:t>
      </w:r>
      <w:r w:rsidR="00882CF7">
        <w:t xml:space="preserve"> The fields may appear in any order (except that the field order on data lines must match the order specified in the first (header) line).  </w:t>
      </w:r>
      <w:r w:rsidR="004A6C74">
        <w:t xml:space="preserve">The recognized </w:t>
      </w:r>
      <w:r>
        <w:t>field names are:</w:t>
      </w:r>
    </w:p>
    <w:p w14:paraId="40E04908" w14:textId="77777777" w:rsidR="00F365E0" w:rsidRDefault="00F365E0" w:rsidP="008320FA">
      <w:pPr>
        <w:numPr>
          <w:ilvl w:val="0"/>
          <w:numId w:val="13"/>
        </w:numPr>
        <w:tabs>
          <w:tab w:val="clear" w:pos="720"/>
          <w:tab w:val="num" w:pos="1080"/>
        </w:tabs>
        <w:spacing w:before="120"/>
        <w:ind w:left="1080"/>
      </w:pPr>
      <w:r w:rsidRPr="008911D2">
        <w:rPr>
          <w:rStyle w:val="CODE"/>
          <w:b/>
        </w:rPr>
        <w:t>site</w:t>
      </w:r>
      <w:r>
        <w:t xml:space="preserve"> – site number</w:t>
      </w:r>
    </w:p>
    <w:p w14:paraId="775E8D3F" w14:textId="77777777" w:rsidR="002B5E37" w:rsidRDefault="002B5E37" w:rsidP="008320FA">
      <w:pPr>
        <w:numPr>
          <w:ilvl w:val="0"/>
          <w:numId w:val="13"/>
        </w:numPr>
        <w:tabs>
          <w:tab w:val="clear" w:pos="720"/>
          <w:tab w:val="num" w:pos="1080"/>
        </w:tabs>
        <w:ind w:left="1080"/>
      </w:pPr>
      <w:r w:rsidRPr="008911D2">
        <w:rPr>
          <w:rStyle w:val="CODE"/>
          <w:b/>
        </w:rPr>
        <w:t>account</w:t>
      </w:r>
      <w:r>
        <w:t xml:space="preserve"> – team login name (ex. team1, judge4, scoreboard2)</w:t>
      </w:r>
    </w:p>
    <w:p w14:paraId="015DA5D3" w14:textId="77777777" w:rsidR="00F365E0" w:rsidRPr="00F365E0" w:rsidRDefault="00F365E0" w:rsidP="008320FA">
      <w:pPr>
        <w:numPr>
          <w:ilvl w:val="0"/>
          <w:numId w:val="13"/>
        </w:numPr>
        <w:tabs>
          <w:tab w:val="clear" w:pos="720"/>
          <w:tab w:val="num" w:pos="1080"/>
        </w:tabs>
        <w:ind w:left="1080"/>
      </w:pPr>
      <w:r w:rsidRPr="008911D2">
        <w:rPr>
          <w:rStyle w:val="CODE"/>
          <w:b/>
        </w:rPr>
        <w:t>password</w:t>
      </w:r>
      <w:r>
        <w:t xml:space="preserve"> – account password</w:t>
      </w:r>
    </w:p>
    <w:p w14:paraId="00AF2D8E" w14:textId="77777777" w:rsidR="00F365E0" w:rsidRPr="00F365E0" w:rsidRDefault="00F365E0" w:rsidP="008320FA">
      <w:pPr>
        <w:numPr>
          <w:ilvl w:val="0"/>
          <w:numId w:val="13"/>
        </w:numPr>
        <w:tabs>
          <w:tab w:val="clear" w:pos="720"/>
          <w:tab w:val="num" w:pos="1080"/>
        </w:tabs>
        <w:ind w:left="1080"/>
      </w:pPr>
      <w:r w:rsidRPr="008911D2">
        <w:rPr>
          <w:rStyle w:val="CODE"/>
          <w:b/>
        </w:rPr>
        <w:t>group</w:t>
      </w:r>
      <w:r>
        <w:t xml:space="preserve"> – group name</w:t>
      </w:r>
    </w:p>
    <w:p w14:paraId="5B733FE8" w14:textId="77777777" w:rsidR="00F365E0" w:rsidRDefault="00F365E0" w:rsidP="008320FA">
      <w:pPr>
        <w:numPr>
          <w:ilvl w:val="0"/>
          <w:numId w:val="13"/>
        </w:numPr>
        <w:tabs>
          <w:tab w:val="clear" w:pos="720"/>
          <w:tab w:val="num" w:pos="1080"/>
        </w:tabs>
        <w:ind w:left="1080"/>
      </w:pPr>
      <w:r w:rsidRPr="008911D2">
        <w:rPr>
          <w:rStyle w:val="CODE"/>
          <w:b/>
        </w:rPr>
        <w:t>displayname</w:t>
      </w:r>
      <w:r>
        <w:t xml:space="preserve"> – </w:t>
      </w:r>
      <w:r w:rsidR="00882CF7">
        <w:t xml:space="preserve">name </w:t>
      </w:r>
      <w:r w:rsidR="009477D4">
        <w:t xml:space="preserve">to be </w:t>
      </w:r>
      <w:r w:rsidR="00882CF7">
        <w:t>displayed on scoreboard</w:t>
      </w:r>
    </w:p>
    <w:p w14:paraId="6F6789C5" w14:textId="77777777" w:rsidR="00FE0E5F" w:rsidRPr="00F365E0" w:rsidRDefault="00FE0E5F" w:rsidP="008320FA">
      <w:pPr>
        <w:numPr>
          <w:ilvl w:val="0"/>
          <w:numId w:val="13"/>
        </w:numPr>
        <w:tabs>
          <w:tab w:val="clear" w:pos="720"/>
          <w:tab w:val="num" w:pos="1080"/>
        </w:tabs>
        <w:ind w:left="1080"/>
      </w:pPr>
      <w:r w:rsidRPr="008911D2">
        <w:rPr>
          <w:rStyle w:val="CODE"/>
          <w:b/>
        </w:rPr>
        <w:t>alias</w:t>
      </w:r>
      <w:r>
        <w:t xml:space="preserve"> – a</w:t>
      </w:r>
      <w:r w:rsidR="008911D2">
        <w:t>n</w:t>
      </w:r>
      <w:r>
        <w:t xml:space="preserve"> alias display name shown to judges</w:t>
      </w:r>
      <w:r w:rsidR="008911D2">
        <w:t xml:space="preserve"> to preserve team anonymity</w:t>
      </w:r>
    </w:p>
    <w:p w14:paraId="721D3E07" w14:textId="77777777" w:rsidR="00F365E0" w:rsidRPr="00F365E0" w:rsidRDefault="00F365E0" w:rsidP="008320FA">
      <w:pPr>
        <w:numPr>
          <w:ilvl w:val="0"/>
          <w:numId w:val="13"/>
        </w:numPr>
        <w:tabs>
          <w:tab w:val="clear" w:pos="720"/>
          <w:tab w:val="num" w:pos="1080"/>
        </w:tabs>
        <w:ind w:left="1080"/>
      </w:pPr>
      <w:r w:rsidRPr="008911D2">
        <w:rPr>
          <w:rStyle w:val="CODE"/>
          <w:b/>
        </w:rPr>
        <w:t>permdisplay</w:t>
      </w:r>
      <w:r w:rsidR="008911D2">
        <w:t xml:space="preserve"> – </w:t>
      </w:r>
      <w:r>
        <w:t>true or false, display on scoreboard</w:t>
      </w:r>
    </w:p>
    <w:p w14:paraId="66E18F4C" w14:textId="77777777" w:rsidR="00F365E0" w:rsidRDefault="00F365E0" w:rsidP="008320FA">
      <w:pPr>
        <w:numPr>
          <w:ilvl w:val="0"/>
          <w:numId w:val="13"/>
        </w:numPr>
        <w:tabs>
          <w:tab w:val="clear" w:pos="720"/>
          <w:tab w:val="num" w:pos="1080"/>
        </w:tabs>
        <w:ind w:left="1080"/>
      </w:pPr>
      <w:r w:rsidRPr="008911D2">
        <w:rPr>
          <w:rStyle w:val="CODE"/>
          <w:b/>
        </w:rPr>
        <w:t>permlogin</w:t>
      </w:r>
      <w:r>
        <w:t xml:space="preserve"> – true or false, allowed to login </w:t>
      </w:r>
    </w:p>
    <w:p w14:paraId="76434114" w14:textId="77777777" w:rsidR="00481474" w:rsidRDefault="00481474" w:rsidP="005374B3">
      <w:pPr>
        <w:pStyle w:val="HTMLPreformatted"/>
        <w:ind w:left="360"/>
      </w:pPr>
    </w:p>
    <w:p w14:paraId="0D24A0BE" w14:textId="77777777" w:rsidR="00481474" w:rsidRDefault="00481474" w:rsidP="005374B3">
      <w:pPr>
        <w:spacing w:beforeAutospacing="1" w:afterAutospacing="1"/>
        <w:ind w:left="360" w:firstLine="630"/>
        <w:jc w:val="both"/>
      </w:pPr>
      <w:r>
        <w:t>For example, to initialize accounts “team1”, “team2”, and “team3” so that the “team1” account displays on the scoreboard with the name “Number 1” and has a password of “pass1”, while the “team2” account displays on the scoreboard with the name “Team Number 2” and has a password of “myPass”, and the “team3” account is made inactive (does not display on the scoreboard), the following entries would be placed in the load accounts data file for teams:</w:t>
      </w:r>
    </w:p>
    <w:p w14:paraId="513751E5" w14:textId="77777777" w:rsidR="00F365E0" w:rsidRDefault="00F365E0" w:rsidP="005374B3">
      <w:pPr>
        <w:spacing w:beforeAutospacing="1" w:afterAutospacing="1"/>
        <w:ind w:left="360" w:firstLine="630"/>
        <w:jc w:val="both"/>
      </w:pPr>
    </w:p>
    <w:p w14:paraId="524D92DC" w14:textId="77777777" w:rsidR="00F365E0" w:rsidRPr="005B4239" w:rsidRDefault="00F365E0" w:rsidP="005374B3">
      <w:pPr>
        <w:spacing w:beforeAutospacing="1" w:afterAutospacing="1"/>
        <w:ind w:left="360" w:firstLine="630"/>
        <w:jc w:val="both"/>
        <w:rPr>
          <w:rStyle w:val="CODE"/>
        </w:rPr>
      </w:pPr>
      <w:r w:rsidRPr="005B4239">
        <w:rPr>
          <w:rStyle w:val="CODE"/>
        </w:rPr>
        <w:t>site&lt;tab&gt;account&lt;tab&gt;displayname&lt;tab&gt;password&lt;</w:t>
      </w:r>
      <w:r w:rsidR="008B7F7A" w:rsidRPr="005B4239">
        <w:rPr>
          <w:rStyle w:val="CODE"/>
        </w:rPr>
        <w:t>tab&gt;permdisplay</w:t>
      </w:r>
    </w:p>
    <w:p w14:paraId="0507E581" w14:textId="77777777" w:rsidR="00F365E0" w:rsidRPr="005B4239" w:rsidRDefault="00F365E0" w:rsidP="005374B3">
      <w:pPr>
        <w:spacing w:beforeAutospacing="1" w:afterAutospacing="1"/>
        <w:ind w:left="360" w:firstLine="630"/>
        <w:jc w:val="both"/>
        <w:rPr>
          <w:rStyle w:val="CODE"/>
        </w:rPr>
      </w:pPr>
      <w:r w:rsidRPr="005B4239">
        <w:rPr>
          <w:rStyle w:val="CODE"/>
        </w:rPr>
        <w:t>1&lt;tab&gt;team1&lt;tab&gt;Number 1&lt;tab&gt;pass1&lt;tab&gt;true</w:t>
      </w:r>
    </w:p>
    <w:p w14:paraId="1AFC48B4" w14:textId="77777777" w:rsidR="00F365E0" w:rsidRPr="005B4239" w:rsidRDefault="00F365E0" w:rsidP="005374B3">
      <w:pPr>
        <w:spacing w:beforeAutospacing="1" w:afterAutospacing="1"/>
        <w:ind w:left="360" w:firstLine="630"/>
        <w:jc w:val="both"/>
        <w:rPr>
          <w:rStyle w:val="CODE"/>
        </w:rPr>
      </w:pPr>
      <w:r w:rsidRPr="005B4239">
        <w:rPr>
          <w:rStyle w:val="CODE"/>
        </w:rPr>
        <w:t>1&lt;tab&gt;team2&lt;tab&gt;Team Number 2&lt;tab&gt;myPass&lt;tab&gt;true</w:t>
      </w:r>
    </w:p>
    <w:p w14:paraId="5B7DD5C4" w14:textId="77777777" w:rsidR="00F365E0" w:rsidRPr="005B4239" w:rsidRDefault="00F365E0" w:rsidP="005374B3">
      <w:pPr>
        <w:spacing w:beforeAutospacing="1" w:afterAutospacing="1"/>
        <w:ind w:left="360" w:firstLine="630"/>
        <w:jc w:val="both"/>
        <w:rPr>
          <w:rStyle w:val="CODE"/>
        </w:rPr>
      </w:pPr>
      <w:r w:rsidRPr="005B4239">
        <w:rPr>
          <w:rStyle w:val="CODE"/>
        </w:rPr>
        <w:t>1&lt;tab&gt;</w:t>
      </w:r>
      <w:r w:rsidR="008B7F7A" w:rsidRPr="005B4239">
        <w:rPr>
          <w:rStyle w:val="CODE"/>
        </w:rPr>
        <w:t>team3&lt;tab&gt;My School Name&lt;tab&gt;&lt;tab&gt;false</w:t>
      </w:r>
    </w:p>
    <w:p w14:paraId="057E98C6" w14:textId="77777777" w:rsidR="005B4239" w:rsidRDefault="008911D2" w:rsidP="001B1495">
      <w:pPr>
        <w:spacing w:before="120" w:after="100" w:afterAutospacing="1"/>
        <w:ind w:left="360" w:firstLine="634"/>
        <w:jc w:val="both"/>
      </w:pPr>
      <w:r>
        <w:t>Note: for clarity i</w:t>
      </w:r>
      <w:r w:rsidR="005B4239">
        <w:t xml:space="preserve">n the example above the tab character </w:t>
      </w:r>
      <w:r>
        <w:t xml:space="preserve">is represented as </w:t>
      </w:r>
      <w:r w:rsidR="005B4239" w:rsidRPr="00FE0E5F">
        <w:rPr>
          <w:rFonts w:ascii="Courier New" w:hAnsi="Courier New" w:cs="Courier New"/>
          <w:sz w:val="20"/>
        </w:rPr>
        <w:t>&lt;tab&gt;</w:t>
      </w:r>
      <w:r w:rsidR="005B4239">
        <w:t xml:space="preserve"> </w:t>
      </w:r>
      <w:r>
        <w:t>; it should appear as a single tab character (ASCII 9) in the actual file</w:t>
      </w:r>
      <w:r w:rsidR="005B4239">
        <w:t>.</w:t>
      </w:r>
    </w:p>
    <w:p w14:paraId="64B78BDD" w14:textId="024236AE" w:rsidR="003E1ECA" w:rsidRDefault="00481474" w:rsidP="005374B3">
      <w:pPr>
        <w:pStyle w:val="NormalWeb"/>
        <w:spacing w:before="240" w:beforeAutospacing="0" w:after="0" w:afterAutospacing="0"/>
        <w:ind w:left="360" w:firstLine="634"/>
        <w:jc w:val="both"/>
      </w:pPr>
      <w:r>
        <w:lastRenderedPageBreak/>
        <w:t>Imported values overwrite any values that were in the system previously.  Also, it is not necessary to provide a record in the data file for every account; the</w:t>
      </w:r>
      <w:r w:rsidR="00FE0E5F">
        <w:t xml:space="preserve"> site and account </w:t>
      </w:r>
      <w:r>
        <w:t>field</w:t>
      </w:r>
      <w:r w:rsidR="00FE0E5F">
        <w:t>s</w:t>
      </w:r>
      <w:r w:rsidR="004B6D75">
        <w:t xml:space="preserve"> determine</w:t>
      </w:r>
      <w:r>
        <w:t xml:space="preserve"> which accounts will be modified (</w:t>
      </w:r>
      <w:r w:rsidR="004B6D75">
        <w:t xml:space="preserve">any </w:t>
      </w:r>
      <w:del w:id="5449" w:author="John Clevenger [2]" w:date="2022-06-22T17:06:00Z">
        <w:r w:rsidR="004B6D75" w:rsidDel="005F1E2A">
          <w:delText>unlisted</w:delText>
        </w:r>
        <w:r w:rsidR="0058774A" w:rsidDel="005F1E2A">
          <w:delText xml:space="preserve"> </w:delText>
        </w:r>
        <w:r w:rsidDel="005F1E2A">
          <w:delText xml:space="preserve"> accounts</w:delText>
        </w:r>
      </w:del>
      <w:ins w:id="5450" w:author="John Clevenger [2]" w:date="2022-06-22T17:06:00Z">
        <w:r w:rsidR="005F1E2A">
          <w:t>unlisted accounts</w:t>
        </w:r>
      </w:ins>
      <w:r>
        <w:t xml:space="preserve"> will remain unchanged).</w:t>
      </w:r>
      <w:r w:rsidR="005B4239">
        <w:t xml:space="preserve">  </w:t>
      </w:r>
    </w:p>
    <w:p w14:paraId="707D965E" w14:textId="692C6E8B" w:rsidR="006D192B" w:rsidDel="00AC7D0D" w:rsidRDefault="00A45F51" w:rsidP="005374B3">
      <w:pPr>
        <w:pStyle w:val="NormalWeb"/>
        <w:spacing w:before="240" w:beforeAutospacing="0" w:after="0" w:afterAutospacing="0"/>
        <w:ind w:left="360"/>
        <w:jc w:val="both"/>
        <w:rPr>
          <w:del w:id="5451" w:author="John Clevenger [2]" w:date="2022-12-17T15:18:00Z"/>
          <w:noProof/>
        </w:rPr>
      </w:pPr>
      <w:r w:rsidRPr="00A45F51">
        <w:rPr>
          <w:noProof/>
        </w:rPr>
        <w:t xml:space="preserve"> </w:t>
      </w:r>
    </w:p>
    <w:p w14:paraId="1CFE825F" w14:textId="47396A27" w:rsidR="003E1ECA" w:rsidRDefault="003E1ECA">
      <w:pPr>
        <w:spacing w:before="240"/>
        <w:ind w:left="360" w:firstLine="634"/>
        <w:jc w:val="both"/>
        <w:pPrChange w:id="5452" w:author="John Clevenger" w:date="2023-11-18T17:58:00Z">
          <w:pPr>
            <w:pStyle w:val="NormalWeb"/>
            <w:spacing w:before="240" w:beforeAutospacing="0" w:after="0" w:afterAutospacing="0"/>
            <w:ind w:left="360"/>
            <w:jc w:val="both"/>
          </w:pPr>
        </w:pPrChange>
      </w:pPr>
      <w:r>
        <w:tab/>
        <w:t xml:space="preserve">To load the account load </w:t>
      </w:r>
      <w:del w:id="5453" w:author="John Clevenger [2]" w:date="2022-06-22T17:05:00Z">
        <w:r w:rsidDel="005F1E2A">
          <w:delText>file</w:delText>
        </w:r>
      </w:del>
      <w:ins w:id="5454" w:author="John Clevenger [2]" w:date="2022-06-22T17:05:00Z">
        <w:r w:rsidR="005F1E2A">
          <w:t>file,</w:t>
        </w:r>
      </w:ins>
      <w:r>
        <w:t xml:space="preserve"> use the </w:t>
      </w:r>
      <w:r w:rsidRPr="004B3069">
        <w:rPr>
          <w:rStyle w:val="ButtonText"/>
          <w:rPrChange w:id="5455" w:author="John Clevenger" w:date="2023-11-18T17:58:00Z">
            <w:rPr/>
          </w:rPrChange>
        </w:rPr>
        <w:t>Load</w:t>
      </w:r>
      <w:r>
        <w:t xml:space="preserve"> button on the </w:t>
      </w:r>
      <w:r w:rsidRPr="004B3069">
        <w:rPr>
          <w:rStyle w:val="ButtonText"/>
          <w:rPrChange w:id="5456" w:author="John Clevenger" w:date="2023-11-18T17:58:00Z">
            <w:rPr/>
          </w:rPrChange>
        </w:rPr>
        <w:t>Accounts</w:t>
      </w:r>
      <w:r>
        <w:t xml:space="preserve"> </w:t>
      </w:r>
      <w:del w:id="5457" w:author="John Clevenger" w:date="2023-11-18T17:58:00Z">
        <w:r w:rsidDel="004B3069">
          <w:delText xml:space="preserve">Tab </w:delText>
        </w:r>
      </w:del>
      <w:ins w:id="5458" w:author="John Clevenger" w:date="2023-11-18T17:58:00Z">
        <w:r w:rsidR="004B3069">
          <w:t xml:space="preserve">tab </w:t>
        </w:r>
      </w:ins>
      <w:r>
        <w:t xml:space="preserve">(under the </w:t>
      </w:r>
      <w:r w:rsidRPr="004B3069">
        <w:rPr>
          <w:rStyle w:val="ButtonText"/>
          <w:rPrChange w:id="5459" w:author="John Clevenger" w:date="2023-11-18T17:58:00Z">
            <w:rPr/>
          </w:rPrChange>
        </w:rPr>
        <w:t>Configure</w:t>
      </w:r>
      <w:r>
        <w:t xml:space="preserve"> tab).   The </w:t>
      </w:r>
      <w:r w:rsidR="004B3069" w:rsidRPr="004B3069">
        <w:rPr>
          <w:rStyle w:val="ButtonText"/>
        </w:rPr>
        <w:t>Load</w:t>
      </w:r>
      <w:r w:rsidR="004B3069">
        <w:t xml:space="preserve"> </w:t>
      </w:r>
      <w:r>
        <w:t>button will display a File Open dialog</w:t>
      </w:r>
      <w:r w:rsidR="004B6D75">
        <w:t>;</w:t>
      </w:r>
      <w:r>
        <w:t xml:space="preserve"> select the name of the</w:t>
      </w:r>
      <w:r w:rsidR="004B6D75">
        <w:t xml:space="preserve"> account load file and click Ok.  At this point</w:t>
      </w:r>
      <w:r>
        <w:t xml:space="preserve"> the Review Account Loading dialog will appear</w:t>
      </w:r>
      <w:r w:rsidR="004B6D75">
        <w:t>, as shown below:</w:t>
      </w:r>
    </w:p>
    <w:p w14:paraId="6ADC317A" w14:textId="77777777" w:rsidR="003E1ECA" w:rsidRDefault="00A92296" w:rsidP="005374B3">
      <w:pPr>
        <w:spacing w:before="120"/>
        <w:ind w:left="360" w:firstLine="720"/>
        <w:jc w:val="both"/>
      </w:pPr>
      <w:r>
        <w:rPr>
          <w:noProof/>
        </w:rPr>
        <w:drawing>
          <wp:anchor distT="0" distB="0" distL="114300" distR="114300" simplePos="0" relativeHeight="251592704" behindDoc="0" locked="0" layoutInCell="1" allowOverlap="1" wp14:anchorId="0CC18F08" wp14:editId="72F59214">
            <wp:simplePos x="0" y="0"/>
            <wp:positionH relativeFrom="column">
              <wp:posOffset>-57150</wp:posOffset>
            </wp:positionH>
            <wp:positionV relativeFrom="paragraph">
              <wp:posOffset>243840</wp:posOffset>
            </wp:positionV>
            <wp:extent cx="6048375" cy="2495550"/>
            <wp:effectExtent l="0" t="0" r="0" b="0"/>
            <wp:wrapTopAndBottom/>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48375" cy="2495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6313A7" w14:textId="0A86453C" w:rsidR="003E1ECA" w:rsidRDefault="003E1ECA">
      <w:pPr>
        <w:spacing w:before="120"/>
        <w:ind w:left="360" w:firstLine="360"/>
        <w:jc w:val="both"/>
        <w:rPr>
          <w:ins w:id="5460" w:author="John Clevenger" w:date="2023-11-18T18:13:00Z"/>
        </w:rPr>
      </w:pPr>
      <w:r>
        <w:t>Any changes/differences that will be applied will have an asterisk at the end.  Click on Accept to apply the changes.</w:t>
      </w:r>
      <w:r w:rsidR="006D192B">
        <w:t xml:space="preserve">  By default only accounts that have changes are shown, check the “</w:t>
      </w:r>
      <w:r w:rsidR="006D192B" w:rsidRPr="006D192B">
        <w:t>Include unchanged accounts</w:t>
      </w:r>
      <w:r w:rsidR="006D192B">
        <w:t>”</w:t>
      </w:r>
      <w:r w:rsidR="006D192B" w:rsidRPr="006D192B">
        <w:t xml:space="preserve"> </w:t>
      </w:r>
      <w:r w:rsidR="006D192B">
        <w:t>checkbox to see all accounts that were loaded.</w:t>
      </w:r>
    </w:p>
    <w:p w14:paraId="761BB6CB" w14:textId="77777777" w:rsidR="004817C2" w:rsidRDefault="004817C2">
      <w:pPr>
        <w:spacing w:before="120"/>
        <w:ind w:left="360" w:firstLine="360"/>
        <w:jc w:val="both"/>
        <w:pPrChange w:id="5461" w:author="John Clevenger [2]" w:date="2022-12-17T15:18:00Z">
          <w:pPr>
            <w:spacing w:before="120"/>
            <w:ind w:left="360" w:firstLine="720"/>
            <w:jc w:val="both"/>
          </w:pPr>
        </w:pPrChange>
      </w:pPr>
    </w:p>
    <w:p w14:paraId="1FF5AABD"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5462" w:author="John Clevenger" w:date="2023-11-19T11:52:00Z">
          <w:pPr>
            <w:pStyle w:val="Heading3"/>
          </w:pPr>
        </w:pPrChange>
      </w:pPr>
      <w:bookmarkStart w:id="5463" w:name="_Toc261788202"/>
      <w:bookmarkStart w:id="5464" w:name="_Toc274153594"/>
      <w:bookmarkStart w:id="5465" w:name="_Toc274153730"/>
      <w:bookmarkStart w:id="5466" w:name="_Toc274154057"/>
      <w:bookmarkStart w:id="5467" w:name="_Toc151504326"/>
      <w:r w:rsidRPr="004817C2">
        <w:rPr>
          <w:rFonts w:ascii="Arial" w:hAnsi="Arial" w:cs="Arial"/>
          <w:b/>
          <w:bCs/>
          <w:szCs w:val="24"/>
          <w:u w:val="single"/>
          <w:rPrChange w:id="5468" w:author="John Clevenger" w:date="2023-11-18T18:13:00Z">
            <w:rPr>
              <w:b w:val="0"/>
            </w:rPr>
          </w:rPrChange>
        </w:rPr>
        <w:t>Importing ICPC Data</w:t>
      </w:r>
      <w:bookmarkEnd w:id="5463"/>
      <w:bookmarkEnd w:id="5464"/>
      <w:bookmarkEnd w:id="5465"/>
      <w:bookmarkEnd w:id="5466"/>
      <w:bookmarkEnd w:id="5467"/>
    </w:p>
    <w:p w14:paraId="2EA3C990" w14:textId="27C2F237" w:rsidR="003E5BE3" w:rsidRDefault="00481474" w:rsidP="001B1495">
      <w:pPr>
        <w:spacing w:before="240"/>
        <w:ind w:left="360" w:firstLine="720"/>
        <w:jc w:val="both"/>
        <w:rPr>
          <w:ins w:id="5469" w:author="John Clevenger [2]" w:date="2022-06-24T12:37:00Z"/>
        </w:rPr>
      </w:pPr>
      <w:r>
        <w:t>PC</w:t>
      </w:r>
      <w:r>
        <w:rPr>
          <w:vertAlign w:val="superscript"/>
        </w:rPr>
        <w:t>2</w:t>
      </w:r>
      <w:r>
        <w:t xml:space="preserve"> was </w:t>
      </w:r>
      <w:r w:rsidR="00747009">
        <w:t xml:space="preserve">designed for supporting the </w:t>
      </w:r>
      <w:r>
        <w:t>International Collegiate Programming Contest, including its local and Regional contests worldwide.  The ICPC maintains an online Contest Registration system which is used by Regional Contest Directors (RCDs) around the world to manage participation in the various ICPC Regional Contests.</w:t>
      </w:r>
      <w:r>
        <w:rPr>
          <w:rStyle w:val="FootnoteReference"/>
        </w:rPr>
        <w:footnoteReference w:id="25"/>
      </w:r>
      <w:r>
        <w:t xml:space="preserve">  PC</w:t>
      </w:r>
      <w:r>
        <w:rPr>
          <w:vertAlign w:val="superscript"/>
        </w:rPr>
        <w:t>2</w:t>
      </w:r>
      <w:r>
        <w:t xml:space="preserve"> provides interfaces to import contest registration data from the ICPC Registration system, and also to export contest results back to the ICPC web site.  See the Appendix on </w:t>
      </w:r>
      <w:r w:rsidRPr="00D70CBC">
        <w:rPr>
          <w:b/>
          <w:bCs/>
          <w:rPrChange w:id="5473" w:author="John Clevenger [2]" w:date="2022-06-22T12:43:00Z">
            <w:rPr/>
          </w:rPrChange>
        </w:rPr>
        <w:t>ICPC Import/Export Interfaces</w:t>
      </w:r>
      <w:r>
        <w:t xml:space="preserve"> for further information on importing/exporting ICPC Registration system contest data.</w:t>
      </w:r>
    </w:p>
    <w:p w14:paraId="423FE3F2" w14:textId="0B889456" w:rsidR="008C1A65" w:rsidRDefault="008C1A65">
      <w:pPr>
        <w:pPrChange w:id="5474" w:author="John Clevenger [2]" w:date="2022-06-24T12:38:00Z">
          <w:pPr>
            <w:spacing w:before="240"/>
            <w:ind w:left="360" w:firstLine="720"/>
            <w:jc w:val="both"/>
          </w:pPr>
        </w:pPrChange>
      </w:pPr>
      <w:ins w:id="5475" w:author="John Clevenger [2]" w:date="2022-06-24T12:37:00Z">
        <w:r>
          <w:br w:type="page"/>
        </w:r>
      </w:ins>
    </w:p>
    <w:p w14:paraId="5C7855EE" w14:textId="77777777" w:rsidR="003166D9" w:rsidRDefault="003166D9">
      <w:pPr>
        <w:pStyle w:val="ListParagraph"/>
        <w:numPr>
          <w:ilvl w:val="1"/>
          <w:numId w:val="53"/>
        </w:numPr>
        <w:ind w:left="450"/>
        <w:outlineLvl w:val="1"/>
        <w:rPr>
          <w:ins w:id="5476" w:author="John Clevenger" w:date="2023-11-18T18:14:00Z"/>
          <w:rFonts w:ascii="Arial" w:hAnsi="Arial" w:cs="Arial"/>
          <w:b/>
          <w:bCs/>
          <w:sz w:val="26"/>
          <w:szCs w:val="26"/>
          <w:u w:val="single"/>
        </w:rPr>
        <w:pPrChange w:id="5477" w:author="John Clevenger" w:date="2023-11-19T11:52:00Z">
          <w:pPr>
            <w:pStyle w:val="ListParagraph"/>
            <w:numPr>
              <w:ilvl w:val="1"/>
              <w:numId w:val="53"/>
            </w:numPr>
            <w:ind w:left="450" w:hanging="432"/>
          </w:pPr>
        </w:pPrChange>
      </w:pPr>
      <w:bookmarkStart w:id="5478" w:name="_Toc261788204"/>
      <w:bookmarkStart w:id="5479" w:name="_Toc274153596"/>
      <w:bookmarkStart w:id="5480" w:name="_Toc274153732"/>
      <w:bookmarkStart w:id="5481" w:name="_Toc274154059"/>
      <w:bookmarkStart w:id="5482" w:name="_Toc151504327"/>
      <w:r w:rsidRPr="00746EC1">
        <w:rPr>
          <w:rFonts w:ascii="Arial" w:hAnsi="Arial" w:cs="Arial"/>
          <w:b/>
          <w:bCs/>
          <w:sz w:val="26"/>
          <w:szCs w:val="26"/>
          <w:u w:val="single"/>
          <w:rPrChange w:id="5483" w:author="John Clevenger" w:date="2023-11-18T18:14:00Z">
            <w:rPr/>
          </w:rPrChange>
        </w:rPr>
        <w:lastRenderedPageBreak/>
        <w:t>Contest Problems</w:t>
      </w:r>
      <w:bookmarkEnd w:id="5478"/>
      <w:bookmarkEnd w:id="5479"/>
      <w:bookmarkEnd w:id="5480"/>
      <w:bookmarkEnd w:id="5481"/>
      <w:bookmarkEnd w:id="5482"/>
    </w:p>
    <w:p w14:paraId="7774B946" w14:textId="77777777" w:rsidR="00746EC1" w:rsidRPr="007D3139" w:rsidRDefault="00746EC1">
      <w:pPr>
        <w:rPr>
          <w:rFonts w:cs="Arial"/>
          <w:bCs/>
          <w:szCs w:val="26"/>
        </w:rPr>
        <w:pPrChange w:id="5484" w:author="John Clevenger" w:date="2023-11-18T18:14:00Z">
          <w:pPr>
            <w:pStyle w:val="Heading2"/>
          </w:pPr>
        </w:pPrChange>
      </w:pPr>
    </w:p>
    <w:p w14:paraId="0F856348" w14:textId="28D01722" w:rsidR="003166D9" w:rsidRPr="007D3139" w:rsidRDefault="003166D9">
      <w:pPr>
        <w:pStyle w:val="ListParagraph"/>
        <w:numPr>
          <w:ilvl w:val="2"/>
          <w:numId w:val="53"/>
        </w:numPr>
        <w:tabs>
          <w:tab w:val="left" w:pos="270"/>
        </w:tabs>
        <w:ind w:left="1080" w:hanging="810"/>
        <w:outlineLvl w:val="2"/>
        <w:rPr>
          <w:rFonts w:cs="Arial"/>
          <w:bCs/>
          <w:szCs w:val="24"/>
        </w:rPr>
        <w:pPrChange w:id="5485" w:author="John Clevenger" w:date="2023-11-19T11:53:00Z">
          <w:pPr>
            <w:pStyle w:val="Heading3"/>
          </w:pPr>
        </w:pPrChange>
      </w:pPr>
      <w:bookmarkStart w:id="5486" w:name="_Toc261788205"/>
      <w:bookmarkStart w:id="5487" w:name="_Toc274153597"/>
      <w:bookmarkStart w:id="5488" w:name="_Toc274153733"/>
      <w:bookmarkStart w:id="5489" w:name="_Toc274154060"/>
      <w:bookmarkStart w:id="5490" w:name="_Toc151504328"/>
      <w:r w:rsidRPr="00746EC1">
        <w:rPr>
          <w:rFonts w:ascii="Arial" w:hAnsi="Arial" w:cs="Arial"/>
          <w:b/>
          <w:bCs/>
          <w:szCs w:val="24"/>
          <w:u w:val="single"/>
          <w:rPrChange w:id="5491" w:author="John Clevenger" w:date="2023-11-18T18:14:00Z">
            <w:rPr>
              <w:b w:val="0"/>
            </w:rPr>
          </w:rPrChange>
        </w:rPr>
        <w:t>Defining a Problem</w:t>
      </w:r>
      <w:bookmarkEnd w:id="5486"/>
      <w:bookmarkEnd w:id="5487"/>
      <w:bookmarkEnd w:id="5488"/>
      <w:bookmarkEnd w:id="5489"/>
      <w:bookmarkEnd w:id="5490"/>
    </w:p>
    <w:p w14:paraId="0B3E7024" w14:textId="0AB59E7D" w:rsidR="00CF0DE5" w:rsidRDefault="005828B5">
      <w:pPr>
        <w:pStyle w:val="BodyTextIndent"/>
        <w:spacing w:before="240" w:after="120"/>
        <w:jc w:val="both"/>
        <w:rPr>
          <w:sz w:val="24"/>
        </w:rPr>
        <w:pPrChange w:id="5492" w:author="John Clevenger" w:date="2023-11-18T18:16:00Z">
          <w:pPr>
            <w:pStyle w:val="BodyTextIndent"/>
            <w:spacing w:before="120" w:after="120"/>
            <w:jc w:val="both"/>
          </w:pPr>
        </w:pPrChange>
      </w:pPr>
      <w:ins w:id="5493" w:author="John Clevenger" w:date="2023-11-17T17:54:00Z">
        <w:r>
          <w:rPr>
            <w:noProof/>
          </w:rPr>
          <w:drawing>
            <wp:anchor distT="0" distB="0" distL="114300" distR="114300" simplePos="0" relativeHeight="251730944" behindDoc="0" locked="0" layoutInCell="1" allowOverlap="1" wp14:anchorId="48607B87" wp14:editId="500BBCAB">
              <wp:simplePos x="0" y="0"/>
              <wp:positionH relativeFrom="column">
                <wp:posOffset>0</wp:posOffset>
              </wp:positionH>
              <wp:positionV relativeFrom="paragraph">
                <wp:posOffset>821690</wp:posOffset>
              </wp:positionV>
              <wp:extent cx="6053455" cy="1982470"/>
              <wp:effectExtent l="0" t="0" r="0" b="0"/>
              <wp:wrapTopAndBottom/>
              <wp:docPr id="335415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15516"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053455" cy="1982470"/>
                      </a:xfrm>
                      <a:prstGeom prst="rect">
                        <a:avLst/>
                      </a:prstGeom>
                    </pic:spPr>
                  </pic:pic>
                </a:graphicData>
              </a:graphic>
              <wp14:sizeRelH relativeFrom="page">
                <wp14:pctWidth>0</wp14:pctWidth>
              </wp14:sizeRelH>
              <wp14:sizeRelV relativeFrom="page">
                <wp14:pctHeight>0</wp14:pctHeight>
              </wp14:sizeRelV>
            </wp:anchor>
          </w:drawing>
        </w:r>
      </w:ins>
      <w:del w:id="5494" w:author="John Clevenger" w:date="2023-11-17T17:55:00Z">
        <w:r w:rsidR="00A92296" w:rsidDel="005828B5">
          <w:rPr>
            <w:noProof/>
          </w:rPr>
          <w:drawing>
            <wp:anchor distT="0" distB="0" distL="114300" distR="114300" simplePos="0" relativeHeight="251611136" behindDoc="0" locked="0" layoutInCell="1" allowOverlap="1" wp14:anchorId="1C090891" wp14:editId="013F05EE">
              <wp:simplePos x="0" y="0"/>
              <wp:positionH relativeFrom="column">
                <wp:posOffset>240665</wp:posOffset>
              </wp:positionH>
              <wp:positionV relativeFrom="paragraph">
                <wp:posOffset>873125</wp:posOffset>
              </wp:positionV>
              <wp:extent cx="5566410" cy="3096260"/>
              <wp:effectExtent l="0" t="0" r="0" b="0"/>
              <wp:wrapTopAndBottom/>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66410" cy="309626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rPr>
          <w:sz w:val="24"/>
        </w:rPr>
        <w:t>PC</w:t>
      </w:r>
      <w:r w:rsidR="00481474">
        <w:rPr>
          <w:sz w:val="24"/>
          <w:vertAlign w:val="superscript"/>
        </w:rPr>
        <w:t xml:space="preserve">2 </w:t>
      </w:r>
      <w:r w:rsidR="00481474">
        <w:rPr>
          <w:sz w:val="24"/>
        </w:rPr>
        <w:t xml:space="preserve">must be provided with information about the problem set to be used in the contest.  To enter this information, click on the </w:t>
      </w:r>
      <w:r w:rsidR="00481474">
        <w:rPr>
          <w:rFonts w:ascii="Arial" w:hAnsi="Arial"/>
          <w:b/>
          <w:sz w:val="20"/>
        </w:rPr>
        <w:t>Problems</w:t>
      </w:r>
      <w:r w:rsidR="00481474">
        <w:rPr>
          <w:sz w:val="24"/>
        </w:rPr>
        <w:t xml:space="preserve"> tab at the top of the main Administrator </w:t>
      </w:r>
      <w:r w:rsidR="007E0063" w:rsidRPr="00162101">
        <w:rPr>
          <w:rFonts w:ascii="Arial" w:hAnsi="Arial"/>
          <w:b/>
          <w:sz w:val="20"/>
          <w:rPrChange w:id="5495" w:author="John Clevenger" w:date="2023-11-18T13:59:00Z">
            <w:rPr>
              <w:sz w:val="24"/>
            </w:rPr>
          </w:rPrChange>
        </w:rPr>
        <w:t>Configure Contest</w:t>
      </w:r>
      <w:r w:rsidR="007E0063">
        <w:rPr>
          <w:sz w:val="24"/>
        </w:rPr>
        <w:t xml:space="preserve"> </w:t>
      </w:r>
      <w:r w:rsidR="00481474">
        <w:rPr>
          <w:sz w:val="24"/>
        </w:rPr>
        <w:t xml:space="preserve">screen.  This will produce a display </w:t>
      </w:r>
      <w:del w:id="5496" w:author="John Clevenger [2]" w:date="2022-06-22T12:06:00Z">
        <w:r w:rsidR="00481474" w:rsidDel="00742FCF">
          <w:rPr>
            <w:sz w:val="24"/>
          </w:rPr>
          <w:delText>similar to</w:delText>
        </w:r>
      </w:del>
      <w:ins w:id="5497" w:author="John Clevenger [2]" w:date="2022-06-22T12:06:00Z">
        <w:r w:rsidR="00742FCF">
          <w:rPr>
            <w:sz w:val="24"/>
          </w:rPr>
          <w:t>like</w:t>
        </w:r>
      </w:ins>
      <w:r w:rsidR="00481474">
        <w:rPr>
          <w:sz w:val="24"/>
        </w:rPr>
        <w:t xml:space="preserve"> the following:</w:t>
      </w:r>
    </w:p>
    <w:p w14:paraId="7560C448" w14:textId="723B60F5" w:rsidR="001B1495" w:rsidDel="005828B5" w:rsidRDefault="001B1495" w:rsidP="005374B3">
      <w:pPr>
        <w:pStyle w:val="BodyTextIndent"/>
        <w:spacing w:before="120" w:after="120"/>
        <w:jc w:val="both"/>
        <w:rPr>
          <w:del w:id="5498" w:author="John Clevenger" w:date="2023-11-17T17:56:00Z"/>
          <w:sz w:val="24"/>
        </w:rPr>
      </w:pPr>
    </w:p>
    <w:p w14:paraId="1C56E8A2" w14:textId="6801F36B" w:rsidR="00481474" w:rsidDel="005828B5" w:rsidRDefault="00481474" w:rsidP="005374B3">
      <w:pPr>
        <w:ind w:left="360" w:firstLine="720"/>
        <w:jc w:val="both"/>
        <w:rPr>
          <w:del w:id="5499" w:author="John Clevenger" w:date="2023-11-17T17:56:00Z"/>
        </w:rPr>
      </w:pPr>
    </w:p>
    <w:p w14:paraId="4D2746AC" w14:textId="77777777" w:rsidR="00B10984" w:rsidRDefault="00B10984" w:rsidP="005374B3">
      <w:pPr>
        <w:ind w:left="360" w:firstLine="720"/>
        <w:jc w:val="both"/>
      </w:pPr>
    </w:p>
    <w:p w14:paraId="76CF1AAF" w14:textId="00C90654" w:rsidR="00481474" w:rsidRDefault="00A92296" w:rsidP="005374B3">
      <w:pPr>
        <w:ind w:left="360" w:firstLine="720"/>
        <w:jc w:val="both"/>
        <w:rPr>
          <w:ins w:id="5500" w:author="John Clevenger" w:date="2023-11-19T16:33:00Z"/>
        </w:rPr>
      </w:pPr>
      <w:del w:id="5501" w:author="John Clevenger [2]" w:date="2022-06-22T12:47:00Z">
        <w:r w:rsidDel="00373C33">
          <w:rPr>
            <w:noProof/>
          </w:rPr>
          <w:drawing>
            <wp:anchor distT="0" distB="0" distL="114300" distR="114300" simplePos="0" relativeHeight="251700224" behindDoc="0" locked="0" layoutInCell="1" allowOverlap="1" wp14:anchorId="3C5D4002" wp14:editId="60B9F828">
              <wp:simplePos x="0" y="0"/>
              <wp:positionH relativeFrom="column">
                <wp:posOffset>389255</wp:posOffset>
              </wp:positionH>
              <wp:positionV relativeFrom="paragraph">
                <wp:posOffset>659130</wp:posOffset>
              </wp:positionV>
              <wp:extent cx="5274310" cy="4610100"/>
              <wp:effectExtent l="0" t="0" r="0" b="0"/>
              <wp:wrapTopAndBottom/>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46101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 xml:space="preserve">Note that </w:t>
      </w:r>
      <w:del w:id="5502" w:author="John Clevenger" w:date="2023-11-17T17:56:00Z">
        <w:r w:rsidR="00481474" w:rsidDel="005828B5">
          <w:delText>initially no problems are listed since none</w:delText>
        </w:r>
      </w:del>
      <w:ins w:id="5503" w:author="John Clevenger" w:date="2023-11-17T17:56:00Z">
        <w:r w:rsidR="005828B5">
          <w:t>in the above screenshot two problems</w:t>
        </w:r>
      </w:ins>
      <w:r w:rsidR="00481474">
        <w:t xml:space="preserve"> have been added to the system.  To add a</w:t>
      </w:r>
      <w:ins w:id="5504" w:author="John Clevenger" w:date="2023-11-17T17:56:00Z">
        <w:r w:rsidR="005828B5">
          <w:t>nother</w:t>
        </w:r>
      </w:ins>
      <w:r w:rsidR="00481474">
        <w:t xml:space="preserve"> problem, click the </w:t>
      </w:r>
      <w:r w:rsidR="00481474">
        <w:rPr>
          <w:rFonts w:ascii="Arial" w:hAnsi="Arial"/>
          <w:b/>
          <w:sz w:val="20"/>
        </w:rPr>
        <w:t>Add</w:t>
      </w:r>
      <w:r w:rsidR="00481474">
        <w:rPr>
          <w:b/>
        </w:rPr>
        <w:t xml:space="preserve"> </w:t>
      </w:r>
      <w:r w:rsidR="00481474">
        <w:t>button. This will produce the “</w:t>
      </w:r>
      <w:r w:rsidR="00DC5963">
        <w:rPr>
          <w:rFonts w:ascii="Arial" w:hAnsi="Arial"/>
          <w:b/>
          <w:sz w:val="20"/>
        </w:rPr>
        <w:t>Add New</w:t>
      </w:r>
      <w:r w:rsidR="00481474">
        <w:rPr>
          <w:rFonts w:ascii="Arial" w:hAnsi="Arial"/>
          <w:b/>
          <w:sz w:val="20"/>
        </w:rPr>
        <w:t xml:space="preserve"> Problem</w:t>
      </w:r>
      <w:r w:rsidR="00FA7E31">
        <w:t>” dialog shown below.</w:t>
      </w:r>
    </w:p>
    <w:p w14:paraId="34B7C20B" w14:textId="3B0470E0" w:rsidR="007D3139" w:rsidRDefault="007D3139" w:rsidP="005374B3">
      <w:pPr>
        <w:ind w:left="360" w:firstLine="720"/>
        <w:jc w:val="both"/>
      </w:pPr>
      <w:ins w:id="5505" w:author="John Clevenger" w:date="2023-11-17T17:57:00Z">
        <w:r>
          <w:rPr>
            <w:noProof/>
          </w:rPr>
          <w:drawing>
            <wp:anchor distT="0" distB="0" distL="114300" distR="114300" simplePos="0" relativeHeight="251732992" behindDoc="0" locked="0" layoutInCell="1" allowOverlap="1" wp14:anchorId="04EC1092" wp14:editId="6D51C030">
              <wp:simplePos x="0" y="0"/>
              <wp:positionH relativeFrom="column">
                <wp:posOffset>485775</wp:posOffset>
              </wp:positionH>
              <wp:positionV relativeFrom="paragraph">
                <wp:posOffset>207010</wp:posOffset>
              </wp:positionV>
              <wp:extent cx="5079365" cy="4114800"/>
              <wp:effectExtent l="0" t="0" r="0" b="0"/>
              <wp:wrapTopAndBottom/>
              <wp:docPr id="2145076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76966"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079365" cy="4114800"/>
                      </a:xfrm>
                      <a:prstGeom prst="rect">
                        <a:avLst/>
                      </a:prstGeom>
                    </pic:spPr>
                  </pic:pic>
                </a:graphicData>
              </a:graphic>
              <wp14:sizeRelH relativeFrom="page">
                <wp14:pctWidth>0</wp14:pctWidth>
              </wp14:sizeRelH>
              <wp14:sizeRelV relativeFrom="page">
                <wp14:pctHeight>0</wp14:pctHeight>
              </wp14:sizeRelV>
            </wp:anchor>
          </w:drawing>
        </w:r>
      </w:ins>
    </w:p>
    <w:p w14:paraId="023FA27D" w14:textId="73446FD8" w:rsidR="005107FA" w:rsidDel="005828B5" w:rsidRDefault="005107FA" w:rsidP="005374B3">
      <w:pPr>
        <w:ind w:left="360" w:firstLine="720"/>
        <w:jc w:val="both"/>
        <w:rPr>
          <w:del w:id="5506" w:author="John Clevenger" w:date="2023-11-17T17:58:00Z"/>
        </w:rPr>
      </w:pPr>
    </w:p>
    <w:p w14:paraId="5E495313" w14:textId="299D73CC" w:rsidR="0054667F" w:rsidDel="005828B5" w:rsidRDefault="0054667F" w:rsidP="005374B3">
      <w:pPr>
        <w:ind w:left="360" w:firstLine="720"/>
        <w:jc w:val="both"/>
        <w:rPr>
          <w:del w:id="5507" w:author="John Clevenger" w:date="2023-11-17T17:58:00Z"/>
        </w:rPr>
      </w:pPr>
    </w:p>
    <w:p w14:paraId="3E04EC8D" w14:textId="1824A972" w:rsidR="0054667F" w:rsidDel="005828B5" w:rsidRDefault="00373C33" w:rsidP="005374B3">
      <w:pPr>
        <w:ind w:left="360" w:firstLine="720"/>
        <w:jc w:val="both"/>
        <w:rPr>
          <w:del w:id="5508" w:author="John Clevenger" w:date="2023-11-17T17:58:00Z"/>
        </w:rPr>
      </w:pPr>
      <w:ins w:id="5509" w:author="John Clevenger [2]" w:date="2022-06-22T12:47:00Z">
        <w:del w:id="5510" w:author="John Clevenger" w:date="2023-11-17T16:50:00Z">
          <w:r w:rsidDel="006F6876">
            <w:rPr>
              <w:noProof/>
            </w:rPr>
            <w:drawing>
              <wp:anchor distT="0" distB="0" distL="114300" distR="114300" simplePos="0" relativeHeight="251714560" behindDoc="0" locked="0" layoutInCell="1" allowOverlap="1" wp14:anchorId="3EF2351C" wp14:editId="69E6CADA">
                <wp:simplePos x="0" y="0"/>
                <wp:positionH relativeFrom="margin">
                  <wp:align>center</wp:align>
                </wp:positionH>
                <wp:positionV relativeFrom="paragraph">
                  <wp:posOffset>67945</wp:posOffset>
                </wp:positionV>
                <wp:extent cx="4716145" cy="3284220"/>
                <wp:effectExtent l="0" t="0" r="8255" b="0"/>
                <wp:wrapTopAndBottom/>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716145" cy="3284220"/>
                        </a:xfrm>
                        <a:prstGeom prst="rect">
                          <a:avLst/>
                        </a:prstGeom>
                      </pic:spPr>
                    </pic:pic>
                  </a:graphicData>
                </a:graphic>
                <wp14:sizeRelH relativeFrom="page">
                  <wp14:pctWidth>0</wp14:pctWidth>
                </wp14:sizeRelH>
                <wp14:sizeRelV relativeFrom="page">
                  <wp14:pctHeight>0</wp14:pctHeight>
                </wp14:sizeRelV>
              </wp:anchor>
            </w:drawing>
          </w:r>
        </w:del>
      </w:ins>
    </w:p>
    <w:p w14:paraId="5DF3B63C" w14:textId="75A74703" w:rsidR="00481474" w:rsidRDefault="00481474" w:rsidP="005374B3">
      <w:pPr>
        <w:ind w:left="360" w:firstLine="720"/>
        <w:jc w:val="both"/>
      </w:pPr>
      <w:r>
        <w:t xml:space="preserve">To define a </w:t>
      </w:r>
      <w:ins w:id="5511" w:author="John Clevenger" w:date="2023-11-17T17:59:00Z">
        <w:r w:rsidR="005828B5">
          <w:t xml:space="preserve">new </w:t>
        </w:r>
      </w:ins>
      <w:r>
        <w:t>contest problem to the system, perform the following steps using the</w:t>
      </w:r>
      <w:r w:rsidR="005374B3">
        <w:t xml:space="preserve"> </w:t>
      </w:r>
      <w:r w:rsidR="00070516">
        <w:rPr>
          <w:rFonts w:ascii="Arial" w:hAnsi="Arial"/>
          <w:b/>
          <w:sz w:val="20"/>
        </w:rPr>
        <w:t xml:space="preserve">Add New </w:t>
      </w:r>
      <w:r>
        <w:rPr>
          <w:rFonts w:ascii="Arial" w:hAnsi="Arial"/>
          <w:b/>
          <w:sz w:val="20"/>
        </w:rPr>
        <w:t xml:space="preserve"> Problem</w:t>
      </w:r>
      <w:r>
        <w:t xml:space="preserve"> </w:t>
      </w:r>
      <w:r w:rsidR="005374B3">
        <w:t xml:space="preserve"> </w:t>
      </w:r>
      <w:r>
        <w:t>dialog:</w:t>
      </w:r>
    </w:p>
    <w:p w14:paraId="69A313E8" w14:textId="10E06F2F" w:rsidR="00481474" w:rsidRDefault="00481474" w:rsidP="005374B3">
      <w:pPr>
        <w:numPr>
          <w:ilvl w:val="0"/>
          <w:numId w:val="7"/>
        </w:numPr>
        <w:tabs>
          <w:tab w:val="num" w:pos="720"/>
        </w:tabs>
        <w:spacing w:before="240"/>
        <w:ind w:left="720"/>
        <w:jc w:val="both"/>
      </w:pPr>
      <w:r>
        <w:t>Enter the problem name in the top</w:t>
      </w:r>
      <w:ins w:id="5512" w:author="John Clevenger" w:date="2023-11-17T16:55:00Z">
        <w:r w:rsidR="006F6876">
          <w:t xml:space="preserve"> left</w:t>
        </w:r>
      </w:ins>
      <w:r>
        <w:t xml:space="preserve"> textbox.  </w:t>
      </w:r>
      <w:ins w:id="5513" w:author="John Clevenger" w:date="2023-11-17T17:04:00Z">
        <w:r w:rsidR="00D001DD">
          <w:t>This is typically whatever appe</w:t>
        </w:r>
      </w:ins>
      <w:ins w:id="5514" w:author="John Clevenger" w:date="2023-11-17T17:06:00Z">
        <w:r w:rsidR="00D001DD">
          <w:t xml:space="preserve">ars </w:t>
        </w:r>
      </w:ins>
      <w:ins w:id="5515" w:author="John Clevenger" w:date="2023-11-17T17:07:00Z">
        <w:r w:rsidR="00D001DD">
          <w:t xml:space="preserve">as the title on the </w:t>
        </w:r>
      </w:ins>
      <w:ins w:id="5516" w:author="John Clevenger" w:date="2023-11-17T17:59:00Z">
        <w:r w:rsidR="005828B5">
          <w:t xml:space="preserve">printed </w:t>
        </w:r>
      </w:ins>
      <w:ins w:id="5517" w:author="John Clevenger" w:date="2023-11-17T17:07:00Z">
        <w:r w:rsidR="00D001DD">
          <w:t>problem statement.</w:t>
        </w:r>
      </w:ins>
    </w:p>
    <w:p w14:paraId="58807D60" w14:textId="34CE3083" w:rsidR="006F6876" w:rsidRDefault="006F6876" w:rsidP="006F6876">
      <w:pPr>
        <w:numPr>
          <w:ilvl w:val="0"/>
          <w:numId w:val="7"/>
        </w:numPr>
        <w:tabs>
          <w:tab w:val="num" w:pos="720"/>
        </w:tabs>
        <w:spacing w:before="240"/>
        <w:ind w:left="720"/>
        <w:jc w:val="both"/>
        <w:rPr>
          <w:ins w:id="5518" w:author="John Clevenger" w:date="2023-11-17T17:08:00Z"/>
        </w:rPr>
      </w:pPr>
      <w:moveToRangeStart w:id="5519" w:author="John Clevenger" w:date="2023-11-17T16:51:00Z" w:name="move151132292"/>
      <w:moveTo w:id="5520" w:author="John Clevenger" w:date="2023-11-17T16:51:00Z">
        <w:r>
          <w:t xml:space="preserve">Enter </w:t>
        </w:r>
        <w:del w:id="5521" w:author="John Clevenger" w:date="2023-11-17T17:03:00Z">
          <w:r w:rsidDel="00D001DD">
            <w:delText>a</w:delText>
          </w:r>
        </w:del>
      </w:moveTo>
      <w:ins w:id="5522" w:author="John Clevenger" w:date="2023-11-17T17:03:00Z">
        <w:r w:rsidR="00D001DD">
          <w:t>the</w:t>
        </w:r>
      </w:ins>
      <w:moveTo w:id="5523" w:author="John Clevenger" w:date="2023-11-17T16:51:00Z">
        <w:r>
          <w:t xml:space="preserve"> “short name” for the problem </w:t>
        </w:r>
      </w:moveTo>
      <w:ins w:id="5524" w:author="John Clevenger" w:date="2023-11-17T16:54:00Z">
        <w:r>
          <w:t xml:space="preserve">in the </w:t>
        </w:r>
      </w:ins>
      <w:ins w:id="5525" w:author="John Clevenger" w:date="2023-11-17T16:55:00Z">
        <w:r>
          <w:t>top right</w:t>
        </w:r>
      </w:ins>
      <w:ins w:id="5526" w:author="John Clevenger" w:date="2023-11-17T16:54:00Z">
        <w:r>
          <w:t xml:space="preserve"> textbo</w:t>
        </w:r>
      </w:ins>
      <w:ins w:id="5527" w:author="John Clevenger" w:date="2023-11-17T16:55:00Z">
        <w:r>
          <w:t>x</w:t>
        </w:r>
      </w:ins>
      <w:ins w:id="5528" w:author="John Clevenger" w:date="2023-11-17T16:54:00Z">
        <w:r>
          <w:t xml:space="preserve">.  </w:t>
        </w:r>
      </w:ins>
      <w:moveTo w:id="5529" w:author="John Clevenger" w:date="2023-11-17T16:51:00Z">
        <w:del w:id="5530" w:author="John Clevenger" w:date="2023-11-17T17:07:00Z">
          <w:r w:rsidDel="00D001DD">
            <w:delText>(</w:delText>
          </w:r>
        </w:del>
      </w:moveTo>
      <w:ins w:id="5531" w:author="John Clevenger" w:date="2023-11-17T16:54:00Z">
        <w:r>
          <w:t>T</w:t>
        </w:r>
      </w:ins>
      <w:moveTo w:id="5532" w:author="John Clevenger" w:date="2023-11-17T16:51:00Z">
        <w:del w:id="5533" w:author="John Clevenger" w:date="2023-11-17T16:54:00Z">
          <w:r w:rsidDel="006F6876">
            <w:delText>t</w:delText>
          </w:r>
        </w:del>
        <w:r>
          <w:t>his is the unique string by which the problem is known internally in the system</w:t>
        </w:r>
      </w:moveTo>
      <w:ins w:id="5534" w:author="John Clevenger" w:date="2023-11-17T16:51:00Z">
        <w:r>
          <w:t xml:space="preserve">; for contests using CLICS-compatible contest data packages, this would </w:t>
        </w:r>
      </w:ins>
      <w:ins w:id="5535" w:author="John Clevenger" w:date="2023-11-17T16:52:00Z">
        <w:r>
          <w:t xml:space="preserve">be the name of the problem folder beneath the </w:t>
        </w:r>
      </w:ins>
      <w:ins w:id="5536" w:author="John Clevenger" w:date="2023-11-17T17:08:00Z">
        <w:r w:rsidR="00D001DD">
          <w:rPr>
            <w:rFonts w:ascii="Courier New" w:hAnsi="Courier New" w:cs="Courier New"/>
            <w:b/>
            <w:bCs/>
          </w:rPr>
          <w:t>config</w:t>
        </w:r>
      </w:ins>
      <w:ins w:id="5537" w:author="John Clevenger" w:date="2023-11-17T16:52:00Z">
        <w:r>
          <w:t xml:space="preserve"> folder</w:t>
        </w:r>
      </w:ins>
      <w:ins w:id="5538" w:author="John Clevenger" w:date="2023-11-17T16:55:00Z">
        <w:r>
          <w:t>.)</w:t>
        </w:r>
      </w:ins>
      <w:moveTo w:id="5539" w:author="John Clevenger" w:date="2023-11-17T16:51:00Z">
        <w:del w:id="5540" w:author="John Clevenger" w:date="2023-11-17T16:55:00Z">
          <w:r w:rsidDel="006F6876">
            <w:delText>).</w:delText>
          </w:r>
        </w:del>
      </w:moveTo>
    </w:p>
    <w:p w14:paraId="6729A882" w14:textId="0B4197CE" w:rsidR="00D001DD" w:rsidDel="00F57225" w:rsidRDefault="00D001DD" w:rsidP="006F6876">
      <w:pPr>
        <w:numPr>
          <w:ilvl w:val="0"/>
          <w:numId w:val="7"/>
        </w:numPr>
        <w:tabs>
          <w:tab w:val="num" w:pos="720"/>
        </w:tabs>
        <w:spacing w:before="240"/>
        <w:ind w:left="720"/>
        <w:jc w:val="both"/>
        <w:rPr>
          <w:del w:id="5541" w:author="John Clevenger" w:date="2023-11-17T17:21:00Z"/>
          <w:moveTo w:id="5542" w:author="John Clevenger" w:date="2023-11-17T16:51:00Z"/>
        </w:rPr>
      </w:pPr>
    </w:p>
    <w:moveToRangeEnd w:id="5519"/>
    <w:p w14:paraId="303F8BA4" w14:textId="74949558" w:rsidR="0013289B" w:rsidRDefault="0013289B" w:rsidP="005374B3">
      <w:pPr>
        <w:numPr>
          <w:ilvl w:val="0"/>
          <w:numId w:val="7"/>
        </w:numPr>
        <w:tabs>
          <w:tab w:val="num" w:pos="720"/>
        </w:tabs>
        <w:spacing w:before="240"/>
        <w:ind w:left="720"/>
        <w:jc w:val="both"/>
        <w:rPr>
          <w:ins w:id="5543" w:author="John Clevenger" w:date="2023-11-17T17:15:00Z"/>
        </w:rPr>
      </w:pPr>
      <w:r>
        <w:t xml:space="preserve">Enter the value (in seconds) that the system should enforce as the </w:t>
      </w:r>
      <w:del w:id="5544" w:author="John Clevenger" w:date="2023-11-17T17:15:00Z">
        <w:r w:rsidDel="00056CE0">
          <w:delText xml:space="preserve">problem </w:delText>
        </w:r>
      </w:del>
      <w:r>
        <w:t>run time limit</w:t>
      </w:r>
      <w:ins w:id="5545" w:author="John Clevenger" w:date="2023-11-17T17:15:00Z">
        <w:r w:rsidR="00056CE0">
          <w:t xml:space="preserve"> for the new problem</w:t>
        </w:r>
      </w:ins>
      <w:r>
        <w:t>.</w:t>
      </w:r>
    </w:p>
    <w:p w14:paraId="43E21860" w14:textId="30FD6C20" w:rsidR="00056CE0" w:rsidRDefault="00056CE0" w:rsidP="005374B3">
      <w:pPr>
        <w:numPr>
          <w:ilvl w:val="0"/>
          <w:numId w:val="7"/>
        </w:numPr>
        <w:tabs>
          <w:tab w:val="num" w:pos="720"/>
        </w:tabs>
        <w:spacing w:before="240"/>
        <w:ind w:left="720"/>
        <w:jc w:val="both"/>
      </w:pPr>
      <w:ins w:id="5546" w:author="John Clevenger" w:date="2023-11-17T17:15:00Z">
        <w:r>
          <w:t xml:space="preserve">Enter the value (in KB) that the system should enforce as the maximum </w:t>
        </w:r>
      </w:ins>
      <w:ins w:id="5547" w:author="John Clevenger" w:date="2023-11-17T17:16:00Z">
        <w:r>
          <w:t>output allowed for the new problem.</w:t>
        </w:r>
      </w:ins>
      <w:ins w:id="5548" w:author="John Clevenger" w:date="2023-11-18T14:41:00Z">
        <w:r w:rsidR="003B281C">
          <w:t xml:space="preserve"> Entering zero</w:t>
        </w:r>
      </w:ins>
      <w:ins w:id="5549" w:author="John Clevenger" w:date="2023-11-18T14:42:00Z">
        <w:r w:rsidR="003B281C">
          <w:t xml:space="preserve"> will cause a system-wide default value to be used.</w:t>
        </w:r>
      </w:ins>
    </w:p>
    <w:p w14:paraId="10DCDCAF" w14:textId="4CB1B52E" w:rsidR="0013289B" w:rsidDel="006F6876" w:rsidRDefault="0013289B" w:rsidP="005374B3">
      <w:pPr>
        <w:numPr>
          <w:ilvl w:val="0"/>
          <w:numId w:val="7"/>
        </w:numPr>
        <w:tabs>
          <w:tab w:val="num" w:pos="720"/>
        </w:tabs>
        <w:spacing w:before="240"/>
        <w:ind w:left="720"/>
        <w:jc w:val="both"/>
        <w:rPr>
          <w:moveFrom w:id="5550" w:author="John Clevenger" w:date="2023-11-17T16:51:00Z"/>
        </w:rPr>
      </w:pPr>
      <w:moveFromRangeStart w:id="5551" w:author="John Clevenger" w:date="2023-11-17T16:51:00Z" w:name="move151132292"/>
      <w:moveFrom w:id="5552" w:author="John Clevenger" w:date="2023-11-17T16:51:00Z">
        <w:r w:rsidDel="006F6876">
          <w:t>Enter a “short name” for the problem (this is the unique string by which the problem is known internally in the system).</w:t>
        </w:r>
      </w:moveFrom>
    </w:p>
    <w:moveFromRangeEnd w:id="5551"/>
    <w:p w14:paraId="040AF1B5" w14:textId="77777777" w:rsidR="00FA7E31" w:rsidRDefault="00481474" w:rsidP="005374B3">
      <w:pPr>
        <w:numPr>
          <w:ilvl w:val="0"/>
          <w:numId w:val="7"/>
        </w:numPr>
        <w:tabs>
          <w:tab w:val="num" w:pos="720"/>
        </w:tabs>
        <w:spacing w:before="240"/>
        <w:ind w:left="720"/>
        <w:jc w:val="both"/>
      </w:pPr>
      <w:r>
        <w:t xml:space="preserve">If the problem requires an input data set, click the “Problem Requires Input Data” checkbox and then </w:t>
      </w:r>
    </w:p>
    <w:p w14:paraId="32E74ED9" w14:textId="76DA1813" w:rsidR="00481474" w:rsidRDefault="00481474" w:rsidP="005374B3">
      <w:pPr>
        <w:numPr>
          <w:ilvl w:val="0"/>
          <w:numId w:val="8"/>
        </w:numPr>
        <w:tabs>
          <w:tab w:val="clear" w:pos="2160"/>
          <w:tab w:val="num" w:pos="720"/>
          <w:tab w:val="num" w:pos="1530"/>
        </w:tabs>
        <w:spacing w:before="240"/>
        <w:ind w:left="1530" w:right="983"/>
        <w:jc w:val="both"/>
      </w:pPr>
      <w:r>
        <w:t xml:space="preserve">select either “Stdin” or “File”, depending on whether the problem </w:t>
      </w:r>
      <w:del w:id="5553" w:author="John Clevenger [2]" w:date="2022-06-22T12:07:00Z">
        <w:r w:rsidDel="00742FCF">
          <w:delText xml:space="preserve">description </w:delText>
        </w:r>
      </w:del>
      <w:ins w:id="5554" w:author="John Clevenger [2]" w:date="2022-06-22T12:07:00Z">
        <w:r w:rsidR="00742FCF">
          <w:t xml:space="preserve">writeup </w:t>
        </w:r>
      </w:ins>
      <w:r>
        <w:t>tells teams to write their programs to obtain input data from “standard input” or from a file</w:t>
      </w:r>
      <w:r>
        <w:rPr>
          <w:rStyle w:val="FootnoteReference"/>
        </w:rPr>
        <w:footnoteReference w:id="26"/>
      </w:r>
      <w:r>
        <w:t>, then</w:t>
      </w:r>
    </w:p>
    <w:p w14:paraId="6EC8A71B" w14:textId="77777777" w:rsidR="00647867" w:rsidRDefault="00A90D3B" w:rsidP="005374B3">
      <w:pPr>
        <w:numPr>
          <w:ilvl w:val="0"/>
          <w:numId w:val="8"/>
        </w:numPr>
        <w:tabs>
          <w:tab w:val="clear" w:pos="2160"/>
          <w:tab w:val="num" w:pos="720"/>
          <w:tab w:val="num" w:pos="1530"/>
        </w:tabs>
        <w:spacing w:before="240"/>
        <w:ind w:left="1530"/>
        <w:jc w:val="both"/>
      </w:pPr>
      <w:r>
        <w:t xml:space="preserve">if the problem is to be tested using only a single data file, </w:t>
      </w:r>
      <w:r w:rsidR="00481474">
        <w:t>use the Browse button to select the data file</w:t>
      </w:r>
      <w:r w:rsidR="005374B3">
        <w:t xml:space="preserve"> (see below for how to define a problem which is to be tested using multiple judge’s input data files).</w:t>
      </w:r>
    </w:p>
    <w:p w14:paraId="22BFB391" w14:textId="77777777" w:rsidR="00232677" w:rsidRDefault="00481474" w:rsidP="005374B3">
      <w:pPr>
        <w:numPr>
          <w:ilvl w:val="0"/>
          <w:numId w:val="7"/>
        </w:numPr>
        <w:tabs>
          <w:tab w:val="num" w:pos="720"/>
        </w:tabs>
        <w:spacing w:before="240"/>
        <w:ind w:left="720"/>
        <w:jc w:val="both"/>
      </w:pPr>
      <w:r>
        <w:t xml:space="preserve">If the </w:t>
      </w:r>
      <w:r w:rsidR="005374B3">
        <w:t xml:space="preserve">Judges have provided a single </w:t>
      </w:r>
      <w:r>
        <w:t xml:space="preserve">“Answer File” (a file showing the expected output of a program correctly solving this problem), click the “Judges Have Provided </w:t>
      </w:r>
      <w:del w:id="5556" w:author="John Clevenger" w:date="2023-11-17T17:17:00Z">
        <w:r w:rsidDel="00056CE0">
          <w:delText xml:space="preserve">an </w:delText>
        </w:r>
      </w:del>
      <w:r>
        <w:t>Answer File” button and then use the Browse button to select the Answer File.</w:t>
      </w:r>
      <w:r w:rsidR="005374B3">
        <w:t xml:space="preserve">  (See below for how to define a problem with multiple Judge’s Answer Files.)</w:t>
      </w:r>
    </w:p>
    <w:p w14:paraId="2F5885C9" w14:textId="434E0632" w:rsidR="00AD51AA" w:rsidRDefault="00AD51AA" w:rsidP="005374B3">
      <w:pPr>
        <w:numPr>
          <w:ilvl w:val="0"/>
          <w:numId w:val="7"/>
        </w:numPr>
        <w:tabs>
          <w:tab w:val="num" w:pos="720"/>
        </w:tabs>
        <w:spacing w:before="240"/>
        <w:ind w:left="720"/>
        <w:jc w:val="both"/>
      </w:pPr>
      <w:r>
        <w:t xml:space="preserve">Select the desired “Display Options” to be applied when the problem is executed and displayed on </w:t>
      </w:r>
      <w:del w:id="5557" w:author="John Clevenger" w:date="2023-11-17T17:18:00Z">
        <w:r w:rsidDel="00056CE0">
          <w:delText xml:space="preserve">the </w:delText>
        </w:r>
      </w:del>
      <w:r>
        <w:t>Judge client</w:t>
      </w:r>
      <w:ins w:id="5558" w:author="John Clevenger" w:date="2023-11-17T17:18:00Z">
        <w:r w:rsidR="00056CE0">
          <w:t>s</w:t>
        </w:r>
      </w:ins>
      <w:r>
        <w:t>:</w:t>
      </w:r>
    </w:p>
    <w:p w14:paraId="72114E20" w14:textId="77777777" w:rsidR="00AD51AA" w:rsidRDefault="00AD51AA" w:rsidP="00AD51AA">
      <w:pPr>
        <w:numPr>
          <w:ilvl w:val="3"/>
          <w:numId w:val="1"/>
        </w:numPr>
        <w:tabs>
          <w:tab w:val="clear" w:pos="2520"/>
          <w:tab w:val="num" w:pos="1350"/>
        </w:tabs>
        <w:spacing w:before="120"/>
        <w:ind w:left="1354"/>
      </w:pPr>
      <w:r>
        <w:t>Show the output window – shows the PC</w:t>
      </w:r>
      <w:r w:rsidRPr="004E26A2">
        <w:rPr>
          <w:vertAlign w:val="superscript"/>
        </w:rPr>
        <w:t>2</w:t>
      </w:r>
      <w:r>
        <w:t xml:space="preserve"> output window upon completion of execution/validations</w:t>
      </w:r>
    </w:p>
    <w:p w14:paraId="1CEF273A" w14:textId="77777777" w:rsidR="00AD51AA" w:rsidRDefault="00AD51AA" w:rsidP="00AD51AA">
      <w:pPr>
        <w:numPr>
          <w:ilvl w:val="3"/>
          <w:numId w:val="1"/>
        </w:numPr>
        <w:tabs>
          <w:tab w:val="clear" w:pos="2520"/>
          <w:tab w:val="num" w:pos="1350"/>
        </w:tabs>
        <w:spacing w:before="120"/>
        <w:ind w:left="1354"/>
      </w:pPr>
      <w:r>
        <w:t>Show Compare – shows the PC</w:t>
      </w:r>
      <w:r w:rsidRPr="004E26A2">
        <w:rPr>
          <w:vertAlign w:val="superscript"/>
        </w:rPr>
        <w:t>2</w:t>
      </w:r>
      <w:r>
        <w:t xml:space="preserve"> compare window upon completion of validation</w:t>
      </w:r>
    </w:p>
    <w:p w14:paraId="1DC08A74" w14:textId="77777777" w:rsidR="00AD51AA" w:rsidRDefault="00AD51AA" w:rsidP="00D06EE3">
      <w:pPr>
        <w:numPr>
          <w:ilvl w:val="3"/>
          <w:numId w:val="1"/>
        </w:numPr>
        <w:tabs>
          <w:tab w:val="clear" w:pos="2520"/>
          <w:tab w:val="num" w:pos="1350"/>
        </w:tabs>
        <w:spacing w:before="120"/>
        <w:ind w:left="1354"/>
      </w:pPr>
      <w:r>
        <w:t xml:space="preserve">Hide Problem – do not show </w:t>
      </w:r>
      <w:r w:rsidR="00D06EE3">
        <w:t xml:space="preserve">this problem to the teams (also suppresses </w:t>
      </w:r>
      <w:r>
        <w:t>show</w:t>
      </w:r>
      <w:r w:rsidR="00D06EE3">
        <w:t>ing</w:t>
      </w:r>
      <w:r>
        <w:t xml:space="preserve"> this problem on the Scoreboard HTML/output</w:t>
      </w:r>
      <w:r w:rsidR="00D06EE3">
        <w:t>)</w:t>
      </w:r>
    </w:p>
    <w:p w14:paraId="7E8C4852" w14:textId="77777777" w:rsidR="00481474" w:rsidRDefault="00481474" w:rsidP="005374B3">
      <w:pPr>
        <w:numPr>
          <w:ilvl w:val="0"/>
          <w:numId w:val="7"/>
        </w:numPr>
        <w:tabs>
          <w:tab w:val="num" w:pos="720"/>
        </w:tabs>
        <w:spacing w:before="120"/>
        <w:ind w:left="720"/>
        <w:jc w:val="both"/>
      </w:pPr>
      <w:r>
        <w:t xml:space="preserve">Click the </w:t>
      </w:r>
      <w:r w:rsidR="00647867">
        <w:rPr>
          <w:rFonts w:ascii="Arial" w:hAnsi="Arial"/>
          <w:b/>
          <w:sz w:val="20"/>
        </w:rPr>
        <w:t>Add</w:t>
      </w:r>
      <w:r>
        <w:t xml:space="preserve"> button to </w:t>
      </w:r>
      <w:r w:rsidR="00B1179B">
        <w:t>save</w:t>
      </w:r>
      <w:r>
        <w:t xml:space="preserve"> the problem </w:t>
      </w:r>
      <w:r w:rsidR="00B1179B">
        <w:t>description</w:t>
      </w:r>
      <w:r>
        <w:t xml:space="preserve">. </w:t>
      </w:r>
    </w:p>
    <w:p w14:paraId="66BF7D3B" w14:textId="77777777" w:rsidR="00481474" w:rsidRDefault="00481474" w:rsidP="004D5FBB">
      <w:pPr>
        <w:rPr>
          <w:sz w:val="16"/>
        </w:rPr>
      </w:pPr>
    </w:p>
    <w:p w14:paraId="5B341B9F" w14:textId="77777777" w:rsidR="00481474" w:rsidRDefault="00481474" w:rsidP="004D5FBB">
      <w:pPr>
        <w:spacing w:before="120"/>
        <w:ind w:firstLine="720"/>
        <w:jc w:val="both"/>
      </w:pPr>
      <w:r>
        <w:lastRenderedPageBreak/>
        <w:t xml:space="preserve">As each contest problem is entered, it will be displayed on the main Administrator screen </w:t>
      </w:r>
      <w:del w:id="5559" w:author="John Clevenger" w:date="2023-11-18T14:02:00Z">
        <w:r w:rsidDel="00162101">
          <w:delText>(</w:delText>
        </w:r>
      </w:del>
      <w:r>
        <w:t xml:space="preserve">when the </w:t>
      </w:r>
      <w:r>
        <w:rPr>
          <w:rFonts w:ascii="Arial" w:hAnsi="Arial"/>
          <w:b/>
          <w:sz w:val="20"/>
        </w:rPr>
        <w:t>Problems</w:t>
      </w:r>
      <w:r>
        <w:rPr>
          <w:b/>
          <w:sz w:val="20"/>
        </w:rPr>
        <w:t xml:space="preserve"> </w:t>
      </w:r>
      <w:r>
        <w:t>tab has been selected</w:t>
      </w:r>
      <w:del w:id="5560" w:author="John Clevenger" w:date="2023-11-18T14:02:00Z">
        <w:r w:rsidDel="00162101">
          <w:delText>)</w:delText>
        </w:r>
      </w:del>
      <w:r>
        <w:t xml:space="preserve">. To change some previously entered information for a problem, click on the problem row in the main display to select it, then click the </w:t>
      </w:r>
      <w:r>
        <w:rPr>
          <w:rFonts w:ascii="Arial" w:hAnsi="Arial"/>
          <w:b/>
          <w:sz w:val="20"/>
        </w:rPr>
        <w:t>Edit</w:t>
      </w:r>
      <w:r>
        <w:rPr>
          <w:sz w:val="20"/>
        </w:rPr>
        <w:t xml:space="preserve"> </w:t>
      </w:r>
      <w:r>
        <w:t xml:space="preserve">button.  This will return to the </w:t>
      </w:r>
      <w:r>
        <w:rPr>
          <w:rFonts w:ascii="Arial" w:hAnsi="Arial"/>
          <w:b/>
          <w:sz w:val="20"/>
        </w:rPr>
        <w:t>Edit Problem</w:t>
      </w:r>
      <w:r>
        <w:rPr>
          <w:sz w:val="20"/>
        </w:rPr>
        <w:t xml:space="preserve"> </w:t>
      </w:r>
      <w:r>
        <w:t>dialog, where changes can be made.</w:t>
      </w:r>
    </w:p>
    <w:p w14:paraId="79147EC5" w14:textId="77777777" w:rsidR="00481474" w:rsidRDefault="00481474" w:rsidP="004D5FBB">
      <w:pPr>
        <w:spacing w:before="240"/>
        <w:ind w:firstLine="720"/>
        <w:jc w:val="both"/>
      </w:pPr>
      <w:r>
        <w:t xml:space="preserve">The following additional notes apply when </w:t>
      </w:r>
      <w:r w:rsidR="005374B3">
        <w:t>defining a contest problem</w:t>
      </w:r>
      <w:r>
        <w:t>:</w:t>
      </w:r>
    </w:p>
    <w:p w14:paraId="22504DDE" w14:textId="2A2A8E7E" w:rsidR="00481474" w:rsidRDefault="00481474">
      <w:pPr>
        <w:numPr>
          <w:ilvl w:val="0"/>
          <w:numId w:val="6"/>
        </w:numPr>
        <w:tabs>
          <w:tab w:val="clear" w:pos="1770"/>
          <w:tab w:val="num" w:pos="450"/>
        </w:tabs>
        <w:spacing w:before="240"/>
        <w:ind w:left="450" w:right="-7"/>
        <w:jc w:val="both"/>
        <w:rPr>
          <w:color w:val="000000"/>
        </w:rPr>
        <w:pPrChange w:id="5561" w:author="John Clevenger" w:date="2023-11-18T14:24:00Z">
          <w:pPr>
            <w:numPr>
              <w:numId w:val="6"/>
            </w:numPr>
            <w:tabs>
              <w:tab w:val="num" w:pos="450"/>
              <w:tab w:val="num" w:pos="1770"/>
            </w:tabs>
            <w:spacing w:before="240"/>
            <w:ind w:left="450" w:right="443" w:hanging="360"/>
            <w:jc w:val="both"/>
          </w:pPr>
        </w:pPrChange>
      </w:pPr>
      <w:r>
        <w:t xml:space="preserve">The Run </w:t>
      </w:r>
      <w:r w:rsidR="00647867">
        <w:t xml:space="preserve">Timeout Limit value (shown as </w:t>
      </w:r>
      <w:del w:id="5562" w:author="John Clevenger" w:date="2023-11-17T17:19:00Z">
        <w:r w:rsidR="00647867" w:rsidDel="00056CE0">
          <w:delText>3</w:delText>
        </w:r>
        <w:r w:rsidDel="00056CE0">
          <w:delText xml:space="preserve">0 </w:delText>
        </w:r>
      </w:del>
      <w:ins w:id="5563" w:author="John Clevenger" w:date="2023-11-17T17:19:00Z">
        <w:r w:rsidR="00056CE0">
          <w:t xml:space="preserve">10 seconds </w:t>
        </w:r>
      </w:ins>
      <w:r>
        <w:t>in the sample screen above</w:t>
      </w:r>
      <w:r w:rsidR="004E26A2">
        <w:t xml:space="preserve"> but s</w:t>
      </w:r>
      <w:r w:rsidR="00222B48">
        <w:t>ettable to any positive integer</w:t>
      </w:r>
      <w:r w:rsidR="004E26A2">
        <w:t xml:space="preserve"> number of seconds when the problem is defined</w:t>
      </w:r>
      <w:r>
        <w:t>) is enforced by PC</w:t>
      </w:r>
      <w:r>
        <w:rPr>
          <w:vertAlign w:val="superscript"/>
        </w:rPr>
        <w:t>2</w:t>
      </w:r>
      <w:r w:rsidR="009313AD">
        <w:t>.</w:t>
      </w:r>
      <w:r>
        <w:t xml:space="preserve">  </w:t>
      </w:r>
      <w:r w:rsidR="009313AD">
        <w:t>A</w:t>
      </w:r>
      <w:r>
        <w:t xml:space="preserve"> count-up timer is displayed during program execution so that the Judge can tell how long the program has been executing</w:t>
      </w:r>
      <w:r w:rsidR="004E26A2">
        <w:t>;</w:t>
      </w:r>
      <w:r>
        <w:t xml:space="preserve"> </w:t>
      </w:r>
      <w:r>
        <w:rPr>
          <w:color w:val="000000"/>
        </w:rPr>
        <w:t>when the speci</w:t>
      </w:r>
      <w:r w:rsidR="009313AD">
        <w:rPr>
          <w:color w:val="000000"/>
        </w:rPr>
        <w:t>fied timeout limit is reached the program will be terminated and the</w:t>
      </w:r>
      <w:r w:rsidR="00DB28AF">
        <w:rPr>
          <w:color w:val="000000"/>
        </w:rPr>
        <w:t xml:space="preserve"> Validator judgment </w:t>
      </w:r>
      <w:r w:rsidR="004E26A2">
        <w:rPr>
          <w:color w:val="000000"/>
        </w:rPr>
        <w:t xml:space="preserve">will </w:t>
      </w:r>
      <w:r w:rsidR="00DB28AF">
        <w:rPr>
          <w:color w:val="000000"/>
        </w:rPr>
        <w:t>show “No - Time Limit Exceeded”</w:t>
      </w:r>
      <w:r w:rsidR="004E26A2">
        <w:rPr>
          <w:color w:val="000000"/>
        </w:rPr>
        <w:t>.</w:t>
      </w:r>
      <w:r w:rsidR="009313AD">
        <w:rPr>
          <w:color w:val="000000"/>
        </w:rPr>
        <w:t xml:space="preserve"> </w:t>
      </w:r>
      <w:r w:rsidR="00DB28AF">
        <w:rPr>
          <w:color w:val="000000"/>
        </w:rPr>
        <w:t xml:space="preserve"> </w:t>
      </w:r>
      <w:r w:rsidR="009313AD">
        <w:rPr>
          <w:color w:val="000000"/>
        </w:rPr>
        <w:t xml:space="preserve"> </w:t>
      </w:r>
      <w:r>
        <w:rPr>
          <w:color w:val="000000"/>
        </w:rPr>
        <w:t>The timer also includes a button to allow th</w:t>
      </w:r>
      <w:r w:rsidR="009313AD">
        <w:rPr>
          <w:color w:val="000000"/>
        </w:rPr>
        <w:t>e Judge to terminate the program at any time.</w:t>
      </w:r>
    </w:p>
    <w:p w14:paraId="7DC812B0" w14:textId="58BF42E8" w:rsidR="00481474" w:rsidRDefault="00481474">
      <w:pPr>
        <w:numPr>
          <w:ilvl w:val="0"/>
          <w:numId w:val="6"/>
        </w:numPr>
        <w:tabs>
          <w:tab w:val="clear" w:pos="1770"/>
          <w:tab w:val="num" w:pos="450"/>
        </w:tabs>
        <w:spacing w:before="240"/>
        <w:ind w:left="450" w:right="-7"/>
        <w:jc w:val="both"/>
        <w:rPr>
          <w:ins w:id="5564" w:author="John Clevenger [2]" w:date="2021-03-14T18:52:00Z"/>
          <w:color w:val="000000"/>
        </w:rPr>
        <w:pPrChange w:id="5565" w:author="John Clevenger" w:date="2023-11-18T14:24:00Z">
          <w:pPr>
            <w:numPr>
              <w:numId w:val="6"/>
            </w:numPr>
            <w:tabs>
              <w:tab w:val="num" w:pos="450"/>
              <w:tab w:val="num" w:pos="1770"/>
            </w:tabs>
            <w:spacing w:before="240"/>
            <w:ind w:left="450" w:right="443" w:hanging="360"/>
            <w:jc w:val="both"/>
          </w:pPr>
        </w:pPrChange>
      </w:pPr>
      <w:r>
        <w:rPr>
          <w:color w:val="000000"/>
        </w:rPr>
        <w:t>The content of the input data file</w:t>
      </w:r>
      <w:ins w:id="5566" w:author="John Clevenger" w:date="2023-11-18T14:03:00Z">
        <w:r w:rsidR="00162101">
          <w:rPr>
            <w:color w:val="000000"/>
          </w:rPr>
          <w:t>(s)</w:t>
        </w:r>
      </w:ins>
      <w:r>
        <w:rPr>
          <w:color w:val="000000"/>
        </w:rPr>
        <w:t xml:space="preserve"> for a problem is stored internally when the </w:t>
      </w:r>
      <w:r w:rsidR="00647867">
        <w:rPr>
          <w:rFonts w:ascii="Arial" w:hAnsi="Arial" w:cs="Arial"/>
          <w:b/>
          <w:bCs/>
          <w:color w:val="000000"/>
          <w:sz w:val="20"/>
        </w:rPr>
        <w:t>Add</w:t>
      </w:r>
      <w:r>
        <w:rPr>
          <w:color w:val="000000"/>
        </w:rPr>
        <w:t xml:space="preserve"> button is pressed (that is, </w:t>
      </w:r>
      <w:r>
        <w:t>PC</w:t>
      </w:r>
      <w:r>
        <w:rPr>
          <w:szCs w:val="24"/>
          <w:vertAlign w:val="superscript"/>
        </w:rPr>
        <w:t>2</w:t>
      </w:r>
      <w:r>
        <w:t xml:space="preserve"> makes an internal copy of the file).  For this reason, editing</w:t>
      </w:r>
      <w:r>
        <w:rPr>
          <w:color w:val="000000"/>
        </w:rPr>
        <w:t xml:space="preserve"> the user’s copy of the file will </w:t>
      </w:r>
      <w:r>
        <w:rPr>
          <w:b/>
          <w:bCs/>
          <w:i/>
          <w:iCs/>
          <w:color w:val="000000"/>
        </w:rPr>
        <w:t xml:space="preserve">not </w:t>
      </w:r>
      <w:r>
        <w:rPr>
          <w:color w:val="000000"/>
        </w:rPr>
        <w:t xml:space="preserve">automatically change the data presented to team programs.  To modify the data file for a problem, the contest administrator must EDIT THE PROBLEM and press the </w:t>
      </w:r>
      <w:r>
        <w:rPr>
          <w:rFonts w:ascii="Arial" w:hAnsi="Arial" w:cs="Arial"/>
          <w:b/>
          <w:bCs/>
          <w:color w:val="000000"/>
          <w:sz w:val="20"/>
        </w:rPr>
        <w:t>Update</w:t>
      </w:r>
      <w:r w:rsidR="000A33EE">
        <w:rPr>
          <w:color w:val="000000"/>
        </w:rPr>
        <w:t xml:space="preserve"> button.  Upon pressing the Update button, a prompt will appear confirming that the file has changed on disk.  Answer Yes to the prompt to re-load the data file.</w:t>
      </w:r>
    </w:p>
    <w:p w14:paraId="6B81576C" w14:textId="358C2762" w:rsidR="00D4118D" w:rsidRDefault="00D4118D">
      <w:pPr>
        <w:numPr>
          <w:ilvl w:val="0"/>
          <w:numId w:val="6"/>
        </w:numPr>
        <w:tabs>
          <w:tab w:val="clear" w:pos="1770"/>
          <w:tab w:val="num" w:pos="450"/>
        </w:tabs>
        <w:spacing w:before="240"/>
        <w:ind w:left="450" w:right="-7"/>
        <w:jc w:val="both"/>
        <w:rPr>
          <w:ins w:id="5567" w:author="John Clevenger" w:date="2023-11-17T17:22:00Z"/>
          <w:color w:val="000000"/>
        </w:rPr>
        <w:pPrChange w:id="5568" w:author="John Clevenger" w:date="2023-11-18T14:24:00Z">
          <w:pPr>
            <w:numPr>
              <w:numId w:val="6"/>
            </w:numPr>
            <w:tabs>
              <w:tab w:val="num" w:pos="450"/>
              <w:tab w:val="num" w:pos="1770"/>
            </w:tabs>
            <w:spacing w:before="240"/>
            <w:ind w:left="450" w:right="443" w:hanging="360"/>
            <w:jc w:val="both"/>
          </w:pPr>
        </w:pPrChange>
      </w:pPr>
      <w:ins w:id="5569" w:author="John Clevenger [2]" w:date="2021-03-14T18:52:00Z">
        <w:r>
          <w:rPr>
            <w:color w:val="000000"/>
          </w:rPr>
          <w:t>PC</w:t>
        </w:r>
        <w:r w:rsidRPr="00D4118D">
          <w:rPr>
            <w:color w:val="000000"/>
            <w:vertAlign w:val="superscript"/>
            <w:rPrChange w:id="5570" w:author="John Clevenger [2]" w:date="2021-03-14T18:54:00Z">
              <w:rPr>
                <w:color w:val="000000"/>
              </w:rPr>
            </w:rPrChange>
          </w:rPr>
          <w:t>2</w:t>
        </w:r>
        <w:r>
          <w:rPr>
            <w:color w:val="000000"/>
          </w:rPr>
          <w:t xml:space="preserve"> automatically </w:t>
        </w:r>
      </w:ins>
      <w:ins w:id="5571" w:author="John Clevenger [2]" w:date="2021-03-14T18:54:00Z">
        <w:r>
          <w:rPr>
            <w:color w:val="000000"/>
          </w:rPr>
          <w:t>associates</w:t>
        </w:r>
      </w:ins>
      <w:ins w:id="5572" w:author="John Clevenger [2]" w:date="2021-03-14T18:52:00Z">
        <w:r>
          <w:rPr>
            <w:color w:val="000000"/>
          </w:rPr>
          <w:t xml:space="preserve"> a “</w:t>
        </w:r>
      </w:ins>
      <w:ins w:id="5573" w:author="John Clevenger [2]" w:date="2021-03-14T18:54:00Z">
        <w:r w:rsidRPr="00F57225">
          <w:rPr>
            <w:i/>
            <w:iCs/>
            <w:color w:val="000000"/>
            <w:rPrChange w:id="5574" w:author="John Clevenger" w:date="2023-11-17T17:24:00Z">
              <w:rPr>
                <w:color w:val="000000"/>
              </w:rPr>
            </w:rPrChange>
          </w:rPr>
          <w:t xml:space="preserve">problem </w:t>
        </w:r>
      </w:ins>
      <w:ins w:id="5575" w:author="John Clevenger [2]" w:date="2021-03-14T18:52:00Z">
        <w:r w:rsidRPr="00F57225">
          <w:rPr>
            <w:i/>
            <w:iCs/>
            <w:color w:val="000000"/>
            <w:rPrChange w:id="5576" w:author="John Clevenger" w:date="2023-11-17T17:24:00Z">
              <w:rPr>
                <w:color w:val="000000"/>
              </w:rPr>
            </w:rPrChange>
          </w:rPr>
          <w:t>letter</w:t>
        </w:r>
        <w:r>
          <w:rPr>
            <w:color w:val="000000"/>
          </w:rPr>
          <w:t>” with each defined contest problem; the first problem entered becomes “Problem A”, the second problem entered becomes “Problem B”</w:t>
        </w:r>
      </w:ins>
      <w:ins w:id="5577" w:author="John Clevenger [2]" w:date="2021-03-14T18:53:00Z">
        <w:r>
          <w:rPr>
            <w:color w:val="000000"/>
          </w:rPr>
          <w:t>, etc.</w:t>
        </w:r>
      </w:ins>
      <w:ins w:id="5578" w:author="John Clevenger" w:date="2023-11-17T17:26:00Z">
        <w:r w:rsidR="00F57225">
          <w:rPr>
            <w:color w:val="000000"/>
          </w:rPr>
          <w:t xml:space="preserve"> </w:t>
        </w:r>
      </w:ins>
      <w:ins w:id="5579" w:author="John Clevenger" w:date="2023-11-17T17:27:00Z">
        <w:r w:rsidR="00F57225">
          <w:rPr>
            <w:color w:val="000000"/>
          </w:rPr>
          <w:t xml:space="preserve">Problem letters are automatically </w:t>
        </w:r>
      </w:ins>
      <w:ins w:id="5580" w:author="John Clevenger" w:date="2023-11-17T17:26:00Z">
        <w:r w:rsidR="00F57225">
          <w:rPr>
            <w:color w:val="000000"/>
          </w:rPr>
          <w:t>defined internally</w:t>
        </w:r>
      </w:ins>
      <w:ins w:id="5581" w:author="John Clevenger" w:date="2023-11-17T17:27:00Z">
        <w:r w:rsidR="00F57225">
          <w:rPr>
            <w:color w:val="000000"/>
          </w:rPr>
          <w:t xml:space="preserve"> and cannot be changed.  </w:t>
        </w:r>
      </w:ins>
      <w:ins w:id="5582" w:author="John Clevenger [2]" w:date="2021-03-14T18:53:00Z">
        <w:r>
          <w:rPr>
            <w:color w:val="000000"/>
          </w:rPr>
          <w:t xml:space="preserve"> </w:t>
        </w:r>
      </w:ins>
      <w:ins w:id="5583" w:author="John Clevenger" w:date="2023-11-17T17:22:00Z">
        <w:r w:rsidR="00F57225">
          <w:rPr>
            <w:color w:val="000000"/>
          </w:rPr>
          <w:t xml:space="preserve">Note that in the </w:t>
        </w:r>
        <w:r w:rsidR="00F57225" w:rsidRPr="00F57225">
          <w:rPr>
            <w:rFonts w:ascii="Arial" w:hAnsi="Arial"/>
            <w:b/>
            <w:sz w:val="20"/>
            <w:rPrChange w:id="5584" w:author="John Clevenger" w:date="2023-11-17T17:23:00Z">
              <w:rPr>
                <w:color w:val="000000"/>
              </w:rPr>
            </w:rPrChange>
          </w:rPr>
          <w:t>Add New Problem</w:t>
        </w:r>
        <w:r w:rsidR="00F57225">
          <w:rPr>
            <w:color w:val="000000"/>
          </w:rPr>
          <w:t xml:space="preserve"> </w:t>
        </w:r>
      </w:ins>
      <w:ins w:id="5585" w:author="John Clevenger" w:date="2023-11-17T17:23:00Z">
        <w:r w:rsidR="00F57225">
          <w:rPr>
            <w:color w:val="000000"/>
          </w:rPr>
          <w:t xml:space="preserve">dialog shown above, </w:t>
        </w:r>
      </w:ins>
      <w:ins w:id="5586" w:author="John Clevenger" w:date="2023-11-17T17:24:00Z">
        <w:r w:rsidR="00F57225">
          <w:t xml:space="preserve">the letter to the right of the Short Name textbox indicates that the </w:t>
        </w:r>
        <w:r w:rsidR="00F57225" w:rsidRPr="00F57225">
          <w:rPr>
            <w:rPrChange w:id="5587" w:author="John Clevenger" w:date="2023-11-17T17:25:00Z">
              <w:rPr>
                <w:i/>
                <w:iCs/>
              </w:rPr>
            </w:rPrChange>
          </w:rPr>
          <w:t>problem letter</w:t>
        </w:r>
        <w:r w:rsidR="00F57225">
          <w:rPr>
            <w:i/>
            <w:iCs/>
          </w:rPr>
          <w:t xml:space="preserve"> </w:t>
        </w:r>
        <w:r w:rsidR="00F57225">
          <w:t xml:space="preserve">which will be assigned to </w:t>
        </w:r>
      </w:ins>
      <w:ins w:id="5588" w:author="John Clevenger" w:date="2023-11-17T17:29:00Z">
        <w:r w:rsidR="00F57225">
          <w:t>this</w:t>
        </w:r>
      </w:ins>
      <w:ins w:id="5589" w:author="John Clevenger" w:date="2023-11-17T17:24:00Z">
        <w:r w:rsidR="00F57225">
          <w:t xml:space="preserve"> new problem</w:t>
        </w:r>
      </w:ins>
      <w:ins w:id="5590" w:author="John Clevenger" w:date="2023-11-17T17:25:00Z">
        <w:r w:rsidR="00F57225">
          <w:t xml:space="preserve"> is C – an indication that this was being done o</w:t>
        </w:r>
      </w:ins>
      <w:ins w:id="5591" w:author="John Clevenger" w:date="2023-11-17T17:26:00Z">
        <w:r w:rsidR="00F57225">
          <w:t>n a contest that already had two problems (A and B) added previously</w:t>
        </w:r>
      </w:ins>
      <w:ins w:id="5592" w:author="John Clevenger" w:date="2023-11-17T17:24:00Z">
        <w:r w:rsidR="00F57225">
          <w:t xml:space="preserve">.   </w:t>
        </w:r>
      </w:ins>
      <w:ins w:id="5593" w:author="John Clevenger [2]" w:date="2021-03-14T18:55:00Z">
        <w:r>
          <w:rPr>
            <w:color w:val="000000"/>
          </w:rPr>
          <w:t>Since Version 9.7</w:t>
        </w:r>
      </w:ins>
      <w:ins w:id="5594" w:author="John Clevenger" w:date="2023-11-17T18:01:00Z">
        <w:r w:rsidR="007906B0">
          <w:rPr>
            <w:color w:val="000000"/>
          </w:rPr>
          <w:t>,</w:t>
        </w:r>
      </w:ins>
      <w:ins w:id="5595" w:author="John Clevenger [2]" w:date="2021-03-14T18:55:00Z">
        <w:r>
          <w:rPr>
            <w:color w:val="000000"/>
          </w:rPr>
          <w:t xml:space="preserve"> problems after the 26</w:t>
        </w:r>
        <w:r w:rsidRPr="00D4118D">
          <w:rPr>
            <w:color w:val="000000"/>
            <w:vertAlign w:val="superscript"/>
            <w:rPrChange w:id="5596" w:author="John Clevenger [2]" w:date="2021-03-14T18:55:00Z">
              <w:rPr>
                <w:color w:val="000000"/>
              </w:rPr>
            </w:rPrChange>
          </w:rPr>
          <w:t>th</w:t>
        </w:r>
        <w:r>
          <w:rPr>
            <w:color w:val="000000"/>
          </w:rPr>
          <w:t xml:space="preserve"> defined problem (“Z”) are lettered “AA’, then “AB”, et</w:t>
        </w:r>
      </w:ins>
      <w:ins w:id="5597" w:author="John Clevenger [2]" w:date="2021-03-14T18:56:00Z">
        <w:r>
          <w:rPr>
            <w:color w:val="000000"/>
          </w:rPr>
          <w:t xml:space="preserve">c.  </w:t>
        </w:r>
      </w:ins>
      <w:ins w:id="5598" w:author="John Clevenger [2]" w:date="2021-03-14T18:53:00Z">
        <w:r>
          <w:rPr>
            <w:color w:val="000000"/>
          </w:rPr>
          <w:t xml:space="preserve"> The only place where problem ‘letters’ are actually displayed</w:t>
        </w:r>
      </w:ins>
      <w:ins w:id="5599" w:author="John Clevenger" w:date="2023-11-17T17:20:00Z">
        <w:r w:rsidR="00F57225">
          <w:rPr>
            <w:color w:val="000000"/>
          </w:rPr>
          <w:t xml:space="preserve">, other than on the </w:t>
        </w:r>
      </w:ins>
      <w:ins w:id="5600" w:author="John Clevenger" w:date="2023-11-17T17:21:00Z">
        <w:r w:rsidR="00F57225" w:rsidRPr="00F57225">
          <w:rPr>
            <w:rFonts w:ascii="Arial" w:hAnsi="Arial"/>
            <w:b/>
            <w:sz w:val="20"/>
            <w:rPrChange w:id="5601" w:author="John Clevenger" w:date="2023-11-17T17:25:00Z">
              <w:rPr>
                <w:color w:val="000000"/>
              </w:rPr>
            </w:rPrChange>
          </w:rPr>
          <w:t>Add New Problem</w:t>
        </w:r>
        <w:r w:rsidR="00F57225">
          <w:rPr>
            <w:color w:val="000000"/>
          </w:rPr>
          <w:t xml:space="preserve"> dialog,</w:t>
        </w:r>
      </w:ins>
      <w:ins w:id="5602" w:author="John Clevenger [2]" w:date="2021-03-14T18:53:00Z">
        <w:r>
          <w:rPr>
            <w:color w:val="000000"/>
          </w:rPr>
          <w:t xml:space="preserve"> is on the PC</w:t>
        </w:r>
        <w:r w:rsidRPr="00D4118D">
          <w:rPr>
            <w:color w:val="000000"/>
            <w:vertAlign w:val="superscript"/>
            <w:rPrChange w:id="5603" w:author="John Clevenger [2]" w:date="2021-03-14T18:54:00Z">
              <w:rPr>
                <w:color w:val="000000"/>
              </w:rPr>
            </w:rPrChange>
          </w:rPr>
          <w:t>2</w:t>
        </w:r>
        <w:r>
          <w:rPr>
            <w:color w:val="000000"/>
          </w:rPr>
          <w:t xml:space="preserve"> scoreboard (which displays the problem letter in lieu of the full problem name).  </w:t>
        </w:r>
      </w:ins>
    </w:p>
    <w:p w14:paraId="1FAE0E25" w14:textId="77777777" w:rsidR="00F57225" w:rsidDel="00F57225" w:rsidRDefault="00F57225">
      <w:pPr>
        <w:spacing w:before="240"/>
        <w:ind w:right="-7"/>
        <w:jc w:val="both"/>
        <w:rPr>
          <w:del w:id="5604" w:author="John Clevenger" w:date="2023-11-17T17:27:00Z"/>
          <w:color w:val="000000"/>
        </w:rPr>
        <w:pPrChange w:id="5605" w:author="John Clevenger" w:date="2023-11-18T14:24:00Z">
          <w:pPr>
            <w:numPr>
              <w:numId w:val="6"/>
            </w:numPr>
            <w:tabs>
              <w:tab w:val="num" w:pos="450"/>
              <w:tab w:val="num" w:pos="1770"/>
            </w:tabs>
            <w:spacing w:before="240"/>
            <w:ind w:left="450" w:right="443" w:hanging="360"/>
            <w:jc w:val="both"/>
          </w:pPr>
        </w:pPrChange>
      </w:pPr>
    </w:p>
    <w:p w14:paraId="7F81F05B" w14:textId="4CD43423" w:rsidR="00481474" w:rsidRDefault="00481474">
      <w:pPr>
        <w:numPr>
          <w:ilvl w:val="0"/>
          <w:numId w:val="6"/>
        </w:numPr>
        <w:tabs>
          <w:tab w:val="clear" w:pos="1770"/>
          <w:tab w:val="num" w:pos="450"/>
        </w:tabs>
        <w:spacing w:before="240"/>
        <w:ind w:left="450" w:right="-7"/>
        <w:jc w:val="both"/>
        <w:rPr>
          <w:color w:val="000000"/>
        </w:rPr>
        <w:pPrChange w:id="5606" w:author="John Clevenger" w:date="2023-11-18T14:24:00Z">
          <w:pPr>
            <w:numPr>
              <w:numId w:val="6"/>
            </w:numPr>
            <w:tabs>
              <w:tab w:val="num" w:pos="450"/>
              <w:tab w:val="num" w:pos="1770"/>
            </w:tabs>
            <w:spacing w:before="240"/>
            <w:ind w:left="450" w:right="443" w:hanging="360"/>
            <w:jc w:val="both"/>
          </w:pPr>
        </w:pPrChange>
      </w:pPr>
      <w:r>
        <w:t>All team program output is expected to go to “standard output” (where it is captured by PC</w:t>
      </w:r>
      <w:r>
        <w:rPr>
          <w:vertAlign w:val="superscript"/>
        </w:rPr>
        <w:t>2</w:t>
      </w:r>
      <w:r>
        <w:t xml:space="preserve"> and saved for display to the Judges).  More specifically, there is no mechanism in </w:t>
      </w:r>
      <w:r>
        <w:rPr>
          <w:color w:val="000000"/>
        </w:rPr>
        <w:t xml:space="preserve">the current version of </w:t>
      </w:r>
      <w:r>
        <w:t>PC</w:t>
      </w:r>
      <w:r>
        <w:rPr>
          <w:vertAlign w:val="superscript"/>
        </w:rPr>
        <w:t>2</w:t>
      </w:r>
      <w:r>
        <w:t xml:space="preserve"> for dealing with programs which are written to send their output to a destination other than “stdout” (for example, programs which send their output to a file).</w:t>
      </w:r>
      <w:r>
        <w:rPr>
          <w:rStyle w:val="FootnoteReference"/>
        </w:rPr>
        <w:footnoteReference w:id="27"/>
      </w:r>
    </w:p>
    <w:p w14:paraId="36EECE2B" w14:textId="227AE619" w:rsidR="00481474" w:rsidRPr="001F59DB" w:rsidRDefault="00481474">
      <w:pPr>
        <w:numPr>
          <w:ilvl w:val="0"/>
          <w:numId w:val="6"/>
        </w:numPr>
        <w:tabs>
          <w:tab w:val="clear" w:pos="1770"/>
          <w:tab w:val="num" w:pos="450"/>
        </w:tabs>
        <w:spacing w:before="240"/>
        <w:ind w:left="450" w:right="-7"/>
        <w:jc w:val="both"/>
        <w:rPr>
          <w:color w:val="000000"/>
        </w:rPr>
        <w:pPrChange w:id="5608" w:author="John Clevenger" w:date="2023-11-18T14:25:00Z">
          <w:pPr>
            <w:numPr>
              <w:numId w:val="6"/>
            </w:numPr>
            <w:tabs>
              <w:tab w:val="num" w:pos="450"/>
              <w:tab w:val="num" w:pos="1770"/>
            </w:tabs>
            <w:spacing w:before="240"/>
            <w:ind w:left="450" w:right="443" w:hanging="360"/>
            <w:jc w:val="both"/>
          </w:pPr>
        </w:pPrChange>
      </w:pPr>
      <w:r>
        <w:t>Contest problems in PC</w:t>
      </w:r>
      <w:r w:rsidRPr="001F59DB">
        <w:rPr>
          <w:vertAlign w:val="superscript"/>
        </w:rPr>
        <w:t>2</w:t>
      </w:r>
      <w:r>
        <w:t xml:space="preserve"> are </w:t>
      </w:r>
      <w:r w:rsidRPr="001F59DB">
        <w:rPr>
          <w:i/>
          <w:iCs/>
        </w:rPr>
        <w:t>global</w:t>
      </w:r>
      <w:r>
        <w:t xml:space="preserve">, in the sense that once a problem definition is entered by the Contest Administrator that problem definition is broadcast to all sites.  There is no mechanism for having teams at different sites in a multi-site contest see different descriptions of the same problem. If there is some reason that different descriptions are needed for the same problem (for example, if a problem needs to be described differently at different sites due to OS differences), it is necessary to enter the different problem descriptions effectively as </w:t>
      </w:r>
      <w:r>
        <w:lastRenderedPageBreak/>
        <w:t xml:space="preserve">different problems.  (While this is not very elegant, it is also something that we </w:t>
      </w:r>
      <w:del w:id="5609" w:author="John Clevenger [2]" w:date="2022-06-22T12:11:00Z">
        <w:r w:rsidRPr="001F59DB" w:rsidDel="00742FCF">
          <w:rPr>
            <w:i/>
            <w:iCs/>
          </w:rPr>
          <w:delText xml:space="preserve">rarely </w:delText>
        </w:r>
        <w:r w:rsidDel="00742FCF">
          <w:delText xml:space="preserve"> –</w:delText>
        </w:r>
      </w:del>
      <w:ins w:id="5610" w:author="John Clevenger [2]" w:date="2022-06-22T12:11:00Z">
        <w:r w:rsidR="00742FCF" w:rsidRPr="001F59DB">
          <w:rPr>
            <w:i/>
            <w:iCs/>
          </w:rPr>
          <w:t xml:space="preserve">rarely </w:t>
        </w:r>
        <w:r w:rsidR="00742FCF">
          <w:t>–</w:t>
        </w:r>
      </w:ins>
      <w:r>
        <w:t xml:space="preserve">  virtually never – see in real contests…</w:t>
      </w:r>
      <w:r w:rsidR="004E26A2">
        <w:t>)</w:t>
      </w:r>
      <w:r>
        <w:t xml:space="preserve">  Said another way, PC</w:t>
      </w:r>
      <w:r w:rsidRPr="001F59DB">
        <w:rPr>
          <w:vertAlign w:val="superscript"/>
        </w:rPr>
        <w:t>2</w:t>
      </w:r>
      <w:r>
        <w:t xml:space="preserve"> views a contest as a set of teams all worki</w:t>
      </w:r>
      <w:r w:rsidR="004E26A2">
        <w:t>ng on an identical problem set.</w:t>
      </w:r>
      <w:r>
        <w:t xml:space="preserve">  Note also that contest problems appear in the same </w:t>
      </w:r>
      <w:r w:rsidRPr="001F59DB">
        <w:rPr>
          <w:i/>
          <w:iCs/>
        </w:rPr>
        <w:t>order</w:t>
      </w:r>
      <w:r>
        <w:t xml:space="preserve"> at each site in a multi-site contest. </w:t>
      </w:r>
    </w:p>
    <w:p w14:paraId="02680BE3" w14:textId="074BC669" w:rsidR="001F59DB" w:rsidRDefault="007E0063">
      <w:pPr>
        <w:numPr>
          <w:ilvl w:val="0"/>
          <w:numId w:val="6"/>
        </w:numPr>
        <w:tabs>
          <w:tab w:val="clear" w:pos="1770"/>
          <w:tab w:val="num" w:pos="450"/>
        </w:tabs>
        <w:spacing w:before="240"/>
        <w:ind w:left="450" w:right="-7"/>
        <w:jc w:val="both"/>
        <w:rPr>
          <w:ins w:id="5611" w:author="John Clevenger" w:date="2023-11-17T17:31:00Z"/>
          <w:color w:val="000000"/>
        </w:rPr>
        <w:pPrChange w:id="5612" w:author="John Clevenger" w:date="2023-11-18T14:25:00Z">
          <w:pPr>
            <w:numPr>
              <w:numId w:val="6"/>
            </w:numPr>
            <w:tabs>
              <w:tab w:val="num" w:pos="450"/>
              <w:tab w:val="num" w:pos="1770"/>
            </w:tabs>
            <w:spacing w:before="240"/>
            <w:ind w:left="450" w:right="443" w:hanging="360"/>
            <w:jc w:val="both"/>
          </w:pPr>
        </w:pPrChange>
      </w:pPr>
      <w:r>
        <w:rPr>
          <w:color w:val="000000"/>
        </w:rPr>
        <w:t>Care must be taken when configuring contest problems in one machine environment (say, Windows) and then moving the configured system to a different environment (say, Linux).  In particular, problem files (judge’s data files and judge’s answer files) should not be configured this way.  PC</w:t>
      </w:r>
      <w:r w:rsidRPr="007E0063">
        <w:rPr>
          <w:color w:val="000000"/>
          <w:vertAlign w:val="superscript"/>
        </w:rPr>
        <w:t>2</w:t>
      </w:r>
      <w:r>
        <w:rPr>
          <w:color w:val="000000"/>
        </w:rPr>
        <w:t xml:space="preserve"> records the </w:t>
      </w:r>
      <w:r>
        <w:rPr>
          <w:i/>
          <w:color w:val="000000"/>
        </w:rPr>
        <w:t>path</w:t>
      </w:r>
      <w:r>
        <w:rPr>
          <w:color w:val="000000"/>
        </w:rPr>
        <w:t xml:space="preserve"> to configured files; the path will most certainly be different when the configuration is moved to a different platform.</w:t>
      </w:r>
    </w:p>
    <w:p w14:paraId="358B542A" w14:textId="612E8B0D" w:rsidR="00DA5446" w:rsidRDefault="00DA5446">
      <w:pPr>
        <w:numPr>
          <w:ilvl w:val="0"/>
          <w:numId w:val="6"/>
        </w:numPr>
        <w:tabs>
          <w:tab w:val="clear" w:pos="1770"/>
          <w:tab w:val="num" w:pos="450"/>
        </w:tabs>
        <w:spacing w:before="240"/>
        <w:ind w:left="450" w:right="-7"/>
        <w:jc w:val="both"/>
        <w:rPr>
          <w:ins w:id="5613" w:author="John Clevenger [2]" w:date="2022-06-22T18:32:00Z"/>
          <w:color w:val="000000"/>
        </w:rPr>
        <w:pPrChange w:id="5614" w:author="John Clevenger" w:date="2023-11-18T14:25:00Z">
          <w:pPr>
            <w:numPr>
              <w:numId w:val="6"/>
            </w:numPr>
            <w:tabs>
              <w:tab w:val="num" w:pos="450"/>
              <w:tab w:val="num" w:pos="1770"/>
            </w:tabs>
            <w:spacing w:before="240"/>
            <w:ind w:left="450" w:right="443" w:hanging="360"/>
            <w:jc w:val="both"/>
          </w:pPr>
        </w:pPrChange>
      </w:pPr>
      <w:ins w:id="5615" w:author="John Clevenger" w:date="2023-11-17T17:31:00Z">
        <w:r>
          <w:rPr>
            <w:color w:val="000000"/>
          </w:rPr>
          <w:t>Starting with Version 9.9</w:t>
        </w:r>
      </w:ins>
      <w:ins w:id="5616" w:author="John Clevenger" w:date="2023-11-17T17:32:00Z">
        <w:r>
          <w:rPr>
            <w:color w:val="000000"/>
          </w:rPr>
          <w:t xml:space="preserve">, when running on a Linux system PC2 supports the concept of </w:t>
        </w:r>
        <w:r>
          <w:rPr>
            <w:i/>
            <w:iCs/>
            <w:color w:val="000000"/>
          </w:rPr>
          <w:t>interactive problems</w:t>
        </w:r>
        <w:r>
          <w:rPr>
            <w:color w:val="000000"/>
          </w:rPr>
          <w:t>.  An interactive p</w:t>
        </w:r>
      </w:ins>
      <w:ins w:id="5617" w:author="John Clevenger" w:date="2023-11-17T17:33:00Z">
        <w:r>
          <w:rPr>
            <w:color w:val="000000"/>
          </w:rPr>
          <w:t xml:space="preserve">roblem is one where, rather than having a team’s submission simply send all its output </w:t>
        </w:r>
      </w:ins>
      <w:ins w:id="5618" w:author="John Clevenger" w:date="2023-11-17T17:34:00Z">
        <w:r>
          <w:rPr>
            <w:color w:val="000000"/>
          </w:rPr>
          <w:t>to stdout</w:t>
        </w:r>
      </w:ins>
      <w:ins w:id="5619" w:author="John Clevenger" w:date="2023-11-17T17:36:00Z">
        <w:r>
          <w:rPr>
            <w:color w:val="000000"/>
          </w:rPr>
          <w:t xml:space="preserve"> and then having that output evaluated (by a hum</w:t>
        </w:r>
      </w:ins>
      <w:ins w:id="5620" w:author="John Clevenger" w:date="2023-11-17T17:37:00Z">
        <w:r>
          <w:rPr>
            <w:color w:val="000000"/>
          </w:rPr>
          <w:t xml:space="preserve">an judge </w:t>
        </w:r>
      </w:ins>
      <w:ins w:id="5621" w:author="John Clevenger" w:date="2023-11-18T10:38:00Z">
        <w:r w:rsidR="007350F7">
          <w:rPr>
            <w:color w:val="000000"/>
          </w:rPr>
          <w:t>and/</w:t>
        </w:r>
      </w:ins>
      <w:ins w:id="5622" w:author="John Clevenger" w:date="2023-11-17T17:37:00Z">
        <w:r>
          <w:rPr>
            <w:color w:val="000000"/>
          </w:rPr>
          <w:t>or by an “output validator”),</w:t>
        </w:r>
      </w:ins>
      <w:ins w:id="5623" w:author="John Clevenger" w:date="2023-11-17T17:34:00Z">
        <w:r>
          <w:rPr>
            <w:color w:val="000000"/>
          </w:rPr>
          <w:t xml:space="preserve"> the team </w:t>
        </w:r>
      </w:ins>
      <w:ins w:id="5624" w:author="John Clevenger" w:date="2023-11-17T17:37:00Z">
        <w:r>
          <w:rPr>
            <w:color w:val="000000"/>
          </w:rPr>
          <w:t xml:space="preserve">submission </w:t>
        </w:r>
      </w:ins>
      <w:ins w:id="5625" w:author="John Clevenger" w:date="2023-11-17T17:34:00Z">
        <w:r>
          <w:rPr>
            <w:color w:val="000000"/>
          </w:rPr>
          <w:t xml:space="preserve">produces </w:t>
        </w:r>
        <w:r>
          <w:rPr>
            <w:i/>
            <w:iCs/>
            <w:color w:val="000000"/>
          </w:rPr>
          <w:t xml:space="preserve">some </w:t>
        </w:r>
        <w:r>
          <w:rPr>
            <w:color w:val="000000"/>
          </w:rPr>
          <w:t>output which is then sent to a</w:t>
        </w:r>
      </w:ins>
      <w:ins w:id="5626" w:author="John Clevenger" w:date="2023-11-17T17:36:00Z">
        <w:r>
          <w:rPr>
            <w:color w:val="000000"/>
          </w:rPr>
          <w:t>n</w:t>
        </w:r>
      </w:ins>
      <w:ins w:id="5627" w:author="John Clevenger" w:date="2023-11-17T17:34:00Z">
        <w:r>
          <w:rPr>
            <w:color w:val="000000"/>
          </w:rPr>
          <w:t xml:space="preserve"> “interactive</w:t>
        </w:r>
      </w:ins>
      <w:ins w:id="5628" w:author="John Clevenger" w:date="2023-11-17T17:35:00Z">
        <w:r>
          <w:rPr>
            <w:color w:val="000000"/>
          </w:rPr>
          <w:t xml:space="preserve"> validator”.  The </w:t>
        </w:r>
      </w:ins>
      <w:ins w:id="5629" w:author="John Clevenger" w:date="2023-11-17T17:37:00Z">
        <w:r>
          <w:rPr>
            <w:color w:val="000000"/>
          </w:rPr>
          <w:t xml:space="preserve">interactive </w:t>
        </w:r>
      </w:ins>
      <w:ins w:id="5630" w:author="John Clevenger" w:date="2023-11-17T17:35:00Z">
        <w:r>
          <w:rPr>
            <w:color w:val="000000"/>
          </w:rPr>
          <w:t xml:space="preserve">validator in </w:t>
        </w:r>
      </w:ins>
      <w:ins w:id="5631" w:author="John Clevenger" w:date="2023-11-17T17:38:00Z">
        <w:r>
          <w:rPr>
            <w:color w:val="000000"/>
          </w:rPr>
          <w:t>turn</w:t>
        </w:r>
      </w:ins>
      <w:ins w:id="5632" w:author="John Clevenger" w:date="2023-11-17T17:35:00Z">
        <w:r>
          <w:rPr>
            <w:color w:val="000000"/>
          </w:rPr>
          <w:t xml:space="preserve"> generates some new</w:t>
        </w:r>
      </w:ins>
      <w:ins w:id="5633" w:author="John Clevenger" w:date="2023-11-17T17:38:00Z">
        <w:r>
          <w:rPr>
            <w:color w:val="000000"/>
          </w:rPr>
          <w:t xml:space="preserve"> data</w:t>
        </w:r>
      </w:ins>
      <w:ins w:id="5634" w:author="John Clevenger" w:date="2023-11-17T17:35:00Z">
        <w:r>
          <w:rPr>
            <w:i/>
            <w:iCs/>
            <w:color w:val="000000"/>
          </w:rPr>
          <w:t xml:space="preserve"> </w:t>
        </w:r>
        <w:r>
          <w:rPr>
            <w:color w:val="000000"/>
          </w:rPr>
          <w:t xml:space="preserve">which is fed to the </w:t>
        </w:r>
        <w:r w:rsidRPr="00DA5446">
          <w:rPr>
            <w:i/>
            <w:iCs/>
            <w:color w:val="000000"/>
            <w:rPrChange w:id="5635" w:author="John Clevenger" w:date="2023-11-17T17:38:00Z">
              <w:rPr>
                <w:color w:val="000000"/>
              </w:rPr>
            </w:rPrChange>
          </w:rPr>
          <w:t>input</w:t>
        </w:r>
        <w:r>
          <w:rPr>
            <w:color w:val="000000"/>
          </w:rPr>
          <w:t xml:space="preserve"> channel of the submission, causing the submission to produce some additional new output, </w:t>
        </w:r>
      </w:ins>
      <w:ins w:id="5636" w:author="John Clevenger" w:date="2023-11-17T17:36:00Z">
        <w:r>
          <w:rPr>
            <w:color w:val="000000"/>
          </w:rPr>
          <w:t>and so forth</w:t>
        </w:r>
      </w:ins>
      <w:ins w:id="5637" w:author="John Clevenger" w:date="2023-11-17T17:47:00Z">
        <w:r w:rsidR="006D1160">
          <w:rPr>
            <w:color w:val="000000"/>
          </w:rPr>
          <w:t xml:space="preserve"> (hence, the team submission “interacts” with the validator software</w:t>
        </w:r>
      </w:ins>
      <w:ins w:id="5638" w:author="John Clevenger" w:date="2023-11-18T14:08:00Z">
        <w:r w:rsidR="00D978E8">
          <w:rPr>
            <w:color w:val="000000"/>
          </w:rPr>
          <w:t>)</w:t>
        </w:r>
      </w:ins>
      <w:ins w:id="5639" w:author="John Clevenger" w:date="2023-11-17T17:36:00Z">
        <w:r>
          <w:rPr>
            <w:color w:val="000000"/>
          </w:rPr>
          <w:t xml:space="preserve">.  </w:t>
        </w:r>
      </w:ins>
      <w:ins w:id="5640" w:author="John Clevenger" w:date="2023-11-17T17:41:00Z">
        <w:r w:rsidR="00A641B8">
          <w:rPr>
            <w:color w:val="000000"/>
          </w:rPr>
          <w:t xml:space="preserve">Refer to the section </w:t>
        </w:r>
        <w:r w:rsidR="00A641B8" w:rsidRPr="00A641B8">
          <w:rPr>
            <w:rFonts w:ascii="Arial" w:hAnsi="Arial"/>
            <w:b/>
            <w:sz w:val="20"/>
            <w:rPrChange w:id="5641" w:author="John Clevenger" w:date="2023-11-17T17:42:00Z">
              <w:rPr>
                <w:rFonts w:ascii="Arial" w:hAnsi="Arial" w:cs="Arial"/>
                <w:b/>
                <w:u w:val="single"/>
              </w:rPr>
            </w:rPrChange>
          </w:rPr>
          <w:t>Using the CLICS Interactive Problem Interface</w:t>
        </w:r>
      </w:ins>
      <w:ins w:id="5642" w:author="John Clevenger" w:date="2023-11-17T17:42:00Z">
        <w:r w:rsidR="00A641B8">
          <w:rPr>
            <w:rFonts w:ascii="Arial" w:hAnsi="Arial"/>
            <w:b/>
            <w:sz w:val="20"/>
          </w:rPr>
          <w:t xml:space="preserve"> </w:t>
        </w:r>
        <w:r w:rsidR="00A641B8" w:rsidRPr="00A641B8">
          <w:rPr>
            <w:color w:val="000000"/>
            <w:rPrChange w:id="5643" w:author="John Clevenger" w:date="2023-11-17T17:42:00Z">
              <w:rPr>
                <w:rFonts w:ascii="Arial" w:hAnsi="Arial"/>
                <w:b/>
                <w:sz w:val="20"/>
              </w:rPr>
            </w:rPrChange>
          </w:rPr>
          <w:t xml:space="preserve">in </w:t>
        </w:r>
        <w:r w:rsidR="00A641B8">
          <w:rPr>
            <w:color w:val="000000"/>
          </w:rPr>
          <w:t xml:space="preserve">the Appendix on </w:t>
        </w:r>
      </w:ins>
      <w:ins w:id="5644" w:author="John Clevenger" w:date="2023-11-17T17:43:00Z">
        <w:r w:rsidR="006D1160" w:rsidRPr="006D1160">
          <w:rPr>
            <w:rFonts w:ascii="Arial" w:hAnsi="Arial"/>
            <w:b/>
            <w:sz w:val="20"/>
            <w:rPrChange w:id="5645" w:author="John Clevenger" w:date="2023-11-17T17:47:00Z">
              <w:rPr>
                <w:color w:val="000000"/>
              </w:rPr>
            </w:rPrChange>
          </w:rPr>
          <w:t>Output Validators</w:t>
        </w:r>
        <w:r w:rsidR="006D1160">
          <w:rPr>
            <w:color w:val="000000"/>
          </w:rPr>
          <w:t xml:space="preserve"> for details on how to configure a problem with an interactive validator.</w:t>
        </w:r>
      </w:ins>
    </w:p>
    <w:p w14:paraId="01074C17" w14:textId="45F58ABF" w:rsidR="001C005D" w:rsidRDefault="001C005D" w:rsidP="001C005D">
      <w:pPr>
        <w:spacing w:before="240"/>
        <w:ind w:right="443"/>
        <w:jc w:val="both"/>
        <w:rPr>
          <w:ins w:id="5646" w:author="John Clevenger [2]" w:date="2022-06-22T18:32:00Z"/>
          <w:color w:val="000000"/>
        </w:rPr>
      </w:pPr>
    </w:p>
    <w:p w14:paraId="77D88DA9" w14:textId="6C9BA90C" w:rsidR="001C005D" w:rsidRPr="00323D47" w:rsidDel="006D1160" w:rsidRDefault="001C005D">
      <w:pPr>
        <w:pStyle w:val="ListParagraph"/>
        <w:numPr>
          <w:ilvl w:val="2"/>
          <w:numId w:val="53"/>
        </w:numPr>
        <w:tabs>
          <w:tab w:val="left" w:pos="270"/>
        </w:tabs>
        <w:ind w:left="1080" w:hanging="810"/>
        <w:rPr>
          <w:ins w:id="5647" w:author="John Clevenger [2]" w:date="2022-06-22T18:32:00Z"/>
          <w:del w:id="5648" w:author="John Clevenger" w:date="2023-11-17T17:47:00Z"/>
          <w:rFonts w:ascii="Arial" w:hAnsi="Arial" w:cs="Arial"/>
          <w:b/>
          <w:bCs/>
          <w:szCs w:val="24"/>
          <w:u w:val="single"/>
          <w:rPrChange w:id="5649" w:author="John Clevenger" w:date="2023-11-18T18:16:00Z">
            <w:rPr>
              <w:ins w:id="5650" w:author="John Clevenger [2]" w:date="2022-06-22T18:32:00Z"/>
              <w:del w:id="5651" w:author="John Clevenger" w:date="2023-11-17T17:47:00Z"/>
            </w:rPr>
          </w:rPrChange>
        </w:rPr>
        <w:pPrChange w:id="5652" w:author="John Clevenger" w:date="2023-11-18T18:16:00Z">
          <w:pPr>
            <w:spacing w:before="240"/>
            <w:ind w:right="443"/>
            <w:jc w:val="both"/>
          </w:pPr>
        </w:pPrChange>
      </w:pPr>
      <w:bookmarkStart w:id="5653" w:name="_Toc151211446"/>
      <w:bookmarkStart w:id="5654" w:name="_Toc151215087"/>
      <w:bookmarkStart w:id="5655" w:name="_Toc151287616"/>
      <w:bookmarkStart w:id="5656" w:name="_Toc151290249"/>
      <w:bookmarkStart w:id="5657" w:name="_Toc151291196"/>
      <w:bookmarkStart w:id="5658" w:name="_Toc151306499"/>
      <w:bookmarkStart w:id="5659" w:name="_Toc151488539"/>
      <w:bookmarkStart w:id="5660" w:name="_Toc151504329"/>
      <w:bookmarkEnd w:id="5653"/>
      <w:bookmarkEnd w:id="5654"/>
      <w:bookmarkEnd w:id="5655"/>
      <w:bookmarkEnd w:id="5656"/>
      <w:bookmarkEnd w:id="5657"/>
      <w:bookmarkEnd w:id="5658"/>
      <w:bookmarkEnd w:id="5659"/>
      <w:bookmarkEnd w:id="5660"/>
    </w:p>
    <w:p w14:paraId="2081A608" w14:textId="58951EB1" w:rsidR="001C005D" w:rsidRPr="00323D47" w:rsidDel="006D1160" w:rsidRDefault="001C005D">
      <w:pPr>
        <w:pStyle w:val="ListParagraph"/>
        <w:numPr>
          <w:ilvl w:val="2"/>
          <w:numId w:val="53"/>
        </w:numPr>
        <w:tabs>
          <w:tab w:val="left" w:pos="270"/>
        </w:tabs>
        <w:ind w:left="1080" w:hanging="810"/>
        <w:rPr>
          <w:ins w:id="5661" w:author="John Clevenger [2]" w:date="2022-06-22T18:32:00Z"/>
          <w:del w:id="5662" w:author="John Clevenger" w:date="2023-11-17T17:47:00Z"/>
          <w:rFonts w:ascii="Arial" w:hAnsi="Arial" w:cs="Arial"/>
          <w:b/>
          <w:bCs/>
          <w:szCs w:val="24"/>
          <w:u w:val="single"/>
          <w:rPrChange w:id="5663" w:author="John Clevenger" w:date="2023-11-18T18:16:00Z">
            <w:rPr>
              <w:ins w:id="5664" w:author="John Clevenger [2]" w:date="2022-06-22T18:32:00Z"/>
              <w:del w:id="5665" w:author="John Clevenger" w:date="2023-11-17T17:47:00Z"/>
            </w:rPr>
          </w:rPrChange>
        </w:rPr>
        <w:pPrChange w:id="5666" w:author="John Clevenger" w:date="2023-11-18T18:16:00Z">
          <w:pPr>
            <w:spacing w:before="240"/>
            <w:ind w:right="443"/>
            <w:jc w:val="both"/>
          </w:pPr>
        </w:pPrChange>
      </w:pPr>
      <w:bookmarkStart w:id="5667" w:name="_Toc151211447"/>
      <w:bookmarkStart w:id="5668" w:name="_Toc151215088"/>
      <w:bookmarkStart w:id="5669" w:name="_Toc151287617"/>
      <w:bookmarkStart w:id="5670" w:name="_Toc151290250"/>
      <w:bookmarkStart w:id="5671" w:name="_Toc151291197"/>
      <w:bookmarkStart w:id="5672" w:name="_Toc151306500"/>
      <w:bookmarkStart w:id="5673" w:name="_Toc151488540"/>
      <w:bookmarkStart w:id="5674" w:name="_Toc151504330"/>
      <w:bookmarkEnd w:id="5667"/>
      <w:bookmarkEnd w:id="5668"/>
      <w:bookmarkEnd w:id="5669"/>
      <w:bookmarkEnd w:id="5670"/>
      <w:bookmarkEnd w:id="5671"/>
      <w:bookmarkEnd w:id="5672"/>
      <w:bookmarkEnd w:id="5673"/>
      <w:bookmarkEnd w:id="5674"/>
    </w:p>
    <w:p w14:paraId="50AFCFE6" w14:textId="6BC749F5" w:rsidR="001C005D" w:rsidRPr="00323D47" w:rsidDel="006D1160" w:rsidRDefault="001C005D">
      <w:pPr>
        <w:pStyle w:val="ListParagraph"/>
        <w:numPr>
          <w:ilvl w:val="2"/>
          <w:numId w:val="53"/>
        </w:numPr>
        <w:tabs>
          <w:tab w:val="left" w:pos="270"/>
        </w:tabs>
        <w:ind w:left="1080" w:hanging="810"/>
        <w:rPr>
          <w:ins w:id="5675" w:author="John Clevenger [2]" w:date="2022-06-22T18:32:00Z"/>
          <w:del w:id="5676" w:author="John Clevenger" w:date="2023-11-17T17:47:00Z"/>
          <w:rFonts w:ascii="Arial" w:hAnsi="Arial" w:cs="Arial"/>
          <w:b/>
          <w:bCs/>
          <w:szCs w:val="24"/>
          <w:u w:val="single"/>
          <w:rPrChange w:id="5677" w:author="John Clevenger" w:date="2023-11-18T18:16:00Z">
            <w:rPr>
              <w:ins w:id="5678" w:author="John Clevenger [2]" w:date="2022-06-22T18:32:00Z"/>
              <w:del w:id="5679" w:author="John Clevenger" w:date="2023-11-17T17:47:00Z"/>
            </w:rPr>
          </w:rPrChange>
        </w:rPr>
        <w:pPrChange w:id="5680" w:author="John Clevenger" w:date="2023-11-18T18:16:00Z">
          <w:pPr>
            <w:spacing w:before="240"/>
            <w:ind w:right="443"/>
            <w:jc w:val="both"/>
          </w:pPr>
        </w:pPrChange>
      </w:pPr>
      <w:bookmarkStart w:id="5681" w:name="_Toc151211448"/>
      <w:bookmarkStart w:id="5682" w:name="_Toc151215089"/>
      <w:bookmarkStart w:id="5683" w:name="_Toc151287618"/>
      <w:bookmarkStart w:id="5684" w:name="_Toc151290251"/>
      <w:bookmarkStart w:id="5685" w:name="_Toc151291198"/>
      <w:bookmarkStart w:id="5686" w:name="_Toc151306501"/>
      <w:bookmarkStart w:id="5687" w:name="_Toc151488541"/>
      <w:bookmarkStart w:id="5688" w:name="_Toc151504331"/>
      <w:bookmarkEnd w:id="5681"/>
      <w:bookmarkEnd w:id="5682"/>
      <w:bookmarkEnd w:id="5683"/>
      <w:bookmarkEnd w:id="5684"/>
      <w:bookmarkEnd w:id="5685"/>
      <w:bookmarkEnd w:id="5686"/>
      <w:bookmarkEnd w:id="5687"/>
      <w:bookmarkEnd w:id="5688"/>
    </w:p>
    <w:p w14:paraId="0D588FEA" w14:textId="393DB10B" w:rsidR="001C005D" w:rsidRPr="00323D47" w:rsidDel="006D1160" w:rsidRDefault="001C005D">
      <w:pPr>
        <w:pStyle w:val="ListParagraph"/>
        <w:numPr>
          <w:ilvl w:val="2"/>
          <w:numId w:val="53"/>
        </w:numPr>
        <w:tabs>
          <w:tab w:val="left" w:pos="270"/>
        </w:tabs>
        <w:ind w:left="1080" w:hanging="810"/>
        <w:rPr>
          <w:ins w:id="5689" w:author="John Clevenger [2]" w:date="2022-06-22T18:32:00Z"/>
          <w:del w:id="5690" w:author="John Clevenger" w:date="2023-11-17T17:47:00Z"/>
          <w:rFonts w:ascii="Arial" w:hAnsi="Arial" w:cs="Arial"/>
          <w:b/>
          <w:bCs/>
          <w:szCs w:val="24"/>
          <w:u w:val="single"/>
          <w:rPrChange w:id="5691" w:author="John Clevenger" w:date="2023-11-18T18:16:00Z">
            <w:rPr>
              <w:ins w:id="5692" w:author="John Clevenger [2]" w:date="2022-06-22T18:32:00Z"/>
              <w:del w:id="5693" w:author="John Clevenger" w:date="2023-11-17T17:47:00Z"/>
            </w:rPr>
          </w:rPrChange>
        </w:rPr>
        <w:pPrChange w:id="5694" w:author="John Clevenger" w:date="2023-11-18T18:16:00Z">
          <w:pPr>
            <w:spacing w:before="240"/>
            <w:ind w:right="443"/>
            <w:jc w:val="both"/>
          </w:pPr>
        </w:pPrChange>
      </w:pPr>
      <w:bookmarkStart w:id="5695" w:name="_Toc151211449"/>
      <w:bookmarkStart w:id="5696" w:name="_Toc151215090"/>
      <w:bookmarkStart w:id="5697" w:name="_Toc151287619"/>
      <w:bookmarkStart w:id="5698" w:name="_Toc151290252"/>
      <w:bookmarkStart w:id="5699" w:name="_Toc151291199"/>
      <w:bookmarkStart w:id="5700" w:name="_Toc151306502"/>
      <w:bookmarkStart w:id="5701" w:name="_Toc151488542"/>
      <w:bookmarkStart w:id="5702" w:name="_Toc151504332"/>
      <w:bookmarkEnd w:id="5695"/>
      <w:bookmarkEnd w:id="5696"/>
      <w:bookmarkEnd w:id="5697"/>
      <w:bookmarkEnd w:id="5698"/>
      <w:bookmarkEnd w:id="5699"/>
      <w:bookmarkEnd w:id="5700"/>
      <w:bookmarkEnd w:id="5701"/>
      <w:bookmarkEnd w:id="5702"/>
    </w:p>
    <w:p w14:paraId="5C07DEA7" w14:textId="3AB7318D" w:rsidR="001C005D" w:rsidRPr="00323D47" w:rsidDel="006D1160" w:rsidRDefault="001C005D">
      <w:pPr>
        <w:pStyle w:val="ListParagraph"/>
        <w:numPr>
          <w:ilvl w:val="2"/>
          <w:numId w:val="53"/>
        </w:numPr>
        <w:tabs>
          <w:tab w:val="left" w:pos="270"/>
        </w:tabs>
        <w:ind w:left="1080" w:hanging="810"/>
        <w:rPr>
          <w:ins w:id="5703" w:author="John Clevenger [2]" w:date="2022-06-22T18:32:00Z"/>
          <w:del w:id="5704" w:author="John Clevenger" w:date="2023-11-17T17:47:00Z"/>
          <w:rFonts w:ascii="Arial" w:hAnsi="Arial" w:cs="Arial"/>
          <w:b/>
          <w:bCs/>
          <w:szCs w:val="24"/>
          <w:u w:val="single"/>
          <w:rPrChange w:id="5705" w:author="John Clevenger" w:date="2023-11-18T18:16:00Z">
            <w:rPr>
              <w:ins w:id="5706" w:author="John Clevenger [2]" w:date="2022-06-22T18:32:00Z"/>
              <w:del w:id="5707" w:author="John Clevenger" w:date="2023-11-17T17:47:00Z"/>
            </w:rPr>
          </w:rPrChange>
        </w:rPr>
        <w:pPrChange w:id="5708" w:author="John Clevenger" w:date="2023-11-18T18:16:00Z">
          <w:pPr>
            <w:spacing w:before="240"/>
            <w:ind w:right="443"/>
            <w:jc w:val="both"/>
          </w:pPr>
        </w:pPrChange>
      </w:pPr>
      <w:bookmarkStart w:id="5709" w:name="_Toc151211450"/>
      <w:bookmarkStart w:id="5710" w:name="_Toc151215091"/>
      <w:bookmarkStart w:id="5711" w:name="_Toc151287620"/>
      <w:bookmarkStart w:id="5712" w:name="_Toc151290253"/>
      <w:bookmarkStart w:id="5713" w:name="_Toc151291200"/>
      <w:bookmarkStart w:id="5714" w:name="_Toc151306503"/>
      <w:bookmarkStart w:id="5715" w:name="_Toc151488543"/>
      <w:bookmarkStart w:id="5716" w:name="_Toc151504333"/>
      <w:bookmarkEnd w:id="5709"/>
      <w:bookmarkEnd w:id="5710"/>
      <w:bookmarkEnd w:id="5711"/>
      <w:bookmarkEnd w:id="5712"/>
      <w:bookmarkEnd w:id="5713"/>
      <w:bookmarkEnd w:id="5714"/>
      <w:bookmarkEnd w:id="5715"/>
      <w:bookmarkEnd w:id="5716"/>
    </w:p>
    <w:p w14:paraId="56BC4612" w14:textId="171245B0" w:rsidR="001C005D" w:rsidRPr="00323D47" w:rsidDel="006D1160" w:rsidRDefault="001C005D">
      <w:pPr>
        <w:pStyle w:val="ListParagraph"/>
        <w:numPr>
          <w:ilvl w:val="2"/>
          <w:numId w:val="53"/>
        </w:numPr>
        <w:tabs>
          <w:tab w:val="left" w:pos="270"/>
        </w:tabs>
        <w:ind w:left="1080" w:hanging="810"/>
        <w:rPr>
          <w:ins w:id="5717" w:author="John Clevenger [2]" w:date="2022-06-22T18:32:00Z"/>
          <w:del w:id="5718" w:author="John Clevenger" w:date="2023-11-17T17:47:00Z"/>
          <w:rFonts w:ascii="Arial" w:hAnsi="Arial" w:cs="Arial"/>
          <w:b/>
          <w:bCs/>
          <w:szCs w:val="24"/>
          <w:u w:val="single"/>
          <w:rPrChange w:id="5719" w:author="John Clevenger" w:date="2023-11-18T18:16:00Z">
            <w:rPr>
              <w:ins w:id="5720" w:author="John Clevenger [2]" w:date="2022-06-22T18:32:00Z"/>
              <w:del w:id="5721" w:author="John Clevenger" w:date="2023-11-17T17:47:00Z"/>
            </w:rPr>
          </w:rPrChange>
        </w:rPr>
        <w:pPrChange w:id="5722" w:author="John Clevenger" w:date="2023-11-18T18:16:00Z">
          <w:pPr>
            <w:spacing w:before="240"/>
            <w:ind w:right="443"/>
            <w:jc w:val="both"/>
          </w:pPr>
        </w:pPrChange>
      </w:pPr>
      <w:bookmarkStart w:id="5723" w:name="_Toc151211451"/>
      <w:bookmarkStart w:id="5724" w:name="_Toc151215092"/>
      <w:bookmarkStart w:id="5725" w:name="_Toc151287621"/>
      <w:bookmarkStart w:id="5726" w:name="_Toc151290254"/>
      <w:bookmarkStart w:id="5727" w:name="_Toc151291201"/>
      <w:bookmarkStart w:id="5728" w:name="_Toc151306504"/>
      <w:bookmarkStart w:id="5729" w:name="_Toc151488544"/>
      <w:bookmarkStart w:id="5730" w:name="_Toc151504334"/>
      <w:bookmarkEnd w:id="5723"/>
      <w:bookmarkEnd w:id="5724"/>
      <w:bookmarkEnd w:id="5725"/>
      <w:bookmarkEnd w:id="5726"/>
      <w:bookmarkEnd w:id="5727"/>
      <w:bookmarkEnd w:id="5728"/>
      <w:bookmarkEnd w:id="5729"/>
      <w:bookmarkEnd w:id="5730"/>
    </w:p>
    <w:p w14:paraId="3D5D0287" w14:textId="4CCAA7DA" w:rsidR="001C005D" w:rsidRPr="00323D47" w:rsidDel="006D1160" w:rsidRDefault="001C005D">
      <w:pPr>
        <w:pStyle w:val="ListParagraph"/>
        <w:numPr>
          <w:ilvl w:val="2"/>
          <w:numId w:val="53"/>
        </w:numPr>
        <w:tabs>
          <w:tab w:val="left" w:pos="270"/>
        </w:tabs>
        <w:ind w:left="1080" w:hanging="810"/>
        <w:rPr>
          <w:ins w:id="5731" w:author="John Clevenger [2]" w:date="2022-06-22T18:32:00Z"/>
          <w:del w:id="5732" w:author="John Clevenger" w:date="2023-11-17T17:47:00Z"/>
          <w:rFonts w:ascii="Arial" w:hAnsi="Arial" w:cs="Arial"/>
          <w:b/>
          <w:bCs/>
          <w:szCs w:val="24"/>
          <w:u w:val="single"/>
          <w:rPrChange w:id="5733" w:author="John Clevenger" w:date="2023-11-18T18:16:00Z">
            <w:rPr>
              <w:ins w:id="5734" w:author="John Clevenger [2]" w:date="2022-06-22T18:32:00Z"/>
              <w:del w:id="5735" w:author="John Clevenger" w:date="2023-11-17T17:47:00Z"/>
            </w:rPr>
          </w:rPrChange>
        </w:rPr>
        <w:pPrChange w:id="5736" w:author="John Clevenger" w:date="2023-11-18T18:16:00Z">
          <w:pPr>
            <w:spacing w:before="240"/>
            <w:ind w:right="443"/>
            <w:jc w:val="both"/>
          </w:pPr>
        </w:pPrChange>
      </w:pPr>
      <w:bookmarkStart w:id="5737" w:name="_Toc151211452"/>
      <w:bookmarkStart w:id="5738" w:name="_Toc151215093"/>
      <w:bookmarkStart w:id="5739" w:name="_Toc151287622"/>
      <w:bookmarkStart w:id="5740" w:name="_Toc151290255"/>
      <w:bookmarkStart w:id="5741" w:name="_Toc151291202"/>
      <w:bookmarkStart w:id="5742" w:name="_Toc151306505"/>
      <w:bookmarkStart w:id="5743" w:name="_Toc151488545"/>
      <w:bookmarkStart w:id="5744" w:name="_Toc151504335"/>
      <w:bookmarkEnd w:id="5737"/>
      <w:bookmarkEnd w:id="5738"/>
      <w:bookmarkEnd w:id="5739"/>
      <w:bookmarkEnd w:id="5740"/>
      <w:bookmarkEnd w:id="5741"/>
      <w:bookmarkEnd w:id="5742"/>
      <w:bookmarkEnd w:id="5743"/>
      <w:bookmarkEnd w:id="5744"/>
    </w:p>
    <w:p w14:paraId="45C3136E" w14:textId="4123F883" w:rsidR="001C005D" w:rsidRPr="00323D47" w:rsidDel="006D1160" w:rsidRDefault="001C005D">
      <w:pPr>
        <w:pStyle w:val="ListParagraph"/>
        <w:numPr>
          <w:ilvl w:val="2"/>
          <w:numId w:val="53"/>
        </w:numPr>
        <w:tabs>
          <w:tab w:val="left" w:pos="270"/>
        </w:tabs>
        <w:ind w:left="1080" w:hanging="810"/>
        <w:rPr>
          <w:ins w:id="5745" w:author="John Clevenger [2]" w:date="2022-06-22T18:32:00Z"/>
          <w:del w:id="5746" w:author="John Clevenger" w:date="2023-11-17T17:47:00Z"/>
          <w:rFonts w:ascii="Arial" w:hAnsi="Arial" w:cs="Arial"/>
          <w:b/>
          <w:bCs/>
          <w:szCs w:val="24"/>
          <w:u w:val="single"/>
          <w:rPrChange w:id="5747" w:author="John Clevenger" w:date="2023-11-18T18:16:00Z">
            <w:rPr>
              <w:ins w:id="5748" w:author="John Clevenger [2]" w:date="2022-06-22T18:32:00Z"/>
              <w:del w:id="5749" w:author="John Clevenger" w:date="2023-11-17T17:47:00Z"/>
            </w:rPr>
          </w:rPrChange>
        </w:rPr>
        <w:pPrChange w:id="5750" w:author="John Clevenger" w:date="2023-11-18T18:16:00Z">
          <w:pPr>
            <w:spacing w:before="240"/>
            <w:ind w:right="443"/>
            <w:jc w:val="both"/>
          </w:pPr>
        </w:pPrChange>
      </w:pPr>
      <w:bookmarkStart w:id="5751" w:name="_Toc151211453"/>
      <w:bookmarkStart w:id="5752" w:name="_Toc151215094"/>
      <w:bookmarkStart w:id="5753" w:name="_Toc151287623"/>
      <w:bookmarkStart w:id="5754" w:name="_Toc151290256"/>
      <w:bookmarkStart w:id="5755" w:name="_Toc151291203"/>
      <w:bookmarkStart w:id="5756" w:name="_Toc151306506"/>
      <w:bookmarkStart w:id="5757" w:name="_Toc151488546"/>
      <w:bookmarkStart w:id="5758" w:name="_Toc151504336"/>
      <w:bookmarkEnd w:id="5751"/>
      <w:bookmarkEnd w:id="5752"/>
      <w:bookmarkEnd w:id="5753"/>
      <w:bookmarkEnd w:id="5754"/>
      <w:bookmarkEnd w:id="5755"/>
      <w:bookmarkEnd w:id="5756"/>
      <w:bookmarkEnd w:id="5757"/>
      <w:bookmarkEnd w:id="5758"/>
    </w:p>
    <w:p w14:paraId="67F6DCA8" w14:textId="01023156" w:rsidR="001C005D" w:rsidRPr="00323D47" w:rsidDel="006D1160" w:rsidRDefault="001C005D">
      <w:pPr>
        <w:pStyle w:val="ListParagraph"/>
        <w:numPr>
          <w:ilvl w:val="2"/>
          <w:numId w:val="53"/>
        </w:numPr>
        <w:tabs>
          <w:tab w:val="left" w:pos="270"/>
        </w:tabs>
        <w:ind w:left="1080" w:hanging="810"/>
        <w:rPr>
          <w:ins w:id="5759" w:author="John Clevenger [2]" w:date="2022-06-22T18:32:00Z"/>
          <w:del w:id="5760" w:author="John Clevenger" w:date="2023-11-17T17:47:00Z"/>
          <w:rFonts w:ascii="Arial" w:hAnsi="Arial" w:cs="Arial"/>
          <w:b/>
          <w:bCs/>
          <w:szCs w:val="24"/>
          <w:u w:val="single"/>
          <w:rPrChange w:id="5761" w:author="John Clevenger" w:date="2023-11-18T18:16:00Z">
            <w:rPr>
              <w:ins w:id="5762" w:author="John Clevenger [2]" w:date="2022-06-22T18:32:00Z"/>
              <w:del w:id="5763" w:author="John Clevenger" w:date="2023-11-17T17:47:00Z"/>
            </w:rPr>
          </w:rPrChange>
        </w:rPr>
        <w:pPrChange w:id="5764" w:author="John Clevenger" w:date="2023-11-18T18:16:00Z">
          <w:pPr>
            <w:spacing w:before="240"/>
            <w:ind w:right="443"/>
            <w:jc w:val="both"/>
          </w:pPr>
        </w:pPrChange>
      </w:pPr>
      <w:bookmarkStart w:id="5765" w:name="_Toc151211454"/>
      <w:bookmarkStart w:id="5766" w:name="_Toc151215095"/>
      <w:bookmarkStart w:id="5767" w:name="_Toc151287624"/>
      <w:bookmarkStart w:id="5768" w:name="_Toc151290257"/>
      <w:bookmarkStart w:id="5769" w:name="_Toc151291204"/>
      <w:bookmarkStart w:id="5770" w:name="_Toc151306507"/>
      <w:bookmarkStart w:id="5771" w:name="_Toc151488547"/>
      <w:bookmarkStart w:id="5772" w:name="_Toc151504337"/>
      <w:bookmarkEnd w:id="5765"/>
      <w:bookmarkEnd w:id="5766"/>
      <w:bookmarkEnd w:id="5767"/>
      <w:bookmarkEnd w:id="5768"/>
      <w:bookmarkEnd w:id="5769"/>
      <w:bookmarkEnd w:id="5770"/>
      <w:bookmarkEnd w:id="5771"/>
      <w:bookmarkEnd w:id="5772"/>
    </w:p>
    <w:p w14:paraId="4854AC6A" w14:textId="1F099A89" w:rsidR="001C005D" w:rsidRPr="00323D47" w:rsidDel="006D1160" w:rsidRDefault="001C005D">
      <w:pPr>
        <w:pStyle w:val="ListParagraph"/>
        <w:numPr>
          <w:ilvl w:val="2"/>
          <w:numId w:val="53"/>
        </w:numPr>
        <w:tabs>
          <w:tab w:val="left" w:pos="270"/>
        </w:tabs>
        <w:ind w:left="1080" w:hanging="810"/>
        <w:rPr>
          <w:ins w:id="5773" w:author="John Clevenger [2]" w:date="2022-06-22T18:32:00Z"/>
          <w:del w:id="5774" w:author="John Clevenger" w:date="2023-11-17T17:47:00Z"/>
          <w:rFonts w:ascii="Arial" w:hAnsi="Arial" w:cs="Arial"/>
          <w:b/>
          <w:bCs/>
          <w:szCs w:val="24"/>
          <w:u w:val="single"/>
          <w:rPrChange w:id="5775" w:author="John Clevenger" w:date="2023-11-18T18:16:00Z">
            <w:rPr>
              <w:ins w:id="5776" w:author="John Clevenger [2]" w:date="2022-06-22T18:32:00Z"/>
              <w:del w:id="5777" w:author="John Clevenger" w:date="2023-11-17T17:47:00Z"/>
            </w:rPr>
          </w:rPrChange>
        </w:rPr>
        <w:pPrChange w:id="5778" w:author="John Clevenger" w:date="2023-11-18T18:16:00Z">
          <w:pPr>
            <w:spacing w:before="240"/>
            <w:ind w:right="443"/>
            <w:jc w:val="both"/>
          </w:pPr>
        </w:pPrChange>
      </w:pPr>
      <w:bookmarkStart w:id="5779" w:name="_Toc151211455"/>
      <w:bookmarkStart w:id="5780" w:name="_Toc151215096"/>
      <w:bookmarkStart w:id="5781" w:name="_Toc151287625"/>
      <w:bookmarkStart w:id="5782" w:name="_Toc151290258"/>
      <w:bookmarkStart w:id="5783" w:name="_Toc151291205"/>
      <w:bookmarkStart w:id="5784" w:name="_Toc151306508"/>
      <w:bookmarkStart w:id="5785" w:name="_Toc151488548"/>
      <w:bookmarkStart w:id="5786" w:name="_Toc151504338"/>
      <w:bookmarkEnd w:id="5779"/>
      <w:bookmarkEnd w:id="5780"/>
      <w:bookmarkEnd w:id="5781"/>
      <w:bookmarkEnd w:id="5782"/>
      <w:bookmarkEnd w:id="5783"/>
      <w:bookmarkEnd w:id="5784"/>
      <w:bookmarkEnd w:id="5785"/>
      <w:bookmarkEnd w:id="5786"/>
    </w:p>
    <w:p w14:paraId="4962A934" w14:textId="290D3C0B" w:rsidR="001C005D" w:rsidRPr="00323D47" w:rsidDel="006D1160" w:rsidRDefault="001C005D">
      <w:pPr>
        <w:pStyle w:val="ListParagraph"/>
        <w:numPr>
          <w:ilvl w:val="2"/>
          <w:numId w:val="53"/>
        </w:numPr>
        <w:tabs>
          <w:tab w:val="left" w:pos="270"/>
        </w:tabs>
        <w:ind w:left="1080" w:hanging="810"/>
        <w:rPr>
          <w:del w:id="5787" w:author="John Clevenger" w:date="2023-11-17T17:47:00Z"/>
          <w:rFonts w:ascii="Arial" w:hAnsi="Arial" w:cs="Arial"/>
          <w:b/>
          <w:bCs/>
          <w:szCs w:val="24"/>
          <w:u w:val="single"/>
          <w:rPrChange w:id="5788" w:author="John Clevenger" w:date="2023-11-18T18:16:00Z">
            <w:rPr>
              <w:del w:id="5789" w:author="John Clevenger" w:date="2023-11-17T17:47:00Z"/>
            </w:rPr>
          </w:rPrChange>
        </w:rPr>
        <w:pPrChange w:id="5790" w:author="John Clevenger" w:date="2023-11-18T18:16:00Z">
          <w:pPr>
            <w:numPr>
              <w:numId w:val="6"/>
            </w:numPr>
            <w:tabs>
              <w:tab w:val="num" w:pos="450"/>
              <w:tab w:val="num" w:pos="1770"/>
            </w:tabs>
            <w:spacing w:before="240"/>
            <w:ind w:left="450" w:right="443" w:hanging="360"/>
            <w:jc w:val="both"/>
          </w:pPr>
        </w:pPrChange>
      </w:pPr>
      <w:bookmarkStart w:id="5791" w:name="_Toc151211456"/>
      <w:bookmarkStart w:id="5792" w:name="_Toc151215097"/>
      <w:bookmarkStart w:id="5793" w:name="_Toc151287626"/>
      <w:bookmarkStart w:id="5794" w:name="_Toc151290259"/>
      <w:bookmarkStart w:id="5795" w:name="_Toc151291206"/>
      <w:bookmarkStart w:id="5796" w:name="_Toc151306509"/>
      <w:bookmarkStart w:id="5797" w:name="_Toc151488549"/>
      <w:bookmarkStart w:id="5798" w:name="_Toc151504339"/>
      <w:bookmarkEnd w:id="5791"/>
      <w:bookmarkEnd w:id="5792"/>
      <w:bookmarkEnd w:id="5793"/>
      <w:bookmarkEnd w:id="5794"/>
      <w:bookmarkEnd w:id="5795"/>
      <w:bookmarkEnd w:id="5796"/>
      <w:bookmarkEnd w:id="5797"/>
      <w:bookmarkEnd w:id="5798"/>
    </w:p>
    <w:p w14:paraId="6C9CA2C8" w14:textId="5A08A996" w:rsidR="0054667F" w:rsidRPr="00323D47" w:rsidDel="001C005D" w:rsidRDefault="0054667F">
      <w:pPr>
        <w:pStyle w:val="ListParagraph"/>
        <w:numPr>
          <w:ilvl w:val="2"/>
          <w:numId w:val="53"/>
        </w:numPr>
        <w:tabs>
          <w:tab w:val="left" w:pos="270"/>
        </w:tabs>
        <w:ind w:left="1080" w:hanging="810"/>
        <w:rPr>
          <w:del w:id="5799" w:author="John Clevenger [2]" w:date="2022-06-22T18:32:00Z"/>
          <w:rFonts w:ascii="Arial" w:hAnsi="Arial" w:cs="Arial"/>
          <w:b/>
          <w:bCs/>
          <w:szCs w:val="24"/>
          <w:u w:val="single"/>
          <w:rPrChange w:id="5800" w:author="John Clevenger" w:date="2023-11-18T18:16:00Z">
            <w:rPr>
              <w:del w:id="5801" w:author="John Clevenger [2]" w:date="2022-06-22T18:32:00Z"/>
            </w:rPr>
          </w:rPrChange>
        </w:rPr>
        <w:pPrChange w:id="5802" w:author="John Clevenger" w:date="2023-11-18T18:16:00Z">
          <w:pPr>
            <w:spacing w:before="240"/>
            <w:ind w:right="443"/>
            <w:jc w:val="both"/>
          </w:pPr>
        </w:pPrChange>
      </w:pPr>
      <w:bookmarkStart w:id="5803" w:name="_Toc106966782"/>
      <w:bookmarkStart w:id="5804" w:name="_Toc106979817"/>
      <w:bookmarkStart w:id="5805" w:name="_Toc107239510"/>
      <w:bookmarkStart w:id="5806" w:name="_Toc109139618"/>
      <w:bookmarkStart w:id="5807" w:name="_Toc122081995"/>
      <w:bookmarkStart w:id="5808" w:name="_Toc122186193"/>
      <w:bookmarkStart w:id="5809" w:name="_Toc132120890"/>
      <w:bookmarkStart w:id="5810" w:name="_Toc151211457"/>
      <w:bookmarkStart w:id="5811" w:name="_Toc151215098"/>
      <w:bookmarkStart w:id="5812" w:name="_Toc151287627"/>
      <w:bookmarkStart w:id="5813" w:name="_Toc151290260"/>
      <w:bookmarkStart w:id="5814" w:name="_Toc151291207"/>
      <w:bookmarkStart w:id="5815" w:name="_Toc151306510"/>
      <w:bookmarkStart w:id="5816" w:name="_Toc151488550"/>
      <w:bookmarkStart w:id="5817" w:name="_Toc151504340"/>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p>
    <w:p w14:paraId="501DD003" w14:textId="2A50EFF7" w:rsidR="0054667F" w:rsidRPr="00323D47" w:rsidDel="001C005D" w:rsidRDefault="0054667F">
      <w:pPr>
        <w:pStyle w:val="ListParagraph"/>
        <w:numPr>
          <w:ilvl w:val="2"/>
          <w:numId w:val="53"/>
        </w:numPr>
        <w:tabs>
          <w:tab w:val="left" w:pos="270"/>
        </w:tabs>
        <w:ind w:left="1080" w:hanging="810"/>
        <w:rPr>
          <w:del w:id="5818" w:author="John Clevenger [2]" w:date="2022-06-22T18:32:00Z"/>
          <w:rFonts w:ascii="Arial" w:hAnsi="Arial" w:cs="Arial"/>
          <w:b/>
          <w:bCs/>
          <w:szCs w:val="24"/>
          <w:u w:val="single"/>
          <w:rPrChange w:id="5819" w:author="John Clevenger" w:date="2023-11-18T18:16:00Z">
            <w:rPr>
              <w:del w:id="5820" w:author="John Clevenger [2]" w:date="2022-06-22T18:32:00Z"/>
            </w:rPr>
          </w:rPrChange>
        </w:rPr>
        <w:pPrChange w:id="5821" w:author="John Clevenger" w:date="2023-11-18T18:16:00Z">
          <w:pPr>
            <w:spacing w:before="240"/>
            <w:ind w:right="443"/>
            <w:jc w:val="both"/>
          </w:pPr>
        </w:pPrChange>
      </w:pPr>
      <w:bookmarkStart w:id="5822" w:name="_Toc106966783"/>
      <w:bookmarkStart w:id="5823" w:name="_Toc106979818"/>
      <w:bookmarkStart w:id="5824" w:name="_Toc107239511"/>
      <w:bookmarkStart w:id="5825" w:name="_Toc109139619"/>
      <w:bookmarkStart w:id="5826" w:name="_Toc122081996"/>
      <w:bookmarkStart w:id="5827" w:name="_Toc122186194"/>
      <w:bookmarkStart w:id="5828" w:name="_Toc132120891"/>
      <w:bookmarkStart w:id="5829" w:name="_Toc151211458"/>
      <w:bookmarkStart w:id="5830" w:name="_Toc151215099"/>
      <w:bookmarkStart w:id="5831" w:name="_Toc151287628"/>
      <w:bookmarkStart w:id="5832" w:name="_Toc151290261"/>
      <w:bookmarkStart w:id="5833" w:name="_Toc151291208"/>
      <w:bookmarkStart w:id="5834" w:name="_Toc151306511"/>
      <w:bookmarkStart w:id="5835" w:name="_Toc151488551"/>
      <w:bookmarkStart w:id="5836" w:name="_Toc151504341"/>
      <w:bookmarkEnd w:id="5822"/>
      <w:bookmarkEnd w:id="5823"/>
      <w:bookmarkEnd w:id="5824"/>
      <w:bookmarkEnd w:id="5825"/>
      <w:bookmarkEnd w:id="5826"/>
      <w:bookmarkEnd w:id="5827"/>
      <w:bookmarkEnd w:id="5828"/>
      <w:bookmarkEnd w:id="5829"/>
      <w:bookmarkEnd w:id="5830"/>
      <w:bookmarkEnd w:id="5831"/>
      <w:bookmarkEnd w:id="5832"/>
      <w:bookmarkEnd w:id="5833"/>
      <w:bookmarkEnd w:id="5834"/>
      <w:bookmarkEnd w:id="5835"/>
      <w:bookmarkEnd w:id="5836"/>
    </w:p>
    <w:p w14:paraId="22C1EF83" w14:textId="006FD80E" w:rsidR="0054667F" w:rsidRPr="00323D47" w:rsidDel="001C005D" w:rsidRDefault="0054667F">
      <w:pPr>
        <w:pStyle w:val="ListParagraph"/>
        <w:numPr>
          <w:ilvl w:val="2"/>
          <w:numId w:val="53"/>
        </w:numPr>
        <w:tabs>
          <w:tab w:val="left" w:pos="270"/>
        </w:tabs>
        <w:ind w:left="1080" w:hanging="810"/>
        <w:rPr>
          <w:del w:id="5837" w:author="John Clevenger [2]" w:date="2022-06-22T18:32:00Z"/>
          <w:rFonts w:ascii="Arial" w:hAnsi="Arial" w:cs="Arial"/>
          <w:b/>
          <w:bCs/>
          <w:szCs w:val="24"/>
          <w:u w:val="single"/>
          <w:rPrChange w:id="5838" w:author="John Clevenger" w:date="2023-11-18T18:16:00Z">
            <w:rPr>
              <w:del w:id="5839" w:author="John Clevenger [2]" w:date="2022-06-22T18:32:00Z"/>
            </w:rPr>
          </w:rPrChange>
        </w:rPr>
        <w:pPrChange w:id="5840" w:author="John Clevenger" w:date="2023-11-18T18:16:00Z">
          <w:pPr>
            <w:spacing w:before="240"/>
            <w:ind w:right="443"/>
            <w:jc w:val="both"/>
          </w:pPr>
        </w:pPrChange>
      </w:pPr>
      <w:bookmarkStart w:id="5841" w:name="_Toc106966784"/>
      <w:bookmarkStart w:id="5842" w:name="_Toc106979819"/>
      <w:bookmarkStart w:id="5843" w:name="_Toc107239512"/>
      <w:bookmarkStart w:id="5844" w:name="_Toc109139620"/>
      <w:bookmarkStart w:id="5845" w:name="_Toc122081997"/>
      <w:bookmarkStart w:id="5846" w:name="_Toc122186195"/>
      <w:bookmarkStart w:id="5847" w:name="_Toc132120892"/>
      <w:bookmarkStart w:id="5848" w:name="_Toc151211459"/>
      <w:bookmarkStart w:id="5849" w:name="_Toc151215100"/>
      <w:bookmarkStart w:id="5850" w:name="_Toc151287629"/>
      <w:bookmarkStart w:id="5851" w:name="_Toc151290262"/>
      <w:bookmarkStart w:id="5852" w:name="_Toc151291209"/>
      <w:bookmarkStart w:id="5853" w:name="_Toc151306512"/>
      <w:bookmarkStart w:id="5854" w:name="_Toc151488552"/>
      <w:bookmarkStart w:id="5855" w:name="_Toc151504342"/>
      <w:bookmarkEnd w:id="5841"/>
      <w:bookmarkEnd w:id="5842"/>
      <w:bookmarkEnd w:id="5843"/>
      <w:bookmarkEnd w:id="5844"/>
      <w:bookmarkEnd w:id="5845"/>
      <w:bookmarkEnd w:id="5846"/>
      <w:bookmarkEnd w:id="5847"/>
      <w:bookmarkEnd w:id="5848"/>
      <w:bookmarkEnd w:id="5849"/>
      <w:bookmarkEnd w:id="5850"/>
      <w:bookmarkEnd w:id="5851"/>
      <w:bookmarkEnd w:id="5852"/>
      <w:bookmarkEnd w:id="5853"/>
      <w:bookmarkEnd w:id="5854"/>
      <w:bookmarkEnd w:id="5855"/>
    </w:p>
    <w:p w14:paraId="050E4810" w14:textId="71290186" w:rsidR="0054667F" w:rsidRPr="00323D47" w:rsidDel="001C005D" w:rsidRDefault="0054667F">
      <w:pPr>
        <w:pStyle w:val="ListParagraph"/>
        <w:numPr>
          <w:ilvl w:val="2"/>
          <w:numId w:val="53"/>
        </w:numPr>
        <w:tabs>
          <w:tab w:val="left" w:pos="270"/>
        </w:tabs>
        <w:ind w:left="1080" w:hanging="810"/>
        <w:rPr>
          <w:del w:id="5856" w:author="John Clevenger [2]" w:date="2022-06-22T18:32:00Z"/>
          <w:rFonts w:ascii="Arial" w:hAnsi="Arial" w:cs="Arial"/>
          <w:b/>
          <w:bCs/>
          <w:szCs w:val="24"/>
          <w:u w:val="single"/>
          <w:rPrChange w:id="5857" w:author="John Clevenger" w:date="2023-11-18T18:16:00Z">
            <w:rPr>
              <w:del w:id="5858" w:author="John Clevenger [2]" w:date="2022-06-22T18:32:00Z"/>
            </w:rPr>
          </w:rPrChange>
        </w:rPr>
        <w:pPrChange w:id="5859" w:author="John Clevenger" w:date="2023-11-18T18:16:00Z">
          <w:pPr>
            <w:spacing w:before="240"/>
            <w:ind w:right="443"/>
            <w:jc w:val="both"/>
          </w:pPr>
        </w:pPrChange>
      </w:pPr>
      <w:bookmarkStart w:id="5860" w:name="_Toc106966785"/>
      <w:bookmarkStart w:id="5861" w:name="_Toc106979820"/>
      <w:bookmarkStart w:id="5862" w:name="_Toc107239513"/>
      <w:bookmarkStart w:id="5863" w:name="_Toc109139621"/>
      <w:bookmarkStart w:id="5864" w:name="_Toc122081998"/>
      <w:bookmarkStart w:id="5865" w:name="_Toc122186196"/>
      <w:bookmarkStart w:id="5866" w:name="_Toc132120893"/>
      <w:bookmarkStart w:id="5867" w:name="_Toc151211460"/>
      <w:bookmarkStart w:id="5868" w:name="_Toc151215101"/>
      <w:bookmarkStart w:id="5869" w:name="_Toc151287630"/>
      <w:bookmarkStart w:id="5870" w:name="_Toc151290263"/>
      <w:bookmarkStart w:id="5871" w:name="_Toc151291210"/>
      <w:bookmarkStart w:id="5872" w:name="_Toc151306513"/>
      <w:bookmarkStart w:id="5873" w:name="_Toc151488553"/>
      <w:bookmarkStart w:id="5874" w:name="_Toc151504343"/>
      <w:bookmarkEnd w:id="5860"/>
      <w:bookmarkEnd w:id="5861"/>
      <w:bookmarkEnd w:id="5862"/>
      <w:bookmarkEnd w:id="5863"/>
      <w:bookmarkEnd w:id="5864"/>
      <w:bookmarkEnd w:id="5865"/>
      <w:bookmarkEnd w:id="5866"/>
      <w:bookmarkEnd w:id="5867"/>
      <w:bookmarkEnd w:id="5868"/>
      <w:bookmarkEnd w:id="5869"/>
      <w:bookmarkEnd w:id="5870"/>
      <w:bookmarkEnd w:id="5871"/>
      <w:bookmarkEnd w:id="5872"/>
      <w:bookmarkEnd w:id="5873"/>
      <w:bookmarkEnd w:id="5874"/>
    </w:p>
    <w:p w14:paraId="0FEF4EA1" w14:textId="7AAF8F62" w:rsidR="0054667F" w:rsidRPr="00323D47" w:rsidDel="001C005D" w:rsidRDefault="0054667F">
      <w:pPr>
        <w:pStyle w:val="ListParagraph"/>
        <w:numPr>
          <w:ilvl w:val="2"/>
          <w:numId w:val="53"/>
        </w:numPr>
        <w:tabs>
          <w:tab w:val="left" w:pos="270"/>
        </w:tabs>
        <w:ind w:left="1080" w:hanging="810"/>
        <w:rPr>
          <w:del w:id="5875" w:author="John Clevenger [2]" w:date="2022-06-22T18:32:00Z"/>
          <w:rFonts w:ascii="Arial" w:hAnsi="Arial" w:cs="Arial"/>
          <w:b/>
          <w:bCs/>
          <w:szCs w:val="24"/>
          <w:u w:val="single"/>
          <w:rPrChange w:id="5876" w:author="John Clevenger" w:date="2023-11-18T18:16:00Z">
            <w:rPr>
              <w:del w:id="5877" w:author="John Clevenger [2]" w:date="2022-06-22T18:32:00Z"/>
            </w:rPr>
          </w:rPrChange>
        </w:rPr>
        <w:pPrChange w:id="5878" w:author="John Clevenger" w:date="2023-11-18T18:16:00Z">
          <w:pPr>
            <w:spacing w:before="240"/>
            <w:ind w:right="443"/>
            <w:jc w:val="both"/>
          </w:pPr>
        </w:pPrChange>
      </w:pPr>
      <w:bookmarkStart w:id="5879" w:name="_Toc106966786"/>
      <w:bookmarkStart w:id="5880" w:name="_Toc106979821"/>
      <w:bookmarkStart w:id="5881" w:name="_Toc107239514"/>
      <w:bookmarkStart w:id="5882" w:name="_Toc109139622"/>
      <w:bookmarkStart w:id="5883" w:name="_Toc122081999"/>
      <w:bookmarkStart w:id="5884" w:name="_Toc122186197"/>
      <w:bookmarkStart w:id="5885" w:name="_Toc132120894"/>
      <w:bookmarkStart w:id="5886" w:name="_Toc151211461"/>
      <w:bookmarkStart w:id="5887" w:name="_Toc151215102"/>
      <w:bookmarkStart w:id="5888" w:name="_Toc151287631"/>
      <w:bookmarkStart w:id="5889" w:name="_Toc151290264"/>
      <w:bookmarkStart w:id="5890" w:name="_Toc151291211"/>
      <w:bookmarkStart w:id="5891" w:name="_Toc151306514"/>
      <w:bookmarkStart w:id="5892" w:name="_Toc151488554"/>
      <w:bookmarkStart w:id="5893" w:name="_Toc151504344"/>
      <w:bookmarkEnd w:id="5879"/>
      <w:bookmarkEnd w:id="5880"/>
      <w:bookmarkEnd w:id="5881"/>
      <w:bookmarkEnd w:id="5882"/>
      <w:bookmarkEnd w:id="5883"/>
      <w:bookmarkEnd w:id="5884"/>
      <w:bookmarkEnd w:id="5885"/>
      <w:bookmarkEnd w:id="5886"/>
      <w:bookmarkEnd w:id="5887"/>
      <w:bookmarkEnd w:id="5888"/>
      <w:bookmarkEnd w:id="5889"/>
      <w:bookmarkEnd w:id="5890"/>
      <w:bookmarkEnd w:id="5891"/>
      <w:bookmarkEnd w:id="5892"/>
      <w:bookmarkEnd w:id="5893"/>
    </w:p>
    <w:p w14:paraId="6AA82E88" w14:textId="3F3BD4C2" w:rsidR="0054667F" w:rsidRPr="00323D47" w:rsidDel="001C005D" w:rsidRDefault="0054667F">
      <w:pPr>
        <w:pStyle w:val="ListParagraph"/>
        <w:numPr>
          <w:ilvl w:val="2"/>
          <w:numId w:val="53"/>
        </w:numPr>
        <w:tabs>
          <w:tab w:val="left" w:pos="270"/>
        </w:tabs>
        <w:ind w:left="1080" w:hanging="810"/>
        <w:rPr>
          <w:del w:id="5894" w:author="John Clevenger [2]" w:date="2022-06-22T18:32:00Z"/>
          <w:rFonts w:ascii="Arial" w:hAnsi="Arial" w:cs="Arial"/>
          <w:b/>
          <w:bCs/>
          <w:szCs w:val="24"/>
          <w:u w:val="single"/>
          <w:rPrChange w:id="5895" w:author="John Clevenger" w:date="2023-11-18T18:16:00Z">
            <w:rPr>
              <w:del w:id="5896" w:author="John Clevenger [2]" w:date="2022-06-22T18:32:00Z"/>
            </w:rPr>
          </w:rPrChange>
        </w:rPr>
        <w:pPrChange w:id="5897" w:author="John Clevenger" w:date="2023-11-18T18:16:00Z">
          <w:pPr>
            <w:spacing w:before="240"/>
            <w:ind w:right="443"/>
            <w:jc w:val="both"/>
          </w:pPr>
        </w:pPrChange>
      </w:pPr>
      <w:bookmarkStart w:id="5898" w:name="_Toc106966787"/>
      <w:bookmarkStart w:id="5899" w:name="_Toc106979822"/>
      <w:bookmarkStart w:id="5900" w:name="_Toc107239515"/>
      <w:bookmarkStart w:id="5901" w:name="_Toc109139623"/>
      <w:bookmarkStart w:id="5902" w:name="_Toc122082000"/>
      <w:bookmarkStart w:id="5903" w:name="_Toc122186198"/>
      <w:bookmarkStart w:id="5904" w:name="_Toc132120895"/>
      <w:bookmarkStart w:id="5905" w:name="_Toc151211462"/>
      <w:bookmarkStart w:id="5906" w:name="_Toc151215103"/>
      <w:bookmarkStart w:id="5907" w:name="_Toc151287632"/>
      <w:bookmarkStart w:id="5908" w:name="_Toc151290265"/>
      <w:bookmarkStart w:id="5909" w:name="_Toc151291212"/>
      <w:bookmarkStart w:id="5910" w:name="_Toc151306515"/>
      <w:bookmarkStart w:id="5911" w:name="_Toc151488555"/>
      <w:bookmarkStart w:id="5912" w:name="_Toc151504345"/>
      <w:bookmarkEnd w:id="5898"/>
      <w:bookmarkEnd w:id="5899"/>
      <w:bookmarkEnd w:id="5900"/>
      <w:bookmarkEnd w:id="5901"/>
      <w:bookmarkEnd w:id="5902"/>
      <w:bookmarkEnd w:id="5903"/>
      <w:bookmarkEnd w:id="5904"/>
      <w:bookmarkEnd w:id="5905"/>
      <w:bookmarkEnd w:id="5906"/>
      <w:bookmarkEnd w:id="5907"/>
      <w:bookmarkEnd w:id="5908"/>
      <w:bookmarkEnd w:id="5909"/>
      <w:bookmarkEnd w:id="5910"/>
      <w:bookmarkEnd w:id="5911"/>
      <w:bookmarkEnd w:id="5912"/>
    </w:p>
    <w:p w14:paraId="510E1283" w14:textId="77777777" w:rsidR="0054667F" w:rsidRPr="00323D47" w:rsidDel="00966131" w:rsidRDefault="0054667F">
      <w:pPr>
        <w:pStyle w:val="ListParagraph"/>
        <w:numPr>
          <w:ilvl w:val="2"/>
          <w:numId w:val="53"/>
        </w:numPr>
        <w:tabs>
          <w:tab w:val="left" w:pos="270"/>
        </w:tabs>
        <w:ind w:left="1080" w:hanging="810"/>
        <w:rPr>
          <w:del w:id="5913" w:author="John Clevenger [2]" w:date="2022-06-15T12:05:00Z"/>
          <w:rFonts w:ascii="Arial" w:hAnsi="Arial" w:cs="Arial"/>
          <w:b/>
          <w:bCs/>
          <w:szCs w:val="24"/>
          <w:u w:val="single"/>
          <w:rPrChange w:id="5914" w:author="John Clevenger" w:date="2023-11-18T18:16:00Z">
            <w:rPr>
              <w:del w:id="5915" w:author="John Clevenger [2]" w:date="2022-06-15T12:05:00Z"/>
            </w:rPr>
          </w:rPrChange>
        </w:rPr>
        <w:pPrChange w:id="5916" w:author="John Clevenger" w:date="2023-11-18T18:16:00Z">
          <w:pPr>
            <w:spacing w:before="240"/>
            <w:ind w:right="443"/>
            <w:jc w:val="both"/>
          </w:pPr>
        </w:pPrChange>
      </w:pPr>
      <w:bookmarkStart w:id="5917" w:name="_Toc106966788"/>
      <w:bookmarkStart w:id="5918" w:name="_Toc106979823"/>
      <w:bookmarkStart w:id="5919" w:name="_Toc107239516"/>
      <w:bookmarkStart w:id="5920" w:name="_Toc109139624"/>
      <w:bookmarkStart w:id="5921" w:name="_Toc122082001"/>
      <w:bookmarkStart w:id="5922" w:name="_Toc122186199"/>
      <w:bookmarkStart w:id="5923" w:name="_Toc132120896"/>
      <w:bookmarkStart w:id="5924" w:name="_Toc151211463"/>
      <w:bookmarkStart w:id="5925" w:name="_Toc151215104"/>
      <w:bookmarkStart w:id="5926" w:name="_Toc151287633"/>
      <w:bookmarkStart w:id="5927" w:name="_Toc151290266"/>
      <w:bookmarkStart w:id="5928" w:name="_Toc151291213"/>
      <w:bookmarkStart w:id="5929" w:name="_Toc151306516"/>
      <w:bookmarkStart w:id="5930" w:name="_Toc151488556"/>
      <w:bookmarkStart w:id="5931" w:name="_Toc151504346"/>
      <w:bookmarkEnd w:id="5917"/>
      <w:bookmarkEnd w:id="5918"/>
      <w:bookmarkEnd w:id="5919"/>
      <w:bookmarkEnd w:id="5920"/>
      <w:bookmarkEnd w:id="5921"/>
      <w:bookmarkEnd w:id="5922"/>
      <w:bookmarkEnd w:id="5923"/>
      <w:bookmarkEnd w:id="5924"/>
      <w:bookmarkEnd w:id="5925"/>
      <w:bookmarkEnd w:id="5926"/>
      <w:bookmarkEnd w:id="5927"/>
      <w:bookmarkEnd w:id="5928"/>
      <w:bookmarkEnd w:id="5929"/>
      <w:bookmarkEnd w:id="5930"/>
      <w:bookmarkEnd w:id="5931"/>
    </w:p>
    <w:p w14:paraId="23E91624" w14:textId="77777777" w:rsidR="0054667F" w:rsidRPr="00323D47" w:rsidDel="00966131" w:rsidRDefault="0054667F">
      <w:pPr>
        <w:pStyle w:val="ListParagraph"/>
        <w:numPr>
          <w:ilvl w:val="2"/>
          <w:numId w:val="53"/>
        </w:numPr>
        <w:tabs>
          <w:tab w:val="left" w:pos="270"/>
        </w:tabs>
        <w:ind w:left="1080" w:hanging="810"/>
        <w:rPr>
          <w:del w:id="5932" w:author="John Clevenger [2]" w:date="2022-06-15T12:05:00Z"/>
          <w:rFonts w:ascii="Arial" w:hAnsi="Arial" w:cs="Arial"/>
          <w:b/>
          <w:bCs/>
          <w:szCs w:val="24"/>
          <w:u w:val="single"/>
          <w:rPrChange w:id="5933" w:author="John Clevenger" w:date="2023-11-18T18:16:00Z">
            <w:rPr>
              <w:del w:id="5934" w:author="John Clevenger [2]" w:date="2022-06-15T12:05:00Z"/>
            </w:rPr>
          </w:rPrChange>
        </w:rPr>
        <w:pPrChange w:id="5935" w:author="John Clevenger" w:date="2023-11-18T18:16:00Z">
          <w:pPr>
            <w:spacing w:before="240"/>
            <w:ind w:right="443"/>
            <w:jc w:val="both"/>
          </w:pPr>
        </w:pPrChange>
      </w:pPr>
      <w:bookmarkStart w:id="5936" w:name="_Toc106966789"/>
      <w:bookmarkStart w:id="5937" w:name="_Toc106979824"/>
      <w:bookmarkStart w:id="5938" w:name="_Toc107239517"/>
      <w:bookmarkStart w:id="5939" w:name="_Toc109139625"/>
      <w:bookmarkStart w:id="5940" w:name="_Toc122082002"/>
      <w:bookmarkStart w:id="5941" w:name="_Toc122186200"/>
      <w:bookmarkStart w:id="5942" w:name="_Toc132120897"/>
      <w:bookmarkStart w:id="5943" w:name="_Toc151211464"/>
      <w:bookmarkStart w:id="5944" w:name="_Toc151215105"/>
      <w:bookmarkStart w:id="5945" w:name="_Toc151287634"/>
      <w:bookmarkStart w:id="5946" w:name="_Toc151290267"/>
      <w:bookmarkStart w:id="5947" w:name="_Toc151291214"/>
      <w:bookmarkStart w:id="5948" w:name="_Toc151306517"/>
      <w:bookmarkStart w:id="5949" w:name="_Toc151488557"/>
      <w:bookmarkStart w:id="5950" w:name="_Toc151504347"/>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p>
    <w:p w14:paraId="400321CB" w14:textId="5BE40D8A" w:rsidR="0054667F" w:rsidRPr="00323D47" w:rsidDel="001C005D" w:rsidRDefault="0054667F">
      <w:pPr>
        <w:pStyle w:val="ListParagraph"/>
        <w:numPr>
          <w:ilvl w:val="2"/>
          <w:numId w:val="53"/>
        </w:numPr>
        <w:tabs>
          <w:tab w:val="left" w:pos="270"/>
        </w:tabs>
        <w:ind w:left="1080" w:hanging="810"/>
        <w:rPr>
          <w:del w:id="5951" w:author="John Clevenger [2]" w:date="2022-06-22T18:32:00Z"/>
          <w:rFonts w:ascii="Arial" w:hAnsi="Arial" w:cs="Arial"/>
          <w:b/>
          <w:bCs/>
          <w:szCs w:val="24"/>
          <w:u w:val="single"/>
          <w:rPrChange w:id="5952" w:author="John Clevenger" w:date="2023-11-18T18:16:00Z">
            <w:rPr>
              <w:del w:id="5953" w:author="John Clevenger [2]" w:date="2022-06-22T18:32:00Z"/>
            </w:rPr>
          </w:rPrChange>
        </w:rPr>
        <w:pPrChange w:id="5954" w:author="John Clevenger" w:date="2023-11-18T18:16:00Z">
          <w:pPr>
            <w:spacing w:before="240"/>
            <w:ind w:right="443"/>
            <w:jc w:val="both"/>
          </w:pPr>
        </w:pPrChange>
      </w:pPr>
      <w:bookmarkStart w:id="5955" w:name="_Toc106966790"/>
      <w:bookmarkStart w:id="5956" w:name="_Toc106979825"/>
      <w:bookmarkStart w:id="5957" w:name="_Toc107239518"/>
      <w:bookmarkStart w:id="5958" w:name="_Toc109139626"/>
      <w:bookmarkStart w:id="5959" w:name="_Toc122082003"/>
      <w:bookmarkStart w:id="5960" w:name="_Toc122186201"/>
      <w:bookmarkStart w:id="5961" w:name="_Toc132120898"/>
      <w:bookmarkStart w:id="5962" w:name="_Toc151211465"/>
      <w:bookmarkStart w:id="5963" w:name="_Toc151215106"/>
      <w:bookmarkStart w:id="5964" w:name="_Toc151287635"/>
      <w:bookmarkStart w:id="5965" w:name="_Toc151290268"/>
      <w:bookmarkStart w:id="5966" w:name="_Toc151291215"/>
      <w:bookmarkStart w:id="5967" w:name="_Toc151306518"/>
      <w:bookmarkStart w:id="5968" w:name="_Toc151488558"/>
      <w:bookmarkStart w:id="5969" w:name="_Toc151504348"/>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p>
    <w:p w14:paraId="533443DC" w14:textId="77777777" w:rsidR="00EB7F00" w:rsidRPr="007D3139" w:rsidRDefault="0054667F">
      <w:pPr>
        <w:pStyle w:val="ListParagraph"/>
        <w:numPr>
          <w:ilvl w:val="2"/>
          <w:numId w:val="53"/>
        </w:numPr>
        <w:ind w:left="900" w:hanging="810"/>
        <w:outlineLvl w:val="2"/>
        <w:rPr>
          <w:rFonts w:cs="Arial"/>
          <w:bCs/>
          <w:szCs w:val="24"/>
        </w:rPr>
        <w:pPrChange w:id="5970" w:author="John Clevenger" w:date="2023-11-19T11:53:00Z">
          <w:pPr>
            <w:pStyle w:val="Heading3"/>
          </w:pPr>
        </w:pPrChange>
      </w:pPr>
      <w:bookmarkStart w:id="5971" w:name="_Toc151504349"/>
      <w:r w:rsidRPr="00323D47">
        <w:rPr>
          <w:rFonts w:ascii="Arial" w:hAnsi="Arial" w:cs="Arial"/>
          <w:b/>
          <w:bCs/>
          <w:szCs w:val="24"/>
          <w:u w:val="single"/>
          <w:rPrChange w:id="5972" w:author="John Clevenger" w:date="2023-11-18T18:16:00Z">
            <w:rPr>
              <w:b w:val="0"/>
            </w:rPr>
          </w:rPrChange>
        </w:rPr>
        <w:t xml:space="preserve">Multiple </w:t>
      </w:r>
      <w:r w:rsidR="00EB7F00" w:rsidRPr="00323D47">
        <w:rPr>
          <w:rFonts w:ascii="Arial" w:hAnsi="Arial" w:cs="Arial"/>
          <w:b/>
          <w:bCs/>
          <w:szCs w:val="24"/>
          <w:u w:val="single"/>
          <w:rPrChange w:id="5973" w:author="John Clevenger" w:date="2023-11-18T18:16:00Z">
            <w:rPr>
              <w:b w:val="0"/>
            </w:rPr>
          </w:rPrChange>
        </w:rPr>
        <w:t>Test Data Files</w:t>
      </w:r>
      <w:bookmarkEnd w:id="5971"/>
    </w:p>
    <w:p w14:paraId="171C23F8" w14:textId="3CBF51C9" w:rsidR="00EB7F00" w:rsidRDefault="00441EFE">
      <w:pPr>
        <w:spacing w:before="240"/>
        <w:ind w:right="-7" w:firstLine="720"/>
        <w:jc w:val="both"/>
        <w:rPr>
          <w:color w:val="000000"/>
        </w:rPr>
        <w:pPrChange w:id="5974" w:author="John Clevenger" w:date="2023-11-18T14:26:00Z">
          <w:pPr>
            <w:spacing w:before="240"/>
            <w:ind w:right="443" w:firstLine="720"/>
            <w:jc w:val="both"/>
          </w:pPr>
        </w:pPrChange>
      </w:pPr>
      <w:ins w:id="5975" w:author="John Clevenger [2]" w:date="2022-06-22T12:31:00Z">
        <w:del w:id="5976" w:author="John Clevenger" w:date="2023-11-17T19:03:00Z">
          <w:r w:rsidDel="00304CF5">
            <w:rPr>
              <w:noProof/>
            </w:rPr>
            <w:drawing>
              <wp:anchor distT="0" distB="0" distL="114300" distR="114300" simplePos="0" relativeHeight="251712512" behindDoc="0" locked="0" layoutInCell="1" allowOverlap="1" wp14:anchorId="19FB070F" wp14:editId="39721D9C">
                <wp:simplePos x="0" y="0"/>
                <wp:positionH relativeFrom="margin">
                  <wp:posOffset>516255</wp:posOffset>
                </wp:positionH>
                <wp:positionV relativeFrom="paragraph">
                  <wp:posOffset>5277167</wp:posOffset>
                </wp:positionV>
                <wp:extent cx="5122545" cy="3567430"/>
                <wp:effectExtent l="0" t="0" r="1905" b="0"/>
                <wp:wrapTopAndBottom/>
                <wp:docPr id="38" name="Picture 3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122545" cy="3567430"/>
                        </a:xfrm>
                        <a:prstGeom prst="rect">
                          <a:avLst/>
                        </a:prstGeom>
                      </pic:spPr>
                    </pic:pic>
                  </a:graphicData>
                </a:graphic>
                <wp14:sizeRelH relativeFrom="page">
                  <wp14:pctWidth>0</wp14:pctWidth>
                </wp14:sizeRelH>
                <wp14:sizeRelV relativeFrom="page">
                  <wp14:pctHeight>0</wp14:pctHeight>
                </wp14:sizeRelV>
              </wp:anchor>
            </w:drawing>
          </w:r>
        </w:del>
      </w:ins>
      <w:del w:id="5977" w:author="John Clevenger [2]" w:date="2022-06-22T12:30:00Z">
        <w:r w:rsidR="00A92296" w:rsidDel="00B50866">
          <w:rPr>
            <w:noProof/>
          </w:rPr>
          <w:drawing>
            <wp:anchor distT="0" distB="0" distL="114300" distR="114300" simplePos="0" relativeHeight="251604992" behindDoc="0" locked="0" layoutInCell="1" allowOverlap="1" wp14:anchorId="5F74E0D0" wp14:editId="644050C9">
              <wp:simplePos x="0" y="0"/>
              <wp:positionH relativeFrom="column">
                <wp:posOffset>602615</wp:posOffset>
              </wp:positionH>
              <wp:positionV relativeFrom="paragraph">
                <wp:posOffset>1430655</wp:posOffset>
              </wp:positionV>
              <wp:extent cx="4740910" cy="3289300"/>
              <wp:effectExtent l="0" t="0" r="0" b="0"/>
              <wp:wrapTopAndBottom/>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40910" cy="32893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54667F">
        <w:t xml:space="preserve">The previous section described how to configure a Contest Problem which is to be tested using a single data set </w:t>
      </w:r>
      <w:r w:rsidR="0054667F">
        <w:rPr>
          <w:color w:val="000000"/>
        </w:rPr>
        <w:t>(or “test case”)</w:t>
      </w:r>
      <w:r w:rsidR="0054667F">
        <w:t xml:space="preserve">.  </w:t>
      </w:r>
      <w:r w:rsidR="00EB7F00">
        <w:t>PC</w:t>
      </w:r>
      <w:r w:rsidR="00EB7F00">
        <w:rPr>
          <w:vertAlign w:val="superscript"/>
        </w:rPr>
        <w:t>2</w:t>
      </w:r>
      <w:r w:rsidR="00EB7F00">
        <w:rPr>
          <w:color w:val="000000"/>
        </w:rPr>
        <w:t xml:space="preserve"> </w:t>
      </w:r>
      <w:r w:rsidR="0054667F">
        <w:rPr>
          <w:color w:val="000000"/>
        </w:rPr>
        <w:t xml:space="preserve">also </w:t>
      </w:r>
      <w:r w:rsidR="00EB7F00">
        <w:rPr>
          <w:color w:val="000000"/>
        </w:rPr>
        <w:t xml:space="preserve">supports the ability to automatically execute a single </w:t>
      </w:r>
      <w:r w:rsidR="004E12D0">
        <w:rPr>
          <w:color w:val="000000"/>
        </w:rPr>
        <w:t xml:space="preserve">team </w:t>
      </w:r>
      <w:r w:rsidR="00EB7F00">
        <w:rPr>
          <w:color w:val="000000"/>
        </w:rPr>
        <w:t xml:space="preserve">submission against multiple different data files.  </w:t>
      </w:r>
      <w:del w:id="5978" w:author="John Clevenger [2]" w:date="2022-06-22T12:12:00Z">
        <w:r w:rsidR="00EB7F00" w:rsidDel="00B82360">
          <w:rPr>
            <w:color w:val="000000"/>
          </w:rPr>
          <w:delText>In order to</w:delText>
        </w:r>
      </w:del>
      <w:ins w:id="5979" w:author="John Clevenger [2]" w:date="2022-06-22T12:12:00Z">
        <w:r w:rsidR="00B82360">
          <w:rPr>
            <w:color w:val="000000"/>
          </w:rPr>
          <w:t>To</w:t>
        </w:r>
      </w:ins>
      <w:r w:rsidR="00EB7F00">
        <w:rPr>
          <w:color w:val="000000"/>
        </w:rPr>
        <w:t xml:space="preserve"> use </w:t>
      </w:r>
      <w:r w:rsidR="003F5211">
        <w:rPr>
          <w:color w:val="000000"/>
        </w:rPr>
        <w:t>this</w:t>
      </w:r>
      <w:r w:rsidR="00EB7F00">
        <w:rPr>
          <w:color w:val="000000"/>
        </w:rPr>
        <w:t xml:space="preserve"> capability, the </w:t>
      </w:r>
      <w:r w:rsidR="00363F6B">
        <w:rPr>
          <w:color w:val="000000"/>
        </w:rPr>
        <w:t xml:space="preserve">input </w:t>
      </w:r>
      <w:r w:rsidR="00EB7F00">
        <w:rPr>
          <w:color w:val="000000"/>
        </w:rPr>
        <w:t>data files and corresponding answer files</w:t>
      </w:r>
      <w:r w:rsidR="00E04031">
        <w:rPr>
          <w:rStyle w:val="FootnoteReference"/>
          <w:color w:val="000000"/>
        </w:rPr>
        <w:footnoteReference w:id="28"/>
      </w:r>
      <w:r w:rsidR="00EB7F00">
        <w:rPr>
          <w:color w:val="000000"/>
        </w:rPr>
        <w:t xml:space="preserve"> must be loaded using the </w:t>
      </w:r>
      <w:r w:rsidR="00EB7F00" w:rsidRPr="00EB7F00">
        <w:rPr>
          <w:rFonts w:ascii="Arial" w:hAnsi="Arial"/>
          <w:b/>
          <w:sz w:val="20"/>
        </w:rPr>
        <w:t>Add Problem</w:t>
      </w:r>
      <w:r w:rsidR="00EB7F00">
        <w:rPr>
          <w:color w:val="000000"/>
        </w:rPr>
        <w:t xml:space="preserve"> or </w:t>
      </w:r>
      <w:r w:rsidR="00EB7F00" w:rsidRPr="00EB7F00">
        <w:rPr>
          <w:rFonts w:ascii="Arial" w:hAnsi="Arial"/>
          <w:b/>
          <w:sz w:val="20"/>
        </w:rPr>
        <w:t>Edit Problem</w:t>
      </w:r>
      <w:r w:rsidR="00EB7F00">
        <w:rPr>
          <w:color w:val="000000"/>
        </w:rPr>
        <w:t xml:space="preserve"> screen’s </w:t>
      </w:r>
      <w:r w:rsidR="00C36206" w:rsidRPr="00C36206">
        <w:rPr>
          <w:rFonts w:ascii="Arial" w:hAnsi="Arial"/>
          <w:b/>
          <w:sz w:val="20"/>
        </w:rPr>
        <w:t xml:space="preserve">Test </w:t>
      </w:r>
      <w:r w:rsidR="00EB7F00" w:rsidRPr="00EB7F00">
        <w:rPr>
          <w:rFonts w:ascii="Arial" w:hAnsi="Arial"/>
          <w:b/>
          <w:sz w:val="20"/>
        </w:rPr>
        <w:t>Data Files</w:t>
      </w:r>
      <w:r w:rsidR="00EB7F00">
        <w:rPr>
          <w:color w:val="000000"/>
        </w:rPr>
        <w:t xml:space="preserve"> tab, shown below</w:t>
      </w:r>
      <w:r w:rsidR="00363F6B">
        <w:rPr>
          <w:color w:val="000000"/>
        </w:rPr>
        <w:t xml:space="preserve"> </w:t>
      </w:r>
      <w:del w:id="5980" w:author="John Clevenger" w:date="2023-11-18T14:15:00Z">
        <w:r w:rsidR="00363F6B" w:rsidDel="00563175">
          <w:rPr>
            <w:color w:val="000000"/>
          </w:rPr>
          <w:delText>(</w:delText>
        </w:r>
      </w:del>
      <w:del w:id="5981" w:author="John Clevenger" w:date="2023-11-18T14:13:00Z">
        <w:r w:rsidR="001F59DB" w:rsidDel="00563175">
          <w:rPr>
            <w:color w:val="000000"/>
          </w:rPr>
          <w:delText xml:space="preserve">shown </w:delText>
        </w:r>
      </w:del>
      <w:r w:rsidR="00363F6B">
        <w:rPr>
          <w:color w:val="000000"/>
        </w:rPr>
        <w:t>with a set of input data and answer files already loaded</w:t>
      </w:r>
      <w:del w:id="5982" w:author="John Clevenger" w:date="2023-11-18T14:15:00Z">
        <w:r w:rsidR="00363F6B" w:rsidDel="00563175">
          <w:rPr>
            <w:color w:val="000000"/>
          </w:rPr>
          <w:delText>)</w:delText>
        </w:r>
      </w:del>
      <w:r w:rsidR="00EB7F00">
        <w:rPr>
          <w:color w:val="000000"/>
        </w:rPr>
        <w:t>:</w:t>
      </w:r>
    </w:p>
    <w:p w14:paraId="2D9C9ACA" w14:textId="1BECB1E0" w:rsidR="001F59DB" w:rsidDel="007D3139" w:rsidRDefault="00304CF5" w:rsidP="00EB7F00">
      <w:pPr>
        <w:spacing w:before="240"/>
        <w:ind w:right="443" w:firstLine="720"/>
        <w:jc w:val="both"/>
        <w:rPr>
          <w:del w:id="5983" w:author="John Clevenger" w:date="2023-11-19T16:35:00Z"/>
          <w:color w:val="000000"/>
        </w:rPr>
      </w:pPr>
      <w:ins w:id="5984" w:author="John Clevenger" w:date="2023-11-17T19:11:00Z">
        <w:r>
          <w:rPr>
            <w:noProof/>
          </w:rPr>
          <w:lastRenderedPageBreak/>
          <w:drawing>
            <wp:anchor distT="0" distB="0" distL="114300" distR="114300" simplePos="0" relativeHeight="251706368" behindDoc="0" locked="0" layoutInCell="1" allowOverlap="1" wp14:anchorId="57671164" wp14:editId="05BD4089">
              <wp:simplePos x="0" y="0"/>
              <wp:positionH relativeFrom="column">
                <wp:posOffset>296227</wp:posOffset>
              </wp:positionH>
              <wp:positionV relativeFrom="paragraph">
                <wp:posOffset>59055</wp:posOffset>
              </wp:positionV>
              <wp:extent cx="5374640" cy="4323080"/>
              <wp:effectExtent l="0" t="0" r="0" b="0"/>
              <wp:wrapTopAndBottom/>
              <wp:docPr id="171558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0319"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374640" cy="4323080"/>
                      </a:xfrm>
                      <a:prstGeom prst="rect">
                        <a:avLst/>
                      </a:prstGeom>
                    </pic:spPr>
                  </pic:pic>
                </a:graphicData>
              </a:graphic>
              <wp14:sizeRelH relativeFrom="page">
                <wp14:pctWidth>0</wp14:pctWidth>
              </wp14:sizeRelH>
              <wp14:sizeRelV relativeFrom="page">
                <wp14:pctHeight>0</wp14:pctHeight>
              </wp14:sizeRelV>
            </wp:anchor>
          </w:drawing>
        </w:r>
      </w:ins>
    </w:p>
    <w:p w14:paraId="46509E6F" w14:textId="77777777" w:rsidR="007D3139" w:rsidRDefault="007D3139" w:rsidP="007D3139">
      <w:pPr>
        <w:spacing w:before="240"/>
        <w:ind w:right="443" w:firstLine="720"/>
        <w:jc w:val="both"/>
        <w:rPr>
          <w:ins w:id="5985" w:author="John Clevenger" w:date="2023-11-19T16:35:00Z"/>
          <w:color w:val="000000"/>
        </w:rPr>
      </w:pPr>
    </w:p>
    <w:p w14:paraId="6BEB0BF9" w14:textId="33D67B9A" w:rsidR="00E04031" w:rsidRDefault="00E04031" w:rsidP="007D3139">
      <w:pPr>
        <w:spacing w:before="240"/>
        <w:ind w:right="443" w:firstLine="720"/>
        <w:jc w:val="both"/>
        <w:rPr>
          <w:color w:val="000000"/>
        </w:rPr>
      </w:pPr>
      <w:r>
        <w:rPr>
          <w:color w:val="000000"/>
        </w:rPr>
        <w:t xml:space="preserve">The “storage option” radio buttons on the </w:t>
      </w:r>
      <w:r w:rsidR="00C36206">
        <w:rPr>
          <w:rFonts w:ascii="Arial" w:hAnsi="Arial"/>
          <w:b/>
          <w:sz w:val="20"/>
        </w:rPr>
        <w:t>Test D</w:t>
      </w:r>
      <w:r w:rsidRPr="00E04031">
        <w:rPr>
          <w:rFonts w:ascii="Arial" w:hAnsi="Arial"/>
          <w:b/>
          <w:sz w:val="20"/>
        </w:rPr>
        <w:t>ata Files</w:t>
      </w:r>
      <w:r>
        <w:rPr>
          <w:color w:val="000000"/>
        </w:rPr>
        <w:t xml:space="preserve"> tab are used to control the way in which PC</w:t>
      </w:r>
      <w:r w:rsidRPr="00E04031">
        <w:rPr>
          <w:color w:val="000000"/>
          <w:vertAlign w:val="superscript"/>
        </w:rPr>
        <w:t>2</w:t>
      </w:r>
      <w:r>
        <w:rPr>
          <w:color w:val="000000"/>
        </w:rPr>
        <w:t xml:space="preserve"> handles storage for data files.  By default, data files are automatically loaded into </w:t>
      </w:r>
      <w:r w:rsidR="0046076B">
        <w:rPr>
          <w:color w:val="000000"/>
        </w:rPr>
        <w:t>PC</w:t>
      </w:r>
      <w:r w:rsidR="0046076B" w:rsidRPr="00E04031">
        <w:rPr>
          <w:color w:val="000000"/>
          <w:vertAlign w:val="superscript"/>
        </w:rPr>
        <w:t>2</w:t>
      </w:r>
      <w:r w:rsidR="0046076B">
        <w:rPr>
          <w:color w:val="000000"/>
          <w:vertAlign w:val="superscript"/>
        </w:rPr>
        <w:t xml:space="preserve"> </w:t>
      </w:r>
      <w:r>
        <w:rPr>
          <w:color w:val="000000"/>
        </w:rPr>
        <w:t xml:space="preserve">system memory (this is what “Copy Data Files into PC2” means).   Subsequently, whenever a human judge or </w:t>
      </w:r>
      <w:r w:rsidR="0046076B">
        <w:rPr>
          <w:color w:val="000000"/>
        </w:rPr>
        <w:t>PC</w:t>
      </w:r>
      <w:r w:rsidR="0046076B" w:rsidRPr="00E04031">
        <w:rPr>
          <w:color w:val="000000"/>
          <w:vertAlign w:val="superscript"/>
        </w:rPr>
        <w:t>2</w:t>
      </w:r>
      <w:r>
        <w:rPr>
          <w:color w:val="000000"/>
        </w:rPr>
        <w:t xml:space="preserve"> “Auto-Judge” (see below) is used to judge a problem, the data files are automatically shipped to the judge along with the submission.  This works </w:t>
      </w:r>
      <w:r w:rsidR="00B10984">
        <w:rPr>
          <w:color w:val="000000"/>
        </w:rPr>
        <w:t xml:space="preserve">fine </w:t>
      </w:r>
      <w:r>
        <w:rPr>
          <w:color w:val="000000"/>
        </w:rPr>
        <w:t>for most contest problems; however, extremely large data files (e.g. larger than around 5MB) can cause system memory overflow and/or cause heavy network traffic loads.</w:t>
      </w:r>
    </w:p>
    <w:p w14:paraId="3337526F" w14:textId="3E4ECC44" w:rsidR="00B10984" w:rsidRDefault="00E04031">
      <w:pPr>
        <w:spacing w:before="240"/>
        <w:ind w:right="-7" w:firstLine="720"/>
        <w:jc w:val="both"/>
        <w:rPr>
          <w:color w:val="000000"/>
        </w:rPr>
        <w:pPrChange w:id="5986" w:author="John Clevenger" w:date="2023-11-18T14:26:00Z">
          <w:pPr>
            <w:spacing w:before="240"/>
            <w:ind w:right="443" w:firstLine="720"/>
            <w:jc w:val="both"/>
          </w:pPr>
        </w:pPrChange>
      </w:pPr>
      <w:r>
        <w:rPr>
          <w:color w:val="000000"/>
        </w:rPr>
        <w:t xml:space="preserve">To help mitigate these problems, data files can be marked as being stored external to the </w:t>
      </w:r>
      <w:r w:rsidR="0046076B">
        <w:rPr>
          <w:color w:val="000000"/>
        </w:rPr>
        <w:t>PC</w:t>
      </w:r>
      <w:r w:rsidR="0046076B" w:rsidRPr="00E04031">
        <w:rPr>
          <w:color w:val="000000"/>
          <w:vertAlign w:val="superscript"/>
        </w:rPr>
        <w:t>2</w:t>
      </w:r>
      <w:r>
        <w:rPr>
          <w:color w:val="000000"/>
        </w:rPr>
        <w:t xml:space="preserve"> system (“Keep Data Files External”).  </w:t>
      </w:r>
      <w:r w:rsidR="0058198F">
        <w:rPr>
          <w:color w:val="000000"/>
        </w:rPr>
        <w:t>In</w:t>
      </w:r>
      <w:r>
        <w:rPr>
          <w:color w:val="000000"/>
        </w:rPr>
        <w:t xml:space="preserve"> this configuration, </w:t>
      </w:r>
      <w:r w:rsidR="0046076B">
        <w:rPr>
          <w:color w:val="000000"/>
        </w:rPr>
        <w:t>PC</w:t>
      </w:r>
      <w:r w:rsidR="0046076B" w:rsidRPr="00E04031">
        <w:rPr>
          <w:color w:val="000000"/>
          <w:vertAlign w:val="superscript"/>
        </w:rPr>
        <w:t>2</w:t>
      </w:r>
      <w:r>
        <w:rPr>
          <w:color w:val="000000"/>
        </w:rPr>
        <w:t xml:space="preserve"> records </w:t>
      </w:r>
      <w:r w:rsidR="0046076B">
        <w:rPr>
          <w:color w:val="000000"/>
        </w:rPr>
        <w:t>necessary</w:t>
      </w:r>
      <w:r>
        <w:rPr>
          <w:color w:val="000000"/>
        </w:rPr>
        <w:t xml:space="preserve"> information about the data files (</w:t>
      </w:r>
      <w:del w:id="5987" w:author="John Clevenger [2]" w:date="2022-06-22T12:32:00Z">
        <w:r w:rsidDel="00B50866">
          <w:rPr>
            <w:color w:val="000000"/>
          </w:rPr>
          <w:delText>e.g.</w:delText>
        </w:r>
      </w:del>
      <w:ins w:id="5988" w:author="John Clevenger [2]" w:date="2022-06-22T12:32:00Z">
        <w:r w:rsidR="00B50866">
          <w:rPr>
            <w:color w:val="000000"/>
          </w:rPr>
          <w:t>e.g.,</w:t>
        </w:r>
      </w:ins>
      <w:r>
        <w:rPr>
          <w:color w:val="000000"/>
        </w:rPr>
        <w:t xml:space="preserve"> the file names), but does not actually </w:t>
      </w:r>
      <w:r w:rsidR="00B10984">
        <w:rPr>
          <w:color w:val="000000"/>
        </w:rPr>
        <w:t xml:space="preserve">load the data into the system and does not transmit the data to judges.  This eliminates the memory and network traffic issues.  However, </w:t>
      </w:r>
      <w:r w:rsidR="00B10984">
        <w:rPr>
          <w:i/>
          <w:color w:val="000000"/>
        </w:rPr>
        <w:t xml:space="preserve">it requires the contest administrator to </w:t>
      </w:r>
      <w:del w:id="5989" w:author="John Clevenger [2]" w:date="2022-06-22T12:32:00Z">
        <w:r w:rsidR="00B10984" w:rsidDel="00B50866">
          <w:rPr>
            <w:i/>
            <w:color w:val="000000"/>
          </w:rPr>
          <w:delText>insure</w:delText>
        </w:r>
      </w:del>
      <w:ins w:id="5990" w:author="John Clevenger [2]" w:date="2022-06-22T12:32:00Z">
        <w:r w:rsidR="00B50866">
          <w:rPr>
            <w:i/>
            <w:color w:val="000000"/>
          </w:rPr>
          <w:t>ensure</w:t>
        </w:r>
      </w:ins>
      <w:r w:rsidR="00B10984">
        <w:rPr>
          <w:i/>
          <w:color w:val="000000"/>
        </w:rPr>
        <w:t xml:space="preserve"> that all the data files for the problem are copied onto all Judge’s machines</w:t>
      </w:r>
      <w:ins w:id="5991" w:author="John Clevenger" w:date="2023-11-20T10:11:00Z">
        <w:r w:rsidR="00CB0CD1">
          <w:rPr>
            <w:i/>
            <w:color w:val="000000"/>
          </w:rPr>
          <w:t xml:space="preserve"> </w:t>
        </w:r>
        <w:r w:rsidR="00CB0CD1">
          <w:rPr>
            <w:i/>
            <w:color w:val="000000"/>
            <w:u w:val="single"/>
          </w:rPr>
          <w:t>in the same location in the file system on each machine</w:t>
        </w:r>
      </w:ins>
      <w:r w:rsidR="00B10984">
        <w:rPr>
          <w:i/>
          <w:color w:val="000000"/>
        </w:rPr>
        <w:t>.</w:t>
      </w:r>
      <w:r>
        <w:rPr>
          <w:color w:val="000000"/>
        </w:rPr>
        <w:t xml:space="preserve"> </w:t>
      </w:r>
      <w:r w:rsidR="00B10984">
        <w:rPr>
          <w:color w:val="000000"/>
        </w:rPr>
        <w:t xml:space="preserve">  </w:t>
      </w:r>
    </w:p>
    <w:p w14:paraId="6C623347" w14:textId="10A91459" w:rsidR="0046076B" w:rsidRPr="00363F6B" w:rsidRDefault="0046076B">
      <w:pPr>
        <w:spacing w:before="240"/>
        <w:ind w:right="-7" w:firstLine="720"/>
        <w:jc w:val="both"/>
        <w:rPr>
          <w:i/>
          <w:color w:val="000000"/>
        </w:rPr>
        <w:pPrChange w:id="5992" w:author="John Clevenger" w:date="2023-11-18T14:26:00Z">
          <w:pPr>
            <w:spacing w:before="240"/>
            <w:ind w:right="443" w:firstLine="720"/>
            <w:jc w:val="both"/>
          </w:pPr>
        </w:pPrChange>
      </w:pPr>
      <w:r>
        <w:rPr>
          <w:color w:val="000000"/>
        </w:rPr>
        <w:t xml:space="preserve">Note that </w:t>
      </w:r>
      <w:r>
        <w:rPr>
          <w:i/>
          <w:color w:val="000000"/>
        </w:rPr>
        <w:t xml:space="preserve">the storage option for a problem must be set </w:t>
      </w:r>
      <w:r>
        <w:rPr>
          <w:b/>
          <w:i/>
          <w:color w:val="000000"/>
          <w:u w:val="single"/>
        </w:rPr>
        <w:t>prior to loading the data files for the problem</w:t>
      </w:r>
      <w:r w:rsidR="00363F6B">
        <w:rPr>
          <w:color w:val="000000"/>
        </w:rPr>
        <w:t xml:space="preserve">, and </w:t>
      </w:r>
      <w:r w:rsidR="00363F6B">
        <w:rPr>
          <w:i/>
          <w:color w:val="000000"/>
        </w:rPr>
        <w:t>cannot be changed once a problem is created and saved in the system.</w:t>
      </w:r>
    </w:p>
    <w:p w14:paraId="0E562B86" w14:textId="58CC4D5E" w:rsidR="00EA7B23" w:rsidRDefault="00B10984">
      <w:pPr>
        <w:spacing w:before="240"/>
        <w:ind w:right="-7" w:firstLine="720"/>
        <w:jc w:val="both"/>
        <w:rPr>
          <w:color w:val="000000"/>
        </w:rPr>
        <w:pPrChange w:id="5993" w:author="John Clevenger" w:date="2023-11-18T14:26:00Z">
          <w:pPr>
            <w:spacing w:before="240"/>
            <w:ind w:right="443" w:firstLine="720"/>
            <w:jc w:val="both"/>
          </w:pPr>
        </w:pPrChange>
      </w:pPr>
      <w:r>
        <w:rPr>
          <w:color w:val="000000"/>
        </w:rPr>
        <w:t xml:space="preserve">When using external data files it is </w:t>
      </w:r>
      <w:r w:rsidR="0046076B">
        <w:rPr>
          <w:color w:val="000000"/>
        </w:rPr>
        <w:t xml:space="preserve">also </w:t>
      </w:r>
      <w:r>
        <w:rPr>
          <w:color w:val="000000"/>
        </w:rPr>
        <w:t xml:space="preserve">necessary to configure </w:t>
      </w:r>
      <w:r w:rsidR="0046076B">
        <w:rPr>
          <w:color w:val="000000"/>
        </w:rPr>
        <w:t>PC</w:t>
      </w:r>
      <w:r w:rsidR="0046076B" w:rsidRPr="00E04031">
        <w:rPr>
          <w:color w:val="000000"/>
          <w:vertAlign w:val="superscript"/>
        </w:rPr>
        <w:t>2</w:t>
      </w:r>
      <w:r>
        <w:rPr>
          <w:color w:val="000000"/>
        </w:rPr>
        <w:t xml:space="preserve"> to be aware of where the data files are located when they are stored on t</w:t>
      </w:r>
      <w:r w:rsidR="0046076B">
        <w:rPr>
          <w:color w:val="000000"/>
        </w:rPr>
        <w:t>he judging</w:t>
      </w:r>
      <w:r>
        <w:rPr>
          <w:color w:val="000000"/>
        </w:rPr>
        <w:t xml:space="preserve"> machines</w:t>
      </w:r>
      <w:r w:rsidR="00363F6B">
        <w:rPr>
          <w:color w:val="000000"/>
        </w:rPr>
        <w:t xml:space="preserve"> (by the contest </w:t>
      </w:r>
      <w:r w:rsidR="00363F6B">
        <w:rPr>
          <w:color w:val="000000"/>
        </w:rPr>
        <w:lastRenderedPageBreak/>
        <w:t>administrator, external to PC</w:t>
      </w:r>
      <w:r w:rsidR="00363F6B" w:rsidRPr="00E04031">
        <w:rPr>
          <w:color w:val="000000"/>
          <w:vertAlign w:val="superscript"/>
        </w:rPr>
        <w:t>2</w:t>
      </w:r>
      <w:r w:rsidR="00363F6B">
        <w:rPr>
          <w:color w:val="000000"/>
        </w:rPr>
        <w:t>)</w:t>
      </w:r>
      <w:r>
        <w:rPr>
          <w:color w:val="000000"/>
        </w:rPr>
        <w:t>.</w:t>
      </w:r>
      <w:r w:rsidR="00363F6B">
        <w:rPr>
          <w:rStyle w:val="FootnoteReference"/>
          <w:color w:val="000000"/>
        </w:rPr>
        <w:footnoteReference w:id="29"/>
      </w:r>
      <w:r>
        <w:rPr>
          <w:color w:val="000000"/>
        </w:rPr>
        <w:t xml:space="preserve">  </w:t>
      </w:r>
      <w:r w:rsidR="00363F6B">
        <w:rPr>
          <w:color w:val="000000"/>
        </w:rPr>
        <w:t xml:space="preserve">Specifying the external </w:t>
      </w:r>
      <w:r w:rsidR="00C06FBA">
        <w:rPr>
          <w:color w:val="000000"/>
        </w:rPr>
        <w:t xml:space="preserve">data </w:t>
      </w:r>
      <w:r w:rsidR="00363F6B">
        <w:rPr>
          <w:color w:val="000000"/>
        </w:rPr>
        <w:t>file location</w:t>
      </w:r>
      <w:r>
        <w:rPr>
          <w:color w:val="000000"/>
        </w:rPr>
        <w:t xml:space="preserve"> is done </w:t>
      </w:r>
      <w:r w:rsidR="0046076B">
        <w:rPr>
          <w:color w:val="000000"/>
        </w:rPr>
        <w:t>using the “</w:t>
      </w:r>
      <w:r w:rsidR="0046076B" w:rsidRPr="00C06FBA">
        <w:rPr>
          <w:b/>
          <w:color w:val="000000"/>
        </w:rPr>
        <w:t>Set Judge’s Data Path</w:t>
      </w:r>
      <w:r w:rsidR="0046076B">
        <w:rPr>
          <w:color w:val="000000"/>
        </w:rPr>
        <w:t xml:space="preserve">” button on the main Administrator screen’s </w:t>
      </w:r>
      <w:r w:rsidR="0046076B" w:rsidRPr="0046076B">
        <w:rPr>
          <w:rFonts w:ascii="Arial" w:hAnsi="Arial"/>
          <w:b/>
          <w:sz w:val="20"/>
        </w:rPr>
        <w:t>Problems</w:t>
      </w:r>
      <w:r w:rsidR="0046076B">
        <w:rPr>
          <w:color w:val="000000"/>
        </w:rPr>
        <w:t xml:space="preserve"> tab (see the </w:t>
      </w:r>
      <w:r w:rsidR="00363F6B">
        <w:rPr>
          <w:color w:val="000000"/>
        </w:rPr>
        <w:t>earlier screen</w:t>
      </w:r>
      <w:r w:rsidR="0046076B">
        <w:rPr>
          <w:color w:val="000000"/>
        </w:rPr>
        <w:t>)</w:t>
      </w:r>
      <w:r w:rsidR="00EA7B23">
        <w:rPr>
          <w:color w:val="000000"/>
        </w:rPr>
        <w:t>, which pops up a dialog for setting the path as shown below</w:t>
      </w:r>
      <w:r w:rsidR="0046076B">
        <w:rPr>
          <w:color w:val="000000"/>
        </w:rPr>
        <w:t xml:space="preserve">.  </w:t>
      </w:r>
    </w:p>
    <w:p w14:paraId="1AD0698E" w14:textId="77777777" w:rsidR="00EB7F00" w:rsidRDefault="00A92296">
      <w:pPr>
        <w:spacing w:before="240"/>
        <w:ind w:right="-7" w:firstLine="720"/>
        <w:jc w:val="both"/>
        <w:rPr>
          <w:color w:val="000000"/>
        </w:rPr>
        <w:pPrChange w:id="5994" w:author="John Clevenger" w:date="2023-11-18T14:26:00Z">
          <w:pPr>
            <w:spacing w:before="240"/>
            <w:ind w:right="443" w:firstLine="720"/>
            <w:jc w:val="both"/>
          </w:pPr>
        </w:pPrChange>
      </w:pPr>
      <w:r>
        <w:rPr>
          <w:noProof/>
        </w:rPr>
        <w:drawing>
          <wp:anchor distT="0" distB="0" distL="114300" distR="114300" simplePos="0" relativeHeight="251617280" behindDoc="0" locked="0" layoutInCell="1" allowOverlap="1" wp14:anchorId="610CDA4B" wp14:editId="0BD81735">
            <wp:simplePos x="0" y="0"/>
            <wp:positionH relativeFrom="column">
              <wp:posOffset>914400</wp:posOffset>
            </wp:positionH>
            <wp:positionV relativeFrom="paragraph">
              <wp:posOffset>137160</wp:posOffset>
            </wp:positionV>
            <wp:extent cx="3677920" cy="1367790"/>
            <wp:effectExtent l="0" t="0" r="0" b="0"/>
            <wp:wrapTopAndBottom/>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77920" cy="1367790"/>
                    </a:xfrm>
                    <a:prstGeom prst="rect">
                      <a:avLst/>
                    </a:prstGeom>
                    <a:noFill/>
                    <a:ln>
                      <a:noFill/>
                    </a:ln>
                  </pic:spPr>
                </pic:pic>
              </a:graphicData>
            </a:graphic>
            <wp14:sizeRelH relativeFrom="page">
              <wp14:pctWidth>0</wp14:pctWidth>
            </wp14:sizeRelH>
            <wp14:sizeRelV relativeFrom="page">
              <wp14:pctHeight>0</wp14:pctHeight>
            </wp14:sizeRelV>
          </wp:anchor>
        </w:drawing>
      </w:r>
      <w:r w:rsidR="0046076B">
        <w:rPr>
          <w:color w:val="000000"/>
        </w:rPr>
        <w:t xml:space="preserve">The Judge’s Data Path </w:t>
      </w:r>
      <w:r w:rsidR="0046076B">
        <w:rPr>
          <w:i/>
          <w:color w:val="000000"/>
        </w:rPr>
        <w:t xml:space="preserve">must </w:t>
      </w:r>
      <w:r w:rsidR="0046076B">
        <w:rPr>
          <w:color w:val="000000"/>
        </w:rPr>
        <w:t>be set whenever a contest problem is configured to use external data files (the system will not allow to save a contest problem configured to use external data files without setting the Judge’s Data Path</w:t>
      </w:r>
      <w:r w:rsidR="00C06FBA">
        <w:rPr>
          <w:color w:val="000000"/>
        </w:rPr>
        <w:t xml:space="preserve">).  Further, </w:t>
      </w:r>
      <w:r w:rsidR="0046076B">
        <w:rPr>
          <w:color w:val="000000"/>
        </w:rPr>
        <w:t>when a PC</w:t>
      </w:r>
      <w:r w:rsidR="0046076B" w:rsidRPr="00E04031">
        <w:rPr>
          <w:color w:val="000000"/>
          <w:vertAlign w:val="superscript"/>
        </w:rPr>
        <w:t>2</w:t>
      </w:r>
      <w:r w:rsidR="0046076B">
        <w:rPr>
          <w:color w:val="000000"/>
        </w:rPr>
        <w:t xml:space="preserve"> Judge is started it will automatically check to verify the required data files are present in the specified location on the Judge’s machine and will refuse to perform judging if the files are not found</w:t>
      </w:r>
      <w:r w:rsidR="00C06FBA">
        <w:rPr>
          <w:color w:val="000000"/>
        </w:rPr>
        <w:t xml:space="preserve"> in the specified location</w:t>
      </w:r>
      <w:r w:rsidR="0046076B">
        <w:rPr>
          <w:color w:val="000000"/>
        </w:rPr>
        <w:t>.</w:t>
      </w:r>
    </w:p>
    <w:p w14:paraId="39EF2246" w14:textId="77777777" w:rsidR="00304CF5" w:rsidRDefault="004759E1">
      <w:pPr>
        <w:spacing w:before="240"/>
        <w:ind w:right="-7" w:firstLine="720"/>
        <w:jc w:val="both"/>
        <w:rPr>
          <w:ins w:id="5995" w:author="John Clevenger" w:date="2023-11-17T19:13:00Z"/>
          <w:color w:val="000000"/>
        </w:rPr>
        <w:pPrChange w:id="5996" w:author="John Clevenger" w:date="2023-11-18T14:26:00Z">
          <w:pPr>
            <w:spacing w:before="240"/>
            <w:ind w:right="443" w:firstLine="720"/>
            <w:jc w:val="both"/>
          </w:pPr>
        </w:pPrChange>
      </w:pPr>
      <w:r>
        <w:rPr>
          <w:color w:val="000000"/>
        </w:rPr>
        <w:t xml:space="preserve">Once the data storage option for the problem data files is selected, press the </w:t>
      </w:r>
      <w:r w:rsidRPr="00304CF5">
        <w:rPr>
          <w:rFonts w:ascii="Arial" w:hAnsi="Arial"/>
          <w:b/>
          <w:sz w:val="20"/>
          <w:rPrChange w:id="5997" w:author="John Clevenger" w:date="2023-11-17T19:12:00Z">
            <w:rPr>
              <w:b/>
              <w:color w:val="000000"/>
            </w:rPr>
          </w:rPrChange>
        </w:rPr>
        <w:t>Load</w:t>
      </w:r>
      <w:r>
        <w:rPr>
          <w:color w:val="000000"/>
        </w:rPr>
        <w:t xml:space="preserve"> button on the </w:t>
      </w:r>
      <w:r w:rsidR="00C36206">
        <w:rPr>
          <w:rFonts w:ascii="Arial" w:hAnsi="Arial"/>
          <w:b/>
          <w:sz w:val="20"/>
        </w:rPr>
        <w:t>Test D</w:t>
      </w:r>
      <w:r w:rsidRPr="00EA7B23">
        <w:rPr>
          <w:rFonts w:ascii="Arial" w:hAnsi="Arial"/>
          <w:b/>
          <w:sz w:val="20"/>
        </w:rPr>
        <w:t>ata Files</w:t>
      </w:r>
      <w:r>
        <w:rPr>
          <w:color w:val="000000"/>
        </w:rPr>
        <w:t xml:space="preserve"> tab to load the set of test input data and answer files into the system.  This will pop up a </w:t>
      </w:r>
      <w:r w:rsidR="00B7563B">
        <w:rPr>
          <w:color w:val="000000"/>
        </w:rPr>
        <w:t>window</w:t>
      </w:r>
      <w:r>
        <w:rPr>
          <w:color w:val="000000"/>
        </w:rPr>
        <w:t xml:space="preserve"> that allows you to </w:t>
      </w:r>
      <w:r w:rsidR="00B7563B">
        <w:rPr>
          <w:color w:val="000000"/>
        </w:rPr>
        <w:t xml:space="preserve">navigate to the place where the data and answer files are stored.   Using the navigator, select the </w:t>
      </w:r>
      <w:r w:rsidR="00B7563B" w:rsidRPr="00B7563B">
        <w:rPr>
          <w:i/>
          <w:color w:val="000000"/>
          <w:u w:val="single"/>
        </w:rPr>
        <w:t>folder</w:t>
      </w:r>
      <w:r w:rsidR="00B7563B">
        <w:rPr>
          <w:i/>
          <w:color w:val="000000"/>
        </w:rPr>
        <w:t xml:space="preserve"> which contains the set of input data and answer files. </w:t>
      </w:r>
      <w:r w:rsidR="00B7563B">
        <w:rPr>
          <w:color w:val="000000"/>
        </w:rPr>
        <w:t xml:space="preserve"> </w:t>
      </w:r>
    </w:p>
    <w:p w14:paraId="3E117320" w14:textId="14DD8843" w:rsidR="00304CF5" w:rsidRPr="00304CF5" w:rsidRDefault="00304CF5">
      <w:pPr>
        <w:spacing w:before="240"/>
        <w:ind w:right="-7" w:firstLine="720"/>
        <w:jc w:val="both"/>
        <w:rPr>
          <w:ins w:id="5998" w:author="John Clevenger" w:date="2023-11-17T19:14:00Z"/>
          <w:color w:val="000000"/>
        </w:rPr>
        <w:pPrChange w:id="5999" w:author="John Clevenger" w:date="2023-11-18T14:26:00Z">
          <w:pPr>
            <w:spacing w:before="240"/>
            <w:ind w:right="443" w:firstLine="720"/>
            <w:jc w:val="both"/>
          </w:pPr>
        </w:pPrChange>
      </w:pPr>
      <w:ins w:id="6000" w:author="John Clevenger" w:date="2023-11-17T19:13:00Z">
        <w:r>
          <w:rPr>
            <w:color w:val="000000"/>
          </w:rPr>
          <w:t>S</w:t>
        </w:r>
      </w:ins>
      <w:ins w:id="6001" w:author="John Clevenger" w:date="2023-11-17T19:14:00Z">
        <w:r>
          <w:rPr>
            <w:color w:val="000000"/>
          </w:rPr>
          <w:t>ince Version 9.9 PC</w:t>
        </w:r>
        <w:r w:rsidRPr="0073686B">
          <w:rPr>
            <w:color w:val="000000"/>
            <w:vertAlign w:val="superscript"/>
          </w:rPr>
          <w:t>2</w:t>
        </w:r>
        <w:r>
          <w:rPr>
            <w:color w:val="000000"/>
          </w:rPr>
          <w:t xml:space="preserve"> supports the ability to automatically also load “sample dat</w:t>
        </w:r>
      </w:ins>
      <w:ins w:id="6002" w:author="John Clevenger" w:date="2023-11-17T19:15:00Z">
        <w:r>
          <w:rPr>
            <w:color w:val="000000"/>
          </w:rPr>
          <w:t>a” (for example, sample data files given</w:t>
        </w:r>
      </w:ins>
      <w:ins w:id="6003" w:author="John Clevenger" w:date="2023-11-17T19:14:00Z">
        <w:r>
          <w:rPr>
            <w:color w:val="000000"/>
          </w:rPr>
          <w:t xml:space="preserve"> </w:t>
        </w:r>
      </w:ins>
      <w:ins w:id="6004" w:author="John Clevenger" w:date="2023-11-17T19:15:00Z">
        <w:r>
          <w:rPr>
            <w:color w:val="000000"/>
          </w:rPr>
          <w:t xml:space="preserve">as part of the problem description) and to have those included in the set of test data files for the problem.  Checking the </w:t>
        </w:r>
      </w:ins>
      <w:ins w:id="6005" w:author="John Clevenger" w:date="2023-11-17T19:16:00Z">
        <w:r w:rsidRPr="00563175">
          <w:rPr>
            <w:rFonts w:ascii="Arial" w:hAnsi="Arial"/>
            <w:b/>
            <w:sz w:val="20"/>
            <w:rPrChange w:id="6006" w:author="John Clevenger" w:date="2023-11-18T14:18:00Z">
              <w:rPr>
                <w:color w:val="000000"/>
              </w:rPr>
            </w:rPrChange>
          </w:rPr>
          <w:t xml:space="preserve">Also </w:t>
        </w:r>
        <w:r w:rsidR="00563175" w:rsidRPr="00563175">
          <w:rPr>
            <w:rFonts w:ascii="Arial" w:hAnsi="Arial"/>
            <w:b/>
            <w:sz w:val="20"/>
          </w:rPr>
          <w:t xml:space="preserve">load </w:t>
        </w:r>
        <w:r w:rsidRPr="00563175">
          <w:rPr>
            <w:rFonts w:ascii="Arial" w:hAnsi="Arial"/>
            <w:b/>
            <w:sz w:val="20"/>
            <w:rPrChange w:id="6007" w:author="John Clevenger" w:date="2023-11-18T14:18:00Z">
              <w:rPr>
                <w:color w:val="000000"/>
              </w:rPr>
            </w:rPrChange>
          </w:rPr>
          <w:t>sample data</w:t>
        </w:r>
        <w:r>
          <w:rPr>
            <w:color w:val="000000"/>
          </w:rPr>
          <w:t xml:space="preserve"> checkbox on the </w:t>
        </w:r>
        <w:r w:rsidRPr="00563175">
          <w:rPr>
            <w:rFonts w:ascii="Arial" w:hAnsi="Arial"/>
            <w:b/>
            <w:sz w:val="20"/>
            <w:rPrChange w:id="6008" w:author="John Clevenger" w:date="2023-11-18T14:19:00Z">
              <w:rPr>
                <w:color w:val="000000"/>
              </w:rPr>
            </w:rPrChange>
          </w:rPr>
          <w:t>Add Problem</w:t>
        </w:r>
        <w:r>
          <w:rPr>
            <w:color w:val="000000"/>
          </w:rPr>
          <w:t xml:space="preserve"> dialog before clicking the </w:t>
        </w:r>
        <w:r w:rsidRPr="00563175">
          <w:rPr>
            <w:rFonts w:ascii="Arial" w:hAnsi="Arial"/>
            <w:b/>
            <w:sz w:val="20"/>
            <w:rPrChange w:id="6009" w:author="John Clevenger" w:date="2023-11-18T14:19:00Z">
              <w:rPr>
                <w:color w:val="000000"/>
              </w:rPr>
            </w:rPrChange>
          </w:rPr>
          <w:t>Load</w:t>
        </w:r>
        <w:r>
          <w:rPr>
            <w:color w:val="000000"/>
          </w:rPr>
          <w:t xml:space="preserve"> button will cause PC</w:t>
        </w:r>
        <w:r w:rsidRPr="0073686B">
          <w:rPr>
            <w:color w:val="000000"/>
            <w:vertAlign w:val="superscript"/>
          </w:rPr>
          <w:t>2</w:t>
        </w:r>
        <w:r>
          <w:rPr>
            <w:color w:val="000000"/>
          </w:rPr>
          <w:t xml:space="preserve"> to also loo</w:t>
        </w:r>
      </w:ins>
      <w:ins w:id="6010" w:author="John Clevenger" w:date="2023-11-17T19:17:00Z">
        <w:r>
          <w:rPr>
            <w:color w:val="000000"/>
          </w:rPr>
          <w:t xml:space="preserve">k in the </w:t>
        </w:r>
        <w:r>
          <w:rPr>
            <w:i/>
            <w:iCs/>
            <w:color w:val="000000"/>
          </w:rPr>
          <w:t xml:space="preserve">parent folder </w:t>
        </w:r>
      </w:ins>
      <w:ins w:id="6011" w:author="John Clevenger" w:date="2023-11-18T14:19:00Z">
        <w:r w:rsidR="00563175">
          <w:rPr>
            <w:color w:val="000000"/>
          </w:rPr>
          <w:t xml:space="preserve">of the </w:t>
        </w:r>
      </w:ins>
      <w:ins w:id="6012" w:author="John Clevenger" w:date="2023-11-18T14:20:00Z">
        <w:r w:rsidR="00563175">
          <w:rPr>
            <w:color w:val="000000"/>
          </w:rPr>
          <w:t xml:space="preserve">selected test data files folder </w:t>
        </w:r>
      </w:ins>
      <w:ins w:id="6013" w:author="John Clevenger" w:date="2023-11-17T19:17:00Z">
        <w:r>
          <w:rPr>
            <w:color w:val="000000"/>
          </w:rPr>
          <w:t xml:space="preserve">for a folder named </w:t>
        </w:r>
        <w:r>
          <w:rPr>
            <w:i/>
            <w:iCs/>
            <w:color w:val="000000"/>
          </w:rPr>
          <w:t>sample</w:t>
        </w:r>
        <w:r>
          <w:rPr>
            <w:color w:val="000000"/>
          </w:rPr>
          <w:t xml:space="preserve">; if such a folder is found then the files in that folder will be loaded first, prior to the files in the selected </w:t>
        </w:r>
      </w:ins>
      <w:ins w:id="6014" w:author="John Clevenger" w:date="2023-11-17T19:18:00Z">
        <w:r>
          <w:rPr>
            <w:color w:val="000000"/>
          </w:rPr>
          <w:t xml:space="preserve">test data </w:t>
        </w:r>
      </w:ins>
      <w:ins w:id="6015" w:author="John Clevenger" w:date="2023-11-18T14:20:00Z">
        <w:r w:rsidR="00563175">
          <w:rPr>
            <w:color w:val="000000"/>
          </w:rPr>
          <w:t xml:space="preserve">files </w:t>
        </w:r>
      </w:ins>
      <w:ins w:id="6016" w:author="John Clevenger" w:date="2023-11-17T19:18:00Z">
        <w:r>
          <w:rPr>
            <w:color w:val="000000"/>
          </w:rPr>
          <w:t>folder.</w:t>
        </w:r>
      </w:ins>
    </w:p>
    <w:p w14:paraId="486E3711" w14:textId="594F8F17" w:rsidR="00B7563B" w:rsidRDefault="00B7563B">
      <w:pPr>
        <w:spacing w:before="240"/>
        <w:ind w:right="-7" w:firstLine="720"/>
        <w:jc w:val="both"/>
        <w:rPr>
          <w:color w:val="000000"/>
        </w:rPr>
        <w:pPrChange w:id="6017" w:author="John Clevenger" w:date="2023-11-18T14:26:00Z">
          <w:pPr>
            <w:spacing w:before="240"/>
            <w:ind w:right="443" w:firstLine="720"/>
            <w:jc w:val="both"/>
          </w:pPr>
        </w:pPrChange>
      </w:pPr>
      <w:r>
        <w:rPr>
          <w:color w:val="000000"/>
        </w:rPr>
        <w:t>The result of loading a set of input data and corresponding answer files</w:t>
      </w:r>
      <w:ins w:id="6018" w:author="John Clevenger" w:date="2023-11-17T19:18:00Z">
        <w:r w:rsidR="00304CF5">
          <w:rPr>
            <w:color w:val="000000"/>
          </w:rPr>
          <w:t xml:space="preserve">, including loading “sample files” name </w:t>
        </w:r>
        <w:r w:rsidR="00304CF5" w:rsidRPr="00304CF5">
          <w:rPr>
            <w:rFonts w:ascii="Arial" w:hAnsi="Arial"/>
            <w:b/>
            <w:sz w:val="20"/>
            <w:rPrChange w:id="6019" w:author="John Clevenger" w:date="2023-11-17T19:19:00Z">
              <w:rPr>
                <w:color w:val="000000"/>
              </w:rPr>
            </w:rPrChange>
          </w:rPr>
          <w:t>1.in/ans</w:t>
        </w:r>
        <w:r w:rsidR="00304CF5">
          <w:rPr>
            <w:color w:val="000000"/>
          </w:rPr>
          <w:t xml:space="preserve"> and </w:t>
        </w:r>
        <w:r w:rsidR="00304CF5" w:rsidRPr="00304CF5">
          <w:rPr>
            <w:rFonts w:ascii="Arial" w:hAnsi="Arial"/>
            <w:b/>
            <w:sz w:val="20"/>
            <w:rPrChange w:id="6020" w:author="John Clevenger" w:date="2023-11-17T19:19:00Z">
              <w:rPr>
                <w:color w:val="000000"/>
              </w:rPr>
            </w:rPrChange>
          </w:rPr>
          <w:t>2.in/ans</w:t>
        </w:r>
        <w:r w:rsidR="00304CF5">
          <w:rPr>
            <w:color w:val="000000"/>
          </w:rPr>
          <w:t>,</w:t>
        </w:r>
      </w:ins>
      <w:r>
        <w:rPr>
          <w:color w:val="000000"/>
        </w:rPr>
        <w:t xml:space="preserve"> is show</w:t>
      </w:r>
      <w:ins w:id="6021" w:author="John Clevenger" w:date="2023-11-17T19:13:00Z">
        <w:r w:rsidR="00304CF5">
          <w:rPr>
            <w:color w:val="000000"/>
          </w:rPr>
          <w:t>n</w:t>
        </w:r>
      </w:ins>
      <w:r>
        <w:rPr>
          <w:color w:val="000000"/>
        </w:rPr>
        <w:t xml:space="preserve"> in the </w:t>
      </w:r>
      <w:ins w:id="6022" w:author="John Clevenger" w:date="2023-11-17T19:13:00Z">
        <w:r w:rsidR="00304CF5" w:rsidRPr="00304CF5">
          <w:rPr>
            <w:rFonts w:ascii="Arial" w:hAnsi="Arial"/>
            <w:b/>
            <w:sz w:val="20"/>
            <w:rPrChange w:id="6023" w:author="John Clevenger" w:date="2023-11-17T19:13:00Z">
              <w:rPr>
                <w:color w:val="000000"/>
              </w:rPr>
            </w:rPrChange>
          </w:rPr>
          <w:t>Add New Problem</w:t>
        </w:r>
        <w:r w:rsidR="00304CF5">
          <w:rPr>
            <w:color w:val="000000"/>
          </w:rPr>
          <w:t xml:space="preserve"> </w:t>
        </w:r>
      </w:ins>
      <w:r w:rsidR="00363F6B">
        <w:rPr>
          <w:color w:val="000000"/>
        </w:rPr>
        <w:t>display above</w:t>
      </w:r>
      <w:r>
        <w:rPr>
          <w:color w:val="000000"/>
        </w:rPr>
        <w:t>.</w:t>
      </w:r>
    </w:p>
    <w:p w14:paraId="47434FC8" w14:textId="77777777" w:rsidR="0046076B" w:rsidRDefault="00B7563B">
      <w:pPr>
        <w:spacing w:before="240"/>
        <w:ind w:right="-7" w:firstLine="720"/>
        <w:jc w:val="both"/>
        <w:rPr>
          <w:color w:val="000000"/>
        </w:rPr>
        <w:pPrChange w:id="6024" w:author="John Clevenger" w:date="2023-11-18T14:26:00Z">
          <w:pPr>
            <w:spacing w:before="240"/>
            <w:ind w:right="443" w:firstLine="720"/>
            <w:jc w:val="both"/>
          </w:pPr>
        </w:pPrChange>
      </w:pPr>
      <w:r>
        <w:rPr>
          <w:color w:val="000000"/>
        </w:rPr>
        <w:t>PC</w:t>
      </w:r>
      <w:r w:rsidRPr="00B7563B">
        <w:rPr>
          <w:color w:val="000000"/>
          <w:vertAlign w:val="superscript"/>
        </w:rPr>
        <w:t>2</w:t>
      </w:r>
      <w:r>
        <w:rPr>
          <w:color w:val="000000"/>
        </w:rPr>
        <w:t xml:space="preserve"> follows the CLICS CCS standard which requires that input data files have names ending with the extension “</w:t>
      </w:r>
      <w:r w:rsidRPr="00B50866">
        <w:rPr>
          <w:rFonts w:ascii="Arial" w:hAnsi="Arial"/>
          <w:b/>
          <w:sz w:val="20"/>
          <w:rPrChange w:id="6025" w:author="John Clevenger [2]" w:date="2022-06-22T12:34:00Z">
            <w:rPr>
              <w:color w:val="000000"/>
            </w:rPr>
          </w:rPrChange>
        </w:rPr>
        <w:t>.in</w:t>
      </w:r>
      <w:r>
        <w:rPr>
          <w:color w:val="000000"/>
        </w:rPr>
        <w:t>” and that answer files have names ending with the extension “</w:t>
      </w:r>
      <w:r w:rsidRPr="00B50866">
        <w:rPr>
          <w:rFonts w:ascii="Arial" w:hAnsi="Arial"/>
          <w:b/>
          <w:sz w:val="20"/>
          <w:rPrChange w:id="6026" w:author="John Clevenger [2]" w:date="2022-06-22T12:34:00Z">
            <w:rPr>
              <w:color w:val="000000"/>
            </w:rPr>
          </w:rPrChange>
        </w:rPr>
        <w:t>.ans</w:t>
      </w:r>
      <w:r>
        <w:rPr>
          <w:color w:val="000000"/>
        </w:rPr>
        <w:t xml:space="preserve">”.  Selecting a folder causes the system to load all data files and answer files matching those names from the selected folder into the system.  If no such files are found, or if there is a mismatch between the number of data and answer files, the system displays an error message.  </w:t>
      </w:r>
    </w:p>
    <w:p w14:paraId="7C5885DE" w14:textId="3215A351" w:rsidR="00B7563B" w:rsidRDefault="00B7563B">
      <w:pPr>
        <w:spacing w:before="240"/>
        <w:ind w:right="-7" w:firstLine="720"/>
        <w:jc w:val="both"/>
        <w:rPr>
          <w:color w:val="000000"/>
        </w:rPr>
        <w:pPrChange w:id="6027" w:author="John Clevenger" w:date="2023-11-18T14:26:00Z">
          <w:pPr>
            <w:spacing w:before="240"/>
            <w:ind w:right="443" w:firstLine="720"/>
            <w:jc w:val="both"/>
          </w:pPr>
        </w:pPrChange>
      </w:pPr>
      <w:r>
        <w:rPr>
          <w:color w:val="000000"/>
        </w:rPr>
        <w:t>Loading a set of input data and answer files means that when a problem is judged, it will be executed once for each input/answer file pair</w:t>
      </w:r>
      <w:ins w:id="6028" w:author="John Clevenger [2]" w:date="2022-06-22T12:35:00Z">
        <w:r w:rsidR="00B50866">
          <w:rPr>
            <w:color w:val="000000"/>
          </w:rPr>
          <w:t xml:space="preserve"> (this is called a “run” in CLICS parlance, whereas PC</w:t>
        </w:r>
        <w:r w:rsidR="00B50866" w:rsidRPr="0067302E">
          <w:rPr>
            <w:color w:val="000000"/>
            <w:vertAlign w:val="superscript"/>
            <w:rPrChange w:id="6029" w:author="John Clevenger [2]" w:date="2022-06-22T12:36:00Z">
              <w:rPr>
                <w:color w:val="000000"/>
              </w:rPr>
            </w:rPrChange>
          </w:rPr>
          <w:t>2</w:t>
        </w:r>
        <w:r w:rsidR="00B50866">
          <w:rPr>
            <w:color w:val="000000"/>
          </w:rPr>
          <w:t xml:space="preserve"> </w:t>
        </w:r>
      </w:ins>
      <w:ins w:id="6030" w:author="John Clevenger [2]" w:date="2022-06-22T12:36:00Z">
        <w:r w:rsidR="0067302E">
          <w:rPr>
            <w:color w:val="000000"/>
          </w:rPr>
          <w:t xml:space="preserve">uses </w:t>
        </w:r>
      </w:ins>
      <w:ins w:id="6031" w:author="John Clevenger [2]" w:date="2022-06-22T12:35:00Z">
        <w:r w:rsidR="00B50866">
          <w:rPr>
            <w:color w:val="000000"/>
          </w:rPr>
          <w:t xml:space="preserve">the term “run” to mean </w:t>
        </w:r>
      </w:ins>
      <w:ins w:id="6032" w:author="John Clevenger [2]" w:date="2022-06-22T12:36:00Z">
        <w:r w:rsidR="00B50866">
          <w:rPr>
            <w:color w:val="000000"/>
          </w:rPr>
          <w:t>the execution of ALL test cases associated with a submission)</w:t>
        </w:r>
      </w:ins>
      <w:ins w:id="6033" w:author="John Clevenger [2]" w:date="2022-06-22T12:37:00Z">
        <w:r w:rsidR="0067302E">
          <w:rPr>
            <w:color w:val="000000"/>
          </w:rPr>
          <w:t xml:space="preserve">. </w:t>
        </w:r>
      </w:ins>
      <w:del w:id="6034" w:author="John Clevenger [2]" w:date="2022-06-22T12:37:00Z">
        <w:r w:rsidDel="0067302E">
          <w:rPr>
            <w:color w:val="000000"/>
          </w:rPr>
          <w:lastRenderedPageBreak/>
          <w:delText xml:space="preserve">, and </w:delText>
        </w:r>
      </w:del>
      <w:r w:rsidR="0067302E">
        <w:rPr>
          <w:color w:val="000000"/>
        </w:rPr>
        <w:t xml:space="preserve">The </w:t>
      </w:r>
      <w:r>
        <w:rPr>
          <w:color w:val="000000"/>
        </w:rPr>
        <w:t xml:space="preserve">results of each of these </w:t>
      </w:r>
      <w:ins w:id="6035" w:author="John Clevenger [2]" w:date="2022-06-22T12:37:00Z">
        <w:r w:rsidR="0067302E">
          <w:rPr>
            <w:color w:val="000000"/>
          </w:rPr>
          <w:t xml:space="preserve">test case </w:t>
        </w:r>
      </w:ins>
      <w:r>
        <w:rPr>
          <w:color w:val="000000"/>
        </w:rPr>
        <w:t>executions will be displayed for the judge (see the separate PC</w:t>
      </w:r>
      <w:r w:rsidRPr="00C36206">
        <w:rPr>
          <w:color w:val="000000"/>
          <w:vertAlign w:val="superscript"/>
        </w:rPr>
        <w:t>2</w:t>
      </w:r>
      <w:r>
        <w:rPr>
          <w:color w:val="000000"/>
        </w:rPr>
        <w:t xml:space="preserve"> Judge’s Guide for details on the display of execution results to the judge).</w:t>
      </w:r>
    </w:p>
    <w:p w14:paraId="6B148A29" w14:textId="06962762" w:rsidR="00B7563B" w:rsidRDefault="00EA7B23">
      <w:pPr>
        <w:spacing w:before="240"/>
        <w:ind w:right="-7" w:firstLine="720"/>
        <w:jc w:val="both"/>
        <w:rPr>
          <w:ins w:id="6036" w:author="John Clevenger" w:date="2023-11-18T18:17:00Z"/>
          <w:color w:val="000000"/>
        </w:rPr>
      </w:pPr>
      <w:r>
        <w:rPr>
          <w:color w:val="000000"/>
        </w:rPr>
        <w:t>During judging, PC</w:t>
      </w:r>
      <w:r w:rsidRPr="00EA7B23">
        <w:rPr>
          <w:color w:val="000000"/>
          <w:vertAlign w:val="superscript"/>
        </w:rPr>
        <w:t>2</w:t>
      </w:r>
      <w:r>
        <w:rPr>
          <w:color w:val="000000"/>
        </w:rPr>
        <w:t xml:space="preserve"> executes multiple test cases by processing the input data files in </w:t>
      </w:r>
      <w:r>
        <w:rPr>
          <w:i/>
          <w:color w:val="000000"/>
        </w:rPr>
        <w:t xml:space="preserve">lexicographic order of file names.  </w:t>
      </w:r>
      <w:r>
        <w:rPr>
          <w:color w:val="000000"/>
        </w:rPr>
        <w:t xml:space="preserve">This means for example that a set of three input data files with the name </w:t>
      </w:r>
      <w:r>
        <w:rPr>
          <w:i/>
          <w:color w:val="000000"/>
        </w:rPr>
        <w:t xml:space="preserve">“test1.in”, “test2.in”, </w:t>
      </w:r>
      <w:r>
        <w:rPr>
          <w:color w:val="000000"/>
        </w:rPr>
        <w:t xml:space="preserve">and </w:t>
      </w:r>
      <w:r>
        <w:rPr>
          <w:i/>
          <w:color w:val="000000"/>
        </w:rPr>
        <w:t xml:space="preserve">“test10.in” </w:t>
      </w:r>
      <w:r>
        <w:rPr>
          <w:color w:val="000000"/>
        </w:rPr>
        <w:t xml:space="preserve">would be executed in the order “test1.in”, then “test10.in”, then “test2.in”.  To avoid confusion in naming of input test data files, be sure to specify the names in the desired lexicographic order.  (For example, put leading zeroes </w:t>
      </w:r>
      <w:r w:rsidR="0058198F">
        <w:rPr>
          <w:color w:val="000000"/>
        </w:rPr>
        <w:t>(e.g. “001”, “002”, “010”) i</w:t>
      </w:r>
      <w:r>
        <w:rPr>
          <w:color w:val="000000"/>
        </w:rPr>
        <w:t xml:space="preserve">n all numeric </w:t>
      </w:r>
      <w:r w:rsidR="0058198F">
        <w:rPr>
          <w:color w:val="000000"/>
        </w:rPr>
        <w:t>file name elements</w:t>
      </w:r>
      <w:r>
        <w:rPr>
          <w:color w:val="000000"/>
        </w:rPr>
        <w:t xml:space="preserve"> to keep “1” and “2” from being separated by “10”.)</w:t>
      </w:r>
    </w:p>
    <w:p w14:paraId="0FE717B6" w14:textId="0FE38886" w:rsidR="00323D47" w:rsidDel="00323D47" w:rsidRDefault="00323D47">
      <w:pPr>
        <w:spacing w:before="240"/>
        <w:ind w:right="-7" w:firstLine="720"/>
        <w:jc w:val="both"/>
        <w:rPr>
          <w:ins w:id="6037" w:author="John Clevenger [2]" w:date="2022-06-22T12:41:00Z"/>
          <w:del w:id="6038" w:author="John Clevenger" w:date="2023-11-18T18:18:00Z"/>
          <w:color w:val="000000"/>
        </w:rPr>
        <w:pPrChange w:id="6039" w:author="John Clevenger" w:date="2023-11-18T14:26:00Z">
          <w:pPr>
            <w:spacing w:before="240"/>
            <w:ind w:right="443" w:firstLine="720"/>
            <w:jc w:val="both"/>
          </w:pPr>
        </w:pPrChange>
      </w:pPr>
    </w:p>
    <w:p w14:paraId="280DC6A6" w14:textId="0F053403" w:rsidR="005D4A00" w:rsidRPr="005D4A00" w:rsidDel="00304CF5" w:rsidRDefault="005D4A00" w:rsidP="00EB7F00">
      <w:pPr>
        <w:spacing w:before="240"/>
        <w:ind w:right="443" w:firstLine="720"/>
        <w:jc w:val="both"/>
        <w:rPr>
          <w:del w:id="6040" w:author="John Clevenger" w:date="2023-11-17T19:20:00Z"/>
          <w:color w:val="000000"/>
        </w:rPr>
      </w:pPr>
      <w:ins w:id="6041" w:author="John Clevenger [2]" w:date="2022-06-22T12:41:00Z">
        <w:del w:id="6042" w:author="John Clevenger" w:date="2023-11-17T19:20:00Z">
          <w:r w:rsidDel="00304CF5">
            <w:rPr>
              <w:color w:val="000000"/>
            </w:rPr>
            <w:delText>Starting with Version 9.8, PC</w:delText>
          </w:r>
          <w:r w:rsidRPr="005D4A00" w:rsidDel="00304CF5">
            <w:rPr>
              <w:color w:val="000000"/>
              <w:vertAlign w:val="superscript"/>
              <w:rPrChange w:id="6043" w:author="John Clevenger [2]" w:date="2022-06-22T12:42:00Z">
                <w:rPr>
                  <w:color w:val="000000"/>
                </w:rPr>
              </w:rPrChange>
            </w:rPr>
            <w:delText>2</w:delText>
          </w:r>
          <w:r w:rsidDel="00304CF5">
            <w:rPr>
              <w:color w:val="000000"/>
            </w:rPr>
            <w:delText xml:space="preserve"> supports the ability to merge CLICS-formatted </w:delText>
          </w:r>
          <w:r w:rsidDel="00304CF5">
            <w:rPr>
              <w:i/>
              <w:iCs/>
              <w:color w:val="000000"/>
            </w:rPr>
            <w:delText>sample</w:delText>
          </w:r>
          <w:r w:rsidDel="00304CF5">
            <w:rPr>
              <w:color w:val="000000"/>
            </w:rPr>
            <w:delText xml:space="preserve"> and </w:delText>
          </w:r>
          <w:r w:rsidDel="00304CF5">
            <w:rPr>
              <w:i/>
              <w:iCs/>
              <w:color w:val="000000"/>
            </w:rPr>
            <w:delText xml:space="preserve">secret </w:delText>
          </w:r>
          <w:r w:rsidDel="00304CF5">
            <w:rPr>
              <w:color w:val="000000"/>
            </w:rPr>
            <w:delText>data files into a single set of test case files for execution.  S</w:delText>
          </w:r>
        </w:del>
      </w:ins>
      <w:ins w:id="6044" w:author="John Clevenger [2]" w:date="2022-06-22T12:42:00Z">
        <w:del w:id="6045" w:author="John Clevenger" w:date="2023-11-17T19:20:00Z">
          <w:r w:rsidDel="00304CF5">
            <w:rPr>
              <w:color w:val="000000"/>
            </w:rPr>
            <w:delText xml:space="preserve">ee the Appendix on </w:delText>
          </w:r>
        </w:del>
      </w:ins>
      <w:ins w:id="6046" w:author="John Clevenger [2]" w:date="2022-06-24T12:47:00Z">
        <w:del w:id="6047" w:author="John Clevenger" w:date="2023-11-17T19:20:00Z">
          <w:r w:rsidR="00931839" w:rsidRPr="00931839" w:rsidDel="00304CF5">
            <w:rPr>
              <w:b/>
              <w:bCs/>
              <w:rPrChange w:id="6048" w:author="John Clevenger [2]" w:date="2022-06-24T12:47:00Z">
                <w:rPr/>
              </w:rPrChange>
            </w:rPr>
            <w:delText xml:space="preserve">The </w:delText>
          </w:r>
          <w:r w:rsidR="00931839" w:rsidRPr="00931839" w:rsidDel="00304CF5">
            <w:rPr>
              <w:b/>
              <w:bCs/>
              <w:i/>
              <w:iCs/>
              <w:rPrChange w:id="6049" w:author="John Clevenger [2]" w:date="2022-06-24T12:47:00Z">
                <w:rPr>
                  <w:i/>
                  <w:iCs/>
                </w:rPr>
              </w:rPrChange>
            </w:rPr>
            <w:delText>pc2tools</w:delText>
          </w:r>
          <w:r w:rsidR="00931839" w:rsidRPr="00931839" w:rsidDel="00304CF5">
            <w:rPr>
              <w:b/>
              <w:bCs/>
              <w:rPrChange w:id="6050" w:author="John Clevenger [2]" w:date="2022-06-24T12:47:00Z">
                <w:rPr/>
              </w:rPrChange>
            </w:rPr>
            <w:delText xml:space="preserve"> Toolsuite</w:delText>
          </w:r>
          <w:r w:rsidR="00931839" w:rsidDel="00304CF5">
            <w:rPr>
              <w:color w:val="000000"/>
            </w:rPr>
            <w:delText xml:space="preserve"> </w:delText>
          </w:r>
        </w:del>
      </w:ins>
      <w:ins w:id="6051" w:author="John Clevenger [2]" w:date="2022-06-22T12:42:00Z">
        <w:del w:id="6052" w:author="John Clevenger" w:date="2023-11-17T19:20:00Z">
          <w:r w:rsidDel="00304CF5">
            <w:rPr>
              <w:color w:val="000000"/>
            </w:rPr>
            <w:delText>for details.</w:delText>
          </w:r>
        </w:del>
      </w:ins>
    </w:p>
    <w:p w14:paraId="0E05321F" w14:textId="792C8956" w:rsidR="00070516" w:rsidRPr="00070516" w:rsidRDefault="00070516" w:rsidP="00070516"/>
    <w:p w14:paraId="78608009" w14:textId="00831CA3" w:rsidR="00ED2995" w:rsidRPr="007D3139" w:rsidRDefault="001C288A">
      <w:pPr>
        <w:pStyle w:val="ListParagraph"/>
        <w:numPr>
          <w:ilvl w:val="2"/>
          <w:numId w:val="53"/>
        </w:numPr>
        <w:ind w:left="900" w:hanging="810"/>
        <w:outlineLvl w:val="2"/>
        <w:rPr>
          <w:rFonts w:cs="Arial"/>
          <w:bCs/>
          <w:szCs w:val="24"/>
        </w:rPr>
        <w:pPrChange w:id="6053" w:author="John Clevenger" w:date="2023-11-19T11:53:00Z">
          <w:pPr>
            <w:pStyle w:val="Heading3"/>
          </w:pPr>
        </w:pPrChange>
      </w:pPr>
      <w:bookmarkStart w:id="6054" w:name="_Toc261788208"/>
      <w:bookmarkStart w:id="6055" w:name="_Toc274153600"/>
      <w:bookmarkStart w:id="6056" w:name="_Toc274153736"/>
      <w:bookmarkStart w:id="6057" w:name="_Toc274154063"/>
      <w:bookmarkStart w:id="6058" w:name="_Toc151504350"/>
      <w:r w:rsidRPr="00323D47">
        <w:rPr>
          <w:rFonts w:ascii="Arial" w:hAnsi="Arial" w:cs="Arial"/>
          <w:b/>
          <w:bCs/>
          <w:szCs w:val="24"/>
          <w:u w:val="single"/>
          <w:rPrChange w:id="6059" w:author="John Clevenger" w:date="2023-11-18T18:17:00Z">
            <w:rPr>
              <w:b w:val="0"/>
            </w:rPr>
          </w:rPrChange>
        </w:rPr>
        <w:t>Defining</w:t>
      </w:r>
      <w:r w:rsidR="002D4246" w:rsidRPr="00323D47">
        <w:rPr>
          <w:rFonts w:ascii="Arial" w:hAnsi="Arial" w:cs="Arial"/>
          <w:b/>
          <w:bCs/>
          <w:szCs w:val="24"/>
          <w:u w:val="single"/>
          <w:rPrChange w:id="6060" w:author="John Clevenger" w:date="2023-11-18T18:17:00Z">
            <w:rPr>
              <w:b w:val="0"/>
            </w:rPr>
          </w:rPrChange>
        </w:rPr>
        <w:t xml:space="preserve"> Judging</w:t>
      </w:r>
      <w:bookmarkEnd w:id="6054"/>
      <w:bookmarkEnd w:id="6055"/>
      <w:bookmarkEnd w:id="6056"/>
      <w:bookmarkEnd w:id="6057"/>
      <w:r w:rsidRPr="00323D47">
        <w:rPr>
          <w:rFonts w:ascii="Arial" w:hAnsi="Arial" w:cs="Arial"/>
          <w:b/>
          <w:bCs/>
          <w:szCs w:val="24"/>
          <w:u w:val="single"/>
          <w:rPrChange w:id="6061" w:author="John Clevenger" w:date="2023-11-18T18:17:00Z">
            <w:rPr>
              <w:b w:val="0"/>
            </w:rPr>
          </w:rPrChange>
        </w:rPr>
        <w:t xml:space="preserve"> Type</w:t>
      </w:r>
      <w:bookmarkEnd w:id="6058"/>
    </w:p>
    <w:p w14:paraId="291CE2FD" w14:textId="75A4073F" w:rsidR="00ED2995" w:rsidRDefault="00F47FA1">
      <w:pPr>
        <w:spacing w:before="240"/>
        <w:ind w:right="-7" w:firstLine="720"/>
        <w:jc w:val="both"/>
        <w:pPrChange w:id="6062" w:author="John Clevenger" w:date="2023-11-18T14:27:00Z">
          <w:pPr>
            <w:spacing w:before="240"/>
            <w:ind w:right="443" w:firstLine="720"/>
            <w:jc w:val="both"/>
          </w:pPr>
        </w:pPrChange>
      </w:pPr>
      <w:r>
        <w:t xml:space="preserve">By default each </w:t>
      </w:r>
      <w:r w:rsidR="008B419D">
        <w:t xml:space="preserve">contest </w:t>
      </w:r>
      <w:r>
        <w:t xml:space="preserve">problem is manually judged, </w:t>
      </w:r>
      <w:r w:rsidR="008B419D">
        <w:t xml:space="preserve">meaning that </w:t>
      </w:r>
      <w:r>
        <w:t>a person selects a judgment for each submitted run.   The system can also automatically judge runs</w:t>
      </w:r>
      <w:r w:rsidR="008B419D">
        <w:t>, and when doing so can also include</w:t>
      </w:r>
      <w:r>
        <w:t xml:space="preserve"> an opti</w:t>
      </w:r>
      <w:r w:rsidR="00245132">
        <w:t xml:space="preserve">onal second step where a human </w:t>
      </w:r>
      <w:r>
        <w:t xml:space="preserve">judge manually </w:t>
      </w:r>
      <w:r w:rsidR="008B419D">
        <w:t xml:space="preserve">reviews and </w:t>
      </w:r>
      <w:r>
        <w:t>judges the run.</w:t>
      </w:r>
    </w:p>
    <w:p w14:paraId="543CD85A" w14:textId="526ABBB5" w:rsidR="00504AD6" w:rsidRPr="00D1337E" w:rsidRDefault="00D1337E">
      <w:pPr>
        <w:spacing w:before="240"/>
        <w:ind w:right="-7" w:firstLine="720"/>
        <w:jc w:val="both"/>
        <w:pPrChange w:id="6063" w:author="John Clevenger" w:date="2023-11-18T14:27:00Z">
          <w:pPr>
            <w:spacing w:before="240"/>
            <w:ind w:right="443" w:firstLine="720"/>
            <w:jc w:val="both"/>
          </w:pPr>
        </w:pPrChange>
      </w:pPr>
      <w:r>
        <w:t xml:space="preserve">Configuring </w:t>
      </w:r>
      <w:r w:rsidR="00F47FA1">
        <w:t xml:space="preserve">the system to automatically judge a problem </w:t>
      </w:r>
      <w:r>
        <w:t xml:space="preserve">requires several steps: (1) </w:t>
      </w:r>
      <w:r w:rsidR="00F47FA1">
        <w:t xml:space="preserve">a </w:t>
      </w:r>
      <w:r w:rsidR="00F47FA1" w:rsidRPr="008B419D">
        <w:rPr>
          <w:i/>
        </w:rPr>
        <w:t>validator</w:t>
      </w:r>
      <w:r w:rsidR="00F47FA1">
        <w:t xml:space="preserve"> must be defined for that problem</w:t>
      </w:r>
      <w:r>
        <w:rPr>
          <w:rStyle w:val="FootnoteReference"/>
        </w:rPr>
        <w:footnoteReference w:id="30"/>
      </w:r>
      <w:r>
        <w:t xml:space="preserve">; </w:t>
      </w:r>
      <w:r w:rsidR="00A20971">
        <w:t xml:space="preserve"> </w:t>
      </w:r>
      <w:r>
        <w:t xml:space="preserve">(2) </w:t>
      </w:r>
      <w:r w:rsidR="00F47FA1">
        <w:t xml:space="preserve">the </w:t>
      </w:r>
      <w:r w:rsidR="00F47FA1" w:rsidRPr="0087392D">
        <w:rPr>
          <w:i/>
        </w:rPr>
        <w:t>Judging Type</w:t>
      </w:r>
      <w:r w:rsidR="00F47FA1">
        <w:t xml:space="preserve"> </w:t>
      </w:r>
      <w:r>
        <w:t>for the problem must</w:t>
      </w:r>
      <w:r w:rsidR="00F47FA1">
        <w:t xml:space="preserve"> be set as </w:t>
      </w:r>
      <w:r w:rsidR="00F47FA1" w:rsidRPr="0087392D">
        <w:rPr>
          <w:i/>
        </w:rPr>
        <w:t>Computer Judging</w:t>
      </w:r>
      <w:r>
        <w:t>; and (3)</w:t>
      </w:r>
      <w:r w:rsidR="00F47FA1">
        <w:t xml:space="preserve"> at least one judge module must be configured to </w:t>
      </w:r>
      <w:r w:rsidR="00B86F47">
        <w:t xml:space="preserve">automatically </w:t>
      </w:r>
      <w:r w:rsidR="00F47FA1">
        <w:t>judge the problem</w:t>
      </w:r>
      <w:r w:rsidR="001C288A">
        <w:t xml:space="preserve"> (that is to say, there must be at least one PC2 “AutoJudge” running; see below)</w:t>
      </w:r>
      <w:r w:rsidR="00F47FA1">
        <w:t>.</w:t>
      </w:r>
      <w:r>
        <w:t xml:space="preserve">  Note that these steps must be performed for </w:t>
      </w:r>
      <w:r>
        <w:rPr>
          <w:i/>
        </w:rPr>
        <w:t xml:space="preserve">each problem </w:t>
      </w:r>
      <w:r>
        <w:t>that is to be computer judged</w:t>
      </w:r>
      <w:r w:rsidR="00A20971">
        <w:t>, although the same judge module can be used to do automated judging for more than one problem (see the following section for information on configuring judge modules for automated judging).</w:t>
      </w:r>
      <w:ins w:id="6068" w:author="John Clevenger" w:date="2023-11-18T14:31:00Z">
        <w:r w:rsidR="00982AF5" w:rsidRPr="00982AF5">
          <w:rPr>
            <w:noProof/>
          </w:rPr>
          <w:t xml:space="preserve"> </w:t>
        </w:r>
      </w:ins>
    </w:p>
    <w:p w14:paraId="3D44E9BC" w14:textId="4B8638C3" w:rsidR="00A20971" w:rsidRDefault="00323D47" w:rsidP="00A20971">
      <w:pPr>
        <w:spacing w:before="240"/>
        <w:ind w:firstLine="720"/>
        <w:jc w:val="both"/>
        <w:rPr>
          <w:ins w:id="6069" w:author="John Clevenger [2]" w:date="2022-06-22T18:35:00Z"/>
        </w:rPr>
      </w:pPr>
      <w:ins w:id="6070" w:author="John Clevenger" w:date="2023-11-18T14:32:00Z">
        <w:r>
          <w:rPr>
            <w:noProof/>
          </w:rPr>
          <w:drawing>
            <wp:anchor distT="0" distB="0" distL="114300" distR="114300" simplePos="0" relativeHeight="251735040" behindDoc="0" locked="0" layoutInCell="1" allowOverlap="1" wp14:anchorId="1B2A1F75" wp14:editId="7446E9FF">
              <wp:simplePos x="0" y="0"/>
              <wp:positionH relativeFrom="column">
                <wp:posOffset>399415</wp:posOffset>
              </wp:positionH>
              <wp:positionV relativeFrom="paragraph">
                <wp:posOffset>731520</wp:posOffset>
              </wp:positionV>
              <wp:extent cx="5262245" cy="2018030"/>
              <wp:effectExtent l="0" t="0" r="0" b="0"/>
              <wp:wrapTopAndBottom/>
              <wp:docPr id="1594099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99275"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262245" cy="2018030"/>
                      </a:xfrm>
                      <a:prstGeom prst="rect">
                        <a:avLst/>
                      </a:prstGeom>
                    </pic:spPr>
                  </pic:pic>
                </a:graphicData>
              </a:graphic>
              <wp14:sizeRelH relativeFrom="page">
                <wp14:pctWidth>0</wp14:pctWidth>
              </wp14:sizeRelH>
              <wp14:sizeRelV relativeFrom="page">
                <wp14:pctHeight>0</wp14:pctHeight>
              </wp14:sizeRelV>
            </wp:anchor>
          </w:drawing>
        </w:r>
      </w:ins>
      <w:r w:rsidR="001C288A">
        <w:t>Specifying that a problem is to be</w:t>
      </w:r>
      <w:r w:rsidR="00A20971">
        <w:t xml:space="preserve"> computer judge</w:t>
      </w:r>
      <w:r w:rsidR="00245132">
        <w:t xml:space="preserve">d is done via the </w:t>
      </w:r>
      <w:r w:rsidR="00A20971">
        <w:rPr>
          <w:rFonts w:ascii="Arial" w:hAnsi="Arial"/>
          <w:b/>
          <w:sz w:val="20"/>
        </w:rPr>
        <w:t xml:space="preserve">Judging Type </w:t>
      </w:r>
      <w:r w:rsidR="0087392D" w:rsidRPr="001C288A">
        <w:t xml:space="preserve">tab </w:t>
      </w:r>
      <w:r w:rsidR="00A20971">
        <w:t xml:space="preserve">on the </w:t>
      </w:r>
      <w:r w:rsidR="00A20971">
        <w:rPr>
          <w:rFonts w:ascii="Arial" w:hAnsi="Arial"/>
          <w:b/>
          <w:sz w:val="20"/>
        </w:rPr>
        <w:t>Add New  Problem</w:t>
      </w:r>
      <w:r w:rsidR="00A20971">
        <w:t xml:space="preserve"> dialog</w:t>
      </w:r>
      <w:r w:rsidR="00245132">
        <w:t>,</w:t>
      </w:r>
      <w:r w:rsidR="00A20971">
        <w:t xml:space="preserve"> shown below.</w:t>
      </w:r>
      <w:ins w:id="6071" w:author="John Clevenger" w:date="2023-11-18T14:30:00Z">
        <w:r w:rsidR="00982AF5" w:rsidRPr="00982AF5">
          <w:rPr>
            <w:noProof/>
          </w:rPr>
          <w:t xml:space="preserve"> </w:t>
        </w:r>
      </w:ins>
    </w:p>
    <w:p w14:paraId="28BAF3D2" w14:textId="467682D6" w:rsidR="0001117D" w:rsidDel="00982AF5" w:rsidRDefault="0001117D" w:rsidP="00A20971">
      <w:pPr>
        <w:spacing w:before="240"/>
        <w:ind w:firstLine="720"/>
        <w:jc w:val="both"/>
        <w:rPr>
          <w:ins w:id="6072" w:author="John Clevenger [2]" w:date="2022-06-22T18:35:00Z"/>
          <w:del w:id="6073" w:author="John Clevenger" w:date="2023-11-18T14:32:00Z"/>
        </w:rPr>
      </w:pPr>
    </w:p>
    <w:p w14:paraId="79AA5650" w14:textId="00FC9CE9" w:rsidR="0001117D" w:rsidDel="00982AF5" w:rsidRDefault="0001117D" w:rsidP="00A20971">
      <w:pPr>
        <w:spacing w:before="240"/>
        <w:ind w:firstLine="720"/>
        <w:jc w:val="both"/>
        <w:rPr>
          <w:ins w:id="6074" w:author="John Clevenger [2]" w:date="2022-06-22T18:35:00Z"/>
          <w:del w:id="6075" w:author="John Clevenger" w:date="2023-11-18T14:29:00Z"/>
        </w:rPr>
      </w:pPr>
    </w:p>
    <w:p w14:paraId="4B327E3D" w14:textId="58A066E5" w:rsidR="0001117D" w:rsidDel="00982AF5" w:rsidRDefault="0001117D" w:rsidP="00A20971">
      <w:pPr>
        <w:spacing w:before="240"/>
        <w:ind w:firstLine="720"/>
        <w:jc w:val="both"/>
        <w:rPr>
          <w:ins w:id="6076" w:author="John Clevenger [2]" w:date="2022-06-22T18:35:00Z"/>
          <w:del w:id="6077" w:author="John Clevenger" w:date="2023-11-18T14:32:00Z"/>
        </w:rPr>
      </w:pPr>
    </w:p>
    <w:p w14:paraId="668380B3" w14:textId="777CEA6E" w:rsidR="0001117D" w:rsidDel="00982AF5" w:rsidRDefault="0001117D" w:rsidP="00A20971">
      <w:pPr>
        <w:spacing w:before="240"/>
        <w:ind w:firstLine="720"/>
        <w:jc w:val="both"/>
        <w:rPr>
          <w:ins w:id="6078" w:author="John Clevenger [2]" w:date="2022-06-22T18:35:00Z"/>
          <w:del w:id="6079" w:author="John Clevenger" w:date="2023-11-18T14:32:00Z"/>
        </w:rPr>
      </w:pPr>
    </w:p>
    <w:p w14:paraId="3A84CAF6" w14:textId="6F251222" w:rsidR="0001117D" w:rsidDel="00982AF5" w:rsidRDefault="0001117D" w:rsidP="00A20971">
      <w:pPr>
        <w:spacing w:before="240"/>
        <w:ind w:firstLine="720"/>
        <w:jc w:val="both"/>
        <w:rPr>
          <w:ins w:id="6080" w:author="John Clevenger [2]" w:date="2022-06-22T18:36:00Z"/>
          <w:del w:id="6081" w:author="John Clevenger" w:date="2023-11-18T14:32:00Z"/>
          <w:noProof/>
        </w:rPr>
      </w:pPr>
      <w:ins w:id="6082" w:author="John Clevenger [2]" w:date="2022-06-22T18:35:00Z">
        <w:del w:id="6083" w:author="John Clevenger" w:date="2023-11-18T14:27:00Z">
          <w:r w:rsidDel="00982AF5">
            <w:rPr>
              <w:noProof/>
            </w:rPr>
            <w:drawing>
              <wp:anchor distT="0" distB="0" distL="114300" distR="114300" simplePos="0" relativeHeight="251726848" behindDoc="0" locked="0" layoutInCell="1" allowOverlap="1" wp14:anchorId="147FD86F" wp14:editId="73C3F31B">
                <wp:simplePos x="0" y="0"/>
                <wp:positionH relativeFrom="column">
                  <wp:posOffset>0</wp:posOffset>
                </wp:positionH>
                <wp:positionV relativeFrom="paragraph">
                  <wp:posOffset>-63500</wp:posOffset>
                </wp:positionV>
                <wp:extent cx="6053455" cy="2357120"/>
                <wp:effectExtent l="0" t="0" r="0" b="0"/>
                <wp:wrapNone/>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053455" cy="2357120"/>
                        </a:xfrm>
                        <a:prstGeom prst="rect">
                          <a:avLst/>
                        </a:prstGeom>
                      </pic:spPr>
                    </pic:pic>
                  </a:graphicData>
                </a:graphic>
                <wp14:sizeRelH relativeFrom="page">
                  <wp14:pctWidth>0</wp14:pctWidth>
                </wp14:sizeRelH>
                <wp14:sizeRelV relativeFrom="page">
                  <wp14:pctHeight>0</wp14:pctHeight>
                </wp14:sizeRelV>
              </wp:anchor>
            </w:drawing>
          </w:r>
        </w:del>
      </w:ins>
    </w:p>
    <w:p w14:paraId="22FE3D4C" w14:textId="08565293" w:rsidR="0001117D" w:rsidDel="00982AF5" w:rsidRDefault="0001117D" w:rsidP="00A20971">
      <w:pPr>
        <w:spacing w:before="240"/>
        <w:ind w:firstLine="720"/>
        <w:jc w:val="both"/>
        <w:rPr>
          <w:ins w:id="6084" w:author="John Clevenger [2]" w:date="2022-06-22T18:36:00Z"/>
          <w:del w:id="6085" w:author="John Clevenger" w:date="2023-11-18T14:32:00Z"/>
          <w:noProof/>
        </w:rPr>
      </w:pPr>
    </w:p>
    <w:p w14:paraId="1D49D77D" w14:textId="54A02BED" w:rsidR="0001117D" w:rsidDel="00982AF5" w:rsidRDefault="0001117D" w:rsidP="00A20971">
      <w:pPr>
        <w:spacing w:before="240"/>
        <w:ind w:firstLine="720"/>
        <w:jc w:val="both"/>
        <w:rPr>
          <w:ins w:id="6086" w:author="John Clevenger [2]" w:date="2022-06-22T18:36:00Z"/>
          <w:del w:id="6087" w:author="John Clevenger" w:date="2023-11-18T14:32:00Z"/>
          <w:noProof/>
        </w:rPr>
      </w:pPr>
    </w:p>
    <w:p w14:paraId="32BF1A46" w14:textId="1138BCBC" w:rsidR="0001117D" w:rsidDel="00982AF5" w:rsidRDefault="0001117D" w:rsidP="00A20971">
      <w:pPr>
        <w:spacing w:before="240"/>
        <w:ind w:firstLine="720"/>
        <w:jc w:val="both"/>
        <w:rPr>
          <w:ins w:id="6088" w:author="John Clevenger [2]" w:date="2022-06-22T18:36:00Z"/>
          <w:del w:id="6089" w:author="John Clevenger" w:date="2023-11-18T14:32:00Z"/>
          <w:noProof/>
        </w:rPr>
      </w:pPr>
    </w:p>
    <w:p w14:paraId="40321CB7" w14:textId="6E535638" w:rsidR="0001117D" w:rsidDel="00982AF5" w:rsidRDefault="0001117D" w:rsidP="00A20971">
      <w:pPr>
        <w:spacing w:before="240"/>
        <w:ind w:firstLine="720"/>
        <w:jc w:val="both"/>
        <w:rPr>
          <w:ins w:id="6090" w:author="John Clevenger [2]" w:date="2022-06-22T18:36:00Z"/>
          <w:del w:id="6091" w:author="John Clevenger" w:date="2023-11-18T14:32:00Z"/>
          <w:noProof/>
        </w:rPr>
      </w:pPr>
    </w:p>
    <w:p w14:paraId="4539FACF" w14:textId="0C3DEA52" w:rsidR="0001117D" w:rsidDel="00982AF5" w:rsidRDefault="0001117D" w:rsidP="00A20971">
      <w:pPr>
        <w:spacing w:before="240"/>
        <w:ind w:firstLine="720"/>
        <w:jc w:val="both"/>
        <w:rPr>
          <w:ins w:id="6092" w:author="John Clevenger [2]" w:date="2022-06-22T18:35:00Z"/>
          <w:del w:id="6093" w:author="John Clevenger" w:date="2023-11-18T14:32:00Z"/>
        </w:rPr>
      </w:pPr>
    </w:p>
    <w:p w14:paraId="09274615" w14:textId="592B9445" w:rsidR="0001117D" w:rsidDel="00982AF5" w:rsidRDefault="0001117D" w:rsidP="00A20971">
      <w:pPr>
        <w:spacing w:before="240"/>
        <w:ind w:firstLine="720"/>
        <w:jc w:val="both"/>
        <w:rPr>
          <w:del w:id="6094" w:author="John Clevenger" w:date="2023-11-18T14:33:00Z"/>
        </w:rPr>
      </w:pPr>
    </w:p>
    <w:p w14:paraId="1A73CCC3" w14:textId="45717526" w:rsidR="001C005D" w:rsidDel="0001117D" w:rsidRDefault="001C005D" w:rsidP="001C005D">
      <w:pPr>
        <w:spacing w:before="240"/>
        <w:ind w:firstLine="720"/>
        <w:jc w:val="both"/>
        <w:rPr>
          <w:del w:id="6095" w:author="John Clevenger [2]" w:date="2022-06-22T18:34:00Z"/>
        </w:rPr>
      </w:pPr>
      <w:del w:id="6096" w:author="John Clevenger [2]" w:date="2022-06-22T18:35:00Z">
        <w:r w:rsidDel="0001117D">
          <w:rPr>
            <w:noProof/>
          </w:rPr>
          <w:drawing>
            <wp:anchor distT="0" distB="0" distL="114300" distR="114300" simplePos="0" relativeHeight="251692032" behindDoc="0" locked="0" layoutInCell="1" allowOverlap="1" wp14:anchorId="5D8B53EB" wp14:editId="02DD04FD">
              <wp:simplePos x="0" y="0"/>
              <wp:positionH relativeFrom="column">
                <wp:posOffset>522605</wp:posOffset>
              </wp:positionH>
              <wp:positionV relativeFrom="paragraph">
                <wp:posOffset>-4445</wp:posOffset>
              </wp:positionV>
              <wp:extent cx="5008245" cy="1981835"/>
              <wp:effectExtent l="0" t="0" r="0" b="0"/>
              <wp:wrapTopAndBottom/>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08245" cy="198183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0FE108C" w14:textId="5CD250BF" w:rsidR="0001117D" w:rsidDel="00982AF5" w:rsidRDefault="0001117D" w:rsidP="00A20971">
      <w:pPr>
        <w:spacing w:before="240"/>
        <w:ind w:firstLine="720"/>
        <w:jc w:val="both"/>
        <w:rPr>
          <w:ins w:id="6097" w:author="John Clevenger [2]" w:date="2022-06-22T18:35:00Z"/>
          <w:del w:id="6098" w:author="John Clevenger" w:date="2023-11-18T14:33:00Z"/>
        </w:rPr>
      </w:pPr>
    </w:p>
    <w:p w14:paraId="606501C0" w14:textId="70ACD4FD" w:rsidR="00471057" w:rsidRDefault="001C288A">
      <w:pPr>
        <w:spacing w:before="240"/>
        <w:ind w:firstLine="720"/>
        <w:jc w:val="both"/>
        <w:pPrChange w:id="6099" w:author="John Clevenger [2]" w:date="2022-06-22T18:34:00Z">
          <w:pPr>
            <w:spacing w:before="240"/>
            <w:ind w:left="90" w:firstLine="630"/>
            <w:jc w:val="both"/>
          </w:pPr>
        </w:pPrChange>
      </w:pPr>
      <w:r>
        <w:t>To specify computer judging (also called “automated judging”), perform the following steps:</w:t>
      </w:r>
    </w:p>
    <w:p w14:paraId="1E0105E2" w14:textId="7AE51076" w:rsidR="00D711CF" w:rsidRDefault="00D711CF" w:rsidP="008320FA">
      <w:pPr>
        <w:numPr>
          <w:ilvl w:val="0"/>
          <w:numId w:val="19"/>
        </w:numPr>
        <w:spacing w:before="240"/>
        <w:ind w:left="1080"/>
        <w:jc w:val="both"/>
      </w:pPr>
      <w:r>
        <w:lastRenderedPageBreak/>
        <w:t xml:space="preserve">Select </w:t>
      </w:r>
      <w:r w:rsidRPr="00A20971">
        <w:rPr>
          <w:b/>
        </w:rPr>
        <w:t>Computer Judging</w:t>
      </w:r>
      <w:r w:rsidR="001C288A">
        <w:rPr>
          <w:b/>
        </w:rPr>
        <w:t>.</w:t>
      </w:r>
      <w:r>
        <w:tab/>
      </w:r>
    </w:p>
    <w:p w14:paraId="284B6E7E" w14:textId="58BB9C37" w:rsidR="00D711CF" w:rsidRDefault="00D711CF" w:rsidP="008320FA">
      <w:pPr>
        <w:numPr>
          <w:ilvl w:val="0"/>
          <w:numId w:val="19"/>
        </w:numPr>
        <w:spacing w:before="240"/>
        <w:ind w:left="1080"/>
        <w:jc w:val="both"/>
      </w:pPr>
      <w:r>
        <w:t xml:space="preserve">Optionally select </w:t>
      </w:r>
      <w:r w:rsidRPr="00A20971">
        <w:rPr>
          <w:b/>
        </w:rPr>
        <w:t>Manual Review</w:t>
      </w:r>
      <w:r>
        <w:t xml:space="preserve"> </w:t>
      </w:r>
      <w:r w:rsidR="00A20971">
        <w:t>if the problem is also to be judged (reviewed) by a human judge</w:t>
      </w:r>
      <w:r w:rsidR="001C288A">
        <w:t xml:space="preserve"> after the automated judging process is completed.</w:t>
      </w:r>
    </w:p>
    <w:p w14:paraId="70DAA4DF" w14:textId="6ECBD3AF" w:rsidR="00647867" w:rsidRDefault="00AE440A" w:rsidP="008320FA">
      <w:pPr>
        <w:numPr>
          <w:ilvl w:val="0"/>
          <w:numId w:val="19"/>
        </w:numPr>
        <w:spacing w:before="240"/>
        <w:ind w:left="1080"/>
        <w:jc w:val="both"/>
      </w:pPr>
      <w:r>
        <w:t xml:space="preserve">Optionally select </w:t>
      </w:r>
      <w:r w:rsidR="00A20971">
        <w:rPr>
          <w:b/>
        </w:rPr>
        <w:t>Send Preliminary Notification</w:t>
      </w:r>
      <w:r w:rsidRPr="00A20971">
        <w:rPr>
          <w:b/>
        </w:rPr>
        <w:t xml:space="preserve"> to team</w:t>
      </w:r>
      <w:r w:rsidR="001C288A">
        <w:rPr>
          <w:b/>
        </w:rPr>
        <w:t>.</w:t>
      </w:r>
      <w:r w:rsidRPr="00A20971">
        <w:rPr>
          <w:vertAlign w:val="superscript"/>
        </w:rPr>
        <w:footnoteReference w:id="31"/>
      </w:r>
      <w:r w:rsidR="001C288A">
        <w:rPr>
          <w:b/>
        </w:rPr>
        <w:t xml:space="preserve"> </w:t>
      </w:r>
      <w:r w:rsidR="001C288A">
        <w:t>The effect of selecting this option is that a notification of the preliminary “automated judging” result will be sent to the team.  These preliminary notifications are clearly marked “Preliminary”, and the judgment value they assign can subsequently be overridden by the human judge during Manual Review (see the separate PC</w:t>
      </w:r>
      <w:r w:rsidR="001C288A" w:rsidRPr="00982AF5">
        <w:rPr>
          <w:vertAlign w:val="superscript"/>
          <w:rPrChange w:id="6100" w:author="John Clevenger" w:date="2023-11-18T14:33:00Z">
            <w:rPr/>
          </w:rPrChange>
        </w:rPr>
        <w:t>2</w:t>
      </w:r>
      <w:r w:rsidR="001C288A">
        <w:t xml:space="preserve"> Judge’s Guide for more information on overriding preliminary judgments).</w:t>
      </w:r>
    </w:p>
    <w:p w14:paraId="0EF3FBB2" w14:textId="77777777" w:rsidR="00CD5A91" w:rsidRDefault="00CD5A91" w:rsidP="00CD5A91">
      <w:pPr>
        <w:spacing w:before="240"/>
        <w:ind w:firstLine="720"/>
        <w:jc w:val="both"/>
        <w:rPr>
          <w:ins w:id="6101" w:author="John Clevenger" w:date="2023-11-18T18:19:00Z"/>
        </w:rPr>
      </w:pPr>
      <w:r>
        <w:t xml:space="preserve">If </w:t>
      </w:r>
      <w:r w:rsidR="00D37B2F">
        <w:t xml:space="preserve">the Judging Type for a problem is Computer Judging but </w:t>
      </w:r>
      <w:r>
        <w:t xml:space="preserve">a validator is not defined </w:t>
      </w:r>
      <w:r w:rsidR="00D37B2F">
        <w:t>for that problem,</w:t>
      </w:r>
      <w:r>
        <w:t xml:space="preserve"> the system will not </w:t>
      </w:r>
      <w:r w:rsidR="00D37B2F">
        <w:t xml:space="preserve">allow the problem definition to be saved; instead </w:t>
      </w:r>
      <w:r>
        <w:t>a message “Computer Judging selected, must select a validator”</w:t>
      </w:r>
      <w:r w:rsidR="00D37B2F">
        <w:t xml:space="preserve"> will be displayed when an attempt to save the problem is made</w:t>
      </w:r>
      <w:r>
        <w:t xml:space="preserve">.   Once </w:t>
      </w:r>
      <w:r w:rsidR="00D37B2F">
        <w:t>a validator is defined</w:t>
      </w:r>
      <w:r>
        <w:t xml:space="preserve"> then the problem definition can be saved.</w:t>
      </w:r>
      <w:r w:rsidR="00D37B2F">
        <w:t xml:space="preserve">  Again, refer to the appendices for information on defining validators for problems.</w:t>
      </w:r>
    </w:p>
    <w:p w14:paraId="76C02695" w14:textId="77777777" w:rsidR="00323D47" w:rsidRDefault="00323D47" w:rsidP="00CD5A91">
      <w:pPr>
        <w:spacing w:before="240"/>
        <w:ind w:firstLine="720"/>
        <w:jc w:val="both"/>
      </w:pPr>
    </w:p>
    <w:p w14:paraId="410B98BB" w14:textId="77777777" w:rsidR="00F47FA1" w:rsidRPr="007D3139" w:rsidRDefault="00F47FA1">
      <w:pPr>
        <w:pStyle w:val="ListParagraph"/>
        <w:numPr>
          <w:ilvl w:val="2"/>
          <w:numId w:val="53"/>
        </w:numPr>
        <w:ind w:left="900" w:hanging="810"/>
        <w:outlineLvl w:val="2"/>
        <w:rPr>
          <w:rFonts w:cs="Arial"/>
          <w:bCs/>
          <w:szCs w:val="24"/>
        </w:rPr>
        <w:pPrChange w:id="6102" w:author="John Clevenger" w:date="2023-11-19T11:53:00Z">
          <w:pPr>
            <w:pStyle w:val="Heading3"/>
          </w:pPr>
        </w:pPrChange>
      </w:pPr>
      <w:bookmarkStart w:id="6103" w:name="_Toc151504351"/>
      <w:r w:rsidRPr="00323D47">
        <w:rPr>
          <w:rFonts w:ascii="Arial" w:hAnsi="Arial" w:cs="Arial"/>
          <w:b/>
          <w:bCs/>
          <w:szCs w:val="24"/>
          <w:u w:val="single"/>
          <w:rPrChange w:id="6104" w:author="John Clevenger" w:date="2023-11-18T18:19:00Z">
            <w:rPr>
              <w:b w:val="0"/>
            </w:rPr>
          </w:rPrChange>
        </w:rPr>
        <w:t>Assigning</w:t>
      </w:r>
      <w:r w:rsidR="00125642" w:rsidRPr="00323D47">
        <w:rPr>
          <w:rFonts w:ascii="Arial" w:hAnsi="Arial" w:cs="Arial"/>
          <w:b/>
          <w:bCs/>
          <w:szCs w:val="24"/>
          <w:u w:val="single"/>
          <w:rPrChange w:id="6105" w:author="John Clevenger" w:date="2023-11-18T18:19:00Z">
            <w:rPr>
              <w:b w:val="0"/>
            </w:rPr>
          </w:rPrChange>
        </w:rPr>
        <w:t xml:space="preserve"> </w:t>
      </w:r>
      <w:r w:rsidRPr="00323D47">
        <w:rPr>
          <w:rFonts w:ascii="Arial" w:hAnsi="Arial" w:cs="Arial"/>
          <w:b/>
          <w:bCs/>
          <w:szCs w:val="24"/>
          <w:u w:val="single"/>
          <w:rPrChange w:id="6106" w:author="John Clevenger" w:date="2023-11-18T18:19:00Z">
            <w:rPr>
              <w:b w:val="0"/>
            </w:rPr>
          </w:rPrChange>
        </w:rPr>
        <w:t xml:space="preserve"> Auto Judging to Judge module</w:t>
      </w:r>
      <w:r w:rsidR="00EE7C5F" w:rsidRPr="00323D47">
        <w:rPr>
          <w:rFonts w:ascii="Arial" w:hAnsi="Arial" w:cs="Arial"/>
          <w:b/>
          <w:bCs/>
          <w:szCs w:val="24"/>
          <w:u w:val="single"/>
          <w:rPrChange w:id="6107" w:author="John Clevenger" w:date="2023-11-18T18:19:00Z">
            <w:rPr>
              <w:b w:val="0"/>
            </w:rPr>
          </w:rPrChange>
        </w:rPr>
        <w:t>s</w:t>
      </w:r>
      <w:bookmarkEnd w:id="6103"/>
    </w:p>
    <w:p w14:paraId="74EF1931" w14:textId="77777777" w:rsidR="00EE7C5F" w:rsidRDefault="00125642" w:rsidP="00AF2322">
      <w:pPr>
        <w:spacing w:before="240"/>
        <w:ind w:right="-7" w:firstLine="720"/>
        <w:jc w:val="both"/>
      </w:pPr>
      <w:r>
        <w:t xml:space="preserve">In order to accomplish computer (automated) judging, each problem </w:t>
      </w:r>
      <w:r w:rsidR="00EE7C5F">
        <w:t xml:space="preserve">which is </w:t>
      </w:r>
      <w:r>
        <w:t>to be auto-judged must have at least one PC</w:t>
      </w:r>
      <w:r w:rsidRPr="00125642">
        <w:rPr>
          <w:vertAlign w:val="superscript"/>
        </w:rPr>
        <w:t>2</w:t>
      </w:r>
      <w:r>
        <w:t xml:space="preserve"> judge module configured to be aware that the problem </w:t>
      </w:r>
      <w:r w:rsidR="00EE7C5F">
        <w:t>should</w:t>
      </w:r>
      <w:r>
        <w:t xml:space="preserve"> be automatically judged.  </w:t>
      </w:r>
      <w:r w:rsidR="00AF2322">
        <w:t xml:space="preserve">This </w:t>
      </w:r>
      <w:r w:rsidR="00EE7C5F">
        <w:t xml:space="preserve">can be accomplished in a variety of </w:t>
      </w:r>
      <w:r w:rsidR="00AF2322">
        <w:t>ways</w:t>
      </w:r>
      <w:r w:rsidR="00EE7C5F">
        <w:t>:  a single judge module can be told to handle all auto-judge problems, or a separate judge module can be configured for each different problem, or the set of problems to be auto-judged can be distributed in some partitioned fashion across a set of PC</w:t>
      </w:r>
      <w:r w:rsidR="00EE7C5F" w:rsidRPr="00EE7C5F">
        <w:rPr>
          <w:vertAlign w:val="superscript"/>
        </w:rPr>
        <w:t>2</w:t>
      </w:r>
      <w:r w:rsidR="00EE7C5F">
        <w:t xml:space="preserve"> judge modules.  The requirement is simply that, for each problem designated as requiring “Computer Judging” (as described above), there must be at least one PC</w:t>
      </w:r>
      <w:r w:rsidR="00EE7C5F" w:rsidRPr="00EE7C5F">
        <w:rPr>
          <w:vertAlign w:val="superscript"/>
        </w:rPr>
        <w:t>2</w:t>
      </w:r>
      <w:r w:rsidR="00EE7C5F">
        <w:t xml:space="preserve"> judge module made aware that that particular problem requires automated judging.</w:t>
      </w:r>
    </w:p>
    <w:p w14:paraId="13A67626" w14:textId="77777777" w:rsidR="00AF2322" w:rsidRDefault="00AF2322" w:rsidP="00AF2322">
      <w:pPr>
        <w:spacing w:before="240"/>
        <w:ind w:right="-7" w:firstLine="720"/>
        <w:jc w:val="both"/>
      </w:pPr>
      <w:r>
        <w:t xml:space="preserve">Configuring judge modules for auto-judging is accomplished by specifying, for each “judge login account”, which problems (if any) that account should perform auto-judging on.  (For this reason, auto-judging assignments cannot be made until after Judge login accounts have been created.)  To configure judge modules for auto-judging, use the </w:t>
      </w:r>
      <w:r w:rsidRPr="0087392D">
        <w:rPr>
          <w:rFonts w:ascii="Arial" w:hAnsi="Arial"/>
          <w:b/>
          <w:sz w:val="20"/>
        </w:rPr>
        <w:t>Auto Judge</w:t>
      </w:r>
      <w:r>
        <w:t xml:space="preserve"> tab on the </w:t>
      </w:r>
      <w:r w:rsidRPr="0087392D">
        <w:rPr>
          <w:rFonts w:ascii="Arial" w:hAnsi="Arial"/>
          <w:b/>
          <w:sz w:val="20"/>
        </w:rPr>
        <w:t>Configure Contest</w:t>
      </w:r>
      <w:r>
        <w:t xml:space="preserve"> tab on the Administrator main screen, shown below.</w:t>
      </w:r>
    </w:p>
    <w:p w14:paraId="740F4154" w14:textId="77777777" w:rsidR="00AF2322" w:rsidRDefault="00AF2322" w:rsidP="00AF2322">
      <w:pPr>
        <w:spacing w:before="240"/>
        <w:ind w:right="-7" w:firstLine="720"/>
        <w:jc w:val="both"/>
      </w:pPr>
    </w:p>
    <w:p w14:paraId="084A3632" w14:textId="59FC5BEA" w:rsidR="00647867" w:rsidRDefault="00A92296" w:rsidP="0087392D">
      <w:pPr>
        <w:spacing w:before="240"/>
        <w:ind w:right="443" w:firstLine="720"/>
        <w:jc w:val="both"/>
        <w:rPr>
          <w:noProof/>
        </w:rPr>
      </w:pPr>
      <w:r w:rsidRPr="00697998">
        <w:rPr>
          <w:noProof/>
        </w:rPr>
        <w:lastRenderedPageBreak/>
        <w:drawing>
          <wp:anchor distT="0" distB="0" distL="114300" distR="114300" simplePos="0" relativeHeight="251737088" behindDoc="0" locked="0" layoutInCell="1" allowOverlap="1" wp14:anchorId="5E009025" wp14:editId="5F8BBF84">
            <wp:simplePos x="0" y="0"/>
            <wp:positionH relativeFrom="column">
              <wp:posOffset>581025</wp:posOffset>
            </wp:positionH>
            <wp:positionV relativeFrom="paragraph">
              <wp:posOffset>635</wp:posOffset>
            </wp:positionV>
            <wp:extent cx="4895850" cy="3248025"/>
            <wp:effectExtent l="0" t="0" r="0" b="0"/>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95850" cy="3248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0DC740" w14:textId="1499C294" w:rsidR="00FA7E31" w:rsidDel="003B281C" w:rsidRDefault="00FA7E31" w:rsidP="00FA7E31">
      <w:pPr>
        <w:spacing w:before="240"/>
        <w:ind w:right="443" w:firstLine="720"/>
        <w:jc w:val="both"/>
        <w:rPr>
          <w:del w:id="6108" w:author="John Clevenger" w:date="2023-11-18T14:38:00Z"/>
        </w:rPr>
      </w:pPr>
    </w:p>
    <w:p w14:paraId="05A1A6BD" w14:textId="1FE532C4" w:rsidR="00F47FA1" w:rsidDel="0001117D" w:rsidRDefault="003B281C" w:rsidP="00AF2322">
      <w:pPr>
        <w:spacing w:before="240"/>
        <w:ind w:right="-7" w:firstLine="720"/>
        <w:jc w:val="both"/>
        <w:rPr>
          <w:del w:id="6109" w:author="John Clevenger [2]" w:date="2022-06-22T18:37:00Z"/>
        </w:rPr>
      </w:pPr>
      <w:r>
        <w:rPr>
          <w:noProof/>
        </w:rPr>
        <w:drawing>
          <wp:anchor distT="0" distB="0" distL="114300" distR="114300" simplePos="0" relativeHeight="251570176" behindDoc="0" locked="0" layoutInCell="1" allowOverlap="1" wp14:anchorId="557C91B5" wp14:editId="54D87A78">
            <wp:simplePos x="0" y="0"/>
            <wp:positionH relativeFrom="column">
              <wp:posOffset>404495</wp:posOffset>
            </wp:positionH>
            <wp:positionV relativeFrom="paragraph">
              <wp:posOffset>1268730</wp:posOffset>
            </wp:positionV>
            <wp:extent cx="5249545" cy="2667000"/>
            <wp:effectExtent l="0" t="0" r="0" b="0"/>
            <wp:wrapTopAndBottom/>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9545"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7392D">
        <w:t>To specify that a particular judge account is to auto-judge one or more problems, select the row identifying the</w:t>
      </w:r>
      <w:r w:rsidR="00215431">
        <w:t xml:space="preserve"> judge account and click </w:t>
      </w:r>
      <w:r w:rsidR="00215431" w:rsidRPr="00691F8B">
        <w:rPr>
          <w:rFonts w:ascii="Arial" w:hAnsi="Arial"/>
          <w:b/>
          <w:sz w:val="20"/>
        </w:rPr>
        <w:t>Edit</w:t>
      </w:r>
      <w:r w:rsidR="00215431">
        <w:t xml:space="preserve">.  </w:t>
      </w:r>
      <w:r w:rsidR="0087392D">
        <w:t xml:space="preserve">This will pop up the </w:t>
      </w:r>
      <w:r w:rsidR="0087392D">
        <w:rPr>
          <w:b/>
        </w:rPr>
        <w:t xml:space="preserve">Auto Judge Settings </w:t>
      </w:r>
      <w:r w:rsidR="0087392D">
        <w:t xml:space="preserve">dialog, shown below.  </w:t>
      </w:r>
      <w:r w:rsidR="00215431">
        <w:t xml:space="preserve">The </w:t>
      </w:r>
      <w:r w:rsidR="0087392D">
        <w:t xml:space="preserve">dialog </w:t>
      </w:r>
      <w:r w:rsidR="00215431">
        <w:t xml:space="preserve">will show </w:t>
      </w:r>
      <w:r w:rsidR="0087392D">
        <w:t xml:space="preserve">(only) </w:t>
      </w:r>
      <w:r w:rsidR="00215431">
        <w:t>problems that can be automatically judged (</w:t>
      </w:r>
      <w:r w:rsidR="000A7B97">
        <w:t xml:space="preserve">that is, problems which </w:t>
      </w:r>
      <w:r w:rsidR="00215431">
        <w:t>have a validator defined</w:t>
      </w:r>
      <w:r w:rsidR="000A7B97">
        <w:t xml:space="preserve"> and have been specified as requiring </w:t>
      </w:r>
      <w:r w:rsidR="000A7B97">
        <w:rPr>
          <w:b/>
        </w:rPr>
        <w:t>Computer Judging</w:t>
      </w:r>
      <w:r w:rsidR="00215431">
        <w:t xml:space="preserve">).   </w:t>
      </w:r>
    </w:p>
    <w:p w14:paraId="258654E3" w14:textId="567D4C4E" w:rsidR="00215431" w:rsidRDefault="00215431">
      <w:pPr>
        <w:spacing w:before="240"/>
        <w:ind w:right="-7" w:firstLine="720"/>
        <w:jc w:val="both"/>
        <w:pPrChange w:id="6110" w:author="John Clevenger [2]" w:date="2022-06-22T18:37:00Z">
          <w:pPr>
            <w:spacing w:before="240"/>
            <w:ind w:right="443"/>
            <w:jc w:val="both"/>
          </w:pPr>
        </w:pPrChange>
      </w:pPr>
    </w:p>
    <w:p w14:paraId="2D735318" w14:textId="7FC90173" w:rsidR="00215431" w:rsidRPr="00215431" w:rsidRDefault="00215431" w:rsidP="00AF2322">
      <w:pPr>
        <w:spacing w:before="240"/>
        <w:ind w:right="-7" w:firstLine="720"/>
        <w:jc w:val="both"/>
      </w:pPr>
      <w:r>
        <w:t>Select the problems that this judge</w:t>
      </w:r>
      <w:r w:rsidR="000A7B97">
        <w:t xml:space="preserve"> module is to auto-judge by clicking on the corresponding problem row </w:t>
      </w:r>
      <w:r w:rsidR="00647867">
        <w:t>checkbox</w:t>
      </w:r>
      <w:r w:rsidR="000A7B97">
        <w:t xml:space="preserve">, then click </w:t>
      </w:r>
      <w:r w:rsidR="000A7B97" w:rsidRPr="00691F8B">
        <w:rPr>
          <w:rFonts w:ascii="Arial" w:hAnsi="Arial"/>
          <w:b/>
          <w:sz w:val="20"/>
        </w:rPr>
        <w:t>Enable Auto Judging</w:t>
      </w:r>
      <w:r w:rsidR="000A7B97">
        <w:t xml:space="preserve"> followed by </w:t>
      </w:r>
      <w:r w:rsidR="000A7B97" w:rsidRPr="00691F8B">
        <w:rPr>
          <w:rFonts w:ascii="Arial" w:hAnsi="Arial"/>
          <w:b/>
          <w:sz w:val="20"/>
        </w:rPr>
        <w:t>Update</w:t>
      </w:r>
      <w:r w:rsidR="000A7B97">
        <w:t xml:space="preserve">.  In the </w:t>
      </w:r>
      <w:r w:rsidR="000A7B97">
        <w:lastRenderedPageBreak/>
        <w:t>example shown below</w:t>
      </w:r>
      <w:r>
        <w:t xml:space="preserve"> Judge 4 </w:t>
      </w:r>
      <w:r w:rsidR="000A7B97">
        <w:t xml:space="preserve">at Site 1 will automatically judge the problems named “Bowling for Crabs” and “Sumit”, but will </w:t>
      </w:r>
      <w:r w:rsidR="000A7B97">
        <w:rPr>
          <w:i/>
        </w:rPr>
        <w:t xml:space="preserve">not </w:t>
      </w:r>
      <w:r w:rsidR="000A7B97">
        <w:t>judge the problem “The Roof is on Fire!”.</w:t>
      </w:r>
    </w:p>
    <w:p w14:paraId="3C479643" w14:textId="77777777" w:rsidR="00FA44B6" w:rsidRDefault="00A92296" w:rsidP="00A721B3">
      <w:pPr>
        <w:spacing w:before="240"/>
        <w:ind w:right="443" w:firstLine="720"/>
        <w:jc w:val="both"/>
      </w:pPr>
      <w:r>
        <w:rPr>
          <w:noProof/>
        </w:rPr>
        <w:drawing>
          <wp:anchor distT="0" distB="0" distL="114300" distR="114300" simplePos="0" relativeHeight="251572224" behindDoc="0" locked="0" layoutInCell="1" allowOverlap="1" wp14:anchorId="2B09F772" wp14:editId="0FDF2CC2">
            <wp:simplePos x="0" y="0"/>
            <wp:positionH relativeFrom="column">
              <wp:posOffset>777875</wp:posOffset>
            </wp:positionH>
            <wp:positionV relativeFrom="paragraph">
              <wp:posOffset>307340</wp:posOffset>
            </wp:positionV>
            <wp:extent cx="4386580" cy="2228850"/>
            <wp:effectExtent l="0" t="0" r="0" b="0"/>
            <wp:wrapTopAndBottom/>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86580" cy="2228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C5A50" w14:textId="77777777" w:rsidR="00A721B3" w:rsidRDefault="00215431" w:rsidP="00AF2322">
      <w:pPr>
        <w:spacing w:before="240"/>
        <w:ind w:right="-7" w:firstLine="720"/>
        <w:jc w:val="both"/>
      </w:pPr>
      <w:r>
        <w:t xml:space="preserve">Upon clicking </w:t>
      </w:r>
      <w:r w:rsidR="000A7B97" w:rsidRPr="00691F8B">
        <w:rPr>
          <w:rFonts w:ascii="Arial" w:hAnsi="Arial"/>
          <w:b/>
          <w:sz w:val="20"/>
        </w:rPr>
        <w:t>Update</w:t>
      </w:r>
      <w:r w:rsidR="000A7B97">
        <w:t xml:space="preserve"> </w:t>
      </w:r>
      <w:r>
        <w:t xml:space="preserve">the </w:t>
      </w:r>
      <w:r w:rsidRPr="000A7B97">
        <w:rPr>
          <w:b/>
        </w:rPr>
        <w:t>Auto Judge</w:t>
      </w:r>
      <w:r>
        <w:t xml:space="preserve"> </w:t>
      </w:r>
      <w:r w:rsidR="000A7B97">
        <w:t xml:space="preserve">tab </w:t>
      </w:r>
      <w:r>
        <w:t xml:space="preserve">will change to </w:t>
      </w:r>
      <w:r w:rsidR="000A7B97">
        <w:t>show that auto-judging is ON for the specified problems for Judge 4 at Site 1, as shown below</w:t>
      </w:r>
      <w:r w:rsidR="00A721B3">
        <w:t>.</w:t>
      </w:r>
      <w:r w:rsidR="00FA44B6">
        <w:t xml:space="preserve">   </w:t>
      </w:r>
      <w:r w:rsidR="00A721B3">
        <w:t xml:space="preserve">From this point on, any time Judge 4 at Site 1 is logged in it will automatically fetch and judge runs for either of the two specified problems (but will not judge any other problems).  Runs will be automatically selected in chronological order and judged.    To monitor the status of runs use the </w:t>
      </w:r>
      <w:r w:rsidR="00A721B3" w:rsidRPr="00691F8B">
        <w:rPr>
          <w:rFonts w:ascii="Arial" w:hAnsi="Arial"/>
          <w:b/>
          <w:sz w:val="20"/>
        </w:rPr>
        <w:t>Runs</w:t>
      </w:r>
      <w:r w:rsidR="00A721B3">
        <w:t xml:space="preserve"> tab under the </w:t>
      </w:r>
      <w:r w:rsidR="00A721B3" w:rsidRPr="00691F8B">
        <w:rPr>
          <w:rFonts w:ascii="Arial" w:hAnsi="Arial"/>
          <w:b/>
          <w:sz w:val="20"/>
        </w:rPr>
        <w:t>Run Contest</w:t>
      </w:r>
      <w:r w:rsidR="00A721B3">
        <w:t xml:space="preserve"> tab. </w:t>
      </w:r>
    </w:p>
    <w:p w14:paraId="6F017DF6" w14:textId="77777777" w:rsidR="00861944" w:rsidRDefault="00A92296" w:rsidP="00516FDC">
      <w:pPr>
        <w:spacing w:before="240"/>
        <w:ind w:right="443" w:firstLine="720"/>
        <w:jc w:val="both"/>
        <w:rPr>
          <w:noProof/>
        </w:rPr>
      </w:pPr>
      <w:r>
        <w:rPr>
          <w:noProof/>
        </w:rPr>
        <w:drawing>
          <wp:anchor distT="0" distB="0" distL="114300" distR="114300" simplePos="0" relativeHeight="251568128" behindDoc="0" locked="0" layoutInCell="1" allowOverlap="1" wp14:anchorId="541D229D" wp14:editId="338A1F1D">
            <wp:simplePos x="0" y="0"/>
            <wp:positionH relativeFrom="column">
              <wp:posOffset>748665</wp:posOffset>
            </wp:positionH>
            <wp:positionV relativeFrom="paragraph">
              <wp:posOffset>394970</wp:posOffset>
            </wp:positionV>
            <wp:extent cx="4441190" cy="2945130"/>
            <wp:effectExtent l="0" t="0" r="0" b="0"/>
            <wp:wrapTopAndBottom/>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41190" cy="2945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4A2A79" w14:textId="77777777" w:rsidR="00516FDC" w:rsidRDefault="00E0263C" w:rsidP="00516FDC">
      <w:pPr>
        <w:spacing w:before="240"/>
        <w:ind w:right="443" w:firstLine="720"/>
        <w:jc w:val="both"/>
      </w:pPr>
      <w:r>
        <w:lastRenderedPageBreak/>
        <w:t>Any number of judge modules can be set up</w:t>
      </w:r>
      <w:r w:rsidRPr="00E0263C">
        <w:t xml:space="preserve"> </w:t>
      </w:r>
      <w:r>
        <w:t xml:space="preserve">in this way, judging any combination of contest problems (provided that the problems have been configured with a validator and specified as “Computer Judging” problems).  </w:t>
      </w:r>
      <w:r w:rsidR="00A721B3">
        <w:t xml:space="preserve"> </w:t>
      </w:r>
    </w:p>
    <w:p w14:paraId="634C3135" w14:textId="77777777" w:rsidR="00215431" w:rsidRDefault="00A721B3" w:rsidP="000A7B97">
      <w:pPr>
        <w:spacing w:before="240"/>
        <w:ind w:right="443" w:firstLine="720"/>
        <w:jc w:val="both"/>
      </w:pPr>
      <w:r>
        <w:t xml:space="preserve">Note that some consideration should be given to the assignment of problems to judge modules.  For example, if one contest problem is known (or expected) to be likely to incur long run-times, it might be desirable to insure that more than one judge module is configured to auto-judge that problem.  Likewise, it might be desirable to avoid assigning other problems to such a judge, since those problems will necessarily be delayed in their judging until </w:t>
      </w:r>
      <w:r w:rsidR="00FF437D">
        <w:t>the long run-time of the previously-judged problem has expired.</w:t>
      </w:r>
    </w:p>
    <w:p w14:paraId="7D08A281" w14:textId="77777777" w:rsidR="00FF437D" w:rsidRDefault="00FF437D" w:rsidP="000A7B97">
      <w:pPr>
        <w:spacing w:before="240"/>
        <w:ind w:right="443" w:firstLine="720"/>
        <w:jc w:val="both"/>
      </w:pPr>
      <w:r>
        <w:t xml:space="preserve">Note also that a judge module which is configured for auto-judging </w:t>
      </w:r>
      <w:r w:rsidR="00504AD6" w:rsidRPr="000A554A">
        <w:rPr>
          <w:i/>
          <w:iCs/>
          <w:rPrChange w:id="6111" w:author="John Clevenger" w:date="2023-11-18T14:47:00Z">
            <w:rPr/>
          </w:rPrChange>
        </w:rPr>
        <w:t>should not</w:t>
      </w:r>
      <w:r w:rsidRPr="000A554A">
        <w:rPr>
          <w:i/>
          <w:iCs/>
          <w:rPrChange w:id="6112" w:author="John Clevenger" w:date="2023-11-18T14:47:00Z">
            <w:rPr/>
          </w:rPrChange>
        </w:rPr>
        <w:t xml:space="preserve"> also be used for human judging (review)</w:t>
      </w:r>
      <w:r>
        <w:t>; separate accounts should be used for human logins.</w:t>
      </w:r>
    </w:p>
    <w:p w14:paraId="4F4F306A" w14:textId="77777777" w:rsidR="002D4246" w:rsidRDefault="002D4246" w:rsidP="00FF437D">
      <w:pPr>
        <w:spacing w:before="120"/>
        <w:ind w:firstLine="576"/>
        <w:jc w:val="both"/>
      </w:pPr>
      <w:r>
        <w:t>When a judge account is logged in then computer judging will start</w:t>
      </w:r>
      <w:r w:rsidR="00E0263C">
        <w:t xml:space="preserve"> automatically on any problems for which that account has been configured for auto-jud</w:t>
      </w:r>
      <w:r w:rsidR="00FF437D">
        <w:t>g</w:t>
      </w:r>
      <w:r w:rsidR="00E0263C">
        <w:t>ing</w:t>
      </w:r>
      <w:r w:rsidR="00FF437D">
        <w:t>; no additional steps are necessary to begin auto-judging</w:t>
      </w:r>
      <w:r>
        <w:t xml:space="preserve">.   </w:t>
      </w:r>
    </w:p>
    <w:p w14:paraId="2C012E99" w14:textId="77777777" w:rsidR="002D4246" w:rsidRDefault="002D4246" w:rsidP="00FF437D">
      <w:pPr>
        <w:spacing w:before="120"/>
        <w:ind w:firstLine="576"/>
      </w:pPr>
      <w:r>
        <w:t xml:space="preserve">To stop a judge module from </w:t>
      </w:r>
      <w:r w:rsidR="00504AD6">
        <w:t>auto-</w:t>
      </w:r>
      <w:r>
        <w:t>judging, Edit the Auto Judge (Settings) and uncheck the Enable Auto Judging Tab.</w:t>
      </w:r>
    </w:p>
    <w:p w14:paraId="44656020" w14:textId="77777777" w:rsidR="0058198F" w:rsidRDefault="0058198F" w:rsidP="00FF437D">
      <w:pPr>
        <w:spacing w:before="120"/>
        <w:ind w:firstLine="576"/>
      </w:pPr>
    </w:p>
    <w:p w14:paraId="00257C7A" w14:textId="77777777" w:rsidR="0058198F" w:rsidRDefault="0058198F" w:rsidP="00FF437D">
      <w:pPr>
        <w:spacing w:before="120"/>
        <w:ind w:firstLine="576"/>
      </w:pPr>
    </w:p>
    <w:p w14:paraId="12299909" w14:textId="77777777" w:rsidR="000A554A" w:rsidRDefault="000A554A">
      <w:pPr>
        <w:rPr>
          <w:ins w:id="6113" w:author="John Clevenger" w:date="2023-11-18T14:46:00Z"/>
          <w:rFonts w:ascii="Arial" w:hAnsi="Arial"/>
          <w:b/>
          <w:sz w:val="26"/>
          <w:highlight w:val="lightGray"/>
        </w:rPr>
      </w:pPr>
      <w:bookmarkStart w:id="6114" w:name="_Toc261788209"/>
      <w:bookmarkStart w:id="6115" w:name="_Toc274153601"/>
      <w:bookmarkStart w:id="6116" w:name="_Toc274153737"/>
      <w:bookmarkStart w:id="6117" w:name="_Toc274154064"/>
      <w:ins w:id="6118" w:author="John Clevenger" w:date="2023-11-18T14:46:00Z">
        <w:r>
          <w:rPr>
            <w:highlight w:val="lightGray"/>
          </w:rPr>
          <w:br w:type="page"/>
        </w:r>
      </w:ins>
    </w:p>
    <w:p w14:paraId="3925076C" w14:textId="5153AD3B" w:rsidR="00481474" w:rsidRDefault="00481474">
      <w:pPr>
        <w:pStyle w:val="ListParagraph"/>
        <w:numPr>
          <w:ilvl w:val="1"/>
          <w:numId w:val="53"/>
        </w:numPr>
        <w:ind w:left="450"/>
        <w:outlineLvl w:val="1"/>
        <w:rPr>
          <w:ins w:id="6119" w:author="John Clevenger" w:date="2023-11-18T18:21:00Z"/>
          <w:rFonts w:ascii="Arial" w:hAnsi="Arial" w:cs="Arial"/>
          <w:b/>
          <w:bCs/>
          <w:sz w:val="26"/>
          <w:szCs w:val="26"/>
          <w:u w:val="single"/>
        </w:rPr>
        <w:pPrChange w:id="6120" w:author="John Clevenger" w:date="2023-11-19T11:54:00Z">
          <w:pPr>
            <w:pStyle w:val="ListParagraph"/>
            <w:numPr>
              <w:ilvl w:val="1"/>
              <w:numId w:val="53"/>
            </w:numPr>
            <w:ind w:left="450" w:hanging="432"/>
          </w:pPr>
        </w:pPrChange>
      </w:pPr>
      <w:bookmarkStart w:id="6121" w:name="_Toc151504352"/>
      <w:r w:rsidRPr="00323D47">
        <w:rPr>
          <w:rFonts w:ascii="Arial" w:hAnsi="Arial" w:cs="Arial"/>
          <w:b/>
          <w:bCs/>
          <w:sz w:val="26"/>
          <w:szCs w:val="26"/>
          <w:u w:val="single"/>
          <w:rPrChange w:id="6122" w:author="John Clevenger" w:date="2023-11-18T18:21:00Z">
            <w:rPr/>
          </w:rPrChange>
        </w:rPr>
        <w:lastRenderedPageBreak/>
        <w:t>Contest  Languages</w:t>
      </w:r>
      <w:bookmarkEnd w:id="6114"/>
      <w:bookmarkEnd w:id="6115"/>
      <w:bookmarkEnd w:id="6116"/>
      <w:bookmarkEnd w:id="6117"/>
      <w:bookmarkEnd w:id="6121"/>
    </w:p>
    <w:p w14:paraId="191896F2" w14:textId="77777777" w:rsidR="00323D47" w:rsidRPr="00323D47" w:rsidRDefault="00323D47">
      <w:pPr>
        <w:rPr>
          <w:ins w:id="6123" w:author="John Clevenger" w:date="2023-11-18T18:21:00Z"/>
          <w:rFonts w:ascii="Arial" w:hAnsi="Arial" w:cs="Arial"/>
          <w:b/>
          <w:bCs/>
          <w:sz w:val="26"/>
          <w:szCs w:val="26"/>
          <w:u w:val="single"/>
          <w:rPrChange w:id="6124" w:author="John Clevenger" w:date="2023-11-18T18:21:00Z">
            <w:rPr>
              <w:ins w:id="6125" w:author="John Clevenger" w:date="2023-11-18T18:21:00Z"/>
            </w:rPr>
          </w:rPrChange>
        </w:rPr>
        <w:pPrChange w:id="6126" w:author="John Clevenger" w:date="2023-11-18T18:21:00Z">
          <w:pPr>
            <w:pStyle w:val="ListParagraph"/>
            <w:numPr>
              <w:ilvl w:val="1"/>
              <w:numId w:val="53"/>
            </w:numPr>
            <w:ind w:left="450" w:hanging="432"/>
          </w:pPr>
        </w:pPrChange>
      </w:pPr>
    </w:p>
    <w:p w14:paraId="72B50F62" w14:textId="54F9D6EF" w:rsidR="00323D47" w:rsidRPr="007D3139" w:rsidRDefault="00323D47">
      <w:pPr>
        <w:pStyle w:val="ListParagraph"/>
        <w:numPr>
          <w:ilvl w:val="2"/>
          <w:numId w:val="53"/>
        </w:numPr>
        <w:ind w:left="900" w:hanging="864"/>
        <w:outlineLvl w:val="2"/>
        <w:rPr>
          <w:rFonts w:cs="Arial"/>
          <w:bCs/>
          <w:szCs w:val="26"/>
        </w:rPr>
        <w:pPrChange w:id="6127" w:author="John Clevenger" w:date="2023-11-19T11:54:00Z">
          <w:pPr>
            <w:pStyle w:val="Heading2"/>
          </w:pPr>
        </w:pPrChange>
      </w:pPr>
      <w:bookmarkStart w:id="6128" w:name="_Toc151504353"/>
      <w:ins w:id="6129" w:author="John Clevenger" w:date="2023-11-18T18:21:00Z">
        <w:r w:rsidRPr="00323D47">
          <w:rPr>
            <w:rFonts w:ascii="Arial" w:hAnsi="Arial" w:cs="Arial"/>
            <w:b/>
            <w:bCs/>
            <w:szCs w:val="24"/>
            <w:u w:val="single"/>
            <w:rPrChange w:id="6130" w:author="John Clevenger" w:date="2023-11-18T18:21:00Z">
              <w:rPr>
                <w:rFonts w:cs="Arial"/>
                <w:bCs/>
                <w:szCs w:val="26"/>
              </w:rPr>
            </w:rPrChange>
          </w:rPr>
          <w:t>Defining</w:t>
        </w:r>
        <w:r>
          <w:rPr>
            <w:rFonts w:ascii="Arial" w:hAnsi="Arial" w:cs="Arial"/>
            <w:b/>
            <w:bCs/>
            <w:sz w:val="26"/>
            <w:szCs w:val="26"/>
            <w:u w:val="single"/>
          </w:rPr>
          <w:t xml:space="preserve"> a Language</w:t>
        </w:r>
      </w:ins>
      <w:bookmarkEnd w:id="6128"/>
    </w:p>
    <w:p w14:paraId="5C9A8F6E" w14:textId="0380FED9" w:rsidR="00481474" w:rsidDel="00323D47" w:rsidRDefault="00FC711D" w:rsidP="00323D47">
      <w:pPr>
        <w:pStyle w:val="Heading3"/>
        <w:rPr>
          <w:del w:id="6131" w:author="John Clevenger" w:date="2023-11-18T18:22:00Z"/>
        </w:rPr>
      </w:pPr>
      <w:bookmarkStart w:id="6132" w:name="_Toc261788210"/>
      <w:bookmarkStart w:id="6133" w:name="_Toc274153602"/>
      <w:bookmarkStart w:id="6134" w:name="_Toc274153738"/>
      <w:bookmarkStart w:id="6135" w:name="_Toc274154065"/>
      <w:ins w:id="6136" w:author="John Clevenger" w:date="2023-11-18T18:25:00Z">
        <w:r>
          <w:rPr>
            <w:b w:val="0"/>
            <w:noProof/>
          </w:rPr>
          <w:drawing>
            <wp:anchor distT="0" distB="0" distL="114300" distR="114300" simplePos="0" relativeHeight="251743232" behindDoc="0" locked="0" layoutInCell="1" allowOverlap="1" wp14:anchorId="23D2BB9F" wp14:editId="4D757C0B">
              <wp:simplePos x="0" y="0"/>
              <wp:positionH relativeFrom="column">
                <wp:posOffset>-4334</wp:posOffset>
              </wp:positionH>
              <wp:positionV relativeFrom="paragraph">
                <wp:posOffset>968630</wp:posOffset>
              </wp:positionV>
              <wp:extent cx="6053455" cy="2496820"/>
              <wp:effectExtent l="0" t="0" r="0" b="0"/>
              <wp:wrapTopAndBottom/>
              <wp:docPr id="91889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223"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053455" cy="2496820"/>
                      </a:xfrm>
                      <a:prstGeom prst="rect">
                        <a:avLst/>
                      </a:prstGeom>
                    </pic:spPr>
                  </pic:pic>
                </a:graphicData>
              </a:graphic>
              <wp14:sizeRelH relativeFrom="page">
                <wp14:pctWidth>0</wp14:pctWidth>
              </wp14:sizeRelH>
              <wp14:sizeRelV relativeFrom="page">
                <wp14:pctHeight>0</wp14:pctHeight>
              </wp14:sizeRelV>
            </wp:anchor>
          </w:drawing>
        </w:r>
      </w:ins>
      <w:del w:id="6137" w:author="John Clevenger" w:date="2023-11-18T18:22:00Z">
        <w:r w:rsidR="00481474" w:rsidDel="00323D47">
          <w:delText>Defining a Language</w:delText>
        </w:r>
        <w:bookmarkEnd w:id="6132"/>
        <w:bookmarkEnd w:id="6133"/>
        <w:bookmarkEnd w:id="6134"/>
        <w:bookmarkEnd w:id="6135"/>
        <w:r w:rsidR="00481474" w:rsidDel="00323D47">
          <w:delText xml:space="preserve"> </w:delText>
        </w:r>
      </w:del>
    </w:p>
    <w:p w14:paraId="307D44FB" w14:textId="5ACB9F8A" w:rsidR="00A45F51" w:rsidRDefault="00481474">
      <w:pPr>
        <w:spacing w:before="240"/>
        <w:ind w:firstLine="720"/>
        <w:jc w:val="both"/>
      </w:pPr>
      <w:r>
        <w:t>PC</w:t>
      </w:r>
      <w:r>
        <w:rPr>
          <w:vertAlign w:val="superscript"/>
        </w:rPr>
        <w:t>2</w:t>
      </w:r>
      <w:r>
        <w:t xml:space="preserve"> must be provided with information about the programming languages used by contestants (</w:t>
      </w:r>
      <w:r w:rsidR="00691F8B">
        <w:t>teams</w:t>
      </w:r>
      <w:r>
        <w:t xml:space="preserve">).  To enter this information, click the </w:t>
      </w:r>
      <w:r>
        <w:rPr>
          <w:rFonts w:ascii="Arial" w:hAnsi="Arial" w:cs="Arial"/>
          <w:b/>
          <w:sz w:val="20"/>
        </w:rPr>
        <w:t>Languages</w:t>
      </w:r>
      <w:r>
        <w:rPr>
          <w:b/>
        </w:rPr>
        <w:t xml:space="preserve"> </w:t>
      </w:r>
      <w:r>
        <w:t>tab on</w:t>
      </w:r>
      <w:r>
        <w:rPr>
          <w:b/>
        </w:rPr>
        <w:t xml:space="preserve"> </w:t>
      </w:r>
      <w:r>
        <w:t xml:space="preserve">main Administrator screen.  This will bring up a display </w:t>
      </w:r>
      <w:del w:id="6138" w:author="John Clevenger [2]" w:date="2022-06-22T18:37:00Z">
        <w:r w:rsidDel="001927EB">
          <w:delText>similar to</w:delText>
        </w:r>
      </w:del>
      <w:ins w:id="6139" w:author="John Clevenger [2]" w:date="2022-06-22T18:37:00Z">
        <w:r w:rsidR="001927EB">
          <w:t>like</w:t>
        </w:r>
      </w:ins>
      <w:r>
        <w:t xml:space="preserve"> the following:</w:t>
      </w:r>
    </w:p>
    <w:p w14:paraId="50CC18BD" w14:textId="5DDFF21E" w:rsidR="00481474" w:rsidRDefault="00A45F51">
      <w:pPr>
        <w:spacing w:before="240"/>
        <w:ind w:firstLine="720"/>
        <w:jc w:val="both"/>
      </w:pPr>
      <w:r w:rsidRPr="00A45F51">
        <w:rPr>
          <w:noProof/>
        </w:rPr>
        <w:t xml:space="preserve"> </w:t>
      </w:r>
      <w:del w:id="6140" w:author="John Clevenger" w:date="2023-11-18T18:25:00Z">
        <w:r w:rsidR="00A92296" w:rsidRPr="00697998" w:rsidDel="00FC711D">
          <w:rPr>
            <w:noProof/>
          </w:rPr>
          <w:drawing>
            <wp:inline distT="0" distB="0" distL="0" distR="0" wp14:anchorId="4AD25BB3" wp14:editId="7B9482E1">
              <wp:extent cx="6057900" cy="401002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57900" cy="4010025"/>
                      </a:xfrm>
                      <a:prstGeom prst="rect">
                        <a:avLst/>
                      </a:prstGeom>
                      <a:noFill/>
                      <a:ln>
                        <a:noFill/>
                      </a:ln>
                    </pic:spPr>
                  </pic:pic>
                </a:graphicData>
              </a:graphic>
            </wp:inline>
          </w:drawing>
        </w:r>
      </w:del>
      <w:ins w:id="6141" w:author="John Clevenger" w:date="2023-11-18T18:25:00Z">
        <w:r w:rsidR="00FC711D" w:rsidRPr="00FC711D">
          <w:rPr>
            <w:noProof/>
          </w:rPr>
          <w:t xml:space="preserve"> </w:t>
        </w:r>
      </w:ins>
    </w:p>
    <w:p w14:paraId="40DDF668" w14:textId="4EA55CAF" w:rsidR="00481474" w:rsidDel="00FC711D" w:rsidRDefault="000146CB">
      <w:pPr>
        <w:spacing w:before="120"/>
        <w:ind w:firstLine="630"/>
        <w:jc w:val="both"/>
        <w:rPr>
          <w:del w:id="6142" w:author="John Clevenger" w:date="2023-11-18T18:26:00Z"/>
        </w:rPr>
      </w:pPr>
      <w:ins w:id="6143" w:author="John Clevenger" w:date="2023-11-18T18:52:00Z">
        <w:r>
          <w:rPr>
            <w:noProof/>
          </w:rPr>
          <w:drawing>
            <wp:anchor distT="0" distB="0" distL="114300" distR="114300" simplePos="0" relativeHeight="251745280" behindDoc="0" locked="0" layoutInCell="1" allowOverlap="1" wp14:anchorId="576402B9" wp14:editId="2F2498F3">
              <wp:simplePos x="0" y="0"/>
              <wp:positionH relativeFrom="column">
                <wp:posOffset>1022985</wp:posOffset>
              </wp:positionH>
              <wp:positionV relativeFrom="paragraph">
                <wp:posOffset>933450</wp:posOffset>
              </wp:positionV>
              <wp:extent cx="3898265" cy="3237230"/>
              <wp:effectExtent l="0" t="0" r="0" b="0"/>
              <wp:wrapTopAndBottom/>
              <wp:docPr id="343505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03"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898265" cy="3237230"/>
                      </a:xfrm>
                      <a:prstGeom prst="rect">
                        <a:avLst/>
                      </a:prstGeom>
                    </pic:spPr>
                  </pic:pic>
                </a:graphicData>
              </a:graphic>
              <wp14:sizeRelH relativeFrom="page">
                <wp14:pctWidth>0</wp14:pctWidth>
              </wp14:sizeRelH>
              <wp14:sizeRelV relativeFrom="page">
                <wp14:pctHeight>0</wp14:pctHeight>
              </wp14:sizeRelV>
            </wp:anchor>
          </w:drawing>
        </w:r>
      </w:ins>
    </w:p>
    <w:p w14:paraId="1E42D544" w14:textId="61159CEE" w:rsidR="00481474" w:rsidDel="00FC711D" w:rsidRDefault="00481474" w:rsidP="00B835A1">
      <w:pPr>
        <w:spacing w:before="120"/>
        <w:jc w:val="both"/>
        <w:rPr>
          <w:del w:id="6144" w:author="John Clevenger" w:date="2023-11-18T18:26:00Z"/>
        </w:rPr>
      </w:pPr>
    </w:p>
    <w:p w14:paraId="04FC513F" w14:textId="0E9D0A40" w:rsidR="00481474" w:rsidRDefault="00481474">
      <w:pPr>
        <w:spacing w:before="120"/>
        <w:ind w:firstLine="720"/>
        <w:jc w:val="both"/>
        <w:rPr>
          <w:ins w:id="6145" w:author="John Clevenger" w:date="2023-11-18T18:52:00Z"/>
        </w:rPr>
      </w:pPr>
      <w:r>
        <w:t xml:space="preserve">Note that the display </w:t>
      </w:r>
      <w:del w:id="6146" w:author="John Clevenger" w:date="2023-11-18T18:26:00Z">
        <w:r w:rsidDel="00FC711D">
          <w:delText>is empty because no languages have been defined yet</w:delText>
        </w:r>
      </w:del>
      <w:ins w:id="6147" w:author="John Clevenger" w:date="2023-11-18T18:26:00Z">
        <w:r w:rsidR="00FC711D">
          <w:t xml:space="preserve">shows that four language definitions have already been added to </w:t>
        </w:r>
      </w:ins>
      <w:ins w:id="6148" w:author="John Clevenger" w:date="2023-11-18T18:28:00Z">
        <w:r w:rsidR="00F26547">
          <w:t>this particular</w:t>
        </w:r>
      </w:ins>
      <w:ins w:id="6149" w:author="John Clevenger" w:date="2023-11-18T18:26:00Z">
        <w:r w:rsidR="00FC711D">
          <w:t xml:space="preserve"> c</w:t>
        </w:r>
      </w:ins>
      <w:ins w:id="6150" w:author="John Clevenger" w:date="2023-11-18T18:27:00Z">
        <w:r w:rsidR="00FC711D">
          <w:t>ontest</w:t>
        </w:r>
      </w:ins>
      <w:r>
        <w:t xml:space="preserve">.  To add a language description, click the </w:t>
      </w:r>
      <w:r>
        <w:rPr>
          <w:rFonts w:ascii="Arial" w:hAnsi="Arial"/>
          <w:b/>
          <w:sz w:val="20"/>
        </w:rPr>
        <w:t>Add</w:t>
      </w:r>
      <w:r>
        <w:rPr>
          <w:b/>
          <w:sz w:val="20"/>
        </w:rPr>
        <w:t xml:space="preserve"> </w:t>
      </w:r>
      <w:r>
        <w:t xml:space="preserve">button.  This will bring up an </w:t>
      </w:r>
      <w:r w:rsidR="0021567A">
        <w:rPr>
          <w:rFonts w:ascii="Arial" w:hAnsi="Arial"/>
          <w:b/>
          <w:sz w:val="20"/>
        </w:rPr>
        <w:t>Add New</w:t>
      </w:r>
      <w:r>
        <w:rPr>
          <w:rFonts w:ascii="Arial" w:hAnsi="Arial"/>
          <w:b/>
          <w:sz w:val="20"/>
        </w:rPr>
        <w:t xml:space="preserve"> Language</w:t>
      </w:r>
      <w:r w:rsidR="009B1056">
        <w:t xml:space="preserve"> dialog, </w:t>
      </w:r>
      <w:r>
        <w:t>similar to the one shown below, containing fields used to describe the language to PC</w:t>
      </w:r>
      <w:r>
        <w:rPr>
          <w:vertAlign w:val="superscript"/>
        </w:rPr>
        <w:t>2</w:t>
      </w:r>
      <w:r>
        <w:t>.</w:t>
      </w:r>
    </w:p>
    <w:p w14:paraId="7B5856BD" w14:textId="631C458F" w:rsidR="001D1BCD" w:rsidDel="001D1BCD" w:rsidRDefault="001D1BCD">
      <w:pPr>
        <w:spacing w:before="120"/>
        <w:ind w:firstLine="720"/>
        <w:jc w:val="both"/>
        <w:rPr>
          <w:del w:id="6151" w:author="John Clevenger" w:date="2023-11-18T18:31:00Z"/>
        </w:rPr>
      </w:pPr>
    </w:p>
    <w:p w14:paraId="5EC5928F" w14:textId="5741941F" w:rsidR="00B86F47" w:rsidRPr="0021567A" w:rsidRDefault="00B86F47">
      <w:pPr>
        <w:spacing w:before="120"/>
        <w:ind w:firstLine="720"/>
        <w:jc w:val="both"/>
        <w:rPr>
          <w:b/>
        </w:rPr>
      </w:pPr>
      <w:r>
        <w:t>PC</w:t>
      </w:r>
      <w:r w:rsidRPr="0021567A">
        <w:rPr>
          <w:vertAlign w:val="superscript"/>
        </w:rPr>
        <w:t>2</w:t>
      </w:r>
      <w:r>
        <w:t xml:space="preserve"> contains built-in descriptions for a number of commonly-used language compilers.  These </w:t>
      </w:r>
      <w:r w:rsidR="0021567A">
        <w:t>built-in descriptions can be selected using the “</w:t>
      </w:r>
      <w:r w:rsidR="0021567A">
        <w:rPr>
          <w:b/>
        </w:rPr>
        <w:t>Auto Populate</w:t>
      </w:r>
      <w:r w:rsidR="0021567A">
        <w:t xml:space="preserve">” drop-down list.  In the example </w:t>
      </w:r>
      <w:r w:rsidR="0021567A">
        <w:rPr>
          <w:rFonts w:ascii="Arial" w:hAnsi="Arial"/>
          <w:b/>
          <w:sz w:val="20"/>
        </w:rPr>
        <w:t>Add New Language</w:t>
      </w:r>
      <w:r w:rsidR="0021567A">
        <w:t xml:space="preserve"> dialog shown</w:t>
      </w:r>
      <w:del w:id="6152" w:author="John Clevenger" w:date="2023-11-18T18:32:00Z">
        <w:r w:rsidR="0021567A" w:rsidDel="001D1BCD">
          <w:delText xml:space="preserve"> below</w:delText>
        </w:r>
      </w:del>
      <w:r w:rsidR="0021567A">
        <w:t xml:space="preserve">, the Auto Populate function has been used to select the language configuration for </w:t>
      </w:r>
      <w:del w:id="6153" w:author="John Clevenger" w:date="2023-11-18T18:32:00Z">
        <w:r w:rsidR="0021567A" w:rsidDel="001D1BCD">
          <w:delText>Java</w:delText>
        </w:r>
      </w:del>
      <w:ins w:id="6154" w:author="John Clevenger" w:date="2023-11-18T18:32:00Z">
        <w:r w:rsidR="001D1BCD">
          <w:t>GNU C++</w:t>
        </w:r>
      </w:ins>
      <w:r w:rsidR="0021567A">
        <w:t>.</w:t>
      </w:r>
      <w:r w:rsidR="00A94AD6">
        <w:t xml:space="preserve">  Note: the example also shows the use of something called “command parameter substitutions” – strings such as “</w:t>
      </w:r>
      <w:r w:rsidR="00A94AD6" w:rsidRPr="00A94AD6">
        <w:rPr>
          <w:rFonts w:ascii="Arial" w:hAnsi="Arial"/>
          <w:b/>
          <w:sz w:val="20"/>
        </w:rPr>
        <w:t>{:mainfile}</w:t>
      </w:r>
      <w:r w:rsidR="00A94AD6">
        <w:t xml:space="preserve">” containing curly braces.  See </w:t>
      </w:r>
      <w:r w:rsidR="006D19CC">
        <w:t xml:space="preserve">the section on </w:t>
      </w:r>
      <w:r w:rsidR="006D19CC" w:rsidRPr="006D19CC">
        <w:rPr>
          <w:rFonts w:ascii="Arial" w:hAnsi="Arial"/>
          <w:b/>
          <w:sz w:val="20"/>
        </w:rPr>
        <w:t>Command Parameter Substitution</w:t>
      </w:r>
      <w:r w:rsidR="00A94AD6">
        <w:t xml:space="preserve"> for an explanation of these strings.</w:t>
      </w:r>
    </w:p>
    <w:p w14:paraId="5C946C63" w14:textId="516C83DA" w:rsidR="00CF0DE5" w:rsidDel="001D1BCD" w:rsidRDefault="00CF0DE5">
      <w:pPr>
        <w:spacing w:before="120"/>
        <w:ind w:firstLine="720"/>
        <w:jc w:val="both"/>
        <w:rPr>
          <w:del w:id="6155" w:author="John Clevenger" w:date="2023-11-18T18:33:00Z"/>
        </w:rPr>
      </w:pPr>
    </w:p>
    <w:p w14:paraId="450EF625" w14:textId="244845F1" w:rsidR="006D19CC" w:rsidDel="001D1BCD" w:rsidRDefault="00A92296" w:rsidP="00DB7236">
      <w:pPr>
        <w:spacing w:before="240"/>
        <w:ind w:firstLine="720"/>
        <w:jc w:val="both"/>
        <w:rPr>
          <w:del w:id="6156" w:author="John Clevenger" w:date="2023-11-18T18:33:00Z"/>
        </w:rPr>
      </w:pPr>
      <w:del w:id="6157" w:author="John Clevenger" w:date="2023-11-18T18:30:00Z">
        <w:r w:rsidRPr="00DF643E" w:rsidDel="001D1BCD">
          <w:rPr>
            <w:noProof/>
          </w:rPr>
          <w:drawing>
            <wp:inline distT="0" distB="0" distL="0" distR="0" wp14:anchorId="4D1C0975" wp14:editId="70017AE4">
              <wp:extent cx="5229225" cy="328612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29225" cy="3286125"/>
                      </a:xfrm>
                      <a:prstGeom prst="rect">
                        <a:avLst/>
                      </a:prstGeom>
                      <a:noFill/>
                      <a:ln>
                        <a:noFill/>
                      </a:ln>
                    </pic:spPr>
                  </pic:pic>
                </a:graphicData>
              </a:graphic>
            </wp:inline>
          </w:drawing>
        </w:r>
      </w:del>
    </w:p>
    <w:p w14:paraId="6A05BDA9" w14:textId="77777777" w:rsidR="005F4D96" w:rsidRDefault="005F4D96">
      <w:pPr>
        <w:spacing w:before="240"/>
        <w:ind w:firstLine="720"/>
        <w:jc w:val="both"/>
      </w:pPr>
      <w:r>
        <w:t xml:space="preserve">The </w:t>
      </w:r>
      <w:r w:rsidRPr="00FE2CAF">
        <w:rPr>
          <w:rFonts w:ascii="Arial" w:hAnsi="Arial"/>
          <w:b/>
          <w:sz w:val="20"/>
        </w:rPr>
        <w:t>Add New Language</w:t>
      </w:r>
      <w:r>
        <w:t xml:space="preserve"> fields have the following meanings:</w:t>
      </w:r>
    </w:p>
    <w:p w14:paraId="7949DC86" w14:textId="77777777" w:rsidR="00481474" w:rsidRDefault="00481474" w:rsidP="008320FA">
      <w:pPr>
        <w:numPr>
          <w:ilvl w:val="0"/>
          <w:numId w:val="25"/>
        </w:numPr>
        <w:spacing w:before="240"/>
        <w:ind w:left="720"/>
        <w:jc w:val="both"/>
      </w:pPr>
      <w:r>
        <w:t>The “</w:t>
      </w:r>
      <w:r w:rsidRPr="009B1056">
        <w:rPr>
          <w:b/>
        </w:rPr>
        <w:t>Display Name</w:t>
      </w:r>
      <w:r>
        <w:t>” for a language is the name which Teams will see when they are asked to specify the language in which they have written a program which they are submitting. The Display Name can be any arbitrary text; it does not have to be a real language name (for example, “Local C Compiler” could be a legitimate language Display Name).</w:t>
      </w:r>
    </w:p>
    <w:p w14:paraId="219E029C" w14:textId="77777777" w:rsidR="00481474" w:rsidRDefault="00481474" w:rsidP="008320FA">
      <w:pPr>
        <w:numPr>
          <w:ilvl w:val="0"/>
          <w:numId w:val="25"/>
        </w:numPr>
        <w:spacing w:before="240"/>
        <w:ind w:left="720"/>
        <w:jc w:val="both"/>
      </w:pPr>
      <w:r>
        <w:t>The “</w:t>
      </w:r>
      <w:r w:rsidRPr="009B1056">
        <w:rPr>
          <w:b/>
        </w:rPr>
        <w:t>Compile Cmd Line</w:t>
      </w:r>
      <w:r>
        <w:t xml:space="preserve">” field is used to specify the command line which is used to compile source code and produce an “executable program file” in the language.  </w:t>
      </w:r>
    </w:p>
    <w:p w14:paraId="45D6CCF3" w14:textId="677C1544" w:rsidR="00481474" w:rsidRDefault="00481474" w:rsidP="008320FA">
      <w:pPr>
        <w:numPr>
          <w:ilvl w:val="0"/>
          <w:numId w:val="25"/>
        </w:numPr>
        <w:spacing w:before="240"/>
        <w:ind w:left="720"/>
        <w:jc w:val="both"/>
      </w:pPr>
      <w:r>
        <w:t>The “</w:t>
      </w:r>
      <w:r w:rsidRPr="009B1056">
        <w:rPr>
          <w:b/>
        </w:rPr>
        <w:t>Executable Filename</w:t>
      </w:r>
      <w:r>
        <w:t>” field is used to tell PC</w:t>
      </w:r>
      <w:r>
        <w:rPr>
          <w:vertAlign w:val="superscript"/>
        </w:rPr>
        <w:t>2</w:t>
      </w:r>
      <w:r>
        <w:t xml:space="preserve"> the name (or more correctly, the form of the name) of the output (executable program) file produced by the compilation process.   PC</w:t>
      </w:r>
      <w:r>
        <w:rPr>
          <w:vertAlign w:val="superscript"/>
        </w:rPr>
        <w:t>2</w:t>
      </w:r>
      <w:r>
        <w:t xml:space="preserve"> clears its internal execution directory of any instance of the specified executable file prior to </w:t>
      </w:r>
      <w:del w:id="6158" w:author="John Clevenger" w:date="2023-11-18T18:35:00Z">
        <w:r w:rsidDel="00F20383">
          <w:delText>compilation, and</w:delText>
        </w:r>
      </w:del>
      <w:ins w:id="6159" w:author="John Clevenger" w:date="2023-11-18T18:35:00Z">
        <w:r w:rsidR="00F20383">
          <w:t>compilation and</w:t>
        </w:r>
      </w:ins>
      <w:r>
        <w:t xml:space="preserve"> checks for the existence of the specified executable file following compilation.  It interprets the existence of a new executable file as evidence of successful compilation.</w:t>
      </w:r>
    </w:p>
    <w:p w14:paraId="5C815B8B" w14:textId="77777777" w:rsidR="00481474" w:rsidRDefault="00481474" w:rsidP="008320FA">
      <w:pPr>
        <w:numPr>
          <w:ilvl w:val="0"/>
          <w:numId w:val="25"/>
        </w:numPr>
        <w:spacing w:before="240"/>
        <w:ind w:left="720"/>
        <w:jc w:val="both"/>
      </w:pPr>
      <w:r>
        <w:t>The “</w:t>
      </w:r>
      <w:r w:rsidRPr="009B1056">
        <w:rPr>
          <w:b/>
        </w:rPr>
        <w:t>Program Execution Command Line</w:t>
      </w:r>
      <w:r>
        <w:t>” field is used to specify the (form of the) command line required to execute (run) the resulting program.  Execution is only performed if the preceding steps were successful in producing a new executable file.</w:t>
      </w:r>
    </w:p>
    <w:p w14:paraId="69A1D875" w14:textId="4DFDB1BB" w:rsidR="00F139A8" w:rsidRDefault="00F139A8" w:rsidP="008320FA">
      <w:pPr>
        <w:numPr>
          <w:ilvl w:val="0"/>
          <w:numId w:val="25"/>
        </w:numPr>
        <w:spacing w:before="240"/>
        <w:ind w:left="720"/>
        <w:jc w:val="both"/>
      </w:pPr>
      <w:r>
        <w:t>The “</w:t>
      </w:r>
      <w:r>
        <w:rPr>
          <w:b/>
        </w:rPr>
        <w:t>Judge</w:t>
      </w:r>
      <w:r w:rsidRPr="009B1056">
        <w:rPr>
          <w:b/>
        </w:rPr>
        <w:t xml:space="preserve"> Execution Command Line</w:t>
      </w:r>
      <w:r>
        <w:t xml:space="preserve">” field is used to specify the (form of the) command line required to execute (run) the resulting program </w:t>
      </w:r>
      <w:r w:rsidRPr="00F139A8">
        <w:rPr>
          <w:i/>
        </w:rPr>
        <w:t xml:space="preserve">on </w:t>
      </w:r>
      <w:r w:rsidR="00F20383" w:rsidRPr="00F139A8">
        <w:rPr>
          <w:i/>
        </w:rPr>
        <w:t xml:space="preserve">judge </w:t>
      </w:r>
      <w:r w:rsidRPr="00F139A8">
        <w:rPr>
          <w:i/>
        </w:rPr>
        <w:t>machines</w:t>
      </w:r>
      <w:r>
        <w:t xml:space="preserve">.  It is only necessary to specify a value in this field if the form of the execution command is different on </w:t>
      </w:r>
      <w:r w:rsidR="00F20383">
        <w:t xml:space="preserve">judge </w:t>
      </w:r>
      <w:r>
        <w:t xml:space="preserve">machines than it is on </w:t>
      </w:r>
      <w:r w:rsidR="00F20383">
        <w:t xml:space="preserve">team </w:t>
      </w:r>
      <w:r>
        <w:t xml:space="preserve">machines.  (This might be the case, for example, if the </w:t>
      </w:r>
      <w:r w:rsidR="00F20383">
        <w:t xml:space="preserve">judge </w:t>
      </w:r>
      <w:r>
        <w:t>machine is intended to run the program inside a “sandbox”</w:t>
      </w:r>
      <w:r w:rsidR="005F4D96">
        <w:t xml:space="preserve">; on a team machine the program would be directly executed but on a </w:t>
      </w:r>
      <w:r w:rsidR="00F20383">
        <w:t xml:space="preserve">judge </w:t>
      </w:r>
      <w:r w:rsidR="005F4D96">
        <w:t>machine the program executable would be passed to the sandbox for execution under controlled conditions.</w:t>
      </w:r>
      <w:r>
        <w:t xml:space="preserve">)  </w:t>
      </w:r>
      <w:r w:rsidR="005F4D96">
        <w:t xml:space="preserve">The </w:t>
      </w:r>
      <w:r w:rsidR="005F4D96" w:rsidRPr="005F4D96">
        <w:rPr>
          <w:b/>
        </w:rPr>
        <w:t>Judge Execution Command Line</w:t>
      </w:r>
      <w:r>
        <w:t xml:space="preserve"> field is ignored unless the adjacent Judge Execution Command Line checkbox is checked. If not, the Program Execution Command Line (above) is used to run the program.  In any case, as with the Program Execution Command Line, execution using the Judge Execution Command Line is only performed if the preceding steps were successful in producing a new executable file.</w:t>
      </w:r>
    </w:p>
    <w:p w14:paraId="00F9EF1A" w14:textId="77777777" w:rsidR="007B74B1" w:rsidRDefault="007B74B1" w:rsidP="008320FA">
      <w:pPr>
        <w:numPr>
          <w:ilvl w:val="0"/>
          <w:numId w:val="25"/>
        </w:numPr>
        <w:spacing w:before="240"/>
        <w:ind w:left="720"/>
        <w:jc w:val="both"/>
        <w:rPr>
          <w:ins w:id="6160" w:author="John Clevenger" w:date="2023-11-18T18:39:00Z"/>
        </w:rPr>
      </w:pPr>
      <w:r>
        <w:t>The “</w:t>
      </w:r>
      <w:r>
        <w:rPr>
          <w:b/>
        </w:rPr>
        <w:t>Script or Interpreted Language</w:t>
      </w:r>
      <w:r>
        <w:t>” checkbox should be selected (checked) if the language does not require compilation prior to execution (for example, Python, PERL, and Ruby are languages that do not compile first; the language source code is fed directly into an interpreter).</w:t>
      </w:r>
      <w:r w:rsidR="005F4D96">
        <w:t xml:space="preserve"> Checking this checkbox tells PC</w:t>
      </w:r>
      <w:r w:rsidR="005F4D96" w:rsidRPr="005F4D96">
        <w:rPr>
          <w:vertAlign w:val="superscript"/>
        </w:rPr>
        <w:t>2</w:t>
      </w:r>
      <w:r w:rsidR="005F4D96">
        <w:t xml:space="preserve"> it should skip over any “compilation” step and go straight to the “execution” phase.</w:t>
      </w:r>
    </w:p>
    <w:p w14:paraId="31F7D06B" w14:textId="75EE84E1" w:rsidR="00F20383" w:rsidRDefault="00F20383" w:rsidP="008320FA">
      <w:pPr>
        <w:numPr>
          <w:ilvl w:val="0"/>
          <w:numId w:val="25"/>
        </w:numPr>
        <w:spacing w:before="240"/>
        <w:ind w:left="720"/>
        <w:jc w:val="both"/>
        <w:rPr>
          <w:ins w:id="6161" w:author="John Clevenger" w:date="2023-11-18T18:41:00Z"/>
        </w:rPr>
      </w:pPr>
      <w:ins w:id="6162" w:author="John Clevenger" w:date="2023-11-18T18:39:00Z">
        <w:r>
          <w:lastRenderedPageBreak/>
          <w:t>The “</w:t>
        </w:r>
      </w:ins>
      <w:ins w:id="6163" w:author="John Clevenger" w:date="2023-11-18T18:40:00Z">
        <w:r w:rsidRPr="00F20383">
          <w:rPr>
            <w:b/>
            <w:bCs/>
            <w:rPrChange w:id="6164" w:author="John Clevenger" w:date="2023-11-18T18:40:00Z">
              <w:rPr/>
            </w:rPrChange>
          </w:rPr>
          <w:t>Hide Language</w:t>
        </w:r>
        <w:r>
          <w:t>” checkbox removes the language from the list of languages which a team can select</w:t>
        </w:r>
      </w:ins>
      <w:ins w:id="6165" w:author="John Clevenger" w:date="2023-11-18T18:41:00Z">
        <w:r>
          <w:t xml:space="preserve"> (however, this does not delete the language from the system).</w:t>
        </w:r>
      </w:ins>
    </w:p>
    <w:p w14:paraId="56FFF63C" w14:textId="6A19993D" w:rsidR="00F20383" w:rsidRDefault="00F20383" w:rsidP="008320FA">
      <w:pPr>
        <w:numPr>
          <w:ilvl w:val="0"/>
          <w:numId w:val="25"/>
        </w:numPr>
        <w:spacing w:before="240"/>
        <w:ind w:left="720"/>
        <w:jc w:val="both"/>
      </w:pPr>
      <w:ins w:id="6166" w:author="John Clevenger" w:date="2023-11-18T18:41:00Z">
        <w:r>
          <w:t>The “</w:t>
        </w:r>
        <w:r w:rsidRPr="00F20383">
          <w:rPr>
            <w:b/>
            <w:bCs/>
            <w:rPrChange w:id="6167" w:author="John Clevenger" w:date="2023-11-18T18:42:00Z">
              <w:rPr/>
            </w:rPrChange>
          </w:rPr>
          <w:t>ID/code</w:t>
        </w:r>
        <w:r>
          <w:t xml:space="preserve">” field is used to specify the CLICS-compatible code for the language.  </w:t>
        </w:r>
      </w:ins>
      <w:ins w:id="6168" w:author="John Clevenger" w:date="2023-11-18T18:42:00Z">
        <w:r>
          <w:t xml:space="preserve">This code is used in a variety of places in the system, including in the Event Feed output.  The value entered here should be </w:t>
        </w:r>
      </w:ins>
      <w:ins w:id="6169" w:author="John Clevenger" w:date="2023-11-18T18:44:00Z">
        <w:r>
          <w:t xml:space="preserve">chosen from the list of </w:t>
        </w:r>
      </w:ins>
      <w:ins w:id="6170" w:author="John Clevenger" w:date="2023-11-18T18:45:00Z">
        <w:r>
          <w:t xml:space="preserve">languages given in the CLICS language specification at </w:t>
        </w:r>
        <w:r>
          <w:fldChar w:fldCharType="begin"/>
        </w:r>
        <w:r>
          <w:instrText>HYPERLINK "</w:instrText>
        </w:r>
        <w:r w:rsidRPr="00F20383">
          <w:instrText>https://ccs-specs.icpc.io/2023-06/contest_api#known-languages</w:instrText>
        </w:r>
        <w:r>
          <w:instrText>"</w:instrText>
        </w:r>
        <w:r>
          <w:fldChar w:fldCharType="separate"/>
        </w:r>
        <w:r w:rsidRPr="00203C5A">
          <w:rPr>
            <w:rStyle w:val="Hyperlink"/>
          </w:rPr>
          <w:t>https://ccs-specs.icpc.io/2023-06/contest_api#known-languages</w:t>
        </w:r>
        <w:r>
          <w:fldChar w:fldCharType="end"/>
        </w:r>
        <w:r>
          <w:t xml:space="preserve"> (et. </w:t>
        </w:r>
      </w:ins>
      <w:ins w:id="6171" w:author="John Clevenger" w:date="2023-11-18T18:48:00Z">
        <w:r w:rsidR="00791CEB">
          <w:t>s</w:t>
        </w:r>
      </w:ins>
      <w:ins w:id="6172" w:author="John Clevenger" w:date="2023-11-18T18:45:00Z">
        <w:r>
          <w:t>eq.)</w:t>
        </w:r>
      </w:ins>
    </w:p>
    <w:p w14:paraId="0F566FD2" w14:textId="77777777" w:rsidR="00481474" w:rsidRDefault="00481474">
      <w:pPr>
        <w:spacing w:before="240"/>
        <w:ind w:firstLine="720"/>
        <w:jc w:val="both"/>
      </w:pPr>
      <w:r>
        <w:t>The Contest Administrator must define each language to be used in the contest by filling in the language definition fields</w:t>
      </w:r>
      <w:r w:rsidR="0021567A">
        <w:t xml:space="preserve"> (or populating them using the </w:t>
      </w:r>
      <w:r w:rsidR="0021567A">
        <w:rPr>
          <w:b/>
        </w:rPr>
        <w:t>Auto Populate</w:t>
      </w:r>
      <w:r w:rsidR="0021567A">
        <w:t xml:space="preserve"> function).  </w:t>
      </w:r>
      <w:r w:rsidR="00A94AD6">
        <w:t>As previously noted, t</w:t>
      </w:r>
      <w:r>
        <w:t xml:space="preserve">he example screen </w:t>
      </w:r>
      <w:r w:rsidR="00A94AD6">
        <w:t xml:space="preserve">above </w:t>
      </w:r>
      <w:r>
        <w:t>shows values called “command parameter substitutions” in the language definition fields; see the following sections for further de</w:t>
      </w:r>
      <w:r w:rsidR="0021567A">
        <w:t>tails on the definition fields.</w:t>
      </w:r>
    </w:p>
    <w:p w14:paraId="020C87B0" w14:textId="6BF4F92B" w:rsidR="00481474" w:rsidRDefault="00A92296">
      <w:pPr>
        <w:spacing w:before="240"/>
        <w:ind w:firstLine="720"/>
        <w:jc w:val="both"/>
      </w:pPr>
      <w:del w:id="6173" w:author="John Clevenger" w:date="2023-11-18T18:38:00Z">
        <w:r w:rsidDel="00F20383">
          <w:rPr>
            <w:noProof/>
          </w:rPr>
          <w:drawing>
            <wp:anchor distT="0" distB="0" distL="114300" distR="114300" simplePos="0" relativeHeight="251648000" behindDoc="0" locked="0" layoutInCell="1" allowOverlap="1" wp14:anchorId="6ECA6773" wp14:editId="53547E5C">
              <wp:simplePos x="0" y="0"/>
              <wp:positionH relativeFrom="column">
                <wp:posOffset>13970</wp:posOffset>
              </wp:positionH>
              <wp:positionV relativeFrom="paragraph">
                <wp:posOffset>1615440</wp:posOffset>
              </wp:positionV>
              <wp:extent cx="6047105" cy="3323590"/>
              <wp:effectExtent l="0" t="0" r="0" b="0"/>
              <wp:wrapTopAndBottom/>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47105" cy="332359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 xml:space="preserve">Once the definitions for a language have been entered, click the </w:t>
      </w:r>
      <w:r w:rsidR="0021567A">
        <w:rPr>
          <w:rFonts w:ascii="Arial" w:hAnsi="Arial"/>
          <w:b/>
          <w:sz w:val="20"/>
        </w:rPr>
        <w:t>Add</w:t>
      </w:r>
      <w:r w:rsidR="00481474">
        <w:rPr>
          <w:b/>
          <w:sz w:val="20"/>
        </w:rPr>
        <w:t xml:space="preserve"> </w:t>
      </w:r>
      <w:r w:rsidR="00481474">
        <w:t xml:space="preserve">button to store the information and return to the main Administrator screen.  </w:t>
      </w:r>
      <w:del w:id="6174" w:author="John Clevenger" w:date="2023-11-18T18:38:00Z">
        <w:r w:rsidR="00481474" w:rsidDel="00F20383">
          <w:delText xml:space="preserve">The language names will be displayed under the </w:delText>
        </w:r>
        <w:r w:rsidR="00481474" w:rsidDel="00F20383">
          <w:rPr>
            <w:rFonts w:ascii="Arial" w:hAnsi="Arial"/>
            <w:b/>
            <w:sz w:val="20"/>
          </w:rPr>
          <w:delText>Languages</w:delText>
        </w:r>
        <w:r w:rsidR="00481474" w:rsidDel="00F20383">
          <w:rPr>
            <w:sz w:val="20"/>
          </w:rPr>
          <w:delText xml:space="preserve"> </w:delText>
        </w:r>
        <w:r w:rsidR="00481474" w:rsidDel="00F20383">
          <w:delText xml:space="preserve">tab on the main Administrator screen, as shown below.  To add more languages, click the </w:delText>
        </w:r>
        <w:r w:rsidR="00481474" w:rsidDel="00F20383">
          <w:rPr>
            <w:rFonts w:ascii="Arial" w:hAnsi="Arial"/>
            <w:b/>
            <w:sz w:val="20"/>
          </w:rPr>
          <w:delText>Add</w:delText>
        </w:r>
        <w:r w:rsidR="00481474" w:rsidDel="00F20383">
          <w:rPr>
            <w:sz w:val="20"/>
          </w:rPr>
          <w:delText xml:space="preserve"> </w:delText>
        </w:r>
        <w:r w:rsidR="00481474" w:rsidDel="00F20383">
          <w:delText xml:space="preserve">button again to return to the </w:delText>
        </w:r>
        <w:r w:rsidR="0021567A" w:rsidDel="00F20383">
          <w:rPr>
            <w:rFonts w:ascii="Arial" w:hAnsi="Arial"/>
            <w:b/>
            <w:sz w:val="20"/>
          </w:rPr>
          <w:delText>Add New Language</w:delText>
        </w:r>
        <w:r w:rsidR="00481474" w:rsidDel="00F20383">
          <w:rPr>
            <w:sz w:val="20"/>
          </w:rPr>
          <w:delText xml:space="preserve"> </w:delText>
        </w:r>
        <w:r w:rsidR="00481474" w:rsidDel="00F20383">
          <w:delText xml:space="preserve">screen. </w:delText>
        </w:r>
      </w:del>
      <w:r w:rsidR="00481474">
        <w:t xml:space="preserve">To modify a previously-entered language, click on the row containing the language description to select it and then click the </w:t>
      </w:r>
      <w:r w:rsidR="00481474">
        <w:rPr>
          <w:rFonts w:ascii="Arial" w:hAnsi="Arial"/>
          <w:b/>
          <w:sz w:val="20"/>
        </w:rPr>
        <w:t>Edit</w:t>
      </w:r>
      <w:r w:rsidR="00481474">
        <w:rPr>
          <w:sz w:val="20"/>
        </w:rPr>
        <w:t xml:space="preserve"> </w:t>
      </w:r>
      <w:r w:rsidR="00481474">
        <w:t xml:space="preserve">button.   See the Appendix on </w:t>
      </w:r>
      <w:r w:rsidR="00481474" w:rsidRPr="00D70CBC">
        <w:rPr>
          <w:b/>
          <w:bCs/>
          <w:rPrChange w:id="6175" w:author="John Clevenger [2]" w:date="2022-06-22T12:44:00Z">
            <w:rPr/>
          </w:rPrChange>
        </w:rPr>
        <w:t>Language Definitions</w:t>
      </w:r>
      <w:r w:rsidR="00481474">
        <w:t xml:space="preserve"> for further details.</w:t>
      </w:r>
    </w:p>
    <w:p w14:paraId="35BE12FD" w14:textId="2BEA0643" w:rsidR="00B835A1" w:rsidDel="00F20383" w:rsidRDefault="00B835A1">
      <w:pPr>
        <w:spacing w:before="240"/>
        <w:ind w:firstLine="720"/>
        <w:jc w:val="both"/>
        <w:rPr>
          <w:del w:id="6176" w:author="John Clevenger" w:date="2023-11-18T18:38:00Z"/>
        </w:rPr>
      </w:pPr>
    </w:p>
    <w:p w14:paraId="57EB3DE7" w14:textId="77777777" w:rsidR="0021567A" w:rsidRDefault="007E0063">
      <w:pPr>
        <w:spacing w:before="240"/>
        <w:ind w:firstLine="720"/>
        <w:jc w:val="both"/>
        <w:rPr>
          <w:ins w:id="6177" w:author="John Clevenger" w:date="2023-11-18T18:49:00Z"/>
        </w:rPr>
      </w:pPr>
      <w:r>
        <w:t>Note that care must be taken when configuring languages using the “Auto Populate” function.  In particular, this function uses and records the current (platform-specific) path separators (e.g. “\” under Windows vs. “/” under Linux).  If a language is configured this way and then the configuration is moved to a machine of a different type, the strings which are used to invoke a compiler will be incorrect (they will contain the wrong path separators).</w:t>
      </w:r>
    </w:p>
    <w:p w14:paraId="69203657" w14:textId="77777777" w:rsidR="000146CB" w:rsidRDefault="000146CB">
      <w:pPr>
        <w:spacing w:before="240"/>
        <w:ind w:firstLine="720"/>
        <w:jc w:val="both"/>
      </w:pPr>
    </w:p>
    <w:p w14:paraId="76B2B2BD" w14:textId="77777777" w:rsidR="00481474" w:rsidRPr="007D3139" w:rsidRDefault="00481474">
      <w:pPr>
        <w:pStyle w:val="ListParagraph"/>
        <w:numPr>
          <w:ilvl w:val="2"/>
          <w:numId w:val="53"/>
        </w:numPr>
        <w:ind w:left="900" w:hanging="864"/>
        <w:outlineLvl w:val="2"/>
        <w:rPr>
          <w:rFonts w:cs="Arial"/>
          <w:bCs/>
          <w:szCs w:val="24"/>
        </w:rPr>
        <w:pPrChange w:id="6178" w:author="John Clevenger" w:date="2023-11-19T11:54:00Z">
          <w:pPr>
            <w:pStyle w:val="Heading3"/>
          </w:pPr>
        </w:pPrChange>
      </w:pPr>
      <w:bookmarkStart w:id="6179" w:name="_Toc261788211"/>
      <w:bookmarkStart w:id="6180" w:name="_Toc274153603"/>
      <w:bookmarkStart w:id="6181" w:name="_Toc274153739"/>
      <w:bookmarkStart w:id="6182" w:name="_Toc274154066"/>
      <w:bookmarkStart w:id="6183" w:name="_Toc151504354"/>
      <w:r w:rsidRPr="000146CB">
        <w:rPr>
          <w:rFonts w:ascii="Arial" w:hAnsi="Arial" w:cs="Arial"/>
          <w:b/>
          <w:bCs/>
          <w:szCs w:val="24"/>
          <w:u w:val="single"/>
          <w:rPrChange w:id="6184" w:author="John Clevenger" w:date="2023-11-18T18:49:00Z">
            <w:rPr>
              <w:b w:val="0"/>
            </w:rPr>
          </w:rPrChange>
        </w:rPr>
        <w:t>Command Parameter Substitutions</w:t>
      </w:r>
      <w:bookmarkEnd w:id="6179"/>
      <w:bookmarkEnd w:id="6180"/>
      <w:bookmarkEnd w:id="6181"/>
      <w:bookmarkEnd w:id="6182"/>
      <w:bookmarkEnd w:id="6183"/>
      <w:r w:rsidRPr="000146CB">
        <w:rPr>
          <w:rFonts w:ascii="Arial" w:hAnsi="Arial" w:cs="Arial"/>
          <w:b/>
          <w:bCs/>
          <w:szCs w:val="24"/>
          <w:u w:val="single"/>
          <w:rPrChange w:id="6185" w:author="John Clevenger" w:date="2023-11-18T18:49:00Z">
            <w:rPr>
              <w:b w:val="0"/>
            </w:rPr>
          </w:rPrChange>
        </w:rPr>
        <w:t xml:space="preserve"> </w:t>
      </w:r>
    </w:p>
    <w:p w14:paraId="407FE51C" w14:textId="77777777" w:rsidR="00481474" w:rsidRDefault="00481474">
      <w:pPr>
        <w:spacing w:before="240"/>
        <w:ind w:firstLine="720"/>
        <w:jc w:val="both"/>
      </w:pPr>
      <w:r>
        <w:t xml:space="preserve">The four language description fields in the </w:t>
      </w:r>
      <w:r>
        <w:rPr>
          <w:rFonts w:ascii="Arial" w:hAnsi="Arial"/>
          <w:b/>
          <w:sz w:val="20"/>
        </w:rPr>
        <w:t>Edit Language</w:t>
      </w:r>
      <w:r>
        <w:t xml:space="preserve"> dialog can be “hard-coded” by entering fixed values if desired.  For example, the Display Name for a language is normally fixed for the duration of a contest (e.g., “Java”, or “C++”, or “Pascal”).  </w:t>
      </w:r>
    </w:p>
    <w:p w14:paraId="0585451B" w14:textId="77777777" w:rsidR="00481474" w:rsidRDefault="00481474">
      <w:pPr>
        <w:spacing w:before="240"/>
        <w:ind w:firstLine="720"/>
        <w:jc w:val="both"/>
      </w:pPr>
      <w:r>
        <w:t>However, entering fixed values for the Compile Command, Executable Filename, and Program Execution Command fields can be extremely cumbersome and inflexible – the details of these fields may need to change with each different program file submission, for example.  In order to provide more flexibility, PC</w:t>
      </w:r>
      <w:r>
        <w:rPr>
          <w:vertAlign w:val="superscript"/>
        </w:rPr>
        <w:t>2</w:t>
      </w:r>
      <w:r>
        <w:t xml:space="preserve"> supports the use of “parameter substitutions” in these fields.  </w:t>
      </w:r>
    </w:p>
    <w:p w14:paraId="64B8DFCB" w14:textId="0AF1DDFC" w:rsidR="00481474" w:rsidRDefault="00481474">
      <w:pPr>
        <w:spacing w:before="240"/>
        <w:ind w:firstLine="720"/>
        <w:jc w:val="both"/>
        <w:rPr>
          <w:ins w:id="6186" w:author="John Clevenger" w:date="2023-11-18T18:50:00Z"/>
        </w:rPr>
      </w:pPr>
      <w:r>
        <w:t>PC</w:t>
      </w:r>
      <w:r>
        <w:rPr>
          <w:vertAlign w:val="superscript"/>
        </w:rPr>
        <w:t>2</w:t>
      </w:r>
      <w:r>
        <w:t xml:space="preserve"> parameter substitution fields are indicated by matching curly braces, with the first character inside the left curly brace being a colon (‘:’).  Following the colon character is exactly one of </w:t>
      </w:r>
      <w:r w:rsidR="00716D50">
        <w:t>a set of</w:t>
      </w:r>
      <w:r>
        <w:t xml:space="preserve"> predefined PC</w:t>
      </w:r>
      <w:r>
        <w:rPr>
          <w:vertAlign w:val="superscript"/>
        </w:rPr>
        <w:t>2</w:t>
      </w:r>
      <w:r>
        <w:t xml:space="preserve"> parameter substitution </w:t>
      </w:r>
      <w:r w:rsidRPr="00716D50">
        <w:rPr>
          <w:i/>
        </w:rPr>
        <w:t>keywords</w:t>
      </w:r>
      <w:r>
        <w:t xml:space="preserve">. Any number of command parameter substitution fields may appear anywhere in a language description field. The currently defined </w:t>
      </w:r>
      <w:del w:id="6187" w:author="John Clevenger" w:date="2023-11-18T19:07:00Z">
        <w:r w:rsidDel="003C3A82">
          <w:delText xml:space="preserve">parameter </w:delText>
        </w:r>
      </w:del>
      <w:ins w:id="6188" w:author="John Clevenger" w:date="2023-11-18T19:07:00Z">
        <w:r w:rsidR="003C3A82">
          <w:t xml:space="preserve">language-related </w:t>
        </w:r>
      </w:ins>
      <w:r>
        <w:t>substitution keywords and their corresponding meanings are given below.</w:t>
      </w:r>
    </w:p>
    <w:p w14:paraId="02D6224A" w14:textId="77777777" w:rsidR="000146CB" w:rsidRDefault="000146CB">
      <w:pPr>
        <w:spacing w:before="240"/>
        <w:ind w:firstLine="720"/>
        <w:jc w:val="both"/>
      </w:pPr>
    </w:p>
    <w:p w14:paraId="236E576C" w14:textId="77777777" w:rsidR="00CE5D09" w:rsidRDefault="00CE5D09">
      <w:pPr>
        <w:spacing w:before="240"/>
        <w:ind w:firstLine="720"/>
        <w:jc w:val="both"/>
      </w:pPr>
    </w:p>
    <w:tbl>
      <w:tblPr>
        <w:tblpPr w:leftFromText="180" w:rightFromText="180" w:vertAnchor="text" w:horzAnchor="margin" w:tblpXSpec="center" w:tblpY="76"/>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29"/>
        <w:gridCol w:w="4961"/>
        <w:tblGridChange w:id="6189">
          <w:tblGrid>
            <w:gridCol w:w="1530"/>
            <w:gridCol w:w="799"/>
            <w:gridCol w:w="4961"/>
          </w:tblGrid>
        </w:tblGridChange>
      </w:tblGrid>
      <w:tr w:rsidR="00FE2CAF" w14:paraId="18B1DEAE" w14:textId="77777777" w:rsidTr="00FE2CAF">
        <w:trPr>
          <w:trHeight w:val="593"/>
        </w:trPr>
        <w:tc>
          <w:tcPr>
            <w:tcW w:w="1530" w:type="dxa"/>
            <w:vAlign w:val="center"/>
          </w:tcPr>
          <w:p w14:paraId="5B1C9A8E" w14:textId="77777777" w:rsidR="00FE2CAF" w:rsidRDefault="00FE2CAF" w:rsidP="00FE2CAF">
            <w:pPr>
              <w:jc w:val="center"/>
              <w:rPr>
                <w:b/>
              </w:rPr>
            </w:pPr>
            <w:r>
              <w:rPr>
                <w:b/>
              </w:rPr>
              <w:lastRenderedPageBreak/>
              <w:t>Keyword</w:t>
            </w:r>
          </w:p>
        </w:tc>
        <w:tc>
          <w:tcPr>
            <w:tcW w:w="5760" w:type="dxa"/>
            <w:vAlign w:val="center"/>
          </w:tcPr>
          <w:p w14:paraId="73622EFF" w14:textId="77777777" w:rsidR="00FE2CAF" w:rsidRDefault="00FE2CAF" w:rsidP="00FE2CAF">
            <w:pPr>
              <w:jc w:val="center"/>
              <w:rPr>
                <w:b/>
              </w:rPr>
            </w:pPr>
            <w:r>
              <w:rPr>
                <w:b/>
              </w:rPr>
              <w:t>Meaning</w:t>
            </w:r>
          </w:p>
        </w:tc>
      </w:tr>
      <w:tr w:rsidR="00FE2CAF" w14:paraId="09197169"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6190"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1097"/>
          <w:trPrChange w:id="6191" w:author="John Clevenger" w:date="2023-11-18T19:09:00Z">
            <w:trPr>
              <w:trHeight w:val="1160"/>
            </w:trPr>
          </w:trPrChange>
        </w:trPr>
        <w:tc>
          <w:tcPr>
            <w:tcW w:w="1530" w:type="dxa"/>
            <w:vAlign w:val="center"/>
            <w:tcPrChange w:id="6192" w:author="John Clevenger" w:date="2023-11-18T19:09:00Z">
              <w:tcPr>
                <w:tcW w:w="1530" w:type="dxa"/>
                <w:vAlign w:val="center"/>
              </w:tcPr>
            </w:tcPrChange>
          </w:tcPr>
          <w:p w14:paraId="7AB87E5E" w14:textId="77777777" w:rsidR="00FE2CAF" w:rsidRDefault="00FE2CAF" w:rsidP="00FE2CAF">
            <w:pPr>
              <w:pStyle w:val="Header"/>
              <w:tabs>
                <w:tab w:val="clear" w:pos="4320"/>
                <w:tab w:val="clear" w:pos="8640"/>
              </w:tabs>
              <w:jc w:val="center"/>
              <w:rPr>
                <w:rFonts w:ascii="Courier New" w:hAnsi="Courier New"/>
                <w:b/>
                <w:sz w:val="22"/>
              </w:rPr>
            </w:pPr>
            <w:r>
              <w:rPr>
                <w:rFonts w:ascii="Courier New" w:hAnsi="Courier New"/>
                <w:b/>
                <w:sz w:val="22"/>
              </w:rPr>
              <w:t>mainfile</w:t>
            </w:r>
          </w:p>
        </w:tc>
        <w:tc>
          <w:tcPr>
            <w:tcW w:w="5760" w:type="dxa"/>
            <w:vAlign w:val="center"/>
            <w:tcPrChange w:id="6193" w:author="John Clevenger" w:date="2023-11-18T19:09:00Z">
              <w:tcPr>
                <w:tcW w:w="5760" w:type="dxa"/>
                <w:gridSpan w:val="2"/>
                <w:vAlign w:val="center"/>
              </w:tcPr>
            </w:tcPrChange>
          </w:tcPr>
          <w:p w14:paraId="12D4CF17" w14:textId="77777777" w:rsidR="00FE2CAF" w:rsidRDefault="00FE2CAF" w:rsidP="00FE2CAF">
            <w:pPr>
              <w:jc w:val="both"/>
            </w:pPr>
            <w:r>
              <w:t>Replace with the full name of the submitted file, including any extension (but excluding any ‘path’ specifier on the front of the filename)</w:t>
            </w:r>
          </w:p>
        </w:tc>
      </w:tr>
      <w:tr w:rsidR="00FE2CAF" w14:paraId="3E682245"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6194"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980"/>
          <w:trPrChange w:id="6195" w:author="John Clevenger" w:date="2023-11-18T19:09:00Z">
            <w:trPr>
              <w:trHeight w:val="1160"/>
            </w:trPr>
          </w:trPrChange>
        </w:trPr>
        <w:tc>
          <w:tcPr>
            <w:tcW w:w="1530" w:type="dxa"/>
            <w:vAlign w:val="center"/>
            <w:tcPrChange w:id="6196" w:author="John Clevenger" w:date="2023-11-18T19:09:00Z">
              <w:tcPr>
                <w:tcW w:w="1530" w:type="dxa"/>
                <w:vAlign w:val="center"/>
              </w:tcPr>
            </w:tcPrChange>
          </w:tcPr>
          <w:p w14:paraId="30208AA2" w14:textId="77777777" w:rsidR="00FE2CAF" w:rsidRDefault="00FE2CAF" w:rsidP="00FE2CAF">
            <w:pPr>
              <w:jc w:val="center"/>
              <w:rPr>
                <w:rFonts w:ascii="Courier New" w:hAnsi="Courier New"/>
                <w:b/>
                <w:sz w:val="22"/>
              </w:rPr>
            </w:pPr>
            <w:r>
              <w:rPr>
                <w:rFonts w:ascii="Courier New" w:hAnsi="Courier New"/>
                <w:b/>
                <w:sz w:val="22"/>
              </w:rPr>
              <w:t>basename</w:t>
            </w:r>
          </w:p>
        </w:tc>
        <w:tc>
          <w:tcPr>
            <w:tcW w:w="5760" w:type="dxa"/>
            <w:vAlign w:val="center"/>
            <w:tcPrChange w:id="6197" w:author="John Clevenger" w:date="2023-11-18T19:09:00Z">
              <w:tcPr>
                <w:tcW w:w="5760" w:type="dxa"/>
                <w:gridSpan w:val="2"/>
                <w:vAlign w:val="center"/>
              </w:tcPr>
            </w:tcPrChange>
          </w:tcPr>
          <w:p w14:paraId="6B73393F" w14:textId="77777777" w:rsidR="00FE2CAF" w:rsidRDefault="00FE2CAF" w:rsidP="00FE2CAF">
            <w:pPr>
              <w:jc w:val="both"/>
            </w:pPr>
            <w:r>
              <w:t>Replace with the base component of the file name, omitting any extension (and excluding any ‘path’ specifier on the front of the filename)</w:t>
            </w:r>
          </w:p>
        </w:tc>
      </w:tr>
      <w:tr w:rsidR="003C3A82" w14:paraId="78333259"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6198" w:author="John Clevenger"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827"/>
          <w:ins w:id="6199" w:author="John Clevenger" w:date="2023-11-18T19:07:00Z"/>
          <w:trPrChange w:id="6200" w:author="John Clevenger" w:date="2023-11-18T19:09:00Z">
            <w:trPr>
              <w:trHeight w:val="1160"/>
            </w:trPr>
          </w:trPrChange>
        </w:trPr>
        <w:tc>
          <w:tcPr>
            <w:tcW w:w="1530" w:type="dxa"/>
            <w:vAlign w:val="center"/>
            <w:tcPrChange w:id="6201" w:author="John Clevenger" w:date="2023-11-18T19:09:00Z">
              <w:tcPr>
                <w:tcW w:w="1530" w:type="dxa"/>
                <w:vAlign w:val="center"/>
              </w:tcPr>
            </w:tcPrChange>
          </w:tcPr>
          <w:p w14:paraId="2ABA8B8D" w14:textId="6B67656D" w:rsidR="003C3A82" w:rsidRDefault="003C3A82" w:rsidP="00FE2CAF">
            <w:pPr>
              <w:jc w:val="center"/>
              <w:rPr>
                <w:ins w:id="6202" w:author="John Clevenger" w:date="2023-11-18T19:07:00Z"/>
                <w:rFonts w:ascii="Courier New" w:hAnsi="Courier New"/>
                <w:b/>
                <w:sz w:val="22"/>
              </w:rPr>
            </w:pPr>
            <w:ins w:id="6203" w:author="John Clevenger" w:date="2023-11-18T19:07:00Z">
              <w:r>
                <w:rPr>
                  <w:rFonts w:ascii="Courier New" w:hAnsi="Courier New"/>
                  <w:b/>
                  <w:sz w:val="22"/>
                </w:rPr>
                <w:t>package</w:t>
              </w:r>
            </w:ins>
          </w:p>
        </w:tc>
        <w:tc>
          <w:tcPr>
            <w:tcW w:w="5760" w:type="dxa"/>
            <w:vAlign w:val="center"/>
            <w:tcPrChange w:id="6204" w:author="John Clevenger" w:date="2023-11-18T19:09:00Z">
              <w:tcPr>
                <w:tcW w:w="5760" w:type="dxa"/>
                <w:gridSpan w:val="2"/>
                <w:vAlign w:val="center"/>
              </w:tcPr>
            </w:tcPrChange>
          </w:tcPr>
          <w:p w14:paraId="51886262" w14:textId="307639E9" w:rsidR="003C3A82" w:rsidRDefault="003C3A82" w:rsidP="00FE2CAF">
            <w:pPr>
              <w:jc w:val="both"/>
              <w:rPr>
                <w:ins w:id="6205" w:author="John Clevenger" w:date="2023-11-18T19:07:00Z"/>
              </w:rPr>
            </w:pPr>
            <w:ins w:id="6206" w:author="John Clevenger" w:date="2023-11-18T19:07:00Z">
              <w:r>
                <w:t xml:space="preserve">Replace with the </w:t>
              </w:r>
            </w:ins>
            <w:ins w:id="6207" w:author="John Clevenger" w:date="2023-11-18T19:08:00Z">
              <w:r>
                <w:t>package name associated with (e.g.) a Java or Kotlin class definition.</w:t>
              </w:r>
            </w:ins>
          </w:p>
        </w:tc>
      </w:tr>
      <w:tr w:rsidR="009D14F2" w14:paraId="77B8FC71" w14:textId="77777777" w:rsidTr="003C3A82">
        <w:trPr>
          <w:trHeight w:val="827"/>
          <w:ins w:id="6208" w:author="John Clevenger" w:date="2023-11-20T10:16:00Z"/>
        </w:trPr>
        <w:tc>
          <w:tcPr>
            <w:tcW w:w="1530" w:type="dxa"/>
            <w:vAlign w:val="center"/>
          </w:tcPr>
          <w:p w14:paraId="7D995396" w14:textId="3C99ACFD" w:rsidR="009D14F2" w:rsidRDefault="009D14F2" w:rsidP="00FE2CAF">
            <w:pPr>
              <w:jc w:val="center"/>
              <w:rPr>
                <w:ins w:id="6209" w:author="John Clevenger" w:date="2023-11-20T10:16:00Z"/>
                <w:rFonts w:ascii="Courier New" w:hAnsi="Courier New"/>
                <w:b/>
                <w:sz w:val="22"/>
              </w:rPr>
            </w:pPr>
            <w:ins w:id="6210" w:author="John Clevenger" w:date="2023-11-20T10:17:00Z">
              <w:r>
                <w:rPr>
                  <w:rFonts w:ascii="Courier New" w:hAnsi="Courier New"/>
                  <w:b/>
                  <w:sz w:val="22"/>
                </w:rPr>
                <w:t>ensuresuffix=xxx</w:t>
              </w:r>
            </w:ins>
          </w:p>
        </w:tc>
        <w:tc>
          <w:tcPr>
            <w:tcW w:w="5760" w:type="dxa"/>
            <w:vAlign w:val="center"/>
          </w:tcPr>
          <w:p w14:paraId="7E28A117" w14:textId="3A28F9F3" w:rsidR="009D14F2" w:rsidRDefault="009D14F2" w:rsidP="00FE2CAF">
            <w:pPr>
              <w:jc w:val="both"/>
              <w:rPr>
                <w:ins w:id="6211" w:author="John Clevenger" w:date="2023-11-20T10:16:00Z"/>
              </w:rPr>
            </w:pPr>
            <w:ins w:id="6212" w:author="John Clevenger" w:date="2023-11-20T10:17:00Z">
              <w:r>
                <w:t>Ensure t</w:t>
              </w:r>
            </w:ins>
            <w:ins w:id="6213" w:author="John Clevenger" w:date="2023-11-20T10:18:00Z">
              <w:r>
                <w:t>hat the suffix of the immediately preceding token ends with the string xxx (and add xxx if not).</w:t>
              </w:r>
            </w:ins>
            <w:ins w:id="6214" w:author="John Clevenger" w:date="2023-11-20T10:19:00Z">
              <w:r>
                <w:t xml:space="preserve"> Useful for languages such as Kotlin that require generated class files to end in “Kt”.</w:t>
              </w:r>
            </w:ins>
          </w:p>
        </w:tc>
      </w:tr>
    </w:tbl>
    <w:p w14:paraId="3BF778A0" w14:textId="77777777" w:rsidR="00716D50" w:rsidRDefault="00716D50">
      <w:pPr>
        <w:spacing w:before="240"/>
        <w:ind w:firstLine="720"/>
        <w:jc w:val="both"/>
      </w:pPr>
    </w:p>
    <w:p w14:paraId="1FDB5783" w14:textId="3DF8B88F" w:rsidR="00481474" w:rsidRDefault="00481474">
      <w:pPr>
        <w:ind w:firstLine="720"/>
        <w:jc w:val="both"/>
        <w:rPr>
          <w:ins w:id="6215" w:author="John Clevenger" w:date="2023-11-18T18:50:00Z"/>
        </w:rPr>
        <w:pPrChange w:id="6216" w:author="John Clevenger" w:date="2023-11-20T10:20:00Z">
          <w:pPr>
            <w:spacing w:before="240"/>
            <w:ind w:firstLine="720"/>
            <w:jc w:val="both"/>
          </w:pPr>
        </w:pPrChange>
      </w:pPr>
      <w:r>
        <w:t>The following section shows examples of language definitions, including the use of command parameter substitution fields.</w:t>
      </w:r>
      <w:r w:rsidR="00795801">
        <w:t xml:space="preserve"> For a complete list of keyword substitution variables support</w:t>
      </w:r>
      <w:ins w:id="6217" w:author="John Clevenger [2]" w:date="2022-06-16T18:46:00Z">
        <w:r w:rsidR="00BC2831">
          <w:t>ed</w:t>
        </w:r>
      </w:ins>
      <w:r w:rsidR="00795801">
        <w:t xml:space="preserve"> by PC</w:t>
      </w:r>
      <w:r w:rsidR="00795801" w:rsidRPr="00795801">
        <w:rPr>
          <w:vertAlign w:val="superscript"/>
        </w:rPr>
        <w:t>2</w:t>
      </w:r>
      <w:r w:rsidR="00795801">
        <w:t>, see the PC</w:t>
      </w:r>
      <w:r w:rsidR="00795801" w:rsidRPr="00795801">
        <w:rPr>
          <w:vertAlign w:val="superscript"/>
        </w:rPr>
        <w:t>2</w:t>
      </w:r>
      <w:r w:rsidR="00795801">
        <w:t xml:space="preserve"> Wiki at </w:t>
      </w:r>
      <w:ins w:id="6218" w:author="John Clevenger [2]" w:date="2022-06-16T18:46:00Z">
        <w:r w:rsidR="00BC2831">
          <w:fldChar w:fldCharType="begin"/>
        </w:r>
        <w:r w:rsidR="00BC2831">
          <w:instrText xml:space="preserve"> HYPERLINK "https://github.com/pc2ccs/pc2v9/wiki/Substitution-Variables" </w:instrText>
        </w:r>
        <w:r w:rsidR="00BC2831">
          <w:fldChar w:fldCharType="separate"/>
        </w:r>
        <w:r w:rsidR="00BC2831" w:rsidRPr="00BC2831">
          <w:rPr>
            <w:rStyle w:val="Hyperlink"/>
          </w:rPr>
          <w:t>https://github.com/pc2ccs/pc2v9/wiki/Substitution-Variables</w:t>
        </w:r>
        <w:r w:rsidR="00BC2831">
          <w:fldChar w:fldCharType="end"/>
        </w:r>
      </w:ins>
      <w:del w:id="6219" w:author="John Clevenger [2]" w:date="2022-06-16T18:46:00Z">
        <w:r w:rsidR="00FE3AD6" w:rsidDel="00BC2831">
          <w:fldChar w:fldCharType="begin"/>
        </w:r>
        <w:r w:rsidR="00FE3AD6" w:rsidDel="00BC2831">
          <w:delInstrText xml:space="preserve"> HYPERLINK "http://pc2.ecs.csus.edu/wiki/Variable_Substitutions" </w:delInstrText>
        </w:r>
        <w:r w:rsidR="00FE3AD6" w:rsidDel="00BC2831">
          <w:fldChar w:fldCharType="separate"/>
        </w:r>
      </w:del>
      <w:r w:rsidR="005A0BAC">
        <w:rPr>
          <w:b/>
          <w:bCs/>
        </w:rPr>
        <w:t>Error! Hyperlink reference not valid.</w:t>
      </w:r>
      <w:del w:id="6220" w:author="John Clevenger [2]" w:date="2022-06-16T18:46:00Z">
        <w:r w:rsidR="00FE3AD6" w:rsidDel="00BC2831">
          <w:rPr>
            <w:rStyle w:val="Hyperlink"/>
          </w:rPr>
          <w:fldChar w:fldCharType="end"/>
        </w:r>
      </w:del>
      <w:r w:rsidR="00795801">
        <w:t xml:space="preserve">. </w:t>
      </w:r>
    </w:p>
    <w:p w14:paraId="20329726" w14:textId="77777777" w:rsidR="000146CB" w:rsidRDefault="000146CB" w:rsidP="003166D9">
      <w:pPr>
        <w:spacing w:before="240"/>
        <w:ind w:firstLine="720"/>
        <w:jc w:val="both"/>
      </w:pPr>
    </w:p>
    <w:p w14:paraId="3CB8F7B5" w14:textId="77777777" w:rsidR="00481474" w:rsidRPr="007D3139" w:rsidRDefault="00481474">
      <w:pPr>
        <w:pStyle w:val="ListParagraph"/>
        <w:numPr>
          <w:ilvl w:val="2"/>
          <w:numId w:val="53"/>
        </w:numPr>
        <w:ind w:left="900" w:hanging="864"/>
        <w:outlineLvl w:val="2"/>
        <w:rPr>
          <w:rFonts w:cs="Arial"/>
          <w:bCs/>
          <w:szCs w:val="24"/>
        </w:rPr>
        <w:pPrChange w:id="6221" w:author="John Clevenger" w:date="2023-11-19T11:54:00Z">
          <w:pPr>
            <w:pStyle w:val="Heading3"/>
          </w:pPr>
        </w:pPrChange>
      </w:pPr>
      <w:bookmarkStart w:id="6222" w:name="_Toc261788212"/>
      <w:bookmarkStart w:id="6223" w:name="_Toc274153604"/>
      <w:bookmarkStart w:id="6224" w:name="_Toc274153740"/>
      <w:bookmarkStart w:id="6225" w:name="_Toc274154067"/>
      <w:bookmarkStart w:id="6226" w:name="_Toc151504355"/>
      <w:r w:rsidRPr="000146CB">
        <w:rPr>
          <w:rFonts w:ascii="Arial" w:hAnsi="Arial" w:cs="Arial"/>
          <w:b/>
          <w:bCs/>
          <w:szCs w:val="24"/>
          <w:u w:val="single"/>
          <w:rPrChange w:id="6227" w:author="John Clevenger" w:date="2023-11-18T18:50:00Z">
            <w:rPr>
              <w:b w:val="0"/>
            </w:rPr>
          </w:rPrChange>
        </w:rPr>
        <w:t>Language  Definition  Examples</w:t>
      </w:r>
      <w:bookmarkEnd w:id="6222"/>
      <w:bookmarkEnd w:id="6223"/>
      <w:bookmarkEnd w:id="6224"/>
      <w:bookmarkEnd w:id="6225"/>
      <w:bookmarkEnd w:id="6226"/>
    </w:p>
    <w:p w14:paraId="1F03C0A9" w14:textId="77777777" w:rsidR="00481474" w:rsidRDefault="00481474">
      <w:pPr>
        <w:spacing w:before="240"/>
        <w:ind w:firstLine="720"/>
        <w:jc w:val="both"/>
      </w:pPr>
      <w:r>
        <w:t xml:space="preserve">The </w:t>
      </w:r>
      <w:r w:rsidR="00716D50">
        <w:t xml:space="preserve">language </w:t>
      </w:r>
      <w:r>
        <w:t xml:space="preserve">screen </w:t>
      </w:r>
      <w:r w:rsidR="00716D50">
        <w:t xml:space="preserve">example shown above </w:t>
      </w:r>
      <w:r>
        <w:t>shows a set of filled-in fields defining a language named “</w:t>
      </w:r>
      <w:r w:rsidR="00716D50">
        <w:t xml:space="preserve">GNU </w:t>
      </w:r>
      <w:r>
        <w:t>C</w:t>
      </w:r>
      <w:r w:rsidR="00FE2CAF">
        <w:t>++</w:t>
      </w:r>
      <w:r>
        <w:t xml:space="preserve">” and using the GNU </w:t>
      </w:r>
      <w:r w:rsidR="00FE2CAF">
        <w:t>g++</w:t>
      </w:r>
      <w:r>
        <w:t xml:space="preserve"> compiler.  </w:t>
      </w:r>
    </w:p>
    <w:p w14:paraId="6E02C811" w14:textId="77777777" w:rsidR="00481474" w:rsidRDefault="00481474">
      <w:pPr>
        <w:spacing w:before="240"/>
        <w:ind w:firstLine="720"/>
        <w:jc w:val="both"/>
      </w:pPr>
      <w:r>
        <w:t>The compile command line invokes the compiler (“</w:t>
      </w:r>
      <w:r w:rsidRPr="00716D50">
        <w:rPr>
          <w:rFonts w:ascii="Courier New" w:hAnsi="Courier New" w:cs="Courier New"/>
          <w:b/>
        </w:rPr>
        <w:t>g</w:t>
      </w:r>
      <w:r w:rsidR="00713136">
        <w:rPr>
          <w:rFonts w:ascii="Courier New" w:hAnsi="Courier New" w:cs="Courier New"/>
          <w:b/>
        </w:rPr>
        <w:t>++</w:t>
      </w:r>
      <w:r>
        <w:t>”) and passes it an argument specifying use of the math library (“</w:t>
      </w:r>
      <w:r w:rsidRPr="00716D50">
        <w:rPr>
          <w:rFonts w:ascii="Courier New" w:hAnsi="Courier New" w:cs="Courier New"/>
          <w:b/>
        </w:rPr>
        <w:t>-lm</w:t>
      </w:r>
      <w:r>
        <w:t>”).  The compile command line also specifies the assignment of a specific name to the “object” (compiled output) file (the “</w:t>
      </w:r>
      <w:r w:rsidRPr="00716D50">
        <w:rPr>
          <w:rFonts w:ascii="Courier New" w:hAnsi="Courier New" w:cs="Courier New"/>
          <w:b/>
        </w:rPr>
        <w:t>-o</w:t>
      </w:r>
      <w:r w:rsidR="00A94AD6">
        <w:t>” argument</w:t>
      </w:r>
      <w:r>
        <w:t>, followed by the name to be assigned to the object output file</w:t>
      </w:r>
      <w:r w:rsidR="00A94AD6">
        <w:t>)</w:t>
      </w:r>
      <w:r>
        <w:t>.  In this case, the object output file is to have the same name as the base name of the input source code file</w:t>
      </w:r>
      <w:r w:rsidR="00A94AD6">
        <w:t>, with the characters “</w:t>
      </w:r>
      <w:r w:rsidR="00A94AD6" w:rsidRPr="00A94AD6">
        <w:rPr>
          <w:rFonts w:ascii="Courier New" w:hAnsi="Courier New" w:cs="Courier New"/>
          <w:b/>
        </w:rPr>
        <w:t>.exe</w:t>
      </w:r>
      <w:r w:rsidR="00A94AD6">
        <w:t>” appended</w:t>
      </w:r>
      <w:r>
        <w:t>.  (So for example if a team submitted a file named “</w:t>
      </w:r>
      <w:r w:rsidRPr="00716D50">
        <w:rPr>
          <w:rFonts w:ascii="Courier New" w:hAnsi="Courier New" w:cs="Courier New"/>
          <w:b/>
        </w:rPr>
        <w:t>proga.c</w:t>
      </w:r>
      <w:r w:rsidR="00713136">
        <w:rPr>
          <w:rFonts w:ascii="Courier New" w:hAnsi="Courier New" w:cs="Courier New"/>
          <w:b/>
        </w:rPr>
        <w:t>pp</w:t>
      </w:r>
      <w:r>
        <w:t>”, the object output file would be named “</w:t>
      </w:r>
      <w:r w:rsidRPr="00716D50">
        <w:rPr>
          <w:rFonts w:ascii="Courier New" w:hAnsi="Courier New" w:cs="Courier New"/>
          <w:b/>
        </w:rPr>
        <w:t>proga</w:t>
      </w:r>
      <w:r w:rsidR="00A94AD6">
        <w:rPr>
          <w:rFonts w:ascii="Courier New" w:hAnsi="Courier New" w:cs="Courier New"/>
          <w:b/>
        </w:rPr>
        <w:t>.exe</w:t>
      </w:r>
      <w:r>
        <w:t>”, since that is the value to which the “</w:t>
      </w:r>
      <w:r w:rsidRPr="00716D50">
        <w:rPr>
          <w:rFonts w:ascii="Courier New" w:hAnsi="Courier New" w:cs="Courier New"/>
          <w:b/>
        </w:rPr>
        <w:t>{:basename}</w:t>
      </w:r>
      <w:r w:rsidR="00A94AD6">
        <w:rPr>
          <w:rFonts w:ascii="Courier New" w:hAnsi="Courier New" w:cs="Courier New"/>
          <w:b/>
        </w:rPr>
        <w:t>.exe</w:t>
      </w:r>
      <w:r>
        <w:t xml:space="preserve">” </w:t>
      </w:r>
      <w:r w:rsidR="00A94AD6">
        <w:t xml:space="preserve">string would be expanded when parameter </w:t>
      </w:r>
      <w:r>
        <w:t xml:space="preserve">substitution </w:t>
      </w:r>
      <w:r w:rsidR="00A94AD6">
        <w:t>is applied</w:t>
      </w:r>
      <w:r>
        <w:t xml:space="preserve">.)  </w:t>
      </w:r>
    </w:p>
    <w:p w14:paraId="7BC2289C" w14:textId="77777777" w:rsidR="00481474" w:rsidRDefault="00481474">
      <w:pPr>
        <w:spacing w:before="240"/>
        <w:ind w:firstLine="720"/>
        <w:jc w:val="both"/>
      </w:pPr>
      <w:r>
        <w:t>The final argument on the compile command line gives the name of the source file to be compiled, which would be expanded from “</w:t>
      </w:r>
      <w:r w:rsidRPr="00716D50">
        <w:rPr>
          <w:rFonts w:ascii="Courier New" w:hAnsi="Courier New" w:cs="Courier New"/>
          <w:b/>
        </w:rPr>
        <w:t>{:mainfile}</w:t>
      </w:r>
      <w:r>
        <w:t>” to become “</w:t>
      </w:r>
      <w:r w:rsidRPr="00716D50">
        <w:rPr>
          <w:rFonts w:ascii="Courier New" w:hAnsi="Courier New" w:cs="Courier New"/>
          <w:b/>
        </w:rPr>
        <w:t>proga.c</w:t>
      </w:r>
      <w:r w:rsidR="00713136">
        <w:rPr>
          <w:rFonts w:ascii="Courier New" w:hAnsi="Courier New" w:cs="Courier New"/>
          <w:b/>
        </w:rPr>
        <w:t>pp</w:t>
      </w:r>
      <w:r>
        <w:t>” if that was the name of the submitted main program source file.</w:t>
      </w:r>
    </w:p>
    <w:p w14:paraId="629CF35D" w14:textId="77777777" w:rsidR="00481474" w:rsidRDefault="00481474">
      <w:pPr>
        <w:spacing w:before="240"/>
        <w:ind w:firstLine="720"/>
        <w:jc w:val="both"/>
      </w:pPr>
      <w:r>
        <w:t xml:space="preserve">The Executable Filename field indicates that the executable file which </w:t>
      </w:r>
      <w:r w:rsidR="00A94AD6">
        <w:t xml:space="preserve">is </w:t>
      </w:r>
      <w:r>
        <w:t>produced by the compile command has the same name as the base name of the submitted program</w:t>
      </w:r>
      <w:r w:rsidR="00A94AD6">
        <w:t>, with “.exe” appended</w:t>
      </w:r>
      <w:r>
        <w:t>; this is because the compile command specifies (via the “</w:t>
      </w:r>
      <w:r w:rsidRPr="00716D50">
        <w:rPr>
          <w:rFonts w:ascii="Courier New" w:hAnsi="Courier New" w:cs="Courier New"/>
          <w:b/>
        </w:rPr>
        <w:t>-o</w:t>
      </w:r>
      <w:r>
        <w:t xml:space="preserve">” argument) that this is the executable file name which should be produced.  </w:t>
      </w:r>
    </w:p>
    <w:p w14:paraId="3A311904" w14:textId="77777777" w:rsidR="00030E22" w:rsidRDefault="00481474" w:rsidP="00030E22">
      <w:pPr>
        <w:spacing w:before="240"/>
        <w:ind w:firstLine="720"/>
        <w:jc w:val="both"/>
      </w:pPr>
      <w:r>
        <w:lastRenderedPageBreak/>
        <w:t xml:space="preserve">The Program Execution command field specifies that the command used to execute the compiled program </w:t>
      </w:r>
      <w:r w:rsidR="00713136">
        <w:t xml:space="preserve">on a Team machine </w:t>
      </w:r>
      <w:r>
        <w:t>is simply the same as the name of the executable file produced by the compilation step (and specified in the Executable Filename field), which in this case is again the base name of the original source code file</w:t>
      </w:r>
      <w:r w:rsidR="00A94AD6">
        <w:t>, with “.exe” appended</w:t>
      </w:r>
      <w:r>
        <w:t>.</w:t>
      </w:r>
    </w:p>
    <w:p w14:paraId="08998D51" w14:textId="773030A8" w:rsidR="00713136" w:rsidRDefault="00713136" w:rsidP="00713136">
      <w:pPr>
        <w:spacing w:before="240"/>
        <w:ind w:firstLine="720"/>
        <w:jc w:val="both"/>
      </w:pPr>
      <w:r>
        <w:t xml:space="preserve">The Judges Execution command field specifies that the command used to execute the compiled program on a </w:t>
      </w:r>
      <w:r w:rsidR="00787D06">
        <w:t xml:space="preserve">judge </w:t>
      </w:r>
      <w:r>
        <w:t>machine is the command “sandbox”, which is passed a single argument: the name of the executable file produced by the compilation step (and specified in the Executable Filename field), which in this case is again the base name of the original source code file, with “.exe” appended.</w:t>
      </w:r>
    </w:p>
    <w:p w14:paraId="05CF0E42" w14:textId="77777777" w:rsidR="00481474" w:rsidRDefault="00481474">
      <w:pPr>
        <w:spacing w:before="100" w:beforeAutospacing="1"/>
        <w:ind w:firstLine="720"/>
        <w:jc w:val="both"/>
      </w:pPr>
      <w:r>
        <w:t xml:space="preserve">If a team were to submit </w:t>
      </w:r>
      <w:r w:rsidR="00713136">
        <w:t xml:space="preserve">to the judges </w:t>
      </w:r>
      <w:r>
        <w:t>a C</w:t>
      </w:r>
      <w:r w:rsidR="00713136">
        <w:t>++</w:t>
      </w:r>
      <w:r>
        <w:t xml:space="preserve"> program in a file named </w:t>
      </w:r>
      <w:r w:rsidRPr="00716D50">
        <w:rPr>
          <w:rFonts w:ascii="Courier New" w:hAnsi="Courier New" w:cs="Courier New"/>
          <w:b/>
        </w:rPr>
        <w:t>proga.c</w:t>
      </w:r>
      <w:r w:rsidR="00713136">
        <w:rPr>
          <w:rFonts w:ascii="Courier New" w:hAnsi="Courier New" w:cs="Courier New"/>
          <w:b/>
        </w:rPr>
        <w:t>pp</w:t>
      </w:r>
      <w:r>
        <w:t xml:space="preserve"> using the above language, PC</w:t>
      </w:r>
      <w:r>
        <w:rPr>
          <w:vertAlign w:val="superscript"/>
        </w:rPr>
        <w:t>2</w:t>
      </w:r>
      <w:r>
        <w:t xml:space="preserve"> would first execute:</w:t>
      </w:r>
    </w:p>
    <w:p w14:paraId="7362A56F" w14:textId="77777777" w:rsidR="00481474" w:rsidRPr="0043096B" w:rsidRDefault="00481474">
      <w:pPr>
        <w:pStyle w:val="Preformatted"/>
        <w:spacing w:before="100" w:beforeAutospacing="1"/>
        <w:jc w:val="center"/>
        <w:rPr>
          <w:b/>
          <w:bCs/>
          <w:lang w:val="pt-BR"/>
        </w:rPr>
      </w:pPr>
      <w:r w:rsidRPr="00716D50">
        <w:rPr>
          <w:rFonts w:cs="Courier New"/>
          <w:b/>
          <w:snapToGrid/>
          <w:sz w:val="24"/>
        </w:rPr>
        <w:t>g</w:t>
      </w:r>
      <w:r w:rsidR="00713136">
        <w:rPr>
          <w:rFonts w:cs="Courier New"/>
          <w:b/>
          <w:snapToGrid/>
          <w:sz w:val="24"/>
        </w:rPr>
        <w:t>++</w:t>
      </w:r>
      <w:r w:rsidRPr="00716D50">
        <w:rPr>
          <w:rFonts w:cs="Courier New"/>
          <w:b/>
          <w:snapToGrid/>
          <w:sz w:val="24"/>
        </w:rPr>
        <w:t xml:space="preserve"> –lm –o proga</w:t>
      </w:r>
      <w:r w:rsidR="00A94AD6">
        <w:rPr>
          <w:rFonts w:cs="Courier New"/>
          <w:b/>
          <w:snapToGrid/>
          <w:sz w:val="24"/>
        </w:rPr>
        <w:t>.exe</w:t>
      </w:r>
      <w:r w:rsidRPr="00716D50">
        <w:rPr>
          <w:rFonts w:cs="Courier New"/>
          <w:b/>
          <w:snapToGrid/>
          <w:sz w:val="24"/>
        </w:rPr>
        <w:t xml:space="preserve"> proga.c</w:t>
      </w:r>
      <w:r w:rsidR="00713136">
        <w:rPr>
          <w:rFonts w:cs="Courier New"/>
          <w:b/>
          <w:snapToGrid/>
          <w:sz w:val="24"/>
        </w:rPr>
        <w:t>pp</w:t>
      </w:r>
    </w:p>
    <w:p w14:paraId="2A717AA7" w14:textId="4A5E6513" w:rsidR="00481474" w:rsidRDefault="00481474">
      <w:pPr>
        <w:spacing w:before="100" w:beforeAutospacing="1"/>
        <w:jc w:val="both"/>
      </w:pPr>
      <w:r>
        <w:t xml:space="preserve">to compile the program (substituting </w:t>
      </w:r>
      <w:r w:rsidRPr="00716D50">
        <w:rPr>
          <w:rFonts w:ascii="Courier New" w:hAnsi="Courier New" w:cs="Courier New"/>
          <w:b/>
        </w:rPr>
        <w:t>proga</w:t>
      </w:r>
      <w:r>
        <w:rPr>
          <w:b/>
          <w:bCs/>
        </w:rPr>
        <w:t xml:space="preserve"> </w:t>
      </w:r>
      <w:r>
        <w:t xml:space="preserve">for the </w:t>
      </w:r>
      <w:r w:rsidRPr="00716D50">
        <w:rPr>
          <w:rFonts w:ascii="Courier New" w:hAnsi="Courier New" w:cs="Courier New"/>
          <w:b/>
        </w:rPr>
        <w:t>{:basename}</w:t>
      </w:r>
      <w:r>
        <w:t xml:space="preserve"> parameter and </w:t>
      </w:r>
      <w:r w:rsidRPr="00716D50">
        <w:rPr>
          <w:rFonts w:ascii="Courier New" w:hAnsi="Courier New" w:cs="Courier New"/>
          <w:b/>
        </w:rPr>
        <w:t>proga.c</w:t>
      </w:r>
      <w:r w:rsidR="00713136">
        <w:rPr>
          <w:rFonts w:ascii="Courier New" w:hAnsi="Courier New" w:cs="Courier New"/>
          <w:b/>
        </w:rPr>
        <w:t>pp</w:t>
      </w:r>
      <w:r>
        <w:rPr>
          <w:b/>
          <w:bCs/>
        </w:rPr>
        <w:t xml:space="preserve"> </w:t>
      </w:r>
      <w:r>
        <w:t xml:space="preserve">for the  </w:t>
      </w:r>
      <w:r w:rsidRPr="00716D50">
        <w:rPr>
          <w:rFonts w:ascii="Courier New" w:hAnsi="Courier New" w:cs="Courier New"/>
          <w:b/>
        </w:rPr>
        <w:t>{:mainfile}</w:t>
      </w:r>
      <w:r>
        <w:t xml:space="preserve"> parameter).  It would then check for the existence of an executable file named </w:t>
      </w:r>
      <w:r w:rsidRPr="00716D50">
        <w:rPr>
          <w:rFonts w:ascii="Courier New" w:hAnsi="Courier New" w:cs="Courier New"/>
          <w:b/>
        </w:rPr>
        <w:t>proga</w:t>
      </w:r>
      <w:r w:rsidR="00A94AD6">
        <w:rPr>
          <w:rFonts w:ascii="Courier New" w:hAnsi="Courier New" w:cs="Courier New"/>
          <w:b/>
        </w:rPr>
        <w:t>.exe</w:t>
      </w:r>
      <w:r>
        <w:t>, and if that file exists then PC</w:t>
      </w:r>
      <w:r>
        <w:rPr>
          <w:vertAlign w:val="superscript"/>
        </w:rPr>
        <w:t>2</w:t>
      </w:r>
      <w:r>
        <w:t xml:space="preserve"> would request the underlying operating system to execute the command:</w:t>
      </w:r>
    </w:p>
    <w:p w14:paraId="5E7B1EB9" w14:textId="0EF50B8D" w:rsidR="00481474" w:rsidRDefault="00713136">
      <w:pPr>
        <w:pStyle w:val="Preformatted"/>
        <w:spacing w:before="100" w:beforeAutospacing="1"/>
        <w:jc w:val="center"/>
        <w:rPr>
          <w:b/>
          <w:bCs/>
        </w:rPr>
      </w:pPr>
      <w:r>
        <w:rPr>
          <w:rFonts w:cs="Courier New"/>
          <w:b/>
          <w:snapToGrid/>
          <w:sz w:val="24"/>
        </w:rPr>
        <w:t xml:space="preserve">sandbox </w:t>
      </w:r>
      <w:r w:rsidR="00481474" w:rsidRPr="00716D50">
        <w:rPr>
          <w:rFonts w:cs="Courier New"/>
          <w:b/>
          <w:snapToGrid/>
          <w:sz w:val="24"/>
        </w:rPr>
        <w:t>proga</w:t>
      </w:r>
      <w:r w:rsidR="00A94AD6">
        <w:rPr>
          <w:rFonts w:cs="Courier New"/>
          <w:b/>
          <w:snapToGrid/>
          <w:sz w:val="24"/>
        </w:rPr>
        <w:t>.exe</w:t>
      </w:r>
    </w:p>
    <w:p w14:paraId="3456990B" w14:textId="2E0D6AFC" w:rsidR="00481474" w:rsidDel="009E3D76" w:rsidRDefault="00927C63" w:rsidP="00927C63">
      <w:pPr>
        <w:spacing w:before="100" w:beforeAutospacing="1"/>
        <w:ind w:firstLine="720"/>
        <w:jc w:val="both"/>
        <w:rPr>
          <w:del w:id="6228" w:author="John Clevenger" w:date="2023-11-18T18:58:00Z"/>
        </w:rPr>
      </w:pPr>
      <w:r w:rsidRPr="00927C63">
        <w:t xml:space="preserve">Note:  </w:t>
      </w:r>
      <w:r>
        <w:t>in a Unix-like environment, the “</w:t>
      </w:r>
      <w:r w:rsidRPr="00927C63">
        <w:rPr>
          <w:rFonts w:ascii="Courier New" w:hAnsi="Courier New" w:cs="Courier New"/>
          <w:b/>
        </w:rPr>
        <w:t>.exe</w:t>
      </w:r>
      <w:r>
        <w:t>” appended to the output (executable) file name in the above example is not strictly necessary.  However, in a Windows environment, executable files must in most cases have the extension “.exe”.  Explicitly adding the “</w:t>
      </w:r>
      <w:r w:rsidRPr="00927C63">
        <w:rPr>
          <w:rFonts w:ascii="Courier New" w:hAnsi="Courier New" w:cs="Courier New"/>
          <w:b/>
        </w:rPr>
        <w:t>.exe</w:t>
      </w:r>
      <w:r>
        <w:t>” to the language definition allows the same language definition to work in both environments.</w:t>
      </w:r>
    </w:p>
    <w:p w14:paraId="3C2A82E8" w14:textId="77777777" w:rsidR="009E3D76" w:rsidRDefault="009E3D76" w:rsidP="009E3D76">
      <w:pPr>
        <w:spacing w:before="100" w:beforeAutospacing="1"/>
        <w:ind w:firstLine="720"/>
        <w:jc w:val="both"/>
        <w:rPr>
          <w:ins w:id="6229" w:author="John Clevenger" w:date="2023-11-18T18:58:00Z"/>
        </w:rPr>
      </w:pPr>
    </w:p>
    <w:p w14:paraId="7939FBCE" w14:textId="5260C739" w:rsidR="00481474" w:rsidDel="009E3D76" w:rsidRDefault="00481474">
      <w:pPr>
        <w:spacing w:before="100" w:beforeAutospacing="1"/>
        <w:ind w:firstLine="720"/>
        <w:jc w:val="both"/>
        <w:rPr>
          <w:del w:id="6230" w:author="John Clevenger" w:date="2023-11-18T18:58:00Z"/>
        </w:rPr>
        <w:pPrChange w:id="6231" w:author="John Clevenger" w:date="2023-11-18T18:58:00Z">
          <w:pPr>
            <w:pStyle w:val="Preformatted"/>
            <w:spacing w:before="100" w:beforeAutospacing="1"/>
            <w:jc w:val="center"/>
          </w:pPr>
        </w:pPrChange>
      </w:pPr>
    </w:p>
    <w:p w14:paraId="407E129C" w14:textId="12F32E88" w:rsidR="00481474" w:rsidRDefault="00481474">
      <w:pPr>
        <w:spacing w:before="240"/>
        <w:ind w:firstLine="720"/>
        <w:jc w:val="both"/>
        <w:rPr>
          <w:ins w:id="6232" w:author="John Clevenger" w:date="2023-11-18T18:56:00Z"/>
        </w:rPr>
        <w:pPrChange w:id="6233" w:author="John Clevenger" w:date="2023-11-20T10:21:00Z">
          <w:pPr>
            <w:keepNext/>
            <w:keepLines/>
            <w:ind w:firstLine="720"/>
            <w:jc w:val="both"/>
          </w:pPr>
        </w:pPrChange>
      </w:pPr>
      <w:r>
        <w:t>The following screen shows a second language definition example:  a definition for a language with the display name “</w:t>
      </w:r>
      <w:r w:rsidR="00927C63">
        <w:t>J</w:t>
      </w:r>
      <w:r>
        <w:t>ava”:</w:t>
      </w:r>
    </w:p>
    <w:p w14:paraId="07DC83A2" w14:textId="5BEB5EFF" w:rsidR="009E3D76" w:rsidDel="009D14F2" w:rsidRDefault="009D14F2">
      <w:pPr>
        <w:keepNext/>
        <w:keepLines/>
        <w:ind w:firstLine="720"/>
        <w:jc w:val="both"/>
        <w:rPr>
          <w:del w:id="6234" w:author="John Clevenger" w:date="2023-11-20T10:21:00Z"/>
        </w:rPr>
      </w:pPr>
      <w:ins w:id="6235" w:author="John Clevenger" w:date="2023-11-18T19:00:00Z">
        <w:r>
          <w:rPr>
            <w:noProof/>
          </w:rPr>
          <w:drawing>
            <wp:anchor distT="0" distB="0" distL="114300" distR="114300" simplePos="0" relativeHeight="251747328" behindDoc="0" locked="0" layoutInCell="1" allowOverlap="1" wp14:anchorId="7F6738A0" wp14:editId="2A0C7A2B">
              <wp:simplePos x="0" y="0"/>
              <wp:positionH relativeFrom="column">
                <wp:posOffset>1003646</wp:posOffset>
              </wp:positionH>
              <wp:positionV relativeFrom="paragraph">
                <wp:posOffset>205147</wp:posOffset>
              </wp:positionV>
              <wp:extent cx="4052570" cy="3278505"/>
              <wp:effectExtent l="0" t="0" r="0" b="0"/>
              <wp:wrapTopAndBottom/>
              <wp:docPr id="560793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93209"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052570" cy="3278505"/>
                      </a:xfrm>
                      <a:prstGeom prst="rect">
                        <a:avLst/>
                      </a:prstGeom>
                    </pic:spPr>
                  </pic:pic>
                </a:graphicData>
              </a:graphic>
              <wp14:sizeRelH relativeFrom="page">
                <wp14:pctWidth>0</wp14:pctWidth>
              </wp14:sizeRelH>
              <wp14:sizeRelV relativeFrom="page">
                <wp14:pctHeight>0</wp14:pctHeight>
              </wp14:sizeRelV>
            </wp:anchor>
          </w:drawing>
        </w:r>
      </w:ins>
    </w:p>
    <w:p w14:paraId="3F9CBF6B" w14:textId="42AC0291" w:rsidR="00030E22" w:rsidDel="009E3D76" w:rsidRDefault="00030E22">
      <w:pPr>
        <w:keepNext/>
        <w:keepLines/>
        <w:ind w:firstLine="720"/>
        <w:jc w:val="center"/>
        <w:rPr>
          <w:del w:id="6236" w:author="John Clevenger" w:date="2023-11-18T18:59:00Z"/>
          <w:rFonts w:ascii="Courier New" w:hAnsi="Courier New"/>
        </w:rPr>
      </w:pPr>
    </w:p>
    <w:p w14:paraId="24B04B08" w14:textId="6F22E822" w:rsidR="009E3D76" w:rsidDel="009E3D76" w:rsidRDefault="00A92296">
      <w:pPr>
        <w:keepNext/>
        <w:keepLines/>
        <w:ind w:firstLine="720"/>
        <w:jc w:val="center"/>
        <w:rPr>
          <w:del w:id="6237" w:author="John Clevenger" w:date="2023-11-18T18:59:00Z"/>
          <w:rFonts w:ascii="Courier New" w:hAnsi="Courier New"/>
        </w:rPr>
      </w:pPr>
      <w:del w:id="6238" w:author="John Clevenger" w:date="2023-11-18T18:56:00Z">
        <w:r w:rsidDel="009E3D76">
          <w:rPr>
            <w:noProof/>
          </w:rPr>
          <w:drawing>
            <wp:anchor distT="0" distB="0" distL="114300" distR="114300" simplePos="0" relativeHeight="251659264" behindDoc="0" locked="0" layoutInCell="1" allowOverlap="1" wp14:anchorId="3211891B" wp14:editId="26AD2B60">
              <wp:simplePos x="0" y="0"/>
              <wp:positionH relativeFrom="column">
                <wp:posOffset>354965</wp:posOffset>
              </wp:positionH>
              <wp:positionV relativeFrom="paragraph">
                <wp:posOffset>-10795</wp:posOffset>
              </wp:positionV>
              <wp:extent cx="5230495" cy="3284220"/>
              <wp:effectExtent l="0" t="0" r="0" b="0"/>
              <wp:wrapTopAndBottom/>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30495" cy="328422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67086E2A" w14:textId="407C1354" w:rsidR="00481474" w:rsidDel="009E3D76" w:rsidRDefault="008919A9" w:rsidP="00927C63">
      <w:pPr>
        <w:keepNext/>
        <w:keepLines/>
        <w:ind w:firstLine="720"/>
        <w:jc w:val="center"/>
        <w:rPr>
          <w:del w:id="6239" w:author="John Clevenger" w:date="2023-11-18T18:59:00Z"/>
        </w:rPr>
      </w:pPr>
      <w:del w:id="6240" w:author="John Clevenger" w:date="2023-11-18T18:59:00Z">
        <w:r w:rsidDel="009E3D76">
          <w:delText xml:space="preserve"> </w:delText>
        </w:r>
      </w:del>
    </w:p>
    <w:p w14:paraId="0A2743CD" w14:textId="77777777" w:rsidR="009E3D76" w:rsidRDefault="00481474">
      <w:pPr>
        <w:keepNext/>
        <w:keepLines/>
        <w:ind w:firstLine="720"/>
        <w:jc w:val="both"/>
        <w:rPr>
          <w:ins w:id="6241" w:author="John Clevenger" w:date="2023-11-18T19:00:00Z"/>
        </w:rPr>
        <w:pPrChange w:id="6242" w:author="John Clevenger" w:date="2023-11-20T10:21:00Z">
          <w:pPr>
            <w:spacing w:before="100" w:beforeAutospacing="1"/>
            <w:jc w:val="both"/>
          </w:pPr>
        </w:pPrChange>
      </w:pPr>
      <w:del w:id="6243" w:author="John Clevenger" w:date="2023-11-20T10:21:00Z">
        <w:r w:rsidDel="009D14F2">
          <w:delText xml:space="preserve">  </w:delText>
        </w:r>
        <w:r w:rsidDel="009D14F2">
          <w:tab/>
        </w:r>
      </w:del>
    </w:p>
    <w:p w14:paraId="49771C72" w14:textId="1AAA1654" w:rsidR="00481474" w:rsidRDefault="00481474">
      <w:pPr>
        <w:spacing w:before="100" w:beforeAutospacing="1"/>
        <w:jc w:val="both"/>
      </w:pPr>
      <w:r>
        <w:lastRenderedPageBreak/>
        <w:t xml:space="preserve">If a team were to submit </w:t>
      </w:r>
      <w:r w:rsidR="00713136">
        <w:t xml:space="preserve">to the judges </w:t>
      </w:r>
      <w:r>
        <w:t xml:space="preserve">a Java program in a file named </w:t>
      </w:r>
      <w:r w:rsidRPr="00B80314">
        <w:rPr>
          <w:rFonts w:ascii="Courier New" w:hAnsi="Courier New" w:cs="Courier New"/>
          <w:b/>
        </w:rPr>
        <w:t>sumit.java</w:t>
      </w:r>
      <w:r>
        <w:rPr>
          <w:rFonts w:ascii="Courier New" w:hAnsi="Courier New"/>
          <w:b/>
          <w:bCs/>
          <w:snapToGrid w:val="0"/>
          <w:sz w:val="20"/>
        </w:rPr>
        <w:t xml:space="preserve"> </w:t>
      </w:r>
      <w:r>
        <w:t>using this language definition,  PC</w:t>
      </w:r>
      <w:r>
        <w:rPr>
          <w:vertAlign w:val="superscript"/>
        </w:rPr>
        <w:t>2</w:t>
      </w:r>
      <w:r>
        <w:t xml:space="preserve"> would execute the following command to compile the program:</w:t>
      </w:r>
    </w:p>
    <w:p w14:paraId="798B1D6C" w14:textId="5CFC3F60" w:rsidR="00481474" w:rsidRDefault="00481474">
      <w:pPr>
        <w:pStyle w:val="Preformatted"/>
        <w:spacing w:before="100" w:beforeAutospacing="1"/>
        <w:jc w:val="center"/>
        <w:rPr>
          <w:b/>
          <w:bCs/>
        </w:rPr>
      </w:pPr>
      <w:r w:rsidRPr="00B80314">
        <w:rPr>
          <w:rFonts w:cs="Courier New"/>
          <w:b/>
          <w:snapToGrid/>
          <w:sz w:val="24"/>
        </w:rPr>
        <w:t>javac sumit.java</w:t>
      </w:r>
    </w:p>
    <w:p w14:paraId="68F4BA88" w14:textId="52C67294" w:rsidR="00481474" w:rsidRDefault="00481474">
      <w:pPr>
        <w:spacing w:before="100" w:beforeAutospacing="1"/>
        <w:jc w:val="both"/>
      </w:pPr>
      <w:r>
        <w:tab/>
        <w:t>PC</w:t>
      </w:r>
      <w:r>
        <w:rPr>
          <w:vertAlign w:val="superscript"/>
        </w:rPr>
        <w:t>2</w:t>
      </w:r>
      <w:r>
        <w:t xml:space="preserve"> would </w:t>
      </w:r>
      <w:r w:rsidR="00927C63">
        <w:t xml:space="preserve">then </w:t>
      </w:r>
      <w:r>
        <w:t xml:space="preserve">check for the existence of an executable file named  </w:t>
      </w:r>
      <w:r w:rsidRPr="00B80314">
        <w:rPr>
          <w:rFonts w:ascii="Courier New" w:hAnsi="Courier New" w:cs="Courier New"/>
          <w:b/>
        </w:rPr>
        <w:t>sumit.class</w:t>
      </w:r>
      <w:r>
        <w:t xml:space="preserve">  and if that file exists then PC</w:t>
      </w:r>
      <w:r>
        <w:rPr>
          <w:vertAlign w:val="superscript"/>
        </w:rPr>
        <w:t xml:space="preserve">2  </w:t>
      </w:r>
      <w:r>
        <w:t>would  execute the following command to run the program:</w:t>
      </w:r>
    </w:p>
    <w:p w14:paraId="0FA4EED1" w14:textId="78C4FB06" w:rsidR="00481474" w:rsidRDefault="00481474">
      <w:pPr>
        <w:pStyle w:val="Preformatted"/>
        <w:spacing w:before="240"/>
        <w:jc w:val="center"/>
        <w:rPr>
          <w:b/>
          <w:bCs/>
        </w:rPr>
      </w:pPr>
      <w:r w:rsidRPr="00B80314">
        <w:rPr>
          <w:rFonts w:cs="Courier New"/>
          <w:b/>
          <w:snapToGrid/>
          <w:sz w:val="24"/>
        </w:rPr>
        <w:t>java sumit</w:t>
      </w:r>
    </w:p>
    <w:p w14:paraId="111FCDDF" w14:textId="77777777" w:rsidR="009E3D76" w:rsidRDefault="009E3D76">
      <w:pPr>
        <w:spacing w:before="120"/>
        <w:ind w:firstLine="720"/>
        <w:jc w:val="both"/>
        <w:rPr>
          <w:ins w:id="6244" w:author="John Clevenger" w:date="2023-11-18T19:03:00Z"/>
        </w:rPr>
      </w:pPr>
    </w:p>
    <w:p w14:paraId="456A819F" w14:textId="7BA4A5BC" w:rsidR="00481474" w:rsidRDefault="00481474">
      <w:pPr>
        <w:spacing w:before="120"/>
        <w:ind w:firstLine="720"/>
        <w:jc w:val="both"/>
        <w:rPr>
          <w:ins w:id="6245" w:author="John Clevenger" w:date="2023-11-18T19:07:00Z"/>
        </w:rPr>
      </w:pPr>
      <w:r>
        <w:t xml:space="preserve">Note that the form of the language definition fields differs somewhat between the </w:t>
      </w:r>
      <w:r w:rsidR="00B37AFF">
        <w:t>first</w:t>
      </w:r>
      <w:r>
        <w:t xml:space="preserve"> example (C</w:t>
      </w:r>
      <w:r w:rsidR="00713136">
        <w:t>++</w:t>
      </w:r>
      <w:r>
        <w:t xml:space="preserve">) and the second example (Java).   This is because of the different ways in which these two languages define the compilation and execution process.  </w:t>
      </w:r>
      <w:ins w:id="6246" w:author="John Clevenger" w:date="2023-11-18T19:02:00Z">
        <w:r w:rsidR="009E3D76">
          <w:t xml:space="preserve">For example, notice that the Java language definition includes the specification of the substitution variable </w:t>
        </w:r>
        <w:r w:rsidR="009E3D76" w:rsidRPr="009E3D76">
          <w:rPr>
            <w:rFonts w:ascii="Courier New" w:hAnsi="Courier New" w:cs="Courier New"/>
            <w:b/>
            <w:rPrChange w:id="6247" w:author="John Clevenger" w:date="2023-11-18T19:02:00Z">
              <w:rPr/>
            </w:rPrChange>
          </w:rPr>
          <w:t>{:package}</w:t>
        </w:r>
        <w:r w:rsidR="009E3D76">
          <w:t xml:space="preserve">; </w:t>
        </w:r>
      </w:ins>
      <w:ins w:id="6248" w:author="John Clevenger" w:date="2023-11-18T19:04:00Z">
        <w:r w:rsidR="009E3D76">
          <w:t>this allows PC2 to execute Java classes defined in a subpackage (the name of the package is substituted into the command line</w:t>
        </w:r>
      </w:ins>
      <w:ins w:id="6249" w:author="John Clevenger" w:date="2023-11-18T19:05:00Z">
        <w:r w:rsidR="009E3D76">
          <w:t xml:space="preserve">).   </w:t>
        </w:r>
      </w:ins>
      <w:r>
        <w:t>Notice also, however, that while the language parad</w:t>
      </w:r>
      <w:r w:rsidR="00B37AFF">
        <w:t xml:space="preserve">igms are different, the use of </w:t>
      </w:r>
      <w:r>
        <w:t>command parameter substitutions allows the Contest Administrator easily to provide descriptions of how to handle the differences.  The appendices contain further samples of language definitions for specific compilers.</w:t>
      </w:r>
    </w:p>
    <w:p w14:paraId="52FD4881" w14:textId="77777777" w:rsidR="003C3A82" w:rsidRDefault="003C3A82">
      <w:pPr>
        <w:spacing w:before="120"/>
        <w:ind w:firstLine="720"/>
        <w:jc w:val="both"/>
      </w:pPr>
    </w:p>
    <w:p w14:paraId="21FB855C" w14:textId="77777777" w:rsidR="00481474" w:rsidRPr="007D3139" w:rsidRDefault="00481474">
      <w:pPr>
        <w:pStyle w:val="ListParagraph"/>
        <w:numPr>
          <w:ilvl w:val="2"/>
          <w:numId w:val="53"/>
        </w:numPr>
        <w:ind w:left="900" w:hanging="864"/>
        <w:outlineLvl w:val="2"/>
        <w:rPr>
          <w:rFonts w:cs="Arial"/>
          <w:bCs/>
          <w:szCs w:val="24"/>
        </w:rPr>
        <w:pPrChange w:id="6250" w:author="John Clevenger" w:date="2023-11-19T11:55:00Z">
          <w:pPr>
            <w:pStyle w:val="Heading3"/>
          </w:pPr>
        </w:pPrChange>
      </w:pPr>
      <w:bookmarkStart w:id="6251" w:name="_Toc261788213"/>
      <w:bookmarkStart w:id="6252" w:name="_Toc274153605"/>
      <w:bookmarkStart w:id="6253" w:name="_Toc274153741"/>
      <w:bookmarkStart w:id="6254" w:name="_Toc274154068"/>
      <w:bookmarkStart w:id="6255" w:name="_Toc151504356"/>
      <w:r w:rsidRPr="003C3A82">
        <w:rPr>
          <w:rFonts w:ascii="Arial" w:hAnsi="Arial" w:cs="Arial"/>
          <w:b/>
          <w:bCs/>
          <w:szCs w:val="24"/>
          <w:u w:val="single"/>
          <w:rPrChange w:id="6256" w:author="John Clevenger" w:date="2023-11-18T19:06:00Z">
            <w:rPr>
              <w:b w:val="0"/>
            </w:rPr>
          </w:rPrChange>
        </w:rPr>
        <w:t>Language  Definitions In Multi-Site Contests</w:t>
      </w:r>
      <w:bookmarkEnd w:id="6251"/>
      <w:bookmarkEnd w:id="6252"/>
      <w:bookmarkEnd w:id="6253"/>
      <w:bookmarkEnd w:id="6254"/>
      <w:bookmarkEnd w:id="6255"/>
    </w:p>
    <w:p w14:paraId="4937D0AB" w14:textId="77777777" w:rsidR="00481474" w:rsidRDefault="00481474">
      <w:pPr>
        <w:spacing w:before="240"/>
        <w:ind w:firstLine="720"/>
        <w:jc w:val="both"/>
      </w:pPr>
      <w:r>
        <w:t>Language definitions in PC</w:t>
      </w:r>
      <w:r>
        <w:rPr>
          <w:vertAlign w:val="superscript"/>
        </w:rPr>
        <w:t>2</w:t>
      </w:r>
      <w:r>
        <w:t xml:space="preserve"> are </w:t>
      </w:r>
      <w:r>
        <w:rPr>
          <w:i/>
          <w:iCs/>
        </w:rPr>
        <w:t>global</w:t>
      </w:r>
      <w:r>
        <w:t xml:space="preserve">.  This means that, just as with Contest Problem definitions, when a language definition is entered at one site in a multi-site contest, that language definition will be visible at </w:t>
      </w:r>
      <w:r>
        <w:rPr>
          <w:i/>
          <w:iCs/>
        </w:rPr>
        <w:t>all</w:t>
      </w:r>
      <w:r>
        <w:t xml:space="preserve"> connected contest sites.  However, unlike the situation with Contest Problems (where the problem definitions are usually identical across sites), language definitions may differ between sites – even for the “same language”.   </w:t>
      </w:r>
    </w:p>
    <w:p w14:paraId="7D4D1D70" w14:textId="77777777" w:rsidR="00481474" w:rsidRDefault="00481474">
      <w:pPr>
        <w:spacing w:before="240"/>
        <w:ind w:firstLine="720"/>
        <w:jc w:val="both"/>
      </w:pPr>
      <w:r>
        <w:t>For example, it may be the case that every site allows the use of the “C” language.  However, it may also be true that the specific command sequence to invoke the C compiler may differ between sites:  a different C compiler might be used at different sites, or even if the same compiler is used it may be necessary to allow for differences in the “path” needed to access the compiler or for other environmental differences.</w:t>
      </w:r>
    </w:p>
    <w:p w14:paraId="126F526B" w14:textId="77777777" w:rsidR="00481474" w:rsidRDefault="00481474">
      <w:pPr>
        <w:spacing w:before="240"/>
        <w:ind w:firstLine="720"/>
        <w:jc w:val="both"/>
      </w:pPr>
      <w:r>
        <w:t>One way to deal with differences in language details between sites is to create a different PC</w:t>
      </w:r>
      <w:r>
        <w:rPr>
          <w:vertAlign w:val="superscript"/>
        </w:rPr>
        <w:t>2</w:t>
      </w:r>
      <w:r>
        <w:t xml:space="preserve"> language description for each different language/site combination.  This can quickly become cumbersome, however;  for example, if there are four languages (e.g. C, Java, Pascal, and Perl) and five sites using those languages, it could require entry of up to 20 different language descriptions (Site1C, Site2C… Site1Java, Site2Java,… etc.).   This ca</w:t>
      </w:r>
      <w:r w:rsidR="00003D53">
        <w:t xml:space="preserve">n become particularly unwieldy </w:t>
      </w:r>
      <w:r>
        <w:t xml:space="preserve">for Teams, who must search through a list of 20 different languages looking for not just the correct language but the correct language </w:t>
      </w:r>
      <w:r>
        <w:rPr>
          <w:i/>
          <w:iCs/>
        </w:rPr>
        <w:t>for their site</w:t>
      </w:r>
      <w:r>
        <w:t xml:space="preserve">.   </w:t>
      </w:r>
    </w:p>
    <w:p w14:paraId="53B988BE" w14:textId="77777777" w:rsidR="00481474" w:rsidRDefault="00481474">
      <w:pPr>
        <w:spacing w:before="240"/>
        <w:ind w:firstLine="720"/>
        <w:jc w:val="both"/>
      </w:pPr>
      <w:r>
        <w:t xml:space="preserve">To avoid this combinatorial explosion of language definitions, a simple technique can be used when defining languages in a multi-site contest:  use of </w:t>
      </w:r>
      <w:r>
        <w:rPr>
          <w:i/>
          <w:iCs/>
        </w:rPr>
        <w:t>generic language scripts</w:t>
      </w:r>
      <w:r>
        <w:t>, tailored at each site for the site-specific configuration.</w:t>
      </w:r>
    </w:p>
    <w:p w14:paraId="0FBFD1DE" w14:textId="77777777" w:rsidR="00481474" w:rsidRDefault="00481474">
      <w:pPr>
        <w:spacing w:before="240"/>
        <w:ind w:firstLine="720"/>
        <w:jc w:val="both"/>
      </w:pPr>
      <w:r>
        <w:t xml:space="preserve">For example, </w:t>
      </w:r>
      <w:r w:rsidR="00003D53">
        <w:t xml:space="preserve">consider a contest using, say, </w:t>
      </w:r>
      <w:r>
        <w:t>C, Java, and Pascal.  The Contest Administrator should define those three languages in PC</w:t>
      </w:r>
      <w:r>
        <w:rPr>
          <w:vertAlign w:val="superscript"/>
        </w:rPr>
        <w:t>2</w:t>
      </w:r>
      <w:r>
        <w:t xml:space="preserve"> using the actual language names (“C”, “Java”, and </w:t>
      </w:r>
      <w:r>
        <w:lastRenderedPageBreak/>
        <w:t>“Pascal”) as the PC</w:t>
      </w:r>
      <w:r>
        <w:rPr>
          <w:vertAlign w:val="superscript"/>
        </w:rPr>
        <w:t>2</w:t>
      </w:r>
      <w:r>
        <w:t xml:space="preserve"> “language Display Names”.  However, rather than defining a specific compilation command for each language (which may differ between sites), each language should have as its compilation command a command which invokes a language-specific (but site-independent)  </w:t>
      </w:r>
      <w:r>
        <w:rPr>
          <w:i/>
          <w:iCs/>
        </w:rPr>
        <w:t>script</w:t>
      </w:r>
      <w:r>
        <w:t xml:space="preserve"> (or “batch file”) designed to compile a program in that language.  </w:t>
      </w:r>
    </w:p>
    <w:p w14:paraId="4CE2FA41" w14:textId="77777777" w:rsidR="00481474" w:rsidRDefault="00481474">
      <w:pPr>
        <w:spacing w:before="240"/>
        <w:ind w:firstLine="720"/>
        <w:jc w:val="both"/>
      </w:pPr>
      <w:r>
        <w:t>In other words, for the above three languages, PC</w:t>
      </w:r>
      <w:r>
        <w:rPr>
          <w:vertAlign w:val="superscript"/>
        </w:rPr>
        <w:t>2</w:t>
      </w:r>
      <w:r>
        <w:t xml:space="preserve"> language definitions would be created to define the “compilation command” for the language named “C” to be the invocation of a script (batch file) named “</w:t>
      </w:r>
      <w:r>
        <w:rPr>
          <w:i/>
          <w:iCs/>
        </w:rPr>
        <w:t xml:space="preserve">compileC” </w:t>
      </w:r>
      <w:r>
        <w:t>(or “</w:t>
      </w:r>
      <w:r>
        <w:rPr>
          <w:i/>
          <w:iCs/>
        </w:rPr>
        <w:t>compileC.bat</w:t>
      </w:r>
      <w:r>
        <w:t>”); the compilation command for Java would be the invocation of a script named “</w:t>
      </w:r>
      <w:r>
        <w:rPr>
          <w:i/>
          <w:iCs/>
        </w:rPr>
        <w:t>compileJava”</w:t>
      </w:r>
      <w:r>
        <w:t>; and the  compilation command for Pascal would be the invocation of a script named “</w:t>
      </w:r>
      <w:r>
        <w:rPr>
          <w:i/>
          <w:iCs/>
        </w:rPr>
        <w:t>compilePascal”</w:t>
      </w:r>
      <w:r>
        <w:t xml:space="preserve">. </w:t>
      </w:r>
    </w:p>
    <w:p w14:paraId="3AA769D4" w14:textId="77777777" w:rsidR="00481474" w:rsidRDefault="00481474">
      <w:pPr>
        <w:spacing w:before="240"/>
        <w:ind w:firstLine="720"/>
        <w:jc w:val="both"/>
      </w:pPr>
      <w:r>
        <w:t xml:space="preserve">  Then, at </w:t>
      </w:r>
      <w:r>
        <w:rPr>
          <w:i/>
          <w:iCs/>
        </w:rPr>
        <w:t>each site</w:t>
      </w:r>
      <w:r>
        <w:t xml:space="preserve">, the Site Director is responsible for placing on machines at that site a set of scripts or batch files of the corresponding names (e.g. </w:t>
      </w:r>
      <w:r>
        <w:rPr>
          <w:i/>
          <w:iCs/>
        </w:rPr>
        <w:t xml:space="preserve">compileC, compileJava, </w:t>
      </w:r>
      <w:r>
        <w:t xml:space="preserve">and </w:t>
      </w:r>
      <w:r>
        <w:rPr>
          <w:i/>
          <w:iCs/>
        </w:rPr>
        <w:t xml:space="preserve">compilePascal).  </w:t>
      </w:r>
      <w:r>
        <w:t xml:space="preserve">Within each script at each site is a set of </w:t>
      </w:r>
      <w:r>
        <w:rPr>
          <w:i/>
          <w:iCs/>
        </w:rPr>
        <w:t>site-specific commands</w:t>
      </w:r>
      <w:r>
        <w:t xml:space="preserve"> which perform the necessary steps (compile a C program, compile a Java program, or compile a Pascal program) in the appropriate site-specific manner.  </w:t>
      </w:r>
    </w:p>
    <w:p w14:paraId="4393B82A" w14:textId="77777777" w:rsidR="00481474" w:rsidRDefault="00481474">
      <w:pPr>
        <w:spacing w:before="120"/>
        <w:ind w:firstLine="720"/>
        <w:jc w:val="both"/>
      </w:pPr>
      <w:r>
        <w:t xml:space="preserve">Note that if necessary, the same technique of “generic scripts” which vary between sites can also be used in specifying the details of “Program Execution Command </w:t>
      </w:r>
      <w:r w:rsidR="00B80314">
        <w:t xml:space="preserve">Line” for languages.  That is, </w:t>
      </w:r>
      <w:r>
        <w:t>the Contest Administrator can specify “</w:t>
      </w:r>
      <w:r>
        <w:rPr>
          <w:i/>
          <w:iCs/>
        </w:rPr>
        <w:t xml:space="preserve">executeC”, “executeJava”, </w:t>
      </w:r>
      <w:r>
        <w:t>and “</w:t>
      </w:r>
      <w:r>
        <w:rPr>
          <w:i/>
          <w:iCs/>
        </w:rPr>
        <w:t xml:space="preserve">executePacal” </w:t>
      </w:r>
      <w:r>
        <w:t xml:space="preserve"> scripts for the program execution language definitions in PC</w:t>
      </w:r>
      <w:r>
        <w:rPr>
          <w:vertAlign w:val="superscript"/>
        </w:rPr>
        <w:t>2</w:t>
      </w:r>
      <w:r>
        <w:t xml:space="preserve"> and then arrange for appropriately different script contents at each site.  </w:t>
      </w:r>
    </w:p>
    <w:p w14:paraId="150D0E69" w14:textId="77777777" w:rsidR="00481474" w:rsidRDefault="00481474">
      <w:pPr>
        <w:spacing w:before="120"/>
        <w:ind w:firstLine="720"/>
        <w:jc w:val="both"/>
      </w:pPr>
      <w:r>
        <w:t>Note also that PC</w:t>
      </w:r>
      <w:r>
        <w:rPr>
          <w:vertAlign w:val="superscript"/>
        </w:rPr>
        <w:t>2</w:t>
      </w:r>
      <w:r>
        <w:t xml:space="preserve"> “command parameter substitutions” may be used in compilation and execution command lines independently of whether the command is invoking a script or not; in this way the Contest Administrator can arrange to pass necessary data (such as the main program file name and/or the base name) to a script.</w:t>
      </w:r>
    </w:p>
    <w:p w14:paraId="30EE7BE1" w14:textId="77777777" w:rsidR="00481474" w:rsidRDefault="00481474">
      <w:pPr>
        <w:spacing w:before="120"/>
        <w:ind w:firstLine="720"/>
        <w:jc w:val="both"/>
        <w:rPr>
          <w:ins w:id="6257" w:author="John Clevenger" w:date="2023-11-18T22:10:00Z"/>
        </w:rPr>
      </w:pPr>
      <w:r>
        <w:t>Using generic script names in PC</w:t>
      </w:r>
      <w:r>
        <w:rPr>
          <w:vertAlign w:val="superscript"/>
        </w:rPr>
        <w:t>2</w:t>
      </w:r>
      <w:r>
        <w:t xml:space="preserve"> language definitions and providing site-specific implementations of each language script at each site al</w:t>
      </w:r>
      <w:r w:rsidR="00B80314">
        <w:t xml:space="preserve">lows the Contest Administrator </w:t>
      </w:r>
      <w:r>
        <w:t xml:space="preserve">to significantly reduce the number of language definitions which teams must deal with, while at the same time retaining the flexibility necessary for dealing with site differences in a multi-site contest.  </w:t>
      </w:r>
    </w:p>
    <w:p w14:paraId="437A92BE" w14:textId="77777777" w:rsidR="00093977" w:rsidRDefault="00093977">
      <w:pPr>
        <w:spacing w:before="120"/>
        <w:ind w:firstLine="720"/>
        <w:jc w:val="both"/>
        <w:rPr>
          <w:ins w:id="6258" w:author="John Clevenger" w:date="2023-11-18T22:10:00Z"/>
        </w:rPr>
      </w:pPr>
    </w:p>
    <w:p w14:paraId="28823F41" w14:textId="77777777" w:rsidR="00093977" w:rsidRDefault="00093977">
      <w:pPr>
        <w:spacing w:before="120"/>
        <w:ind w:firstLine="720"/>
        <w:jc w:val="both"/>
      </w:pPr>
    </w:p>
    <w:p w14:paraId="4813473F" w14:textId="77777777" w:rsidR="004D5FBB" w:rsidRDefault="004D5FBB">
      <w:pPr>
        <w:pStyle w:val="ListParagraph"/>
        <w:numPr>
          <w:ilvl w:val="1"/>
          <w:numId w:val="53"/>
        </w:numPr>
        <w:ind w:left="450"/>
        <w:outlineLvl w:val="1"/>
        <w:rPr>
          <w:ins w:id="6259" w:author="John Clevenger" w:date="2023-11-18T22:12:00Z"/>
          <w:rFonts w:ascii="Arial" w:hAnsi="Arial" w:cs="Arial"/>
          <w:b/>
          <w:bCs/>
          <w:sz w:val="26"/>
          <w:szCs w:val="26"/>
          <w:u w:val="single"/>
        </w:rPr>
        <w:pPrChange w:id="6260" w:author="John Clevenger" w:date="2023-11-19T11:55:00Z">
          <w:pPr>
            <w:pStyle w:val="ListParagraph"/>
            <w:numPr>
              <w:ilvl w:val="1"/>
              <w:numId w:val="53"/>
            </w:numPr>
            <w:ind w:left="450" w:hanging="432"/>
          </w:pPr>
        </w:pPrChange>
      </w:pPr>
      <w:bookmarkStart w:id="6261" w:name="_Toc151504357"/>
      <w:r w:rsidRPr="00093977">
        <w:rPr>
          <w:rFonts w:ascii="Arial" w:hAnsi="Arial" w:cs="Arial"/>
          <w:b/>
          <w:bCs/>
          <w:sz w:val="26"/>
          <w:szCs w:val="26"/>
          <w:u w:val="single"/>
          <w:rPrChange w:id="6262" w:author="John Clevenger" w:date="2023-11-18T22:10:00Z">
            <w:rPr/>
          </w:rPrChange>
        </w:rPr>
        <w:t xml:space="preserve">Contest  </w:t>
      </w:r>
      <w:r w:rsidR="0053526D" w:rsidRPr="00093977">
        <w:rPr>
          <w:rFonts w:ascii="Arial" w:hAnsi="Arial" w:cs="Arial"/>
          <w:b/>
          <w:bCs/>
          <w:sz w:val="26"/>
          <w:szCs w:val="26"/>
          <w:u w:val="single"/>
          <w:rPrChange w:id="6263" w:author="John Clevenger" w:date="2023-11-18T22:10:00Z">
            <w:rPr/>
          </w:rPrChange>
        </w:rPr>
        <w:t>Judgments</w:t>
      </w:r>
      <w:bookmarkEnd w:id="6261"/>
    </w:p>
    <w:p w14:paraId="32E5BAE2" w14:textId="77777777" w:rsidR="00093977" w:rsidRPr="007D3139" w:rsidRDefault="00093977">
      <w:pPr>
        <w:rPr>
          <w:rFonts w:cs="Arial"/>
          <w:bCs/>
          <w:szCs w:val="26"/>
        </w:rPr>
        <w:pPrChange w:id="6264" w:author="John Clevenger" w:date="2023-11-18T22:12:00Z">
          <w:pPr>
            <w:pStyle w:val="Heading2"/>
          </w:pPr>
        </w:pPrChange>
      </w:pPr>
    </w:p>
    <w:p w14:paraId="26A113EE" w14:textId="1A1B3FF9" w:rsidR="004D5FBB" w:rsidRPr="007D3139" w:rsidRDefault="004D5FBB">
      <w:pPr>
        <w:pStyle w:val="ListParagraph"/>
        <w:numPr>
          <w:ilvl w:val="2"/>
          <w:numId w:val="53"/>
        </w:numPr>
        <w:ind w:left="900" w:hanging="864"/>
        <w:outlineLvl w:val="2"/>
        <w:rPr>
          <w:rFonts w:cs="Arial"/>
          <w:bCs/>
          <w:szCs w:val="24"/>
        </w:rPr>
        <w:pPrChange w:id="6265" w:author="John Clevenger" w:date="2023-11-19T11:55:00Z">
          <w:pPr>
            <w:pStyle w:val="Heading3"/>
          </w:pPr>
        </w:pPrChange>
      </w:pPr>
      <w:bookmarkStart w:id="6266" w:name="_Toc151504358"/>
      <w:r w:rsidRPr="00093977">
        <w:rPr>
          <w:rFonts w:ascii="Arial" w:hAnsi="Arial" w:cs="Arial"/>
          <w:b/>
          <w:bCs/>
          <w:szCs w:val="24"/>
          <w:u w:val="single"/>
          <w:rPrChange w:id="6267" w:author="John Clevenger" w:date="2023-11-18T22:12:00Z">
            <w:rPr>
              <w:b w:val="0"/>
            </w:rPr>
          </w:rPrChange>
        </w:rPr>
        <w:t xml:space="preserve">Defining a </w:t>
      </w:r>
      <w:r w:rsidR="00B16187" w:rsidRPr="00093977">
        <w:rPr>
          <w:rFonts w:ascii="Arial" w:hAnsi="Arial" w:cs="Arial"/>
          <w:b/>
          <w:bCs/>
          <w:szCs w:val="24"/>
          <w:u w:val="single"/>
          <w:rPrChange w:id="6268" w:author="John Clevenger" w:date="2023-11-18T22:12:00Z">
            <w:rPr>
              <w:b w:val="0"/>
            </w:rPr>
          </w:rPrChange>
        </w:rPr>
        <w:t xml:space="preserve">New </w:t>
      </w:r>
      <w:r w:rsidRPr="00093977">
        <w:rPr>
          <w:rFonts w:ascii="Arial" w:hAnsi="Arial" w:cs="Arial"/>
          <w:b/>
          <w:bCs/>
          <w:szCs w:val="24"/>
          <w:u w:val="single"/>
          <w:rPrChange w:id="6269" w:author="John Clevenger" w:date="2023-11-18T22:12:00Z">
            <w:rPr>
              <w:b w:val="0"/>
            </w:rPr>
          </w:rPrChange>
        </w:rPr>
        <w:t>Judgment</w:t>
      </w:r>
      <w:bookmarkEnd w:id="6266"/>
    </w:p>
    <w:p w14:paraId="0C865559" w14:textId="77777777" w:rsidR="004D5FBB" w:rsidRDefault="004D5FBB" w:rsidP="004D5FBB"/>
    <w:p w14:paraId="1885008A" w14:textId="77777777" w:rsidR="004D5FBB" w:rsidRDefault="00AD3EDE" w:rsidP="00D16CE7">
      <w:pPr>
        <w:ind w:firstLine="720"/>
        <w:jc w:val="both"/>
      </w:pPr>
      <w:r>
        <w:t>PC</w:t>
      </w:r>
      <w:r w:rsidRPr="00D16CE7">
        <w:rPr>
          <w:vertAlign w:val="superscript"/>
        </w:rPr>
        <w:t>2</w:t>
      </w:r>
      <w:r>
        <w:t xml:space="preserve"> uses the term “judgments” to refer to the possible responses which a judge (human or automated) can </w:t>
      </w:r>
      <w:r w:rsidR="00D16CE7">
        <w:t xml:space="preserve">apply to a run submitted by a team.  The Judgments Tab under the Configure Contest tab on the Administrator main screen shows all the judgments available. The set of </w:t>
      </w:r>
      <w:r w:rsidR="000C1686">
        <w:t>judgment</w:t>
      </w:r>
      <w:r w:rsidR="004D5FBB">
        <w:t xml:space="preserve"> messages can be viewed,</w:t>
      </w:r>
      <w:r w:rsidR="000C1686">
        <w:t xml:space="preserve"> added, edited and deleted.  </w:t>
      </w:r>
    </w:p>
    <w:p w14:paraId="4172735E" w14:textId="77777777" w:rsidR="000C1686" w:rsidRDefault="000C1686" w:rsidP="004D5FBB">
      <w:pPr>
        <w:ind w:firstLine="720"/>
      </w:pPr>
    </w:p>
    <w:p w14:paraId="5EC0B0B1" w14:textId="77777777" w:rsidR="000C1686" w:rsidRDefault="00D16CE7" w:rsidP="004D5FBB">
      <w:pPr>
        <w:ind w:firstLine="720"/>
      </w:pPr>
      <w:r>
        <w:t>The following screen shows the set of judgments which are defined by default</w:t>
      </w:r>
      <w:r w:rsidR="007E0E3A">
        <w:t>.</w:t>
      </w:r>
    </w:p>
    <w:p w14:paraId="21476473" w14:textId="77777777" w:rsidR="000C1686" w:rsidRDefault="000C1686" w:rsidP="000C1686"/>
    <w:p w14:paraId="4AE543B4" w14:textId="77777777" w:rsidR="004D5FBB" w:rsidRDefault="004D5FBB" w:rsidP="004D5FBB">
      <w:pPr>
        <w:ind w:firstLine="720"/>
      </w:pPr>
    </w:p>
    <w:p w14:paraId="58632582" w14:textId="77777777" w:rsidR="004D5FBB" w:rsidRDefault="00A92296" w:rsidP="004D5FBB">
      <w:pPr>
        <w:ind w:firstLine="720"/>
      </w:pPr>
      <w:r w:rsidRPr="00697998">
        <w:rPr>
          <w:noProof/>
        </w:rPr>
        <w:lastRenderedPageBreak/>
        <w:drawing>
          <wp:inline distT="0" distB="0" distL="0" distR="0" wp14:anchorId="6B169523" wp14:editId="5222F332">
            <wp:extent cx="5181600" cy="34290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81600" cy="3429000"/>
                    </a:xfrm>
                    <a:prstGeom prst="rect">
                      <a:avLst/>
                    </a:prstGeom>
                    <a:noFill/>
                    <a:ln>
                      <a:noFill/>
                    </a:ln>
                  </pic:spPr>
                </pic:pic>
              </a:graphicData>
            </a:graphic>
          </wp:inline>
        </w:drawing>
      </w:r>
    </w:p>
    <w:p w14:paraId="6EA2D340" w14:textId="77777777" w:rsidR="000C1686" w:rsidRDefault="000C1686">
      <w:pPr>
        <w:spacing w:before="120"/>
        <w:ind w:firstLine="720"/>
        <w:jc w:val="both"/>
      </w:pPr>
    </w:p>
    <w:p w14:paraId="778F3515" w14:textId="3AD00E33" w:rsidR="000C1686" w:rsidRDefault="00D16CE7" w:rsidP="000C1686">
      <w:pPr>
        <w:spacing w:before="120"/>
        <w:ind w:firstLine="720"/>
        <w:jc w:val="both"/>
      </w:pPr>
      <w:r>
        <w:t xml:space="preserve">  To add a </w:t>
      </w:r>
      <w:r w:rsidR="0053526D">
        <w:t>judgment</w:t>
      </w:r>
      <w:r w:rsidR="000C1686">
        <w:t xml:space="preserve"> click the </w:t>
      </w:r>
      <w:r w:rsidR="000C1686">
        <w:rPr>
          <w:rFonts w:ascii="Arial" w:hAnsi="Arial"/>
          <w:b/>
          <w:sz w:val="20"/>
        </w:rPr>
        <w:t>Add</w:t>
      </w:r>
      <w:r w:rsidR="000C1686">
        <w:rPr>
          <w:b/>
          <w:sz w:val="20"/>
        </w:rPr>
        <w:t xml:space="preserve"> </w:t>
      </w:r>
      <w:r w:rsidR="000C1686">
        <w:t xml:space="preserve">button.  This will bring up an </w:t>
      </w:r>
      <w:r w:rsidR="000C1686">
        <w:rPr>
          <w:rFonts w:ascii="Arial" w:hAnsi="Arial"/>
          <w:b/>
          <w:sz w:val="20"/>
        </w:rPr>
        <w:t>Add New Judg</w:t>
      </w:r>
      <w:r w:rsidR="00ED4141">
        <w:rPr>
          <w:rFonts w:ascii="Arial" w:hAnsi="Arial"/>
          <w:b/>
          <w:sz w:val="20"/>
        </w:rPr>
        <w:t>e</w:t>
      </w:r>
      <w:r w:rsidR="000C1686">
        <w:rPr>
          <w:rFonts w:ascii="Arial" w:hAnsi="Arial"/>
          <w:b/>
          <w:sz w:val="20"/>
        </w:rPr>
        <w:t xml:space="preserve">ment </w:t>
      </w:r>
      <w:r w:rsidR="000C1686">
        <w:t xml:space="preserve"> dialog,  similar to the one show</w:t>
      </w:r>
      <w:r w:rsidR="008B221E">
        <w:t>n below</w:t>
      </w:r>
      <w:r w:rsidR="000C1686">
        <w:t>.</w:t>
      </w:r>
    </w:p>
    <w:p w14:paraId="4BF46A21" w14:textId="5ABD8514" w:rsidR="000C1686" w:rsidRDefault="007D3139" w:rsidP="000C1686">
      <w:pPr>
        <w:spacing w:before="120"/>
        <w:ind w:firstLine="720"/>
        <w:jc w:val="both"/>
      </w:pPr>
      <w:r>
        <w:rPr>
          <w:noProof/>
        </w:rPr>
        <w:drawing>
          <wp:anchor distT="0" distB="0" distL="114300" distR="114300" simplePos="0" relativeHeight="251566080" behindDoc="0" locked="0" layoutInCell="1" allowOverlap="1" wp14:anchorId="117E6F05" wp14:editId="79364F38">
            <wp:simplePos x="0" y="0"/>
            <wp:positionH relativeFrom="column">
              <wp:posOffset>976948</wp:posOffset>
            </wp:positionH>
            <wp:positionV relativeFrom="paragraph">
              <wp:posOffset>268287</wp:posOffset>
            </wp:positionV>
            <wp:extent cx="4106545" cy="2141855"/>
            <wp:effectExtent l="0" t="0" r="0" b="0"/>
            <wp:wrapTopAndBottom/>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06545"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8456F" w14:textId="77777777" w:rsidR="000C1686" w:rsidRDefault="000C1686" w:rsidP="000C1686">
      <w:pPr>
        <w:spacing w:before="240"/>
        <w:ind w:firstLine="720"/>
        <w:jc w:val="both"/>
      </w:pPr>
      <w:r>
        <w:t>The “</w:t>
      </w:r>
      <w:r w:rsidR="000652AA">
        <w:t>Judg</w:t>
      </w:r>
      <w:r w:rsidR="006218A1">
        <w:t>e</w:t>
      </w:r>
      <w:r w:rsidR="000652AA">
        <w:t>ment</w:t>
      </w:r>
      <w:r>
        <w:t xml:space="preserve">” </w:t>
      </w:r>
      <w:r w:rsidR="00D16CE7">
        <w:t>field defines</w:t>
      </w:r>
      <w:r>
        <w:t xml:space="preserve"> the name which Judges will see when they are asked to judge a run.  Thi</w:t>
      </w:r>
      <w:r w:rsidR="00D16CE7">
        <w:t>s name is also seen by the Team</w:t>
      </w:r>
      <w:r>
        <w:t>s when the</w:t>
      </w:r>
      <w:r w:rsidR="00D16CE7">
        <w:t>y</w:t>
      </w:r>
      <w:r>
        <w:t xml:space="preserve"> receive that </w:t>
      </w:r>
      <w:r w:rsidR="000652AA">
        <w:t>judgment</w:t>
      </w:r>
      <w:r>
        <w:t>.</w:t>
      </w:r>
    </w:p>
    <w:p w14:paraId="3EAC9E2C" w14:textId="77777777" w:rsidR="00D572E0" w:rsidRDefault="00D572E0" w:rsidP="000C1686">
      <w:pPr>
        <w:spacing w:before="240"/>
        <w:ind w:firstLine="720"/>
        <w:jc w:val="both"/>
      </w:pPr>
      <w:r>
        <w:t>The “Acronym”</w:t>
      </w:r>
      <w:r w:rsidR="00CE5D09">
        <w:t xml:space="preserve"> </w:t>
      </w:r>
      <w:r>
        <w:t>field defines the abbreviation used in the event feed and some reports.</w:t>
      </w:r>
    </w:p>
    <w:p w14:paraId="7F3CD8B8" w14:textId="77777777" w:rsidR="000C1686" w:rsidRDefault="000C1686" w:rsidP="000C1686">
      <w:pPr>
        <w:spacing w:before="240"/>
        <w:ind w:firstLine="720"/>
        <w:jc w:val="both"/>
      </w:pPr>
      <w:r>
        <w:t xml:space="preserve">The “Hide </w:t>
      </w:r>
      <w:r w:rsidR="000652AA">
        <w:t>Judgment</w:t>
      </w:r>
      <w:r w:rsidR="00D16CE7">
        <w:t xml:space="preserve">” checkbox will remove (hide) </w:t>
      </w:r>
      <w:r>
        <w:t xml:space="preserve">this </w:t>
      </w:r>
      <w:r w:rsidR="000652AA">
        <w:t>judgment</w:t>
      </w:r>
      <w:r>
        <w:t xml:space="preserve"> from the list of </w:t>
      </w:r>
      <w:r w:rsidR="000652AA">
        <w:t>judgments</w:t>
      </w:r>
      <w:r>
        <w:t xml:space="preserve"> that the Judges can use.</w:t>
      </w:r>
    </w:p>
    <w:p w14:paraId="5C5309C5" w14:textId="77777777" w:rsidR="000C1686" w:rsidRDefault="000C1686" w:rsidP="000C1686">
      <w:pPr>
        <w:spacing w:before="120"/>
        <w:ind w:firstLine="720"/>
        <w:jc w:val="both"/>
      </w:pPr>
    </w:p>
    <w:p w14:paraId="78AABF60" w14:textId="77777777" w:rsidR="00B16187" w:rsidRPr="007D3139" w:rsidRDefault="00B16187">
      <w:pPr>
        <w:pStyle w:val="ListParagraph"/>
        <w:keepNext/>
        <w:numPr>
          <w:ilvl w:val="2"/>
          <w:numId w:val="53"/>
        </w:numPr>
        <w:ind w:left="907" w:hanging="864"/>
        <w:outlineLvl w:val="2"/>
        <w:rPr>
          <w:rFonts w:cs="Arial"/>
          <w:bCs/>
          <w:szCs w:val="24"/>
        </w:rPr>
        <w:pPrChange w:id="6270" w:author="John Clevenger" w:date="2023-11-19T16:43:00Z">
          <w:pPr>
            <w:pStyle w:val="Heading3"/>
          </w:pPr>
        </w:pPrChange>
      </w:pPr>
      <w:bookmarkStart w:id="6271" w:name="_Toc151504359"/>
      <w:r w:rsidRPr="00DB1D26">
        <w:rPr>
          <w:rFonts w:ascii="Arial" w:hAnsi="Arial" w:cs="Arial"/>
          <w:b/>
          <w:bCs/>
          <w:szCs w:val="24"/>
          <w:u w:val="single"/>
          <w:rPrChange w:id="6272" w:author="John Clevenger" w:date="2023-11-18T22:13:00Z">
            <w:rPr>
              <w:b w:val="0"/>
            </w:rPr>
          </w:rPrChange>
        </w:rPr>
        <w:lastRenderedPageBreak/>
        <w:t>Changing Existing Judgments</w:t>
      </w:r>
      <w:bookmarkEnd w:id="6271"/>
    </w:p>
    <w:p w14:paraId="497CCCE5" w14:textId="77777777" w:rsidR="00B16187" w:rsidRDefault="00B16187" w:rsidP="00B16187">
      <w:pPr>
        <w:spacing w:before="120"/>
        <w:ind w:left="576"/>
        <w:jc w:val="both"/>
      </w:pPr>
      <w:r>
        <w:t xml:space="preserve">As </w:t>
      </w:r>
      <w:r w:rsidR="006218A1">
        <w:t>shown</w:t>
      </w:r>
      <w:r>
        <w:t xml:space="preserve"> above, the set of default judgments in PC</w:t>
      </w:r>
      <w:r w:rsidRPr="00B16187">
        <w:rPr>
          <w:vertAlign w:val="superscript"/>
        </w:rPr>
        <w:t>2</w:t>
      </w:r>
      <w:r>
        <w:t xml:space="preserve"> is given by the following list:</w:t>
      </w:r>
    </w:p>
    <w:p w14:paraId="53CD5351"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ind w:left="1829"/>
        <w:rPr>
          <w:rFonts w:ascii="Courier New" w:hAnsi="Courier New" w:cs="Courier New"/>
          <w:b/>
          <w:color w:val="000000"/>
          <w:sz w:val="20"/>
        </w:rPr>
      </w:pPr>
      <w:r w:rsidRPr="00400ADA">
        <w:rPr>
          <w:rFonts w:ascii="Courier New" w:hAnsi="Courier New" w:cs="Courier New"/>
          <w:b/>
          <w:color w:val="000000"/>
          <w:sz w:val="20"/>
        </w:rPr>
        <w:t xml:space="preserve">Yes </w:t>
      </w:r>
    </w:p>
    <w:p w14:paraId="07023A5F"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Compilation Error </w:t>
      </w:r>
    </w:p>
    <w:p w14:paraId="7B861038"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Run-time Error </w:t>
      </w:r>
    </w:p>
    <w:p w14:paraId="61294002"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Time-limit Exceeded </w:t>
      </w:r>
    </w:p>
    <w:p w14:paraId="06897CC0"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Wrong Answer </w:t>
      </w:r>
    </w:p>
    <w:p w14:paraId="63837411"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Excessive Output </w:t>
      </w:r>
    </w:p>
    <w:p w14:paraId="4508915C"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Output Format Error </w:t>
      </w:r>
    </w:p>
    <w:p w14:paraId="74BD4073"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No - Other - Contact Staff</w:t>
      </w:r>
    </w:p>
    <w:p w14:paraId="1B5E674D" w14:textId="77777777" w:rsidR="00FE20B3" w:rsidRDefault="00B16187" w:rsidP="00B16187">
      <w:pPr>
        <w:spacing w:before="120"/>
        <w:ind w:firstLine="720"/>
        <w:jc w:val="both"/>
      </w:pPr>
      <w:r>
        <w:t xml:space="preserve">The contest administrator can use the </w:t>
      </w:r>
      <w:r w:rsidRPr="00B16187">
        <w:rPr>
          <w:rFonts w:ascii="Arial" w:hAnsi="Arial"/>
          <w:b/>
          <w:sz w:val="20"/>
        </w:rPr>
        <w:t>Edit</w:t>
      </w:r>
      <w:r>
        <w:t xml:space="preserve"> button on the Judgments tab to change the text of existing judgments.  </w:t>
      </w:r>
      <w:r w:rsidR="00FE20B3">
        <w:t>Selecting a judgment message from the list and then c</w:t>
      </w:r>
      <w:r>
        <w:t xml:space="preserve">licking the Edit button will bring up an </w:t>
      </w:r>
      <w:r>
        <w:rPr>
          <w:rFonts w:ascii="Arial" w:hAnsi="Arial"/>
          <w:b/>
          <w:sz w:val="20"/>
        </w:rPr>
        <w:t xml:space="preserve">Edit Judgment </w:t>
      </w:r>
      <w:r>
        <w:t xml:space="preserve"> dialog,  similar to the </w:t>
      </w:r>
      <w:r>
        <w:rPr>
          <w:rFonts w:ascii="Arial" w:hAnsi="Arial"/>
          <w:b/>
          <w:sz w:val="20"/>
        </w:rPr>
        <w:t xml:space="preserve">Add New Judgment </w:t>
      </w:r>
      <w:r>
        <w:t>dialog</w:t>
      </w:r>
      <w:r w:rsidR="00FE20B3">
        <w:t>, allowing changes to be made to the judgment text</w:t>
      </w:r>
      <w:r>
        <w:t xml:space="preserve">.  </w:t>
      </w:r>
    </w:p>
    <w:p w14:paraId="0FADC1A1" w14:textId="77777777" w:rsidR="00B16187" w:rsidRDefault="00B16187" w:rsidP="00B16187">
      <w:pPr>
        <w:spacing w:before="120"/>
        <w:ind w:firstLine="720"/>
        <w:jc w:val="both"/>
        <w:rPr>
          <w:ins w:id="6273" w:author="John Clevenger" w:date="2023-11-18T22:14:00Z"/>
        </w:rPr>
      </w:pPr>
      <w:r>
        <w:t xml:space="preserve">However, one guideline </w:t>
      </w:r>
      <w:r w:rsidRPr="00B16187">
        <w:t xml:space="preserve">must </w:t>
      </w:r>
      <w:r>
        <w:t>be followed:  PC</w:t>
      </w:r>
      <w:r w:rsidRPr="00B16187">
        <w:rPr>
          <w:vertAlign w:val="superscript"/>
        </w:rPr>
        <w:t>2</w:t>
      </w:r>
      <w:r>
        <w:t xml:space="preserve"> assumes that the </w:t>
      </w:r>
      <w:r w:rsidRPr="00B16187">
        <w:rPr>
          <w:i/>
        </w:rPr>
        <w:t>first</w:t>
      </w:r>
      <w:r>
        <w:t xml:space="preserve"> judgment in the list is always the “Yes” judgment – that is, the first judgment is the one which the system returns for problems judged to be correct.  The text of the default first judgment message can be changed if desired (for example, the contest administrator may prefer the message “Accepted” instead of “Yes”), but regardless of the actual text in the first judgment field it is that text which will be returned for correct runs.  Therefore it would </w:t>
      </w:r>
      <w:r w:rsidR="008B221E">
        <w:t>be a bad idea</w:t>
      </w:r>
      <w:r>
        <w:t xml:space="preserve"> to change the text of the first judgment message to some form of “No” or “Incorrect Run” message.</w:t>
      </w:r>
    </w:p>
    <w:p w14:paraId="2BAE19D6" w14:textId="77777777" w:rsidR="00DB1D26" w:rsidRPr="00B16187" w:rsidRDefault="00DB1D26" w:rsidP="00B16187">
      <w:pPr>
        <w:spacing w:before="120"/>
        <w:ind w:firstLine="720"/>
        <w:jc w:val="both"/>
      </w:pPr>
    </w:p>
    <w:p w14:paraId="17E9EA00" w14:textId="77777777" w:rsidR="00D1162C" w:rsidRPr="007D3139" w:rsidRDefault="00D16CE7">
      <w:pPr>
        <w:pStyle w:val="ListParagraph"/>
        <w:numPr>
          <w:ilvl w:val="1"/>
          <w:numId w:val="53"/>
        </w:numPr>
        <w:ind w:left="450"/>
        <w:outlineLvl w:val="1"/>
        <w:rPr>
          <w:rFonts w:cs="Arial"/>
          <w:bCs/>
          <w:szCs w:val="26"/>
        </w:rPr>
        <w:pPrChange w:id="6274" w:author="John Clevenger" w:date="2023-11-19T16:44:00Z">
          <w:pPr>
            <w:pStyle w:val="Heading2"/>
          </w:pPr>
        </w:pPrChange>
      </w:pPr>
      <w:bookmarkStart w:id="6275" w:name="_Toc261788214"/>
      <w:bookmarkStart w:id="6276" w:name="_Toc274153606"/>
      <w:bookmarkStart w:id="6277" w:name="_Toc274153742"/>
      <w:bookmarkStart w:id="6278" w:name="_Toc274154069"/>
      <w:bookmarkStart w:id="6279" w:name="_Toc151504360"/>
      <w:r w:rsidRPr="00DB1D26">
        <w:rPr>
          <w:rFonts w:ascii="Arial" w:hAnsi="Arial" w:cs="Arial"/>
          <w:b/>
          <w:bCs/>
          <w:sz w:val="26"/>
          <w:szCs w:val="26"/>
          <w:u w:val="single"/>
          <w:rPrChange w:id="6280" w:author="John Clevenger" w:date="2023-11-18T22:14:00Z">
            <w:rPr>
              <w:b w:val="0"/>
            </w:rPr>
          </w:rPrChange>
        </w:rPr>
        <w:t xml:space="preserve">Balloon </w:t>
      </w:r>
      <w:r w:rsidR="0007419D" w:rsidRPr="00DB1D26">
        <w:rPr>
          <w:rFonts w:ascii="Arial" w:hAnsi="Arial" w:cs="Arial"/>
          <w:b/>
          <w:bCs/>
          <w:sz w:val="26"/>
          <w:szCs w:val="26"/>
          <w:u w:val="single"/>
          <w:rPrChange w:id="6281" w:author="John Clevenger" w:date="2023-11-18T22:14:00Z">
            <w:rPr>
              <w:b w:val="0"/>
            </w:rPr>
          </w:rPrChange>
        </w:rPr>
        <w:t>Notifications</w:t>
      </w:r>
      <w:bookmarkEnd w:id="6275"/>
      <w:bookmarkEnd w:id="6276"/>
      <w:bookmarkEnd w:id="6277"/>
      <w:bookmarkEnd w:id="6278"/>
      <w:bookmarkEnd w:id="6279"/>
    </w:p>
    <w:p w14:paraId="03C2B16F" w14:textId="77777777" w:rsidR="00D1162C" w:rsidRDefault="00D1162C">
      <w:pPr>
        <w:spacing w:before="240"/>
        <w:ind w:firstLine="720"/>
        <w:jc w:val="both"/>
        <w:pPrChange w:id="6282" w:author="John Clevenger" w:date="2023-11-19T16:44:00Z">
          <w:pPr>
            <w:spacing w:before="120"/>
            <w:ind w:firstLine="720"/>
            <w:jc w:val="both"/>
          </w:pPr>
        </w:pPrChange>
      </w:pPr>
      <w:r>
        <w:t>In many contests (including the ICPC World Finals), balloons are used to indicate to contestants and spectators alike the general state of the contest.  Each time a team solves a problem, a balloon of a specific color is sent to the team and attached on or near their machine.  As the contest progresses, the contest floor gradually fills up with a multi-colored display showing how various teams are doing in the contest.  (This is a colorful and normally well-received operation; if you have never tried it, we recommend doing so.)</w:t>
      </w:r>
    </w:p>
    <w:p w14:paraId="5F1DA1F9" w14:textId="77777777" w:rsidR="00FF6D67" w:rsidRDefault="00D1162C" w:rsidP="00D1162C">
      <w:pPr>
        <w:spacing w:before="120"/>
        <w:ind w:firstLine="720"/>
        <w:jc w:val="both"/>
      </w:pPr>
      <w:r>
        <w:t>Using balloon notifications in a contest does present some additional management overhead (keeping track of which team should get what color balloon, etc.).   Since PC</w:t>
      </w:r>
      <w:r>
        <w:rPr>
          <w:szCs w:val="24"/>
          <w:vertAlign w:val="superscript"/>
        </w:rPr>
        <w:t>2</w:t>
      </w:r>
      <w:r>
        <w:t xml:space="preserve"> was designed to support the ICPC World Finals (as well as its Regional and Local contests), it contains some built-in support for “balloon operations”.</w:t>
      </w:r>
      <w:r w:rsidR="00DB7A12" w:rsidRPr="00DB7A12">
        <w:rPr>
          <w:rStyle w:val="FootnoteReference"/>
        </w:rPr>
        <w:t xml:space="preserve"> </w:t>
      </w:r>
      <w:r w:rsidR="00DB7A12" w:rsidRPr="00DB7A12">
        <w:rPr>
          <w:rStyle w:val="FootnoteReference"/>
        </w:rPr>
        <w:footnoteReference w:id="32"/>
      </w:r>
      <w:r>
        <w:t xml:space="preserve">  </w:t>
      </w:r>
      <w:r w:rsidR="00A73B12">
        <w:t xml:space="preserve">In particular, the system supports the creation of a separate “Balloon Notification configuration” for each site in the contest.  </w:t>
      </w:r>
      <w:r>
        <w:t xml:space="preserve">Selecting the </w:t>
      </w:r>
      <w:r w:rsidR="00FF6D67">
        <w:rPr>
          <w:rFonts w:ascii="Arial" w:hAnsi="Arial" w:cs="Arial"/>
          <w:b/>
          <w:sz w:val="22"/>
          <w:szCs w:val="22"/>
        </w:rPr>
        <w:t>Notifications</w:t>
      </w:r>
      <w:r>
        <w:t xml:space="preserve"> tab on the main Administrator screen </w:t>
      </w:r>
      <w:r w:rsidR="00FF6D67">
        <w:t xml:space="preserve">will produce a display similar to the one below listing the currently-defined Balloon Notification </w:t>
      </w:r>
      <w:r w:rsidR="00A73B12">
        <w:t>configurations</w:t>
      </w:r>
      <w:r w:rsidR="00FF6D67">
        <w:t xml:space="preserve">.  </w:t>
      </w:r>
    </w:p>
    <w:p w14:paraId="0EDBC592" w14:textId="77777777" w:rsidR="009A4E3B" w:rsidRDefault="00A92296" w:rsidP="00003D53">
      <w:pPr>
        <w:spacing w:before="120"/>
        <w:ind w:firstLine="720"/>
        <w:jc w:val="both"/>
        <w:rPr>
          <w:ins w:id="6283" w:author="John Clevenger" w:date="2023-11-18T22:17:00Z"/>
        </w:rPr>
      </w:pPr>
      <w:r>
        <w:rPr>
          <w:noProof/>
        </w:rPr>
        <w:lastRenderedPageBreak/>
        <w:drawing>
          <wp:anchor distT="0" distB="0" distL="114300" distR="114300" simplePos="0" relativeHeight="251623424" behindDoc="0" locked="0" layoutInCell="1" allowOverlap="1" wp14:anchorId="55E87E86" wp14:editId="3436A48B">
            <wp:simplePos x="0" y="0"/>
            <wp:positionH relativeFrom="column">
              <wp:posOffset>741045</wp:posOffset>
            </wp:positionH>
            <wp:positionV relativeFrom="paragraph">
              <wp:posOffset>1595120</wp:posOffset>
            </wp:positionV>
            <wp:extent cx="4472940" cy="2964815"/>
            <wp:effectExtent l="0" t="0" r="0" b="0"/>
            <wp:wrapTopAndBottom/>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72940"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D67">
        <w:t>The sample screen below shows one Balloon Notification configuration already created</w:t>
      </w:r>
      <w:r w:rsidR="00A73B12">
        <w:t xml:space="preserve"> (for Site 1)</w:t>
      </w:r>
      <w:r w:rsidR="00FF6D67">
        <w:t xml:space="preserve">; by default there are no such configurations </w:t>
      </w:r>
      <w:r w:rsidR="00D1162C">
        <w:t xml:space="preserve">and </w:t>
      </w:r>
      <w:r w:rsidR="00FF6D67">
        <w:t xml:space="preserve">screen will be empty.  Clicking the </w:t>
      </w:r>
      <w:r w:rsidR="00FF6D67">
        <w:rPr>
          <w:rFonts w:ascii="Arial" w:hAnsi="Arial" w:cs="Arial"/>
          <w:b/>
          <w:sz w:val="22"/>
          <w:szCs w:val="22"/>
        </w:rPr>
        <w:t>Add</w:t>
      </w:r>
      <w:r w:rsidR="00D1162C">
        <w:t xml:space="preserve"> </w:t>
      </w:r>
      <w:r w:rsidR="00FF6D67">
        <w:t xml:space="preserve">button </w:t>
      </w:r>
      <w:r w:rsidR="00D1162C">
        <w:t>will cause a</w:t>
      </w:r>
      <w:r w:rsidR="00FF6D67">
        <w:t xml:space="preserve">n </w:t>
      </w:r>
      <w:r w:rsidR="00FF6D67" w:rsidRPr="00FF6D67">
        <w:rPr>
          <w:rFonts w:ascii="Arial" w:hAnsi="Arial" w:cs="Arial"/>
          <w:b/>
          <w:sz w:val="22"/>
          <w:szCs w:val="22"/>
        </w:rPr>
        <w:t>Add Notification Settings</w:t>
      </w:r>
      <w:r w:rsidR="00D1162C">
        <w:t xml:space="preserve"> dialog similar to the one shown </w:t>
      </w:r>
      <w:r w:rsidR="00FF6D67">
        <w:t>in the next section to appear</w:t>
      </w:r>
      <w:r w:rsidR="00D1162C">
        <w:t xml:space="preserve">; </w:t>
      </w:r>
      <w:r w:rsidR="00FF6D67">
        <w:t>that</w:t>
      </w:r>
      <w:r w:rsidR="00D1162C">
        <w:t xml:space="preserve"> dialog is used to configure the handling of balloons</w:t>
      </w:r>
      <w:r w:rsidR="00A73B12">
        <w:t xml:space="preserve"> for a given site</w:t>
      </w:r>
      <w:r w:rsidR="00D1162C">
        <w:t>.</w:t>
      </w:r>
      <w:r w:rsidR="00FF6D67">
        <w:t xml:space="preserve"> Selecting an existing row in the table and then clicking the </w:t>
      </w:r>
      <w:r w:rsidR="00FF6D67" w:rsidRPr="00FF6D67">
        <w:rPr>
          <w:rFonts w:ascii="Arial" w:hAnsi="Arial" w:cs="Arial"/>
          <w:b/>
          <w:sz w:val="22"/>
          <w:szCs w:val="22"/>
        </w:rPr>
        <w:t>Edit</w:t>
      </w:r>
      <w:r w:rsidR="00FF6D67">
        <w:t xml:space="preserve"> button will allow editing of the selected configuration.  Selecting an existing row and then clicking the </w:t>
      </w:r>
      <w:r w:rsidR="00FF6D67" w:rsidRPr="00FF6D67">
        <w:rPr>
          <w:rFonts w:ascii="Arial" w:hAnsi="Arial" w:cs="Arial"/>
          <w:b/>
          <w:sz w:val="22"/>
          <w:szCs w:val="22"/>
        </w:rPr>
        <w:t>Copy</w:t>
      </w:r>
      <w:r w:rsidR="00FF6D67">
        <w:t xml:space="preserve"> button will</w:t>
      </w:r>
      <w:r w:rsidR="00F60B33">
        <w:t xml:space="preserve"> create a copy of the selected settings and allow selection of a different site which should use those same settings (in a multi-site contest using the same settings this avoids having to reenter the settings).</w:t>
      </w:r>
    </w:p>
    <w:p w14:paraId="56B845E1" w14:textId="77777777" w:rsidR="00DB1D26" w:rsidRPr="00003D53" w:rsidRDefault="00DB1D26" w:rsidP="00003D53">
      <w:pPr>
        <w:spacing w:before="120"/>
        <w:ind w:firstLine="720"/>
        <w:jc w:val="both"/>
      </w:pPr>
    </w:p>
    <w:p w14:paraId="20372C09" w14:textId="77777777" w:rsidR="00D1162C" w:rsidRPr="007D3139" w:rsidRDefault="00D1162C">
      <w:pPr>
        <w:pStyle w:val="ListParagraph"/>
        <w:numPr>
          <w:ilvl w:val="2"/>
          <w:numId w:val="53"/>
        </w:numPr>
        <w:ind w:left="900" w:hanging="864"/>
        <w:outlineLvl w:val="2"/>
        <w:rPr>
          <w:rFonts w:cs="Arial"/>
          <w:bCs/>
          <w:szCs w:val="24"/>
        </w:rPr>
        <w:pPrChange w:id="6284" w:author="John Clevenger" w:date="2023-11-19T11:56:00Z">
          <w:pPr>
            <w:pStyle w:val="Heading3"/>
          </w:pPr>
        </w:pPrChange>
      </w:pPr>
      <w:bookmarkStart w:id="6285" w:name="_Toc261788215"/>
      <w:bookmarkStart w:id="6286" w:name="_Toc274153607"/>
      <w:bookmarkStart w:id="6287" w:name="_Toc274153743"/>
      <w:bookmarkStart w:id="6288" w:name="_Toc274154070"/>
      <w:bookmarkStart w:id="6289" w:name="_Toc151504361"/>
      <w:r w:rsidRPr="00DB1D26">
        <w:rPr>
          <w:rFonts w:ascii="Arial" w:hAnsi="Arial" w:cs="Arial"/>
          <w:b/>
          <w:bCs/>
          <w:szCs w:val="24"/>
          <w:u w:val="single"/>
          <w:rPrChange w:id="6290" w:author="John Clevenger" w:date="2023-11-18T22:15:00Z">
            <w:rPr>
              <w:b w:val="0"/>
            </w:rPr>
          </w:rPrChange>
        </w:rPr>
        <w:t>Definin</w:t>
      </w:r>
      <w:r w:rsidR="00527220" w:rsidRPr="00DB1D26">
        <w:rPr>
          <w:rFonts w:ascii="Arial" w:hAnsi="Arial" w:cs="Arial"/>
          <w:b/>
          <w:bCs/>
          <w:szCs w:val="24"/>
          <w:u w:val="single"/>
          <w:rPrChange w:id="6291" w:author="John Clevenger" w:date="2023-11-18T22:15:00Z">
            <w:rPr>
              <w:b w:val="0"/>
            </w:rPr>
          </w:rPrChange>
        </w:rPr>
        <w:t xml:space="preserve">g Balloon </w:t>
      </w:r>
      <w:r w:rsidRPr="00DB1D26">
        <w:rPr>
          <w:rFonts w:ascii="Arial" w:hAnsi="Arial" w:cs="Arial"/>
          <w:b/>
          <w:bCs/>
          <w:szCs w:val="24"/>
          <w:u w:val="single"/>
          <w:rPrChange w:id="6292" w:author="John Clevenger" w:date="2023-11-18T22:15:00Z">
            <w:rPr>
              <w:b w:val="0"/>
            </w:rPr>
          </w:rPrChange>
        </w:rPr>
        <w:t>Notification</w:t>
      </w:r>
      <w:bookmarkEnd w:id="6285"/>
      <w:bookmarkEnd w:id="6286"/>
      <w:bookmarkEnd w:id="6287"/>
      <w:bookmarkEnd w:id="6288"/>
      <w:r w:rsidR="00527220" w:rsidRPr="00DB1D26">
        <w:rPr>
          <w:rFonts w:ascii="Arial" w:hAnsi="Arial" w:cs="Arial"/>
          <w:b/>
          <w:bCs/>
          <w:szCs w:val="24"/>
          <w:u w:val="single"/>
          <w:rPrChange w:id="6293" w:author="John Clevenger" w:date="2023-11-18T22:15:00Z">
            <w:rPr>
              <w:b w:val="0"/>
            </w:rPr>
          </w:rPrChange>
        </w:rPr>
        <w:t>s</w:t>
      </w:r>
      <w:bookmarkEnd w:id="6289"/>
      <w:r w:rsidR="00DB7A12" w:rsidRPr="00DB1D26">
        <w:rPr>
          <w:rFonts w:ascii="Arial" w:hAnsi="Arial" w:cs="Arial"/>
          <w:b/>
          <w:bCs/>
          <w:szCs w:val="24"/>
          <w:u w:val="single"/>
          <w:rPrChange w:id="6294" w:author="John Clevenger" w:date="2023-11-18T22:15:00Z">
            <w:rPr>
              <w:b w:val="0"/>
            </w:rPr>
          </w:rPrChange>
        </w:rPr>
        <w:t xml:space="preserve"> </w:t>
      </w:r>
    </w:p>
    <w:p w14:paraId="7FA11F5F" w14:textId="77777777" w:rsidR="00991542" w:rsidRDefault="00991542" w:rsidP="00861944">
      <w:pPr>
        <w:spacing w:before="240"/>
        <w:ind w:firstLine="720"/>
        <w:jc w:val="both"/>
      </w:pPr>
      <w:r>
        <w:t xml:space="preserve">Balloon </w:t>
      </w:r>
      <w:r w:rsidR="00527220">
        <w:t xml:space="preserve">Notification </w:t>
      </w:r>
      <w:r>
        <w:t xml:space="preserve">options include ability to specify the color of balloon associated with each problem; sending messages to a printer each time a balloon should be delivered to a team; and sending an email message via a specified email (SMTP) server to an arbitrary email account each time a balloon should be delivered to a team.  Printed and emailed messages contain the relevant </w:t>
      </w:r>
      <w:r w:rsidR="00527220">
        <w:t xml:space="preserve">details such as Team, problem, </w:t>
      </w:r>
      <w:r>
        <w:t xml:space="preserve">and balloon color.   Each of these options </w:t>
      </w:r>
      <w:r w:rsidR="00B34DD4">
        <w:t>is</w:t>
      </w:r>
      <w:r>
        <w:t xml:space="preserve"> </w:t>
      </w:r>
      <w:r w:rsidR="00B34DD4">
        <w:t>specified</w:t>
      </w:r>
      <w:r>
        <w:t xml:space="preserve"> on a </w:t>
      </w:r>
      <w:r w:rsidR="008D2CA2">
        <w:t>per-sit</w:t>
      </w:r>
      <w:r>
        <w:t>e basis (so that, for example, sites can use different color balloons for a given problem).</w:t>
      </w:r>
    </w:p>
    <w:p w14:paraId="633D7200" w14:textId="77777777" w:rsidR="00991542" w:rsidRPr="00991542" w:rsidRDefault="00A92296" w:rsidP="00991542">
      <w:r>
        <w:rPr>
          <w:noProof/>
        </w:rPr>
        <w:lastRenderedPageBreak/>
        <w:drawing>
          <wp:anchor distT="0" distB="0" distL="114300" distR="114300" simplePos="0" relativeHeight="251564032" behindDoc="0" locked="0" layoutInCell="1" allowOverlap="1" wp14:anchorId="784352B6" wp14:editId="318C94D4">
            <wp:simplePos x="0" y="0"/>
            <wp:positionH relativeFrom="column">
              <wp:posOffset>733425</wp:posOffset>
            </wp:positionH>
            <wp:positionV relativeFrom="paragraph">
              <wp:posOffset>128905</wp:posOffset>
            </wp:positionV>
            <wp:extent cx="4529455" cy="3302000"/>
            <wp:effectExtent l="0" t="0" r="0" b="0"/>
            <wp:wrapTopAndBottom/>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29455" cy="330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4B58D2" w14:textId="77777777" w:rsidR="00D1162C" w:rsidRDefault="00D1162C" w:rsidP="00D1162C">
      <w:pPr>
        <w:spacing w:before="240"/>
        <w:ind w:firstLine="720"/>
        <w:jc w:val="both"/>
      </w:pPr>
      <w:r>
        <w:t>To enable the use of email balloon notifications</w:t>
      </w:r>
      <w:r w:rsidR="00B34DD4">
        <w:t xml:space="preserve"> for the specified site</w:t>
      </w:r>
      <w:r>
        <w:t>, ch</w:t>
      </w:r>
      <w:r w:rsidR="00E670E8">
        <w:t>eck the “</w:t>
      </w:r>
      <w:r w:rsidR="00E670E8" w:rsidRPr="00E670E8">
        <w:rPr>
          <w:b/>
        </w:rPr>
        <w:t>Send Email Notifications</w:t>
      </w:r>
      <w:r w:rsidR="00E670E8">
        <w:t xml:space="preserve">” box, </w:t>
      </w:r>
      <w:r>
        <w:t>then enter in the appropriate text boxes the full name of an SMTP email server accessible to the PC</w:t>
      </w:r>
      <w:r>
        <w:rPr>
          <w:szCs w:val="24"/>
          <w:vertAlign w:val="superscript"/>
        </w:rPr>
        <w:t>2</w:t>
      </w:r>
      <w:r>
        <w:t xml:space="preserve"> Scoreboard machine along with a valid email address</w:t>
      </w:r>
      <w:r w:rsidR="00991542">
        <w:t xml:space="preserve"> (EMail contact)</w:t>
      </w:r>
      <w:r>
        <w:t xml:space="preserve">.  </w:t>
      </w:r>
    </w:p>
    <w:p w14:paraId="309B3C91" w14:textId="77777777" w:rsidR="00B34DD4" w:rsidRDefault="00D1162C" w:rsidP="00B34DD4">
      <w:pPr>
        <w:spacing w:before="240"/>
        <w:ind w:firstLine="720"/>
        <w:jc w:val="both"/>
      </w:pPr>
      <w:r>
        <w:t>To enable the use of printed balloon notifications</w:t>
      </w:r>
      <w:r w:rsidR="00B34DD4">
        <w:t xml:space="preserve"> for the specified site</w:t>
      </w:r>
      <w:r>
        <w:t>, check the “</w:t>
      </w:r>
      <w:r w:rsidR="00E670E8" w:rsidRPr="00E670E8">
        <w:rPr>
          <w:b/>
        </w:rPr>
        <w:t>Print Notifications</w:t>
      </w:r>
      <w:r>
        <w:t xml:space="preserve">” box, then enter in the </w:t>
      </w:r>
      <w:r w:rsidR="00E670E8" w:rsidRPr="00E670E8">
        <w:rPr>
          <w:b/>
        </w:rPr>
        <w:t>Print Device</w:t>
      </w:r>
      <w:r>
        <w:t xml:space="preserve"> textbox the device identifier of a printer accessible to the PC</w:t>
      </w:r>
      <w:r>
        <w:rPr>
          <w:szCs w:val="24"/>
          <w:vertAlign w:val="superscript"/>
        </w:rPr>
        <w:t>2</w:t>
      </w:r>
      <w:r>
        <w:t xml:space="preserve"> Scoreboard machine.</w:t>
      </w:r>
      <w:r w:rsidR="00B34DD4">
        <w:t xml:space="preserve">  </w:t>
      </w:r>
    </w:p>
    <w:p w14:paraId="4E6F5D11" w14:textId="77777777" w:rsidR="00B34DD4" w:rsidRDefault="00B34DD4" w:rsidP="00B34DD4">
      <w:pPr>
        <w:spacing w:before="240"/>
        <w:ind w:firstLine="720"/>
        <w:jc w:val="both"/>
        <w:rPr>
          <w:ins w:id="6295" w:author="John Clevenger" w:date="2023-11-18T22:18:00Z"/>
        </w:rPr>
      </w:pPr>
      <w:r>
        <w:t>Generation of balloon notifications is handled by the PC</w:t>
      </w:r>
      <w:r>
        <w:rPr>
          <w:szCs w:val="24"/>
          <w:vertAlign w:val="superscript"/>
        </w:rPr>
        <w:t>2</w:t>
      </w:r>
      <w:r>
        <w:t xml:space="preserve"> Scoreboard machine.</w:t>
      </w:r>
      <w:r>
        <w:rPr>
          <w:rStyle w:val="FootnoteReference"/>
        </w:rPr>
        <w:footnoteReference w:id="33"/>
      </w:r>
      <w:r>
        <w:t xml:space="preserve"> Once email and/or printing notification is enabled, every “YES” judgment detected by the PC</w:t>
      </w:r>
      <w:r>
        <w:rPr>
          <w:szCs w:val="24"/>
          <w:vertAlign w:val="superscript"/>
        </w:rPr>
        <w:t>2</w:t>
      </w:r>
      <w:r>
        <w:t xml:space="preserve"> Scoreboard account selected in the “</w:t>
      </w:r>
      <w:r w:rsidRPr="00B34DD4">
        <w:rPr>
          <w:b/>
        </w:rPr>
        <w:t>Balloon Client</w:t>
      </w:r>
      <w:r>
        <w:t>” drop-down list will cause an email notification and/or a printed notification to be sent to the configured location.</w:t>
      </w:r>
    </w:p>
    <w:p w14:paraId="599C8230" w14:textId="77777777" w:rsidR="00DB1D26" w:rsidRDefault="00DB1D26" w:rsidP="00B34DD4">
      <w:pPr>
        <w:spacing w:before="240"/>
        <w:ind w:firstLine="720"/>
        <w:jc w:val="both"/>
      </w:pPr>
    </w:p>
    <w:p w14:paraId="21523F93" w14:textId="77777777" w:rsidR="0014410C" w:rsidRPr="007D3139" w:rsidRDefault="0014410C">
      <w:pPr>
        <w:pStyle w:val="ListParagraph"/>
        <w:numPr>
          <w:ilvl w:val="2"/>
          <w:numId w:val="53"/>
        </w:numPr>
        <w:ind w:left="900" w:hanging="864"/>
        <w:outlineLvl w:val="2"/>
        <w:rPr>
          <w:rFonts w:cs="Arial"/>
          <w:bCs/>
          <w:szCs w:val="24"/>
        </w:rPr>
        <w:pPrChange w:id="6296" w:author="John Clevenger" w:date="2023-11-19T11:47:00Z">
          <w:pPr>
            <w:pStyle w:val="Heading3"/>
          </w:pPr>
        </w:pPrChange>
      </w:pPr>
      <w:bookmarkStart w:id="6297" w:name="_Toc261788216"/>
      <w:bookmarkStart w:id="6298" w:name="_Toc274153608"/>
      <w:bookmarkStart w:id="6299" w:name="_Toc274153744"/>
      <w:bookmarkStart w:id="6300" w:name="_Toc274154071"/>
      <w:bookmarkStart w:id="6301" w:name="_Toc151504362"/>
      <w:r w:rsidRPr="00DB1D26">
        <w:rPr>
          <w:rFonts w:ascii="Arial" w:hAnsi="Arial" w:cs="Arial"/>
          <w:b/>
          <w:bCs/>
          <w:szCs w:val="24"/>
          <w:u w:val="single"/>
          <w:rPrChange w:id="6302" w:author="John Clevenger" w:date="2023-11-18T22:18:00Z">
            <w:rPr>
              <w:b w:val="0"/>
            </w:rPr>
          </w:rPrChange>
        </w:rPr>
        <w:t>Email Server Advanced Settings</w:t>
      </w:r>
      <w:bookmarkEnd w:id="6297"/>
      <w:bookmarkEnd w:id="6298"/>
      <w:bookmarkEnd w:id="6299"/>
      <w:bookmarkEnd w:id="6300"/>
      <w:bookmarkEnd w:id="6301"/>
    </w:p>
    <w:p w14:paraId="6B5DC18B" w14:textId="77777777" w:rsidR="0014410C" w:rsidRDefault="00991542" w:rsidP="00517CCD">
      <w:pPr>
        <w:spacing w:before="120"/>
        <w:ind w:firstLine="720"/>
        <w:jc w:val="both"/>
      </w:pPr>
      <w:r>
        <w:t xml:space="preserve">If there are non-standard SMTP or additional SMTP settings required the </w:t>
      </w:r>
      <w:r w:rsidR="008D2CA2">
        <w:rPr>
          <w:b/>
        </w:rPr>
        <w:t>EM</w:t>
      </w:r>
      <w:r w:rsidRPr="00CC7A7E">
        <w:rPr>
          <w:b/>
        </w:rPr>
        <w:t>ail Server Advanced Settings</w:t>
      </w:r>
      <w:r>
        <w:t xml:space="preserve"> </w:t>
      </w:r>
      <w:r w:rsidR="009D51F7">
        <w:t xml:space="preserve">button </w:t>
      </w:r>
      <w:r>
        <w:t>can be used to specify th</w:t>
      </w:r>
      <w:r w:rsidR="00517CCD">
        <w:t>e settings.</w:t>
      </w:r>
      <w:r w:rsidR="009D51F7">
        <w:t xml:space="preserve">  This button pops up the following dialog:</w:t>
      </w:r>
    </w:p>
    <w:p w14:paraId="06D6D4DB" w14:textId="77777777" w:rsidR="0014410C" w:rsidRDefault="00A92296" w:rsidP="0014410C">
      <w:pPr>
        <w:spacing w:before="120"/>
        <w:ind w:left="432"/>
        <w:jc w:val="both"/>
      </w:pPr>
      <w:r>
        <w:rPr>
          <w:noProof/>
        </w:rPr>
        <w:lastRenderedPageBreak/>
        <w:drawing>
          <wp:anchor distT="0" distB="0" distL="114300" distR="114300" simplePos="0" relativeHeight="251561984" behindDoc="0" locked="0" layoutInCell="1" allowOverlap="1" wp14:anchorId="41DD079A" wp14:editId="27F65E4E">
            <wp:simplePos x="0" y="0"/>
            <wp:positionH relativeFrom="column">
              <wp:posOffset>1099820</wp:posOffset>
            </wp:positionH>
            <wp:positionV relativeFrom="paragraph">
              <wp:posOffset>73025</wp:posOffset>
            </wp:positionV>
            <wp:extent cx="3835400" cy="3429000"/>
            <wp:effectExtent l="0" t="0" r="0" b="0"/>
            <wp:wrapTopAndBottom/>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3540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B083A3" w14:textId="77777777" w:rsidR="00D1162C" w:rsidRDefault="00D1162C" w:rsidP="0007419D"/>
    <w:p w14:paraId="60B6F940" w14:textId="77777777" w:rsidR="00517CCD" w:rsidRDefault="009D51F7" w:rsidP="009D51F7">
      <w:pPr>
        <w:ind w:firstLine="576"/>
        <w:jc w:val="both"/>
      </w:pPr>
      <w:r>
        <w:t>The “Value” fields in this dialog are used to configure PC</w:t>
      </w:r>
      <w:r w:rsidRPr="009D51F7">
        <w:rPr>
          <w:vertAlign w:val="superscript"/>
        </w:rPr>
        <w:t>2</w:t>
      </w:r>
      <w:r>
        <w:t xml:space="preserve"> properties related to advanced SMTP operations, including SMTP Authentication</w:t>
      </w:r>
      <w:r w:rsidR="00517CCD" w:rsidRPr="00517CCD">
        <w:t xml:space="preserve">.  </w:t>
      </w:r>
      <w:r>
        <w:t>(</w:t>
      </w:r>
      <w:r w:rsidR="00517CCD" w:rsidRPr="00517CCD">
        <w:t>SMTP Authentication may require some addition</w:t>
      </w:r>
      <w:r w:rsidR="00517CCD">
        <w:t>al</w:t>
      </w:r>
      <w:r>
        <w:t xml:space="preserve"> external setup to support </w:t>
      </w:r>
      <w:r w:rsidRPr="009D51F7">
        <w:rPr>
          <w:b/>
        </w:rPr>
        <w:t>smtps</w:t>
      </w:r>
      <w:r>
        <w:t xml:space="preserve"> (SSL)).  I</w:t>
      </w:r>
      <w:r w:rsidR="00517CCD">
        <w:t xml:space="preserve">f there are questions about how to use </w:t>
      </w:r>
      <w:r>
        <w:t xml:space="preserve">Advanced SMTP properties, including </w:t>
      </w:r>
      <w:r w:rsidR="00517CCD">
        <w:t>SMTP Authentication</w:t>
      </w:r>
      <w:r>
        <w:t>,</w:t>
      </w:r>
      <w:r w:rsidR="00517CCD">
        <w:t xml:space="preserve"> </w:t>
      </w:r>
      <w:r>
        <w:t xml:space="preserve">please </w:t>
      </w:r>
      <w:r w:rsidR="00517CCD">
        <w:t>send email to the PC</w:t>
      </w:r>
      <w:r w:rsidR="00517CCD" w:rsidRPr="009D51F7">
        <w:rPr>
          <w:vertAlign w:val="superscript"/>
        </w:rPr>
        <w:t>2</w:t>
      </w:r>
      <w:r w:rsidR="00517CCD">
        <w:t xml:space="preserve"> team </w:t>
      </w:r>
      <w:r w:rsidR="00BA0F0E">
        <w:t>(</w:t>
      </w:r>
      <w:hyperlink r:id="rId65" w:history="1">
        <w:r w:rsidR="00BA0F0E" w:rsidRPr="006C65E7">
          <w:rPr>
            <w:rStyle w:val="Hyperlink"/>
          </w:rPr>
          <w:t>pc2@ecs.csus.edu</w:t>
        </w:r>
      </w:hyperlink>
      <w:r w:rsidR="00BA0F0E">
        <w:t>).</w:t>
      </w:r>
    </w:p>
    <w:p w14:paraId="668501F6" w14:textId="77777777" w:rsidR="00685DBD" w:rsidRDefault="00685DBD" w:rsidP="009D51F7">
      <w:pPr>
        <w:ind w:firstLine="576"/>
        <w:jc w:val="both"/>
      </w:pPr>
    </w:p>
    <w:p w14:paraId="17A921EC" w14:textId="77777777" w:rsidR="00685DBD" w:rsidRPr="00517CCD" w:rsidRDefault="00685DBD" w:rsidP="009D51F7">
      <w:pPr>
        <w:ind w:firstLine="576"/>
        <w:jc w:val="both"/>
      </w:pPr>
    </w:p>
    <w:p w14:paraId="4E870F42" w14:textId="2E0848BE" w:rsidR="00517CCD" w:rsidRPr="007D3139" w:rsidDel="00DB1D26" w:rsidRDefault="00517CCD">
      <w:pPr>
        <w:ind w:left="450"/>
        <w:rPr>
          <w:del w:id="6303" w:author="John Clevenger" w:date="2023-11-18T22:20:00Z"/>
          <w:rFonts w:ascii="Arial" w:hAnsi="Arial" w:cs="Arial"/>
          <w:b/>
          <w:bCs/>
          <w:sz w:val="26"/>
          <w:szCs w:val="26"/>
          <w:u w:val="single"/>
          <w:rPrChange w:id="6304" w:author="John Clevenger" w:date="2023-11-19T16:46:00Z">
            <w:rPr>
              <w:del w:id="6305" w:author="John Clevenger" w:date="2023-11-18T22:20:00Z"/>
            </w:rPr>
          </w:rPrChange>
        </w:rPr>
        <w:pPrChange w:id="6306" w:author="John Clevenger" w:date="2023-11-19T16:46:00Z">
          <w:pPr/>
        </w:pPrChange>
      </w:pPr>
      <w:bookmarkStart w:id="6307" w:name="_Toc151287650"/>
      <w:bookmarkStart w:id="6308" w:name="_Toc151290283"/>
      <w:bookmarkStart w:id="6309" w:name="_Toc151291230"/>
      <w:bookmarkStart w:id="6310" w:name="_Toc151306533"/>
      <w:bookmarkStart w:id="6311" w:name="_Toc151488573"/>
      <w:bookmarkStart w:id="6312" w:name="_Toc151504363"/>
      <w:bookmarkEnd w:id="6307"/>
      <w:bookmarkEnd w:id="6308"/>
      <w:bookmarkEnd w:id="6309"/>
      <w:bookmarkEnd w:id="6310"/>
      <w:bookmarkEnd w:id="6311"/>
      <w:bookmarkEnd w:id="6312"/>
    </w:p>
    <w:p w14:paraId="2E613D7B" w14:textId="57FE6E1A" w:rsidR="00CB7373" w:rsidRPr="007D3139" w:rsidDel="00DB1D26" w:rsidRDefault="00CB7373">
      <w:pPr>
        <w:ind w:left="450"/>
        <w:rPr>
          <w:del w:id="6313" w:author="John Clevenger" w:date="2023-11-18T22:20:00Z"/>
          <w:rFonts w:ascii="Arial" w:hAnsi="Arial" w:cs="Arial"/>
          <w:b/>
          <w:bCs/>
          <w:sz w:val="26"/>
          <w:szCs w:val="26"/>
          <w:u w:val="single"/>
          <w:rPrChange w:id="6314" w:author="John Clevenger" w:date="2023-11-19T16:46:00Z">
            <w:rPr>
              <w:del w:id="6315" w:author="John Clevenger" w:date="2023-11-18T22:20:00Z"/>
            </w:rPr>
          </w:rPrChange>
        </w:rPr>
        <w:pPrChange w:id="6316" w:author="John Clevenger" w:date="2023-11-19T16:46:00Z">
          <w:pPr/>
        </w:pPrChange>
      </w:pPr>
      <w:bookmarkStart w:id="6317" w:name="_Toc151287651"/>
      <w:bookmarkStart w:id="6318" w:name="_Toc151290284"/>
      <w:bookmarkStart w:id="6319" w:name="_Toc151291231"/>
      <w:bookmarkStart w:id="6320" w:name="_Toc151306534"/>
      <w:bookmarkStart w:id="6321" w:name="_Toc151488574"/>
      <w:bookmarkStart w:id="6322" w:name="_Toc151504364"/>
      <w:bookmarkEnd w:id="6317"/>
      <w:bookmarkEnd w:id="6318"/>
      <w:bookmarkEnd w:id="6319"/>
      <w:bookmarkEnd w:id="6320"/>
      <w:bookmarkEnd w:id="6321"/>
      <w:bookmarkEnd w:id="6322"/>
    </w:p>
    <w:p w14:paraId="63805DBD" w14:textId="522E56DC" w:rsidR="00CB7373" w:rsidRPr="007D3139" w:rsidDel="00DB1D26" w:rsidRDefault="00CB7373">
      <w:pPr>
        <w:ind w:left="450"/>
        <w:rPr>
          <w:del w:id="6323" w:author="John Clevenger" w:date="2023-11-18T22:20:00Z"/>
          <w:rFonts w:ascii="Arial" w:hAnsi="Arial" w:cs="Arial"/>
          <w:b/>
          <w:bCs/>
          <w:sz w:val="26"/>
          <w:szCs w:val="26"/>
          <w:u w:val="single"/>
          <w:rPrChange w:id="6324" w:author="John Clevenger" w:date="2023-11-19T16:46:00Z">
            <w:rPr>
              <w:del w:id="6325" w:author="John Clevenger" w:date="2023-11-18T22:20:00Z"/>
            </w:rPr>
          </w:rPrChange>
        </w:rPr>
        <w:pPrChange w:id="6326" w:author="John Clevenger" w:date="2023-11-19T16:46:00Z">
          <w:pPr/>
        </w:pPrChange>
      </w:pPr>
      <w:bookmarkStart w:id="6327" w:name="_Toc151287652"/>
      <w:bookmarkStart w:id="6328" w:name="_Toc151290285"/>
      <w:bookmarkStart w:id="6329" w:name="_Toc151291232"/>
      <w:bookmarkStart w:id="6330" w:name="_Toc151306535"/>
      <w:bookmarkStart w:id="6331" w:name="_Toc151488575"/>
      <w:bookmarkStart w:id="6332" w:name="_Toc151504365"/>
      <w:bookmarkEnd w:id="6327"/>
      <w:bookmarkEnd w:id="6328"/>
      <w:bookmarkEnd w:id="6329"/>
      <w:bookmarkEnd w:id="6330"/>
      <w:bookmarkEnd w:id="6331"/>
      <w:bookmarkEnd w:id="6332"/>
    </w:p>
    <w:p w14:paraId="4E99157E" w14:textId="0D96822E" w:rsidR="00F429EB" w:rsidRPr="007D3139" w:rsidDel="00DB1D26" w:rsidRDefault="00F429EB">
      <w:pPr>
        <w:ind w:left="450"/>
        <w:rPr>
          <w:del w:id="6333" w:author="John Clevenger" w:date="2023-11-18T22:20:00Z"/>
          <w:rFonts w:ascii="Arial" w:hAnsi="Arial" w:cs="Arial"/>
          <w:b/>
          <w:bCs/>
          <w:sz w:val="26"/>
          <w:szCs w:val="26"/>
          <w:u w:val="single"/>
          <w:rPrChange w:id="6334" w:author="John Clevenger" w:date="2023-11-19T16:46:00Z">
            <w:rPr>
              <w:del w:id="6335" w:author="John Clevenger" w:date="2023-11-18T22:20:00Z"/>
            </w:rPr>
          </w:rPrChange>
        </w:rPr>
        <w:pPrChange w:id="6336" w:author="John Clevenger" w:date="2023-11-19T16:46:00Z">
          <w:pPr/>
        </w:pPrChange>
      </w:pPr>
      <w:bookmarkStart w:id="6337" w:name="_Toc151287653"/>
      <w:bookmarkStart w:id="6338" w:name="_Toc151290286"/>
      <w:bookmarkStart w:id="6339" w:name="_Toc151291233"/>
      <w:bookmarkStart w:id="6340" w:name="_Toc151306536"/>
      <w:bookmarkStart w:id="6341" w:name="_Toc151488576"/>
      <w:bookmarkStart w:id="6342" w:name="_Toc151504366"/>
      <w:bookmarkEnd w:id="6337"/>
      <w:bookmarkEnd w:id="6338"/>
      <w:bookmarkEnd w:id="6339"/>
      <w:bookmarkEnd w:id="6340"/>
      <w:bookmarkEnd w:id="6341"/>
      <w:bookmarkEnd w:id="6342"/>
    </w:p>
    <w:p w14:paraId="61DA69F3" w14:textId="7E7E1DA8" w:rsidR="00F429EB" w:rsidRPr="007D3139" w:rsidDel="00DB1D26" w:rsidRDefault="00F429EB">
      <w:pPr>
        <w:ind w:left="450"/>
        <w:rPr>
          <w:del w:id="6343" w:author="John Clevenger" w:date="2023-11-18T22:20:00Z"/>
          <w:rFonts w:ascii="Arial" w:hAnsi="Arial" w:cs="Arial"/>
          <w:b/>
          <w:bCs/>
          <w:sz w:val="26"/>
          <w:szCs w:val="26"/>
          <w:u w:val="single"/>
          <w:rPrChange w:id="6344" w:author="John Clevenger" w:date="2023-11-19T16:46:00Z">
            <w:rPr>
              <w:del w:id="6345" w:author="John Clevenger" w:date="2023-11-18T22:20:00Z"/>
            </w:rPr>
          </w:rPrChange>
        </w:rPr>
        <w:pPrChange w:id="6346" w:author="John Clevenger" w:date="2023-11-19T16:46:00Z">
          <w:pPr/>
        </w:pPrChange>
      </w:pPr>
      <w:bookmarkStart w:id="6347" w:name="_Toc151287654"/>
      <w:bookmarkStart w:id="6348" w:name="_Toc151290287"/>
      <w:bookmarkStart w:id="6349" w:name="_Toc151291234"/>
      <w:bookmarkStart w:id="6350" w:name="_Toc151306537"/>
      <w:bookmarkStart w:id="6351" w:name="_Toc151488577"/>
      <w:bookmarkStart w:id="6352" w:name="_Toc151504367"/>
      <w:bookmarkEnd w:id="6347"/>
      <w:bookmarkEnd w:id="6348"/>
      <w:bookmarkEnd w:id="6349"/>
      <w:bookmarkEnd w:id="6350"/>
      <w:bookmarkEnd w:id="6351"/>
      <w:bookmarkEnd w:id="6352"/>
    </w:p>
    <w:p w14:paraId="131F6DB1" w14:textId="523EC8C7" w:rsidR="00F429EB" w:rsidRPr="007D3139" w:rsidDel="00DB1D26" w:rsidRDefault="00F429EB">
      <w:pPr>
        <w:ind w:left="450"/>
        <w:rPr>
          <w:del w:id="6353" w:author="John Clevenger" w:date="2023-11-18T22:20:00Z"/>
          <w:rFonts w:ascii="Arial" w:hAnsi="Arial" w:cs="Arial"/>
          <w:b/>
          <w:bCs/>
          <w:sz w:val="26"/>
          <w:szCs w:val="26"/>
          <w:u w:val="single"/>
          <w:rPrChange w:id="6354" w:author="John Clevenger" w:date="2023-11-19T16:46:00Z">
            <w:rPr>
              <w:del w:id="6355" w:author="John Clevenger" w:date="2023-11-18T22:20:00Z"/>
            </w:rPr>
          </w:rPrChange>
        </w:rPr>
        <w:pPrChange w:id="6356" w:author="John Clevenger" w:date="2023-11-19T16:46:00Z">
          <w:pPr/>
        </w:pPrChange>
      </w:pPr>
      <w:bookmarkStart w:id="6357" w:name="_Toc151287655"/>
      <w:bookmarkStart w:id="6358" w:name="_Toc151290288"/>
      <w:bookmarkStart w:id="6359" w:name="_Toc151291235"/>
      <w:bookmarkStart w:id="6360" w:name="_Toc151306538"/>
      <w:bookmarkStart w:id="6361" w:name="_Toc151488578"/>
      <w:bookmarkStart w:id="6362" w:name="_Toc151504368"/>
      <w:bookmarkEnd w:id="6357"/>
      <w:bookmarkEnd w:id="6358"/>
      <w:bookmarkEnd w:id="6359"/>
      <w:bookmarkEnd w:id="6360"/>
      <w:bookmarkEnd w:id="6361"/>
      <w:bookmarkEnd w:id="6362"/>
    </w:p>
    <w:p w14:paraId="37BFCDAF" w14:textId="069C07A4" w:rsidR="00F429EB" w:rsidRPr="007D3139" w:rsidDel="00DB1D26" w:rsidRDefault="00F429EB">
      <w:pPr>
        <w:ind w:left="450"/>
        <w:rPr>
          <w:del w:id="6363" w:author="John Clevenger" w:date="2023-11-18T22:20:00Z"/>
          <w:rFonts w:ascii="Arial" w:hAnsi="Arial" w:cs="Arial"/>
          <w:b/>
          <w:bCs/>
          <w:sz w:val="26"/>
          <w:szCs w:val="26"/>
          <w:u w:val="single"/>
          <w:rPrChange w:id="6364" w:author="John Clevenger" w:date="2023-11-19T16:46:00Z">
            <w:rPr>
              <w:del w:id="6365" w:author="John Clevenger" w:date="2023-11-18T22:20:00Z"/>
            </w:rPr>
          </w:rPrChange>
        </w:rPr>
        <w:pPrChange w:id="6366" w:author="John Clevenger" w:date="2023-11-19T16:46:00Z">
          <w:pPr/>
        </w:pPrChange>
      </w:pPr>
      <w:bookmarkStart w:id="6367" w:name="_Toc151287656"/>
      <w:bookmarkStart w:id="6368" w:name="_Toc151290289"/>
      <w:bookmarkStart w:id="6369" w:name="_Toc151291236"/>
      <w:bookmarkStart w:id="6370" w:name="_Toc151306539"/>
      <w:bookmarkStart w:id="6371" w:name="_Toc151488579"/>
      <w:bookmarkStart w:id="6372" w:name="_Toc151504369"/>
      <w:bookmarkEnd w:id="6367"/>
      <w:bookmarkEnd w:id="6368"/>
      <w:bookmarkEnd w:id="6369"/>
      <w:bookmarkEnd w:id="6370"/>
      <w:bookmarkEnd w:id="6371"/>
      <w:bookmarkEnd w:id="6372"/>
    </w:p>
    <w:p w14:paraId="544276C2" w14:textId="74C53060" w:rsidR="00F429EB" w:rsidRPr="007D3139" w:rsidDel="00DB1D26" w:rsidRDefault="00F429EB">
      <w:pPr>
        <w:ind w:left="450"/>
        <w:rPr>
          <w:del w:id="6373" w:author="John Clevenger" w:date="2023-11-18T22:20:00Z"/>
          <w:rFonts w:ascii="Arial" w:hAnsi="Arial" w:cs="Arial"/>
          <w:b/>
          <w:bCs/>
          <w:sz w:val="26"/>
          <w:szCs w:val="26"/>
          <w:u w:val="single"/>
          <w:rPrChange w:id="6374" w:author="John Clevenger" w:date="2023-11-19T16:46:00Z">
            <w:rPr>
              <w:del w:id="6375" w:author="John Clevenger" w:date="2023-11-18T22:20:00Z"/>
            </w:rPr>
          </w:rPrChange>
        </w:rPr>
        <w:pPrChange w:id="6376" w:author="John Clevenger" w:date="2023-11-19T16:46:00Z">
          <w:pPr/>
        </w:pPrChange>
      </w:pPr>
      <w:bookmarkStart w:id="6377" w:name="_Toc151287657"/>
      <w:bookmarkStart w:id="6378" w:name="_Toc151290290"/>
      <w:bookmarkStart w:id="6379" w:name="_Toc151291237"/>
      <w:bookmarkStart w:id="6380" w:name="_Toc151306540"/>
      <w:bookmarkStart w:id="6381" w:name="_Toc151488580"/>
      <w:bookmarkStart w:id="6382" w:name="_Toc151504370"/>
      <w:bookmarkEnd w:id="6377"/>
      <w:bookmarkEnd w:id="6378"/>
      <w:bookmarkEnd w:id="6379"/>
      <w:bookmarkEnd w:id="6380"/>
      <w:bookmarkEnd w:id="6381"/>
      <w:bookmarkEnd w:id="6382"/>
    </w:p>
    <w:p w14:paraId="14D2D58F" w14:textId="1E44670A" w:rsidR="00F429EB" w:rsidRPr="007D3139" w:rsidDel="00DB1D26" w:rsidRDefault="00F429EB">
      <w:pPr>
        <w:ind w:left="450"/>
        <w:rPr>
          <w:del w:id="6383" w:author="John Clevenger" w:date="2023-11-18T22:20:00Z"/>
          <w:rFonts w:ascii="Arial" w:hAnsi="Arial" w:cs="Arial"/>
          <w:b/>
          <w:bCs/>
          <w:sz w:val="26"/>
          <w:szCs w:val="26"/>
          <w:u w:val="single"/>
          <w:rPrChange w:id="6384" w:author="John Clevenger" w:date="2023-11-19T16:46:00Z">
            <w:rPr>
              <w:del w:id="6385" w:author="John Clevenger" w:date="2023-11-18T22:20:00Z"/>
            </w:rPr>
          </w:rPrChange>
        </w:rPr>
        <w:pPrChange w:id="6386" w:author="John Clevenger" w:date="2023-11-19T16:46:00Z">
          <w:pPr/>
        </w:pPrChange>
      </w:pPr>
      <w:bookmarkStart w:id="6387" w:name="_Toc151287658"/>
      <w:bookmarkStart w:id="6388" w:name="_Toc151290291"/>
      <w:bookmarkStart w:id="6389" w:name="_Toc151291238"/>
      <w:bookmarkStart w:id="6390" w:name="_Toc151306541"/>
      <w:bookmarkStart w:id="6391" w:name="_Toc151488581"/>
      <w:bookmarkStart w:id="6392" w:name="_Toc151504371"/>
      <w:bookmarkEnd w:id="6387"/>
      <w:bookmarkEnd w:id="6388"/>
      <w:bookmarkEnd w:id="6389"/>
      <w:bookmarkEnd w:id="6390"/>
      <w:bookmarkEnd w:id="6391"/>
      <w:bookmarkEnd w:id="6392"/>
    </w:p>
    <w:p w14:paraId="775783B2" w14:textId="33A45657" w:rsidR="00F429EB" w:rsidRPr="007D3139" w:rsidDel="00DB1D26" w:rsidRDefault="00F429EB">
      <w:pPr>
        <w:ind w:left="450"/>
        <w:rPr>
          <w:del w:id="6393" w:author="John Clevenger" w:date="2023-11-18T22:20:00Z"/>
          <w:rFonts w:ascii="Arial" w:hAnsi="Arial" w:cs="Arial"/>
          <w:b/>
          <w:bCs/>
          <w:sz w:val="26"/>
          <w:szCs w:val="26"/>
          <w:u w:val="single"/>
          <w:rPrChange w:id="6394" w:author="John Clevenger" w:date="2023-11-19T16:46:00Z">
            <w:rPr>
              <w:del w:id="6395" w:author="John Clevenger" w:date="2023-11-18T22:20:00Z"/>
            </w:rPr>
          </w:rPrChange>
        </w:rPr>
        <w:pPrChange w:id="6396" w:author="John Clevenger" w:date="2023-11-19T16:46:00Z">
          <w:pPr/>
        </w:pPrChange>
      </w:pPr>
      <w:bookmarkStart w:id="6397" w:name="_Toc151287659"/>
      <w:bookmarkStart w:id="6398" w:name="_Toc151290292"/>
      <w:bookmarkStart w:id="6399" w:name="_Toc151291239"/>
      <w:bookmarkStart w:id="6400" w:name="_Toc151306542"/>
      <w:bookmarkStart w:id="6401" w:name="_Toc151488582"/>
      <w:bookmarkStart w:id="6402" w:name="_Toc151504372"/>
      <w:bookmarkEnd w:id="6397"/>
      <w:bookmarkEnd w:id="6398"/>
      <w:bookmarkEnd w:id="6399"/>
      <w:bookmarkEnd w:id="6400"/>
      <w:bookmarkEnd w:id="6401"/>
      <w:bookmarkEnd w:id="6402"/>
    </w:p>
    <w:p w14:paraId="73643F11" w14:textId="20F65BFC" w:rsidR="00F429EB" w:rsidRPr="007D3139" w:rsidDel="00DB1D26" w:rsidRDefault="00F429EB">
      <w:pPr>
        <w:ind w:left="450"/>
        <w:rPr>
          <w:del w:id="6403" w:author="John Clevenger" w:date="2023-11-18T22:20:00Z"/>
          <w:rFonts w:ascii="Arial" w:hAnsi="Arial" w:cs="Arial"/>
          <w:b/>
          <w:bCs/>
          <w:sz w:val="26"/>
          <w:szCs w:val="26"/>
          <w:u w:val="single"/>
          <w:rPrChange w:id="6404" w:author="John Clevenger" w:date="2023-11-19T16:46:00Z">
            <w:rPr>
              <w:del w:id="6405" w:author="John Clevenger" w:date="2023-11-18T22:20:00Z"/>
            </w:rPr>
          </w:rPrChange>
        </w:rPr>
        <w:pPrChange w:id="6406" w:author="John Clevenger" w:date="2023-11-19T16:46:00Z">
          <w:pPr/>
        </w:pPrChange>
      </w:pPr>
      <w:bookmarkStart w:id="6407" w:name="_Toc151287660"/>
      <w:bookmarkStart w:id="6408" w:name="_Toc151290293"/>
      <w:bookmarkStart w:id="6409" w:name="_Toc151291240"/>
      <w:bookmarkStart w:id="6410" w:name="_Toc151306543"/>
      <w:bookmarkStart w:id="6411" w:name="_Toc151488583"/>
      <w:bookmarkStart w:id="6412" w:name="_Toc151504373"/>
      <w:bookmarkEnd w:id="6407"/>
      <w:bookmarkEnd w:id="6408"/>
      <w:bookmarkEnd w:id="6409"/>
      <w:bookmarkEnd w:id="6410"/>
      <w:bookmarkEnd w:id="6411"/>
      <w:bookmarkEnd w:id="6412"/>
    </w:p>
    <w:p w14:paraId="67D475AC" w14:textId="77777777" w:rsidR="00481474" w:rsidRPr="007D3139" w:rsidRDefault="00481474">
      <w:pPr>
        <w:pStyle w:val="ListParagraph"/>
        <w:numPr>
          <w:ilvl w:val="1"/>
          <w:numId w:val="53"/>
        </w:numPr>
        <w:ind w:left="450"/>
        <w:outlineLvl w:val="1"/>
        <w:rPr>
          <w:rFonts w:cs="Arial"/>
          <w:bCs/>
          <w:szCs w:val="26"/>
        </w:rPr>
        <w:pPrChange w:id="6413" w:author="John Clevenger" w:date="2023-11-19T16:46:00Z">
          <w:pPr>
            <w:pStyle w:val="Heading2"/>
          </w:pPr>
        </w:pPrChange>
      </w:pPr>
      <w:bookmarkStart w:id="6414" w:name="_Toc261788221"/>
      <w:bookmarkStart w:id="6415" w:name="_Toc274153613"/>
      <w:bookmarkStart w:id="6416" w:name="_Toc274153749"/>
      <w:bookmarkStart w:id="6417" w:name="_Toc274154076"/>
      <w:bookmarkStart w:id="6418" w:name="_Toc151504374"/>
      <w:r w:rsidRPr="00DB1D26">
        <w:rPr>
          <w:rFonts w:ascii="Arial" w:hAnsi="Arial" w:cs="Arial"/>
          <w:b/>
          <w:bCs/>
          <w:sz w:val="26"/>
          <w:szCs w:val="26"/>
          <w:u w:val="single"/>
          <w:rPrChange w:id="6419" w:author="John Clevenger" w:date="2023-11-18T22:19:00Z">
            <w:rPr>
              <w:b w:val="0"/>
            </w:rPr>
          </w:rPrChange>
        </w:rPr>
        <w:t>Option</w:t>
      </w:r>
      <w:r w:rsidR="00BA0CFB" w:rsidRPr="00DB1D26">
        <w:rPr>
          <w:rFonts w:ascii="Arial" w:hAnsi="Arial" w:cs="Arial"/>
          <w:b/>
          <w:bCs/>
          <w:sz w:val="26"/>
          <w:szCs w:val="26"/>
          <w:u w:val="single"/>
          <w:rPrChange w:id="6420" w:author="John Clevenger" w:date="2023-11-18T22:19:00Z">
            <w:rPr>
              <w:b w:val="0"/>
            </w:rPr>
          </w:rPrChange>
        </w:rPr>
        <w:t>s (Settings tab)</w:t>
      </w:r>
      <w:bookmarkEnd w:id="6414"/>
      <w:bookmarkEnd w:id="6415"/>
      <w:bookmarkEnd w:id="6416"/>
      <w:bookmarkEnd w:id="6417"/>
      <w:bookmarkEnd w:id="6418"/>
    </w:p>
    <w:p w14:paraId="5CB3231F" w14:textId="32ACC3B1" w:rsidR="00481474" w:rsidRDefault="00481474">
      <w:pPr>
        <w:pStyle w:val="BodyTextIndent3"/>
        <w:rPr>
          <w:sz w:val="24"/>
        </w:rPr>
      </w:pPr>
      <w:r>
        <w:rPr>
          <w:sz w:val="24"/>
        </w:rPr>
        <w:t xml:space="preserve">The </w:t>
      </w:r>
      <w:r w:rsidR="00B846DD" w:rsidRPr="00AC50D4">
        <w:rPr>
          <w:rFonts w:ascii="Arial" w:hAnsi="Arial" w:cs="Arial"/>
          <w:b/>
          <w:sz w:val="20"/>
        </w:rPr>
        <w:t>Settings</w:t>
      </w:r>
      <w:r>
        <w:rPr>
          <w:sz w:val="24"/>
          <w:szCs w:val="24"/>
        </w:rPr>
        <w:t xml:space="preserve"> tab on the </w:t>
      </w:r>
      <w:r>
        <w:rPr>
          <w:sz w:val="24"/>
        </w:rPr>
        <w:t xml:space="preserve">main Administrator </w:t>
      </w:r>
      <w:r w:rsidR="00B846DD" w:rsidRPr="00AC50D4">
        <w:rPr>
          <w:rFonts w:ascii="Arial" w:hAnsi="Arial" w:cs="Arial"/>
          <w:b/>
          <w:sz w:val="20"/>
        </w:rPr>
        <w:t>Configure</w:t>
      </w:r>
      <w:r w:rsidR="00861BDD" w:rsidRPr="00AC50D4">
        <w:rPr>
          <w:rFonts w:ascii="Arial" w:hAnsi="Arial" w:cs="Arial"/>
          <w:b/>
          <w:sz w:val="20"/>
        </w:rPr>
        <w:t xml:space="preserve"> Contest</w:t>
      </w:r>
      <w:r w:rsidR="00B846DD">
        <w:rPr>
          <w:sz w:val="24"/>
        </w:rPr>
        <w:t xml:space="preserve"> </w:t>
      </w:r>
      <w:r w:rsidR="00861BDD">
        <w:rPr>
          <w:sz w:val="24"/>
        </w:rPr>
        <w:t xml:space="preserve">tab </w:t>
      </w:r>
      <w:r>
        <w:rPr>
          <w:sz w:val="24"/>
          <w:szCs w:val="24"/>
        </w:rPr>
        <w:t xml:space="preserve">displays a screen </w:t>
      </w:r>
      <w:del w:id="6421" w:author="John Clevenger [2]" w:date="2022-06-22T18:39:00Z">
        <w:r w:rsidR="009722E3" w:rsidDel="000D56AC">
          <w:rPr>
            <w:sz w:val="24"/>
            <w:szCs w:val="24"/>
          </w:rPr>
          <w:delText>similar to</w:delText>
        </w:r>
      </w:del>
      <w:ins w:id="6422" w:author="John Clevenger [2]" w:date="2022-06-22T18:39:00Z">
        <w:r w:rsidR="000D56AC">
          <w:rPr>
            <w:sz w:val="24"/>
            <w:szCs w:val="24"/>
          </w:rPr>
          <w:t>like</w:t>
        </w:r>
      </w:ins>
      <w:r w:rsidR="009722E3">
        <w:rPr>
          <w:sz w:val="24"/>
          <w:szCs w:val="24"/>
        </w:rPr>
        <w:t xml:space="preserve"> the following.  The </w:t>
      </w:r>
      <w:r w:rsidR="009722E3" w:rsidRPr="00AC50D4">
        <w:rPr>
          <w:rFonts w:ascii="Arial" w:hAnsi="Arial" w:cs="Arial"/>
          <w:b/>
          <w:sz w:val="20"/>
        </w:rPr>
        <w:t>Settings</w:t>
      </w:r>
      <w:r w:rsidR="009722E3">
        <w:rPr>
          <w:sz w:val="24"/>
          <w:szCs w:val="24"/>
        </w:rPr>
        <w:t xml:space="preserve"> tab contains sections which allow</w:t>
      </w:r>
      <w:r>
        <w:rPr>
          <w:sz w:val="24"/>
          <w:szCs w:val="24"/>
        </w:rPr>
        <w:t xml:space="preserve"> selection of </w:t>
      </w:r>
      <w:r w:rsidR="009722E3">
        <w:rPr>
          <w:sz w:val="24"/>
          <w:szCs w:val="24"/>
        </w:rPr>
        <w:t xml:space="preserve">various </w:t>
      </w:r>
      <w:r>
        <w:rPr>
          <w:sz w:val="24"/>
          <w:szCs w:val="24"/>
        </w:rPr>
        <w:t xml:space="preserve">options </w:t>
      </w:r>
      <w:r>
        <w:rPr>
          <w:sz w:val="24"/>
        </w:rPr>
        <w:t xml:space="preserve">which can be used </w:t>
      </w:r>
      <w:r w:rsidR="009722E3">
        <w:rPr>
          <w:sz w:val="24"/>
        </w:rPr>
        <w:t>manage</w:t>
      </w:r>
      <w:r>
        <w:rPr>
          <w:sz w:val="24"/>
        </w:rPr>
        <w:t xml:space="preserve"> various aspects of a contest.  </w:t>
      </w:r>
      <w:r w:rsidR="00A92562">
        <w:rPr>
          <w:sz w:val="24"/>
        </w:rPr>
        <w:t xml:space="preserve">The meanings of the </w:t>
      </w:r>
      <w:r w:rsidR="009722E3">
        <w:rPr>
          <w:sz w:val="24"/>
        </w:rPr>
        <w:t>different</w:t>
      </w:r>
      <w:r w:rsidR="00A92562">
        <w:rPr>
          <w:sz w:val="24"/>
        </w:rPr>
        <w:t xml:space="preserve"> configuration fields on the </w:t>
      </w:r>
      <w:r w:rsidR="00A92562" w:rsidRPr="00AC50D4">
        <w:rPr>
          <w:rFonts w:ascii="Arial" w:hAnsi="Arial" w:cs="Arial"/>
          <w:b/>
          <w:sz w:val="20"/>
        </w:rPr>
        <w:t>Settings</w:t>
      </w:r>
      <w:r w:rsidR="00A92562">
        <w:rPr>
          <w:sz w:val="24"/>
        </w:rPr>
        <w:t xml:space="preserve"> tab are given below.</w:t>
      </w:r>
    </w:p>
    <w:p w14:paraId="5F573BB8" w14:textId="214B31E1" w:rsidR="009722E3" w:rsidRDefault="00A92296" w:rsidP="009722E3">
      <w:pPr>
        <w:pStyle w:val="BodyTextIndent3"/>
        <w:ind w:firstLine="0"/>
        <w:rPr>
          <w:b/>
          <w:sz w:val="24"/>
        </w:rPr>
      </w:pPr>
      <w:del w:id="6423" w:author="john" w:date="2020-11-28T01:16:00Z">
        <w:r w:rsidDel="001B15E7">
          <w:rPr>
            <w:noProof/>
          </w:rPr>
          <w:lastRenderedPageBreak/>
          <w:drawing>
            <wp:anchor distT="0" distB="0" distL="114300" distR="114300" simplePos="0" relativeHeight="251708416" behindDoc="0" locked="0" layoutInCell="1" allowOverlap="1" wp14:anchorId="6A3B2744" wp14:editId="486186B6">
              <wp:simplePos x="0" y="0"/>
              <wp:positionH relativeFrom="column">
                <wp:posOffset>197485</wp:posOffset>
              </wp:positionH>
              <wp:positionV relativeFrom="paragraph">
                <wp:posOffset>182245</wp:posOffset>
              </wp:positionV>
              <wp:extent cx="5548630" cy="5247640"/>
              <wp:effectExtent l="0" t="0" r="0" b="0"/>
              <wp:wrapTopAndBottom/>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8630" cy="5247640"/>
                      </a:xfrm>
                      <a:prstGeom prst="rect">
                        <a:avLst/>
                      </a:prstGeom>
                      <a:noFill/>
                      <a:ln>
                        <a:noFill/>
                      </a:ln>
                    </pic:spPr>
                  </pic:pic>
                </a:graphicData>
              </a:graphic>
              <wp14:sizeRelH relativeFrom="page">
                <wp14:pctWidth>0</wp14:pctWidth>
              </wp14:sizeRelH>
              <wp14:sizeRelV relativeFrom="page">
                <wp14:pctHeight>0</wp14:pctHeight>
              </wp14:sizeRelV>
            </wp:anchor>
          </w:drawing>
        </w:r>
      </w:del>
      <w:ins w:id="6424" w:author="john" w:date="2020-11-28T01:16:00Z">
        <w:r w:rsidR="001B15E7" w:rsidRPr="001B15E7">
          <w:rPr>
            <w:noProof/>
          </w:rPr>
          <w:t xml:space="preserve"> </w:t>
        </w:r>
        <w:del w:id="6425" w:author="John Clevenger [2]" w:date="2022-06-15T13:06:00Z">
          <w:r w:rsidR="001B15E7" w:rsidDel="00C964C4">
            <w:rPr>
              <w:noProof/>
            </w:rPr>
            <w:drawing>
              <wp:inline distT="0" distB="0" distL="0" distR="0" wp14:anchorId="0FDC11C2" wp14:editId="10094D19">
                <wp:extent cx="6053455" cy="573532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53455" cy="5735320"/>
                        </a:xfrm>
                        <a:prstGeom prst="rect">
                          <a:avLst/>
                        </a:prstGeom>
                      </pic:spPr>
                    </pic:pic>
                  </a:graphicData>
                </a:graphic>
              </wp:inline>
            </w:drawing>
          </w:r>
        </w:del>
      </w:ins>
      <w:ins w:id="6426" w:author="John Clevenger [2]" w:date="2022-06-15T13:06:00Z">
        <w:r w:rsidR="00C964C4">
          <w:rPr>
            <w:noProof/>
          </w:rPr>
          <w:drawing>
            <wp:inline distT="0" distB="0" distL="0" distR="0" wp14:anchorId="5CC552F6" wp14:editId="4FDF8016">
              <wp:extent cx="6053455" cy="5094605"/>
              <wp:effectExtent l="0" t="0" r="4445" b="0"/>
              <wp:docPr id="17" name="Picture 1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ord&#10;&#10;Description automatically generated"/>
                      <pic:cNvPicPr/>
                    </pic:nvPicPr>
                    <pic:blipFill>
                      <a:blip r:embed="rId68"/>
                      <a:stretch>
                        <a:fillRect/>
                      </a:stretch>
                    </pic:blipFill>
                    <pic:spPr>
                      <a:xfrm>
                        <a:off x="0" y="0"/>
                        <a:ext cx="6053455" cy="5094605"/>
                      </a:xfrm>
                      <a:prstGeom prst="rect">
                        <a:avLst/>
                      </a:prstGeom>
                    </pic:spPr>
                  </pic:pic>
                </a:graphicData>
              </a:graphic>
            </wp:inline>
          </w:drawing>
        </w:r>
      </w:ins>
    </w:p>
    <w:p w14:paraId="309AEB6B" w14:textId="77777777" w:rsidR="001B15E7" w:rsidRDefault="001B15E7" w:rsidP="009722E3">
      <w:pPr>
        <w:pStyle w:val="BodyTextIndent3"/>
        <w:ind w:firstLine="0"/>
        <w:rPr>
          <w:ins w:id="6427" w:author="john" w:date="2020-11-28T01:19:00Z"/>
          <w:rFonts w:ascii="Arial" w:hAnsi="Arial" w:cs="Arial"/>
          <w:b/>
          <w:sz w:val="20"/>
        </w:rPr>
      </w:pPr>
    </w:p>
    <w:p w14:paraId="42463F16" w14:textId="77777777" w:rsidR="00481474" w:rsidRPr="00B70449" w:rsidRDefault="009722E3" w:rsidP="009722E3">
      <w:pPr>
        <w:pStyle w:val="BodyTextIndent3"/>
        <w:ind w:firstLine="0"/>
        <w:rPr>
          <w:sz w:val="24"/>
        </w:rPr>
      </w:pPr>
      <w:r w:rsidRPr="00AC50D4">
        <w:rPr>
          <w:rFonts w:ascii="Arial" w:hAnsi="Arial" w:cs="Arial"/>
          <w:b/>
          <w:sz w:val="20"/>
        </w:rPr>
        <w:t>Contest Settings</w:t>
      </w:r>
      <w:r>
        <w:rPr>
          <w:sz w:val="24"/>
        </w:rPr>
        <w:t xml:space="preserve"> section:</w:t>
      </w:r>
    </w:p>
    <w:p w14:paraId="1BEF1951" w14:textId="77777777" w:rsidR="00B70449" w:rsidRDefault="00B70449" w:rsidP="008320FA">
      <w:pPr>
        <w:numPr>
          <w:ilvl w:val="0"/>
          <w:numId w:val="26"/>
        </w:numPr>
        <w:spacing w:before="120"/>
      </w:pPr>
      <w:r w:rsidRPr="00AC50D4">
        <w:rPr>
          <w:rFonts w:ascii="Arial" w:hAnsi="Arial" w:cs="Arial"/>
          <w:b/>
          <w:sz w:val="20"/>
        </w:rPr>
        <w:t>Contest Title</w:t>
      </w:r>
      <w:r>
        <w:t xml:space="preserve"> </w:t>
      </w:r>
      <w:r w:rsidR="00855688">
        <w:t>– s</w:t>
      </w:r>
      <w:r w:rsidRPr="00B70449">
        <w:t>pecifies the contest title which is to be displayed on the scoreboard.</w:t>
      </w:r>
    </w:p>
    <w:p w14:paraId="3EAB0899" w14:textId="77777777" w:rsidR="009722E3" w:rsidRDefault="009722E3" w:rsidP="009722E3">
      <w:pPr>
        <w:numPr>
          <w:ilvl w:val="0"/>
          <w:numId w:val="26"/>
        </w:numPr>
        <w:spacing w:before="120"/>
        <w:jc w:val="both"/>
      </w:pPr>
      <w:r w:rsidRPr="00AC50D4">
        <w:rPr>
          <w:rFonts w:ascii="Arial" w:hAnsi="Arial" w:cs="Arial"/>
          <w:b/>
          <w:sz w:val="20"/>
        </w:rPr>
        <w:t>Scheduled Start Time</w:t>
      </w:r>
      <w:r>
        <w:rPr>
          <w:b/>
        </w:rPr>
        <w:t xml:space="preserve"> </w:t>
      </w:r>
      <w:r>
        <w:t>– shows the date and time at which the contest will (automatically) start (that is, the date/time at which PC</w:t>
      </w:r>
      <w:r w:rsidRPr="009722E3">
        <w:rPr>
          <w:vertAlign w:val="superscript"/>
        </w:rPr>
        <w:t>2</w:t>
      </w:r>
      <w:r>
        <w:t xml:space="preserve"> will begin accepting </w:t>
      </w:r>
      <w:r w:rsidR="00A85B7F">
        <w:t xml:space="preserve">team </w:t>
      </w:r>
      <w:r>
        <w:t xml:space="preserve">submissions).  The </w:t>
      </w:r>
      <w:r w:rsidRPr="00AC50D4">
        <w:rPr>
          <w:rFonts w:ascii="Arial" w:hAnsi="Arial" w:cs="Arial"/>
          <w:b/>
          <w:sz w:val="20"/>
        </w:rPr>
        <w:t>Edit Start Schedule</w:t>
      </w:r>
      <w:r>
        <w:t xml:space="preserve"> button on the </w:t>
      </w:r>
      <w:r w:rsidR="00855688">
        <w:t>Admin’s</w:t>
      </w:r>
      <w:r>
        <w:t xml:space="preserve"> </w:t>
      </w:r>
      <w:r w:rsidRPr="00AC50D4">
        <w:rPr>
          <w:rFonts w:ascii="Arial" w:hAnsi="Arial" w:cs="Arial"/>
          <w:b/>
          <w:sz w:val="20"/>
        </w:rPr>
        <w:t>Configure Contest &gt; Times</w:t>
      </w:r>
      <w:r>
        <w:t xml:space="preserve"> tab is used to enter a scheduled start time.  If no scheduled start time has been set </w:t>
      </w:r>
      <w:r w:rsidR="00A85B7F">
        <w:t xml:space="preserve">(which is the default) </w:t>
      </w:r>
      <w:r>
        <w:t xml:space="preserve">then </w:t>
      </w:r>
      <w:r w:rsidR="00855688">
        <w:t>this field displays “</w:t>
      </w:r>
      <w:r w:rsidR="00855688" w:rsidRPr="00855688">
        <w:rPr>
          <w:rFonts w:ascii="Courier New" w:hAnsi="Courier New" w:cs="Courier New"/>
          <w:b/>
          <w:sz w:val="20"/>
        </w:rPr>
        <w:t>&lt;undefined&gt;</w:t>
      </w:r>
      <w:r w:rsidR="00855688">
        <w:t xml:space="preserve">” and </w:t>
      </w:r>
      <w:r>
        <w:t xml:space="preserve">the contest will not start until the </w:t>
      </w:r>
      <w:r w:rsidRPr="00041544">
        <w:rPr>
          <w:rFonts w:ascii="Arial" w:hAnsi="Arial" w:cs="Arial"/>
          <w:b/>
          <w:sz w:val="20"/>
        </w:rPr>
        <w:t>Start</w:t>
      </w:r>
      <w:r>
        <w:t xml:space="preserve"> or </w:t>
      </w:r>
      <w:r w:rsidRPr="00041544">
        <w:rPr>
          <w:rFonts w:ascii="Arial" w:hAnsi="Arial" w:cs="Arial"/>
          <w:b/>
          <w:sz w:val="20"/>
        </w:rPr>
        <w:t>Start All</w:t>
      </w:r>
      <w:r>
        <w:t xml:space="preserve"> button on the </w:t>
      </w:r>
      <w:r w:rsidRPr="00041544">
        <w:rPr>
          <w:rFonts w:ascii="Arial" w:hAnsi="Arial" w:cs="Arial"/>
          <w:b/>
          <w:sz w:val="20"/>
        </w:rPr>
        <w:t>Configure Contest &gt; Times</w:t>
      </w:r>
      <w:r>
        <w:t xml:space="preserve"> tab is pushed.</w:t>
      </w:r>
    </w:p>
    <w:p w14:paraId="4275BD0F" w14:textId="77777777" w:rsidR="00855688" w:rsidRDefault="00855688" w:rsidP="009722E3">
      <w:pPr>
        <w:numPr>
          <w:ilvl w:val="0"/>
          <w:numId w:val="26"/>
        </w:numPr>
        <w:spacing w:before="120"/>
        <w:jc w:val="both"/>
      </w:pPr>
      <w:r w:rsidRPr="00041544">
        <w:rPr>
          <w:rFonts w:ascii="Arial" w:hAnsi="Arial" w:cs="Arial"/>
          <w:b/>
          <w:sz w:val="20"/>
        </w:rPr>
        <w:t>Scoreboard Freeze Length</w:t>
      </w:r>
      <w:r>
        <w:rPr>
          <w:b/>
        </w:rPr>
        <w:t xml:space="preserve"> </w:t>
      </w:r>
      <w:r>
        <w:t xml:space="preserve">– the </w:t>
      </w:r>
      <w:r w:rsidR="00A85B7F">
        <w:t xml:space="preserve">point in </w:t>
      </w:r>
      <w:r>
        <w:t xml:space="preserve">time (in HH:MM:SS format) </w:t>
      </w:r>
      <w:r w:rsidRPr="00A85B7F">
        <w:rPr>
          <w:i/>
        </w:rPr>
        <w:t>prior to the end of the contest</w:t>
      </w:r>
      <w:r>
        <w:t xml:space="preserve"> when the public scoreboard will </w:t>
      </w:r>
      <w:r w:rsidR="00041544">
        <w:t xml:space="preserve">automatically </w:t>
      </w:r>
      <w:r>
        <w:t>be</w:t>
      </w:r>
      <w:r w:rsidR="00DD4EC7">
        <w:t>come</w:t>
      </w:r>
      <w:r>
        <w:t xml:space="preserve"> </w:t>
      </w:r>
      <w:r w:rsidR="00DD4EC7">
        <w:t>“</w:t>
      </w:r>
      <w:r>
        <w:t>frozen</w:t>
      </w:r>
      <w:r w:rsidR="00DD4EC7">
        <w:t>”</w:t>
      </w:r>
      <w:r>
        <w:t xml:space="preserve">. </w:t>
      </w:r>
      <w:r w:rsidR="00DD4EC7">
        <w:t xml:space="preserve">The public scoreboard remains frozen </w:t>
      </w:r>
      <w:r w:rsidR="00A85B7F">
        <w:t xml:space="preserve">(meaning any new submissions are shown as “Pending”) </w:t>
      </w:r>
      <w:r w:rsidR="00DD4EC7">
        <w:t>starting at this point</w:t>
      </w:r>
      <w:r w:rsidR="008A2192">
        <w:t xml:space="preserve">, and remains frozen until the contest </w:t>
      </w:r>
      <w:r w:rsidR="008A2192" w:rsidRPr="00041544">
        <w:rPr>
          <w:i/>
        </w:rPr>
        <w:t>ends</w:t>
      </w:r>
      <w:r w:rsidR="008A2192">
        <w:t xml:space="preserve"> </w:t>
      </w:r>
      <w:r w:rsidR="008A2192" w:rsidRPr="00041544">
        <w:t>and is “</w:t>
      </w:r>
      <w:r w:rsidR="00041544" w:rsidRPr="00041544">
        <w:rPr>
          <w:i/>
        </w:rPr>
        <w:t>f</w:t>
      </w:r>
      <w:r w:rsidR="008A2192" w:rsidRPr="00041544">
        <w:rPr>
          <w:i/>
        </w:rPr>
        <w:t>inalized</w:t>
      </w:r>
      <w:r w:rsidR="008A2192" w:rsidRPr="00041544">
        <w:t>”.</w:t>
      </w:r>
      <w:r w:rsidR="00DD4EC7">
        <w:t xml:space="preserve"> </w:t>
      </w:r>
      <w:r>
        <w:t xml:space="preserve"> See the chapter on </w:t>
      </w:r>
      <w:r w:rsidRPr="00041544">
        <w:rPr>
          <w:rFonts w:ascii="Arial" w:hAnsi="Arial" w:cs="Arial"/>
          <w:b/>
          <w:sz w:val="20"/>
        </w:rPr>
        <w:t>Scoreboards</w:t>
      </w:r>
      <w:r>
        <w:t xml:space="preserve"> for additional information about scoreboard freezing.</w:t>
      </w:r>
    </w:p>
    <w:p w14:paraId="39E2BC5F" w14:textId="77777777" w:rsidR="00AC50D4" w:rsidRDefault="00855688" w:rsidP="009722E3">
      <w:pPr>
        <w:numPr>
          <w:ilvl w:val="0"/>
          <w:numId w:val="26"/>
        </w:numPr>
        <w:spacing w:before="120"/>
        <w:jc w:val="both"/>
      </w:pPr>
      <w:r w:rsidRPr="00041544">
        <w:rPr>
          <w:rFonts w:ascii="Arial" w:hAnsi="Arial" w:cs="Arial"/>
          <w:b/>
          <w:sz w:val="20"/>
        </w:rPr>
        <w:lastRenderedPageBreak/>
        <w:t>Unfreeze Scoreboard</w:t>
      </w:r>
      <w:r>
        <w:rPr>
          <w:b/>
        </w:rPr>
        <w:t xml:space="preserve"> </w:t>
      </w:r>
      <w:r>
        <w:t xml:space="preserve">– pressing this button will “unfreeze” the public scoreboard; that is, it will </w:t>
      </w:r>
      <w:r w:rsidR="00DD4EC7">
        <w:t xml:space="preserve">allow the public scoreboard to display </w:t>
      </w:r>
      <w:r w:rsidR="00A85B7F">
        <w:t>final contest</w:t>
      </w:r>
      <w:r w:rsidR="00DD4EC7">
        <w:t xml:space="preserve"> standings</w:t>
      </w:r>
      <w:r w:rsidR="00A85B7F">
        <w:t xml:space="preserve"> </w:t>
      </w:r>
      <w:r w:rsidR="00AC50D4">
        <w:t xml:space="preserve">(instead of showing “Pending” submissions) </w:t>
      </w:r>
      <w:r w:rsidR="00AC50D4" w:rsidRPr="00041544">
        <w:rPr>
          <w:i/>
        </w:rPr>
        <w:t>once the contest is over and finalized</w:t>
      </w:r>
      <w:r w:rsidR="00DD4EC7">
        <w:t xml:space="preserve">. </w:t>
      </w:r>
      <w:r w:rsidR="00A85B7F">
        <w:t xml:space="preserve"> Note that </w:t>
      </w:r>
      <w:r w:rsidR="00A85B7F">
        <w:rPr>
          <w:u w:val="single"/>
        </w:rPr>
        <w:t xml:space="preserve">unfreezing does not take effect until the contest </w:t>
      </w:r>
      <w:r w:rsidR="00A85B7F" w:rsidRPr="00AC50D4">
        <w:rPr>
          <w:i/>
          <w:u w:val="single"/>
        </w:rPr>
        <w:t>ends</w:t>
      </w:r>
      <w:r w:rsidR="00A85B7F">
        <w:rPr>
          <w:u w:val="single"/>
        </w:rPr>
        <w:t xml:space="preserve"> and </w:t>
      </w:r>
      <w:r w:rsidR="00AC50D4">
        <w:rPr>
          <w:u w:val="single"/>
        </w:rPr>
        <w:t>has been</w:t>
      </w:r>
      <w:r w:rsidR="00A85B7F">
        <w:rPr>
          <w:u w:val="single"/>
        </w:rPr>
        <w:t xml:space="preserve"> </w:t>
      </w:r>
      <w:r w:rsidR="00AC50D4">
        <w:rPr>
          <w:u w:val="single"/>
        </w:rPr>
        <w:t>“</w:t>
      </w:r>
      <w:r w:rsidR="00AC50D4">
        <w:rPr>
          <w:i/>
          <w:u w:val="single"/>
        </w:rPr>
        <w:t>finalized</w:t>
      </w:r>
      <w:r w:rsidR="00041544">
        <w:rPr>
          <w:u w:val="single"/>
        </w:rPr>
        <w:t>”</w:t>
      </w:r>
      <w:r w:rsidR="00041544">
        <w:t>, regardless of when the button is pressed.</w:t>
      </w:r>
    </w:p>
    <w:p w14:paraId="4A614CC5" w14:textId="77777777" w:rsidR="00855688" w:rsidRDefault="00A85B7F" w:rsidP="00AC50D4">
      <w:pPr>
        <w:spacing w:before="120"/>
        <w:ind w:left="720"/>
        <w:jc w:val="both"/>
      </w:pPr>
      <w:r>
        <w:t xml:space="preserve">The normal </w:t>
      </w:r>
      <w:r w:rsidR="00AC50D4">
        <w:t>usage</w:t>
      </w:r>
      <w:r>
        <w:t xml:space="preserve"> </w:t>
      </w:r>
      <w:r w:rsidR="00AC50D4">
        <w:t xml:space="preserve">of this button </w:t>
      </w:r>
      <w:r>
        <w:t xml:space="preserve">is that the public scoreboard remains frozen (hiding the final results from the public) until </w:t>
      </w:r>
      <w:r w:rsidR="00AC50D4">
        <w:t xml:space="preserve">the contest ends, at which time the Contest Administrator certifies the final results using the Admin </w:t>
      </w:r>
      <w:r w:rsidR="00AC50D4" w:rsidRPr="00041544">
        <w:rPr>
          <w:rFonts w:ascii="Arial" w:hAnsi="Arial" w:cs="Arial"/>
          <w:b/>
          <w:sz w:val="20"/>
        </w:rPr>
        <w:t>Run Contest &gt; Finalize</w:t>
      </w:r>
      <w:r w:rsidR="00AC50D4">
        <w:t xml:space="preserve"> tab and </w:t>
      </w:r>
      <w:r w:rsidR="00AC50D4">
        <w:rPr>
          <w:i/>
        </w:rPr>
        <w:t xml:space="preserve">then </w:t>
      </w:r>
      <w:r w:rsidR="00AC50D4">
        <w:t>“unfreezes” the public scoreboard using this button.</w:t>
      </w:r>
      <w:r w:rsidR="00DD4EC7">
        <w:t xml:space="preserve"> </w:t>
      </w:r>
      <w:r w:rsidR="00AC50D4">
        <w:t xml:space="preserve"> </w:t>
      </w:r>
      <w:r w:rsidR="00DD4EC7">
        <w:t xml:space="preserve">Unfreezing the public scoreboard </w:t>
      </w:r>
      <w:r w:rsidR="00DD4EC7">
        <w:rPr>
          <w:i/>
        </w:rPr>
        <w:t>cannot be undone</w:t>
      </w:r>
      <w:r w:rsidR="00DD4EC7">
        <w:t xml:space="preserve">; be </w:t>
      </w:r>
      <w:r w:rsidR="00DD4EC7">
        <w:rPr>
          <w:i/>
        </w:rPr>
        <w:t>sure</w:t>
      </w:r>
      <w:r w:rsidR="00DD4EC7">
        <w:t xml:space="preserve"> you want to publish the </w:t>
      </w:r>
      <w:r w:rsidR="00AC50D4">
        <w:t>final</w:t>
      </w:r>
      <w:r w:rsidR="00DD4EC7">
        <w:t xml:space="preserve"> standi</w:t>
      </w:r>
      <w:r w:rsidR="00AC50D4">
        <w:t xml:space="preserve">ngs before pressing this button!   See the chapter on </w:t>
      </w:r>
      <w:r w:rsidR="00041544" w:rsidRPr="00041544">
        <w:rPr>
          <w:rFonts w:ascii="Arial" w:hAnsi="Arial" w:cs="Arial"/>
          <w:b/>
          <w:sz w:val="20"/>
        </w:rPr>
        <w:t>Finishing the Contest</w:t>
      </w:r>
      <w:r w:rsidR="00041544">
        <w:t xml:space="preserve"> for further information about “Finalizing”.</w:t>
      </w:r>
    </w:p>
    <w:p w14:paraId="11CB0D9E" w14:textId="77777777" w:rsidR="00041544" w:rsidRDefault="00041544" w:rsidP="00AC50D4">
      <w:pPr>
        <w:spacing w:before="120"/>
        <w:ind w:left="720"/>
        <w:jc w:val="both"/>
      </w:pPr>
    </w:p>
    <w:p w14:paraId="35D61707" w14:textId="2A53DA5F" w:rsidR="00041544" w:rsidRPr="00B70449" w:rsidRDefault="00041544" w:rsidP="00041544">
      <w:pPr>
        <w:pStyle w:val="BodyTextIndent3"/>
        <w:ind w:firstLine="0"/>
        <w:rPr>
          <w:sz w:val="24"/>
        </w:rPr>
      </w:pPr>
      <w:r>
        <w:rPr>
          <w:rFonts w:ascii="Arial" w:hAnsi="Arial" w:cs="Arial"/>
          <w:b/>
          <w:sz w:val="20"/>
        </w:rPr>
        <w:t>Judg</w:t>
      </w:r>
      <w:ins w:id="6428" w:author="John Clevenger" w:date="2023-11-18T22:22:00Z">
        <w:r w:rsidR="00DB1D26">
          <w:rPr>
            <w:rFonts w:ascii="Arial" w:hAnsi="Arial" w:cs="Arial"/>
            <w:b/>
            <w:sz w:val="20"/>
          </w:rPr>
          <w:t>ing</w:t>
        </w:r>
      </w:ins>
      <w:del w:id="6429" w:author="John Clevenger" w:date="2023-11-18T22:22:00Z">
        <w:r w:rsidDel="00DB1D26">
          <w:rPr>
            <w:rFonts w:ascii="Arial" w:hAnsi="Arial" w:cs="Arial"/>
            <w:b/>
            <w:sz w:val="20"/>
          </w:rPr>
          <w:delText>e</w:delText>
        </w:r>
      </w:del>
      <w:r w:rsidRPr="00AC50D4">
        <w:rPr>
          <w:rFonts w:ascii="Arial" w:hAnsi="Arial" w:cs="Arial"/>
          <w:b/>
          <w:sz w:val="20"/>
        </w:rPr>
        <w:t xml:space="preserve"> Settings</w:t>
      </w:r>
      <w:r>
        <w:rPr>
          <w:sz w:val="24"/>
        </w:rPr>
        <w:t xml:space="preserve"> section:</w:t>
      </w:r>
    </w:p>
    <w:p w14:paraId="713E3CF5" w14:textId="77777777" w:rsidR="00B846DD" w:rsidRDefault="00B846DD" w:rsidP="00B20B6D">
      <w:pPr>
        <w:numPr>
          <w:ilvl w:val="0"/>
          <w:numId w:val="26"/>
        </w:numPr>
        <w:spacing w:before="240"/>
        <w:jc w:val="both"/>
      </w:pPr>
      <w:r w:rsidRPr="00041544">
        <w:rPr>
          <w:rFonts w:ascii="Arial" w:hAnsi="Arial" w:cs="Arial"/>
          <w:b/>
          <w:sz w:val="20"/>
        </w:rPr>
        <w:t>Team Information Displayed to Judges</w:t>
      </w:r>
      <w:r>
        <w:t xml:space="preserve"> </w:t>
      </w:r>
      <w:r w:rsidR="00041544">
        <w:t>– s</w:t>
      </w:r>
      <w:r>
        <w:t xml:space="preserve">pecifies whether or not to reveal the </w:t>
      </w:r>
      <w:r w:rsidR="0053526D">
        <w:t>identity</w:t>
      </w:r>
      <w:r>
        <w:t xml:space="preserve"> of Teams to the</w:t>
      </w:r>
      <w:r w:rsidR="00861BDD">
        <w:t xml:space="preserve"> (human)</w:t>
      </w:r>
      <w:r>
        <w:t xml:space="preserve"> Judges while a run is being judged</w:t>
      </w:r>
      <w:r w:rsidR="00B70449">
        <w:t xml:space="preserve">.   </w:t>
      </w:r>
      <w:r w:rsidR="00407CF2">
        <w:t>For example, assume that</w:t>
      </w:r>
      <w:r w:rsidR="00B70449">
        <w:t xml:space="preserve"> team 5 has a display name of “CSUS Hornets” and an alias</w:t>
      </w:r>
      <w:r w:rsidR="00AF6A8F">
        <w:rPr>
          <w:rStyle w:val="FootnoteReference"/>
        </w:rPr>
        <w:footnoteReference w:id="34"/>
      </w:r>
      <w:r w:rsidR="00AF6A8F">
        <w:t xml:space="preserve"> </w:t>
      </w:r>
      <w:r w:rsidR="00B70449">
        <w:t xml:space="preserve"> of “Team Orange”</w:t>
      </w:r>
      <w:r w:rsidR="00407CF2">
        <w:t>.  Then choosing the various display options will have the following effect on the information shown to the judges:</w:t>
      </w:r>
    </w:p>
    <w:p w14:paraId="7BB585E6" w14:textId="77777777" w:rsidR="00B846DD" w:rsidRDefault="00B846DD" w:rsidP="00685DBD">
      <w:pPr>
        <w:numPr>
          <w:ilvl w:val="2"/>
          <w:numId w:val="1"/>
        </w:numPr>
        <w:tabs>
          <w:tab w:val="clear" w:pos="1980"/>
          <w:tab w:val="num" w:pos="1260"/>
        </w:tabs>
        <w:spacing w:before="120"/>
        <w:ind w:left="1260"/>
      </w:pPr>
      <w:r>
        <w:t>None – show</w:t>
      </w:r>
      <w:r w:rsidR="00AF6A8F">
        <w:t xml:space="preserve"> </w:t>
      </w:r>
      <w:r>
        <w:t xml:space="preserve"> </w:t>
      </w:r>
      <w:r w:rsidR="00AF6A8F">
        <w:t>“</w:t>
      </w:r>
      <w:r>
        <w:t>***</w:t>
      </w:r>
      <w:r w:rsidR="00AF6A8F">
        <w:t>”</w:t>
      </w:r>
      <w:r>
        <w:t xml:space="preserve"> for team name</w:t>
      </w:r>
    </w:p>
    <w:p w14:paraId="7DDED557" w14:textId="77777777" w:rsidR="00B846DD" w:rsidRDefault="00B846DD" w:rsidP="00685DBD">
      <w:pPr>
        <w:numPr>
          <w:ilvl w:val="2"/>
          <w:numId w:val="1"/>
        </w:numPr>
        <w:tabs>
          <w:tab w:val="clear" w:pos="1980"/>
          <w:tab w:val="num" w:pos="1260"/>
        </w:tabs>
        <w:spacing w:before="120"/>
        <w:ind w:left="1260"/>
      </w:pPr>
      <w:r>
        <w:t>Show Numbers onl</w:t>
      </w:r>
      <w:r w:rsidR="00407CF2">
        <w:t xml:space="preserve">y – show </w:t>
      </w:r>
      <w:r w:rsidR="00041544">
        <w:t>“</w:t>
      </w:r>
      <w:r w:rsidR="00407CF2">
        <w:t>team#</w:t>
      </w:r>
      <w:r w:rsidR="00041544">
        <w:t>”</w:t>
      </w:r>
      <w:r w:rsidR="00407CF2">
        <w:t xml:space="preserve"> for team name; for example, </w:t>
      </w:r>
      <w:r>
        <w:t xml:space="preserve"> </w:t>
      </w:r>
      <w:r w:rsidR="00407CF2">
        <w:t>“</w:t>
      </w:r>
      <w:r>
        <w:t>team5</w:t>
      </w:r>
      <w:r w:rsidR="00407CF2">
        <w:t>”</w:t>
      </w:r>
    </w:p>
    <w:p w14:paraId="68AB767F" w14:textId="77777777" w:rsidR="00B846DD" w:rsidRDefault="00B846DD" w:rsidP="00685DBD">
      <w:pPr>
        <w:numPr>
          <w:ilvl w:val="2"/>
          <w:numId w:val="1"/>
        </w:numPr>
        <w:tabs>
          <w:tab w:val="clear" w:pos="1980"/>
          <w:tab w:val="num" w:pos="1260"/>
        </w:tabs>
        <w:spacing w:before="120"/>
        <w:ind w:left="1260"/>
      </w:pPr>
      <w:r>
        <w:t>Show Names only – show disp</w:t>
      </w:r>
      <w:r w:rsidR="00407CF2">
        <w:t>lay name only; for example</w:t>
      </w:r>
      <w:r>
        <w:t xml:space="preserve"> </w:t>
      </w:r>
      <w:r w:rsidR="00407CF2">
        <w:t>“</w:t>
      </w:r>
      <w:r>
        <w:t>CSUS Hornets</w:t>
      </w:r>
      <w:r w:rsidR="00407CF2">
        <w:t>”</w:t>
      </w:r>
    </w:p>
    <w:p w14:paraId="14EDC4C6" w14:textId="77777777" w:rsidR="00B846DD" w:rsidRDefault="00407CF2" w:rsidP="00685DBD">
      <w:pPr>
        <w:numPr>
          <w:ilvl w:val="2"/>
          <w:numId w:val="1"/>
        </w:numPr>
        <w:tabs>
          <w:tab w:val="clear" w:pos="1980"/>
          <w:tab w:val="num" w:pos="1260"/>
        </w:tabs>
        <w:spacing w:before="120"/>
        <w:ind w:left="1260"/>
      </w:pPr>
      <w:r>
        <w:t xml:space="preserve">Show Number and Name – for example </w:t>
      </w:r>
      <w:r w:rsidR="00B846DD">
        <w:t xml:space="preserve"> </w:t>
      </w:r>
      <w:r>
        <w:t>“</w:t>
      </w:r>
      <w:r w:rsidR="00B846DD">
        <w:t>5 CSUS Hornets</w:t>
      </w:r>
      <w:r>
        <w:t>”</w:t>
      </w:r>
    </w:p>
    <w:p w14:paraId="00A2A338" w14:textId="77777777" w:rsidR="00B846DD" w:rsidRDefault="00B846DD" w:rsidP="00685DBD">
      <w:pPr>
        <w:numPr>
          <w:ilvl w:val="2"/>
          <w:numId w:val="1"/>
        </w:numPr>
        <w:tabs>
          <w:tab w:val="clear" w:pos="1980"/>
          <w:tab w:val="num" w:pos="1260"/>
        </w:tabs>
        <w:spacing w:before="120"/>
        <w:ind w:left="1260"/>
      </w:pPr>
      <w:r>
        <w:t xml:space="preserve">Show Alias– show an alias for </w:t>
      </w:r>
      <w:r w:rsidR="00407CF2">
        <w:t>the team name; for example, “</w:t>
      </w:r>
      <w:r w:rsidR="00B70449">
        <w:t>Team Orange</w:t>
      </w:r>
      <w:r w:rsidR="00407CF2">
        <w:t>”</w:t>
      </w:r>
    </w:p>
    <w:p w14:paraId="7A5C5329" w14:textId="77777777" w:rsidR="00041544" w:rsidRDefault="00041544" w:rsidP="00041544">
      <w:pPr>
        <w:spacing w:before="180"/>
        <w:ind w:left="720" w:firstLine="270"/>
        <w:jc w:val="both"/>
      </w:pPr>
      <w:r>
        <w:t>The purpose of this setting is to allow the Contest Administrator to control the amount of information which judges are allowed to know about the team whose submissions they are judging.</w:t>
      </w:r>
    </w:p>
    <w:p w14:paraId="42EF5876" w14:textId="77777777" w:rsidR="00041544" w:rsidRDefault="00041544" w:rsidP="00041544">
      <w:pPr>
        <w:numPr>
          <w:ilvl w:val="0"/>
          <w:numId w:val="27"/>
        </w:numPr>
        <w:spacing w:before="180"/>
        <w:ind w:left="720"/>
        <w:jc w:val="both"/>
      </w:pPr>
      <w:r w:rsidRPr="00041544">
        <w:rPr>
          <w:rFonts w:ascii="Arial" w:hAnsi="Arial" w:cs="Arial"/>
          <w:b/>
          <w:sz w:val="20"/>
        </w:rPr>
        <w:t>Judges’ Default Answer</w:t>
      </w:r>
      <w:r>
        <w:t xml:space="preserve"> – specifies the clarification answer sent to teams if a judge selects the </w:t>
      </w:r>
      <w:r w:rsidRPr="00302CEC">
        <w:rPr>
          <w:rStyle w:val="ButtonText"/>
        </w:rPr>
        <w:t>Default Answer</w:t>
      </w:r>
      <w:r>
        <w:t xml:space="preserve"> button while answering a clarification.</w:t>
      </w:r>
    </w:p>
    <w:p w14:paraId="732182F4" w14:textId="77777777" w:rsidR="00041544" w:rsidRDefault="00041544" w:rsidP="00041544">
      <w:pPr>
        <w:numPr>
          <w:ilvl w:val="0"/>
          <w:numId w:val="27"/>
        </w:numPr>
        <w:spacing w:before="180"/>
        <w:ind w:left="720"/>
        <w:jc w:val="both"/>
      </w:pPr>
      <w:r>
        <w:rPr>
          <w:rFonts w:ascii="Arial" w:hAnsi="Arial" w:cs="Arial"/>
          <w:b/>
          <w:sz w:val="20"/>
        </w:rPr>
        <w:t xml:space="preserve">Judging Options </w:t>
      </w:r>
      <w:r>
        <w:t xml:space="preserve">– allows the Contest Administrator to </w:t>
      </w:r>
      <w:r w:rsidR="00B20B6D">
        <w:t>control how PC</w:t>
      </w:r>
      <w:r w:rsidR="00B20B6D" w:rsidRPr="00B20B6D">
        <w:rPr>
          <w:vertAlign w:val="superscript"/>
        </w:rPr>
        <w:t>2</w:t>
      </w:r>
      <w:r w:rsidR="00B20B6D">
        <w:t xml:space="preserve"> manages certain scoring information; for example, whether to include “Preliminary (Computer) Judgements” in scoring, whether to send notifications for Preliminary Judgements, etc.</w:t>
      </w:r>
    </w:p>
    <w:p w14:paraId="67A9AD8B" w14:textId="77777777" w:rsidR="00B20B6D" w:rsidRDefault="00B20B6D" w:rsidP="00B20B6D">
      <w:pPr>
        <w:numPr>
          <w:ilvl w:val="0"/>
          <w:numId w:val="27"/>
        </w:numPr>
        <w:spacing w:before="180"/>
        <w:ind w:left="720"/>
        <w:jc w:val="both"/>
      </w:pPr>
      <w:r w:rsidRPr="00041544">
        <w:rPr>
          <w:rFonts w:ascii="Arial" w:hAnsi="Arial" w:cs="Arial"/>
          <w:b/>
          <w:sz w:val="20"/>
        </w:rPr>
        <w:t>Edit Scoring Properties</w:t>
      </w:r>
      <w:r>
        <w:t xml:space="preserve"> – this button pops up a dialog which is used to specify the scoring point penalties.  See the section </w:t>
      </w:r>
      <w:r w:rsidRPr="00041544">
        <w:rPr>
          <w:rFonts w:ascii="Arial" w:hAnsi="Arial" w:cs="Arial"/>
          <w:b/>
          <w:sz w:val="20"/>
        </w:rPr>
        <w:t>Configuring Scoring Properties</w:t>
      </w:r>
      <w:r>
        <w:rPr>
          <w:b/>
          <w:i/>
        </w:rPr>
        <w:t xml:space="preserve"> </w:t>
      </w:r>
      <w:r>
        <w:t xml:space="preserve">in the chapter on the </w:t>
      </w:r>
      <w:r w:rsidRPr="00041544">
        <w:rPr>
          <w:rFonts w:ascii="Arial" w:hAnsi="Arial" w:cs="Arial"/>
          <w:b/>
          <w:sz w:val="20"/>
        </w:rPr>
        <w:t>PC</w:t>
      </w:r>
      <w:r w:rsidRPr="00041544">
        <w:rPr>
          <w:rFonts w:ascii="Arial" w:hAnsi="Arial" w:cs="Arial"/>
          <w:b/>
          <w:sz w:val="20"/>
          <w:vertAlign w:val="superscript"/>
        </w:rPr>
        <w:t>2</w:t>
      </w:r>
      <w:r w:rsidRPr="00041544">
        <w:rPr>
          <w:rFonts w:ascii="Arial" w:hAnsi="Arial" w:cs="Arial"/>
          <w:b/>
          <w:sz w:val="20"/>
        </w:rPr>
        <w:t xml:space="preserve"> Scoreboard</w:t>
      </w:r>
      <w:r w:rsidRPr="00065168">
        <w:rPr>
          <w:b/>
        </w:rPr>
        <w:t xml:space="preserve"> </w:t>
      </w:r>
      <w:r>
        <w:t>for additional details.</w:t>
      </w:r>
    </w:p>
    <w:p w14:paraId="7373A4B4" w14:textId="77777777" w:rsidR="00B20B6D" w:rsidRDefault="00B20B6D" w:rsidP="00B20B6D">
      <w:pPr>
        <w:pStyle w:val="BodyTextIndent3"/>
        <w:spacing w:before="240"/>
        <w:ind w:firstLine="0"/>
        <w:rPr>
          <w:rFonts w:ascii="Arial" w:hAnsi="Arial" w:cs="Arial"/>
          <w:b/>
          <w:sz w:val="20"/>
        </w:rPr>
      </w:pPr>
    </w:p>
    <w:p w14:paraId="36828D38" w14:textId="77777777" w:rsidR="00041544" w:rsidRPr="00B20B6D" w:rsidRDefault="00B20B6D">
      <w:pPr>
        <w:pStyle w:val="BodyTextIndent3"/>
        <w:keepNext/>
        <w:keepLines/>
        <w:spacing w:before="240"/>
        <w:ind w:firstLine="0"/>
        <w:rPr>
          <w:rFonts w:ascii="Arial" w:hAnsi="Arial" w:cs="Arial"/>
          <w:b/>
          <w:sz w:val="20"/>
        </w:rPr>
        <w:pPrChange w:id="6430" w:author="John Clevenger" w:date="2023-11-18T22:23:00Z">
          <w:pPr>
            <w:pStyle w:val="BodyTextIndent3"/>
            <w:spacing w:before="240"/>
            <w:ind w:firstLine="0"/>
          </w:pPr>
        </w:pPrChange>
      </w:pPr>
      <w:r>
        <w:rPr>
          <w:rFonts w:ascii="Arial" w:hAnsi="Arial" w:cs="Arial"/>
          <w:b/>
          <w:sz w:val="20"/>
        </w:rPr>
        <w:lastRenderedPageBreak/>
        <w:t>Team</w:t>
      </w:r>
      <w:r w:rsidRPr="00AC50D4">
        <w:rPr>
          <w:rFonts w:ascii="Arial" w:hAnsi="Arial" w:cs="Arial"/>
          <w:b/>
          <w:sz w:val="20"/>
        </w:rPr>
        <w:t xml:space="preserve"> Settings</w:t>
      </w:r>
      <w:r w:rsidRPr="00B20B6D">
        <w:rPr>
          <w:rFonts w:ascii="Arial" w:hAnsi="Arial" w:cs="Arial"/>
          <w:b/>
          <w:sz w:val="20"/>
        </w:rPr>
        <w:t xml:space="preserve"> </w:t>
      </w:r>
      <w:r w:rsidRPr="00B20B6D">
        <w:rPr>
          <w:rFonts w:ascii="Arial" w:hAnsi="Arial" w:cs="Arial"/>
          <w:sz w:val="20"/>
        </w:rPr>
        <w:t>section</w:t>
      </w:r>
      <w:r w:rsidRPr="00B20B6D">
        <w:rPr>
          <w:rFonts w:ascii="Arial" w:hAnsi="Arial" w:cs="Arial"/>
          <w:b/>
          <w:sz w:val="20"/>
        </w:rPr>
        <w:t>:</w:t>
      </w:r>
    </w:p>
    <w:p w14:paraId="497072B0" w14:textId="77777777" w:rsidR="00302CEC" w:rsidRDefault="00302CEC" w:rsidP="008320FA">
      <w:pPr>
        <w:numPr>
          <w:ilvl w:val="0"/>
          <w:numId w:val="27"/>
        </w:numPr>
        <w:spacing w:before="120"/>
        <w:ind w:left="720"/>
        <w:jc w:val="both"/>
        <w:rPr>
          <w:ins w:id="6431" w:author="john" w:date="2020-11-28T01:19:00Z"/>
        </w:rPr>
      </w:pPr>
      <w:r w:rsidRPr="00041544">
        <w:rPr>
          <w:rFonts w:ascii="Arial" w:hAnsi="Arial" w:cs="Arial"/>
          <w:b/>
          <w:sz w:val="20"/>
        </w:rPr>
        <w:t>Maximum Output Size</w:t>
      </w:r>
      <w:r>
        <w:t xml:space="preserve"> - </w:t>
      </w:r>
      <w:r w:rsidRPr="00B70449">
        <w:t xml:space="preserve">Specifies the maximum amount of output, in Kbytes, which a team program is allowed produce to </w:t>
      </w:r>
      <w:r w:rsidRPr="00B20B6D">
        <w:rPr>
          <w:i/>
        </w:rPr>
        <w:t>stdout</w:t>
      </w:r>
      <w:r w:rsidRPr="00B70449">
        <w:t xml:space="preserve"> or </w:t>
      </w:r>
      <w:r w:rsidRPr="00B20B6D">
        <w:rPr>
          <w:i/>
        </w:rPr>
        <w:t>stderr</w:t>
      </w:r>
      <w:r w:rsidRPr="00B70449">
        <w:t>.  Any output beyond this amount is discarded by the system</w:t>
      </w:r>
      <w:r w:rsidR="00BA0F0E">
        <w:t xml:space="preserve"> and a message is added to the end of the output</w:t>
      </w:r>
      <w:r w:rsidRPr="00B70449">
        <w:t>.  The default value is 512</w:t>
      </w:r>
      <w:r>
        <w:t xml:space="preserve"> K</w:t>
      </w:r>
      <w:r w:rsidRPr="00B70449">
        <w:t xml:space="preserve"> (1/2 MB).</w:t>
      </w:r>
    </w:p>
    <w:p w14:paraId="79EC9F81" w14:textId="561B2903" w:rsidR="00E8535B" w:rsidRDefault="00E8535B" w:rsidP="008320FA">
      <w:pPr>
        <w:numPr>
          <w:ilvl w:val="0"/>
          <w:numId w:val="27"/>
        </w:numPr>
        <w:spacing w:before="120"/>
        <w:ind w:left="720"/>
        <w:jc w:val="both"/>
        <w:rPr>
          <w:ins w:id="6432" w:author="John Clevenger [2]" w:date="2022-06-15T12:49:00Z"/>
        </w:rPr>
      </w:pPr>
      <w:ins w:id="6433" w:author="john" w:date="2020-11-28T01:19:00Z">
        <w:r>
          <w:rPr>
            <w:rFonts w:ascii="Arial" w:hAnsi="Arial" w:cs="Arial"/>
            <w:b/>
            <w:sz w:val="20"/>
          </w:rPr>
          <w:t xml:space="preserve">Allow multiple logins per team </w:t>
        </w:r>
      </w:ins>
      <w:ins w:id="6434" w:author="john" w:date="2020-11-28T01:20:00Z">
        <w:r>
          <w:t>–</w:t>
        </w:r>
      </w:ins>
      <w:ins w:id="6435" w:author="john" w:date="2020-11-28T01:19:00Z">
        <w:r>
          <w:t xml:space="preserve"> </w:t>
        </w:r>
      </w:ins>
      <w:ins w:id="6436" w:author="john" w:date="2020-11-28T01:20:00Z">
        <w:r>
          <w:t xml:space="preserve">by default, a second login to any account will automatically disconnect the previous login session. If the Contest Administrator checks this box, </w:t>
        </w:r>
      </w:ins>
      <w:ins w:id="6437" w:author="john" w:date="2020-11-28T01:28:00Z">
        <w:r w:rsidR="00084D35">
          <w:t>PC</w:t>
        </w:r>
        <w:r w:rsidR="00084D35" w:rsidRPr="00B20B6D">
          <w:rPr>
            <w:vertAlign w:val="superscript"/>
          </w:rPr>
          <w:t>2</w:t>
        </w:r>
        <w:r w:rsidR="00084D35">
          <w:rPr>
            <w:vertAlign w:val="superscript"/>
          </w:rPr>
          <w:t xml:space="preserve"> </w:t>
        </w:r>
      </w:ins>
      <w:ins w:id="6438" w:author="john" w:date="2020-11-28T01:20:00Z">
        <w:r>
          <w:t xml:space="preserve">will allow multiple simultaneous logins to </w:t>
        </w:r>
        <w:r w:rsidRPr="00E8535B">
          <w:rPr>
            <w:i/>
            <w:rPrChange w:id="6439" w:author="john" w:date="2020-11-28T01:21:00Z">
              <w:rPr/>
            </w:rPrChange>
          </w:rPr>
          <w:t>team</w:t>
        </w:r>
        <w:r>
          <w:t xml:space="preserve"> accounts </w:t>
        </w:r>
      </w:ins>
      <w:ins w:id="6440" w:author="john" w:date="2020-11-28T01:21:00Z">
        <w:r>
          <w:t>(but not to other types of accounts).</w:t>
        </w:r>
      </w:ins>
    </w:p>
    <w:p w14:paraId="6B01487B" w14:textId="6F2E0307" w:rsidR="00BD7214" w:rsidRDefault="00BD7214" w:rsidP="008320FA">
      <w:pPr>
        <w:numPr>
          <w:ilvl w:val="0"/>
          <w:numId w:val="27"/>
        </w:numPr>
        <w:spacing w:before="120"/>
        <w:ind w:left="720"/>
        <w:jc w:val="both"/>
        <w:rPr>
          <w:ins w:id="6441" w:author="John Clevenger [2]" w:date="2022-06-15T12:59:00Z"/>
        </w:rPr>
      </w:pPr>
      <w:ins w:id="6442" w:author="John Clevenger [2]" w:date="2022-06-15T12:49:00Z">
        <w:r>
          <w:rPr>
            <w:rFonts w:ascii="Arial" w:hAnsi="Arial" w:cs="Arial"/>
            <w:b/>
            <w:sz w:val="20"/>
          </w:rPr>
          <w:t xml:space="preserve">Team Scoreboard Display Format </w:t>
        </w:r>
        <w:r>
          <w:rPr>
            <w:rFonts w:ascii="Arial" w:hAnsi="Arial" w:cs="Arial"/>
            <w:bCs/>
            <w:sz w:val="20"/>
          </w:rPr>
          <w:t xml:space="preserve">– </w:t>
        </w:r>
        <w:r w:rsidRPr="00BD7214">
          <w:rPr>
            <w:rPrChange w:id="6443" w:author="John Clevenger [2]" w:date="2022-06-15T12:49:00Z">
              <w:rPr>
                <w:rFonts w:ascii="Arial" w:hAnsi="Arial" w:cs="Arial"/>
                <w:bCs/>
                <w:sz w:val="20"/>
              </w:rPr>
            </w:rPrChange>
          </w:rPr>
          <w:t xml:space="preserve">a text string </w:t>
        </w:r>
      </w:ins>
      <w:ins w:id="6444" w:author="John Clevenger [2]" w:date="2022-06-15T12:53:00Z">
        <w:r>
          <w:t xml:space="preserve">allowing the use of </w:t>
        </w:r>
      </w:ins>
      <w:ins w:id="6445" w:author="John Clevenger [2]" w:date="2022-06-15T12:49:00Z">
        <w:r w:rsidRPr="00BD7214">
          <w:rPr>
            <w:rPrChange w:id="6446" w:author="John Clevenger [2]" w:date="2022-06-15T12:49:00Z">
              <w:rPr>
                <w:rFonts w:ascii="Arial" w:hAnsi="Arial" w:cs="Arial"/>
                <w:bCs/>
                <w:sz w:val="20"/>
              </w:rPr>
            </w:rPrChange>
          </w:rPr>
          <w:t>substitution var</w:t>
        </w:r>
        <w:r>
          <w:t>i</w:t>
        </w:r>
      </w:ins>
      <w:ins w:id="6447" w:author="John Clevenger [2]" w:date="2022-06-15T12:50:00Z">
        <w:r>
          <w:t xml:space="preserve">ables </w:t>
        </w:r>
      </w:ins>
      <w:ins w:id="6448" w:author="John Clevenger [2]" w:date="2022-06-15T12:53:00Z">
        <w:r>
          <w:t>to define</w:t>
        </w:r>
      </w:ins>
      <w:ins w:id="6449" w:author="John Clevenger [2]" w:date="2022-06-15T12:50:00Z">
        <w:r>
          <w:t xml:space="preserve"> the format in which team</w:t>
        </w:r>
      </w:ins>
      <w:ins w:id="6450" w:author="John Clevenger [2]" w:date="2022-06-15T12:54:00Z">
        <w:r w:rsidR="004153E3">
          <w:t xml:space="preserve"> identifications</w:t>
        </w:r>
      </w:ins>
      <w:ins w:id="6451" w:author="John Clevenger [2]" w:date="2022-06-15T12:50:00Z">
        <w:r>
          <w:t xml:space="preserve"> should be displayed on the scoreboard. </w:t>
        </w:r>
      </w:ins>
      <w:ins w:id="6452" w:author="John Clevenger [2]" w:date="2022-06-15T12:54:00Z">
        <w:r w:rsidR="004153E3">
          <w:t>For example, “</w:t>
        </w:r>
        <w:r w:rsidR="004153E3" w:rsidRPr="004153E3">
          <w:rPr>
            <w:rFonts w:ascii="Courier New" w:hAnsi="Courier New" w:cs="Courier New"/>
            <w:b/>
            <w:bCs/>
            <w:sz w:val="20"/>
            <w:rPrChange w:id="6453" w:author="John Clevenger [2]" w:date="2022-06-15T12:58:00Z">
              <w:rPr/>
            </w:rPrChange>
          </w:rPr>
          <w:t xml:space="preserve">Team </w:t>
        </w:r>
      </w:ins>
      <w:ins w:id="6454" w:author="John Clevenger [2]" w:date="2022-06-15T12:56:00Z">
        <w:r w:rsidR="004153E3" w:rsidRPr="004153E3">
          <w:rPr>
            <w:rFonts w:ascii="Courier New" w:hAnsi="Courier New" w:cs="Courier New"/>
            <w:b/>
            <w:bCs/>
            <w:sz w:val="20"/>
            <w:rPrChange w:id="6455" w:author="John Clevenger [2]" w:date="2022-06-15T12:58:00Z">
              <w:rPr/>
            </w:rPrChange>
          </w:rPr>
          <w:t>{:client</w:t>
        </w:r>
      </w:ins>
      <w:ins w:id="6456" w:author="John Clevenger [2]" w:date="2022-06-15T12:57:00Z">
        <w:r w:rsidR="004153E3" w:rsidRPr="004153E3">
          <w:rPr>
            <w:rFonts w:ascii="Courier New" w:hAnsi="Courier New" w:cs="Courier New"/>
            <w:b/>
            <w:bCs/>
            <w:sz w:val="20"/>
            <w:rPrChange w:id="6457" w:author="John Clevenger [2]" w:date="2022-06-15T12:58:00Z">
              <w:rPr/>
            </w:rPrChange>
          </w:rPr>
          <w:t xml:space="preserve">number} : </w:t>
        </w:r>
      </w:ins>
      <w:ins w:id="6458" w:author="John Clevenger [2]" w:date="2022-06-15T12:55:00Z">
        <w:r w:rsidR="004153E3" w:rsidRPr="004153E3">
          <w:rPr>
            <w:rFonts w:ascii="Courier New" w:hAnsi="Courier New" w:cs="Courier New"/>
            <w:b/>
            <w:bCs/>
            <w:sz w:val="20"/>
            <w:rPrChange w:id="6459" w:author="John Clevenger [2]" w:date="2022-06-15T12:58:00Z">
              <w:rPr/>
            </w:rPrChange>
          </w:rPr>
          <w:t>{:teamname} ( {:</w:t>
        </w:r>
      </w:ins>
      <w:ins w:id="6460" w:author="John Clevenger [2]" w:date="2022-06-15T12:56:00Z">
        <w:r w:rsidR="004153E3" w:rsidRPr="004153E3">
          <w:rPr>
            <w:rFonts w:ascii="Courier New" w:hAnsi="Courier New" w:cs="Courier New"/>
            <w:b/>
            <w:bCs/>
            <w:sz w:val="20"/>
            <w:rPrChange w:id="6461" w:author="John Clevenger [2]" w:date="2022-06-15T12:58:00Z">
              <w:rPr/>
            </w:rPrChange>
          </w:rPr>
          <w:t>shortschoolname} )</w:t>
        </w:r>
        <w:r w:rsidR="004153E3">
          <w:t xml:space="preserve">” </w:t>
        </w:r>
      </w:ins>
      <w:ins w:id="6462" w:author="John Clevenger [2]" w:date="2022-06-15T12:50:00Z">
        <w:r>
          <w:t xml:space="preserve"> </w:t>
        </w:r>
      </w:ins>
      <w:ins w:id="6463" w:author="John Clevenger [2]" w:date="2022-06-15T12:58:00Z">
        <w:r w:rsidR="004153E3">
          <w:t>will displ</w:t>
        </w:r>
      </w:ins>
      <w:ins w:id="6464" w:author="John Clevenger [2]" w:date="2022-06-15T12:59:00Z">
        <w:r w:rsidR="004153E3">
          <w:t xml:space="preserve">ay teams on the scoreboard similar to the </w:t>
        </w:r>
        <w:r w:rsidR="00FB2ABF">
          <w:t xml:space="preserve">following:   </w:t>
        </w:r>
      </w:ins>
    </w:p>
    <w:p w14:paraId="53370938" w14:textId="468C6DFC" w:rsidR="00FB2ABF" w:rsidRPr="00FB2ABF" w:rsidRDefault="00FB2ABF" w:rsidP="00FB2ABF">
      <w:pPr>
        <w:spacing w:before="120"/>
        <w:ind w:left="1440"/>
        <w:jc w:val="both"/>
        <w:rPr>
          <w:ins w:id="6465" w:author="John Clevenger [2]" w:date="2022-06-15T13:00:00Z"/>
          <w:b/>
          <w:bCs/>
          <w:rPrChange w:id="6466" w:author="John Clevenger [2]" w:date="2022-06-15T13:01:00Z">
            <w:rPr>
              <w:ins w:id="6467" w:author="John Clevenger [2]" w:date="2022-06-15T13:00:00Z"/>
            </w:rPr>
          </w:rPrChange>
        </w:rPr>
      </w:pPr>
      <w:ins w:id="6468" w:author="John Clevenger [2]" w:date="2022-06-15T12:59:00Z">
        <w:r w:rsidRPr="00FB2ABF">
          <w:rPr>
            <w:b/>
            <w:bCs/>
            <w:rPrChange w:id="6469" w:author="John Clevenger [2]" w:date="2022-06-15T13:01:00Z">
              <w:rPr/>
            </w:rPrChange>
          </w:rPr>
          <w:t>Team 3 :  Th</w:t>
        </w:r>
      </w:ins>
      <w:ins w:id="6470" w:author="John Clevenger [2]" w:date="2022-06-15T13:00:00Z">
        <w:r w:rsidRPr="00FB2ABF">
          <w:rPr>
            <w:b/>
            <w:bCs/>
            <w:rPrChange w:id="6471" w:author="John Clevenger [2]" w:date="2022-06-15T13:01:00Z">
              <w:rPr/>
            </w:rPrChange>
          </w:rPr>
          <w:t>e Awesome Coders  (</w:t>
        </w:r>
      </w:ins>
      <w:ins w:id="6472" w:author="John Clevenger [2]" w:date="2022-06-15T13:05:00Z">
        <w:r w:rsidR="00563B3F">
          <w:rPr>
            <w:b/>
            <w:bCs/>
          </w:rPr>
          <w:t xml:space="preserve"> </w:t>
        </w:r>
      </w:ins>
      <w:ins w:id="6473" w:author="John Clevenger [2]" w:date="2022-06-15T13:00:00Z">
        <w:r w:rsidRPr="00FB2ABF">
          <w:rPr>
            <w:b/>
            <w:bCs/>
            <w:rPrChange w:id="6474" w:author="John Clevenger [2]" w:date="2022-06-15T13:01:00Z">
              <w:rPr/>
            </w:rPrChange>
          </w:rPr>
          <w:t>Cal State Sacramento</w:t>
        </w:r>
      </w:ins>
      <w:ins w:id="6475" w:author="John Clevenger [2]" w:date="2022-06-15T13:05:00Z">
        <w:r w:rsidR="00563B3F">
          <w:rPr>
            <w:b/>
            <w:bCs/>
          </w:rPr>
          <w:t xml:space="preserve"> </w:t>
        </w:r>
      </w:ins>
      <w:ins w:id="6476" w:author="John Clevenger [2]" w:date="2022-06-15T13:00:00Z">
        <w:r w:rsidRPr="00FB2ABF">
          <w:rPr>
            <w:b/>
            <w:bCs/>
            <w:rPrChange w:id="6477" w:author="John Clevenger [2]" w:date="2022-06-15T13:01:00Z">
              <w:rPr/>
            </w:rPrChange>
          </w:rPr>
          <w:t>)</w:t>
        </w:r>
      </w:ins>
    </w:p>
    <w:p w14:paraId="44BA032C" w14:textId="5A67653D" w:rsidR="00FB2ABF" w:rsidRDefault="00C964C4">
      <w:pPr>
        <w:spacing w:before="120"/>
        <w:ind w:left="720"/>
        <w:jc w:val="both"/>
        <w:rPr>
          <w:ins w:id="6478" w:author="John Clevenger" w:date="2023-11-19T18:41:00Z"/>
        </w:rPr>
      </w:pPr>
      <w:ins w:id="6479" w:author="John Clevenger [2]" w:date="2022-06-15T13:07:00Z">
        <w:r>
          <w:t xml:space="preserve">Clicking the “?” next to the Display Format text field will display a list of supported substitution </w:t>
        </w:r>
      </w:ins>
      <w:ins w:id="6480" w:author="John Clevenger [2]" w:date="2022-06-15T13:08:00Z">
        <w:r>
          <w:t>variables</w:t>
        </w:r>
      </w:ins>
      <w:ins w:id="6481" w:author="John Clevenger [2]" w:date="2022-06-15T13:07:00Z">
        <w:r>
          <w:t xml:space="preserve"> (s</w:t>
        </w:r>
      </w:ins>
      <w:ins w:id="6482" w:author="John Clevenger [2]" w:date="2022-06-15T13:00:00Z">
        <w:r w:rsidR="00FB2ABF">
          <w:t xml:space="preserve">ee </w:t>
        </w:r>
      </w:ins>
      <w:ins w:id="6483" w:author="John Clevenger [2]" w:date="2022-06-15T13:07:00Z">
        <w:r>
          <w:t xml:space="preserve">also </w:t>
        </w:r>
      </w:ins>
      <w:ins w:id="6484" w:author="John Clevenger [2]" w:date="2022-06-16T18:48:00Z">
        <w:r w:rsidR="00BC2831">
          <w:fldChar w:fldCharType="begin"/>
        </w:r>
        <w:r w:rsidR="00BC2831">
          <w:instrText xml:space="preserve"> HYPERLINK "https://github.com/pc2ccs/pc2v9/wiki/Substitution-Variables" </w:instrText>
        </w:r>
        <w:r w:rsidR="00BC2831">
          <w:fldChar w:fldCharType="separate"/>
        </w:r>
        <w:r w:rsidR="00BC2831" w:rsidRPr="00BC2831">
          <w:rPr>
            <w:rStyle w:val="Hyperlink"/>
          </w:rPr>
          <w:t>https://github.com/pc2ccs/pc2v9/wiki/Substitution-Variables</w:t>
        </w:r>
        <w:r w:rsidR="00BC2831">
          <w:fldChar w:fldCharType="end"/>
        </w:r>
      </w:ins>
      <w:ins w:id="6485" w:author="John Clevenger [2]" w:date="2022-06-15T13:07:00Z">
        <w:r>
          <w:t>)</w:t>
        </w:r>
      </w:ins>
      <w:ins w:id="6486" w:author="John Clevenger [2]" w:date="2022-06-15T13:01:00Z">
        <w:r w:rsidR="00FB2ABF">
          <w:t>.</w:t>
        </w:r>
      </w:ins>
    </w:p>
    <w:p w14:paraId="0EE1B7B5" w14:textId="065174B8" w:rsidR="00213F44" w:rsidRDefault="00213F44">
      <w:pPr>
        <w:spacing w:before="120"/>
        <w:ind w:left="720"/>
        <w:jc w:val="both"/>
        <w:pPrChange w:id="6487" w:author="John Clevenger [2]" w:date="2022-06-15T13:00:00Z">
          <w:pPr>
            <w:numPr>
              <w:numId w:val="27"/>
            </w:numPr>
            <w:spacing w:before="120"/>
            <w:ind w:left="720" w:hanging="360"/>
            <w:jc w:val="both"/>
          </w:pPr>
        </w:pPrChange>
      </w:pPr>
      <w:ins w:id="6488" w:author="John Clevenger" w:date="2023-11-19T18:41:00Z">
        <w:r>
          <w:t xml:space="preserve">Note that the value for the Team Scoreboard Display Format string can also be set via an entry in the </w:t>
        </w:r>
      </w:ins>
      <w:ins w:id="6489" w:author="John Clevenger" w:date="2023-11-19T18:42:00Z">
        <w:r w:rsidRPr="00213F44">
          <w:rPr>
            <w:rFonts w:ascii="Arial" w:hAnsi="Arial" w:cs="Arial"/>
            <w:b/>
            <w:sz w:val="20"/>
            <w:rPrChange w:id="6490" w:author="John Clevenger" w:date="2023-11-19T18:42:00Z">
              <w:rPr/>
            </w:rPrChange>
          </w:rPr>
          <w:t>contest.yaml</w:t>
        </w:r>
        <w:r>
          <w:t xml:space="preserve"> file (see </w:t>
        </w:r>
        <w:r>
          <w:fldChar w:fldCharType="begin"/>
        </w:r>
        <w:r>
          <w:instrText>HYPERLINK "</w:instrText>
        </w:r>
        <w:r w:rsidRPr="00213F44">
          <w:instrText>https://github.com/pc2ccs/pc2v9/wiki/YAML-Contest-Configuration</w:instrText>
        </w:r>
        <w:r>
          <w:instrText>"</w:instrText>
        </w:r>
        <w:r>
          <w:fldChar w:fldCharType="separate"/>
        </w:r>
        <w:r w:rsidRPr="00E94256">
          <w:rPr>
            <w:rStyle w:val="Hyperlink"/>
          </w:rPr>
          <w:t>https://github.com/pc2ccs/pc2v9/wiki/YAML-Contest-Configuration</w:t>
        </w:r>
        <w:r>
          <w:fldChar w:fldCharType="end"/>
        </w:r>
        <w:r>
          <w:t>) .</w:t>
        </w:r>
      </w:ins>
    </w:p>
    <w:p w14:paraId="05B00257" w14:textId="77777777" w:rsidR="00B20B6D" w:rsidRDefault="00B20B6D" w:rsidP="00B20B6D">
      <w:pPr>
        <w:pStyle w:val="BodyTextIndent3"/>
        <w:spacing w:before="240"/>
        <w:ind w:firstLine="0"/>
        <w:rPr>
          <w:rFonts w:ascii="Arial" w:hAnsi="Arial" w:cs="Arial"/>
          <w:b/>
          <w:sz w:val="20"/>
        </w:rPr>
      </w:pPr>
    </w:p>
    <w:p w14:paraId="4C567B6D" w14:textId="77777777" w:rsidR="00B20B6D" w:rsidRPr="00B20B6D" w:rsidRDefault="00B20B6D" w:rsidP="00B20B6D">
      <w:pPr>
        <w:pStyle w:val="BodyTextIndent3"/>
        <w:spacing w:before="240"/>
        <w:ind w:firstLine="0"/>
        <w:rPr>
          <w:rFonts w:ascii="Arial" w:hAnsi="Arial" w:cs="Arial"/>
          <w:b/>
          <w:sz w:val="20"/>
        </w:rPr>
      </w:pPr>
      <w:r>
        <w:rPr>
          <w:rFonts w:ascii="Arial" w:hAnsi="Arial" w:cs="Arial"/>
          <w:b/>
          <w:sz w:val="20"/>
        </w:rPr>
        <w:t>Remote CCS</w:t>
      </w:r>
      <w:r w:rsidRPr="00AC50D4">
        <w:rPr>
          <w:rFonts w:ascii="Arial" w:hAnsi="Arial" w:cs="Arial"/>
          <w:b/>
          <w:sz w:val="20"/>
        </w:rPr>
        <w:t xml:space="preserve"> Settings</w:t>
      </w:r>
      <w:r w:rsidRPr="00B20B6D">
        <w:rPr>
          <w:rFonts w:ascii="Arial" w:hAnsi="Arial" w:cs="Arial"/>
          <w:b/>
          <w:sz w:val="20"/>
        </w:rPr>
        <w:t xml:space="preserve"> </w:t>
      </w:r>
      <w:r w:rsidRPr="00B20B6D">
        <w:rPr>
          <w:rFonts w:ascii="Arial" w:hAnsi="Arial" w:cs="Arial"/>
          <w:sz w:val="20"/>
        </w:rPr>
        <w:t>section</w:t>
      </w:r>
      <w:r w:rsidRPr="00B20B6D">
        <w:rPr>
          <w:rFonts w:ascii="Arial" w:hAnsi="Arial" w:cs="Arial"/>
          <w:b/>
          <w:sz w:val="20"/>
        </w:rPr>
        <w:t>:</w:t>
      </w:r>
    </w:p>
    <w:p w14:paraId="2CC9EACD" w14:textId="77777777" w:rsidR="00861BDD" w:rsidRDefault="00B20B6D" w:rsidP="00861BDD">
      <w:pPr>
        <w:spacing w:before="120"/>
        <w:ind w:firstLine="360"/>
        <w:jc w:val="both"/>
      </w:pPr>
      <w:r>
        <w:t>This section is used to manage special operations supported by PC</w:t>
      </w:r>
      <w:r w:rsidRPr="00B20B6D">
        <w:rPr>
          <w:vertAlign w:val="superscript"/>
        </w:rPr>
        <w:t>2</w:t>
      </w:r>
      <w:r>
        <w:t xml:space="preserve">.  See the Appendix on </w:t>
      </w:r>
      <w:r w:rsidRPr="00B20B6D">
        <w:rPr>
          <w:rFonts w:ascii="Arial" w:hAnsi="Arial" w:cs="Arial"/>
          <w:b/>
          <w:sz w:val="20"/>
        </w:rPr>
        <w:t>Shadow Mode</w:t>
      </w:r>
      <w:r>
        <w:t xml:space="preserve"> for details.</w:t>
      </w:r>
    </w:p>
    <w:p w14:paraId="6D4A9DCB" w14:textId="0C7EE598" w:rsidR="00B20B6D" w:rsidRDefault="00736603">
      <w:pPr>
        <w:pPrChange w:id="6491" w:author="John Clevenger [2]" w:date="2022-06-24T12:49:00Z">
          <w:pPr>
            <w:spacing w:before="120"/>
            <w:ind w:firstLine="360"/>
            <w:jc w:val="both"/>
          </w:pPr>
        </w:pPrChange>
      </w:pPr>
      <w:ins w:id="6492" w:author="John Clevenger [2]" w:date="2022-06-24T12:49:00Z">
        <w:r>
          <w:br w:type="page"/>
        </w:r>
      </w:ins>
    </w:p>
    <w:p w14:paraId="427F22C5" w14:textId="77777777" w:rsidR="00481474" w:rsidRPr="007D3139" w:rsidRDefault="00481474">
      <w:pPr>
        <w:pStyle w:val="ListParagraph"/>
        <w:numPr>
          <w:ilvl w:val="1"/>
          <w:numId w:val="53"/>
        </w:numPr>
        <w:ind w:left="630" w:hanging="612"/>
        <w:outlineLvl w:val="1"/>
        <w:rPr>
          <w:rFonts w:cs="Arial"/>
          <w:bCs/>
          <w:szCs w:val="26"/>
        </w:rPr>
        <w:pPrChange w:id="6493" w:author="John Clevenger" w:date="2023-11-19T11:44:00Z">
          <w:pPr>
            <w:pStyle w:val="Heading2"/>
          </w:pPr>
        </w:pPrChange>
      </w:pPr>
      <w:bookmarkStart w:id="6494" w:name="_Toc261788223"/>
      <w:bookmarkStart w:id="6495" w:name="_Toc274153615"/>
      <w:bookmarkStart w:id="6496" w:name="_Toc274153751"/>
      <w:bookmarkStart w:id="6497" w:name="_Toc274154078"/>
      <w:bookmarkStart w:id="6498" w:name="_Toc151504375"/>
      <w:r w:rsidRPr="00D0337E">
        <w:rPr>
          <w:rFonts w:ascii="Arial" w:hAnsi="Arial" w:cs="Arial"/>
          <w:b/>
          <w:bCs/>
          <w:sz w:val="26"/>
          <w:szCs w:val="26"/>
          <w:u w:val="single"/>
          <w:rPrChange w:id="6499" w:author="John Clevenger" w:date="2023-11-19T10:48:00Z">
            <w:rPr>
              <w:b w:val="0"/>
            </w:rPr>
          </w:rPrChange>
        </w:rPr>
        <w:lastRenderedPageBreak/>
        <w:t>Sites</w:t>
      </w:r>
      <w:bookmarkEnd w:id="6494"/>
      <w:bookmarkEnd w:id="6495"/>
      <w:bookmarkEnd w:id="6496"/>
      <w:bookmarkEnd w:id="6497"/>
      <w:bookmarkEnd w:id="6498"/>
    </w:p>
    <w:p w14:paraId="2265C53F" w14:textId="4A3D6B0C" w:rsidR="00040ACC" w:rsidRDefault="00A92296">
      <w:pPr>
        <w:keepLines/>
        <w:spacing w:before="240"/>
        <w:ind w:firstLine="720"/>
        <w:jc w:val="both"/>
        <w:rPr>
          <w:ins w:id="6500" w:author="John Clevenger [2]" w:date="2022-12-15T15:18:00Z"/>
        </w:rPr>
        <w:pPrChange w:id="6501" w:author="John Clevenger" w:date="2023-11-19T10:49:00Z">
          <w:pPr>
            <w:keepLines/>
            <w:spacing w:before="120"/>
            <w:ind w:firstLine="720"/>
            <w:jc w:val="both"/>
          </w:pPr>
        </w:pPrChange>
      </w:pPr>
      <w:r>
        <w:rPr>
          <w:noProof/>
        </w:rPr>
        <w:drawing>
          <wp:anchor distT="0" distB="0" distL="114300" distR="114300" simplePos="0" relativeHeight="251559936" behindDoc="0" locked="0" layoutInCell="1" allowOverlap="1" wp14:anchorId="4B8A22EE" wp14:editId="4A7C91E8">
            <wp:simplePos x="0" y="0"/>
            <wp:positionH relativeFrom="column">
              <wp:posOffset>805815</wp:posOffset>
            </wp:positionH>
            <wp:positionV relativeFrom="paragraph">
              <wp:posOffset>1122045</wp:posOffset>
            </wp:positionV>
            <wp:extent cx="4700905" cy="2992120"/>
            <wp:effectExtent l="0" t="0" r="0" b="0"/>
            <wp:wrapTopAndBottom/>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00905"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This tab on the Administrator main screen displays a list of all the sites in the contest; this list should be checked to verify that PC</w:t>
      </w:r>
      <w:r w:rsidR="00481474">
        <w:rPr>
          <w:vertAlign w:val="superscript"/>
        </w:rPr>
        <w:t>2</w:t>
      </w:r>
      <w:r w:rsidR="00481474">
        <w:t xml:space="preserve"> knows about all sites.   If the site is currently active (connected to the rest of the contest) the IP address for tha</w:t>
      </w:r>
      <w:r w:rsidR="00040ACC">
        <w:t xml:space="preserve">t site’s server is displayed. </w:t>
      </w:r>
      <w:r w:rsidR="00407CF2">
        <w:t xml:space="preserve"> Note that the </w:t>
      </w:r>
      <w:r w:rsidR="00407CF2" w:rsidRPr="00C06623">
        <w:rPr>
          <w:rFonts w:ascii="Arial" w:hAnsi="Arial" w:cs="Arial"/>
          <w:b/>
          <w:sz w:val="22"/>
          <w:szCs w:val="22"/>
        </w:rPr>
        <w:t>Sites</w:t>
      </w:r>
      <w:r w:rsidR="00407CF2">
        <w:t xml:space="preserve"> tab is on the </w:t>
      </w:r>
      <w:r w:rsidR="00407CF2" w:rsidRPr="00C06623">
        <w:rPr>
          <w:rFonts w:ascii="Arial" w:hAnsi="Arial" w:cs="Arial"/>
          <w:b/>
          <w:sz w:val="22"/>
          <w:szCs w:val="22"/>
        </w:rPr>
        <w:t>Run</w:t>
      </w:r>
      <w:r w:rsidR="00C06623">
        <w:rPr>
          <w:rFonts w:ascii="Arial" w:hAnsi="Arial" w:cs="Arial"/>
          <w:b/>
          <w:sz w:val="22"/>
          <w:szCs w:val="22"/>
        </w:rPr>
        <w:t xml:space="preserve"> Contest</w:t>
      </w:r>
      <w:r w:rsidR="00407CF2">
        <w:t xml:space="preserve"> tab of the Administrator main screen, not the </w:t>
      </w:r>
      <w:r w:rsidR="00407CF2" w:rsidRPr="00C06623">
        <w:rPr>
          <w:rFonts w:ascii="Arial" w:hAnsi="Arial" w:cs="Arial"/>
          <w:b/>
          <w:sz w:val="22"/>
          <w:szCs w:val="22"/>
        </w:rPr>
        <w:t>Configure Contest</w:t>
      </w:r>
      <w:r w:rsidR="00407CF2">
        <w:t xml:space="preserve"> tab.</w:t>
      </w:r>
    </w:p>
    <w:p w14:paraId="31408307" w14:textId="5DDA5FFC" w:rsidR="004E14CD" w:rsidRDefault="004E14CD" w:rsidP="00040ACC">
      <w:pPr>
        <w:keepLines/>
        <w:spacing w:before="120"/>
        <w:ind w:firstLine="720"/>
        <w:jc w:val="both"/>
        <w:rPr>
          <w:ins w:id="6502" w:author="John Clevenger [2]" w:date="2022-12-15T15:18:00Z"/>
        </w:rPr>
      </w:pPr>
    </w:p>
    <w:p w14:paraId="1DA1404F" w14:textId="78A27735" w:rsidR="004E14CD" w:rsidRDefault="004E14CD" w:rsidP="00040ACC">
      <w:pPr>
        <w:keepLines/>
        <w:spacing w:before="120"/>
        <w:ind w:firstLine="720"/>
        <w:jc w:val="both"/>
      </w:pPr>
      <w:ins w:id="6503" w:author="John Clevenger [2]" w:date="2022-12-15T15:18:00Z">
        <w:r>
          <w:t xml:space="preserve">Note that configuration of contest sites can also be done using YAML files; see the chapter on </w:t>
        </w:r>
      </w:ins>
      <w:ins w:id="6504" w:author="John Clevenger [2]" w:date="2022-12-15T15:19:00Z">
        <w:r w:rsidRPr="004E14CD">
          <w:rPr>
            <w:rFonts w:ascii="Arial" w:hAnsi="Arial" w:cs="Arial"/>
            <w:b/>
            <w:sz w:val="22"/>
            <w:szCs w:val="22"/>
            <w:rPrChange w:id="6505" w:author="John Clevenger [2]" w:date="2022-12-15T15:20:00Z">
              <w:rPr/>
            </w:rPrChange>
          </w:rPr>
          <w:t>Configuring the Contest Using Configuration Files</w:t>
        </w:r>
        <w:r>
          <w:t xml:space="preserve"> for a general overview</w:t>
        </w:r>
      </w:ins>
      <w:ins w:id="6506" w:author="John Clevenger [2]" w:date="2022-12-15T15:20:00Z">
        <w:r>
          <w:t>, and see the PC</w:t>
        </w:r>
        <w:r w:rsidRPr="004E14CD">
          <w:rPr>
            <w:vertAlign w:val="superscript"/>
            <w:rPrChange w:id="6507" w:author="John Clevenger [2]" w:date="2022-12-15T15:20:00Z">
              <w:rPr/>
            </w:rPrChange>
          </w:rPr>
          <w:t>2</w:t>
        </w:r>
        <w:r>
          <w:t xml:space="preserve"> Wiki page at </w:t>
        </w:r>
        <w:r>
          <w:fldChar w:fldCharType="begin"/>
        </w:r>
        <w:r>
          <w:instrText xml:space="preserve"> HYPERLINK "https://github.com/pc2ccs/pc2v9/wiki/YAML-Contest-Configuration%23sites-keywords" </w:instrText>
        </w:r>
        <w:r>
          <w:fldChar w:fldCharType="separate"/>
        </w:r>
        <w:r w:rsidRPr="004E14CD">
          <w:rPr>
            <w:rStyle w:val="Hyperlink"/>
          </w:rPr>
          <w:t>https://github.com/pc2ccs/pc2v9/wiki/YAML-Contest-Configuration#sites-keywords</w:t>
        </w:r>
        <w:r>
          <w:fldChar w:fldCharType="end"/>
        </w:r>
        <w:r>
          <w:t xml:space="preserve"> for specific information on </w:t>
        </w:r>
      </w:ins>
      <w:ins w:id="6508" w:author="John Clevenger [2]" w:date="2022-12-15T15:21:00Z">
        <w:r>
          <w:t>configuration of sites.</w:t>
        </w:r>
      </w:ins>
    </w:p>
    <w:p w14:paraId="1836DC31" w14:textId="77777777" w:rsidR="00D3149E" w:rsidRDefault="00D3149E">
      <w:pPr>
        <w:rPr>
          <w:ins w:id="6509" w:author="John Clevenger" w:date="2023-11-18T16:45:00Z"/>
          <w:rFonts w:ascii="Arial" w:hAnsi="Arial" w:cs="Arial"/>
          <w:b/>
          <w:bCs/>
          <w:sz w:val="28"/>
          <w:szCs w:val="28"/>
          <w:u w:val="single"/>
        </w:rPr>
      </w:pPr>
      <w:ins w:id="6510" w:author="John Clevenger" w:date="2023-11-18T16:45:00Z">
        <w:r>
          <w:rPr>
            <w:rFonts w:ascii="Arial" w:hAnsi="Arial" w:cs="Arial"/>
            <w:b/>
            <w:bCs/>
            <w:sz w:val="28"/>
            <w:szCs w:val="28"/>
            <w:u w:val="single"/>
          </w:rPr>
          <w:br w:type="page"/>
        </w:r>
      </w:ins>
    </w:p>
    <w:p w14:paraId="354CC805" w14:textId="5D54C5D8" w:rsidR="00630A22" w:rsidRPr="007D3139" w:rsidRDefault="004A06FE">
      <w:pPr>
        <w:pStyle w:val="ListParagraph"/>
        <w:numPr>
          <w:ilvl w:val="0"/>
          <w:numId w:val="53"/>
        </w:numPr>
        <w:outlineLvl w:val="0"/>
        <w:rPr>
          <w:rFonts w:cs="Arial"/>
          <w:bCs/>
          <w:szCs w:val="28"/>
        </w:rPr>
        <w:pPrChange w:id="6511" w:author="John Clevenger" w:date="2023-11-19T11:48:00Z">
          <w:pPr>
            <w:pStyle w:val="Heading1"/>
          </w:pPr>
        </w:pPrChange>
      </w:pPr>
      <w:bookmarkStart w:id="6512" w:name="_Toc151504376"/>
      <w:r w:rsidRPr="002D5D40">
        <w:rPr>
          <w:rFonts w:ascii="Arial" w:hAnsi="Arial" w:cs="Arial"/>
          <w:b/>
          <w:bCs/>
          <w:sz w:val="28"/>
          <w:szCs w:val="28"/>
          <w:u w:val="single"/>
          <w:rPrChange w:id="6513" w:author="John Clevenger" w:date="2023-11-18T16:38:00Z">
            <w:rPr>
              <w:b w:val="0"/>
            </w:rPr>
          </w:rPrChange>
        </w:rPr>
        <w:lastRenderedPageBreak/>
        <w:t>Configuring the Contest</w:t>
      </w:r>
      <w:r w:rsidR="00B320C1" w:rsidRPr="002D5D40">
        <w:rPr>
          <w:rFonts w:ascii="Arial" w:hAnsi="Arial" w:cs="Arial"/>
          <w:b/>
          <w:bCs/>
          <w:sz w:val="28"/>
          <w:szCs w:val="28"/>
          <w:u w:val="single"/>
          <w:rPrChange w:id="6514" w:author="John Clevenger" w:date="2023-11-18T16:38:00Z">
            <w:rPr>
              <w:b w:val="0"/>
            </w:rPr>
          </w:rPrChange>
        </w:rPr>
        <w:t xml:space="preserve"> via Configuration </w:t>
      </w:r>
      <w:r w:rsidR="00630A22" w:rsidRPr="002D5D40">
        <w:rPr>
          <w:rFonts w:ascii="Arial" w:hAnsi="Arial" w:cs="Arial"/>
          <w:b/>
          <w:bCs/>
          <w:sz w:val="28"/>
          <w:szCs w:val="28"/>
          <w:u w:val="single"/>
          <w:rPrChange w:id="6515" w:author="John Clevenger" w:date="2023-11-18T16:38:00Z">
            <w:rPr>
              <w:b w:val="0"/>
            </w:rPr>
          </w:rPrChange>
        </w:rPr>
        <w:t>Files</w:t>
      </w:r>
      <w:bookmarkEnd w:id="6512"/>
    </w:p>
    <w:p w14:paraId="5DA24241" w14:textId="77777777" w:rsidR="002A703F" w:rsidRDefault="00964B4A" w:rsidP="00630A22">
      <w:pPr>
        <w:keepLines/>
        <w:spacing w:before="120"/>
        <w:ind w:firstLine="720"/>
        <w:jc w:val="both"/>
      </w:pPr>
      <w:r>
        <w:t>As an alternative to configuring a contest</w:t>
      </w:r>
      <w:r w:rsidR="002A703F">
        <w:t xml:space="preserve"> using the interactive steps outlined in the previous chapter, </w:t>
      </w:r>
      <w:r w:rsidR="00F0509B">
        <w:t>PC</w:t>
      </w:r>
      <w:r w:rsidR="00F0509B" w:rsidRPr="00630A22">
        <w:rPr>
          <w:vertAlign w:val="superscript"/>
        </w:rPr>
        <w:t>2</w:t>
      </w:r>
      <w:r w:rsidR="00F0509B">
        <w:t xml:space="preserve"> </w:t>
      </w:r>
      <w:r w:rsidR="00205CCA">
        <w:t xml:space="preserve">also </w:t>
      </w:r>
      <w:r w:rsidR="00F0509B">
        <w:t xml:space="preserve">supports configuring a contest by loading a set of </w:t>
      </w:r>
      <w:r w:rsidR="00F0509B" w:rsidRPr="00C8558D">
        <w:rPr>
          <w:i/>
        </w:rPr>
        <w:t>configuration files</w:t>
      </w:r>
      <w:r w:rsidR="00205CCA">
        <w:t>.</w:t>
      </w:r>
      <w:r w:rsidR="00F0509B">
        <w:t xml:space="preserve">  The ability to load </w:t>
      </w:r>
      <w:r w:rsidR="00B320C1">
        <w:t xml:space="preserve">contest </w:t>
      </w:r>
      <w:r w:rsidR="00F0509B">
        <w:t xml:space="preserve">configuration files </w:t>
      </w:r>
      <w:r w:rsidR="007F7550">
        <w:t>is based on</w:t>
      </w:r>
      <w:r w:rsidR="00F0509B">
        <w:t xml:space="preserve"> </w:t>
      </w:r>
      <w:r w:rsidR="007F7550">
        <w:t xml:space="preserve">the structure defined by the </w:t>
      </w:r>
      <w:r w:rsidR="007F7550" w:rsidRPr="007F7550">
        <w:rPr>
          <w:i/>
        </w:rPr>
        <w:t xml:space="preserve">CLICS </w:t>
      </w:r>
      <w:r w:rsidR="007F7550">
        <w:rPr>
          <w:i/>
        </w:rPr>
        <w:t>Contest Data Package (CDP)</w:t>
      </w:r>
      <w:r w:rsidR="007F7550">
        <w:t xml:space="preserve"> specification</w:t>
      </w:r>
      <w:r w:rsidR="00E31D3C">
        <w:t>.</w:t>
      </w:r>
      <w:r w:rsidR="007F7550">
        <w:rPr>
          <w:rStyle w:val="FootnoteReference"/>
        </w:rPr>
        <w:footnoteReference w:id="35"/>
      </w:r>
      <w:r w:rsidR="002A703F">
        <w:t xml:space="preserve">  </w:t>
      </w:r>
    </w:p>
    <w:p w14:paraId="34D49AAB" w14:textId="7C2FE7AE" w:rsidR="00F0509B" w:rsidRDefault="002A703F" w:rsidP="00630A22">
      <w:pPr>
        <w:keepLines/>
        <w:spacing w:before="120"/>
        <w:ind w:firstLine="720"/>
        <w:jc w:val="both"/>
      </w:pPr>
      <w:r>
        <w:t xml:space="preserve">The CLICS CDP specification </w:t>
      </w:r>
      <w:r w:rsidR="00E31D3C">
        <w:t xml:space="preserve">defines a hierarchical directory (folder) structure </w:t>
      </w:r>
      <w:r w:rsidR="00442AC7">
        <w:t>that includes</w:t>
      </w:r>
      <w:r w:rsidR="00E31D3C">
        <w:t xml:space="preserve"> a sub-directory named “</w:t>
      </w:r>
      <w:r w:rsidR="00E31D3C" w:rsidRPr="00E31D3C">
        <w:rPr>
          <w:rFonts w:ascii="Arial" w:hAnsi="Arial" w:cs="Arial"/>
          <w:b/>
          <w:sz w:val="20"/>
        </w:rPr>
        <w:t>config</w:t>
      </w:r>
      <w:r w:rsidR="00E31D3C">
        <w:t xml:space="preserve">” which holds contest configuration information.  The </w:t>
      </w:r>
      <w:r w:rsidR="00E31D3C" w:rsidRPr="00E31D3C">
        <w:rPr>
          <w:rFonts w:ascii="Arial" w:hAnsi="Arial" w:cs="Arial"/>
          <w:b/>
          <w:sz w:val="20"/>
        </w:rPr>
        <w:t>config</w:t>
      </w:r>
      <w:r w:rsidR="00E31D3C">
        <w:t xml:space="preserve"> folder </w:t>
      </w:r>
      <w:r w:rsidR="002D590B">
        <w:t>contains</w:t>
      </w:r>
      <w:r w:rsidR="00E31D3C">
        <w:t xml:space="preserve"> </w:t>
      </w:r>
      <w:r>
        <w:t xml:space="preserve">three files containing configuration information:  </w:t>
      </w:r>
      <w:r w:rsidRPr="002A703F">
        <w:rPr>
          <w:rFonts w:ascii="Arial" w:hAnsi="Arial" w:cs="Arial"/>
          <w:b/>
          <w:sz w:val="20"/>
        </w:rPr>
        <w:t>contest.yaml</w:t>
      </w:r>
      <w:r w:rsidR="00205CCA">
        <w:t xml:space="preserve">, </w:t>
      </w:r>
      <w:r>
        <w:t>describing general con</w:t>
      </w:r>
      <w:r w:rsidR="00205CCA">
        <w:t>test information;</w:t>
      </w:r>
      <w:r>
        <w:t xml:space="preserve"> </w:t>
      </w:r>
      <w:r w:rsidRPr="002A703F">
        <w:rPr>
          <w:rFonts w:ascii="Arial" w:hAnsi="Arial" w:cs="Arial"/>
          <w:b/>
          <w:sz w:val="20"/>
        </w:rPr>
        <w:t>problemset.yaml</w:t>
      </w:r>
      <w:r w:rsidR="00205CCA">
        <w:t xml:space="preserve">, </w:t>
      </w:r>
      <w:r w:rsidR="002D590B">
        <w:t>containing</w:t>
      </w:r>
      <w:r w:rsidR="00964B4A">
        <w:t xml:space="preserve"> general information about </w:t>
      </w:r>
      <w:r w:rsidR="00205CCA">
        <w:t>the contest problem set;</w:t>
      </w:r>
      <w:r>
        <w:t xml:space="preserve"> and </w:t>
      </w:r>
      <w:r w:rsidRPr="002A703F">
        <w:rPr>
          <w:rFonts w:ascii="Arial" w:hAnsi="Arial" w:cs="Arial"/>
          <w:b/>
          <w:sz w:val="20"/>
        </w:rPr>
        <w:t>system.yaml</w:t>
      </w:r>
      <w:r w:rsidR="00205CCA">
        <w:t xml:space="preserve">, </w:t>
      </w:r>
      <w:r>
        <w:t>describing contest environment information such as the programming languages supported</w:t>
      </w:r>
      <w:r w:rsidR="00205CCA">
        <w:t xml:space="preserve"> in the contest</w:t>
      </w:r>
      <w:r>
        <w:t>.  Each of these files contains configuration information written in YAML (Yet Another Markup Language)</w:t>
      </w:r>
      <w:r w:rsidR="002D590B">
        <w:t>.</w:t>
      </w:r>
      <w:r>
        <w:rPr>
          <w:rStyle w:val="FootnoteReference"/>
        </w:rPr>
        <w:footnoteReference w:id="36"/>
      </w:r>
      <w:r>
        <w:t xml:space="preserve">  </w:t>
      </w:r>
      <w:r w:rsidR="00205CCA">
        <w:t xml:space="preserve"> The details of the YAML configuration elements for each of the three configuration files can be </w:t>
      </w:r>
      <w:r w:rsidR="00964B4A">
        <w:t>found on the PC</w:t>
      </w:r>
      <w:r w:rsidR="00964B4A" w:rsidRPr="00964B4A">
        <w:rPr>
          <w:vertAlign w:val="superscript"/>
        </w:rPr>
        <w:t>2</w:t>
      </w:r>
      <w:r w:rsidR="00964B4A">
        <w:t xml:space="preserve"> Wiki at </w:t>
      </w:r>
      <w:ins w:id="6522" w:author="John Clevenger [2]" w:date="2022-06-15T15:39:00Z">
        <w:r w:rsidR="003B228B">
          <w:fldChar w:fldCharType="begin"/>
        </w:r>
        <w:r w:rsidR="003B228B">
          <w:instrText xml:space="preserve"> HYPERLINK "https://github.com/pc2ccs/pc2v9/wiki/YAML-Contest-Configuration" </w:instrText>
        </w:r>
        <w:r w:rsidR="003B228B">
          <w:fldChar w:fldCharType="separate"/>
        </w:r>
        <w:r w:rsidR="00A0211D" w:rsidRPr="003B228B">
          <w:rPr>
            <w:rStyle w:val="Hyperlink"/>
          </w:rPr>
          <w:t>https://github.com/pc2ccs/pc2v9/wiki/YAML-Contest-Configuration</w:t>
        </w:r>
        <w:r w:rsidR="003B228B">
          <w:fldChar w:fldCharType="end"/>
        </w:r>
      </w:ins>
      <w:del w:id="6523" w:author="John Clevenger [2]" w:date="2022-06-14T18:41:00Z">
        <w:r w:rsidR="00D06049" w:rsidDel="00A0211D">
          <w:fldChar w:fldCharType="begin"/>
        </w:r>
        <w:r w:rsidR="00D06049" w:rsidDel="00A0211D">
          <w:delInstrText xml:space="preserve"> HYPERLINK "https://pc2.ecs.csus.edu/wiki/Configuring_A_Contest" </w:delInstrText>
        </w:r>
        <w:r w:rsidR="00D06049" w:rsidDel="00A0211D">
          <w:fldChar w:fldCharType="separate"/>
        </w:r>
      </w:del>
      <w:r w:rsidR="005A0BAC">
        <w:rPr>
          <w:b/>
          <w:bCs/>
        </w:rPr>
        <w:t>Error! Hyperlink reference not valid.</w:t>
      </w:r>
      <w:del w:id="6524" w:author="John Clevenger [2]" w:date="2022-06-14T18:41:00Z">
        <w:r w:rsidR="00D06049" w:rsidDel="00A0211D">
          <w:rPr>
            <w:rStyle w:val="Hyperlink"/>
          </w:rPr>
          <w:fldChar w:fldCharType="end"/>
        </w:r>
      </w:del>
      <w:r w:rsidR="00964B4A">
        <w:t>.</w:t>
      </w:r>
      <w:r w:rsidR="00442AC7">
        <w:rPr>
          <w:rStyle w:val="FootnoteReference"/>
        </w:rPr>
        <w:footnoteReference w:id="37"/>
      </w:r>
    </w:p>
    <w:p w14:paraId="5B3E70E7" w14:textId="77777777" w:rsidR="00E31D3C" w:rsidRDefault="00E31D3C" w:rsidP="00630A22">
      <w:pPr>
        <w:keepLines/>
        <w:spacing w:before="120"/>
        <w:ind w:firstLine="720"/>
        <w:jc w:val="both"/>
      </w:pPr>
      <w:r>
        <w:t>The</w:t>
      </w:r>
      <w:r w:rsidR="00442AC7">
        <w:t xml:space="preserve"> </w:t>
      </w:r>
      <w:r w:rsidR="00442AC7" w:rsidRPr="00442AC7">
        <w:rPr>
          <w:rFonts w:ascii="Arial" w:hAnsi="Arial" w:cs="Arial"/>
          <w:b/>
          <w:sz w:val="20"/>
        </w:rPr>
        <w:t>config</w:t>
      </w:r>
      <w:r w:rsidR="00442AC7">
        <w:t xml:space="preserve"> folder also contains one sub-folder for each contest problem defined in the </w:t>
      </w:r>
      <w:r w:rsidR="00442AC7" w:rsidRPr="00442AC7">
        <w:rPr>
          <w:rFonts w:ascii="Arial" w:hAnsi="Arial" w:cs="Arial"/>
          <w:b/>
          <w:sz w:val="20"/>
        </w:rPr>
        <w:t>problemset.yaml</w:t>
      </w:r>
      <w:r w:rsidR="00442AC7">
        <w:t xml:space="preserve"> file</w:t>
      </w:r>
      <w:r>
        <w:t>.</w:t>
      </w:r>
      <w:r w:rsidR="00442AC7">
        <w:t xml:space="preserve"> Each sub-folder holds configuration information for </w:t>
      </w:r>
      <w:r w:rsidR="00D17031">
        <w:t>one</w:t>
      </w:r>
      <w:r w:rsidR="00442AC7">
        <w:t xml:space="preserve"> specific contest problem, in a format defined by the CLICS </w:t>
      </w:r>
      <w:r w:rsidR="00442AC7">
        <w:rPr>
          <w:i/>
        </w:rPr>
        <w:t xml:space="preserve">Problem Format </w:t>
      </w:r>
      <w:r w:rsidR="00442AC7">
        <w:t>specification.</w:t>
      </w:r>
      <w:r>
        <w:rPr>
          <w:rStyle w:val="FootnoteReference"/>
        </w:rPr>
        <w:footnoteReference w:id="38"/>
      </w:r>
      <w:r>
        <w:t xml:space="preserve">  </w:t>
      </w:r>
    </w:p>
    <w:p w14:paraId="057E4582" w14:textId="77777777" w:rsidR="00476DEF" w:rsidRDefault="00C8558D">
      <w:pPr>
        <w:keepLines/>
        <w:spacing w:before="120"/>
        <w:ind w:firstLine="720"/>
        <w:jc w:val="both"/>
        <w:rPr>
          <w:ins w:id="6532" w:author="John Clevenger" w:date="2023-11-19T16:47:00Z"/>
        </w:rPr>
      </w:pPr>
      <w:r>
        <w:t>Configuration file</w:t>
      </w:r>
      <w:r w:rsidR="00D25FFB">
        <w:t>s</w:t>
      </w:r>
      <w:r w:rsidR="00D810AF">
        <w:t xml:space="preserve"> </w:t>
      </w:r>
      <w:r w:rsidR="00E54255">
        <w:t>can be l</w:t>
      </w:r>
      <w:r w:rsidR="00D810AF">
        <w:t xml:space="preserve">oaded </w:t>
      </w:r>
      <w:r w:rsidR="007F7672">
        <w:t>in</w:t>
      </w:r>
      <w:r w:rsidR="00745A61">
        <w:t>to PC</w:t>
      </w:r>
      <w:r w:rsidR="00745A61" w:rsidRPr="00745A61">
        <w:rPr>
          <w:vertAlign w:val="superscript"/>
        </w:rPr>
        <w:t>2</w:t>
      </w:r>
      <w:r w:rsidR="00745A61">
        <w:t xml:space="preserve"> in</w:t>
      </w:r>
      <w:r w:rsidR="007F7672">
        <w:t xml:space="preserve"> two different ways:  by specifying “</w:t>
      </w:r>
      <w:r w:rsidR="007F7672" w:rsidRPr="008854EB">
        <w:rPr>
          <w:rFonts w:ascii="Courier New" w:hAnsi="Courier New" w:cs="Courier New"/>
          <w:b/>
        </w:rPr>
        <w:t>--load</w:t>
      </w:r>
      <w:r w:rsidR="007F7672">
        <w:t xml:space="preserve">” on the server startup command line, or by </w:t>
      </w:r>
      <w:r w:rsidR="00D810AF">
        <w:t xml:space="preserve">using </w:t>
      </w:r>
      <w:r w:rsidR="007F7672">
        <w:t xml:space="preserve">interactive </w:t>
      </w:r>
      <w:r w:rsidR="00D810AF">
        <w:t xml:space="preserve">controls on the </w:t>
      </w:r>
      <w:r w:rsidR="00AD7827">
        <w:rPr>
          <w:rFonts w:ascii="Arial" w:hAnsi="Arial" w:cs="Arial"/>
          <w:b/>
          <w:sz w:val="20"/>
        </w:rPr>
        <w:t>Import Config</w:t>
      </w:r>
      <w:r w:rsidR="00D810AF">
        <w:t xml:space="preserve"> tab </w:t>
      </w:r>
      <w:r w:rsidR="00B13007">
        <w:t xml:space="preserve">of the Admin </w:t>
      </w:r>
      <w:r w:rsidRPr="00B13007">
        <w:rPr>
          <w:rFonts w:ascii="Arial" w:hAnsi="Arial" w:cs="Arial"/>
          <w:b/>
          <w:sz w:val="20"/>
        </w:rPr>
        <w:t>Configure Contest</w:t>
      </w:r>
      <w:r>
        <w:t xml:space="preserve"> screen.  </w:t>
      </w:r>
      <w:r w:rsidR="00AD7827">
        <w:t xml:space="preserve"> These are described in the following sections (there are slight differences in the results of each method).</w:t>
      </w:r>
    </w:p>
    <w:p w14:paraId="3A862EAF" w14:textId="77777777" w:rsidR="007D3139" w:rsidRDefault="007D3139">
      <w:pPr>
        <w:keepLines/>
        <w:spacing w:before="120"/>
        <w:ind w:firstLine="720"/>
        <w:jc w:val="both"/>
      </w:pPr>
    </w:p>
    <w:p w14:paraId="583D3BCE" w14:textId="145948A4" w:rsidR="00476DEF" w:rsidRPr="007D3139" w:rsidRDefault="00476DEF">
      <w:pPr>
        <w:pStyle w:val="ListParagraph"/>
        <w:numPr>
          <w:ilvl w:val="1"/>
          <w:numId w:val="53"/>
        </w:numPr>
        <w:ind w:left="630" w:hanging="612"/>
        <w:outlineLvl w:val="1"/>
        <w:rPr>
          <w:rFonts w:cs="Arial"/>
          <w:bCs/>
          <w:szCs w:val="26"/>
        </w:rPr>
        <w:pPrChange w:id="6533" w:author="John Clevenger" w:date="2023-11-19T12:23:00Z">
          <w:pPr>
            <w:pStyle w:val="Heading2"/>
          </w:pPr>
        </w:pPrChange>
      </w:pPr>
      <w:bookmarkStart w:id="6534" w:name="_Toc151504377"/>
      <w:r w:rsidRPr="00757247">
        <w:rPr>
          <w:rFonts w:ascii="Arial" w:hAnsi="Arial" w:cs="Arial"/>
          <w:b/>
          <w:bCs/>
          <w:sz w:val="26"/>
          <w:szCs w:val="26"/>
          <w:u w:val="single"/>
          <w:rPrChange w:id="6535" w:author="John Clevenger" w:date="2023-11-19T12:23:00Z">
            <w:rPr>
              <w:b w:val="0"/>
            </w:rPr>
          </w:rPrChange>
        </w:rPr>
        <w:t>Loading Configuration Files</w:t>
      </w:r>
      <w:r w:rsidR="00B320C1" w:rsidRPr="00757247">
        <w:rPr>
          <w:rFonts w:ascii="Arial" w:hAnsi="Arial" w:cs="Arial"/>
          <w:b/>
          <w:bCs/>
          <w:sz w:val="26"/>
          <w:szCs w:val="26"/>
          <w:u w:val="single"/>
          <w:rPrChange w:id="6536" w:author="John Clevenger" w:date="2023-11-19T12:23:00Z">
            <w:rPr>
              <w:b w:val="0"/>
            </w:rPr>
          </w:rPrChange>
        </w:rPr>
        <w:t xml:space="preserve"> via the PC</w:t>
      </w:r>
      <w:r w:rsidR="00B320C1" w:rsidRPr="00757247">
        <w:rPr>
          <w:rFonts w:ascii="Arial" w:hAnsi="Arial" w:cs="Arial"/>
          <w:b/>
          <w:bCs/>
          <w:sz w:val="26"/>
          <w:szCs w:val="26"/>
          <w:u w:val="single"/>
          <w:rPrChange w:id="6537" w:author="John Clevenger" w:date="2023-11-19T12:23:00Z">
            <w:rPr>
              <w:b w:val="0"/>
              <w:vertAlign w:val="superscript"/>
            </w:rPr>
          </w:rPrChange>
        </w:rPr>
        <w:t>2</w:t>
      </w:r>
      <w:r w:rsidR="00B320C1" w:rsidRPr="00757247">
        <w:rPr>
          <w:rFonts w:ascii="Arial" w:hAnsi="Arial" w:cs="Arial"/>
          <w:b/>
          <w:bCs/>
          <w:sz w:val="26"/>
          <w:szCs w:val="26"/>
          <w:u w:val="single"/>
          <w:rPrChange w:id="6538" w:author="John Clevenger" w:date="2023-11-19T12:23:00Z">
            <w:rPr>
              <w:b w:val="0"/>
            </w:rPr>
          </w:rPrChange>
        </w:rPr>
        <w:t xml:space="preserve"> Server</w:t>
      </w:r>
      <w:bookmarkEnd w:id="6534"/>
    </w:p>
    <w:p w14:paraId="402C34CA" w14:textId="77777777" w:rsidR="00AD7827" w:rsidRDefault="00D17031">
      <w:pPr>
        <w:keepLines/>
        <w:spacing w:before="240"/>
        <w:ind w:firstLine="720"/>
        <w:jc w:val="both"/>
        <w:pPrChange w:id="6539" w:author="John Clevenger" w:date="2023-11-19T16:48:00Z">
          <w:pPr>
            <w:keepLines/>
            <w:spacing w:before="120"/>
            <w:ind w:firstLine="720"/>
            <w:jc w:val="both"/>
          </w:pPr>
        </w:pPrChange>
      </w:pPr>
      <w:r>
        <w:t>When</w:t>
      </w:r>
      <w:r w:rsidR="007F7550">
        <w:t xml:space="preserve"> loading configuration files </w:t>
      </w:r>
      <w:r w:rsidR="008854EB">
        <w:t>using the “</w:t>
      </w:r>
      <w:r w:rsidR="008854EB" w:rsidRPr="008854EB">
        <w:rPr>
          <w:rFonts w:ascii="Courier New" w:hAnsi="Courier New" w:cs="Courier New"/>
          <w:b/>
        </w:rPr>
        <w:t>--load</w:t>
      </w:r>
      <w:r w:rsidR="008854EB">
        <w:t xml:space="preserve">” </w:t>
      </w:r>
      <w:r w:rsidR="00B13007">
        <w:t xml:space="preserve">option on the server startup </w:t>
      </w:r>
      <w:r w:rsidR="007F7550">
        <w:t>command line</w:t>
      </w:r>
      <w:r w:rsidR="00F10D1A">
        <w:t>,</w:t>
      </w:r>
      <w:r w:rsidR="007F7550">
        <w:t xml:space="preserve"> </w:t>
      </w:r>
      <w:r>
        <w:t>the</w:t>
      </w:r>
      <w:r w:rsidR="008854EB">
        <w:t xml:space="preserve"> “</w:t>
      </w:r>
      <w:r w:rsidR="008854EB">
        <w:rPr>
          <w:rFonts w:ascii="Courier New" w:hAnsi="Courier New" w:cs="Courier New"/>
          <w:b/>
        </w:rPr>
        <w:t>--</w:t>
      </w:r>
      <w:r w:rsidR="008854EB" w:rsidRPr="008854EB">
        <w:rPr>
          <w:rFonts w:ascii="Courier New" w:hAnsi="Courier New" w:cs="Courier New"/>
          <w:b/>
        </w:rPr>
        <w:t>load</w:t>
      </w:r>
      <w:r w:rsidR="008854EB" w:rsidRPr="008854EB">
        <w:t>”</w:t>
      </w:r>
      <w:r w:rsidR="008854EB">
        <w:t xml:space="preserve"> must be followed by </w:t>
      </w:r>
      <w:r w:rsidR="00C5087F">
        <w:t xml:space="preserve">a full path ending in </w:t>
      </w:r>
      <w:r w:rsidR="008854EB">
        <w:t xml:space="preserve">either a </w:t>
      </w:r>
      <w:r w:rsidR="00003D53">
        <w:t xml:space="preserve">file </w:t>
      </w:r>
      <w:r w:rsidR="00C5087F">
        <w:t xml:space="preserve">name </w:t>
      </w:r>
      <w:r w:rsidR="008854EB">
        <w:t>or a</w:t>
      </w:r>
      <w:r w:rsidR="00003D53" w:rsidRPr="00003D53">
        <w:t xml:space="preserve"> </w:t>
      </w:r>
      <w:r w:rsidR="00003D53">
        <w:t>directory (folder)</w:t>
      </w:r>
      <w:r w:rsidR="00C5087F">
        <w:t xml:space="preserve"> name</w:t>
      </w:r>
      <w:r w:rsidR="008854EB">
        <w:t xml:space="preserve">. </w:t>
      </w:r>
      <w:r w:rsidR="00C5087F">
        <w:t>If a path to a directory is specified, PC</w:t>
      </w:r>
      <w:r w:rsidR="00C5087F" w:rsidRPr="008854EB">
        <w:rPr>
          <w:vertAlign w:val="superscript"/>
        </w:rPr>
        <w:t>2</w:t>
      </w:r>
      <w:r w:rsidR="00C5087F">
        <w:t xml:space="preserve"> expects that director</w:t>
      </w:r>
      <w:r>
        <w:t xml:space="preserve">y to be either the root of a CDP or else the </w:t>
      </w:r>
      <w:r w:rsidRPr="00D17031">
        <w:rPr>
          <w:rFonts w:ascii="Arial" w:hAnsi="Arial" w:cs="Arial"/>
          <w:b/>
          <w:sz w:val="20"/>
        </w:rPr>
        <w:t>config</w:t>
      </w:r>
      <w:r>
        <w:t xml:space="preserve"> folder beneath a CDP root.  In either case i</w:t>
      </w:r>
      <w:r w:rsidR="00C5087F">
        <w:t xml:space="preserve">t reads the contest configuration </w:t>
      </w:r>
      <w:r>
        <w:t xml:space="preserve">(including </w:t>
      </w:r>
      <w:r w:rsidRPr="00D17031">
        <w:rPr>
          <w:rFonts w:ascii="Arial" w:hAnsi="Arial" w:cs="Arial"/>
          <w:b/>
          <w:sz w:val="20"/>
        </w:rPr>
        <w:t>contest.yaml</w:t>
      </w:r>
      <w:r>
        <w:t xml:space="preserve">, </w:t>
      </w:r>
      <w:r w:rsidRPr="00D17031">
        <w:rPr>
          <w:rFonts w:ascii="Arial" w:hAnsi="Arial" w:cs="Arial"/>
          <w:b/>
          <w:sz w:val="20"/>
        </w:rPr>
        <w:t>problemset.yaml</w:t>
      </w:r>
      <w:r>
        <w:t xml:space="preserve">, </w:t>
      </w:r>
      <w:r w:rsidRPr="00D17031">
        <w:rPr>
          <w:rFonts w:ascii="Arial" w:hAnsi="Arial" w:cs="Arial"/>
          <w:b/>
          <w:sz w:val="20"/>
        </w:rPr>
        <w:t>system.yaml</w:t>
      </w:r>
      <w:r>
        <w:t xml:space="preserve">, and each of the Problem Format sub-folders) from </w:t>
      </w:r>
      <w:r w:rsidR="00C5087F">
        <w:t>the specified CDP</w:t>
      </w:r>
      <w:r>
        <w:t xml:space="preserve"> </w:t>
      </w:r>
      <w:r w:rsidRPr="00D17031">
        <w:rPr>
          <w:rFonts w:ascii="Arial" w:hAnsi="Arial" w:cs="Arial"/>
          <w:b/>
          <w:sz w:val="20"/>
        </w:rPr>
        <w:t>config</w:t>
      </w:r>
      <w:r>
        <w:t xml:space="preserve"> folder</w:t>
      </w:r>
      <w:r w:rsidR="00C5087F">
        <w:t xml:space="preserve">.  </w:t>
      </w:r>
    </w:p>
    <w:p w14:paraId="7AF1F2E2" w14:textId="77777777" w:rsidR="00B13007" w:rsidRDefault="008854EB">
      <w:pPr>
        <w:keepLines/>
        <w:spacing w:before="120"/>
        <w:ind w:firstLine="720"/>
        <w:jc w:val="both"/>
      </w:pPr>
      <w:r>
        <w:t xml:space="preserve">If </w:t>
      </w:r>
      <w:r w:rsidR="00C5087F">
        <w:t>the argument following “</w:t>
      </w:r>
      <w:r w:rsidR="00C5087F" w:rsidRPr="008854EB">
        <w:rPr>
          <w:rFonts w:ascii="Courier New" w:hAnsi="Courier New" w:cs="Courier New"/>
          <w:b/>
        </w:rPr>
        <w:t>--load</w:t>
      </w:r>
      <w:r w:rsidR="00C5087F">
        <w:t>” is not a directory</w:t>
      </w:r>
      <w:r>
        <w:t>, PC</w:t>
      </w:r>
      <w:r w:rsidRPr="008854EB">
        <w:rPr>
          <w:vertAlign w:val="superscript"/>
        </w:rPr>
        <w:t>2</w:t>
      </w:r>
      <w:r w:rsidR="00745A61">
        <w:t xml:space="preserve"> </w:t>
      </w:r>
      <w:r w:rsidR="00C5087F">
        <w:t>expects it to be the full name (including the path) to a file named “</w:t>
      </w:r>
      <w:r w:rsidR="00C5087F" w:rsidRPr="00C5087F">
        <w:rPr>
          <w:rFonts w:ascii="Arial" w:hAnsi="Arial" w:cs="Arial"/>
          <w:b/>
          <w:sz w:val="20"/>
        </w:rPr>
        <w:t>contest.yaml</w:t>
      </w:r>
      <w:r w:rsidR="00C5087F">
        <w:t>”</w:t>
      </w:r>
      <w:r w:rsidR="00745A61">
        <w:t xml:space="preserve">, </w:t>
      </w:r>
      <w:r w:rsidR="00C5087F">
        <w:t xml:space="preserve">and expects that </w:t>
      </w:r>
      <w:r w:rsidR="00C5087F" w:rsidRPr="00C5087F">
        <w:rPr>
          <w:rFonts w:ascii="Arial" w:hAnsi="Arial" w:cs="Arial"/>
          <w:b/>
          <w:sz w:val="20"/>
        </w:rPr>
        <w:t>contest.yaml</w:t>
      </w:r>
      <w:r w:rsidR="00C5087F">
        <w:t xml:space="preserve"> file</w:t>
      </w:r>
      <w:r w:rsidR="00B320C1">
        <w:t xml:space="preserve"> to </w:t>
      </w:r>
      <w:r w:rsidR="00D17031">
        <w:t xml:space="preserve">be located in the </w:t>
      </w:r>
      <w:r w:rsidR="00D17031" w:rsidRPr="00D17031">
        <w:rPr>
          <w:rFonts w:ascii="Arial" w:hAnsi="Arial" w:cs="Arial"/>
          <w:b/>
          <w:sz w:val="20"/>
        </w:rPr>
        <w:t>config</w:t>
      </w:r>
      <w:r w:rsidR="00D17031">
        <w:t xml:space="preserve"> file of a CDP.  In this case it reads the contest configuration out of the </w:t>
      </w:r>
      <w:r w:rsidR="00F10D1A">
        <w:t xml:space="preserve">specified </w:t>
      </w:r>
      <w:r w:rsidR="00F10D1A" w:rsidRPr="00F10D1A">
        <w:rPr>
          <w:rFonts w:ascii="Arial" w:hAnsi="Arial" w:cs="Arial"/>
          <w:b/>
          <w:sz w:val="20"/>
        </w:rPr>
        <w:t>config</w:t>
      </w:r>
      <w:r w:rsidR="00F10D1A">
        <w:t xml:space="preserve"> folder as above.</w:t>
      </w:r>
      <w:r w:rsidR="00F82DE1">
        <w:t xml:space="preserve"> </w:t>
      </w:r>
      <w:r w:rsidR="00B13007">
        <w:t xml:space="preserve"> </w:t>
      </w:r>
    </w:p>
    <w:p w14:paraId="2EFFCF93" w14:textId="77777777" w:rsidR="008854EB" w:rsidRDefault="00F10D1A">
      <w:pPr>
        <w:keepLines/>
        <w:spacing w:before="120"/>
        <w:ind w:firstLine="720"/>
        <w:jc w:val="both"/>
        <w:rPr>
          <w:ins w:id="6540" w:author="John Clevenger" w:date="2023-11-19T16:48:00Z"/>
        </w:rPr>
      </w:pPr>
      <w:r>
        <w:lastRenderedPageBreak/>
        <w:t xml:space="preserve">Loading a contest configuration using </w:t>
      </w:r>
      <w:r w:rsidRPr="002D590B">
        <w:rPr>
          <w:rFonts w:ascii="Courier New" w:hAnsi="Courier New" w:cs="Courier New"/>
          <w:b/>
        </w:rPr>
        <w:t>–</w:t>
      </w:r>
      <w:r w:rsidR="002D590B">
        <w:rPr>
          <w:rFonts w:ascii="Courier New" w:hAnsi="Courier New" w:cs="Courier New"/>
          <w:b/>
        </w:rPr>
        <w:t>-</w:t>
      </w:r>
      <w:r w:rsidRPr="002D590B">
        <w:rPr>
          <w:rFonts w:ascii="Courier New" w:hAnsi="Courier New" w:cs="Courier New"/>
          <w:b/>
        </w:rPr>
        <w:t>load</w:t>
      </w:r>
      <w:r>
        <w:t xml:space="preserve"> is a one-time operation.  That is, if a server is </w:t>
      </w:r>
      <w:r w:rsidR="002D590B">
        <w:t xml:space="preserve">restarted with a </w:t>
      </w:r>
      <w:r w:rsidR="002D590B" w:rsidRPr="002D590B">
        <w:rPr>
          <w:rFonts w:ascii="Courier New" w:hAnsi="Courier New" w:cs="Courier New"/>
          <w:b/>
        </w:rPr>
        <w:t>–</w:t>
      </w:r>
      <w:r w:rsidR="002D590B">
        <w:rPr>
          <w:rFonts w:ascii="Courier New" w:hAnsi="Courier New" w:cs="Courier New"/>
          <w:b/>
        </w:rPr>
        <w:t>-</w:t>
      </w:r>
      <w:r w:rsidR="002D590B" w:rsidRPr="002D590B">
        <w:rPr>
          <w:rFonts w:ascii="Courier New" w:hAnsi="Courier New" w:cs="Courier New"/>
          <w:b/>
        </w:rPr>
        <w:t>load</w:t>
      </w:r>
      <w:r w:rsidR="002D590B">
        <w:t xml:space="preserve"> option after a configuration has already been loaded it will display an </w:t>
      </w:r>
      <w:r w:rsidR="009D0080">
        <w:t>warning</w:t>
      </w:r>
      <w:r w:rsidR="002D590B">
        <w:t xml:space="preserve"> message </w:t>
      </w:r>
      <w:r w:rsidR="009D0080">
        <w:t>like “</w:t>
      </w:r>
      <w:r w:rsidR="009D0080" w:rsidRPr="009D0080">
        <w:rPr>
          <w:rFonts w:ascii="Arial" w:hAnsi="Arial" w:cs="Arial"/>
          <w:color w:val="222222"/>
          <w:sz w:val="20"/>
          <w:shd w:val="clear" w:color="auto" w:fill="FFFFFF"/>
        </w:rPr>
        <w:t>Warning: contest configuration already exists; ignoring --load option</w:t>
      </w:r>
      <w:r w:rsidR="009D0080">
        <w:rPr>
          <w:rFonts w:ascii="Arial" w:hAnsi="Arial" w:cs="Arial"/>
          <w:color w:val="222222"/>
          <w:shd w:val="clear" w:color="auto" w:fill="FFFFFF"/>
        </w:rPr>
        <w:t xml:space="preserve">” </w:t>
      </w:r>
      <w:r w:rsidR="002D590B">
        <w:t>and will ignore the attempt to re-load a configuration (this is done to avoid overwriting a configuration once it has been loaded, because the configuration might have been changed by the Admin after it was loaded).   To avoid this (that is, to load a changed configuration), see the following section.</w:t>
      </w:r>
    </w:p>
    <w:p w14:paraId="4C4997AA" w14:textId="77777777" w:rsidR="007D3139" w:rsidRDefault="007D3139">
      <w:pPr>
        <w:keepLines/>
        <w:spacing w:before="120"/>
        <w:ind w:firstLine="720"/>
        <w:jc w:val="both"/>
      </w:pPr>
    </w:p>
    <w:p w14:paraId="26CAFD77" w14:textId="77777777" w:rsidR="00B320C1" w:rsidRPr="007D3139" w:rsidRDefault="00B320C1">
      <w:pPr>
        <w:pStyle w:val="ListParagraph"/>
        <w:numPr>
          <w:ilvl w:val="1"/>
          <w:numId w:val="53"/>
        </w:numPr>
        <w:ind w:left="630" w:hanging="612"/>
        <w:outlineLvl w:val="1"/>
        <w:rPr>
          <w:rFonts w:cs="Arial"/>
          <w:bCs/>
          <w:szCs w:val="26"/>
        </w:rPr>
        <w:pPrChange w:id="6541" w:author="John Clevenger" w:date="2023-11-19T12:23:00Z">
          <w:pPr>
            <w:pStyle w:val="Heading2"/>
          </w:pPr>
        </w:pPrChange>
      </w:pPr>
      <w:bookmarkStart w:id="6542" w:name="_Toc151504378"/>
      <w:r w:rsidRPr="00757247">
        <w:rPr>
          <w:rFonts w:ascii="Arial" w:hAnsi="Arial" w:cs="Arial"/>
          <w:b/>
          <w:bCs/>
          <w:sz w:val="26"/>
          <w:szCs w:val="26"/>
          <w:u w:val="single"/>
          <w:rPrChange w:id="6543" w:author="John Clevenger" w:date="2023-11-19T12:23:00Z">
            <w:rPr>
              <w:b w:val="0"/>
            </w:rPr>
          </w:rPrChange>
        </w:rPr>
        <w:t>Loading Configuration Files</w:t>
      </w:r>
      <w:r w:rsidR="00A0384B" w:rsidRPr="00757247">
        <w:rPr>
          <w:rFonts w:ascii="Arial" w:hAnsi="Arial" w:cs="Arial"/>
          <w:b/>
          <w:bCs/>
          <w:sz w:val="26"/>
          <w:szCs w:val="26"/>
          <w:u w:val="single"/>
          <w:rPrChange w:id="6544" w:author="John Clevenger" w:date="2023-11-19T12:23:00Z">
            <w:rPr>
              <w:b w:val="0"/>
            </w:rPr>
          </w:rPrChange>
        </w:rPr>
        <w:t xml:space="preserve"> via the PC</w:t>
      </w:r>
      <w:r w:rsidR="00A0384B" w:rsidRPr="00757247">
        <w:rPr>
          <w:rFonts w:ascii="Arial" w:hAnsi="Arial" w:cs="Arial"/>
          <w:b/>
          <w:bCs/>
          <w:sz w:val="26"/>
          <w:szCs w:val="26"/>
          <w:u w:val="single"/>
          <w:rPrChange w:id="6545" w:author="John Clevenger" w:date="2023-11-19T12:23:00Z">
            <w:rPr>
              <w:b w:val="0"/>
              <w:vertAlign w:val="superscript"/>
            </w:rPr>
          </w:rPrChange>
        </w:rPr>
        <w:t>2</w:t>
      </w:r>
      <w:r w:rsidR="00A0384B" w:rsidRPr="00757247">
        <w:rPr>
          <w:rFonts w:ascii="Arial" w:hAnsi="Arial" w:cs="Arial"/>
          <w:b/>
          <w:bCs/>
          <w:sz w:val="26"/>
          <w:szCs w:val="26"/>
          <w:u w:val="single"/>
          <w:rPrChange w:id="6546" w:author="John Clevenger" w:date="2023-11-19T12:23:00Z">
            <w:rPr>
              <w:b w:val="0"/>
            </w:rPr>
          </w:rPrChange>
        </w:rPr>
        <w:t xml:space="preserve"> Admin</w:t>
      </w:r>
      <w:bookmarkEnd w:id="6542"/>
    </w:p>
    <w:p w14:paraId="546A8782" w14:textId="77777777" w:rsidR="00F23970" w:rsidRDefault="00745A61">
      <w:pPr>
        <w:keepLines/>
        <w:spacing w:before="240"/>
        <w:ind w:firstLine="720"/>
        <w:jc w:val="both"/>
        <w:pPrChange w:id="6547" w:author="John Clevenger" w:date="2023-11-19T16:48:00Z">
          <w:pPr>
            <w:keepLines/>
            <w:spacing w:before="120"/>
            <w:ind w:firstLine="720"/>
            <w:jc w:val="both"/>
          </w:pPr>
        </w:pPrChange>
      </w:pPr>
      <w:r>
        <w:t>C</w:t>
      </w:r>
      <w:r w:rsidR="00F82DE1">
        <w:t>onfiguration file</w:t>
      </w:r>
      <w:r>
        <w:t>s can be loaded</w:t>
      </w:r>
      <w:r w:rsidR="00F82DE1">
        <w:t xml:space="preserve"> interactively</w:t>
      </w:r>
      <w:r w:rsidR="00B54F02">
        <w:t xml:space="preserve"> (as opposed to using “</w:t>
      </w:r>
      <w:r w:rsidR="00B54F02" w:rsidRPr="008854EB">
        <w:rPr>
          <w:rFonts w:ascii="Courier New" w:hAnsi="Courier New" w:cs="Courier New"/>
          <w:b/>
        </w:rPr>
        <w:t>--load</w:t>
      </w:r>
      <w:r w:rsidR="00B54F02">
        <w:t>”</w:t>
      </w:r>
      <w:r w:rsidR="00476DEF">
        <w:t xml:space="preserve"> on </w:t>
      </w:r>
      <w:r>
        <w:t>S</w:t>
      </w:r>
      <w:r w:rsidR="00476DEF">
        <w:t>erver startup</w:t>
      </w:r>
      <w:r w:rsidR="00B54F02">
        <w:t xml:space="preserve">) </w:t>
      </w:r>
      <w:r w:rsidR="00F82DE1">
        <w:t>by p</w:t>
      </w:r>
      <w:r w:rsidR="00DF18E0">
        <w:t xml:space="preserve">ressing the </w:t>
      </w:r>
      <w:r w:rsidR="00DF18E0" w:rsidRPr="007F7672">
        <w:rPr>
          <w:rFonts w:ascii="Arial" w:hAnsi="Arial" w:cs="Arial"/>
          <w:b/>
          <w:sz w:val="20"/>
        </w:rPr>
        <w:t xml:space="preserve">Import </w:t>
      </w:r>
      <w:r w:rsidR="009D0080">
        <w:rPr>
          <w:rFonts w:ascii="Arial" w:hAnsi="Arial" w:cs="Arial"/>
          <w:b/>
          <w:sz w:val="20"/>
        </w:rPr>
        <w:t>c</w:t>
      </w:r>
      <w:r w:rsidR="00DF18E0" w:rsidRPr="007F7672">
        <w:rPr>
          <w:rFonts w:ascii="Arial" w:hAnsi="Arial" w:cs="Arial"/>
          <w:b/>
          <w:sz w:val="20"/>
        </w:rPr>
        <w:t>ontest.yaml</w:t>
      </w:r>
      <w:r w:rsidR="00DF18E0">
        <w:rPr>
          <w:b/>
        </w:rPr>
        <w:t xml:space="preserve"> </w:t>
      </w:r>
      <w:r w:rsidR="00DF18E0">
        <w:t xml:space="preserve">button </w:t>
      </w:r>
      <w:r w:rsidR="00F82DE1">
        <w:t>on the</w:t>
      </w:r>
      <w:r w:rsidR="00B54F02">
        <w:t xml:space="preserve"> </w:t>
      </w:r>
      <w:r w:rsidR="00DD6DE9">
        <w:rPr>
          <w:rFonts w:ascii="Arial" w:hAnsi="Arial" w:cs="Arial"/>
          <w:b/>
          <w:sz w:val="20"/>
        </w:rPr>
        <w:t>Import Config</w:t>
      </w:r>
      <w:r w:rsidR="00B54F02">
        <w:t xml:space="preserve"> tab of the Admin </w:t>
      </w:r>
      <w:r w:rsidR="00B54F02" w:rsidRPr="00B54F02">
        <w:rPr>
          <w:rFonts w:ascii="Arial" w:hAnsi="Arial" w:cs="Arial"/>
          <w:b/>
          <w:sz w:val="20"/>
        </w:rPr>
        <w:t>Configure Contest</w:t>
      </w:r>
      <w:r w:rsidR="00B54F02">
        <w:t xml:space="preserve"> screen.  Pressing </w:t>
      </w:r>
      <w:r w:rsidR="00B54F02" w:rsidRPr="00B54F02">
        <w:rPr>
          <w:rFonts w:ascii="Arial" w:hAnsi="Arial" w:cs="Arial"/>
          <w:b/>
          <w:sz w:val="20"/>
        </w:rPr>
        <w:t xml:space="preserve">Import </w:t>
      </w:r>
      <w:r w:rsidR="009D0080">
        <w:rPr>
          <w:rFonts w:ascii="Arial" w:hAnsi="Arial" w:cs="Arial"/>
          <w:b/>
          <w:sz w:val="20"/>
        </w:rPr>
        <w:t>c</w:t>
      </w:r>
      <w:r w:rsidR="00B54F02" w:rsidRPr="00B54F02">
        <w:rPr>
          <w:rFonts w:ascii="Arial" w:hAnsi="Arial" w:cs="Arial"/>
          <w:b/>
          <w:sz w:val="20"/>
        </w:rPr>
        <w:t>ontest.yaml</w:t>
      </w:r>
      <w:r w:rsidR="00F82DE1">
        <w:t xml:space="preserve"> </w:t>
      </w:r>
      <w:r w:rsidR="007F7672">
        <w:t xml:space="preserve">displays a “file navigation” dialog </w:t>
      </w:r>
      <w:r w:rsidR="002D590B">
        <w:t xml:space="preserve">allowing the user to select a </w:t>
      </w:r>
      <w:r w:rsidR="002D590B" w:rsidRPr="002D590B">
        <w:rPr>
          <w:rFonts w:ascii="Arial" w:hAnsi="Arial" w:cs="Arial"/>
          <w:b/>
          <w:sz w:val="20"/>
        </w:rPr>
        <w:t>contest.yaml</w:t>
      </w:r>
      <w:r w:rsidR="002D590B">
        <w:t xml:space="preserve"> </w:t>
      </w:r>
      <w:r w:rsidR="007F7672">
        <w:t>file</w:t>
      </w:r>
      <w:r w:rsidR="002D590B">
        <w:t xml:space="preserve">.  The selected file is assumed to reside the </w:t>
      </w:r>
      <w:r w:rsidR="002D590B" w:rsidRPr="00F23970">
        <w:rPr>
          <w:rFonts w:ascii="Arial" w:hAnsi="Arial" w:cs="Arial"/>
          <w:b/>
          <w:sz w:val="20"/>
        </w:rPr>
        <w:t>config</w:t>
      </w:r>
      <w:r w:rsidR="002D590B">
        <w:t xml:space="preserve"> folder beneath a CDP root</w:t>
      </w:r>
      <w:r w:rsidR="009D0080">
        <w:t>;</w:t>
      </w:r>
      <w:r w:rsidR="007F7672">
        <w:t xml:space="preserve"> </w:t>
      </w:r>
      <w:r w:rsidR="00F23970">
        <w:t>PC</w:t>
      </w:r>
      <w:r w:rsidR="00F23970" w:rsidRPr="009D0080">
        <w:rPr>
          <w:vertAlign w:val="superscript"/>
        </w:rPr>
        <w:t>2</w:t>
      </w:r>
      <w:r w:rsidR="00F23970">
        <w:t xml:space="preserve"> </w:t>
      </w:r>
      <w:r w:rsidR="007F7672">
        <w:t xml:space="preserve">then </w:t>
      </w:r>
      <w:r w:rsidR="00DF18E0">
        <w:t xml:space="preserve">loads the configuration </w:t>
      </w:r>
      <w:r w:rsidR="00F23970">
        <w:t>as described above for the server “</w:t>
      </w:r>
      <w:r w:rsidR="00F23970" w:rsidRPr="002D590B">
        <w:rPr>
          <w:rFonts w:ascii="Courier New" w:hAnsi="Courier New" w:cs="Courier New"/>
          <w:b/>
        </w:rPr>
        <w:t>–</w:t>
      </w:r>
      <w:r w:rsidR="00F23970">
        <w:rPr>
          <w:rFonts w:ascii="Courier New" w:hAnsi="Courier New" w:cs="Courier New"/>
          <w:b/>
        </w:rPr>
        <w:t>-</w:t>
      </w:r>
      <w:r w:rsidR="00F23970" w:rsidRPr="002D590B">
        <w:rPr>
          <w:rFonts w:ascii="Courier New" w:hAnsi="Courier New" w:cs="Courier New"/>
          <w:b/>
        </w:rPr>
        <w:t>load</w:t>
      </w:r>
      <w:r w:rsidR="00F23970" w:rsidRPr="00F23970">
        <w:t>”</w:t>
      </w:r>
      <w:r w:rsidR="00F23970">
        <w:t xml:space="preserve"> option.  </w:t>
      </w:r>
    </w:p>
    <w:p w14:paraId="15DD78CB" w14:textId="77777777" w:rsidR="00F0509B" w:rsidRDefault="00DF18E0">
      <w:pPr>
        <w:keepLines/>
        <w:spacing w:before="120"/>
        <w:ind w:firstLine="720"/>
        <w:jc w:val="both"/>
        <w:rPr>
          <w:ins w:id="6548" w:author="John Clevenger" w:date="2023-11-19T16:48:00Z"/>
        </w:rPr>
      </w:pPr>
      <w:r>
        <w:t xml:space="preserve">   </w:t>
      </w:r>
      <w:r w:rsidR="00F23970">
        <w:t xml:space="preserve">One difference in loading a contest configuration via the </w:t>
      </w:r>
      <w:r w:rsidR="00F23970" w:rsidRPr="00F23970">
        <w:rPr>
          <w:rFonts w:ascii="Arial" w:hAnsi="Arial" w:cs="Arial"/>
          <w:b/>
          <w:sz w:val="20"/>
        </w:rPr>
        <w:t xml:space="preserve">Import </w:t>
      </w:r>
      <w:r w:rsidR="009D0080">
        <w:rPr>
          <w:rFonts w:ascii="Arial" w:hAnsi="Arial" w:cs="Arial"/>
          <w:b/>
          <w:sz w:val="20"/>
        </w:rPr>
        <w:t>c</w:t>
      </w:r>
      <w:r w:rsidR="00F23970" w:rsidRPr="00F23970">
        <w:rPr>
          <w:rFonts w:ascii="Arial" w:hAnsi="Arial" w:cs="Arial"/>
          <w:b/>
          <w:sz w:val="20"/>
        </w:rPr>
        <w:t>ontest.yaml</w:t>
      </w:r>
      <w:r w:rsidR="00F23970">
        <w:t xml:space="preserve"> button (as opposed to using “</w:t>
      </w:r>
      <w:r w:rsidR="00F23970" w:rsidRPr="008854EB">
        <w:rPr>
          <w:rFonts w:ascii="Courier New" w:hAnsi="Courier New" w:cs="Courier New"/>
          <w:b/>
        </w:rPr>
        <w:t>--load</w:t>
      </w:r>
      <w:r w:rsidR="00F23970">
        <w:t xml:space="preserve">” on Server startup) is that the newly-loaded configuration will be </w:t>
      </w:r>
      <w:r w:rsidR="00F23970">
        <w:rPr>
          <w:i/>
        </w:rPr>
        <w:t>merged</w:t>
      </w:r>
      <w:r w:rsidR="00F23970">
        <w:t xml:space="preserve"> with the existing contest configuration.  That is, if there are conflicts between the existing configuration and the configuration found in the CDP selected via the </w:t>
      </w:r>
      <w:r w:rsidR="00F23970" w:rsidRPr="00F23970">
        <w:rPr>
          <w:rFonts w:ascii="Arial" w:hAnsi="Arial" w:cs="Arial"/>
          <w:b/>
          <w:sz w:val="20"/>
        </w:rPr>
        <w:t xml:space="preserve">Import </w:t>
      </w:r>
      <w:r w:rsidR="009D0080">
        <w:rPr>
          <w:rFonts w:ascii="Arial" w:hAnsi="Arial" w:cs="Arial"/>
          <w:b/>
          <w:sz w:val="20"/>
        </w:rPr>
        <w:t>c</w:t>
      </w:r>
      <w:r w:rsidR="00F23970" w:rsidRPr="00F23970">
        <w:rPr>
          <w:rFonts w:ascii="Arial" w:hAnsi="Arial" w:cs="Arial"/>
          <w:b/>
          <w:sz w:val="20"/>
        </w:rPr>
        <w:t>ontest.yaml</w:t>
      </w:r>
      <w:r w:rsidR="00F23970">
        <w:t xml:space="preserve"> button, the system will display the differences and ask the user to </w:t>
      </w:r>
      <w:r w:rsidR="009D0080">
        <w:t>confirm</w:t>
      </w:r>
      <w:r w:rsidR="00F23970">
        <w:t xml:space="preserve"> which configuration value</w:t>
      </w:r>
      <w:r w:rsidR="009D0080">
        <w:t>s</w:t>
      </w:r>
      <w:r w:rsidR="00F23970">
        <w:t xml:space="preserve"> to use.</w:t>
      </w:r>
    </w:p>
    <w:p w14:paraId="4B64E290" w14:textId="77777777" w:rsidR="007D3139" w:rsidRPr="00F23970" w:rsidRDefault="007D3139">
      <w:pPr>
        <w:keepLines/>
        <w:spacing w:before="120"/>
        <w:ind w:firstLine="720"/>
        <w:jc w:val="both"/>
      </w:pPr>
    </w:p>
    <w:p w14:paraId="6C6FD32B" w14:textId="77777777" w:rsidR="00745A61" w:rsidRPr="007D3139" w:rsidRDefault="00745A61">
      <w:pPr>
        <w:pStyle w:val="ListParagraph"/>
        <w:numPr>
          <w:ilvl w:val="1"/>
          <w:numId w:val="53"/>
        </w:numPr>
        <w:ind w:left="630" w:hanging="612"/>
        <w:outlineLvl w:val="1"/>
        <w:rPr>
          <w:rFonts w:cs="Arial"/>
          <w:bCs/>
          <w:szCs w:val="26"/>
        </w:rPr>
        <w:pPrChange w:id="6549" w:author="John Clevenger" w:date="2023-11-19T12:23:00Z">
          <w:pPr>
            <w:pStyle w:val="Heading2"/>
          </w:pPr>
        </w:pPrChange>
      </w:pPr>
      <w:bookmarkStart w:id="6550" w:name="_Toc151504379"/>
      <w:r w:rsidRPr="00757247">
        <w:rPr>
          <w:rFonts w:ascii="Arial" w:hAnsi="Arial" w:cs="Arial"/>
          <w:b/>
          <w:bCs/>
          <w:sz w:val="26"/>
          <w:szCs w:val="26"/>
          <w:u w:val="single"/>
          <w:rPrChange w:id="6551" w:author="John Clevenger" w:date="2023-11-19T12:23:00Z">
            <w:rPr>
              <w:b w:val="0"/>
            </w:rPr>
          </w:rPrChange>
        </w:rPr>
        <w:t>Additional Configuration File Capabilities</w:t>
      </w:r>
      <w:bookmarkEnd w:id="6550"/>
    </w:p>
    <w:p w14:paraId="19050725" w14:textId="3CCFC7B1" w:rsidR="002131E2" w:rsidRDefault="002131E2">
      <w:pPr>
        <w:keepLines/>
        <w:spacing w:before="240"/>
        <w:ind w:firstLine="720"/>
        <w:jc w:val="both"/>
        <w:pPrChange w:id="6552" w:author="John Clevenger" w:date="2023-11-19T16:48:00Z">
          <w:pPr>
            <w:keepLines/>
            <w:spacing w:before="120"/>
            <w:ind w:firstLine="720"/>
            <w:jc w:val="both"/>
          </w:pPr>
        </w:pPrChange>
      </w:pPr>
      <w:r>
        <w:t xml:space="preserve">With a few exceptions, </w:t>
      </w:r>
      <w:r w:rsidR="00C102FA">
        <w:t>PC</w:t>
      </w:r>
      <w:r w:rsidR="00C102FA" w:rsidRPr="002131E2">
        <w:rPr>
          <w:vertAlign w:val="superscript"/>
        </w:rPr>
        <w:t>2</w:t>
      </w:r>
      <w:r w:rsidR="00C102FA">
        <w:t xml:space="preserve"> supports all of the YAML contest configuration </w:t>
      </w:r>
      <w:r>
        <w:t>items</w:t>
      </w:r>
      <w:r w:rsidR="00C102FA">
        <w:t xml:space="preserve"> defined by the </w:t>
      </w:r>
      <w:r w:rsidR="00C102FA" w:rsidRPr="009D0080">
        <w:rPr>
          <w:rFonts w:ascii="Arial" w:hAnsi="Arial" w:cs="Arial"/>
          <w:b/>
          <w:sz w:val="20"/>
          <w:szCs w:val="22"/>
        </w:rPr>
        <w:t>contest.yaml</w:t>
      </w:r>
      <w:r w:rsidR="00C102FA">
        <w:t>,</w:t>
      </w:r>
      <w:del w:id="6553" w:author="John Clevenger [2]" w:date="2022-06-15T16:13:00Z">
        <w:r w:rsidR="00C102FA" w:rsidDel="008D608F">
          <w:delText xml:space="preserve"> </w:delText>
        </w:r>
        <w:r w:rsidR="00C102FA" w:rsidRPr="009D0080" w:rsidDel="008D608F">
          <w:rPr>
            <w:rFonts w:ascii="Arial" w:hAnsi="Arial" w:cs="Arial"/>
            <w:b/>
            <w:sz w:val="20"/>
            <w:szCs w:val="22"/>
          </w:rPr>
          <w:delText>system.yaml</w:delText>
        </w:r>
        <w:r w:rsidR="00C102FA" w:rsidDel="008D608F">
          <w:delText xml:space="preserve">, </w:delText>
        </w:r>
      </w:del>
      <w:ins w:id="6554" w:author="John Clevenger [2]" w:date="2022-06-15T16:13:00Z">
        <w:r w:rsidR="008D608F">
          <w:t xml:space="preserve"> </w:t>
        </w:r>
      </w:ins>
      <w:r w:rsidR="00C102FA">
        <w:t xml:space="preserve">and </w:t>
      </w:r>
      <w:r w:rsidR="00C102FA" w:rsidRPr="009D0080">
        <w:rPr>
          <w:rFonts w:ascii="Arial" w:hAnsi="Arial" w:cs="Arial"/>
          <w:b/>
          <w:sz w:val="20"/>
          <w:szCs w:val="22"/>
        </w:rPr>
        <w:t>problems</w:t>
      </w:r>
      <w:del w:id="6555" w:author="John Clevenger [2]" w:date="2022-06-15T16:12:00Z">
        <w:r w:rsidR="00C102FA" w:rsidRPr="009D0080" w:rsidDel="008D608F">
          <w:rPr>
            <w:rFonts w:ascii="Arial" w:hAnsi="Arial" w:cs="Arial"/>
            <w:b/>
            <w:sz w:val="20"/>
            <w:szCs w:val="22"/>
          </w:rPr>
          <w:delText>et</w:delText>
        </w:r>
      </w:del>
      <w:r w:rsidR="00C102FA" w:rsidRPr="009D0080">
        <w:rPr>
          <w:rFonts w:ascii="Arial" w:hAnsi="Arial" w:cs="Arial"/>
          <w:b/>
          <w:sz w:val="20"/>
          <w:szCs w:val="22"/>
        </w:rPr>
        <w:t>.yaml</w:t>
      </w:r>
      <w:r w:rsidR="00C102FA">
        <w:t xml:space="preserve"> </w:t>
      </w:r>
      <w:del w:id="6556" w:author="John Clevenger [2]" w:date="2022-06-15T16:14:00Z">
        <w:r w:rsidR="00C102FA" w:rsidDel="008D608F">
          <w:delText>sub</w:delText>
        </w:r>
      </w:del>
      <w:r w:rsidR="00C102FA">
        <w:t xml:space="preserve">sections of the </w:t>
      </w:r>
      <w:del w:id="6557" w:author="John Clevenger [2]" w:date="2022-06-15T16:14:00Z">
        <w:r w:rsidR="00C102FA" w:rsidDel="008D608F">
          <w:rPr>
            <w:i/>
          </w:rPr>
          <w:delText xml:space="preserve">Input </w:delText>
        </w:r>
      </w:del>
      <w:ins w:id="6558" w:author="John Clevenger [2]" w:date="2022-06-15T16:14:00Z">
        <w:r w:rsidR="008D608F">
          <w:rPr>
            <w:i/>
          </w:rPr>
          <w:t xml:space="preserve">Example YAML </w:t>
        </w:r>
      </w:ins>
      <w:r w:rsidR="00C102FA">
        <w:rPr>
          <w:i/>
        </w:rPr>
        <w:t>Files</w:t>
      </w:r>
      <w:del w:id="6559" w:author="John Clevenger [2]" w:date="2022-06-15T16:14:00Z">
        <w:r w:rsidR="00C102FA" w:rsidDel="008D608F">
          <w:rPr>
            <w:i/>
          </w:rPr>
          <w:delText xml:space="preserve"> </w:delText>
        </w:r>
      </w:del>
      <w:ins w:id="6560" w:author="John Clevenger [2]" w:date="2022-06-15T16:14:00Z">
        <w:r w:rsidR="008D608F">
          <w:rPr>
            <w:i/>
          </w:rPr>
          <w:t xml:space="preserve"> </w:t>
        </w:r>
        <w:r w:rsidR="008D608F">
          <w:rPr>
            <w:iCs/>
          </w:rPr>
          <w:t xml:space="preserve">specification given at </w:t>
        </w:r>
      </w:ins>
      <w:ins w:id="6561" w:author="John Clevenger [2]" w:date="2022-06-15T16:15:00Z">
        <w:r w:rsidR="008D608F">
          <w:rPr>
            <w:iCs/>
          </w:rPr>
          <w:fldChar w:fldCharType="begin"/>
        </w:r>
        <w:r w:rsidR="008D608F">
          <w:rPr>
            <w:iCs/>
          </w:rPr>
          <w:instrText xml:space="preserve"> HYPERLINK "https://ccs-specs.icpc.io/master/contest_archive_format%23example-yaml-files" </w:instrText>
        </w:r>
        <w:r w:rsidR="008D608F">
          <w:rPr>
            <w:iCs/>
          </w:rPr>
        </w:r>
        <w:r w:rsidR="008D608F">
          <w:rPr>
            <w:iCs/>
          </w:rPr>
          <w:fldChar w:fldCharType="separate"/>
        </w:r>
        <w:r w:rsidR="008D608F" w:rsidRPr="008D608F">
          <w:rPr>
            <w:rStyle w:val="Hyperlink"/>
            <w:iCs/>
          </w:rPr>
          <w:t>https://ccs-specs.icpc.io/master/contest_archive_format#example-yaml-files</w:t>
        </w:r>
        <w:r w:rsidR="008D608F">
          <w:rPr>
            <w:iCs/>
          </w:rPr>
          <w:fldChar w:fldCharType="end"/>
        </w:r>
      </w:ins>
      <w:del w:id="6562" w:author="John Clevenger [2]" w:date="2022-06-15T16:14:00Z">
        <w:r w:rsidR="00C102FA" w:rsidDel="008D608F">
          <w:delText xml:space="preserve">section </w:delText>
        </w:r>
        <w:r w:rsidDel="008D608F">
          <w:delText>specified</w:delText>
        </w:r>
        <w:r w:rsidR="00C102FA" w:rsidDel="008D608F">
          <w:delText xml:space="preserve"> at </w:delText>
        </w:r>
        <w:r w:rsidR="00D06049" w:rsidDel="008D608F">
          <w:fldChar w:fldCharType="begin"/>
        </w:r>
        <w:r w:rsidR="00D06049" w:rsidDel="008D608F">
          <w:delInstrText xml:space="preserve"> HYPERLINK "https://clics.ecs.baylor.edu/index.php/Contest_Control_System%23Input_files" </w:delInstrText>
        </w:r>
        <w:r w:rsidR="00D06049" w:rsidDel="008D608F">
          <w:fldChar w:fldCharType="separate"/>
        </w:r>
      </w:del>
      <w:r w:rsidR="005A0BAC">
        <w:rPr>
          <w:b/>
          <w:bCs/>
        </w:rPr>
        <w:t>Error! Hyperlink reference not valid.</w:t>
      </w:r>
      <w:del w:id="6563" w:author="John Clevenger [2]" w:date="2022-06-15T16:14:00Z">
        <w:r w:rsidR="00D06049" w:rsidDel="008D608F">
          <w:rPr>
            <w:rStyle w:val="Hyperlink"/>
          </w:rPr>
          <w:fldChar w:fldCharType="end"/>
        </w:r>
      </w:del>
      <w:r w:rsidR="00C102FA">
        <w:t xml:space="preserve">.  </w:t>
      </w:r>
      <w:r>
        <w:t xml:space="preserve"> (</w:t>
      </w:r>
      <w:del w:id="6564" w:author="John Clevenger [2]" w:date="2022-06-15T16:17:00Z">
        <w:r w:rsidDel="008D608F">
          <w:delText>The exceptions include that YAML import specifications for Default Clarification and Clarification Categories will be ignored in the current system (w</w:delText>
        </w:r>
      </w:del>
      <w:ins w:id="6565" w:author="John Clevenger [2]" w:date="2022-06-15T16:17:00Z">
        <w:r w:rsidR="008D608F">
          <w:t>W</w:t>
        </w:r>
      </w:ins>
      <w:r>
        <w:t xml:space="preserve">e’re working on </w:t>
      </w:r>
      <w:del w:id="6566" w:author="John Clevenger [2]" w:date="2022-06-15T16:17:00Z">
        <w:r w:rsidDel="008D608F">
          <w:delText>it…</w:delText>
        </w:r>
      </w:del>
      <w:ins w:id="6567" w:author="John Clevenger [2]" w:date="2022-06-15T16:17:00Z">
        <w:r w:rsidR="008D608F">
          <w:t>fixing the exceptions…</w:t>
        </w:r>
      </w:ins>
      <w:del w:id="6568" w:author="John Clevenger [2]" w:date="2022-06-15T16:17:00Z">
        <w:r w:rsidDel="008D608F">
          <w:delText>)</w:delText>
        </w:r>
      </w:del>
      <w:r w:rsidR="00E836E2">
        <w:t>)</w:t>
      </w:r>
      <w:del w:id="6569" w:author="John Clevenger [2]" w:date="2022-06-15T16:17:00Z">
        <w:r w:rsidR="00E836E2" w:rsidDel="008D608F">
          <w:delText>.</w:delText>
        </w:r>
      </w:del>
      <w:del w:id="6570" w:author="John Clevenger [2]" w:date="2022-06-15T16:20:00Z">
        <w:r w:rsidR="00E836E2" w:rsidDel="005D0C56">
          <w:rPr>
            <w:rStyle w:val="FootnoteReference"/>
          </w:rPr>
          <w:footnoteReference w:id="39"/>
        </w:r>
      </w:del>
    </w:p>
    <w:p w14:paraId="70EFC6EB" w14:textId="5A32CD7E" w:rsidR="00C102FA" w:rsidRDefault="002131E2">
      <w:pPr>
        <w:keepLines/>
        <w:spacing w:before="120"/>
        <w:ind w:firstLine="720"/>
        <w:jc w:val="both"/>
      </w:pPr>
      <w:r>
        <w:t>PC</w:t>
      </w:r>
      <w:r w:rsidRPr="002131E2">
        <w:rPr>
          <w:vertAlign w:val="superscript"/>
        </w:rPr>
        <w:t>2</w:t>
      </w:r>
      <w:r>
        <w:t xml:space="preserve"> </w:t>
      </w:r>
      <w:r w:rsidR="00D25FFB">
        <w:t xml:space="preserve">also supports </w:t>
      </w:r>
      <w:r w:rsidR="00C102FA">
        <w:t xml:space="preserve">a variety of </w:t>
      </w:r>
      <w:r w:rsidR="00D25FFB">
        <w:t xml:space="preserve">additional </w:t>
      </w:r>
      <w:r w:rsidR="00C102FA">
        <w:t xml:space="preserve">YAML </w:t>
      </w:r>
      <w:r w:rsidR="00D25FFB">
        <w:t xml:space="preserve">configuration capabilities beyond those required by the CLICS </w:t>
      </w:r>
      <w:r w:rsidR="0096542A">
        <w:t>specification</w:t>
      </w:r>
      <w:r w:rsidR="00D25FFB">
        <w:t xml:space="preserve"> (the </w:t>
      </w:r>
      <w:r w:rsidR="0096542A">
        <w:t>CLICS specification lists</w:t>
      </w:r>
      <w:r w:rsidR="00D25FFB">
        <w:t xml:space="preserve"> minimum requirements but does not prohibit compatible extensions).  </w:t>
      </w:r>
      <w:r>
        <w:t>The additional supported configuration items are listed on the PC</w:t>
      </w:r>
      <w:r w:rsidRPr="002131E2">
        <w:rPr>
          <w:vertAlign w:val="superscript"/>
        </w:rPr>
        <w:t>2</w:t>
      </w:r>
      <w:r>
        <w:t xml:space="preserve"> Wiki at </w:t>
      </w:r>
      <w:ins w:id="6574" w:author="John Clevenger [2]" w:date="2022-06-17T12:22:00Z">
        <w:r w:rsidR="0035024E">
          <w:fldChar w:fldCharType="begin"/>
        </w:r>
        <w:r w:rsidR="0035024E">
          <w:instrText xml:space="preserve"> HYPERLINK "https://github.com/pc2ccs/pc2v9/wiki/YAML-Contest-Configuration" </w:instrText>
        </w:r>
        <w:r w:rsidR="0035024E">
          <w:fldChar w:fldCharType="separate"/>
        </w:r>
        <w:r w:rsidR="0035024E" w:rsidRPr="0035024E">
          <w:rPr>
            <w:rStyle w:val="Hyperlink"/>
          </w:rPr>
          <w:t>https://github.com/pc2ccs/pc2v9/wiki/YAML-Contest-Configuration</w:t>
        </w:r>
        <w:r w:rsidR="0035024E">
          <w:fldChar w:fldCharType="end"/>
        </w:r>
      </w:ins>
      <w:del w:id="6575" w:author="John Clevenger [2]" w:date="2022-06-17T12:22:00Z">
        <w:r w:rsidR="00FE3AD6" w:rsidDel="0035024E">
          <w:fldChar w:fldCharType="begin"/>
        </w:r>
        <w:r w:rsidR="00FE3AD6" w:rsidDel="0035024E">
          <w:delInstrText xml:space="preserve"> HYPERLINK "https://pc2.ecs.csus.edu/wiki/CCS_Enhancements" </w:delInstrText>
        </w:r>
        <w:r w:rsidR="00FE3AD6" w:rsidDel="0035024E">
          <w:fldChar w:fldCharType="separate"/>
        </w:r>
      </w:del>
      <w:r w:rsidR="005A0BAC">
        <w:rPr>
          <w:b/>
          <w:bCs/>
        </w:rPr>
        <w:t>Error! Hyperlink reference not valid.</w:t>
      </w:r>
      <w:del w:id="6576" w:author="John Clevenger [2]" w:date="2022-06-17T12:22:00Z">
        <w:r w:rsidR="00FE3AD6" w:rsidDel="0035024E">
          <w:rPr>
            <w:rStyle w:val="Hyperlink"/>
          </w:rPr>
          <w:fldChar w:fldCharType="end"/>
        </w:r>
      </w:del>
      <w:r>
        <w:t>.</w:t>
      </w:r>
    </w:p>
    <w:p w14:paraId="39AF1337" w14:textId="5992A1BC" w:rsidR="00844316" w:rsidRDefault="002131E2">
      <w:pPr>
        <w:keepLines/>
        <w:spacing w:before="120"/>
        <w:ind w:firstLine="720"/>
        <w:jc w:val="both"/>
      </w:pPr>
      <w:r>
        <w:t xml:space="preserve">Further, </w:t>
      </w:r>
      <w:r w:rsidR="000A3976">
        <w:t>PC</w:t>
      </w:r>
      <w:r w:rsidR="000A3976" w:rsidRPr="00785CFF">
        <w:rPr>
          <w:vertAlign w:val="superscript"/>
        </w:rPr>
        <w:t>2</w:t>
      </w:r>
      <w:r w:rsidR="000A3976">
        <w:t xml:space="preserve"> supports </w:t>
      </w:r>
      <w:r w:rsidR="00785CFF">
        <w:t>the ability to import a list of passwords which can then be used by the internal account generation process of the system</w:t>
      </w:r>
      <w:r w:rsidR="00767B43">
        <w:t>;</w:t>
      </w:r>
      <w:r w:rsidR="00785CFF">
        <w:t xml:space="preserve"> </w:t>
      </w:r>
      <w:r w:rsidR="00767B43">
        <w:t>this is done</w:t>
      </w:r>
      <w:r w:rsidR="000A3976">
        <w:t xml:space="preserve"> via the </w:t>
      </w:r>
      <w:r w:rsidR="000A3976" w:rsidRPr="007F7672">
        <w:rPr>
          <w:rFonts w:ascii="Arial" w:hAnsi="Arial" w:cs="Arial"/>
          <w:b/>
          <w:sz w:val="20"/>
        </w:rPr>
        <w:t>Import Passwords</w:t>
      </w:r>
      <w:r w:rsidR="000A3976">
        <w:rPr>
          <w:b/>
        </w:rPr>
        <w:t xml:space="preserve"> </w:t>
      </w:r>
      <w:r w:rsidR="000A3976">
        <w:t>button on the</w:t>
      </w:r>
      <w:r w:rsidR="000A3976">
        <w:rPr>
          <w:i/>
        </w:rPr>
        <w:t xml:space="preserve"> </w:t>
      </w:r>
      <w:r w:rsidR="00F453F0">
        <w:rPr>
          <w:rFonts w:ascii="Arial" w:hAnsi="Arial" w:cs="Arial"/>
          <w:b/>
          <w:sz w:val="20"/>
        </w:rPr>
        <w:t>Import Config</w:t>
      </w:r>
      <w:r w:rsidR="000A3976">
        <w:rPr>
          <w:b/>
        </w:rPr>
        <w:t xml:space="preserve"> </w:t>
      </w:r>
      <w:r w:rsidR="000A3976">
        <w:t xml:space="preserve">tab.  The </w:t>
      </w:r>
      <w:del w:id="6577" w:author="John Clevenger [2]" w:date="2022-06-17T12:28:00Z">
        <w:r w:rsidR="000A3976" w:rsidDel="00A72015">
          <w:delText xml:space="preserve">format of the </w:delText>
        </w:r>
      </w:del>
      <w:r w:rsidR="000A3976">
        <w:t xml:space="preserve">password file is </w:t>
      </w:r>
      <w:ins w:id="6578" w:author="John Clevenger [2]" w:date="2022-06-17T12:29:00Z">
        <w:r w:rsidR="00A72015">
          <w:t>a</w:t>
        </w:r>
      </w:ins>
      <w:ins w:id="6579" w:author="John Clevenger [2]" w:date="2022-06-17T12:28:00Z">
        <w:r w:rsidR="00A72015" w:rsidRPr="00A72015">
          <w:rPr>
            <w:rPrChange w:id="6580" w:author="John Clevenger [2]" w:date="2022-06-17T12:28:00Z">
              <w:rPr>
                <w:rFonts w:ascii="Arial" w:hAnsi="Arial" w:cs="Arial"/>
                <w:color w:val="202122"/>
                <w:sz w:val="21"/>
                <w:szCs w:val="21"/>
                <w:shd w:val="clear" w:color="auto" w:fill="FFFFFF"/>
              </w:rPr>
            </w:rPrChange>
          </w:rPr>
          <w:t xml:space="preserve"> text file containing passwords with a length of between </w:t>
        </w:r>
      </w:ins>
      <w:ins w:id="6581" w:author="John Clevenger [2]" w:date="2022-06-17T12:29:00Z">
        <w:r w:rsidR="00A72015">
          <w:t>1</w:t>
        </w:r>
      </w:ins>
      <w:ins w:id="6582" w:author="John Clevenger [2]" w:date="2022-06-17T12:28:00Z">
        <w:r w:rsidR="00A72015" w:rsidRPr="00A72015">
          <w:rPr>
            <w:rPrChange w:id="6583" w:author="John Clevenger [2]" w:date="2022-06-17T12:28:00Z">
              <w:rPr>
                <w:rFonts w:ascii="Arial" w:hAnsi="Arial" w:cs="Arial"/>
                <w:color w:val="202122"/>
                <w:sz w:val="21"/>
                <w:szCs w:val="21"/>
                <w:shd w:val="clear" w:color="auto" w:fill="FFFFFF"/>
              </w:rPr>
            </w:rPrChange>
          </w:rPr>
          <w:t xml:space="preserve"> and 128 characters, one password per file line. All password characters </w:t>
        </w:r>
      </w:ins>
      <w:ins w:id="6584" w:author="John Clevenger [2]" w:date="2022-06-17T12:30:00Z">
        <w:r w:rsidR="00A72015">
          <w:t>must</w:t>
        </w:r>
      </w:ins>
      <w:ins w:id="6585" w:author="John Clevenger [2]" w:date="2022-06-17T12:28:00Z">
        <w:r w:rsidR="00A72015" w:rsidRPr="00A72015">
          <w:rPr>
            <w:rPrChange w:id="6586" w:author="John Clevenger [2]" w:date="2022-06-17T12:28:00Z">
              <w:rPr>
                <w:rFonts w:ascii="Arial" w:hAnsi="Arial" w:cs="Arial"/>
                <w:color w:val="202122"/>
                <w:sz w:val="21"/>
                <w:szCs w:val="21"/>
                <w:shd w:val="clear" w:color="auto" w:fill="FFFFFF"/>
              </w:rPr>
            </w:rPrChange>
          </w:rPr>
          <w:t xml:space="preserve"> be non-space printable ASCII characters (i.e, 0x21 to 0x7E inclusive)</w:t>
        </w:r>
      </w:ins>
      <w:ins w:id="6587" w:author="John Clevenger [2]" w:date="2022-06-17T12:30:00Z">
        <w:r w:rsidR="00A72015">
          <w:t xml:space="preserve">.  </w:t>
        </w:r>
      </w:ins>
      <w:del w:id="6588" w:author="John Clevenger [2]" w:date="2022-06-17T12:28:00Z">
        <w:r w:rsidR="000A3976" w:rsidDel="00A72015">
          <w:delText xml:space="preserve">described at </w:delText>
        </w:r>
        <w:r w:rsidR="00FE3AD6" w:rsidDel="00A72015">
          <w:fldChar w:fldCharType="begin"/>
        </w:r>
        <w:r w:rsidR="00FE3AD6" w:rsidDel="00A72015">
          <w:delInstrText xml:space="preserve"> HYPERLINK "http://pc2.ecs.csus.edu/wiki/Passwords.txt" </w:delInstrText>
        </w:r>
        <w:r w:rsidR="00FE3AD6" w:rsidDel="00A72015">
          <w:fldChar w:fldCharType="separate"/>
        </w:r>
      </w:del>
      <w:r w:rsidR="005A0BAC">
        <w:rPr>
          <w:b/>
          <w:bCs/>
        </w:rPr>
        <w:t>Error! Hyperlink reference not valid.</w:t>
      </w:r>
      <w:del w:id="6589" w:author="John Clevenger [2]" w:date="2022-06-17T12:28:00Z">
        <w:r w:rsidR="00FE3AD6" w:rsidDel="00A72015">
          <w:rPr>
            <w:rStyle w:val="Hyperlink"/>
          </w:rPr>
          <w:fldChar w:fldCharType="end"/>
        </w:r>
        <w:r w:rsidR="000A3976" w:rsidDel="00A72015">
          <w:delText>.</w:delText>
        </w:r>
        <w:r w:rsidR="004853F5" w:rsidDel="00A72015">
          <w:delText xml:space="preserve">  </w:delText>
        </w:r>
      </w:del>
      <w:r w:rsidR="004853F5">
        <w:t xml:space="preserve">Clicking </w:t>
      </w:r>
      <w:r w:rsidR="004853F5" w:rsidRPr="007F7672">
        <w:rPr>
          <w:rFonts w:ascii="Arial" w:hAnsi="Arial" w:cs="Arial"/>
          <w:b/>
          <w:sz w:val="20"/>
        </w:rPr>
        <w:t>Import Passwords</w:t>
      </w:r>
      <w:r w:rsidR="004853F5">
        <w:rPr>
          <w:b/>
        </w:rPr>
        <w:t xml:space="preserve"> </w:t>
      </w:r>
      <w:r w:rsidR="004853F5">
        <w:t xml:space="preserve">prompts for the </w:t>
      </w:r>
      <w:r w:rsidR="00844316">
        <w:t xml:space="preserve">name of a password file, then reads the file and assigns the specified passwords to team accounts in the listed order (the first password is assigned to Team1; the second to Team2; etc.).   </w:t>
      </w:r>
    </w:p>
    <w:p w14:paraId="0C8109EA" w14:textId="639D2FDD" w:rsidR="00F0509B" w:rsidRDefault="0096542A">
      <w:pPr>
        <w:keepLines/>
        <w:spacing w:before="120"/>
        <w:ind w:firstLine="720"/>
        <w:jc w:val="both"/>
      </w:pPr>
      <w:del w:id="6590" w:author="John Clevenger [2]" w:date="2022-06-17T12:31:00Z">
        <w:r w:rsidDel="00A72015">
          <w:lastRenderedPageBreak/>
          <w:delText>Imported p</w:delText>
        </w:r>
        <w:r w:rsidR="00844316" w:rsidDel="00A72015">
          <w:delText xml:space="preserve">asswords must appear one per line in the file.  </w:delText>
        </w:r>
      </w:del>
      <w:r w:rsidR="00844316">
        <w:t xml:space="preserve">If there are more passwords in the file than the number of team accounts, new accounts are automatically created and assigned the additional passwords.  Only TEAM passwords can be assigned this way; passwords for Judge and other account types must be set using the interactive methods described </w:t>
      </w:r>
      <w:r w:rsidR="00745A61">
        <w:t>earlier</w:t>
      </w:r>
      <w:r w:rsidR="00844316">
        <w:t xml:space="preserve">. Also, loading a password file only assigns passwords to team accounts at the current site; in a multi-site contest a separate </w:t>
      </w:r>
      <w:r w:rsidR="00844316" w:rsidRPr="007F7672">
        <w:rPr>
          <w:rFonts w:ascii="Arial" w:hAnsi="Arial" w:cs="Arial"/>
          <w:b/>
          <w:sz w:val="20"/>
        </w:rPr>
        <w:t>Import Passwords</w:t>
      </w:r>
      <w:r w:rsidR="00844316">
        <w:rPr>
          <w:b/>
        </w:rPr>
        <w:t xml:space="preserve"> </w:t>
      </w:r>
      <w:r w:rsidR="00844316">
        <w:t>operation must be done at each site.</w:t>
      </w:r>
    </w:p>
    <w:p w14:paraId="4D65FCD2" w14:textId="679C65E1" w:rsidR="004A16CC" w:rsidRDefault="004A16CC" w:rsidP="004A16CC">
      <w:pPr>
        <w:keepLines/>
        <w:spacing w:before="120"/>
        <w:ind w:firstLine="720"/>
        <w:jc w:val="both"/>
        <w:rPr>
          <w:ins w:id="6591" w:author="John Clevenger [2]" w:date="2022-06-17T12:38:00Z"/>
        </w:rPr>
      </w:pPr>
      <w:r>
        <w:t xml:space="preserve">The settings described in the Defining Judging Type section can be defined in the </w:t>
      </w:r>
      <w:ins w:id="6592" w:author="John Clevenger [2]" w:date="2022-06-17T12:35:00Z">
        <w:r w:rsidR="00EF528F" w:rsidRPr="00EF528F">
          <w:rPr>
            <w:rFonts w:ascii="Arial" w:hAnsi="Arial" w:cs="Arial"/>
            <w:b/>
            <w:sz w:val="20"/>
            <w:szCs w:val="22"/>
            <w:rPrChange w:id="6593" w:author="John Clevenger [2]" w:date="2022-06-17T12:35:00Z">
              <w:rPr/>
            </w:rPrChange>
          </w:rPr>
          <w:t>contest.yaml</w:t>
        </w:r>
        <w:r w:rsidR="00EF528F">
          <w:t xml:space="preserve"> file (as global settings) and/or in the </w:t>
        </w:r>
      </w:ins>
      <w:r w:rsidRPr="00782C39">
        <w:rPr>
          <w:rFonts w:ascii="Arial" w:hAnsi="Arial" w:cs="Arial"/>
          <w:b/>
          <w:sz w:val="20"/>
          <w:szCs w:val="22"/>
          <w:rPrChange w:id="6594" w:author="john" w:date="2020-11-28T01:33:00Z">
            <w:rPr/>
          </w:rPrChange>
        </w:rPr>
        <w:t>problem.yaml</w:t>
      </w:r>
      <w:r>
        <w:t xml:space="preserve"> file for </w:t>
      </w:r>
      <w:del w:id="6595" w:author="John Clevenger [2]" w:date="2022-06-17T12:37:00Z">
        <w:r w:rsidDel="00EF528F">
          <w:delText xml:space="preserve">each </w:delText>
        </w:r>
      </w:del>
      <w:ins w:id="6596" w:author="John Clevenger [2]" w:date="2022-06-17T12:37:00Z">
        <w:r w:rsidR="00EF528F">
          <w:t xml:space="preserve">a </w:t>
        </w:r>
      </w:ins>
      <w:ins w:id="6597" w:author="John Clevenger [2]" w:date="2022-06-17T12:38:00Z">
        <w:r w:rsidR="00EF528F">
          <w:t>specific</w:t>
        </w:r>
      </w:ins>
      <w:ins w:id="6598" w:author="John Clevenger [2]" w:date="2022-06-17T12:37:00Z">
        <w:r w:rsidR="00EF528F">
          <w:t xml:space="preserve"> </w:t>
        </w:r>
      </w:ins>
      <w:r>
        <w:t xml:space="preserve">problem. </w:t>
      </w:r>
      <w:ins w:id="6599" w:author="John Clevenger [2]" w:date="2022-06-17T12:35:00Z">
        <w:r w:rsidR="00EF528F">
          <w:t xml:space="preserve"> Setting</w:t>
        </w:r>
      </w:ins>
      <w:ins w:id="6600" w:author="John Clevenger [2]" w:date="2022-06-17T12:38:00Z">
        <w:r w:rsidR="00EF528F">
          <w:t>s</w:t>
        </w:r>
      </w:ins>
      <w:ins w:id="6601" w:author="John Clevenger [2]" w:date="2022-06-17T12:35:00Z">
        <w:r w:rsidR="00EF528F">
          <w:t xml:space="preserve"> specified in a </w:t>
        </w:r>
        <w:r w:rsidR="00EF528F" w:rsidRPr="00EF528F">
          <w:rPr>
            <w:rFonts w:ascii="Arial" w:hAnsi="Arial" w:cs="Arial"/>
            <w:b/>
            <w:sz w:val="20"/>
            <w:szCs w:val="22"/>
            <w:rPrChange w:id="6602" w:author="John Clevenger [2]" w:date="2022-06-17T12:36:00Z">
              <w:rPr/>
            </w:rPrChange>
          </w:rPr>
          <w:t>problem.yaml</w:t>
        </w:r>
        <w:r w:rsidR="00EF528F">
          <w:t xml:space="preserve"> file override any global settin</w:t>
        </w:r>
      </w:ins>
      <w:ins w:id="6603" w:author="John Clevenger [2]" w:date="2022-06-17T12:36:00Z">
        <w:r w:rsidR="00EF528F">
          <w:t>gs for that problem</w:t>
        </w:r>
      </w:ins>
      <w:del w:id="6604" w:author="John Clevenger [2]" w:date="2022-06-17T12:35:00Z">
        <w:r w:rsidDel="00EF528F">
          <w:delText xml:space="preserve">  </w:delText>
        </w:r>
      </w:del>
      <w:del w:id="6605" w:author="John Clevenger [2]" w:date="2022-06-17T12:36:00Z">
        <w:r w:rsidDel="00EF528F">
          <w:delText xml:space="preserve"> </w:delText>
        </w:r>
      </w:del>
      <w:del w:id="6606" w:author="John Clevenger [2]" w:date="2022-06-17T12:35:00Z">
        <w:r w:rsidDel="00EF528F">
          <w:delText xml:space="preserve">Examples and more information about the settings can be found at the wiki article </w:delText>
        </w:r>
        <w:r w:rsidR="00FE3AD6" w:rsidDel="00EF528F">
          <w:fldChar w:fldCharType="begin"/>
        </w:r>
        <w:r w:rsidR="00FE3AD6" w:rsidDel="00EF528F">
          <w:delInstrText xml:space="preserve"> HYPERLINK "https://pc2.ecs.csus.edu/wiki/CCS_Enhancements" \l "Judging_Types" </w:delInstrText>
        </w:r>
        <w:r w:rsidR="00FE3AD6" w:rsidDel="00EF528F">
          <w:fldChar w:fldCharType="separate"/>
        </w:r>
      </w:del>
      <w:r w:rsidR="005A0BAC">
        <w:rPr>
          <w:b/>
          <w:bCs/>
        </w:rPr>
        <w:t>Error! Hyperlink reference not valid.</w:t>
      </w:r>
      <w:del w:id="6607" w:author="John Clevenger [2]" w:date="2022-06-17T12:35:00Z">
        <w:r w:rsidR="00FE3AD6" w:rsidDel="00EF528F">
          <w:rPr>
            <w:rStyle w:val="Hyperlink"/>
          </w:rPr>
          <w:fldChar w:fldCharType="end"/>
        </w:r>
      </w:del>
      <w:ins w:id="6608" w:author="John Clevenger [2]" w:date="2022-06-15T16:21:00Z">
        <w:r w:rsidR="005D0C56">
          <w:t>.</w:t>
        </w:r>
      </w:ins>
      <w:ins w:id="6609" w:author="John Clevenger [2]" w:date="2022-06-17T12:36:00Z">
        <w:r w:rsidR="00EF528F">
          <w:t xml:space="preserve"> For example, the following might appear in either </w:t>
        </w:r>
        <w:r w:rsidR="00EF528F" w:rsidRPr="00EF528F">
          <w:rPr>
            <w:rFonts w:ascii="Arial" w:hAnsi="Arial" w:cs="Arial"/>
            <w:b/>
            <w:sz w:val="20"/>
            <w:szCs w:val="22"/>
            <w:rPrChange w:id="6610" w:author="John Clevenger [2]" w:date="2022-06-17T12:36:00Z">
              <w:rPr/>
            </w:rPrChange>
          </w:rPr>
          <w:t>contest.yaml</w:t>
        </w:r>
        <w:r w:rsidR="00EF528F">
          <w:t xml:space="preserve"> or a specific </w:t>
        </w:r>
        <w:r w:rsidR="00EF528F" w:rsidRPr="00EF528F">
          <w:rPr>
            <w:rFonts w:ascii="Arial" w:hAnsi="Arial" w:cs="Arial"/>
            <w:b/>
            <w:sz w:val="20"/>
            <w:szCs w:val="22"/>
            <w:rPrChange w:id="6611" w:author="John Clevenger [2]" w:date="2022-06-17T12:37:00Z">
              <w:rPr/>
            </w:rPrChange>
          </w:rPr>
          <w:t>problem.yaml</w:t>
        </w:r>
        <w:r w:rsidR="00EF528F">
          <w:t xml:space="preserve"> file:</w:t>
        </w:r>
      </w:ins>
      <w:del w:id="6612" w:author="John Clevenger [2]" w:date="2022-06-15T16:21:00Z">
        <w:r w:rsidDel="005D0C56">
          <w:delText xml:space="preserve"> </w:delText>
        </w:r>
      </w:del>
    </w:p>
    <w:p w14:paraId="75FD4C04" w14:textId="77777777" w:rsidR="00EF528F" w:rsidRDefault="00EF528F" w:rsidP="004A16CC">
      <w:pPr>
        <w:keepLines/>
        <w:spacing w:before="120"/>
        <w:ind w:firstLine="720"/>
        <w:jc w:val="both"/>
        <w:rPr>
          <w:ins w:id="6613" w:author="John Clevenger [2]" w:date="2022-06-17T12:36:00Z"/>
        </w:rPr>
      </w:pPr>
    </w:p>
    <w:p w14:paraId="5C5714E7"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614" w:author="John Clevenger [2]" w:date="2022-06-17T12:37:00Z"/>
          <w:rFonts w:ascii="Courier New" w:hAnsi="Courier New" w:cs="Courier New"/>
          <w:color w:val="000000"/>
          <w:sz w:val="21"/>
          <w:szCs w:val="21"/>
        </w:rPr>
      </w:pPr>
      <w:ins w:id="6615" w:author="John Clevenger [2]" w:date="2022-06-17T12:37:00Z">
        <w:r w:rsidRPr="00EF528F">
          <w:rPr>
            <w:rFonts w:ascii="Courier New" w:hAnsi="Courier New" w:cs="Courier New"/>
            <w:color w:val="000000"/>
            <w:sz w:val="21"/>
            <w:szCs w:val="21"/>
          </w:rPr>
          <w:t>judging-type:</w:t>
        </w:r>
      </w:ins>
    </w:p>
    <w:p w14:paraId="13C9D456"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616" w:author="John Clevenger [2]" w:date="2022-06-17T12:37:00Z"/>
          <w:rFonts w:ascii="Courier New" w:hAnsi="Courier New" w:cs="Courier New"/>
          <w:color w:val="000000"/>
          <w:sz w:val="21"/>
          <w:szCs w:val="21"/>
        </w:rPr>
      </w:pPr>
      <w:ins w:id="6617" w:author="John Clevenger [2]" w:date="2022-06-17T12:37:00Z">
        <w:r w:rsidRPr="00EF528F">
          <w:rPr>
            <w:rFonts w:ascii="Courier New" w:hAnsi="Courier New" w:cs="Courier New"/>
            <w:color w:val="000000"/>
            <w:sz w:val="21"/>
            <w:szCs w:val="21"/>
          </w:rPr>
          <w:t xml:space="preserve">   computer-judged: true</w:t>
        </w:r>
      </w:ins>
    </w:p>
    <w:p w14:paraId="40E3A8BB"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618" w:author="John Clevenger [2]" w:date="2022-06-17T12:37:00Z"/>
          <w:rFonts w:ascii="Courier New" w:hAnsi="Courier New" w:cs="Courier New"/>
          <w:color w:val="000000"/>
          <w:sz w:val="21"/>
          <w:szCs w:val="21"/>
        </w:rPr>
      </w:pPr>
      <w:ins w:id="6619" w:author="John Clevenger [2]" w:date="2022-06-17T12:37:00Z">
        <w:r w:rsidRPr="00EF528F">
          <w:rPr>
            <w:rFonts w:ascii="Courier New" w:hAnsi="Courier New" w:cs="Courier New"/>
            <w:color w:val="000000"/>
            <w:sz w:val="21"/>
            <w:szCs w:val="21"/>
          </w:rPr>
          <w:t xml:space="preserve">   manual-review: true</w:t>
        </w:r>
      </w:ins>
    </w:p>
    <w:p w14:paraId="78CCDE54"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6620" w:author="John Clevenger [2]" w:date="2022-06-17T12:37:00Z"/>
          <w:rFonts w:ascii="Courier New" w:hAnsi="Courier New" w:cs="Courier New"/>
          <w:color w:val="000000"/>
          <w:sz w:val="21"/>
          <w:szCs w:val="21"/>
        </w:rPr>
      </w:pPr>
      <w:ins w:id="6621" w:author="John Clevenger [2]" w:date="2022-06-17T12:37:00Z">
        <w:r w:rsidRPr="00EF528F">
          <w:rPr>
            <w:rFonts w:ascii="Courier New" w:hAnsi="Courier New" w:cs="Courier New"/>
            <w:color w:val="000000"/>
            <w:sz w:val="21"/>
            <w:szCs w:val="21"/>
          </w:rPr>
          <w:t xml:space="preserve">   send-prelim-judgement: false</w:t>
        </w:r>
      </w:ins>
    </w:p>
    <w:p w14:paraId="667A38E5" w14:textId="18BA5499" w:rsidR="00EF528F" w:rsidRPr="00EF528F" w:rsidRDefault="00EF528F" w:rsidP="00EF528F">
      <w:pPr>
        <w:shd w:val="clear" w:color="auto" w:fill="FFFFFF"/>
        <w:spacing w:before="120" w:after="120"/>
        <w:rPr>
          <w:ins w:id="6622" w:author="John Clevenger [2]" w:date="2022-06-17T12:37:00Z"/>
          <w:rPrChange w:id="6623" w:author="John Clevenger [2]" w:date="2022-06-17T12:39:00Z">
            <w:rPr>
              <w:ins w:id="6624" w:author="John Clevenger [2]" w:date="2022-06-17T12:37:00Z"/>
              <w:rFonts w:ascii="Arial" w:hAnsi="Arial" w:cs="Arial"/>
              <w:color w:val="202122"/>
              <w:sz w:val="21"/>
              <w:szCs w:val="21"/>
            </w:rPr>
          </w:rPrChange>
        </w:rPr>
      </w:pPr>
      <w:ins w:id="6625" w:author="John Clevenger [2]" w:date="2022-06-17T12:39:00Z">
        <w:r w:rsidRPr="00EF528F">
          <w:rPr>
            <w:rPrChange w:id="6626" w:author="John Clevenger [2]" w:date="2022-06-17T12:39:00Z">
              <w:rPr>
                <w:rFonts w:ascii="Arial" w:hAnsi="Arial" w:cs="Arial"/>
                <w:color w:val="202122"/>
                <w:sz w:val="21"/>
                <w:szCs w:val="21"/>
              </w:rPr>
            </w:rPrChange>
          </w:rPr>
          <w:t>A</w:t>
        </w:r>
      </w:ins>
      <w:ins w:id="6627" w:author="John Clevenger [2]" w:date="2022-06-17T12:37:00Z">
        <w:r w:rsidRPr="00EF528F">
          <w:rPr>
            <w:rPrChange w:id="6628" w:author="John Clevenger [2]" w:date="2022-06-17T12:39:00Z">
              <w:rPr>
                <w:rFonts w:ascii="Arial" w:hAnsi="Arial" w:cs="Arial"/>
                <w:color w:val="202122"/>
                <w:sz w:val="21"/>
                <w:szCs w:val="21"/>
              </w:rPr>
            </w:rPrChange>
          </w:rPr>
          <w:t xml:space="preserve">cceptable values for each setting </w:t>
        </w:r>
      </w:ins>
      <w:ins w:id="6629" w:author="John Clevenger [2]" w:date="2022-06-17T12:40:00Z">
        <w:r w:rsidRPr="00EF528F">
          <w:t>are</w:t>
        </w:r>
      </w:ins>
      <w:ins w:id="6630" w:author="John Clevenger [2]" w:date="2022-06-17T12:37:00Z">
        <w:r w:rsidRPr="00EF528F">
          <w:rPr>
            <w:rPrChange w:id="6631"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6632" w:author="John Clevenger [2]" w:date="2022-06-17T12:40:00Z">
              <w:rPr>
                <w:rFonts w:ascii="Arial" w:hAnsi="Arial" w:cs="Arial"/>
                <w:color w:val="202122"/>
                <w:sz w:val="21"/>
                <w:szCs w:val="21"/>
              </w:rPr>
            </w:rPrChange>
          </w:rPr>
          <w:t>true</w:t>
        </w:r>
        <w:r w:rsidRPr="00EF528F">
          <w:rPr>
            <w:rPrChange w:id="6633"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6634" w:author="John Clevenger [2]" w:date="2022-06-17T12:40:00Z">
              <w:rPr>
                <w:rFonts w:ascii="Arial" w:hAnsi="Arial" w:cs="Arial"/>
                <w:color w:val="202122"/>
                <w:sz w:val="21"/>
                <w:szCs w:val="21"/>
              </w:rPr>
            </w:rPrChange>
          </w:rPr>
          <w:t>false</w:t>
        </w:r>
        <w:r w:rsidRPr="00EF528F">
          <w:rPr>
            <w:rPrChange w:id="6635" w:author="John Clevenger [2]"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6636" w:author="John Clevenger [2]" w:date="2022-06-17T12:40:00Z">
              <w:rPr>
                <w:rFonts w:ascii="Arial" w:hAnsi="Arial" w:cs="Arial"/>
                <w:color w:val="202122"/>
                <w:sz w:val="21"/>
                <w:szCs w:val="21"/>
              </w:rPr>
            </w:rPrChange>
          </w:rPr>
          <w:t>yes</w:t>
        </w:r>
        <w:r w:rsidRPr="00EF528F">
          <w:rPr>
            <w:rPrChange w:id="6637" w:author="John Clevenger [2]" w:date="2022-06-17T12:39:00Z">
              <w:rPr>
                <w:rFonts w:ascii="Arial" w:hAnsi="Arial" w:cs="Arial"/>
                <w:color w:val="202122"/>
                <w:sz w:val="21"/>
                <w:szCs w:val="21"/>
              </w:rPr>
            </w:rPrChange>
          </w:rPr>
          <w:t xml:space="preserve"> and </w:t>
        </w:r>
        <w:r w:rsidRPr="00FA2246">
          <w:rPr>
            <w:rFonts w:ascii="Courier New" w:hAnsi="Courier New" w:cs="Courier New"/>
            <w:b/>
            <w:bCs/>
            <w:sz w:val="22"/>
            <w:szCs w:val="22"/>
            <w:rPrChange w:id="6638" w:author="John Clevenger [2]" w:date="2022-06-17T12:40:00Z">
              <w:rPr>
                <w:rFonts w:ascii="Arial" w:hAnsi="Arial" w:cs="Arial"/>
                <w:color w:val="202122"/>
                <w:sz w:val="21"/>
                <w:szCs w:val="21"/>
              </w:rPr>
            </w:rPrChange>
          </w:rPr>
          <w:t>no</w:t>
        </w:r>
        <w:r w:rsidRPr="00EF528F">
          <w:rPr>
            <w:rPrChange w:id="6639" w:author="John Clevenger [2]" w:date="2022-06-17T12:39:00Z">
              <w:rPr>
                <w:rFonts w:ascii="Arial" w:hAnsi="Arial" w:cs="Arial"/>
                <w:color w:val="202122"/>
                <w:sz w:val="21"/>
                <w:szCs w:val="21"/>
              </w:rPr>
            </w:rPrChange>
          </w:rPr>
          <w:t>. These values are not case sensitive.</w:t>
        </w:r>
      </w:ins>
    </w:p>
    <w:p w14:paraId="79E5971C" w14:textId="098AEE8F" w:rsidR="00EF528F" w:rsidRPr="00EF528F" w:rsidRDefault="00EF528F" w:rsidP="00EF528F">
      <w:pPr>
        <w:shd w:val="clear" w:color="auto" w:fill="FFFFFF"/>
        <w:spacing w:before="120" w:after="120"/>
        <w:rPr>
          <w:ins w:id="6640" w:author="John Clevenger [2]" w:date="2022-06-17T12:37:00Z"/>
          <w:rPrChange w:id="6641" w:author="John Clevenger [2]" w:date="2022-06-17T12:39:00Z">
            <w:rPr>
              <w:ins w:id="6642" w:author="John Clevenger [2]" w:date="2022-06-17T12:37:00Z"/>
              <w:rFonts w:ascii="Arial" w:hAnsi="Arial" w:cs="Arial"/>
              <w:color w:val="202122"/>
              <w:sz w:val="21"/>
              <w:szCs w:val="21"/>
            </w:rPr>
          </w:rPrChange>
        </w:rPr>
      </w:pPr>
      <w:ins w:id="6643" w:author="John Clevenger [2]" w:date="2022-06-17T12:39:00Z">
        <w:r>
          <w:t>Note:  b</w:t>
        </w:r>
      </w:ins>
      <w:ins w:id="6644" w:author="John Clevenger [2]" w:date="2022-06-17T12:37:00Z">
        <w:r w:rsidRPr="00EF528F">
          <w:rPr>
            <w:rPrChange w:id="6645" w:author="John Clevenger [2]" w:date="2022-06-17T12:39:00Z">
              <w:rPr>
                <w:rFonts w:ascii="Arial" w:hAnsi="Arial" w:cs="Arial"/>
                <w:color w:val="202122"/>
                <w:sz w:val="21"/>
                <w:szCs w:val="21"/>
              </w:rPr>
            </w:rPrChange>
          </w:rPr>
          <w:t>y default</w:t>
        </w:r>
      </w:ins>
      <w:ins w:id="6646" w:author="John Clevenger [2]" w:date="2022-06-17T12:39:00Z">
        <w:r>
          <w:t>,</w:t>
        </w:r>
      </w:ins>
      <w:ins w:id="6647" w:author="John Clevenger [2]" w:date="2022-06-17T12:37:00Z">
        <w:r w:rsidRPr="00EF528F">
          <w:rPr>
            <w:rPrChange w:id="6648" w:author="John Clevenger [2]" w:date="2022-06-17T12:39:00Z">
              <w:rPr>
                <w:rFonts w:ascii="Arial" w:hAnsi="Arial" w:cs="Arial"/>
                <w:color w:val="202122"/>
                <w:sz w:val="21"/>
                <w:szCs w:val="21"/>
              </w:rPr>
            </w:rPrChange>
          </w:rPr>
          <w:t xml:space="preserve"> a CDP load will mark a problem as computer judged.</w:t>
        </w:r>
      </w:ins>
    </w:p>
    <w:p w14:paraId="45B29723" w14:textId="77777777" w:rsidR="00EF528F" w:rsidRPr="00844316" w:rsidRDefault="00EF528F">
      <w:pPr>
        <w:keepLines/>
        <w:spacing w:before="120"/>
        <w:jc w:val="both"/>
        <w:pPrChange w:id="6649" w:author="John Clevenger [2]" w:date="2022-06-17T12:40:00Z">
          <w:pPr>
            <w:keepLines/>
            <w:spacing w:before="120"/>
            <w:ind w:firstLine="720"/>
            <w:jc w:val="both"/>
          </w:pPr>
        </w:pPrChange>
      </w:pPr>
    </w:p>
    <w:p w14:paraId="5CA0E193" w14:textId="1571AAA3" w:rsidR="00745A61" w:rsidRDefault="00745A61" w:rsidP="00745A61">
      <w:pPr>
        <w:keepLines/>
        <w:spacing w:before="120"/>
        <w:ind w:firstLine="720"/>
        <w:jc w:val="both"/>
        <w:rPr>
          <w:ins w:id="6650" w:author="John Clevenger [2]" w:date="2022-06-22T15:06:00Z"/>
        </w:rPr>
      </w:pPr>
      <w:r>
        <w:t xml:space="preserve">The current contest configuration can be exported (saved) to YAML files using the </w:t>
      </w:r>
      <w:r w:rsidRPr="007F7672">
        <w:rPr>
          <w:rFonts w:ascii="Arial" w:hAnsi="Arial" w:cs="Arial"/>
          <w:b/>
          <w:sz w:val="20"/>
        </w:rPr>
        <w:t>Export Contest YAML Files</w:t>
      </w:r>
      <w:r>
        <w:rPr>
          <w:b/>
        </w:rPr>
        <w:t xml:space="preserve"> </w:t>
      </w:r>
      <w:r>
        <w:t xml:space="preserve">option on the </w:t>
      </w:r>
      <w:r w:rsidRPr="007F7672">
        <w:rPr>
          <w:rFonts w:ascii="Arial" w:hAnsi="Arial" w:cs="Arial"/>
          <w:b/>
          <w:sz w:val="20"/>
        </w:rPr>
        <w:t>Reports</w:t>
      </w:r>
      <w:r>
        <w:rPr>
          <w:b/>
        </w:rPr>
        <w:t xml:space="preserve"> </w:t>
      </w:r>
      <w:r>
        <w:t xml:space="preserve">tab of the Admin </w:t>
      </w:r>
      <w:r w:rsidRPr="00B54F02">
        <w:rPr>
          <w:rFonts w:ascii="Arial" w:hAnsi="Arial" w:cs="Arial"/>
          <w:b/>
          <w:sz w:val="20"/>
        </w:rPr>
        <w:t>Configure Contest</w:t>
      </w:r>
      <w:r>
        <w:t xml:space="preserve"> screen.  Note that it is the </w:t>
      </w:r>
      <w:r>
        <w:rPr>
          <w:i/>
        </w:rPr>
        <w:t xml:space="preserve">current </w:t>
      </w:r>
      <w:r>
        <w:t xml:space="preserve">contest configuration which gets written to YAML files when </w:t>
      </w:r>
      <w:r w:rsidRPr="007F7672">
        <w:rPr>
          <w:rFonts w:ascii="Arial" w:hAnsi="Arial" w:cs="Arial"/>
          <w:b/>
          <w:sz w:val="20"/>
        </w:rPr>
        <w:t>Export Contest YAML</w:t>
      </w:r>
      <w:r>
        <w:rPr>
          <w:b/>
        </w:rPr>
        <w:t xml:space="preserve"> Files </w:t>
      </w:r>
      <w:r>
        <w:t xml:space="preserve">is invoked; any changes that have been made since loading a YAML configuration will be reflected in the output YAML report (file).  </w:t>
      </w:r>
    </w:p>
    <w:p w14:paraId="44ABE277" w14:textId="4D626A90" w:rsidR="00546A6F" w:rsidRDefault="00546A6F" w:rsidP="00745A61">
      <w:pPr>
        <w:keepLines/>
        <w:spacing w:before="120"/>
        <w:ind w:firstLine="720"/>
        <w:jc w:val="both"/>
        <w:rPr>
          <w:ins w:id="6651" w:author="John Clevenger [2]" w:date="2022-06-22T15:06:00Z"/>
        </w:rPr>
      </w:pPr>
    </w:p>
    <w:p w14:paraId="539EFA31" w14:textId="54AD592B" w:rsidR="00546A6F" w:rsidRPr="00293ABF" w:rsidRDefault="00546A6F" w:rsidP="00745A61">
      <w:pPr>
        <w:keepLines/>
        <w:spacing w:before="120"/>
        <w:ind w:firstLine="720"/>
        <w:jc w:val="both"/>
      </w:pPr>
      <w:ins w:id="6652" w:author="John Clevenger [2]" w:date="2022-06-22T15:07:00Z">
        <w:r>
          <w:t xml:space="preserve">The CLICS Problem Package Format specification (at </w:t>
        </w:r>
        <w:r>
          <w:fldChar w:fldCharType="begin"/>
        </w:r>
        <w:r>
          <w:instrText xml:space="preserve"> HYPERLINK "</w:instrText>
        </w:r>
        <w:r w:rsidRPr="00546A6F">
          <w:instrText>https://icpc.io/problem-package-format/spec/problem_package_format</w:instrText>
        </w:r>
        <w:r>
          <w:instrText xml:space="preserve">" </w:instrText>
        </w:r>
        <w:r>
          <w:fldChar w:fldCharType="separate"/>
        </w:r>
        <w:r w:rsidRPr="002A3261">
          <w:rPr>
            <w:rStyle w:val="Hyperlink"/>
          </w:rPr>
          <w:t>https://icpc.io/problem-package-format/spec/problem_package_format</w:t>
        </w:r>
        <w:r>
          <w:fldChar w:fldCharType="end"/>
        </w:r>
        <w:r>
          <w:t xml:space="preserve">) </w:t>
        </w:r>
      </w:ins>
      <w:ins w:id="6653" w:author="John Clevenger [2]" w:date="2022-06-22T15:08:00Z">
        <w:r>
          <w:t>requires that Contest Data Package</w:t>
        </w:r>
      </w:ins>
      <w:ins w:id="6654" w:author="John Clevenger [2]" w:date="2022-06-22T15:09:00Z">
        <w:r>
          <w:t xml:space="preserve"> (CDP) and Contest Archive Format </w:t>
        </w:r>
        <w:r w:rsidR="00293ABF">
          <w:t xml:space="preserve">(CAF) </w:t>
        </w:r>
        <w:r>
          <w:t xml:space="preserve">file structures include </w:t>
        </w:r>
        <w:r w:rsidR="00293ABF">
          <w:t xml:space="preserve">separate </w:t>
        </w:r>
        <w:r w:rsidR="00293ABF" w:rsidRPr="00293ABF">
          <w:rPr>
            <w:rFonts w:ascii="Courier New" w:hAnsi="Courier New" w:cs="Courier New"/>
            <w:b/>
            <w:sz w:val="20"/>
            <w:rPrChange w:id="6655" w:author="John Clevenger [2]" w:date="2022-06-22T15:10:00Z">
              <w:rPr/>
            </w:rPrChange>
          </w:rPr>
          <w:t>s</w:t>
        </w:r>
      </w:ins>
      <w:ins w:id="6656" w:author="John Clevenger [2]" w:date="2022-06-22T15:10:00Z">
        <w:r w:rsidR="00293ABF" w:rsidRPr="00293ABF">
          <w:rPr>
            <w:rFonts w:ascii="Courier New" w:hAnsi="Courier New" w:cs="Courier New"/>
            <w:b/>
            <w:sz w:val="20"/>
            <w:rPrChange w:id="6657" w:author="John Clevenger [2]" w:date="2022-06-22T15:10:00Z">
              <w:rPr/>
            </w:rPrChange>
          </w:rPr>
          <w:t>ample</w:t>
        </w:r>
        <w:r w:rsidR="00293ABF">
          <w:t xml:space="preserve"> and </w:t>
        </w:r>
        <w:r w:rsidR="00293ABF" w:rsidRPr="00293ABF">
          <w:rPr>
            <w:rFonts w:ascii="Courier New" w:hAnsi="Courier New" w:cs="Courier New"/>
            <w:b/>
            <w:sz w:val="20"/>
            <w:rPrChange w:id="6658" w:author="John Clevenger [2]" w:date="2022-06-22T15:10:00Z">
              <w:rPr/>
            </w:rPrChange>
          </w:rPr>
          <w:t>secret</w:t>
        </w:r>
        <w:r w:rsidR="00293ABF">
          <w:t xml:space="preserve"> folders for test case data for each problem.  On the other hand, PC2 </w:t>
        </w:r>
      </w:ins>
      <w:ins w:id="6659" w:author="John Clevenger [2]" w:date="2022-06-22T15:11:00Z">
        <w:r w:rsidR="00293ABF">
          <w:t xml:space="preserve">only supports loading test case data files from a </w:t>
        </w:r>
        <w:r w:rsidR="00293ABF">
          <w:rPr>
            <w:i/>
            <w:iCs/>
          </w:rPr>
          <w:t xml:space="preserve">single </w:t>
        </w:r>
        <w:r w:rsidR="00293ABF">
          <w:t xml:space="preserve">folder.  However, see the Appendix on </w:t>
        </w:r>
        <w:r w:rsidR="00293ABF" w:rsidRPr="00293ABF">
          <w:rPr>
            <w:b/>
            <w:bCs/>
            <w:rPrChange w:id="6660" w:author="John Clevenger [2]" w:date="2022-06-22T15:11:00Z">
              <w:rPr/>
            </w:rPrChange>
          </w:rPr>
          <w:t>Merging CLICS Sample/Secret Data Files</w:t>
        </w:r>
      </w:ins>
      <w:ins w:id="6661" w:author="John Clevenger [2]" w:date="2022-06-22T15:12:00Z">
        <w:r w:rsidR="00293ABF">
          <w:rPr>
            <w:b/>
            <w:bCs/>
          </w:rPr>
          <w:t xml:space="preserve"> </w:t>
        </w:r>
        <w:r w:rsidR="00293ABF">
          <w:t>for a work-around for this issue.</w:t>
        </w:r>
      </w:ins>
    </w:p>
    <w:p w14:paraId="22FAA3B7" w14:textId="77777777" w:rsidR="00F0509B" w:rsidRDefault="00F0509B" w:rsidP="00DF18E0">
      <w:pPr>
        <w:keepLines/>
        <w:spacing w:before="120"/>
        <w:ind w:firstLine="720"/>
        <w:jc w:val="both"/>
      </w:pPr>
    </w:p>
    <w:p w14:paraId="24D4CEBB" w14:textId="77777777" w:rsidR="00D3149E" w:rsidRDefault="00D3149E">
      <w:pPr>
        <w:rPr>
          <w:ins w:id="6662" w:author="John Clevenger" w:date="2023-11-18T16:45:00Z"/>
          <w:rFonts w:ascii="Arial" w:hAnsi="Arial" w:cs="Arial"/>
          <w:b/>
          <w:bCs/>
          <w:sz w:val="28"/>
          <w:szCs w:val="28"/>
          <w:u w:val="single"/>
        </w:rPr>
      </w:pPr>
      <w:bookmarkStart w:id="6663" w:name="_Toc261788224"/>
      <w:bookmarkStart w:id="6664" w:name="_Toc274153616"/>
      <w:bookmarkStart w:id="6665" w:name="_Toc274153752"/>
      <w:bookmarkStart w:id="6666" w:name="_Toc274154079"/>
      <w:ins w:id="6667" w:author="John Clevenger" w:date="2023-11-18T16:45:00Z">
        <w:r>
          <w:rPr>
            <w:rFonts w:ascii="Arial" w:hAnsi="Arial" w:cs="Arial"/>
            <w:b/>
            <w:bCs/>
            <w:sz w:val="28"/>
            <w:szCs w:val="28"/>
            <w:u w:val="single"/>
          </w:rPr>
          <w:br w:type="page"/>
        </w:r>
      </w:ins>
    </w:p>
    <w:p w14:paraId="046758C2" w14:textId="1D8F7DAB" w:rsidR="00481474" w:rsidRPr="007D3139" w:rsidRDefault="00481474">
      <w:pPr>
        <w:pStyle w:val="ListParagraph"/>
        <w:numPr>
          <w:ilvl w:val="0"/>
          <w:numId w:val="53"/>
        </w:numPr>
        <w:outlineLvl w:val="0"/>
        <w:rPr>
          <w:ins w:id="6668" w:author="John Clevenger" w:date="2023-11-19T16:49:00Z"/>
          <w:rFonts w:cs="Arial"/>
          <w:bCs/>
          <w:szCs w:val="28"/>
          <w:rPrChange w:id="6669" w:author="John Clevenger" w:date="2023-11-19T16:49:00Z">
            <w:rPr>
              <w:ins w:id="6670" w:author="John Clevenger" w:date="2023-11-19T16:49:00Z"/>
              <w:rFonts w:ascii="Arial" w:hAnsi="Arial" w:cs="Arial"/>
              <w:b/>
              <w:bCs/>
              <w:sz w:val="28"/>
              <w:szCs w:val="28"/>
              <w:u w:val="single"/>
            </w:rPr>
          </w:rPrChange>
        </w:rPr>
      </w:pPr>
      <w:bookmarkStart w:id="6671" w:name="_Toc151504380"/>
      <w:r w:rsidRPr="002D5D40">
        <w:rPr>
          <w:rFonts w:ascii="Arial" w:hAnsi="Arial" w:cs="Arial"/>
          <w:b/>
          <w:bCs/>
          <w:sz w:val="28"/>
          <w:szCs w:val="28"/>
          <w:u w:val="single"/>
          <w:rPrChange w:id="6672" w:author="John Clevenger" w:date="2023-11-18T16:38:00Z">
            <w:rPr>
              <w:rFonts w:ascii="Arial" w:hAnsi="Arial"/>
              <w:b/>
              <w:kern w:val="28"/>
              <w:sz w:val="28"/>
              <w:u w:val="single"/>
            </w:rPr>
          </w:rPrChange>
        </w:rPr>
        <w:lastRenderedPageBreak/>
        <w:t>Starting the Contest</w:t>
      </w:r>
      <w:bookmarkEnd w:id="6663"/>
      <w:bookmarkEnd w:id="6664"/>
      <w:bookmarkEnd w:id="6665"/>
      <w:bookmarkEnd w:id="6666"/>
      <w:bookmarkEnd w:id="6671"/>
    </w:p>
    <w:p w14:paraId="7DC8FCA6" w14:textId="77777777" w:rsidR="007D3139" w:rsidRPr="007D3139" w:rsidRDefault="007D3139">
      <w:pPr>
        <w:outlineLvl w:val="0"/>
        <w:rPr>
          <w:rFonts w:cs="Arial"/>
          <w:bCs/>
          <w:szCs w:val="28"/>
        </w:rPr>
        <w:pPrChange w:id="6673" w:author="John Clevenger" w:date="2023-11-19T16:49:00Z">
          <w:pPr>
            <w:pStyle w:val="Heading1"/>
          </w:pPr>
        </w:pPrChange>
      </w:pPr>
    </w:p>
    <w:p w14:paraId="0BC4C393" w14:textId="77777777" w:rsidR="00481474" w:rsidRPr="007D3139" w:rsidRDefault="00481474">
      <w:pPr>
        <w:pStyle w:val="ListParagraph"/>
        <w:numPr>
          <w:ilvl w:val="1"/>
          <w:numId w:val="53"/>
        </w:numPr>
        <w:ind w:left="630" w:hanging="612"/>
        <w:outlineLvl w:val="1"/>
        <w:rPr>
          <w:rFonts w:cs="Arial"/>
          <w:bCs/>
          <w:szCs w:val="26"/>
        </w:rPr>
        <w:pPrChange w:id="6674" w:author="John Clevenger" w:date="2023-11-19T12:24:00Z">
          <w:pPr>
            <w:pStyle w:val="Heading2"/>
          </w:pPr>
        </w:pPrChange>
      </w:pPr>
      <w:bookmarkStart w:id="6675" w:name="_Toc261788225"/>
      <w:bookmarkStart w:id="6676" w:name="_Toc274153617"/>
      <w:bookmarkStart w:id="6677" w:name="_Toc274153753"/>
      <w:bookmarkStart w:id="6678" w:name="_Toc274154080"/>
      <w:bookmarkStart w:id="6679" w:name="_Toc151504381"/>
      <w:r w:rsidRPr="00757247">
        <w:rPr>
          <w:rFonts w:ascii="Arial" w:hAnsi="Arial" w:cs="Arial"/>
          <w:b/>
          <w:bCs/>
          <w:sz w:val="26"/>
          <w:szCs w:val="26"/>
          <w:u w:val="single"/>
          <w:rPrChange w:id="6680" w:author="John Clevenger" w:date="2023-11-19T12:24:00Z">
            <w:rPr>
              <w:b w:val="0"/>
            </w:rPr>
          </w:rPrChange>
        </w:rPr>
        <w:t>Clock Control</w:t>
      </w:r>
      <w:bookmarkEnd w:id="6675"/>
      <w:bookmarkEnd w:id="6676"/>
      <w:bookmarkEnd w:id="6677"/>
      <w:bookmarkEnd w:id="6678"/>
      <w:bookmarkEnd w:id="6679"/>
    </w:p>
    <w:p w14:paraId="168FA19E" w14:textId="77777777" w:rsidR="008400C2" w:rsidRDefault="00481474">
      <w:pPr>
        <w:keepNext/>
        <w:spacing w:before="240"/>
        <w:ind w:firstLine="720"/>
        <w:jc w:val="both"/>
        <w:rPr>
          <w:ins w:id="6681" w:author="John Clevenger" w:date="2023-11-19T16:49:00Z"/>
        </w:rPr>
      </w:pPr>
      <w:r>
        <w:t>Once the contest has been</w:t>
      </w:r>
      <w:del w:id="6682" w:author="John Clevenger [2]" w:date="2022-06-15T16:22:00Z">
        <w:r w:rsidDel="005D0C56">
          <w:delText xml:space="preserve"> has been</w:delText>
        </w:r>
      </w:del>
      <w:r>
        <w:t xml:space="preserve"> fully configured in PC</w:t>
      </w:r>
      <w:r>
        <w:rPr>
          <w:vertAlign w:val="superscript"/>
        </w:rPr>
        <w:t>2</w:t>
      </w:r>
      <w:r>
        <w:t xml:space="preserve">, the contest clock must be </w:t>
      </w:r>
      <w:r w:rsidR="008400C2">
        <w:t>“</w:t>
      </w:r>
      <w:r>
        <w:t>started</w:t>
      </w:r>
      <w:r w:rsidR="008400C2">
        <w:t>”</w:t>
      </w:r>
      <w:r>
        <w:t xml:space="preserve"> before teams can submit runs (the Team client will not allow run submissions if the contest clock has not been started</w:t>
      </w:r>
      <w:r w:rsidR="00034867">
        <w:t xml:space="preserve"> – although it WILL allow teams to log in</w:t>
      </w:r>
      <w:r>
        <w:t xml:space="preserve">).  </w:t>
      </w:r>
      <w:r w:rsidR="008400C2">
        <w:t>As of Version 9.4, PC</w:t>
      </w:r>
      <w:r w:rsidR="008400C2" w:rsidRPr="008400C2">
        <w:rPr>
          <w:vertAlign w:val="superscript"/>
        </w:rPr>
        <w:t>2</w:t>
      </w:r>
      <w:r w:rsidR="008400C2">
        <w:t xml:space="preserve"> supports two different methods of starting the contest clock: manual and automatic.  (Prior to version 9.4 the only method available for starting the contest clock was manually.)</w:t>
      </w:r>
    </w:p>
    <w:p w14:paraId="016C7F40" w14:textId="77777777" w:rsidR="007D3139" w:rsidRDefault="007D3139">
      <w:pPr>
        <w:keepNext/>
        <w:spacing w:before="240"/>
        <w:ind w:firstLine="720"/>
        <w:jc w:val="both"/>
      </w:pPr>
    </w:p>
    <w:p w14:paraId="1F37DB41" w14:textId="77777777" w:rsidR="008400C2" w:rsidRPr="007D3139" w:rsidRDefault="00FB2B14">
      <w:pPr>
        <w:pStyle w:val="ListParagraph"/>
        <w:numPr>
          <w:ilvl w:val="2"/>
          <w:numId w:val="53"/>
        </w:numPr>
        <w:ind w:left="900" w:hanging="864"/>
        <w:outlineLvl w:val="2"/>
        <w:rPr>
          <w:rFonts w:cs="Arial"/>
          <w:bCs/>
          <w:szCs w:val="24"/>
        </w:rPr>
        <w:pPrChange w:id="6683" w:author="John Clevenger" w:date="2023-11-19T12:26:00Z">
          <w:pPr>
            <w:pStyle w:val="Heading3"/>
          </w:pPr>
        </w:pPrChange>
      </w:pPr>
      <w:bookmarkStart w:id="6684" w:name="_Toc151504382"/>
      <w:r w:rsidRPr="00456646">
        <w:rPr>
          <w:rFonts w:ascii="Arial" w:hAnsi="Arial" w:cs="Arial"/>
          <w:b/>
          <w:bCs/>
          <w:szCs w:val="24"/>
          <w:u w:val="single"/>
          <w:rPrChange w:id="6685" w:author="John Clevenger" w:date="2023-11-19T12:26:00Z">
            <w:rPr>
              <w:b w:val="0"/>
            </w:rPr>
          </w:rPrChange>
        </w:rPr>
        <w:t>Starting the Contest Manually</w:t>
      </w:r>
      <w:bookmarkEnd w:id="6684"/>
    </w:p>
    <w:p w14:paraId="3CE31093" w14:textId="77777777" w:rsidR="00481474" w:rsidRDefault="00481474">
      <w:pPr>
        <w:keepNext/>
        <w:spacing w:before="240"/>
        <w:ind w:firstLine="720"/>
        <w:jc w:val="both"/>
      </w:pPr>
      <w:r>
        <w:t xml:space="preserve">The </w:t>
      </w:r>
      <w:r>
        <w:rPr>
          <w:rFonts w:ascii="Arial" w:hAnsi="Arial"/>
          <w:b/>
          <w:sz w:val="20"/>
        </w:rPr>
        <w:t>Time</w:t>
      </w:r>
      <w:r w:rsidR="009C3D79">
        <w:rPr>
          <w:rFonts w:ascii="Arial" w:hAnsi="Arial"/>
          <w:b/>
          <w:sz w:val="20"/>
        </w:rPr>
        <w:t>s</w:t>
      </w:r>
      <w:r>
        <w:t xml:space="preserve"> tab on the </w:t>
      </w:r>
      <w:r w:rsidR="00D01829" w:rsidRPr="00783F28">
        <w:rPr>
          <w:rFonts w:ascii="Arial" w:hAnsi="Arial"/>
          <w:b/>
          <w:sz w:val="20"/>
        </w:rPr>
        <w:t>Configure Contest</w:t>
      </w:r>
      <w:r w:rsidR="00D01829">
        <w:t xml:space="preserve"> tab on the </w:t>
      </w:r>
      <w:r>
        <w:t>Administrator screen is used to control the contest clock display and to start and stop the contest clock</w:t>
      </w:r>
      <w:r w:rsidR="008400C2">
        <w:t xml:space="preserve"> manually</w:t>
      </w:r>
      <w:r>
        <w:t xml:space="preserve">.  Clicking the </w:t>
      </w:r>
      <w:r>
        <w:rPr>
          <w:rFonts w:ascii="Arial" w:hAnsi="Arial"/>
          <w:b/>
          <w:sz w:val="20"/>
        </w:rPr>
        <w:t>Time</w:t>
      </w:r>
      <w:r w:rsidR="009C3D79">
        <w:rPr>
          <w:rFonts w:ascii="Arial" w:hAnsi="Arial"/>
          <w:b/>
          <w:sz w:val="20"/>
        </w:rPr>
        <w:t>s</w:t>
      </w:r>
      <w:r>
        <w:t xml:space="preserve"> tab produces a screen similar to the one shown below:    </w:t>
      </w:r>
    </w:p>
    <w:p w14:paraId="6DFFA793" w14:textId="77777777" w:rsidR="00481474" w:rsidRDefault="00481474">
      <w:pPr>
        <w:keepNext/>
        <w:rPr>
          <w:sz w:val="16"/>
        </w:rPr>
      </w:pPr>
    </w:p>
    <w:p w14:paraId="03CC99E2" w14:textId="77777777" w:rsidR="00030E22" w:rsidRDefault="00030E22">
      <w:pPr>
        <w:keepNext/>
        <w:rPr>
          <w:sz w:val="16"/>
        </w:rPr>
      </w:pPr>
    </w:p>
    <w:p w14:paraId="5B3820BB" w14:textId="77777777" w:rsidR="00030E22" w:rsidRDefault="00A92296" w:rsidP="00710E3F">
      <w:pPr>
        <w:keepNext/>
        <w:ind w:left="180" w:hanging="180"/>
        <w:jc w:val="center"/>
        <w:rPr>
          <w:sz w:val="16"/>
        </w:rPr>
      </w:pPr>
      <w:r w:rsidRPr="009017C4">
        <w:rPr>
          <w:noProof/>
        </w:rPr>
        <w:drawing>
          <wp:inline distT="0" distB="0" distL="0" distR="0" wp14:anchorId="55A5DB40" wp14:editId="10B6E932">
            <wp:extent cx="6048375" cy="336232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048375" cy="3362325"/>
                    </a:xfrm>
                    <a:prstGeom prst="rect">
                      <a:avLst/>
                    </a:prstGeom>
                    <a:noFill/>
                    <a:ln>
                      <a:noFill/>
                    </a:ln>
                  </pic:spPr>
                </pic:pic>
              </a:graphicData>
            </a:graphic>
          </wp:inline>
        </w:drawing>
      </w:r>
    </w:p>
    <w:p w14:paraId="134C9787" w14:textId="77777777" w:rsidR="00481474" w:rsidRDefault="00481474">
      <w:pPr>
        <w:keepNext/>
        <w:rPr>
          <w:sz w:val="16"/>
        </w:rPr>
      </w:pPr>
    </w:p>
    <w:p w14:paraId="7C5DD79A" w14:textId="77777777" w:rsidR="00481474" w:rsidRDefault="00481474" w:rsidP="00F05134">
      <w:pPr>
        <w:pStyle w:val="Normal-Justified"/>
      </w:pPr>
      <w:r>
        <w:t xml:space="preserve">The </w:t>
      </w:r>
      <w:r>
        <w:rPr>
          <w:rFonts w:ascii="Arial" w:hAnsi="Arial"/>
          <w:b/>
          <w:sz w:val="20"/>
        </w:rPr>
        <w:t>Start</w:t>
      </w:r>
      <w:r>
        <w:t xml:space="preserve"> button is used to tell PC</w:t>
      </w:r>
      <w:r>
        <w:rPr>
          <w:vertAlign w:val="superscript"/>
        </w:rPr>
        <w:t>2</w:t>
      </w:r>
      <w:r>
        <w:rPr>
          <w:sz w:val="16"/>
        </w:rPr>
        <w:t xml:space="preserve"> </w:t>
      </w:r>
      <w:r>
        <w:t xml:space="preserve">to </w:t>
      </w:r>
      <w:r w:rsidR="00602949">
        <w:t xml:space="preserve">start the contest clock for a </w:t>
      </w:r>
      <w:r w:rsidR="00050D76">
        <w:t>site</w:t>
      </w:r>
      <w:r w:rsidR="00602949">
        <w:t xml:space="preserve"> manually (i.e., now)</w:t>
      </w:r>
      <w:r>
        <w:t xml:space="preserve">.   </w:t>
      </w:r>
      <w:r w:rsidR="002D6787">
        <w:t>Selecting a site (by clicking on a row in the table) and then p</w:t>
      </w:r>
      <w:r>
        <w:t xml:space="preserve">ressing </w:t>
      </w:r>
      <w:r>
        <w:rPr>
          <w:rFonts w:ascii="Arial" w:hAnsi="Arial"/>
          <w:b/>
          <w:sz w:val="20"/>
        </w:rPr>
        <w:t xml:space="preserve">Start </w:t>
      </w:r>
      <w:r>
        <w:t>st</w:t>
      </w:r>
      <w:r w:rsidR="002D6787">
        <w:t xml:space="preserve">arts the contest clock running </w:t>
      </w:r>
      <w:r w:rsidRPr="002D6787">
        <w:rPr>
          <w:i/>
        </w:rPr>
        <w:t>for that site</w:t>
      </w:r>
      <w:r>
        <w:t xml:space="preserve"> and allows teams </w:t>
      </w:r>
      <w:r w:rsidRPr="002D6787">
        <w:rPr>
          <w:i/>
        </w:rPr>
        <w:t>at that site</w:t>
      </w:r>
      <w:r>
        <w:t xml:space="preserve"> to submit runs.  </w:t>
      </w:r>
      <w:r w:rsidR="009669CB">
        <w:t xml:space="preserve">  Pressing the </w:t>
      </w:r>
      <w:r w:rsidR="009669CB" w:rsidRPr="009669CB">
        <w:rPr>
          <w:rStyle w:val="ButtonText"/>
        </w:rPr>
        <w:t>Start ALL</w:t>
      </w:r>
      <w:r w:rsidR="009669CB">
        <w:t xml:space="preserve"> </w:t>
      </w:r>
      <w:r w:rsidR="00F1072F">
        <w:t xml:space="preserve">button </w:t>
      </w:r>
      <w:r w:rsidR="009669CB">
        <w:t>star</w:t>
      </w:r>
      <w:r w:rsidR="002A0A49">
        <w:t>t</w:t>
      </w:r>
      <w:r w:rsidR="009669CB">
        <w:t>s the contest clock at all sites.</w:t>
      </w:r>
      <w:r w:rsidR="009669CB">
        <w:rPr>
          <w:rStyle w:val="FootnoteReference"/>
        </w:rPr>
        <w:footnoteReference w:id="40"/>
      </w:r>
      <w:r w:rsidR="00310120">
        <w:t xml:space="preserve">  </w:t>
      </w:r>
      <w:r w:rsidR="00F1072F">
        <w:t xml:space="preserve">(See the following section on Multi-Site Clock Control for further information about the </w:t>
      </w:r>
      <w:r w:rsidR="00F1072F" w:rsidRPr="00F1072F">
        <w:rPr>
          <w:rStyle w:val="ButtonText"/>
        </w:rPr>
        <w:t>Start ALL</w:t>
      </w:r>
      <w:r w:rsidR="00F1072F">
        <w:t xml:space="preserve"> button.)</w:t>
      </w:r>
    </w:p>
    <w:p w14:paraId="37252CAD" w14:textId="77777777" w:rsidR="004F1F77" w:rsidRDefault="00481474" w:rsidP="00F05134">
      <w:pPr>
        <w:pStyle w:val="Normal-Justified"/>
      </w:pPr>
      <w:r>
        <w:lastRenderedPageBreak/>
        <w:t xml:space="preserve">The amount of time remaining in the contest at the current site is displayed in the </w:t>
      </w:r>
      <w:r w:rsidR="009669CB">
        <w:t>top left part of the window</w:t>
      </w:r>
      <w:r w:rsidR="00873245">
        <w:t xml:space="preserve"> just below the window title</w:t>
      </w:r>
      <w:r w:rsidR="00F90C83">
        <w:t>;</w:t>
      </w:r>
      <w:r w:rsidR="009669CB">
        <w:t xml:space="preserve"> the example above shows </w:t>
      </w:r>
      <w:r w:rsidR="00783F28">
        <w:t>5 hours</w:t>
      </w:r>
      <w:r w:rsidR="009669CB">
        <w:t xml:space="preserve"> </w:t>
      </w:r>
      <w:r w:rsidR="002D6787">
        <w:t>left in the contest</w:t>
      </w:r>
      <w:r w:rsidR="009669CB">
        <w:t xml:space="preserve">.  The remaining time </w:t>
      </w:r>
      <w:r>
        <w:t xml:space="preserve">automatically starts counting down as soon as the </w:t>
      </w:r>
      <w:r>
        <w:rPr>
          <w:rFonts w:ascii="Arial" w:hAnsi="Arial"/>
          <w:b/>
          <w:sz w:val="20"/>
        </w:rPr>
        <w:t>Start</w:t>
      </w:r>
      <w:r>
        <w:t xml:space="preserve"> </w:t>
      </w:r>
      <w:r w:rsidR="00710E3F">
        <w:t xml:space="preserve">(or </w:t>
      </w:r>
      <w:r w:rsidR="00710E3F" w:rsidRPr="00710E3F">
        <w:rPr>
          <w:rFonts w:ascii="Arial" w:hAnsi="Arial"/>
          <w:b/>
          <w:sz w:val="20"/>
        </w:rPr>
        <w:t>Start ALL</w:t>
      </w:r>
      <w:r w:rsidR="00710E3F">
        <w:t xml:space="preserve">) </w:t>
      </w:r>
      <w:r>
        <w:t>button is pressed.  It continues to automatically update (count down) as long as the contest clock is running.</w:t>
      </w:r>
      <w:r>
        <w:rPr>
          <w:rStyle w:val="FootnoteReference"/>
        </w:rPr>
        <w:footnoteReference w:id="41"/>
      </w:r>
      <w:r w:rsidR="009C3D79">
        <w:t xml:space="preserve">  </w:t>
      </w:r>
    </w:p>
    <w:p w14:paraId="282FBAE5" w14:textId="77777777" w:rsidR="00481474" w:rsidRDefault="009C3D79" w:rsidP="00F05134">
      <w:pPr>
        <w:pStyle w:val="Normal-Justified"/>
      </w:pPr>
      <w:r>
        <w:t xml:space="preserve"> The remaining and elapsed time in the grid will not update automatically</w:t>
      </w:r>
      <w:r w:rsidR="002D6787">
        <w:t>;</w:t>
      </w:r>
      <w:r>
        <w:t xml:space="preserve"> to update those times use the </w:t>
      </w:r>
      <w:r>
        <w:rPr>
          <w:rStyle w:val="ButtonText"/>
        </w:rPr>
        <w:t>Refresh</w:t>
      </w:r>
      <w:r w:rsidRPr="009669CB">
        <w:rPr>
          <w:rStyle w:val="ButtonText"/>
        </w:rPr>
        <w:t xml:space="preserve"> </w:t>
      </w:r>
      <w:r>
        <w:t>button</w:t>
      </w:r>
    </w:p>
    <w:p w14:paraId="4A21B90F" w14:textId="77777777" w:rsidR="00481474" w:rsidRDefault="00481474" w:rsidP="00F05134">
      <w:pPr>
        <w:pStyle w:val="Normal-Justified"/>
      </w:pPr>
      <w:r>
        <w:t>It is important to note that, from the point of view of PC</w:t>
      </w:r>
      <w:r>
        <w:rPr>
          <w:vertAlign w:val="superscript"/>
        </w:rPr>
        <w:t>2</w:t>
      </w:r>
      <w:r>
        <w:t xml:space="preserve">, the contest does not start until the </w:t>
      </w:r>
      <w:r>
        <w:rPr>
          <w:rFonts w:ascii="Arial" w:hAnsi="Arial"/>
          <w:b/>
          <w:sz w:val="20"/>
        </w:rPr>
        <w:t xml:space="preserve">Start </w:t>
      </w:r>
      <w:r>
        <w:t>button is pressed</w:t>
      </w:r>
      <w:r w:rsidR="008400C2">
        <w:t xml:space="preserve"> (or the contest </w:t>
      </w:r>
      <w:r w:rsidR="00783F28">
        <w:t xml:space="preserve">clock </w:t>
      </w:r>
      <w:r w:rsidR="008400C2">
        <w:t>starts automatically; see below)</w:t>
      </w:r>
      <w:r>
        <w:t xml:space="preserve">.  For this reason </w:t>
      </w:r>
      <w:r>
        <w:rPr>
          <w:b/>
          <w:bCs/>
          <w:u w:val="single"/>
        </w:rPr>
        <w:t xml:space="preserve">it is important that the Contest Administrator remember to press the </w:t>
      </w:r>
      <w:r w:rsidR="009669CB">
        <w:rPr>
          <w:rFonts w:ascii="Arial" w:hAnsi="Arial"/>
          <w:b/>
          <w:bCs/>
          <w:sz w:val="20"/>
          <w:u w:val="single"/>
        </w:rPr>
        <w:t>Start</w:t>
      </w:r>
      <w:r>
        <w:rPr>
          <w:b/>
          <w:bCs/>
          <w:u w:val="single"/>
        </w:rPr>
        <w:t xml:space="preserve"> button at the actual time the contest starts</w:t>
      </w:r>
      <w:r w:rsidR="008400C2" w:rsidRPr="008400C2">
        <w:rPr>
          <w:bCs/>
        </w:rPr>
        <w:t xml:space="preserve"> (or to schedule an automatic start, as described below)</w:t>
      </w:r>
      <w:r w:rsidRPr="008400C2">
        <w:t xml:space="preserve">.  </w:t>
      </w:r>
      <w:r>
        <w:t xml:space="preserve">Failure to do this can produce erroneous scoring results.  </w:t>
      </w:r>
    </w:p>
    <w:p w14:paraId="0AC55470" w14:textId="6AB5451F" w:rsidR="00873245" w:rsidRDefault="00481474" w:rsidP="00F05134">
      <w:pPr>
        <w:pStyle w:val="Normal-Justified"/>
      </w:pPr>
      <w:r>
        <w:t>Typically, for example, a contest is deemed to have “started” when the contest problems are distributed to the teams.  If the PC</w:t>
      </w:r>
      <w:r>
        <w:rPr>
          <w:vertAlign w:val="superscript"/>
        </w:rPr>
        <w:t>2</w:t>
      </w:r>
      <w:r>
        <w:rPr>
          <w:rFonts w:ascii="Arial" w:hAnsi="Arial"/>
          <w:b/>
          <w:sz w:val="20"/>
        </w:rPr>
        <w:t xml:space="preserve"> </w:t>
      </w:r>
      <w:r w:rsidR="009669CB">
        <w:rPr>
          <w:rFonts w:ascii="Arial" w:hAnsi="Arial"/>
          <w:b/>
          <w:sz w:val="20"/>
        </w:rPr>
        <w:t>Start</w:t>
      </w:r>
      <w:r>
        <w:t xml:space="preserve"> button is not pressed for another, say, 15 minutes, then </w:t>
      </w:r>
      <w:del w:id="6687" w:author="John Clevenger [2]" w:date="2022-06-15T16:23:00Z">
        <w:r w:rsidDel="000517A3">
          <w:delText>that 15 minutes</w:delText>
        </w:r>
      </w:del>
      <w:ins w:id="6688" w:author="John Clevenger [2]" w:date="2022-06-15T16:23:00Z">
        <w:r w:rsidR="000517A3">
          <w:t>those 15 minutes</w:t>
        </w:r>
      </w:ins>
      <w:r>
        <w:t xml:space="preserve"> will not be considered to have been part of the contest by PC</w:t>
      </w:r>
      <w:r>
        <w:rPr>
          <w:vertAlign w:val="superscript"/>
        </w:rPr>
        <w:t>2</w:t>
      </w:r>
      <w:r>
        <w:t>.  If a team were to submit a run 20 minutes after the contest started (i.e. 20 minutes after the problems were handed out), the timestamp on that run would show a contest elapsed time of 5 minutes, not the correct value of 20 minutes.  This would produce erroneous values on the scoreboard.</w:t>
      </w:r>
    </w:p>
    <w:p w14:paraId="4F44F3F3" w14:textId="77777777" w:rsidR="00481474" w:rsidRDefault="00481474" w:rsidP="00F05134">
      <w:pPr>
        <w:pStyle w:val="Normal-Justified"/>
      </w:pPr>
      <w:r>
        <w:t xml:space="preserve">The </w:t>
      </w:r>
      <w:r>
        <w:rPr>
          <w:rFonts w:ascii="Arial" w:hAnsi="Arial"/>
          <w:b/>
          <w:sz w:val="20"/>
        </w:rPr>
        <w:t xml:space="preserve">Stop </w:t>
      </w:r>
      <w:r>
        <w:t>button is used to tell PC</w:t>
      </w:r>
      <w:r>
        <w:rPr>
          <w:vertAlign w:val="superscript"/>
        </w:rPr>
        <w:t>2</w:t>
      </w:r>
      <w:r>
        <w:rPr>
          <w:sz w:val="16"/>
        </w:rPr>
        <w:t xml:space="preserve"> </w:t>
      </w:r>
      <w:r>
        <w:t xml:space="preserve">to stop the contest clock </w:t>
      </w:r>
      <w:r w:rsidRPr="002D6787">
        <w:rPr>
          <w:bCs/>
          <w:i/>
          <w:iCs/>
        </w:rPr>
        <w:t xml:space="preserve">for </w:t>
      </w:r>
      <w:r w:rsidR="002D6787">
        <w:rPr>
          <w:bCs/>
          <w:i/>
          <w:iCs/>
        </w:rPr>
        <w:t>a</w:t>
      </w:r>
      <w:r w:rsidRPr="002D6787">
        <w:rPr>
          <w:bCs/>
          <w:i/>
          <w:iCs/>
        </w:rPr>
        <w:t xml:space="preserve"> </w:t>
      </w:r>
      <w:r w:rsidR="00050D76" w:rsidRPr="002D6787">
        <w:rPr>
          <w:bCs/>
          <w:i/>
          <w:iCs/>
        </w:rPr>
        <w:t>selected site</w:t>
      </w:r>
      <w:r>
        <w:t xml:space="preserve">.   The </w:t>
      </w:r>
      <w:r>
        <w:rPr>
          <w:rFonts w:ascii="Arial" w:hAnsi="Arial"/>
          <w:b/>
          <w:sz w:val="20"/>
        </w:rPr>
        <w:t>Stop</w:t>
      </w:r>
      <w:r w:rsidR="009669CB">
        <w:rPr>
          <w:rFonts w:ascii="Arial" w:hAnsi="Arial"/>
          <w:b/>
          <w:sz w:val="20"/>
        </w:rPr>
        <w:t xml:space="preserve"> </w:t>
      </w:r>
      <w:r>
        <w:t>button can be used to insert a pause in a contest (for example, to allow a break for lunch).  During the time the contest is stopped, the contest clock at the site does not count down, and teams are prohibited from submitting runs.</w:t>
      </w:r>
      <w:r w:rsidR="00873245">
        <w:t xml:space="preserve">  Also</w:t>
      </w:r>
      <w:r w:rsidR="002D6787">
        <w:t>,</w:t>
      </w:r>
      <w:r w:rsidR="00873245">
        <w:t xml:space="preserve"> when </w:t>
      </w:r>
      <w:r w:rsidR="002D6787">
        <w:t xml:space="preserve">the contest is </w:t>
      </w:r>
      <w:r w:rsidR="00873245">
        <w:t>stopped the contest clock displays in</w:t>
      </w:r>
      <w:r>
        <w:t xml:space="preserve"> </w:t>
      </w:r>
      <w:r w:rsidR="00873245">
        <w:rPr>
          <w:color w:val="FF0000"/>
        </w:rPr>
        <w:t>RED</w:t>
      </w:r>
      <w:r w:rsidR="00175942">
        <w:rPr>
          <w:color w:val="FF0000"/>
        </w:rPr>
        <w:t xml:space="preserve"> </w:t>
      </w:r>
      <w:r w:rsidR="00175942" w:rsidRPr="00175942">
        <w:t>(as seen above)</w:t>
      </w:r>
      <w:r w:rsidR="00873245">
        <w:t xml:space="preserve">. </w:t>
      </w:r>
      <w:r>
        <w:t xml:space="preserve">When the </w:t>
      </w:r>
      <w:r>
        <w:rPr>
          <w:rFonts w:ascii="Arial" w:hAnsi="Arial"/>
          <w:b/>
          <w:sz w:val="20"/>
        </w:rPr>
        <w:t xml:space="preserve">Start </w:t>
      </w:r>
      <w:r w:rsidR="00175942" w:rsidRPr="00175942">
        <w:t xml:space="preserve">(or </w:t>
      </w:r>
      <w:r w:rsidR="00175942" w:rsidRPr="00175942">
        <w:rPr>
          <w:rFonts w:ascii="Arial" w:hAnsi="Arial"/>
          <w:b/>
          <w:sz w:val="20"/>
        </w:rPr>
        <w:t>Start ALL</w:t>
      </w:r>
      <w:r w:rsidR="00175942" w:rsidRPr="00175942">
        <w:t>)</w:t>
      </w:r>
      <w:r w:rsidR="00175942">
        <w:rPr>
          <w:rFonts w:ascii="Arial" w:hAnsi="Arial"/>
          <w:b/>
          <w:sz w:val="20"/>
        </w:rPr>
        <w:t xml:space="preserve"> </w:t>
      </w:r>
      <w:r>
        <w:t xml:space="preserve">button is pushed again, the contest clock picks up where it left off. </w:t>
      </w:r>
    </w:p>
    <w:p w14:paraId="234F9203" w14:textId="77777777" w:rsidR="00481474" w:rsidRDefault="00481474" w:rsidP="00F05134">
      <w:pPr>
        <w:pStyle w:val="Normal-Justified"/>
        <w:rPr>
          <w:ins w:id="6689" w:author="John Clevenger" w:date="2023-11-19T16:49:00Z"/>
        </w:rPr>
      </w:pPr>
      <w:r>
        <w:t>Note that this means that if a team submits a run one minute before the contest clock is stopped, and then the clock is stopped for 30 minutes of real time, and then the team submits another run immediately after the contest clock is restarted, the timestamps on the runs will be one minute apart.  In other words, PC</w:t>
      </w:r>
      <w:r>
        <w:rPr>
          <w:vertAlign w:val="superscript"/>
        </w:rPr>
        <w:t>2</w:t>
      </w:r>
      <w:r>
        <w:t xml:space="preserve"> does not consider time during which the contest clock is stopped to be part of the contest.  (If this is undesirable – that is, if the Contest Administrator wishes </w:t>
      </w:r>
      <w:r>
        <w:rPr>
          <w:i/>
          <w:iCs/>
        </w:rPr>
        <w:t>all</w:t>
      </w:r>
      <w:r>
        <w:t xml:space="preserve"> time which elapses to be counted, then simply do not press the “stop” button onc</w:t>
      </w:r>
      <w:r w:rsidR="002D6787">
        <w:t>e the contest has been started.</w:t>
      </w:r>
      <w:r>
        <w:t xml:space="preserve">)  </w:t>
      </w:r>
    </w:p>
    <w:p w14:paraId="2FF5A039" w14:textId="77777777" w:rsidR="007D3139" w:rsidRDefault="007D3139" w:rsidP="00F05134">
      <w:pPr>
        <w:pStyle w:val="Normal-Justified"/>
      </w:pPr>
    </w:p>
    <w:p w14:paraId="3EA143AC" w14:textId="77777777" w:rsidR="00710E3F" w:rsidRPr="007D3139" w:rsidRDefault="00FB2B14">
      <w:pPr>
        <w:pStyle w:val="ListParagraph"/>
        <w:numPr>
          <w:ilvl w:val="2"/>
          <w:numId w:val="53"/>
        </w:numPr>
        <w:ind w:left="900" w:hanging="864"/>
        <w:outlineLvl w:val="2"/>
        <w:rPr>
          <w:rFonts w:cs="Arial"/>
          <w:bCs/>
          <w:szCs w:val="24"/>
        </w:rPr>
        <w:pPrChange w:id="6690" w:author="John Clevenger" w:date="2023-11-19T12:26:00Z">
          <w:pPr>
            <w:pStyle w:val="Heading3"/>
          </w:pPr>
        </w:pPrChange>
      </w:pPr>
      <w:bookmarkStart w:id="6691" w:name="_Toc151504383"/>
      <w:r w:rsidRPr="00456646">
        <w:rPr>
          <w:rFonts w:ascii="Arial" w:hAnsi="Arial" w:cs="Arial"/>
          <w:b/>
          <w:bCs/>
          <w:szCs w:val="24"/>
          <w:u w:val="single"/>
          <w:rPrChange w:id="6692" w:author="John Clevenger" w:date="2023-11-19T12:26:00Z">
            <w:rPr>
              <w:b w:val="0"/>
            </w:rPr>
          </w:rPrChange>
        </w:rPr>
        <w:t>Starting the Contest Automatically</w:t>
      </w:r>
      <w:bookmarkEnd w:id="6691"/>
    </w:p>
    <w:p w14:paraId="4BADFB5E" w14:textId="4205F6D4" w:rsidR="00710E3F" w:rsidRDefault="00710E3F" w:rsidP="00710E3F">
      <w:pPr>
        <w:pStyle w:val="Normal-Justified"/>
      </w:pPr>
      <w:r>
        <w:t>As of Version 9.4, the PC</w:t>
      </w:r>
      <w:r w:rsidRPr="00710E3F">
        <w:rPr>
          <w:vertAlign w:val="superscript"/>
        </w:rPr>
        <w:t>2</w:t>
      </w:r>
      <w:r>
        <w:t xml:space="preserve"> contest clock can be scheduled to start automatically at any arbitrary future time.  </w:t>
      </w:r>
      <w:r w:rsidR="00175942">
        <w:t xml:space="preserve">Setting a Scheduled Start Time is done by pressing the </w:t>
      </w:r>
      <w:r w:rsidR="00175942" w:rsidRPr="00175942">
        <w:rPr>
          <w:rFonts w:ascii="Arial" w:hAnsi="Arial"/>
          <w:b/>
          <w:sz w:val="20"/>
        </w:rPr>
        <w:t>Edit Start Schedule</w:t>
      </w:r>
      <w:r w:rsidR="00175942">
        <w:t xml:space="preserve"> button on the </w:t>
      </w:r>
      <w:r w:rsidR="00175942" w:rsidRPr="00175942">
        <w:rPr>
          <w:rFonts w:ascii="Arial" w:hAnsi="Arial"/>
          <w:b/>
          <w:sz w:val="20"/>
        </w:rPr>
        <w:t>Time</w:t>
      </w:r>
      <w:r w:rsidR="00944812">
        <w:rPr>
          <w:rFonts w:ascii="Arial" w:hAnsi="Arial"/>
          <w:b/>
          <w:sz w:val="20"/>
        </w:rPr>
        <w:t>s</w:t>
      </w:r>
      <w:r w:rsidR="00175942">
        <w:t xml:space="preserve"> screen (above), which produces a dialog </w:t>
      </w:r>
      <w:del w:id="6693" w:author="John Clevenger [2]" w:date="2022-06-22T18:42:00Z">
        <w:r w:rsidR="00175942" w:rsidDel="000D56AC">
          <w:delText>similar to</w:delText>
        </w:r>
      </w:del>
      <w:ins w:id="6694" w:author="John Clevenger [2]" w:date="2022-06-22T18:42:00Z">
        <w:r w:rsidR="000D56AC">
          <w:t>like</w:t>
        </w:r>
      </w:ins>
      <w:r w:rsidR="00175942">
        <w:t xml:space="preserve"> the following:</w:t>
      </w:r>
    </w:p>
    <w:p w14:paraId="6C9135D7" w14:textId="77777777" w:rsidR="00175942" w:rsidRDefault="00A92296" w:rsidP="00175942">
      <w:pPr>
        <w:pStyle w:val="Normal-Justified"/>
        <w:spacing w:before="240"/>
      </w:pPr>
      <w:r>
        <w:rPr>
          <w:noProof/>
        </w:rPr>
        <w:lastRenderedPageBreak/>
        <w:drawing>
          <wp:anchor distT="0" distB="0" distL="114300" distR="114300" simplePos="0" relativeHeight="251635712" behindDoc="0" locked="0" layoutInCell="1" allowOverlap="1" wp14:anchorId="5F60B2F4" wp14:editId="0C5CD881">
            <wp:simplePos x="0" y="0"/>
            <wp:positionH relativeFrom="column">
              <wp:posOffset>269240</wp:posOffset>
            </wp:positionH>
            <wp:positionV relativeFrom="paragraph">
              <wp:posOffset>5080</wp:posOffset>
            </wp:positionV>
            <wp:extent cx="5516880" cy="1945640"/>
            <wp:effectExtent l="0" t="0" r="0" b="0"/>
            <wp:wrapTopAndBottom/>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16880" cy="1945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75942">
        <w:t xml:space="preserve">Pressing </w:t>
      </w:r>
      <w:r w:rsidR="00175942" w:rsidRPr="00175942">
        <w:rPr>
          <w:rFonts w:ascii="Arial" w:hAnsi="Arial"/>
          <w:b/>
          <w:sz w:val="20"/>
        </w:rPr>
        <w:t>Set to Undefined</w:t>
      </w:r>
      <w:r w:rsidR="00175942">
        <w:t xml:space="preserve"> clears any currently-scheduled automatic start time.  Pressing </w:t>
      </w:r>
      <w:r w:rsidR="00175942" w:rsidRPr="00175942">
        <w:rPr>
          <w:rFonts w:ascii="Arial" w:hAnsi="Arial"/>
          <w:b/>
          <w:sz w:val="20"/>
        </w:rPr>
        <w:t>Set to Now</w:t>
      </w:r>
      <w:r w:rsidR="00175942">
        <w:t xml:space="preserve"> puts the current time into the </w:t>
      </w:r>
      <w:r w:rsidR="00175942" w:rsidRPr="00175942">
        <w:rPr>
          <w:rFonts w:ascii="Arial" w:hAnsi="Arial"/>
          <w:b/>
          <w:sz w:val="20"/>
        </w:rPr>
        <w:t>Scheduled Start Time</w:t>
      </w:r>
      <w:r w:rsidR="00175942">
        <w:t xml:space="preserve"> </w:t>
      </w:r>
      <w:r w:rsidR="00971A21">
        <w:t xml:space="preserve">text </w:t>
      </w:r>
      <w:r w:rsidR="00175942">
        <w:t>box (shown as</w:t>
      </w:r>
      <w:r w:rsidR="00971A21">
        <w:t xml:space="preserve"> containing</w:t>
      </w:r>
      <w:r w:rsidR="00175942">
        <w:t xml:space="preserve"> “</w:t>
      </w:r>
      <w:r w:rsidR="00971A21">
        <w:t>&lt;u</w:t>
      </w:r>
      <w:r w:rsidR="00175942">
        <w:t>ndefined</w:t>
      </w:r>
      <w:r w:rsidR="00971A21">
        <w:t>&gt;</w:t>
      </w:r>
      <w:r w:rsidR="00175942">
        <w:t xml:space="preserve">” in the above display).  Note however that a Scheduled Start Time must be </w:t>
      </w:r>
      <w:r w:rsidR="00175942">
        <w:rPr>
          <w:i/>
        </w:rPr>
        <w:t>in the future</w:t>
      </w:r>
      <w:r w:rsidR="00175942">
        <w:t xml:space="preserve">, so merely pressing </w:t>
      </w:r>
      <w:r w:rsidR="00175942" w:rsidRPr="00971A21">
        <w:rPr>
          <w:rFonts w:ascii="Arial" w:hAnsi="Arial"/>
          <w:b/>
          <w:sz w:val="20"/>
        </w:rPr>
        <w:t>Set to Now</w:t>
      </w:r>
      <w:r w:rsidR="00175942">
        <w:t xml:space="preserve"> then pressing </w:t>
      </w:r>
      <w:r w:rsidR="00175942" w:rsidRPr="00971A21">
        <w:rPr>
          <w:rFonts w:ascii="Arial" w:hAnsi="Arial"/>
          <w:b/>
          <w:sz w:val="20"/>
        </w:rPr>
        <w:t>Update</w:t>
      </w:r>
      <w:r w:rsidR="00175942">
        <w:t xml:space="preserve"> will generate an error message and request a valid (future) time.</w:t>
      </w:r>
      <w:r w:rsidR="00971A21">
        <w:t xml:space="preserve">  </w:t>
      </w:r>
    </w:p>
    <w:p w14:paraId="19CB5A24" w14:textId="77777777" w:rsidR="00971A21" w:rsidRDefault="00971A21" w:rsidP="00971A21">
      <w:pPr>
        <w:pStyle w:val="Normal-Justified"/>
        <w:spacing w:before="240"/>
      </w:pPr>
      <w:r>
        <w:t xml:space="preserve">The Scheduled Start Time displayed in the text box can be changed by selecting a value in the </w:t>
      </w:r>
      <w:r w:rsidRPr="00971A21">
        <w:rPr>
          <w:rFonts w:ascii="Arial" w:hAnsi="Arial"/>
          <w:b/>
          <w:sz w:val="20"/>
        </w:rPr>
        <w:t>Change Minutes</w:t>
      </w:r>
      <w:r w:rsidR="00FB2B14">
        <w:rPr>
          <w:rFonts w:ascii="Arial" w:hAnsi="Arial"/>
          <w:b/>
          <w:sz w:val="20"/>
        </w:rPr>
        <w:t>:</w:t>
      </w:r>
      <w:r>
        <w:t xml:space="preserve"> dropdown </w:t>
      </w:r>
      <w:r w:rsidR="00FB2B14">
        <w:t xml:space="preserve">list </w:t>
      </w:r>
      <w:r>
        <w:t xml:space="preserve">and then pressing </w:t>
      </w:r>
      <w:r w:rsidRPr="00971A21">
        <w:rPr>
          <w:rFonts w:ascii="Arial" w:hAnsi="Arial"/>
          <w:b/>
          <w:sz w:val="20"/>
        </w:rPr>
        <w:t>Increment</w:t>
      </w:r>
      <w:r>
        <w:t xml:space="preserve"> (to move the time farther into the future) or </w:t>
      </w:r>
      <w:r w:rsidRPr="00971A21">
        <w:rPr>
          <w:rFonts w:ascii="Arial" w:hAnsi="Arial"/>
          <w:b/>
          <w:sz w:val="20"/>
        </w:rPr>
        <w:t>Decrement</w:t>
      </w:r>
      <w:r>
        <w:t xml:space="preserve"> (to move the time back – but again, the dialog will not accept a time that is not at least one minute in the future).  </w:t>
      </w:r>
    </w:p>
    <w:p w14:paraId="294DD33F" w14:textId="77777777" w:rsidR="00971A21" w:rsidRDefault="00971A21" w:rsidP="00971A21">
      <w:pPr>
        <w:pStyle w:val="Normal-Justified"/>
        <w:spacing w:before="240"/>
      </w:pPr>
      <w:r>
        <w:t xml:space="preserve">Once </w:t>
      </w:r>
      <w:r w:rsidR="00FB2B14">
        <w:t>a</w:t>
      </w:r>
      <w:r>
        <w:t xml:space="preserve"> desired </w:t>
      </w:r>
      <w:r w:rsidR="00FB2B14">
        <w:t xml:space="preserve">valid (future) </w:t>
      </w:r>
      <w:r>
        <w:t xml:space="preserve">Scheduled Start Time has been selected, pressing </w:t>
      </w:r>
      <w:r w:rsidRPr="00971A21">
        <w:rPr>
          <w:rFonts w:ascii="Arial" w:hAnsi="Arial"/>
          <w:b/>
          <w:sz w:val="20"/>
        </w:rPr>
        <w:t>Update</w:t>
      </w:r>
      <w:r>
        <w:t xml:space="preserve"> will cause PC</w:t>
      </w:r>
      <w:r w:rsidRPr="00971A21">
        <w:rPr>
          <w:vertAlign w:val="superscript"/>
        </w:rPr>
        <w:t>2</w:t>
      </w:r>
      <w:r>
        <w:t xml:space="preserve"> to set up a task to automatically start the contest at the specified time; it will not be necessary to push the </w:t>
      </w:r>
      <w:r w:rsidRPr="00971A21">
        <w:rPr>
          <w:rFonts w:ascii="Arial" w:hAnsi="Arial"/>
          <w:b/>
          <w:sz w:val="20"/>
        </w:rPr>
        <w:t>Start/Start ALL</w:t>
      </w:r>
      <w:r>
        <w:t xml:space="preserve"> button to start the contest (although doing so will work; doing so will override any scheduled future start time and start the contest when the </w:t>
      </w:r>
      <w:r w:rsidRPr="00971A21">
        <w:rPr>
          <w:rFonts w:ascii="Arial" w:hAnsi="Arial"/>
          <w:b/>
          <w:sz w:val="20"/>
        </w:rPr>
        <w:t>Start/Start ALL</w:t>
      </w:r>
      <w:r>
        <w:t xml:space="preserve"> button is pushed).</w:t>
      </w:r>
    </w:p>
    <w:p w14:paraId="29ADEC42" w14:textId="77777777" w:rsidR="00971A21" w:rsidRDefault="00971A21" w:rsidP="00971A21">
      <w:pPr>
        <w:pStyle w:val="Normal-Justified"/>
        <w:spacing w:before="240"/>
      </w:pPr>
      <w:r>
        <w:t xml:space="preserve">When a Scheduled Start Time has been set it will be displayed in the </w:t>
      </w:r>
      <w:r w:rsidRPr="00FB2B14">
        <w:rPr>
          <w:rFonts w:ascii="Arial" w:hAnsi="Arial"/>
          <w:b/>
          <w:sz w:val="20"/>
        </w:rPr>
        <w:t>Times</w:t>
      </w:r>
      <w:r>
        <w:t xml:space="preserve"> screen shown previously, and the contest will automatically start (that is, the clock will start counting down and teams will be allowed to submit runs) when the specified time has arrived.  Note that a Scheduled Start Time is interpreted to be </w:t>
      </w:r>
      <w:r>
        <w:rPr>
          <w:i/>
        </w:rPr>
        <w:t xml:space="preserve">contest wide </w:t>
      </w:r>
      <w:r>
        <w:t xml:space="preserve">and </w:t>
      </w:r>
      <w:r w:rsidR="00FB2B14">
        <w:t xml:space="preserve">an automatic start starts the clock </w:t>
      </w:r>
      <w:r>
        <w:t xml:space="preserve">at </w:t>
      </w:r>
      <w:r>
        <w:rPr>
          <w:i/>
        </w:rPr>
        <w:t xml:space="preserve">all sites </w:t>
      </w:r>
      <w:r>
        <w:t>in a multi-site contest; there is no facility supporting “automatic start” for different sites at different times (manual starting must be used to do this).</w:t>
      </w:r>
    </w:p>
    <w:p w14:paraId="104D67B0" w14:textId="77777777" w:rsidR="00944812" w:rsidRDefault="00944812" w:rsidP="00971A21">
      <w:pPr>
        <w:pStyle w:val="Normal-Justified"/>
        <w:spacing w:before="240"/>
        <w:rPr>
          <w:ins w:id="6695" w:author="John Clevenger" w:date="2023-11-19T16:50:00Z"/>
        </w:rPr>
      </w:pPr>
      <w:r>
        <w:t>Note: automatic contest starting is also supported in PC</w:t>
      </w:r>
      <w:r w:rsidRPr="00944812">
        <w:rPr>
          <w:vertAlign w:val="superscript"/>
        </w:rPr>
        <w:t>2</w:t>
      </w:r>
      <w:r>
        <w:t xml:space="preserve"> Version 9.4 and above via the </w:t>
      </w:r>
      <w:r w:rsidRPr="00944812">
        <w:t>“</w:t>
      </w:r>
      <w:r w:rsidRPr="00944812">
        <w:rPr>
          <w:rFonts w:ascii="Arial" w:hAnsi="Arial"/>
          <w:b/>
          <w:sz w:val="20"/>
        </w:rPr>
        <w:t>/starttime</w:t>
      </w:r>
      <w:r>
        <w:t xml:space="preserve">” web service.  See the Appendix on </w:t>
      </w:r>
      <w:r w:rsidRPr="00D70CBC">
        <w:rPr>
          <w:b/>
          <w:bCs/>
          <w:rPrChange w:id="6696" w:author="John Clevenger [2]" w:date="2022-06-22T12:44:00Z">
            <w:rPr/>
          </w:rPrChange>
        </w:rPr>
        <w:t>Web Services</w:t>
      </w:r>
      <w:r>
        <w:t xml:space="preserve"> for further details.</w:t>
      </w:r>
    </w:p>
    <w:p w14:paraId="5DB02DFA" w14:textId="77777777" w:rsidR="007D3139" w:rsidRPr="00971A21" w:rsidRDefault="007D3139" w:rsidP="00971A21">
      <w:pPr>
        <w:pStyle w:val="Normal-Justified"/>
        <w:spacing w:before="240"/>
      </w:pPr>
    </w:p>
    <w:p w14:paraId="048F77E6" w14:textId="77777777" w:rsidR="002B17FA" w:rsidRPr="007D3139" w:rsidRDefault="002B17FA">
      <w:pPr>
        <w:pStyle w:val="ListParagraph"/>
        <w:keepNext/>
        <w:numPr>
          <w:ilvl w:val="1"/>
          <w:numId w:val="53"/>
        </w:numPr>
        <w:ind w:left="633" w:hanging="619"/>
        <w:outlineLvl w:val="1"/>
        <w:rPr>
          <w:rFonts w:cs="Arial"/>
          <w:bCs/>
          <w:szCs w:val="26"/>
        </w:rPr>
        <w:pPrChange w:id="6697" w:author="John Clevenger" w:date="2023-11-19T16:50:00Z">
          <w:pPr>
            <w:pStyle w:val="Heading2"/>
          </w:pPr>
        </w:pPrChange>
      </w:pPr>
      <w:bookmarkStart w:id="6698" w:name="_Toc261788226"/>
      <w:bookmarkStart w:id="6699" w:name="_Toc274153618"/>
      <w:bookmarkStart w:id="6700" w:name="_Toc274153754"/>
      <w:bookmarkStart w:id="6701" w:name="_Toc274154081"/>
      <w:bookmarkStart w:id="6702" w:name="_Toc151504384"/>
      <w:r w:rsidRPr="00456646">
        <w:rPr>
          <w:rFonts w:ascii="Arial" w:hAnsi="Arial" w:cs="Arial"/>
          <w:b/>
          <w:bCs/>
          <w:sz w:val="26"/>
          <w:szCs w:val="26"/>
          <w:u w:val="single"/>
          <w:rPrChange w:id="6703" w:author="John Clevenger" w:date="2023-11-19T12:27:00Z">
            <w:rPr>
              <w:b w:val="0"/>
            </w:rPr>
          </w:rPrChange>
        </w:rPr>
        <w:t>Contest Length</w:t>
      </w:r>
      <w:bookmarkEnd w:id="6702"/>
    </w:p>
    <w:bookmarkEnd w:id="6698"/>
    <w:bookmarkEnd w:id="6699"/>
    <w:bookmarkEnd w:id="6700"/>
    <w:bookmarkEnd w:id="6701"/>
    <w:p w14:paraId="0EF7656F" w14:textId="77777777" w:rsidR="00481474" w:rsidRDefault="00481474">
      <w:pPr>
        <w:pStyle w:val="Normal-Justified"/>
        <w:spacing w:before="240"/>
        <w:pPrChange w:id="6704" w:author="John Clevenger" w:date="2023-11-19T16:50:00Z">
          <w:pPr>
            <w:pStyle w:val="Normal-Justified"/>
          </w:pPr>
        </w:pPrChange>
      </w:pPr>
      <w:r>
        <w:t xml:space="preserve">The </w:t>
      </w:r>
      <w:r w:rsidR="00717DDE">
        <w:rPr>
          <w:rFonts w:ascii="Arial" w:hAnsi="Arial"/>
          <w:b/>
          <w:sz w:val="20"/>
        </w:rPr>
        <w:t xml:space="preserve">Edit </w:t>
      </w:r>
      <w:r w:rsidR="00717DDE">
        <w:t xml:space="preserve">button on the </w:t>
      </w:r>
      <w:r w:rsidR="00717DDE" w:rsidRPr="00F1072F">
        <w:rPr>
          <w:rFonts w:ascii="Arial" w:hAnsi="Arial"/>
          <w:b/>
          <w:sz w:val="20"/>
        </w:rPr>
        <w:t>Time</w:t>
      </w:r>
      <w:r w:rsidR="00F1072F" w:rsidRPr="00F1072F">
        <w:rPr>
          <w:rFonts w:ascii="Arial" w:hAnsi="Arial"/>
          <w:b/>
          <w:sz w:val="20"/>
        </w:rPr>
        <w:t>s</w:t>
      </w:r>
      <w:r w:rsidR="00717DDE">
        <w:t xml:space="preserve"> tab</w:t>
      </w:r>
      <w:r>
        <w:t xml:space="preserve"> displays the </w:t>
      </w:r>
      <w:r w:rsidR="00717DDE">
        <w:rPr>
          <w:rFonts w:ascii="Arial" w:hAnsi="Arial" w:cs="Arial"/>
          <w:b/>
          <w:bCs/>
          <w:sz w:val="20"/>
        </w:rPr>
        <w:t>Edit Contest</w:t>
      </w:r>
      <w:r>
        <w:rPr>
          <w:rFonts w:ascii="Arial" w:hAnsi="Arial" w:cs="Arial"/>
          <w:b/>
          <w:bCs/>
          <w:sz w:val="20"/>
        </w:rPr>
        <w:t xml:space="preserve"> Time</w:t>
      </w:r>
      <w:r>
        <w:t xml:space="preserve"> dialog (shown below) which allows the Administrator to change the </w:t>
      </w:r>
      <w:r w:rsidR="00F1072F">
        <w:t xml:space="preserve">contest length, </w:t>
      </w:r>
      <w:r w:rsidR="00540F71">
        <w:t>elapsed</w:t>
      </w:r>
      <w:r w:rsidR="002D6787">
        <w:t xml:space="preserve"> time</w:t>
      </w:r>
      <w:r w:rsidR="00540F71">
        <w:t xml:space="preserve">, </w:t>
      </w:r>
      <w:r w:rsidR="00F1072F">
        <w:t xml:space="preserve">or </w:t>
      </w:r>
      <w:r w:rsidR="00540F71">
        <w:t>remaining</w:t>
      </w:r>
      <w:r w:rsidR="00F1072F">
        <w:t xml:space="preserve"> time</w:t>
      </w:r>
      <w:r w:rsidR="00540F71">
        <w:t>.</w:t>
      </w:r>
    </w:p>
    <w:p w14:paraId="43FB139D" w14:textId="77777777" w:rsidR="00030E22" w:rsidRDefault="00A92296" w:rsidP="00030E22">
      <w:pPr>
        <w:spacing w:before="120" w:after="120"/>
        <w:ind w:firstLine="720"/>
        <w:jc w:val="center"/>
      </w:pPr>
      <w:r>
        <w:rPr>
          <w:noProof/>
        </w:rPr>
        <w:lastRenderedPageBreak/>
        <w:drawing>
          <wp:anchor distT="0" distB="0" distL="114300" distR="114300" simplePos="0" relativeHeight="251643904" behindDoc="0" locked="0" layoutInCell="1" allowOverlap="1" wp14:anchorId="6ACA8ED0" wp14:editId="1D59C309">
            <wp:simplePos x="0" y="0"/>
            <wp:positionH relativeFrom="column">
              <wp:posOffset>1047750</wp:posOffset>
            </wp:positionH>
            <wp:positionV relativeFrom="paragraph">
              <wp:posOffset>27305</wp:posOffset>
            </wp:positionV>
            <wp:extent cx="3856990" cy="2337435"/>
            <wp:effectExtent l="0" t="0" r="0" b="0"/>
            <wp:wrapTopAndBottom/>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56990" cy="2337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2C4208" w14:textId="77777777" w:rsidR="00717DDE" w:rsidRDefault="00481474">
      <w:pPr>
        <w:spacing w:before="240"/>
        <w:ind w:firstLine="720"/>
        <w:jc w:val="both"/>
      </w:pPr>
      <w:r>
        <w:t xml:space="preserve">The time values in the </w:t>
      </w:r>
      <w:r w:rsidR="002D6787" w:rsidRPr="002D6787">
        <w:rPr>
          <w:rFonts w:ascii="Arial" w:hAnsi="Arial" w:cs="Arial"/>
          <w:b/>
          <w:bCs/>
          <w:sz w:val="20"/>
        </w:rPr>
        <w:t>Edit</w:t>
      </w:r>
      <w:r w:rsidR="002D6787">
        <w:t xml:space="preserve"> </w:t>
      </w:r>
      <w:r>
        <w:rPr>
          <w:rFonts w:ascii="Arial" w:hAnsi="Arial" w:cs="Arial"/>
          <w:b/>
          <w:bCs/>
          <w:sz w:val="20"/>
        </w:rPr>
        <w:t xml:space="preserve">Contest Time </w:t>
      </w:r>
      <w:r>
        <w:t xml:space="preserve">dialog do </w:t>
      </w:r>
      <w:r>
        <w:rPr>
          <w:i/>
          <w:iCs/>
        </w:rPr>
        <w:t>not</w:t>
      </w:r>
      <w:r>
        <w:t xml:space="preserve"> update automatically when the contest is running; they display only the instantaneous time val</w:t>
      </w:r>
      <w:r w:rsidR="00F1072F">
        <w:t xml:space="preserve">ues at the moment the dialog is </w:t>
      </w:r>
      <w:r>
        <w:t xml:space="preserve">activated.  If the contest is </w:t>
      </w:r>
      <w:r w:rsidR="00F1072F">
        <w:t xml:space="preserve">already </w:t>
      </w:r>
      <w:r>
        <w:t xml:space="preserve">stopped when the dialog is activated, those times remain accurate indefinitely.  </w:t>
      </w:r>
    </w:p>
    <w:p w14:paraId="46EDF822" w14:textId="77777777" w:rsidR="00481474" w:rsidRDefault="00481474" w:rsidP="002B17FA">
      <w:pPr>
        <w:spacing w:before="240"/>
        <w:ind w:firstLine="720"/>
        <w:jc w:val="both"/>
      </w:pPr>
      <w:r>
        <w:t xml:space="preserve">If a new Contest Length which is less than the current Elapsed Time is entered, the system displays a warning message to inform you that setting the contest length to a value less than the elapsed time will effectively mean the contest is over. </w:t>
      </w:r>
    </w:p>
    <w:p w14:paraId="32551847" w14:textId="77777777" w:rsidR="004F1F77" w:rsidRDefault="004F1F77" w:rsidP="004F1F77">
      <w:pPr>
        <w:spacing w:before="240"/>
        <w:ind w:firstLine="720"/>
        <w:jc w:val="both"/>
        <w:rPr>
          <w:ins w:id="6705" w:author="John Clevenger" w:date="2023-11-19T16:51:00Z"/>
        </w:rPr>
      </w:pPr>
      <w:r>
        <w:t>The “</w:t>
      </w:r>
      <w:r w:rsidR="00C84539" w:rsidRPr="00C84539">
        <w:rPr>
          <w:rFonts w:ascii="Arial" w:hAnsi="Arial" w:cs="Arial"/>
          <w:b/>
          <w:bCs/>
          <w:sz w:val="20"/>
        </w:rPr>
        <w:t>Stop contest automatically</w:t>
      </w:r>
      <w:r>
        <w:t xml:space="preserve">” checkbox </w:t>
      </w:r>
      <w:r w:rsidR="00CF30C4">
        <w:t xml:space="preserve">will automatically stop the contest clock when </w:t>
      </w:r>
      <w:r w:rsidR="002903AF">
        <w:t>the remaining time reaches</w:t>
      </w:r>
      <w:r w:rsidR="00CF30C4">
        <w:t xml:space="preserve"> 0:00.  Unlike the other contest time settings which are a local site setting, this setting applies to every</w:t>
      </w:r>
      <w:r w:rsidR="00C84539">
        <w:t xml:space="preserve"> connected</w:t>
      </w:r>
      <w:r w:rsidR="00CF30C4">
        <w:t xml:space="preserve"> site.</w:t>
      </w:r>
      <w:r w:rsidR="00C84539">
        <w:t xml:space="preserve">   If the checkbox is </w:t>
      </w:r>
      <w:r w:rsidR="00C84539" w:rsidRPr="00C84539">
        <w:rPr>
          <w:b/>
        </w:rPr>
        <w:t>not</w:t>
      </w:r>
      <w:r w:rsidR="00C84539">
        <w:t xml:space="preserve"> checked then teams can still submit runs.  Any runs that are submitted after the end of contest (where the elapsed time is greater than contest length) will be marked as DEL (deleted) and those runs will not be shown on the scoreboard or event feeds.   If the contest clock is running after the end of the contest the contest time is preceded by a +.   For example if the contest is running for 25 seconds after the end of the contest the contest time would display as +0:00:25.</w:t>
      </w:r>
    </w:p>
    <w:p w14:paraId="76ED2EF4" w14:textId="77777777" w:rsidR="007D3139" w:rsidRDefault="007D3139" w:rsidP="004F1F77">
      <w:pPr>
        <w:spacing w:before="240"/>
        <w:ind w:firstLine="720"/>
        <w:jc w:val="both"/>
      </w:pPr>
    </w:p>
    <w:p w14:paraId="0591332A" w14:textId="77777777" w:rsidR="00481474" w:rsidRPr="007D3139" w:rsidRDefault="00481474">
      <w:pPr>
        <w:pStyle w:val="ListParagraph"/>
        <w:numPr>
          <w:ilvl w:val="1"/>
          <w:numId w:val="53"/>
        </w:numPr>
        <w:ind w:left="630" w:hanging="612"/>
        <w:outlineLvl w:val="1"/>
        <w:rPr>
          <w:rFonts w:cs="Arial"/>
          <w:bCs/>
          <w:szCs w:val="26"/>
        </w:rPr>
        <w:pPrChange w:id="6706" w:author="John Clevenger" w:date="2023-11-19T12:27:00Z">
          <w:pPr>
            <w:pStyle w:val="Heading2"/>
          </w:pPr>
        </w:pPrChange>
      </w:pPr>
      <w:bookmarkStart w:id="6707" w:name="_Toc261788227"/>
      <w:bookmarkStart w:id="6708" w:name="_Toc274153619"/>
      <w:bookmarkStart w:id="6709" w:name="_Toc274153755"/>
      <w:bookmarkStart w:id="6710" w:name="_Toc274154082"/>
      <w:bookmarkStart w:id="6711" w:name="_Toc151504385"/>
      <w:r w:rsidRPr="00456646">
        <w:rPr>
          <w:rFonts w:ascii="Arial" w:hAnsi="Arial" w:cs="Arial"/>
          <w:b/>
          <w:bCs/>
          <w:sz w:val="26"/>
          <w:szCs w:val="26"/>
          <w:u w:val="single"/>
          <w:rPrChange w:id="6712" w:author="John Clevenger" w:date="2023-11-19T12:27:00Z">
            <w:rPr>
              <w:b w:val="0"/>
            </w:rPr>
          </w:rPrChange>
        </w:rPr>
        <w:t>Multi-Site Clock Control</w:t>
      </w:r>
      <w:bookmarkEnd w:id="6707"/>
      <w:bookmarkEnd w:id="6708"/>
      <w:bookmarkEnd w:id="6709"/>
      <w:bookmarkEnd w:id="6710"/>
      <w:bookmarkEnd w:id="6711"/>
    </w:p>
    <w:p w14:paraId="2E647DCB" w14:textId="77777777" w:rsidR="00481474" w:rsidRDefault="00481474">
      <w:pPr>
        <w:pStyle w:val="Normal-Justified"/>
        <w:spacing w:before="240"/>
        <w:pPrChange w:id="6713" w:author="John Clevenger" w:date="2023-11-19T16:52:00Z">
          <w:pPr>
            <w:pStyle w:val="Normal-Justified"/>
          </w:pPr>
        </w:pPrChange>
      </w:pPr>
      <w:r>
        <w:t>As described above, the contest clock in PC</w:t>
      </w:r>
      <w:r>
        <w:rPr>
          <w:vertAlign w:val="superscript"/>
        </w:rPr>
        <w:t>2</w:t>
      </w:r>
      <w:r>
        <w:t xml:space="preserve"> operates on a per-site basis.  That is, each site in a multi-site contest has its own contest clock, and PC</w:t>
      </w:r>
      <w:r>
        <w:rPr>
          <w:szCs w:val="24"/>
          <w:vertAlign w:val="superscript"/>
        </w:rPr>
        <w:t>2</w:t>
      </w:r>
      <w:r>
        <w:t xml:space="preserve"> keeps track of “contest time” independently at each site.  This is done to allow support for independent time-management constraints at different sites, and allows scoring to be done accurately without worrying about differences in timing between sites (e.g., a nec</w:t>
      </w:r>
      <w:r w:rsidR="00F57949">
        <w:t xml:space="preserve">essary pause at one site which </w:t>
      </w:r>
      <w:r>
        <w:t>does not affect other sites).</w:t>
      </w:r>
    </w:p>
    <w:p w14:paraId="603A9CAD" w14:textId="77777777" w:rsidR="00F1072F" w:rsidRPr="00F90C83" w:rsidRDefault="00F1072F" w:rsidP="00F1072F">
      <w:pPr>
        <w:pStyle w:val="Normal-Justified"/>
      </w:pPr>
      <w:r>
        <w:t xml:space="preserve">Normally, the </w:t>
      </w:r>
      <w:r w:rsidRPr="00F90C83">
        <w:rPr>
          <w:rFonts w:ascii="Arial" w:hAnsi="Arial"/>
          <w:b/>
          <w:sz w:val="20"/>
        </w:rPr>
        <w:t>Start All</w:t>
      </w:r>
      <w:r>
        <w:t xml:space="preserve"> </w:t>
      </w:r>
      <w:r w:rsidR="00CB4899">
        <w:t xml:space="preserve">and </w:t>
      </w:r>
      <w:r w:rsidR="00CB4899" w:rsidRPr="00CB4899">
        <w:rPr>
          <w:rFonts w:ascii="Arial" w:hAnsi="Arial"/>
          <w:b/>
          <w:sz w:val="20"/>
        </w:rPr>
        <w:t>Stop All</w:t>
      </w:r>
      <w:r w:rsidR="00CB4899">
        <w:t xml:space="preserve"> </w:t>
      </w:r>
      <w:r>
        <w:t>button</w:t>
      </w:r>
      <w:r w:rsidR="00CB4899">
        <w:t>s</w:t>
      </w:r>
      <w:r>
        <w:t xml:space="preserve"> should be used to start</w:t>
      </w:r>
      <w:r w:rsidR="00CB4899">
        <w:t>/stop</w:t>
      </w:r>
      <w:r>
        <w:t xml:space="preserve"> the contest clock at the same moment in time at all sites.  The ability to start each site separately is a convenience mechanism intended to support situations where one site is “ready to go” and the Contest Director </w:t>
      </w:r>
      <w:r>
        <w:lastRenderedPageBreak/>
        <w:t xml:space="preserve">does not wish to delay that site while waiting for other sites to become ready.  Having separate contest clocks for each site allows each site to operate quasi-independently while insuring that contest results are calculated correctly (meaning that teams get credit for submitting runs based on the contest time </w:t>
      </w:r>
      <w:r>
        <w:rPr>
          <w:i/>
        </w:rPr>
        <w:t>at their site</w:t>
      </w:r>
      <w:r>
        <w:t>, and the PC</w:t>
      </w:r>
      <w:r w:rsidRPr="00F90C83">
        <w:rPr>
          <w:vertAlign w:val="superscript"/>
        </w:rPr>
        <w:t>2</w:t>
      </w:r>
      <w:r>
        <w:t xml:space="preserve"> Scoreboard takes differences in site clocks into account when computing standings).</w:t>
      </w:r>
      <w:r w:rsidR="00CB4899">
        <w:t xml:space="preserve">  However, operating the clocks separately at each site has its risks, as described below.</w:t>
      </w:r>
    </w:p>
    <w:p w14:paraId="43998113" w14:textId="77777777" w:rsidR="00481474" w:rsidRDefault="00481474" w:rsidP="00F05134">
      <w:pPr>
        <w:pStyle w:val="Normal-Justified"/>
      </w:pPr>
      <w:r>
        <w:t>Each PC</w:t>
      </w:r>
      <w:r>
        <w:rPr>
          <w:vertAlign w:val="superscript"/>
        </w:rPr>
        <w:t>2</w:t>
      </w:r>
      <w:r>
        <w:t xml:space="preserve"> site server determines the time of submission of a run from a team in terms of “contest elapsed time”, which means that a submission will be marked (“time-stamped”) according to the contest elapsed time at that site.  The scoreboard in turn computes rankings based on this “submission time”, which means that overall (multi-site) rankings will be determined according to “contest elapsed time” at the site from which each run originated.   This method puts teams at all sites on an equal competitive footing regardless of differences in the time at which the contest actually starts at each site.  </w:t>
      </w:r>
    </w:p>
    <w:p w14:paraId="72F982C7" w14:textId="77777777" w:rsidR="00481474" w:rsidRDefault="00481474" w:rsidP="00F05134">
      <w:pPr>
        <w:pStyle w:val="Normal-Justified"/>
        <w:rPr>
          <w:i/>
          <w:iCs/>
        </w:rPr>
      </w:pPr>
      <w:r>
        <w:t xml:space="preserve">However, this mechanism (keeping track of contest time </w:t>
      </w:r>
      <w:r w:rsidR="00544FA9">
        <w:t xml:space="preserve">independently at each site) can </w:t>
      </w:r>
      <w:r>
        <w:t xml:space="preserve">produce erroneous scoring results if the Contest Administrator does not take care to control the multi-site contest clocks correctly.  Specifically, in a multi-site contest </w:t>
      </w:r>
      <w:r>
        <w:rPr>
          <w:b/>
          <w:bCs/>
          <w:u w:val="single"/>
        </w:rPr>
        <w:t xml:space="preserve">it is important that the clock at each site be started at the moment the contest starts </w:t>
      </w:r>
      <w:r>
        <w:rPr>
          <w:b/>
          <w:bCs/>
          <w:i/>
          <w:iCs/>
          <w:u w:val="single"/>
        </w:rPr>
        <w:t>at that site</w:t>
      </w:r>
      <w:r>
        <w:rPr>
          <w:i/>
          <w:iCs/>
        </w:rPr>
        <w:t xml:space="preserve">.  </w:t>
      </w:r>
    </w:p>
    <w:p w14:paraId="691AF411" w14:textId="77777777" w:rsidR="00481474" w:rsidRDefault="00481474" w:rsidP="00F05134">
      <w:pPr>
        <w:pStyle w:val="Normal-Justified"/>
      </w:pPr>
      <w:r>
        <w:t xml:space="preserve">Typically, for example, a contest is deemed to have started at a site at the moment the contest problems are distributed to teams at that site.  If this event (problem distribution; contest start) happens at different real times at different sites, then a Contest Administrator at each site should press the </w:t>
      </w:r>
      <w:r w:rsidR="009669CB">
        <w:rPr>
          <w:rFonts w:ascii="Arial" w:hAnsi="Arial" w:cs="Arial"/>
          <w:b/>
          <w:bCs/>
          <w:sz w:val="20"/>
        </w:rPr>
        <w:t>Start</w:t>
      </w:r>
      <w:r>
        <w:t xml:space="preserve"> button at that site precisely when the contest starts </w:t>
      </w:r>
      <w:r>
        <w:rPr>
          <w:i/>
          <w:iCs/>
        </w:rPr>
        <w:t>at that site</w:t>
      </w:r>
      <w:r>
        <w:t xml:space="preserve"> – regardless of whether the contest has started simultaneously at other sites.  In this way, runs submitted by teams at each site will be correctly time-stamped with the true “contest elapsed time” as their “submission time”.</w:t>
      </w:r>
    </w:p>
    <w:p w14:paraId="4A12200B" w14:textId="77777777" w:rsidR="00481474" w:rsidRDefault="00481474" w:rsidP="00F05134">
      <w:pPr>
        <w:pStyle w:val="Normal-Justified"/>
      </w:pPr>
      <w:r>
        <w:t xml:space="preserve">If all sites in the contest are fully connected, and the contest problems are handed out at the same instant at all sites, then a </w:t>
      </w:r>
      <w:r>
        <w:rPr>
          <w:i/>
          <w:iCs/>
        </w:rPr>
        <w:t>single</w:t>
      </w:r>
      <w:r>
        <w:t xml:space="preserve"> Contest Administrator can easily coordinate the start of “contest time” at all sites correctly, simply by using the “</w:t>
      </w:r>
      <w:r w:rsidR="00CB4899">
        <w:rPr>
          <w:rFonts w:ascii="Arial" w:hAnsi="Arial" w:cs="Arial"/>
          <w:b/>
          <w:sz w:val="20"/>
        </w:rPr>
        <w:t>Start All</w:t>
      </w:r>
      <w:r>
        <w:t xml:space="preserve">” button on the </w:t>
      </w:r>
      <w:r w:rsidR="00050D76">
        <w:rPr>
          <w:rFonts w:ascii="Arial" w:hAnsi="Arial" w:cs="Arial"/>
          <w:b/>
          <w:sz w:val="20"/>
        </w:rPr>
        <w:t>Time</w:t>
      </w:r>
      <w:r w:rsidR="00CB4899">
        <w:rPr>
          <w:rFonts w:ascii="Arial" w:hAnsi="Arial" w:cs="Arial"/>
          <w:b/>
          <w:sz w:val="20"/>
        </w:rPr>
        <w:t>s</w:t>
      </w:r>
      <w:r w:rsidR="00050D76" w:rsidRPr="00CB4899">
        <w:t xml:space="preserve"> </w:t>
      </w:r>
      <w:r w:rsidR="00CB4899" w:rsidRPr="00CB4899">
        <w:t>tab</w:t>
      </w:r>
      <w:r>
        <w:t xml:space="preserve">.  This button performs the same function as </w:t>
      </w:r>
      <w:r w:rsidR="009669CB">
        <w:rPr>
          <w:rFonts w:ascii="Arial" w:hAnsi="Arial"/>
          <w:b/>
          <w:sz w:val="20"/>
        </w:rPr>
        <w:t>Start</w:t>
      </w:r>
      <w:r>
        <w:t xml:space="preserve"> except that it applies the corresponding action (starting the contest clock running) simultaneously to all connected sites. (Use the Admin </w:t>
      </w:r>
      <w:r>
        <w:rPr>
          <w:rFonts w:ascii="Arial" w:hAnsi="Arial" w:cs="Arial"/>
          <w:b/>
          <w:sz w:val="20"/>
        </w:rPr>
        <w:t>Sites</w:t>
      </w:r>
      <w:r>
        <w:t xml:space="preserve"> tab to determine which sites are connected; connected sites are those that have valid IP addresses displayed in the </w:t>
      </w:r>
      <w:r>
        <w:rPr>
          <w:rFonts w:ascii="Arial" w:hAnsi="Arial" w:cs="Arial"/>
          <w:b/>
          <w:sz w:val="20"/>
        </w:rPr>
        <w:t>Sites</w:t>
      </w:r>
      <w:r>
        <w:t xml:space="preserve"> screen).</w:t>
      </w:r>
      <w:r>
        <w:rPr>
          <w:rStyle w:val="FootnoteReference"/>
        </w:rPr>
        <w:footnoteReference w:id="42"/>
      </w:r>
      <w:r>
        <w:t xml:space="preserve"> </w:t>
      </w:r>
    </w:p>
    <w:p w14:paraId="3464271B" w14:textId="77777777" w:rsidR="00481474" w:rsidRDefault="00481474" w:rsidP="00F05134">
      <w:pPr>
        <w:pStyle w:val="Normal-Justified"/>
      </w:pPr>
      <w:r>
        <w:t xml:space="preserve">In a fully-connected multi-site contest where Contest Administrators at each site have agreed (e.g. by telephone or other method) on the precise instant at which all </w:t>
      </w:r>
      <w:r w:rsidR="00F57949">
        <w:t>teams at all sites will receive</w:t>
      </w:r>
      <w:r>
        <w:t xml:space="preserve"> the contest problems and thus the time at which the contest officially starts, having a single Contest Administrator press the </w:t>
      </w:r>
      <w:r>
        <w:rPr>
          <w:rFonts w:ascii="Arial" w:hAnsi="Arial" w:cs="Arial"/>
          <w:b/>
          <w:sz w:val="20"/>
        </w:rPr>
        <w:t xml:space="preserve">Start All </w:t>
      </w:r>
      <w:r>
        <w:t>button is the preferred (safest) way to coordinate the start of a contest.  Likewise, if al</w:t>
      </w:r>
      <w:r w:rsidR="00F57949">
        <w:t>l sites are tightly coordinated</w:t>
      </w:r>
      <w:r>
        <w:t xml:space="preserve"> the </w:t>
      </w:r>
      <w:r>
        <w:rPr>
          <w:rFonts w:ascii="Arial" w:hAnsi="Arial"/>
          <w:b/>
          <w:sz w:val="20"/>
        </w:rPr>
        <w:t xml:space="preserve">Stop All </w:t>
      </w:r>
      <w:r>
        <w:t xml:space="preserve">buttons can be used to stop the contest clock simultaneously at all connected sites.  </w:t>
      </w:r>
    </w:p>
    <w:p w14:paraId="013CF9E0" w14:textId="77777777" w:rsidR="00481474" w:rsidRDefault="00481474" w:rsidP="00F05134">
      <w:pPr>
        <w:pStyle w:val="Normal-Justified"/>
      </w:pPr>
      <w:r>
        <w:t xml:space="preserve">However, if there are some sites which do not have network connectivity, or some sites at which the distribution of the contest problems (and hence the start of the contest) is delayed for </w:t>
      </w:r>
      <w:r>
        <w:lastRenderedPageBreak/>
        <w:t xml:space="preserve">some reason, it is </w:t>
      </w:r>
      <w:r>
        <w:rPr>
          <w:i/>
          <w:iCs/>
        </w:rPr>
        <w:t>critical</w:t>
      </w:r>
      <w:r>
        <w:t xml:space="preserve"> that a Contest Administrator </w:t>
      </w:r>
      <w:r>
        <w:rPr>
          <w:i/>
        </w:rPr>
        <w:t>at that site</w:t>
      </w:r>
      <w:r>
        <w:t xml:space="preserve"> makes </w:t>
      </w:r>
      <w:r w:rsidRPr="00F57949">
        <w:t>certain</w:t>
      </w:r>
      <w:r>
        <w:t xml:space="preserve"> that the contest clock is started </w:t>
      </w:r>
      <w:r>
        <w:rPr>
          <w:i/>
        </w:rPr>
        <w:t>at that site</w:t>
      </w:r>
      <w:r>
        <w:t xml:space="preserve"> at the moment the problems are handed out (or whatever other criteria determine the moment in time when the contest starts at that site).  </w:t>
      </w:r>
    </w:p>
    <w:p w14:paraId="1B4AA94B" w14:textId="77777777" w:rsidR="00481474" w:rsidRDefault="00481474">
      <w:pPr>
        <w:spacing w:before="120"/>
        <w:ind w:firstLine="720"/>
        <w:jc w:val="both"/>
      </w:pPr>
      <w:r>
        <w:t>We have seen more than one instance of a situation in a multi-site contest where the contest problems were handed out at all sites (hence, the contest is effectively under way at all sites), but one or more sites failed to notify PC</w:t>
      </w:r>
      <w:r>
        <w:rPr>
          <w:szCs w:val="24"/>
          <w:vertAlign w:val="superscript"/>
        </w:rPr>
        <w:t>2</w:t>
      </w:r>
      <w:r>
        <w:t xml:space="preserve"> that the contest had started (either because the sites were not networked, or because the </w:t>
      </w:r>
      <w:r>
        <w:rPr>
          <w:rFonts w:ascii="Arial" w:hAnsi="Arial" w:cs="Arial"/>
          <w:b/>
          <w:sz w:val="20"/>
        </w:rPr>
        <w:t>Start All Sites</w:t>
      </w:r>
      <w:r>
        <w:t xml:space="preserve"> button was not used).  In this case, if say 30 minutes elapsed before PC</w:t>
      </w:r>
      <w:r>
        <w:rPr>
          <w:szCs w:val="24"/>
          <w:vertAlign w:val="superscript"/>
        </w:rPr>
        <w:t>2</w:t>
      </w:r>
      <w:r>
        <w:t xml:space="preserve"> is notified to start its contest clock at one site, then teams at that site will effectively get 30 “free” minutes – a run submitted 31 minutes after the problems were handed out will appear to PC</w:t>
      </w:r>
      <w:r>
        <w:rPr>
          <w:szCs w:val="24"/>
          <w:vertAlign w:val="superscript"/>
        </w:rPr>
        <w:t>2</w:t>
      </w:r>
      <w:r>
        <w:t xml:space="preserve"> at that site to have been submitted  </w:t>
      </w:r>
      <w:del w:id="6714" w:author="John Clevenger [2]" w:date="2022-06-15T16:25:00Z">
        <w:r w:rsidDel="000517A3">
          <w:delText xml:space="preserve"> </w:delText>
        </w:r>
      </w:del>
      <w:r>
        <w:t xml:space="preserve">“1 minute into the contest”.   </w:t>
      </w:r>
    </w:p>
    <w:p w14:paraId="1A4D6E74" w14:textId="77777777" w:rsidR="00481474" w:rsidRDefault="00481474">
      <w:pPr>
        <w:keepNext/>
        <w:keepLines/>
        <w:spacing w:before="360" w:after="120"/>
        <w:ind w:firstLine="720"/>
        <w:jc w:val="center"/>
        <w:rPr>
          <w:b/>
          <w:u w:val="single"/>
        </w:rPr>
      </w:pPr>
      <w:r>
        <w:rPr>
          <w:b/>
          <w:u w:val="single"/>
        </w:rPr>
        <w:t xml:space="preserve">Caveat Administrator:   </w:t>
      </w:r>
    </w:p>
    <w:p w14:paraId="27930CB4" w14:textId="77777777" w:rsidR="00481474" w:rsidRDefault="00481474">
      <w:pPr>
        <w:spacing w:before="120" w:after="120"/>
        <w:ind w:left="720" w:right="893"/>
        <w:jc w:val="center"/>
        <w:rPr>
          <w:b/>
          <w:u w:val="single"/>
        </w:rPr>
      </w:pPr>
      <w:r>
        <w:rPr>
          <w:b/>
          <w:u w:val="single"/>
        </w:rPr>
        <w:t xml:space="preserve">It is </w:t>
      </w:r>
      <w:r>
        <w:rPr>
          <w:b/>
          <w:i/>
          <w:u w:val="single"/>
        </w:rPr>
        <w:t>critical</w:t>
      </w:r>
      <w:r>
        <w:rPr>
          <w:b/>
          <w:u w:val="single"/>
        </w:rPr>
        <w:t xml:space="preserve"> that the PC</w:t>
      </w:r>
      <w:r>
        <w:rPr>
          <w:b/>
          <w:szCs w:val="24"/>
          <w:u w:val="single"/>
          <w:vertAlign w:val="superscript"/>
        </w:rPr>
        <w:t>2</w:t>
      </w:r>
      <w:r>
        <w:rPr>
          <w:b/>
          <w:u w:val="single"/>
        </w:rPr>
        <w:t xml:space="preserve"> “contest clock” be started, at every site, at the time the contest starts </w:t>
      </w:r>
      <w:r>
        <w:rPr>
          <w:b/>
          <w:i/>
          <w:u w:val="single"/>
        </w:rPr>
        <w:t>at that site</w:t>
      </w:r>
      <w:r>
        <w:rPr>
          <w:b/>
          <w:u w:val="single"/>
        </w:rPr>
        <w:t>.</w:t>
      </w:r>
    </w:p>
    <w:p w14:paraId="4F5B2C32" w14:textId="77777777" w:rsidR="00481474" w:rsidRDefault="00481474">
      <w:pPr>
        <w:spacing w:before="240" w:after="120"/>
        <w:ind w:firstLine="720"/>
        <w:jc w:val="both"/>
        <w:rPr>
          <w:ins w:id="6715" w:author="John Clevenger" w:date="2023-11-19T16:53:00Z"/>
          <w:bCs/>
          <w:iCs/>
        </w:rPr>
      </w:pPr>
      <w:r>
        <w:rPr>
          <w:bCs/>
          <w:iCs/>
        </w:rPr>
        <w:t xml:space="preserve">In addition, recall that as noted previously the </w:t>
      </w:r>
      <w:r w:rsidR="00C84539" w:rsidRPr="00C84539">
        <w:rPr>
          <w:rFonts w:ascii="Arial" w:hAnsi="Arial" w:cs="Arial"/>
          <w:b/>
          <w:bCs/>
          <w:sz w:val="20"/>
        </w:rPr>
        <w:t>Stop contest automatically</w:t>
      </w:r>
      <w:r w:rsidR="00C84539">
        <w:rPr>
          <w:rFonts w:ascii="Arial" w:hAnsi="Arial" w:cs="Arial"/>
          <w:b/>
          <w:iCs/>
          <w:sz w:val="20"/>
        </w:rPr>
        <w:t xml:space="preserve"> </w:t>
      </w:r>
      <w:r>
        <w:rPr>
          <w:bCs/>
          <w:iCs/>
        </w:rPr>
        <w:t xml:space="preserve">checkbox is </w:t>
      </w:r>
      <w:r w:rsidR="00C84539">
        <w:rPr>
          <w:bCs/>
          <w:iCs/>
        </w:rPr>
        <w:t xml:space="preserve">a contest wide setting.  If a site is connected when the checkbox is checked then that site will stop the contest clock whether the site is connected or not, each countdown to stop the contest clock starts a local Thread.  </w:t>
      </w:r>
    </w:p>
    <w:p w14:paraId="3CE46032" w14:textId="77777777" w:rsidR="007D3139" w:rsidRDefault="007D3139">
      <w:pPr>
        <w:spacing w:before="240" w:after="120"/>
        <w:ind w:firstLine="720"/>
        <w:jc w:val="both"/>
        <w:rPr>
          <w:bCs/>
          <w:iCs/>
        </w:rPr>
      </w:pPr>
    </w:p>
    <w:p w14:paraId="77BB5157" w14:textId="77777777" w:rsidR="00481474" w:rsidRPr="007D3139" w:rsidRDefault="00481474">
      <w:pPr>
        <w:pStyle w:val="ListParagraph"/>
        <w:numPr>
          <w:ilvl w:val="1"/>
          <w:numId w:val="53"/>
        </w:numPr>
        <w:ind w:left="630" w:hanging="612"/>
        <w:outlineLvl w:val="1"/>
        <w:rPr>
          <w:rFonts w:cs="Arial"/>
          <w:bCs/>
          <w:szCs w:val="26"/>
        </w:rPr>
        <w:pPrChange w:id="6716" w:author="John Clevenger" w:date="2023-11-19T12:28:00Z">
          <w:pPr>
            <w:pStyle w:val="Heading2"/>
          </w:pPr>
        </w:pPrChange>
      </w:pPr>
      <w:bookmarkStart w:id="6717" w:name="_Toc261788228"/>
      <w:bookmarkStart w:id="6718" w:name="_Toc274153620"/>
      <w:bookmarkStart w:id="6719" w:name="_Toc274153756"/>
      <w:bookmarkStart w:id="6720" w:name="_Toc274154083"/>
      <w:bookmarkStart w:id="6721" w:name="_Toc151504386"/>
      <w:r w:rsidRPr="00456646">
        <w:rPr>
          <w:rFonts w:ascii="Arial" w:hAnsi="Arial" w:cs="Arial"/>
          <w:b/>
          <w:bCs/>
          <w:sz w:val="26"/>
          <w:szCs w:val="26"/>
          <w:u w:val="single"/>
          <w:rPrChange w:id="6722" w:author="John Clevenger" w:date="2023-11-19T12:28:00Z">
            <w:rPr>
              <w:b w:val="0"/>
            </w:rPr>
          </w:rPrChange>
        </w:rPr>
        <w:t>Practice Sessions:  Resetting A Contest</w:t>
      </w:r>
      <w:bookmarkEnd w:id="6721"/>
      <w:r w:rsidR="002B17FA" w:rsidRPr="00456646">
        <w:rPr>
          <w:rFonts w:ascii="Arial" w:hAnsi="Arial" w:cs="Arial"/>
          <w:b/>
          <w:bCs/>
          <w:sz w:val="26"/>
          <w:szCs w:val="26"/>
          <w:u w:val="single"/>
          <w:rPrChange w:id="6723" w:author="John Clevenger" w:date="2023-11-19T12:28:00Z">
            <w:rPr>
              <w:b w:val="0"/>
            </w:rPr>
          </w:rPrChange>
        </w:rPr>
        <w:t xml:space="preserve"> </w:t>
      </w:r>
      <w:bookmarkEnd w:id="6717"/>
      <w:bookmarkEnd w:id="6718"/>
      <w:bookmarkEnd w:id="6719"/>
      <w:bookmarkEnd w:id="6720"/>
    </w:p>
    <w:p w14:paraId="682C7096" w14:textId="77777777" w:rsidR="003C1423" w:rsidRPr="003C1423" w:rsidRDefault="003C1423">
      <w:pPr>
        <w:spacing w:before="240"/>
        <w:ind w:firstLine="720"/>
        <w:jc w:val="both"/>
      </w:pPr>
      <w:r>
        <w:t xml:space="preserve">NOTE:  </w:t>
      </w:r>
      <w:r w:rsidR="00743D43">
        <w:t>with</w:t>
      </w:r>
      <w:r>
        <w:t xml:space="preserve"> PC</w:t>
      </w:r>
      <w:r w:rsidRPr="00034867">
        <w:rPr>
          <w:vertAlign w:val="superscript"/>
        </w:rPr>
        <w:t>2</w:t>
      </w:r>
      <w:r>
        <w:t xml:space="preserve"> Version 9.3</w:t>
      </w:r>
      <w:r w:rsidR="00743D43">
        <w:t xml:space="preserve"> and above</w:t>
      </w:r>
      <w:r>
        <w:t xml:space="preserve">, much of what is described in this section can be done much more cleanly using </w:t>
      </w:r>
      <w:r w:rsidR="00743D43">
        <w:rPr>
          <w:i/>
        </w:rPr>
        <w:t>Profiles</w:t>
      </w:r>
      <w:r w:rsidR="00743D43">
        <w:t xml:space="preserve">; </w:t>
      </w:r>
      <w:r>
        <w:t xml:space="preserve">see the section on </w:t>
      </w:r>
      <w:r w:rsidRPr="00743D43">
        <w:rPr>
          <w:rFonts w:ascii="Arial" w:hAnsi="Arial" w:cs="Arial"/>
          <w:b/>
          <w:sz w:val="20"/>
        </w:rPr>
        <w:t>Contest Profiles</w:t>
      </w:r>
      <w:r>
        <w:t xml:space="preserve"> for additional information.</w:t>
      </w:r>
    </w:p>
    <w:p w14:paraId="0BE81F9C" w14:textId="77777777" w:rsidR="00481474" w:rsidRDefault="00481474">
      <w:pPr>
        <w:spacing w:before="240"/>
        <w:ind w:firstLine="720"/>
        <w:jc w:val="both"/>
      </w:pPr>
      <w:r>
        <w:t>In many contests, the overall contest activity starts with a “practice session” prior to the start of the actual contest.  The primary objective of the practice session is to ensure that all teams are familiar with the operation of the contest environment (PC</w:t>
      </w:r>
      <w:r>
        <w:rPr>
          <w:vertAlign w:val="superscript"/>
        </w:rPr>
        <w:t>2</w:t>
      </w:r>
      <w:r>
        <w:t xml:space="preserve"> in the present case) prior to the start of the real contest.  The practice session might provide teams with a trivial “practice problem” to solve (“print your team name” or “read a file containing integers and print the sum of the integers”, for example), and then require all teams to login to PC</w:t>
      </w:r>
      <w:r>
        <w:rPr>
          <w:vertAlign w:val="superscript"/>
        </w:rPr>
        <w:t>2</w:t>
      </w:r>
      <w:r>
        <w:t xml:space="preserve"> and test out the run submission mechanism by writing and submitting a solution to the practice problem.  Some contests also require teams to practice using the PC</w:t>
      </w:r>
      <w:r>
        <w:rPr>
          <w:vertAlign w:val="superscript"/>
        </w:rPr>
        <w:t>2</w:t>
      </w:r>
      <w:r>
        <w:t xml:space="preserve"> “clarification system” during the practice contest.  A practice session also has the advantage of giving the Judges practice with how PC</w:t>
      </w:r>
      <w:r>
        <w:rPr>
          <w:vertAlign w:val="superscript"/>
        </w:rPr>
        <w:t>2</w:t>
      </w:r>
      <w:r>
        <w:t xml:space="preserve"> works prior to the start of the real contest.</w:t>
      </w:r>
    </w:p>
    <w:p w14:paraId="63115379" w14:textId="77777777" w:rsidR="00481474" w:rsidRDefault="00481474">
      <w:pPr>
        <w:spacing w:before="240"/>
        <w:ind w:firstLine="720"/>
        <w:jc w:val="both"/>
      </w:pPr>
      <w:r>
        <w:t>In order to run such a “practice contest” prior to the start of the real contest, it is necessary to configure PC</w:t>
      </w:r>
      <w:r>
        <w:rPr>
          <w:vertAlign w:val="superscript"/>
        </w:rPr>
        <w:t>2</w:t>
      </w:r>
      <w:r>
        <w:t xml:space="preserve"> for the practice contest.  Most of the configuration is identical to what is required for setting up the real contest – creating and configuring accounts, defining languages, etc.  The only real difference is typically with the specification of the </w:t>
      </w:r>
      <w:r>
        <w:rPr>
          <w:i/>
          <w:iCs/>
        </w:rPr>
        <w:t>problem set</w:t>
      </w:r>
      <w:r>
        <w:t>: the practice problem</w:t>
      </w:r>
      <w:r w:rsidR="00097FF8">
        <w:t>(s)</w:t>
      </w:r>
      <w:r>
        <w:t xml:space="preserve"> must be configured into the system for the practice contest (it is undesirable to configure the real problems ahead of time, as this would mean the problem names would be visible to the teams </w:t>
      </w:r>
      <w:r>
        <w:lastRenderedPageBreak/>
        <w:t>during the practice).   However, most configuration items other than the problem set are usually exactly the same during a practice contest as they are during the subsequent real contest.</w:t>
      </w:r>
    </w:p>
    <w:p w14:paraId="2ABC44D1" w14:textId="77777777" w:rsidR="00097FF8" w:rsidRDefault="00481474" w:rsidP="00097FF8">
      <w:pPr>
        <w:spacing w:before="240"/>
        <w:ind w:firstLine="720"/>
        <w:jc w:val="both"/>
      </w:pPr>
      <w:r>
        <w:t>At the end of such practice contest, it is necessary to “reset” the state of the system by removing from the database all run</w:t>
      </w:r>
      <w:r w:rsidR="00097FF8">
        <w:t>s, clarification requests, judg</w:t>
      </w:r>
      <w:r w:rsidR="00F57949">
        <w:t xml:space="preserve">ments, etc. </w:t>
      </w:r>
      <w:r>
        <w:t xml:space="preserve">which were submitted during the practice contest.  However, it is at the same time desirable to </w:t>
      </w:r>
      <w:r>
        <w:rPr>
          <w:i/>
          <w:iCs/>
        </w:rPr>
        <w:t>avoid</w:t>
      </w:r>
      <w:r>
        <w:t xml:space="preserve"> removing from the system the “configuration information” such as account names, passwords, language definitions, etc.  </w:t>
      </w:r>
      <w:r w:rsidR="00097FF8">
        <w:t>In addition, it is necessary to switch from the practice problem set to the real contest problem set.</w:t>
      </w:r>
    </w:p>
    <w:p w14:paraId="13A8C312" w14:textId="77777777" w:rsidR="00097FF8" w:rsidRDefault="00097FF8" w:rsidP="00097FF8">
      <w:pPr>
        <w:ind w:firstLine="720"/>
        <w:jc w:val="both"/>
      </w:pPr>
      <w:r w:rsidRPr="00097FF8">
        <w:t xml:space="preserve">  There is a relatively simple way to</w:t>
      </w:r>
      <w:r>
        <w:t xml:space="preserve"> accomplish a switch between a practice and a real contest while preserving the necessary information.  First, create two directories named (for example) </w:t>
      </w:r>
      <w:r w:rsidRPr="00097FF8">
        <w:rPr>
          <w:rFonts w:ascii="Courier New" w:hAnsi="Courier New" w:cs="Courier New"/>
          <w:b/>
        </w:rPr>
        <w:t>practice</w:t>
      </w:r>
      <w:r>
        <w:t xml:space="preserve"> and </w:t>
      </w:r>
      <w:r w:rsidRPr="00097FF8">
        <w:rPr>
          <w:rFonts w:ascii="Courier New" w:hAnsi="Courier New" w:cs="Courier New"/>
          <w:b/>
        </w:rPr>
        <w:t>real</w:t>
      </w:r>
      <w:r>
        <w:t xml:space="preserve">.  Change to the </w:t>
      </w:r>
      <w:r w:rsidRPr="00097FF8">
        <w:rPr>
          <w:rFonts w:ascii="Courier New" w:hAnsi="Courier New" w:cs="Courier New"/>
          <w:b/>
        </w:rPr>
        <w:t>practice</w:t>
      </w:r>
      <w:r>
        <w:t xml:space="preserve"> directory, start a PC</w:t>
      </w:r>
      <w:r w:rsidRPr="00097FF8">
        <w:rPr>
          <w:vertAlign w:val="superscript"/>
        </w:rPr>
        <w:t>2</w:t>
      </w:r>
      <w:r>
        <w:t xml:space="preserve"> Server in that directory, and then start an Admin and </w:t>
      </w:r>
      <w:r w:rsidRPr="00097FF8">
        <w:t xml:space="preserve">configure a contest including the team accounts, languages, </w:t>
      </w:r>
      <w:r>
        <w:t xml:space="preserve">etc., but </w:t>
      </w:r>
      <w:r w:rsidRPr="00097FF8">
        <w:rPr>
          <w:i/>
        </w:rPr>
        <w:t>omitting the problem</w:t>
      </w:r>
      <w:r>
        <w:rPr>
          <w:i/>
        </w:rPr>
        <w:t xml:space="preserve"> definitions</w:t>
      </w:r>
      <w:r>
        <w:t>.  Next, shut down the server</w:t>
      </w:r>
      <w:r w:rsidRPr="00097FF8">
        <w:t xml:space="preserve"> then (recursively) copy the </w:t>
      </w:r>
      <w:r w:rsidRPr="00097FF8">
        <w:rPr>
          <w:rFonts w:ascii="Courier New" w:hAnsi="Courier New" w:cs="Courier New"/>
          <w:b/>
        </w:rPr>
        <w:t>practice</w:t>
      </w:r>
      <w:r>
        <w:t xml:space="preserve"> directory</w:t>
      </w:r>
      <w:r w:rsidRPr="00097FF8">
        <w:t xml:space="preserve"> </w:t>
      </w:r>
      <w:r>
        <w:t>contents</w:t>
      </w:r>
      <w:r w:rsidRPr="00097FF8">
        <w:t xml:space="preserve"> to</w:t>
      </w:r>
      <w:r>
        <w:t xml:space="preserve"> the</w:t>
      </w:r>
      <w:r w:rsidRPr="00097FF8">
        <w:t xml:space="preserve"> </w:t>
      </w:r>
      <w:r w:rsidRPr="00097FF8">
        <w:rPr>
          <w:rFonts w:ascii="Courier New" w:hAnsi="Courier New" w:cs="Courier New"/>
          <w:b/>
        </w:rPr>
        <w:t>real</w:t>
      </w:r>
      <w:r w:rsidRPr="00097FF8">
        <w:t xml:space="preserve"> </w:t>
      </w:r>
      <w:r>
        <w:t>directory</w:t>
      </w:r>
      <w:r w:rsidRPr="00097FF8">
        <w:t xml:space="preserve">.  </w:t>
      </w:r>
      <w:r>
        <w:t xml:space="preserve"> This creates two directories with identical contest configurations, including accounts, languages, etc., but with no contest problems.</w:t>
      </w:r>
    </w:p>
    <w:p w14:paraId="4C504568" w14:textId="77777777" w:rsidR="00097FF8" w:rsidRPr="00097FF8" w:rsidRDefault="00097FF8" w:rsidP="00097FF8">
      <w:pPr>
        <w:spacing w:before="240"/>
        <w:ind w:firstLine="720"/>
        <w:jc w:val="both"/>
      </w:pPr>
      <w:r>
        <w:t xml:space="preserve">Next, restart a server in the </w:t>
      </w:r>
      <w:r>
        <w:rPr>
          <w:rFonts w:ascii="Courier New" w:hAnsi="Courier New" w:cs="Courier New"/>
          <w:b/>
        </w:rPr>
        <w:t>real</w:t>
      </w:r>
      <w:r>
        <w:t xml:space="preserve"> directory</w:t>
      </w:r>
      <w:r w:rsidRPr="00097FF8">
        <w:t xml:space="preserve"> and then run an Admin </w:t>
      </w:r>
      <w:r>
        <w:t>and</w:t>
      </w:r>
      <w:r w:rsidRPr="00097FF8">
        <w:t xml:space="preserve"> add the </w:t>
      </w:r>
      <w:r>
        <w:t>real</w:t>
      </w:r>
      <w:r w:rsidRPr="00097FF8">
        <w:t xml:space="preserve"> contest problems to that configuration.  </w:t>
      </w:r>
      <w:r>
        <w:t xml:space="preserve">Finally, shut down the server, change to the </w:t>
      </w:r>
      <w:r>
        <w:rPr>
          <w:rFonts w:ascii="Courier New" w:hAnsi="Courier New" w:cs="Courier New"/>
          <w:b/>
        </w:rPr>
        <w:t>practice</w:t>
      </w:r>
      <w:r>
        <w:t xml:space="preserve"> directory, and restart a server and an Admin in that directory and use the Admin to add the practice contest problem definitions to the </w:t>
      </w:r>
      <w:r>
        <w:rPr>
          <w:rFonts w:ascii="Courier New" w:hAnsi="Courier New" w:cs="Courier New"/>
          <w:b/>
        </w:rPr>
        <w:t>practice</w:t>
      </w:r>
      <w:r>
        <w:t xml:space="preserve"> contest configuration.  </w:t>
      </w:r>
      <w:r w:rsidRPr="00097FF8">
        <w:t xml:space="preserve">This way, the </w:t>
      </w:r>
      <w:r>
        <w:t>real</w:t>
      </w:r>
      <w:r w:rsidRPr="00097FF8">
        <w:t xml:space="preserve"> and </w:t>
      </w:r>
      <w:r>
        <w:t>practice</w:t>
      </w:r>
      <w:r w:rsidRPr="00097FF8">
        <w:t xml:space="preserve"> contests both have the same accounts, languages, etc., but have different problem sets. </w:t>
      </w:r>
      <w:r>
        <w:t xml:space="preserve"> To switch to the real contest, shut down the practice contest server, switch to the </w:t>
      </w:r>
      <w:r w:rsidRPr="00097FF8">
        <w:rPr>
          <w:rFonts w:ascii="Courier New" w:hAnsi="Courier New" w:cs="Courier New"/>
          <w:b/>
        </w:rPr>
        <w:t>real</w:t>
      </w:r>
      <w:r>
        <w:t xml:space="preserve"> directory, and start a new server in that directory.</w:t>
      </w:r>
    </w:p>
    <w:p w14:paraId="4C83B746" w14:textId="77777777" w:rsidR="00D3149E" w:rsidRDefault="00D3149E">
      <w:pPr>
        <w:rPr>
          <w:ins w:id="6724" w:author="John Clevenger" w:date="2023-11-18T16:46:00Z"/>
          <w:rFonts w:ascii="Arial" w:hAnsi="Arial" w:cs="Arial"/>
          <w:b/>
          <w:bCs/>
          <w:sz w:val="28"/>
          <w:szCs w:val="28"/>
          <w:u w:val="single"/>
        </w:rPr>
      </w:pPr>
      <w:bookmarkStart w:id="6725" w:name="_Toc261788229"/>
      <w:bookmarkStart w:id="6726" w:name="_Toc274153621"/>
      <w:bookmarkStart w:id="6727" w:name="_Toc274153757"/>
      <w:bookmarkStart w:id="6728" w:name="_Toc274154084"/>
      <w:ins w:id="6729" w:author="John Clevenger" w:date="2023-11-18T16:46:00Z">
        <w:r>
          <w:rPr>
            <w:rFonts w:ascii="Arial" w:hAnsi="Arial" w:cs="Arial"/>
            <w:b/>
            <w:bCs/>
            <w:sz w:val="28"/>
            <w:szCs w:val="28"/>
            <w:u w:val="single"/>
          </w:rPr>
          <w:br w:type="page"/>
        </w:r>
      </w:ins>
    </w:p>
    <w:p w14:paraId="3E8385A4" w14:textId="325D9E03" w:rsidR="00481474" w:rsidRDefault="00481474" w:rsidP="00456646">
      <w:pPr>
        <w:pStyle w:val="ListParagraph"/>
        <w:numPr>
          <w:ilvl w:val="0"/>
          <w:numId w:val="53"/>
        </w:numPr>
        <w:outlineLvl w:val="0"/>
        <w:rPr>
          <w:ins w:id="6730" w:author="John Clevenger" w:date="2023-11-19T13:03:00Z"/>
          <w:rFonts w:ascii="Arial" w:hAnsi="Arial" w:cs="Arial"/>
          <w:b/>
          <w:bCs/>
          <w:sz w:val="28"/>
          <w:szCs w:val="28"/>
          <w:u w:val="single"/>
        </w:rPr>
      </w:pPr>
      <w:bookmarkStart w:id="6731" w:name="_Toc151504387"/>
      <w:r w:rsidRPr="002D5D40">
        <w:rPr>
          <w:rFonts w:ascii="Arial" w:hAnsi="Arial" w:cs="Arial"/>
          <w:b/>
          <w:bCs/>
          <w:sz w:val="28"/>
          <w:szCs w:val="28"/>
          <w:u w:val="single"/>
          <w:rPrChange w:id="6732" w:author="John Clevenger" w:date="2023-11-18T16:39:00Z">
            <w:rPr/>
          </w:rPrChange>
        </w:rPr>
        <w:lastRenderedPageBreak/>
        <w:t>Monitoring Contest Status</w:t>
      </w:r>
      <w:bookmarkEnd w:id="6725"/>
      <w:bookmarkEnd w:id="6726"/>
      <w:bookmarkEnd w:id="6727"/>
      <w:bookmarkEnd w:id="6728"/>
      <w:bookmarkEnd w:id="6731"/>
    </w:p>
    <w:p w14:paraId="2D513808" w14:textId="77777777" w:rsidR="002F2961" w:rsidRPr="007D3139" w:rsidRDefault="002F2961">
      <w:pPr>
        <w:outlineLvl w:val="0"/>
        <w:rPr>
          <w:rFonts w:cs="Arial"/>
          <w:bCs/>
          <w:szCs w:val="28"/>
        </w:rPr>
        <w:pPrChange w:id="6733" w:author="John Clevenger" w:date="2023-11-19T13:03:00Z">
          <w:pPr>
            <w:pStyle w:val="Heading1"/>
          </w:pPr>
        </w:pPrChange>
      </w:pPr>
    </w:p>
    <w:p w14:paraId="56AABCC5" w14:textId="77777777" w:rsidR="00481474" w:rsidRPr="007D3139" w:rsidRDefault="007B085D">
      <w:pPr>
        <w:pStyle w:val="ListParagraph"/>
        <w:numPr>
          <w:ilvl w:val="1"/>
          <w:numId w:val="53"/>
        </w:numPr>
        <w:ind w:left="630" w:hanging="612"/>
        <w:outlineLvl w:val="1"/>
        <w:rPr>
          <w:rFonts w:cs="Arial"/>
          <w:bCs/>
          <w:szCs w:val="26"/>
        </w:rPr>
        <w:pPrChange w:id="6734" w:author="John Clevenger" w:date="2023-11-19T12:29:00Z">
          <w:pPr>
            <w:pStyle w:val="Heading2"/>
          </w:pPr>
        </w:pPrChange>
      </w:pPr>
      <w:bookmarkStart w:id="6735" w:name="_Toc261788230"/>
      <w:bookmarkStart w:id="6736" w:name="_Toc274153622"/>
      <w:bookmarkStart w:id="6737" w:name="_Toc274153758"/>
      <w:bookmarkStart w:id="6738" w:name="_Toc274154085"/>
      <w:bookmarkStart w:id="6739" w:name="_Toc151504388"/>
      <w:r w:rsidRPr="00456646">
        <w:rPr>
          <w:rFonts w:ascii="Arial" w:hAnsi="Arial" w:cs="Arial"/>
          <w:b/>
          <w:bCs/>
          <w:sz w:val="26"/>
          <w:szCs w:val="26"/>
          <w:u w:val="single"/>
          <w:rPrChange w:id="6740" w:author="John Clevenger" w:date="2023-11-19T12:29:00Z">
            <w:rPr>
              <w:b w:val="0"/>
            </w:rPr>
          </w:rPrChange>
        </w:rPr>
        <w:t>Team Startup Status</w:t>
      </w:r>
      <w:bookmarkEnd w:id="6735"/>
      <w:bookmarkEnd w:id="6736"/>
      <w:bookmarkEnd w:id="6737"/>
      <w:bookmarkEnd w:id="6738"/>
      <w:bookmarkEnd w:id="6739"/>
    </w:p>
    <w:p w14:paraId="6F18A363" w14:textId="77777777" w:rsidR="00481474" w:rsidRDefault="00481474">
      <w:pPr>
        <w:spacing w:before="240"/>
        <w:ind w:firstLine="720"/>
        <w:jc w:val="both"/>
      </w:pPr>
      <w:r>
        <w:t xml:space="preserve">The </w:t>
      </w:r>
      <w:r w:rsidR="007B085D">
        <w:rPr>
          <w:rFonts w:ascii="Arial" w:hAnsi="Arial"/>
          <w:b/>
          <w:sz w:val="20"/>
        </w:rPr>
        <w:t>Team Status</w:t>
      </w:r>
      <w:r>
        <w:rPr>
          <w:b/>
        </w:rPr>
        <w:t xml:space="preserve"> </w:t>
      </w:r>
      <w:r>
        <w:t xml:space="preserve">tab on the main Administrator screen </w:t>
      </w:r>
      <w:r w:rsidR="00387A6A" w:rsidRPr="00CD35A3">
        <w:rPr>
          <w:rFonts w:ascii="Arial" w:hAnsi="Arial"/>
          <w:b/>
          <w:sz w:val="20"/>
          <w:rPrChange w:id="6741" w:author="John Clevenger" w:date="2023-11-20T12:58:00Z">
            <w:rPr/>
          </w:rPrChange>
        </w:rPr>
        <w:t>Run Contest</w:t>
      </w:r>
      <w:r w:rsidR="00387A6A">
        <w:t xml:space="preserve"> tab </w:t>
      </w:r>
      <w:r>
        <w:t>is used to track the status of Teams once a contest has been started.  This is particularly useful during a “practice contest” held just prior to a real contest; it allows the Contest Administrator to verify that all teams have been able to login and use the basic PC</w:t>
      </w:r>
      <w:r>
        <w:rPr>
          <w:vertAlign w:val="superscript"/>
        </w:rPr>
        <w:t>2</w:t>
      </w:r>
      <w:r>
        <w:t xml:space="preserve"> functions successfully.</w:t>
      </w:r>
    </w:p>
    <w:p w14:paraId="1F40F44B" w14:textId="77777777" w:rsidR="00481474" w:rsidRDefault="00481474" w:rsidP="00201656">
      <w:pPr>
        <w:spacing w:before="120"/>
        <w:ind w:firstLine="720"/>
        <w:jc w:val="both"/>
      </w:pPr>
      <w:r>
        <w:t xml:space="preserve">A sample </w:t>
      </w:r>
      <w:r w:rsidR="007B085D">
        <w:rPr>
          <w:rFonts w:ascii="Arial" w:hAnsi="Arial"/>
          <w:b/>
          <w:sz w:val="20"/>
        </w:rPr>
        <w:t>Team Status</w:t>
      </w:r>
      <w:r>
        <w:t xml:space="preserve"> screen is shown below.  Initially all teams are displayed in RED, indicating that the team has not made any contact with the PC</w:t>
      </w:r>
      <w:r>
        <w:rPr>
          <w:vertAlign w:val="superscript"/>
        </w:rPr>
        <w:t>2</w:t>
      </w:r>
      <w:r>
        <w:t xml:space="preserve"> server.  When a team logs in, their display changes to YELLOW; when they have submitted at least one run or clarification request their display changes to MAGENTA or BLUE respectively; once a team has successfully submitted both a run and a clarification the display changes to GREEN, indicating the team has successfully performed all the basic PC</w:t>
      </w:r>
      <w:r>
        <w:rPr>
          <w:vertAlign w:val="superscript"/>
        </w:rPr>
        <w:t>2</w:t>
      </w:r>
      <w:r>
        <w:t xml:space="preserve"> functions and should be ready to use the system in the real contest.   (The screen below shows teams in each of these states, although it may be hard to read if you are not looking at a color copy of this manual.)</w:t>
      </w:r>
    </w:p>
    <w:p w14:paraId="19E8A74F" w14:textId="77777777" w:rsidR="002110D6" w:rsidRPr="00201656" w:rsidRDefault="002110D6" w:rsidP="00201656">
      <w:pPr>
        <w:spacing w:before="120"/>
        <w:ind w:firstLine="720"/>
        <w:jc w:val="both"/>
      </w:pPr>
    </w:p>
    <w:p w14:paraId="0D672ECF" w14:textId="77777777" w:rsidR="00030E22" w:rsidRDefault="00A92296">
      <w:pPr>
        <w:rPr>
          <w:ins w:id="6742" w:author="John Clevenger" w:date="2023-11-19T16:54:00Z"/>
          <w:rFonts w:ascii="Arial" w:hAnsi="Arial"/>
        </w:rPr>
      </w:pPr>
      <w:r w:rsidRPr="00697998">
        <w:rPr>
          <w:noProof/>
        </w:rPr>
        <w:drawing>
          <wp:inline distT="0" distB="0" distL="0" distR="0" wp14:anchorId="5BAE6E05" wp14:editId="49D528C1">
            <wp:extent cx="6057900" cy="385762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57900" cy="3857625"/>
                    </a:xfrm>
                    <a:prstGeom prst="rect">
                      <a:avLst/>
                    </a:prstGeom>
                    <a:noFill/>
                    <a:ln>
                      <a:noFill/>
                    </a:ln>
                  </pic:spPr>
                </pic:pic>
              </a:graphicData>
            </a:graphic>
          </wp:inline>
        </w:drawing>
      </w:r>
    </w:p>
    <w:p w14:paraId="618C6A1B" w14:textId="77777777" w:rsidR="007D3139" w:rsidRDefault="007D3139">
      <w:pPr>
        <w:rPr>
          <w:rFonts w:ascii="Arial" w:hAnsi="Arial"/>
        </w:rPr>
      </w:pPr>
    </w:p>
    <w:p w14:paraId="4A7B7C03" w14:textId="77777777" w:rsidR="00030E22" w:rsidRDefault="00030E22"/>
    <w:p w14:paraId="7E515D7F" w14:textId="77777777" w:rsidR="00481474" w:rsidRPr="007D3139" w:rsidRDefault="00481474">
      <w:pPr>
        <w:pStyle w:val="ListParagraph"/>
        <w:keepNext/>
        <w:numPr>
          <w:ilvl w:val="1"/>
          <w:numId w:val="53"/>
        </w:numPr>
        <w:ind w:left="633" w:hanging="619"/>
        <w:outlineLvl w:val="1"/>
        <w:rPr>
          <w:rFonts w:cs="Arial"/>
          <w:bCs/>
          <w:szCs w:val="26"/>
        </w:rPr>
        <w:pPrChange w:id="6743" w:author="John Clevenger" w:date="2023-11-19T16:54:00Z">
          <w:pPr>
            <w:pStyle w:val="Heading2"/>
          </w:pPr>
        </w:pPrChange>
      </w:pPr>
      <w:bookmarkStart w:id="6744" w:name="_Toc261788231"/>
      <w:bookmarkStart w:id="6745" w:name="_Toc274153623"/>
      <w:bookmarkStart w:id="6746" w:name="_Toc274153759"/>
      <w:bookmarkStart w:id="6747" w:name="_Toc274154086"/>
      <w:bookmarkStart w:id="6748" w:name="_Toc151504389"/>
      <w:r w:rsidRPr="00456646">
        <w:rPr>
          <w:rFonts w:ascii="Arial" w:hAnsi="Arial" w:cs="Arial"/>
          <w:b/>
          <w:bCs/>
          <w:sz w:val="26"/>
          <w:szCs w:val="26"/>
          <w:u w:val="single"/>
          <w:rPrChange w:id="6749" w:author="John Clevenger" w:date="2023-11-19T12:29:00Z">
            <w:rPr>
              <w:b w:val="0"/>
            </w:rPr>
          </w:rPrChange>
        </w:rPr>
        <w:lastRenderedPageBreak/>
        <w:t>The Runs Display</w:t>
      </w:r>
      <w:bookmarkEnd w:id="6744"/>
      <w:bookmarkEnd w:id="6745"/>
      <w:bookmarkEnd w:id="6746"/>
      <w:bookmarkEnd w:id="6747"/>
      <w:bookmarkEnd w:id="6748"/>
    </w:p>
    <w:p w14:paraId="127CCC3F" w14:textId="77777777" w:rsidR="00481474" w:rsidRDefault="00481474">
      <w:pPr>
        <w:pStyle w:val="Heading7"/>
        <w:keepNext w:val="0"/>
        <w:keepLines/>
        <w:spacing w:before="240"/>
        <w:ind w:firstLine="576"/>
        <w:pPrChange w:id="6750" w:author="John Clevenger" w:date="2023-11-19T16:55:00Z">
          <w:pPr>
            <w:pStyle w:val="Heading7"/>
            <w:keepNext w:val="0"/>
            <w:keepLines/>
            <w:ind w:firstLine="576"/>
          </w:pPr>
        </w:pPrChange>
      </w:pPr>
      <w:r>
        <w:t>The</w:t>
      </w:r>
      <w:r>
        <w:rPr>
          <w:sz w:val="20"/>
        </w:rPr>
        <w:t xml:space="preserve"> </w:t>
      </w:r>
      <w:r>
        <w:rPr>
          <w:rFonts w:ascii="Arial" w:hAnsi="Arial"/>
          <w:b/>
          <w:sz w:val="20"/>
        </w:rPr>
        <w:t xml:space="preserve">Runs </w:t>
      </w:r>
      <w:r>
        <w:t xml:space="preserve">tab on the </w:t>
      </w:r>
      <w:r w:rsidR="00201656" w:rsidRPr="00CD35A3">
        <w:rPr>
          <w:rFonts w:ascii="Arial" w:hAnsi="Arial"/>
          <w:b/>
          <w:sz w:val="20"/>
          <w:rPrChange w:id="6751" w:author="John Clevenger" w:date="2023-11-20T12:58:00Z">
            <w:rPr/>
          </w:rPrChange>
        </w:rPr>
        <w:t>Run Contest</w:t>
      </w:r>
      <w:r w:rsidR="00201656">
        <w:t xml:space="preserve"> tab on the</w:t>
      </w:r>
      <w:r>
        <w:t xml:space="preserve"> Administrator screen displays a grid showing all the runs which have been submitted so far in the contest (from all teams, at all sites).  The run display grid can be sorted on any column by clicking in the column header; clicking multiple times toggles the sort between ascending and descending order.  The columns can also be resized by moving the column separators in the header. An example run grid is shown below.</w:t>
      </w:r>
    </w:p>
    <w:p w14:paraId="58B45125" w14:textId="77777777" w:rsidR="00861944" w:rsidRPr="00861944" w:rsidRDefault="00861944" w:rsidP="00861944"/>
    <w:p w14:paraId="1899E47E" w14:textId="77777777" w:rsidR="00481474" w:rsidRDefault="00A92296">
      <w:r w:rsidRPr="00697998">
        <w:rPr>
          <w:noProof/>
        </w:rPr>
        <w:drawing>
          <wp:inline distT="0" distB="0" distL="0" distR="0" wp14:anchorId="4DA2BBE7" wp14:editId="11896389">
            <wp:extent cx="6057900" cy="385762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57900" cy="3857625"/>
                    </a:xfrm>
                    <a:prstGeom prst="rect">
                      <a:avLst/>
                    </a:prstGeom>
                    <a:noFill/>
                    <a:ln>
                      <a:noFill/>
                    </a:ln>
                  </pic:spPr>
                </pic:pic>
              </a:graphicData>
            </a:graphic>
          </wp:inline>
        </w:drawing>
      </w:r>
    </w:p>
    <w:p w14:paraId="62DF6666" w14:textId="77777777" w:rsidR="00030E22" w:rsidRDefault="00030E22" w:rsidP="00030E22"/>
    <w:p w14:paraId="2F6852D6" w14:textId="77777777" w:rsidR="00481474" w:rsidRDefault="00481474"/>
    <w:p w14:paraId="503EB847" w14:textId="794FEA54" w:rsidR="00481474" w:rsidRDefault="00481474" w:rsidP="00201656">
      <w:pPr>
        <w:pStyle w:val="Heading7"/>
        <w:keepNext w:val="0"/>
        <w:spacing w:after="120"/>
        <w:ind w:firstLine="720"/>
      </w:pPr>
      <w:r>
        <w:t xml:space="preserve">The </w:t>
      </w:r>
      <w:r>
        <w:rPr>
          <w:rFonts w:ascii="Arial" w:hAnsi="Arial"/>
          <w:b/>
          <w:sz w:val="20"/>
        </w:rPr>
        <w:t>Runs</w:t>
      </w:r>
      <w:r>
        <w:rPr>
          <w:sz w:val="20"/>
        </w:rPr>
        <w:t xml:space="preserve"> </w:t>
      </w:r>
      <w:r>
        <w:t xml:space="preserve">display provides </w:t>
      </w:r>
      <w:del w:id="6752" w:author="John Clevenger [2]" w:date="2022-06-15T16:26:00Z">
        <w:r w:rsidDel="000517A3">
          <w:delText>a number of</w:delText>
        </w:r>
      </w:del>
      <w:ins w:id="6753" w:author="John Clevenger [2]" w:date="2022-06-15T16:26:00Z">
        <w:r w:rsidR="000517A3">
          <w:t>several</w:t>
        </w:r>
      </w:ins>
      <w:r>
        <w:t xml:space="preserve"> capabilities for the Contest Administrator.  One function of this display is to provide the ability to select a run which has already been judged (and hence no longer appears on the Judge’s grid of available runs) and “give it back to the Judges” so that it may be re-judged.  (Note that this assumes an Administrative decision to re-judge a run has been made for some reason; this is not a normal contest operation.)  </w:t>
      </w:r>
    </w:p>
    <w:p w14:paraId="11306226" w14:textId="77777777" w:rsidR="00481474" w:rsidRDefault="00481474" w:rsidP="003E3075">
      <w:pPr>
        <w:pStyle w:val="Heading7"/>
        <w:keepNext w:val="0"/>
        <w:spacing w:after="120"/>
        <w:ind w:firstLine="720"/>
      </w:pPr>
      <w:r>
        <w:t xml:space="preserve">To give a run back to the Judges, click on the row containing the run to select it, then click the </w:t>
      </w:r>
      <w:r>
        <w:rPr>
          <w:rFonts w:ascii="Arial" w:hAnsi="Arial"/>
          <w:b/>
          <w:sz w:val="20"/>
        </w:rPr>
        <w:t>Give</w:t>
      </w:r>
      <w:r>
        <w:t xml:space="preserve"> button.  This will cause the run to appear on the Judge’s screens so that it can be selected and re-judged. (Note:  when a Judge selects a run which has been sent for re-judging, a warning message is displayed on the Judge’s screen asking for verification that the run really is intended for re-judging.)  A run does not disappear from the Administrator’s grid when it is sent for re-judging; the Administrator always has a complete listing of every run submitted in the contest, from all teams at all sites.  </w:t>
      </w:r>
    </w:p>
    <w:p w14:paraId="083203EE" w14:textId="77777777" w:rsidR="00481474" w:rsidRDefault="00481474" w:rsidP="00F05134">
      <w:pPr>
        <w:pStyle w:val="Normal-Justified"/>
        <w:rPr>
          <w:ins w:id="6754" w:author="John Clevenger" w:date="2023-11-19T16:55:00Z"/>
        </w:rPr>
      </w:pPr>
      <w:r>
        <w:lastRenderedPageBreak/>
        <w:t xml:space="preserve">A second purpose of the </w:t>
      </w:r>
      <w:r>
        <w:rPr>
          <w:rFonts w:ascii="Arial" w:hAnsi="Arial"/>
          <w:b/>
          <w:sz w:val="20"/>
        </w:rPr>
        <w:t>Runs</w:t>
      </w:r>
      <w:r>
        <w:rPr>
          <w:sz w:val="20"/>
        </w:rPr>
        <w:t xml:space="preserve"> </w:t>
      </w:r>
      <w:r>
        <w:t xml:space="preserve">display is to allow the Administrator to “take a run away” from a Judge. This can be used, for example, to take back a run which was given in error to the Judges for re-judging.  Any time there is a run on the Judge’s display grid which should not be there (because it has already been judged and is not intended to be re-judged, for example), click on the run in the Administrator’s </w:t>
      </w:r>
      <w:r>
        <w:rPr>
          <w:rFonts w:ascii="Arial" w:hAnsi="Arial"/>
          <w:b/>
          <w:sz w:val="20"/>
        </w:rPr>
        <w:t>Runs</w:t>
      </w:r>
      <w:r>
        <w:rPr>
          <w:sz w:val="20"/>
        </w:rPr>
        <w:t xml:space="preserve"> </w:t>
      </w:r>
      <w:r>
        <w:t xml:space="preserve">display then click the </w:t>
      </w:r>
      <w:r>
        <w:rPr>
          <w:rFonts w:ascii="Arial" w:hAnsi="Arial"/>
          <w:b/>
          <w:sz w:val="20"/>
        </w:rPr>
        <w:t>Take</w:t>
      </w:r>
      <w:r>
        <w:rPr>
          <w:sz w:val="20"/>
        </w:rPr>
        <w:t xml:space="preserve"> </w:t>
      </w:r>
      <w:r>
        <w:t xml:space="preserve">button.  This will remove the run from the Judge’s screens.  </w:t>
      </w:r>
    </w:p>
    <w:p w14:paraId="44E3788F" w14:textId="77777777" w:rsidR="007D3139" w:rsidRDefault="007D3139" w:rsidP="00F05134">
      <w:pPr>
        <w:pStyle w:val="Normal-Justified"/>
      </w:pPr>
    </w:p>
    <w:p w14:paraId="01CD76D0" w14:textId="77777777" w:rsidR="00481474" w:rsidRPr="007D3139" w:rsidRDefault="00481474">
      <w:pPr>
        <w:pStyle w:val="ListParagraph"/>
        <w:numPr>
          <w:ilvl w:val="1"/>
          <w:numId w:val="53"/>
        </w:numPr>
        <w:ind w:left="630" w:hanging="612"/>
        <w:outlineLvl w:val="1"/>
        <w:rPr>
          <w:rFonts w:cs="Arial"/>
          <w:bCs/>
          <w:szCs w:val="26"/>
        </w:rPr>
        <w:pPrChange w:id="6755" w:author="John Clevenger" w:date="2023-11-19T12:30:00Z">
          <w:pPr>
            <w:pStyle w:val="Heading2"/>
          </w:pPr>
        </w:pPrChange>
      </w:pPr>
      <w:bookmarkStart w:id="6756" w:name="_Toc261788232"/>
      <w:bookmarkStart w:id="6757" w:name="_Toc274153624"/>
      <w:bookmarkStart w:id="6758" w:name="_Toc274153760"/>
      <w:bookmarkStart w:id="6759" w:name="_Toc274154087"/>
      <w:bookmarkStart w:id="6760" w:name="_Toc151504390"/>
      <w:r w:rsidRPr="00456646">
        <w:rPr>
          <w:rFonts w:ascii="Arial" w:hAnsi="Arial" w:cs="Arial"/>
          <w:b/>
          <w:bCs/>
          <w:sz w:val="26"/>
          <w:szCs w:val="26"/>
          <w:u w:val="single"/>
          <w:rPrChange w:id="6761" w:author="John Clevenger" w:date="2023-11-19T12:30:00Z">
            <w:rPr>
              <w:b w:val="0"/>
            </w:rPr>
          </w:rPrChange>
        </w:rPr>
        <w:t>Editing Runs</w:t>
      </w:r>
      <w:bookmarkEnd w:id="6756"/>
      <w:bookmarkEnd w:id="6757"/>
      <w:bookmarkEnd w:id="6758"/>
      <w:bookmarkEnd w:id="6759"/>
      <w:bookmarkEnd w:id="6760"/>
    </w:p>
    <w:p w14:paraId="4253C9A0" w14:textId="77777777" w:rsidR="00481474" w:rsidRDefault="00481474" w:rsidP="00201656">
      <w:pPr>
        <w:pStyle w:val="Heading5"/>
        <w:keepNext w:val="0"/>
        <w:spacing w:before="240"/>
        <w:ind w:firstLine="576"/>
        <w:rPr>
          <w:sz w:val="24"/>
        </w:rPr>
      </w:pPr>
      <w:r>
        <w:rPr>
          <w:sz w:val="24"/>
        </w:rPr>
        <w:t xml:space="preserve">Another function of the </w:t>
      </w:r>
      <w:r>
        <w:rPr>
          <w:rFonts w:ascii="Arial" w:hAnsi="Arial"/>
          <w:b/>
          <w:sz w:val="20"/>
        </w:rPr>
        <w:t>Runs</w:t>
      </w:r>
      <w:r>
        <w:rPr>
          <w:sz w:val="24"/>
        </w:rPr>
        <w:t xml:space="preserve"> display is to allow the Contest Administrator to edit various parameters associated with a specific run – for example, to mark a specific run as “deleted” or to change the effective submission time of a run.  This allows the Contest Administrator to make decisions regarding unanticipated situations affecting how a run should be considered in scoring.</w:t>
      </w:r>
      <w:r>
        <w:rPr>
          <w:rStyle w:val="FootnoteReference"/>
        </w:rPr>
        <w:footnoteReference w:id="43"/>
      </w:r>
    </w:p>
    <w:p w14:paraId="236AE495" w14:textId="0915F9BF" w:rsidR="00481474" w:rsidRDefault="000612D4">
      <w:pPr>
        <w:spacing w:before="240"/>
        <w:ind w:firstLine="720"/>
      </w:pPr>
      <w:ins w:id="6762" w:author="John Clevenger [2]" w:date="2022-06-22T18:46:00Z">
        <w:r>
          <w:rPr>
            <w:noProof/>
          </w:rPr>
          <w:drawing>
            <wp:anchor distT="0" distB="0" distL="114300" distR="114300" simplePos="0" relativeHeight="251728896" behindDoc="0" locked="0" layoutInCell="1" allowOverlap="1" wp14:anchorId="235CA4AE" wp14:editId="3F5236C3">
              <wp:simplePos x="0" y="0"/>
              <wp:positionH relativeFrom="column">
                <wp:posOffset>739775</wp:posOffset>
              </wp:positionH>
              <wp:positionV relativeFrom="paragraph">
                <wp:posOffset>706120</wp:posOffset>
              </wp:positionV>
              <wp:extent cx="4454525" cy="2680970"/>
              <wp:effectExtent l="0" t="0" r="0" b="0"/>
              <wp:wrapTopAndBottom/>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454525" cy="2680970"/>
                      </a:xfrm>
                      <a:prstGeom prst="rect">
                        <a:avLst/>
                      </a:prstGeom>
                    </pic:spPr>
                  </pic:pic>
                </a:graphicData>
              </a:graphic>
              <wp14:sizeRelH relativeFrom="page">
                <wp14:pctWidth>0</wp14:pctWidth>
              </wp14:sizeRelH>
              <wp14:sizeRelV relativeFrom="page">
                <wp14:pctHeight>0</wp14:pctHeight>
              </wp14:sizeRelV>
            </wp:anchor>
          </w:drawing>
        </w:r>
      </w:ins>
      <w:r w:rsidR="00481474">
        <w:t xml:space="preserve">To edit a run, select the run in the </w:t>
      </w:r>
      <w:r w:rsidR="00481474">
        <w:rPr>
          <w:rFonts w:ascii="Arial" w:hAnsi="Arial" w:cs="Arial"/>
          <w:b/>
          <w:bCs/>
          <w:sz w:val="20"/>
        </w:rPr>
        <w:t>Runs</w:t>
      </w:r>
      <w:r w:rsidR="00481474">
        <w:t xml:space="preserve"> grid and then press the </w:t>
      </w:r>
      <w:r w:rsidR="00481474">
        <w:rPr>
          <w:rFonts w:ascii="Arial" w:hAnsi="Arial" w:cs="Arial"/>
          <w:b/>
          <w:sz w:val="20"/>
        </w:rPr>
        <w:t>Edit</w:t>
      </w:r>
      <w:r w:rsidR="00481474">
        <w:t xml:space="preserve"> button.  This will bring up the following </w:t>
      </w:r>
      <w:r w:rsidR="00481474">
        <w:rPr>
          <w:rFonts w:ascii="Arial" w:hAnsi="Arial" w:cs="Arial"/>
          <w:b/>
          <w:bCs/>
          <w:sz w:val="20"/>
        </w:rPr>
        <w:t>Edit Run</w:t>
      </w:r>
      <w:r w:rsidR="00BF110D">
        <w:t xml:space="preserve"> dialog</w:t>
      </w:r>
      <w:r w:rsidR="00481474">
        <w:t xml:space="preserve">: </w:t>
      </w:r>
    </w:p>
    <w:p w14:paraId="56CFF05C" w14:textId="6EC60208" w:rsidR="00030E22" w:rsidDel="000612D4" w:rsidRDefault="00030E22">
      <w:pPr>
        <w:spacing w:before="240"/>
        <w:ind w:firstLine="720"/>
        <w:rPr>
          <w:del w:id="6763" w:author="John Clevenger [2]" w:date="2022-06-22T18:46:00Z"/>
        </w:rPr>
      </w:pPr>
    </w:p>
    <w:p w14:paraId="0244D729" w14:textId="5EEEC55A" w:rsidR="006E5AAC" w:rsidDel="000612D4" w:rsidRDefault="00A92296" w:rsidP="00030E22">
      <w:pPr>
        <w:ind w:firstLine="720"/>
        <w:rPr>
          <w:del w:id="6764" w:author="John Clevenger [2]" w:date="2022-06-22T18:46:00Z"/>
          <w:noProof/>
          <w:sz w:val="20"/>
        </w:rPr>
      </w:pPr>
      <w:del w:id="6765" w:author="John Clevenger [2]" w:date="2022-06-22T18:45:00Z">
        <w:r w:rsidRPr="00697998" w:rsidDel="000612D4">
          <w:rPr>
            <w:noProof/>
          </w:rPr>
          <w:drawing>
            <wp:inline distT="0" distB="0" distL="0" distR="0" wp14:anchorId="26A09E3C" wp14:editId="757305F6">
              <wp:extent cx="5229225" cy="313372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9225" cy="3133725"/>
                      </a:xfrm>
                      <a:prstGeom prst="rect">
                        <a:avLst/>
                      </a:prstGeom>
                      <a:noFill/>
                      <a:ln>
                        <a:noFill/>
                      </a:ln>
                    </pic:spPr>
                  </pic:pic>
                </a:graphicData>
              </a:graphic>
            </wp:inline>
          </w:drawing>
        </w:r>
      </w:del>
    </w:p>
    <w:p w14:paraId="25FEFC4A" w14:textId="3D48E71D" w:rsidR="006E5AAC" w:rsidDel="000612D4" w:rsidRDefault="006E5AAC" w:rsidP="000612D4">
      <w:pPr>
        <w:ind w:firstLine="720"/>
        <w:rPr>
          <w:del w:id="6766" w:author="John Clevenger [2]" w:date="2022-06-22T18:46:00Z"/>
          <w:noProof/>
          <w:sz w:val="20"/>
        </w:rPr>
      </w:pPr>
    </w:p>
    <w:p w14:paraId="422165CC" w14:textId="77777777" w:rsidR="006E5AAC" w:rsidRDefault="006E5AAC" w:rsidP="00030E22">
      <w:pPr>
        <w:ind w:firstLine="720"/>
        <w:rPr>
          <w:noProof/>
          <w:sz w:val="20"/>
        </w:rPr>
      </w:pPr>
    </w:p>
    <w:p w14:paraId="164B1575" w14:textId="77777777" w:rsidR="00030E22" w:rsidRDefault="00030E22" w:rsidP="00030E22">
      <w:pPr>
        <w:ind w:firstLine="720"/>
      </w:pPr>
    </w:p>
    <w:p w14:paraId="5982F4E1" w14:textId="787298EC" w:rsidR="00481474" w:rsidRDefault="006E5AAC" w:rsidP="00387A6A">
      <w:pPr>
        <w:ind w:firstLine="720"/>
        <w:jc w:val="both"/>
      </w:pPr>
      <w:r>
        <w:t xml:space="preserve">The </w:t>
      </w:r>
      <w:ins w:id="6767" w:author="John Clevenger [2]" w:date="2022-06-22T18:47:00Z">
        <w:r w:rsidR="000612D4">
          <w:t xml:space="preserve">“Status”, “Elapsed”, “Judgment”, </w:t>
        </w:r>
      </w:ins>
      <w:r w:rsidR="00481474">
        <w:t xml:space="preserve">“Problem”, </w:t>
      </w:r>
      <w:ins w:id="6768" w:author="John Clevenger [2]" w:date="2022-06-22T18:47:00Z">
        <w:r w:rsidR="000612D4">
          <w:t>and</w:t>
        </w:r>
      </w:ins>
      <w:ins w:id="6769" w:author="John Clevenger [2]" w:date="2022-06-22T18:48:00Z">
        <w:r w:rsidR="000612D4">
          <w:t xml:space="preserve"> </w:t>
        </w:r>
      </w:ins>
      <w:del w:id="6770" w:author="John Clevenger [2]" w:date="2022-06-15T16:26:00Z">
        <w:r w:rsidR="00481474" w:rsidDel="00463282">
          <w:delText xml:space="preserve"> </w:delText>
        </w:r>
      </w:del>
      <w:r w:rsidR="00481474">
        <w:t>“Language”</w:t>
      </w:r>
      <w:del w:id="6771" w:author="John Clevenger [2]" w:date="2022-06-22T18:47:00Z">
        <w:r w:rsidR="00481474" w:rsidDel="000612D4">
          <w:delText>,</w:delText>
        </w:r>
      </w:del>
      <w:r w:rsidR="00481474">
        <w:t xml:space="preserve"> </w:t>
      </w:r>
      <w:del w:id="6772" w:author="John Clevenger [2]" w:date="2022-06-22T18:47:00Z">
        <w:r w:rsidR="00481474" w:rsidDel="000612D4">
          <w:delText xml:space="preserve">and “Judgment” </w:delText>
        </w:r>
      </w:del>
      <w:del w:id="6773" w:author="John Clevenger [2]" w:date="2022-06-22T18:48:00Z">
        <w:r w:rsidR="00481474" w:rsidDel="000612D4">
          <w:delText>drop-down lists</w:delText>
        </w:r>
      </w:del>
      <w:ins w:id="6774" w:author="John Clevenger [2]" w:date="2022-06-22T18:48:00Z">
        <w:r w:rsidR="000612D4">
          <w:t>fields</w:t>
        </w:r>
      </w:ins>
      <w:r w:rsidR="00481474">
        <w:t xml:space="preserve"> allow the Administrator to alter the specification of the corresponding attributes associated with the run.  It is allowable to change multiple attributes of a run during a single edit (although this would be </w:t>
      </w:r>
      <w:r w:rsidR="00387A6A">
        <w:t>un</w:t>
      </w:r>
      <w:r w:rsidR="00481474">
        <w:t xml:space="preserve">usual; normally, editing a run is done for a </w:t>
      </w:r>
      <w:r w:rsidR="00387A6A">
        <w:t xml:space="preserve">single </w:t>
      </w:r>
      <w:r w:rsidR="00481474">
        <w:t>specific purpose such as correcting a judging error).</w:t>
      </w:r>
    </w:p>
    <w:p w14:paraId="0FF9519B" w14:textId="77777777" w:rsidR="00481474" w:rsidRDefault="00481474">
      <w:pPr>
        <w:spacing w:before="240"/>
        <w:ind w:firstLine="720"/>
        <w:jc w:val="both"/>
      </w:pPr>
      <w:r>
        <w:t xml:space="preserve">Changing the “Problem” attribute will have the effect of changing the way in which this run is considered in scoring:  it will be counted as a run for the newly specified Problem  </w:t>
      </w:r>
      <w:r>
        <w:lastRenderedPageBreak/>
        <w:t>(however, this will only have an actual effect on the scoring results if the Team has correctly solved the newly specified Problem; see the chapter on the Scoreboard for details).  Changing the “Language” attribute will have the effect, if the run is subsequently re-executed, of changing the language definition (compiler invocation) used to compile and then execute the run.  Changing the “Judgment” attribute will have the effect of causing the newly specified judgment to be the one used by the Scoreboard in determining whether the Team has correctly solved this problem.</w:t>
      </w:r>
    </w:p>
    <w:p w14:paraId="6ABC5011" w14:textId="77777777" w:rsidR="00481474" w:rsidRDefault="00481474">
      <w:pPr>
        <w:spacing w:before="240"/>
        <w:ind w:firstLine="720"/>
        <w:jc w:val="both"/>
      </w:pPr>
      <w:r>
        <w:t xml:space="preserve">“Elapsed Time” represents the elapsed time in minutes from the start of the contest  (contest elapsed time, not counting minutes during which the contest clock was stopped) at which the run was received.  The Administrator can change this value as desired.  Note that Elapsed Time is considered the “team submission time” and is used to determine the calculation of penalty points assigned to the run. </w:t>
      </w:r>
    </w:p>
    <w:p w14:paraId="5558952F" w14:textId="77777777" w:rsidR="00481474" w:rsidRDefault="00481474">
      <w:pPr>
        <w:spacing w:before="240"/>
        <w:ind w:firstLine="720"/>
        <w:jc w:val="both"/>
      </w:pPr>
      <w:r>
        <w:t>Checking the “</w:t>
      </w:r>
      <w:r w:rsidR="00201656">
        <w:t>Delete Run</w:t>
      </w:r>
      <w:r>
        <w:t xml:space="preserve">” box will cause the run to be completely ignored in all scoring computations.  Elapsed Time, Judgment value, and all other attributes of a run which is  marked “Deleted” have no effect on scoring. </w:t>
      </w:r>
      <w:r w:rsidR="00201656">
        <w:t>A run marked as deleted no longer shows on the appropriate Team’s grid.</w:t>
      </w:r>
      <w:r>
        <w:t xml:space="preserve"> (“Deleted” runs do not actually get removed from the database (nor from the </w:t>
      </w:r>
      <w:r>
        <w:rPr>
          <w:rFonts w:ascii="Arial" w:hAnsi="Arial"/>
          <w:b/>
          <w:sz w:val="20"/>
        </w:rPr>
        <w:t>Runs</w:t>
      </w:r>
      <w:r>
        <w:t xml:space="preserve"> display), they are simply </w:t>
      </w:r>
      <w:r>
        <w:rPr>
          <w:i/>
          <w:iCs/>
        </w:rPr>
        <w:t>marked</w:t>
      </w:r>
      <w:r>
        <w:t xml:space="preserve"> as such to indicate they should be ignored for scoring purposes.)  If a run has been previously marked as deleted and subsequently the Mark Run as Deleted box is </w:t>
      </w:r>
      <w:r>
        <w:rPr>
          <w:i/>
          <w:iCs/>
        </w:rPr>
        <w:t>unchecked</w:t>
      </w:r>
      <w:r>
        <w:t>, the run is once again considered in further scoring computations, with no indication that it was previously “marked as deleted”.</w:t>
      </w:r>
    </w:p>
    <w:p w14:paraId="42601353" w14:textId="77777777" w:rsidR="00481474" w:rsidRDefault="00481474">
      <w:pPr>
        <w:spacing w:before="240"/>
        <w:ind w:firstLine="720"/>
        <w:jc w:val="both"/>
      </w:pPr>
      <w:r>
        <w:t>The “</w:t>
      </w:r>
      <w:r w:rsidR="00201656">
        <w:t>Notify Team</w:t>
      </w:r>
      <w:r>
        <w:t xml:space="preserve">” checkbox is used to indicate whether or not the Team which submitted this run should be sent a notification of the “Judgment” value applied to this run after it has been edited.  Normally, editing involves correcting an internal administrative error and it is not desirable to notify the Team of any editing, so the default operation is to suppress Team notification.  If it is desired that the Team </w:t>
      </w:r>
      <w:r>
        <w:rPr>
          <w:i/>
          <w:iCs/>
        </w:rPr>
        <w:t>should</w:t>
      </w:r>
      <w:r>
        <w:t xml:space="preserve"> receive a notification of the result of editing the run (for example, a judgment was changed from NO to YES and the Contest Administrator wishes the Team to know this), uncheck the “Suppress Team Notification” checkbox.  </w:t>
      </w:r>
    </w:p>
    <w:p w14:paraId="7AD23C87" w14:textId="77777777" w:rsidR="00481474" w:rsidRDefault="00481474">
      <w:pPr>
        <w:spacing w:before="240"/>
        <w:ind w:firstLine="720"/>
        <w:jc w:val="both"/>
      </w:pPr>
      <w:r>
        <w:t xml:space="preserve">The </w:t>
      </w:r>
      <w:r w:rsidRPr="005120A0">
        <w:rPr>
          <w:rStyle w:val="ButtonText"/>
        </w:rPr>
        <w:t>Execute</w:t>
      </w:r>
      <w:r>
        <w:t xml:space="preserve"> button allows the Contest Administrator to execute a run just as it would be executed on a Judge’s machine.  This is useful, for example, when a Team submitted a run with an incorrect language specification (which most likely caused a Judge to render a “Compilation Error” judgment for the run),  and it is desired to determine what the result would have been if the language specification had been correct.  The Language drop-down list can be used to change the language attribute of the run, and it can then be executed at the Admin workstation.    Note, however, that </w:t>
      </w:r>
      <w:r>
        <w:rPr>
          <w:i/>
          <w:iCs/>
        </w:rPr>
        <w:t>the Execute function will only work correctly on the Admin workstation if the workstation has been configured with the necessary language compilers, in the same way as on a Judge’s machine</w:t>
      </w:r>
      <w:r>
        <w:t xml:space="preserve">.  </w:t>
      </w:r>
    </w:p>
    <w:p w14:paraId="6E68FE07" w14:textId="77777777" w:rsidR="00481474" w:rsidRDefault="00481474">
      <w:pPr>
        <w:spacing w:before="240"/>
        <w:ind w:firstLine="720"/>
        <w:jc w:val="both"/>
        <w:rPr>
          <w:ins w:id="6775" w:author="John Clevenger" w:date="2023-11-19T17:01:00Z"/>
        </w:rPr>
      </w:pPr>
      <w:r>
        <w:t xml:space="preserve">Once a run has been edited (and re-executed if desired), pressing the </w:t>
      </w:r>
      <w:r>
        <w:rPr>
          <w:rFonts w:ascii="Arial" w:hAnsi="Arial" w:cs="Arial"/>
          <w:b/>
          <w:bCs/>
          <w:sz w:val="20"/>
        </w:rPr>
        <w:t>Update</w:t>
      </w:r>
      <w:r>
        <w:t xml:space="preserve"> button will store the new specification of the run’s attributes in the database and, if team notification has </w:t>
      </w:r>
      <w:r>
        <w:rPr>
          <w:i/>
          <w:iCs/>
        </w:rPr>
        <w:t xml:space="preserve">not </w:t>
      </w:r>
      <w:r>
        <w:t xml:space="preserve"> been suppressed it will send a notice of the run status to the Team.   Note that once an update has been applied, the former state of the run is lost; there is no way to restore a run to a prior state once it has been edited (other than simply re-editing the run and changing the values back – but PC</w:t>
      </w:r>
      <w:r>
        <w:rPr>
          <w:vertAlign w:val="superscript"/>
        </w:rPr>
        <w:t>2</w:t>
      </w:r>
      <w:r>
        <w:t xml:space="preserve"> does not keep track of the old run state once the </w:t>
      </w:r>
      <w:r>
        <w:rPr>
          <w:rFonts w:ascii="Arial" w:hAnsi="Arial" w:cs="Arial"/>
          <w:b/>
          <w:bCs/>
          <w:sz w:val="20"/>
        </w:rPr>
        <w:t>Update</w:t>
      </w:r>
      <w:r>
        <w:t xml:space="preserve"> button has been pushed).</w:t>
      </w:r>
    </w:p>
    <w:p w14:paraId="4EEBE44A" w14:textId="77777777" w:rsidR="007D3139" w:rsidRDefault="007D3139">
      <w:pPr>
        <w:spacing w:before="240"/>
        <w:ind w:firstLine="720"/>
        <w:jc w:val="both"/>
      </w:pPr>
    </w:p>
    <w:p w14:paraId="4CE63D77" w14:textId="77777777" w:rsidR="00ED6ACF" w:rsidRPr="007D3139" w:rsidRDefault="00ED6ACF">
      <w:pPr>
        <w:pStyle w:val="ListParagraph"/>
        <w:keepNext/>
        <w:numPr>
          <w:ilvl w:val="2"/>
          <w:numId w:val="53"/>
        </w:numPr>
        <w:ind w:left="907" w:hanging="864"/>
        <w:outlineLvl w:val="2"/>
        <w:rPr>
          <w:rFonts w:cs="Arial"/>
          <w:bCs/>
          <w:szCs w:val="24"/>
        </w:rPr>
        <w:pPrChange w:id="6776" w:author="John Clevenger" w:date="2023-11-19T17:01:00Z">
          <w:pPr>
            <w:pStyle w:val="Heading3"/>
          </w:pPr>
        </w:pPrChange>
      </w:pPr>
      <w:bookmarkStart w:id="6777" w:name="_Toc151504391"/>
      <w:r w:rsidRPr="00456646">
        <w:rPr>
          <w:rFonts w:ascii="Arial" w:hAnsi="Arial" w:cs="Arial"/>
          <w:b/>
          <w:bCs/>
          <w:szCs w:val="24"/>
          <w:u w:val="single"/>
          <w:rPrChange w:id="6778" w:author="John Clevenger" w:date="2023-11-19T12:33:00Z">
            <w:rPr>
              <w:b w:val="0"/>
            </w:rPr>
          </w:rPrChange>
        </w:rPr>
        <w:lastRenderedPageBreak/>
        <w:t>Extracting Run</w:t>
      </w:r>
      <w:r w:rsidR="00387A6A" w:rsidRPr="00456646">
        <w:rPr>
          <w:rFonts w:ascii="Arial" w:hAnsi="Arial" w:cs="Arial"/>
          <w:b/>
          <w:bCs/>
          <w:szCs w:val="24"/>
          <w:u w:val="single"/>
          <w:rPrChange w:id="6779" w:author="John Clevenger" w:date="2023-11-19T12:33:00Z">
            <w:rPr>
              <w:b w:val="0"/>
            </w:rPr>
          </w:rPrChange>
        </w:rPr>
        <w:t>s</w:t>
      </w:r>
      <w:bookmarkEnd w:id="6777"/>
      <w:r w:rsidRPr="00456646">
        <w:rPr>
          <w:rFonts w:ascii="Arial" w:hAnsi="Arial" w:cs="Arial"/>
          <w:b/>
          <w:bCs/>
          <w:szCs w:val="24"/>
          <w:u w:val="single"/>
          <w:rPrChange w:id="6780" w:author="John Clevenger" w:date="2023-11-19T12:33:00Z">
            <w:rPr>
              <w:b w:val="0"/>
            </w:rPr>
          </w:rPrChange>
        </w:rPr>
        <w:t xml:space="preserve"> </w:t>
      </w:r>
    </w:p>
    <w:p w14:paraId="37D0DFDD" w14:textId="77777777" w:rsidR="00ED6ACF" w:rsidRDefault="00ED6ACF" w:rsidP="00ED6ACF"/>
    <w:p w14:paraId="6328EEC2" w14:textId="77777777" w:rsidR="00ED6ACF" w:rsidRDefault="00ED6ACF" w:rsidP="00ED6ACF">
      <w:pPr>
        <w:ind w:firstLine="576"/>
      </w:pPr>
      <w:r>
        <w:t xml:space="preserve">The </w:t>
      </w:r>
      <w:r>
        <w:rPr>
          <w:rStyle w:val="ButtonText"/>
        </w:rPr>
        <w:t>Extract</w:t>
      </w:r>
      <w:r>
        <w:t xml:space="preserve"> button </w:t>
      </w:r>
      <w:r w:rsidR="00387A6A">
        <w:t>on the Edit Run dialog allows</w:t>
      </w:r>
      <w:r>
        <w:t xml:space="preserve"> the run being edited</w:t>
      </w:r>
      <w:r w:rsidR="00387A6A">
        <w:t xml:space="preserve"> to be “extracted” (exported) to a separate directory</w:t>
      </w:r>
      <w:r>
        <w:t>.    When the Extract button is clicked the following will appear:</w:t>
      </w:r>
    </w:p>
    <w:p w14:paraId="345C81A3" w14:textId="77777777" w:rsidR="002110D6" w:rsidRDefault="00A92296" w:rsidP="00ED6ACF">
      <w:pPr>
        <w:ind w:firstLine="576"/>
      </w:pPr>
      <w:r>
        <w:rPr>
          <w:noProof/>
        </w:rPr>
        <w:drawing>
          <wp:anchor distT="0" distB="0" distL="114300" distR="114300" simplePos="0" relativeHeight="251557888" behindDoc="0" locked="0" layoutInCell="1" allowOverlap="1" wp14:anchorId="77900C9D" wp14:editId="7E3B7821">
            <wp:simplePos x="0" y="0"/>
            <wp:positionH relativeFrom="column">
              <wp:posOffset>1802130</wp:posOffset>
            </wp:positionH>
            <wp:positionV relativeFrom="paragraph">
              <wp:posOffset>175260</wp:posOffset>
            </wp:positionV>
            <wp:extent cx="2557145" cy="1185545"/>
            <wp:effectExtent l="0" t="0" r="0" b="0"/>
            <wp:wrapTopAndBottom/>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57145" cy="11855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E6190A" w14:textId="77777777" w:rsidR="00ED6ACF" w:rsidRDefault="00ED6ACF" w:rsidP="00ED6ACF">
      <w:pPr>
        <w:ind w:left="576"/>
      </w:pPr>
    </w:p>
    <w:p w14:paraId="255B71C5" w14:textId="77777777" w:rsidR="00ED6ACF" w:rsidRPr="00ED6ACF" w:rsidRDefault="00ED6ACF" w:rsidP="00ED6ACF">
      <w:pPr>
        <w:ind w:left="576"/>
      </w:pPr>
      <w:r>
        <w:t xml:space="preserve"> </w:t>
      </w:r>
    </w:p>
    <w:p w14:paraId="402863F0" w14:textId="77777777" w:rsidR="00ED6ACF" w:rsidRDefault="00ED6ACF" w:rsidP="00ED6ACF">
      <w:pPr>
        <w:spacing w:before="240"/>
        <w:ind w:firstLine="720"/>
        <w:jc w:val="both"/>
      </w:pPr>
      <w:r>
        <w:t xml:space="preserve">The extract directory is </w:t>
      </w:r>
      <w:r w:rsidR="00E65F28">
        <w:t xml:space="preserve">located </w:t>
      </w:r>
      <w:r>
        <w:t xml:space="preserve">under the </w:t>
      </w:r>
      <w:r w:rsidR="00387A6A">
        <w:t>$</w:t>
      </w:r>
      <w:r w:rsidR="00E65F28">
        <w:t xml:space="preserve">PC2HOME directory.  If Run 2 for Site 1 was being edited and the Extract button was pushed, </w:t>
      </w:r>
      <w:r>
        <w:t>the following files would be created</w:t>
      </w:r>
      <w:r w:rsidR="00E65F28">
        <w:t xml:space="preserve"> in the extract directory</w:t>
      </w:r>
      <w:r>
        <w:t>:</w:t>
      </w:r>
    </w:p>
    <w:p w14:paraId="688ED211" w14:textId="77777777" w:rsidR="00ED6ACF" w:rsidRPr="000612D4" w:rsidRDefault="00ED6ACF" w:rsidP="00E65F28">
      <w:pPr>
        <w:spacing w:before="120"/>
        <w:ind w:firstLine="720"/>
        <w:jc w:val="both"/>
        <w:rPr>
          <w:rStyle w:val="CODE"/>
          <w:b/>
          <w:bCs/>
          <w:rPrChange w:id="6781" w:author="John Clevenger [2]" w:date="2022-06-22T18:49:00Z">
            <w:rPr>
              <w:rStyle w:val="CODE"/>
            </w:rPr>
          </w:rPrChange>
        </w:rPr>
      </w:pPr>
      <w:r w:rsidRPr="000612D4">
        <w:rPr>
          <w:rStyle w:val="CODE"/>
          <w:b/>
          <w:bCs/>
          <w:rPrChange w:id="6782" w:author="John Clevenger [2]" w:date="2022-06-22T18:49:00Z">
            <w:rPr>
              <w:rStyle w:val="CODE"/>
            </w:rPr>
          </w:rPrChange>
        </w:rPr>
        <w:t>extract/site1run2/pc2.run2.txt</w:t>
      </w:r>
    </w:p>
    <w:p w14:paraId="4A1DB4E3" w14:textId="77777777" w:rsidR="00ED6ACF" w:rsidRPr="000612D4" w:rsidRDefault="00ED6ACF" w:rsidP="00ED6ACF">
      <w:pPr>
        <w:ind w:firstLine="720"/>
        <w:jc w:val="both"/>
        <w:rPr>
          <w:rStyle w:val="CODE"/>
          <w:b/>
          <w:bCs/>
          <w:rPrChange w:id="6783" w:author="John Clevenger [2]" w:date="2022-06-22T18:49:00Z">
            <w:rPr>
              <w:rStyle w:val="CODE"/>
            </w:rPr>
          </w:rPrChange>
        </w:rPr>
      </w:pPr>
      <w:r w:rsidRPr="000612D4">
        <w:rPr>
          <w:rStyle w:val="CODE"/>
          <w:b/>
          <w:bCs/>
          <w:rPrChange w:id="6784" w:author="John Clevenger [2]" w:date="2022-06-22T18:49:00Z">
            <w:rPr>
              <w:rStyle w:val="CODE"/>
            </w:rPr>
          </w:rPrChange>
        </w:rPr>
        <w:t>extract/site1run2/Prac.java</w:t>
      </w:r>
    </w:p>
    <w:p w14:paraId="70B132B7" w14:textId="77777777" w:rsidR="00ED6ACF" w:rsidRDefault="00ED6ACF" w:rsidP="00ED6ACF">
      <w:pPr>
        <w:spacing w:before="240"/>
        <w:ind w:firstLine="720"/>
        <w:jc w:val="both"/>
      </w:pPr>
      <w:r>
        <w:t xml:space="preserve">The </w:t>
      </w:r>
      <w:r w:rsidRPr="000612D4">
        <w:rPr>
          <w:rStyle w:val="CODE"/>
          <w:b/>
          <w:bCs/>
          <w:rPrChange w:id="6785" w:author="John Clevenger [2]" w:date="2022-06-22T18:49:00Z">
            <w:rPr>
              <w:rStyle w:val="CODE"/>
            </w:rPr>
          </w:rPrChange>
        </w:rPr>
        <w:t>pc2.run2.txt</w:t>
      </w:r>
      <w:r>
        <w:t xml:space="preserve"> </w:t>
      </w:r>
      <w:r w:rsidR="00E65F28">
        <w:t xml:space="preserve">file </w:t>
      </w:r>
      <w:r>
        <w:t>contains information about the run including Run #, Site #, Team Id, Problem Name, Language Name and contest elapsed time for example:</w:t>
      </w:r>
    </w:p>
    <w:p w14:paraId="58F396E8" w14:textId="77777777" w:rsidR="00ED6ACF" w:rsidRDefault="00ED6ACF" w:rsidP="00ED6ACF">
      <w:pPr>
        <w:ind w:firstLine="720"/>
        <w:jc w:val="both"/>
      </w:pPr>
    </w:p>
    <w:tbl>
      <w:tblPr>
        <w:tblW w:w="0" w:type="auto"/>
        <w:tblInd w:w="1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3"/>
      </w:tblGrid>
      <w:tr w:rsidR="00ED6ACF" w:rsidRPr="00ED6ACF" w14:paraId="51E55159" w14:textId="77777777" w:rsidTr="00E65F28">
        <w:tc>
          <w:tcPr>
            <w:tcW w:w="5833" w:type="dxa"/>
          </w:tcPr>
          <w:p w14:paraId="13F12903" w14:textId="77777777" w:rsidR="00ED6ACF" w:rsidRDefault="00ED6ACF" w:rsidP="00ED6ACF">
            <w:pPr>
              <w:spacing w:after="60"/>
              <w:rPr>
                <w:rFonts w:ascii="Courier New" w:hAnsi="Courier New" w:cs="Courier New"/>
                <w:sz w:val="20"/>
              </w:rPr>
            </w:pPr>
            <w:r>
              <w:rPr>
                <w:rFonts w:ascii="Courier New" w:hAnsi="Courier New" w:cs="Courier New"/>
                <w:sz w:val="20"/>
              </w:rPr>
              <w:t>...</w:t>
            </w:r>
          </w:p>
          <w:p w14:paraId="25BF0CB1" w14:textId="77777777" w:rsidR="002110D6" w:rsidRPr="002110D6" w:rsidRDefault="002110D6" w:rsidP="002110D6">
            <w:pPr>
              <w:spacing w:after="60"/>
              <w:rPr>
                <w:rFonts w:ascii="Courier New" w:hAnsi="Courier New" w:cs="Courier New"/>
                <w:sz w:val="20"/>
              </w:rPr>
            </w:pPr>
            <w:r w:rsidRPr="002110D6">
              <w:rPr>
                <w:rFonts w:ascii="Courier New" w:hAnsi="Courier New" w:cs="Courier New"/>
                <w:sz w:val="20"/>
              </w:rPr>
              <w:t>Run   : 2</w:t>
            </w:r>
          </w:p>
          <w:p w14:paraId="2D56A969" w14:textId="77777777" w:rsidR="002110D6" w:rsidRPr="002110D6" w:rsidRDefault="002110D6" w:rsidP="002110D6">
            <w:pPr>
              <w:spacing w:after="60"/>
              <w:rPr>
                <w:rFonts w:ascii="Courier New" w:hAnsi="Courier New" w:cs="Courier New"/>
                <w:sz w:val="20"/>
              </w:rPr>
            </w:pPr>
            <w:r w:rsidRPr="002110D6">
              <w:rPr>
                <w:rFonts w:ascii="Courier New" w:hAnsi="Courier New" w:cs="Courier New"/>
                <w:sz w:val="20"/>
              </w:rPr>
              <w:t>Site  : 1</w:t>
            </w:r>
          </w:p>
          <w:p w14:paraId="70ADE314" w14:textId="77777777" w:rsidR="002110D6" w:rsidRPr="002110D6" w:rsidRDefault="002110D6" w:rsidP="002110D6">
            <w:pPr>
              <w:spacing w:after="60"/>
              <w:rPr>
                <w:rFonts w:ascii="Courier New" w:hAnsi="Courier New" w:cs="Courier New"/>
                <w:sz w:val="20"/>
              </w:rPr>
            </w:pPr>
            <w:r w:rsidRPr="002110D6">
              <w:rPr>
                <w:rFonts w:ascii="Courier New" w:hAnsi="Courier New" w:cs="Courier New"/>
                <w:sz w:val="20"/>
              </w:rPr>
              <w:t>Team  : TEAM5 @ site 1</w:t>
            </w:r>
          </w:p>
          <w:p w14:paraId="59ED7079" w14:textId="77777777" w:rsidR="002110D6" w:rsidRPr="002110D6" w:rsidRDefault="002110D6" w:rsidP="002110D6">
            <w:pPr>
              <w:spacing w:after="60"/>
              <w:rPr>
                <w:rFonts w:ascii="Courier New" w:hAnsi="Courier New" w:cs="Courier New"/>
                <w:sz w:val="20"/>
              </w:rPr>
            </w:pPr>
            <w:r w:rsidRPr="002110D6">
              <w:rPr>
                <w:rFonts w:ascii="Courier New" w:hAnsi="Courier New" w:cs="Courier New"/>
                <w:sz w:val="20"/>
              </w:rPr>
              <w:t>Prob  : Bowling for Crabs</w:t>
            </w:r>
          </w:p>
          <w:p w14:paraId="0500B5B1" w14:textId="77777777" w:rsidR="002110D6" w:rsidRPr="002110D6" w:rsidRDefault="002110D6" w:rsidP="002110D6">
            <w:pPr>
              <w:spacing w:after="60"/>
              <w:rPr>
                <w:rFonts w:ascii="Courier New" w:hAnsi="Courier New" w:cs="Courier New"/>
                <w:sz w:val="20"/>
              </w:rPr>
            </w:pPr>
            <w:r w:rsidRPr="002110D6">
              <w:rPr>
                <w:rFonts w:ascii="Courier New" w:hAnsi="Courier New" w:cs="Courier New"/>
                <w:sz w:val="20"/>
              </w:rPr>
              <w:t>Lang  : Java</w:t>
            </w:r>
          </w:p>
          <w:p w14:paraId="0746F1B7" w14:textId="77777777" w:rsidR="002110D6" w:rsidRDefault="002110D6" w:rsidP="002110D6">
            <w:pPr>
              <w:spacing w:after="60"/>
              <w:rPr>
                <w:rFonts w:ascii="Courier New" w:hAnsi="Courier New" w:cs="Courier New"/>
                <w:sz w:val="20"/>
              </w:rPr>
            </w:pPr>
            <w:r w:rsidRPr="002110D6">
              <w:rPr>
                <w:rFonts w:ascii="Courier New" w:hAnsi="Courier New" w:cs="Courier New"/>
                <w:sz w:val="20"/>
              </w:rPr>
              <w:t>Elaps : 2</w:t>
            </w:r>
          </w:p>
          <w:p w14:paraId="47B3A59D" w14:textId="77777777" w:rsidR="00ED6ACF" w:rsidRPr="00ED6ACF" w:rsidRDefault="00ED6ACF" w:rsidP="002110D6">
            <w:pPr>
              <w:spacing w:after="60"/>
              <w:rPr>
                <w:rFonts w:ascii="Courier New" w:hAnsi="Courier New" w:cs="Courier New"/>
                <w:sz w:val="20"/>
              </w:rPr>
            </w:pPr>
            <w:r>
              <w:rPr>
                <w:rFonts w:ascii="Courier New" w:hAnsi="Courier New" w:cs="Courier New"/>
                <w:sz w:val="20"/>
              </w:rPr>
              <w:t>...</w:t>
            </w:r>
          </w:p>
        </w:tc>
      </w:tr>
    </w:tbl>
    <w:p w14:paraId="656EB0F3" w14:textId="77777777" w:rsidR="00ED6ACF" w:rsidRDefault="00ED6ACF" w:rsidP="00ED6ACF">
      <w:pPr>
        <w:ind w:firstLine="720"/>
        <w:jc w:val="both"/>
      </w:pPr>
    </w:p>
    <w:p w14:paraId="62875083" w14:textId="77777777" w:rsidR="00ED6ACF" w:rsidRDefault="00E65F28" w:rsidP="00ED6ACF">
      <w:pPr>
        <w:spacing w:before="240"/>
        <w:ind w:firstLine="720"/>
        <w:jc w:val="both"/>
      </w:pPr>
      <w:r w:rsidRPr="00E65F28">
        <w:t>The second file (</w:t>
      </w:r>
      <w:r w:rsidRPr="00C22E70">
        <w:rPr>
          <w:rStyle w:val="CODE"/>
          <w:b/>
          <w:bCs/>
          <w:rPrChange w:id="6786" w:author="John Clevenger [2]" w:date="2022-06-22T18:49:00Z">
            <w:rPr>
              <w:rStyle w:val="CODE"/>
            </w:rPr>
          </w:rPrChange>
        </w:rPr>
        <w:t>Prac.java</w:t>
      </w:r>
      <w:r w:rsidRPr="00E65F28">
        <w:t xml:space="preserve"> in the example above) contains the source code which was s</w:t>
      </w:r>
      <w:r>
        <w:t>ubmitted for the run which has been extracted.</w:t>
      </w:r>
    </w:p>
    <w:p w14:paraId="7C28A38D" w14:textId="77777777" w:rsidR="00E65F28" w:rsidRDefault="00E65F28" w:rsidP="00ED6ACF">
      <w:pPr>
        <w:spacing w:before="240"/>
        <w:ind w:firstLine="720"/>
        <w:jc w:val="both"/>
        <w:rPr>
          <w:ins w:id="6787" w:author="John Clevenger" w:date="2023-11-19T17:02:00Z"/>
        </w:rPr>
      </w:pPr>
      <w:r>
        <w:t>The current version of PC</w:t>
      </w:r>
      <w:r w:rsidRPr="00E65F28">
        <w:rPr>
          <w:vertAlign w:val="superscript"/>
        </w:rPr>
        <w:t>2</w:t>
      </w:r>
      <w:r>
        <w:t xml:space="preserve"> has no way to extract multiple runs with a single action; to extract several runs it is (unfortunately) necessary to Edit each run and extract it individually.  (Yes, fixing this is on our list of “to-do’s”).</w:t>
      </w:r>
    </w:p>
    <w:p w14:paraId="0912957D" w14:textId="77777777" w:rsidR="007D3139" w:rsidRDefault="007D3139" w:rsidP="00ED6ACF">
      <w:pPr>
        <w:spacing w:before="240"/>
        <w:ind w:firstLine="720"/>
        <w:jc w:val="both"/>
      </w:pPr>
    </w:p>
    <w:p w14:paraId="3E1762FE" w14:textId="77777777" w:rsidR="00481474" w:rsidRPr="007D3139" w:rsidRDefault="00481474">
      <w:pPr>
        <w:pStyle w:val="ListParagraph"/>
        <w:keepNext/>
        <w:numPr>
          <w:ilvl w:val="1"/>
          <w:numId w:val="53"/>
        </w:numPr>
        <w:ind w:left="633" w:hanging="619"/>
        <w:outlineLvl w:val="1"/>
        <w:rPr>
          <w:rFonts w:cs="Arial"/>
          <w:bCs/>
          <w:szCs w:val="26"/>
        </w:rPr>
        <w:pPrChange w:id="6788" w:author="John Clevenger" w:date="2023-11-19T17:02:00Z">
          <w:pPr>
            <w:pStyle w:val="Heading2"/>
          </w:pPr>
        </w:pPrChange>
      </w:pPr>
      <w:bookmarkStart w:id="6789" w:name="_Toc261788233"/>
      <w:bookmarkStart w:id="6790" w:name="_Toc274153625"/>
      <w:bookmarkStart w:id="6791" w:name="_Toc274153761"/>
      <w:bookmarkStart w:id="6792" w:name="_Toc274154088"/>
      <w:bookmarkStart w:id="6793" w:name="_Toc151504392"/>
      <w:r w:rsidRPr="00456646">
        <w:rPr>
          <w:rFonts w:ascii="Arial" w:hAnsi="Arial" w:cs="Arial"/>
          <w:b/>
          <w:bCs/>
          <w:sz w:val="26"/>
          <w:szCs w:val="26"/>
          <w:u w:val="single"/>
          <w:rPrChange w:id="6794" w:author="John Clevenger" w:date="2023-11-19T12:30:00Z">
            <w:rPr>
              <w:b w:val="0"/>
            </w:rPr>
          </w:rPrChange>
        </w:rPr>
        <w:lastRenderedPageBreak/>
        <w:t>Filtering  Runs</w:t>
      </w:r>
      <w:bookmarkEnd w:id="6789"/>
      <w:bookmarkEnd w:id="6790"/>
      <w:bookmarkEnd w:id="6791"/>
      <w:bookmarkEnd w:id="6792"/>
      <w:bookmarkEnd w:id="6793"/>
    </w:p>
    <w:p w14:paraId="223D6D09" w14:textId="77777777" w:rsidR="00481474" w:rsidRDefault="00481474">
      <w:pPr>
        <w:keepNext/>
        <w:keepLines/>
        <w:spacing w:before="240"/>
        <w:ind w:firstLine="720"/>
        <w:jc w:val="both"/>
      </w:pPr>
      <w:r>
        <w:t xml:space="preserve">It is frequently desirable to view a </w:t>
      </w:r>
      <w:r>
        <w:rPr>
          <w:i/>
          <w:iCs/>
        </w:rPr>
        <w:t>subset</w:t>
      </w:r>
      <w:r>
        <w:t xml:space="preserve"> of the complete set of runs which are currently in the database.  For example, the Contest Administrator may be interested in looking at all the runs for a given Problem, or all the runs from a given Team, or all the runs submitted during a specific window of time, or some combination of these.    </w:t>
      </w:r>
    </w:p>
    <w:p w14:paraId="298CC60B" w14:textId="77777777" w:rsidR="007B5292" w:rsidRPr="007B5292" w:rsidRDefault="00481474" w:rsidP="007B5292">
      <w:pPr>
        <w:keepNext/>
        <w:keepLines/>
        <w:spacing w:before="240"/>
        <w:ind w:firstLine="720"/>
        <w:jc w:val="both"/>
      </w:pPr>
      <w:r>
        <w:t xml:space="preserve">The Administrator </w:t>
      </w:r>
      <w:r>
        <w:rPr>
          <w:rFonts w:ascii="Arial" w:hAnsi="Arial" w:cs="Arial"/>
          <w:b/>
          <w:bCs/>
          <w:sz w:val="20"/>
        </w:rPr>
        <w:t>Runs</w:t>
      </w:r>
      <w:r>
        <w:t xml:space="preserve"> display has associated with it a </w:t>
      </w:r>
      <w:r>
        <w:rPr>
          <w:i/>
          <w:iCs/>
        </w:rPr>
        <w:t>filter</w:t>
      </w:r>
      <w:r>
        <w:t xml:space="preserve"> which can be used to apply a set of filtering criteria to the runs which are displayed.</w:t>
      </w:r>
      <w:r>
        <w:rPr>
          <w:rStyle w:val="FootnoteReference"/>
        </w:rPr>
        <w:footnoteReference w:id="44"/>
      </w:r>
      <w:r>
        <w:t xml:space="preserve">  Pushing the </w:t>
      </w:r>
      <w:r>
        <w:rPr>
          <w:rFonts w:ascii="Arial" w:hAnsi="Arial" w:cs="Arial"/>
          <w:b/>
          <w:bCs/>
          <w:sz w:val="20"/>
        </w:rPr>
        <w:t>Filter</w:t>
      </w:r>
      <w:r>
        <w:t xml:space="preserve"> button on the </w:t>
      </w:r>
      <w:r>
        <w:rPr>
          <w:rFonts w:ascii="Arial" w:hAnsi="Arial" w:cs="Arial"/>
          <w:b/>
          <w:bCs/>
          <w:sz w:val="20"/>
        </w:rPr>
        <w:t>Runs</w:t>
      </w:r>
      <w:r>
        <w:t xml:space="preserve"> display screen will produce the following dialog, which is used to set the filtering criteria:</w:t>
      </w:r>
    </w:p>
    <w:p w14:paraId="18964A52" w14:textId="77777777" w:rsidR="007B5292" w:rsidRDefault="00A92296" w:rsidP="00EB4595">
      <w:pPr>
        <w:spacing w:before="240"/>
        <w:jc w:val="center"/>
      </w:pPr>
      <w:r>
        <w:rPr>
          <w:noProof/>
        </w:rPr>
        <w:drawing>
          <wp:anchor distT="0" distB="0" distL="114300" distR="114300" simplePos="0" relativeHeight="251553792" behindDoc="0" locked="0" layoutInCell="1" allowOverlap="1" wp14:anchorId="0D7A8E05" wp14:editId="7A3AB97C">
            <wp:simplePos x="0" y="0"/>
            <wp:positionH relativeFrom="column">
              <wp:posOffset>-51435</wp:posOffset>
            </wp:positionH>
            <wp:positionV relativeFrom="paragraph">
              <wp:posOffset>311785</wp:posOffset>
            </wp:positionV>
            <wp:extent cx="6057900" cy="2415540"/>
            <wp:effectExtent l="0" t="0" r="0" b="0"/>
            <wp:wrapTopAndBottom/>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57900" cy="2415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ADF9B7" w14:textId="77777777" w:rsidR="00481474" w:rsidRDefault="00481474">
      <w:pPr>
        <w:spacing w:before="240"/>
        <w:ind w:firstLine="720"/>
        <w:jc w:val="both"/>
      </w:pPr>
      <w:r>
        <w:t xml:space="preserve">Selecting a set of items in the filter dialog indicates that those items </w:t>
      </w:r>
      <w:r>
        <w:rPr>
          <w:i/>
          <w:iCs/>
        </w:rPr>
        <w:t>should</w:t>
      </w:r>
      <w:r>
        <w:t xml:space="preserve"> be displayed on the </w:t>
      </w:r>
      <w:r>
        <w:rPr>
          <w:rFonts w:ascii="Arial" w:hAnsi="Arial" w:cs="Arial"/>
          <w:b/>
          <w:bCs/>
          <w:sz w:val="20"/>
        </w:rPr>
        <w:t>Runs</w:t>
      </w:r>
      <w:r>
        <w:t xml:space="preserve"> grid.  For example, to specify that the </w:t>
      </w:r>
      <w:r>
        <w:rPr>
          <w:rFonts w:ascii="Arial" w:hAnsi="Arial" w:cs="Arial"/>
          <w:b/>
          <w:bCs/>
          <w:sz w:val="20"/>
        </w:rPr>
        <w:t>Runs</w:t>
      </w:r>
      <w:r>
        <w:t xml:space="preserve"> grid should display all (and only) runs from Team 1 at site “</w:t>
      </w:r>
      <w:r w:rsidR="000E7192">
        <w:t>Site 1</w:t>
      </w:r>
      <w:r>
        <w:t>” for the problem named “</w:t>
      </w:r>
      <w:r w:rsidR="000E7192">
        <w:t>Sumit</w:t>
      </w:r>
      <w:r>
        <w:t>”, you would select “</w:t>
      </w:r>
      <w:r w:rsidR="000E7192">
        <w:t>Sumit</w:t>
      </w:r>
      <w:r>
        <w:t>” in the Problems column, “</w:t>
      </w:r>
      <w:r w:rsidR="000E7192">
        <w:t>t</w:t>
      </w:r>
      <w:r>
        <w:t>eam1” in the Teams column, “</w:t>
      </w:r>
      <w:r w:rsidR="000E7192">
        <w:t>1 Site 1</w:t>
      </w:r>
      <w:r>
        <w:t xml:space="preserve">” in the Sites column, and “All” in the Language, OS, and Time columns, and then press the </w:t>
      </w:r>
      <w:r>
        <w:rPr>
          <w:rFonts w:ascii="Arial" w:hAnsi="Arial" w:cs="Arial"/>
          <w:b/>
          <w:bCs/>
          <w:sz w:val="20"/>
        </w:rPr>
        <w:t>Update</w:t>
      </w:r>
      <w:r>
        <w:t xml:space="preserve"> button.  The  </w:t>
      </w:r>
      <w:r>
        <w:rPr>
          <w:rFonts w:ascii="Arial" w:hAnsi="Arial" w:cs="Arial"/>
          <w:b/>
          <w:bCs/>
          <w:sz w:val="20"/>
        </w:rPr>
        <w:t>Runs</w:t>
      </w:r>
      <w:r>
        <w:t xml:space="preserve"> grid would then apply the specified filter criteria to all runs, displaying only those that match the selected criteria.  </w:t>
      </w:r>
    </w:p>
    <w:p w14:paraId="2551B7BA" w14:textId="77777777" w:rsidR="00481474" w:rsidRDefault="00481474" w:rsidP="00B978AD">
      <w:pPr>
        <w:spacing w:before="240"/>
        <w:ind w:firstLine="720"/>
        <w:jc w:val="both"/>
      </w:pPr>
      <w:r>
        <w:t>In order to remind the user when filtering of runs is taking place, any time a filtering operation has been selected the “</w:t>
      </w:r>
      <w:r>
        <w:rPr>
          <w:rFonts w:ascii="Arial" w:hAnsi="Arial" w:cs="Arial"/>
          <w:b/>
          <w:bCs/>
          <w:sz w:val="20"/>
        </w:rPr>
        <w:t>Filter</w:t>
      </w:r>
      <w:r>
        <w:t xml:space="preserve">” button on the Admin screen will change color to blue and will indicate “on”, like so:   </w:t>
      </w:r>
      <w:r>
        <w:rPr>
          <w:color w:val="3366FF"/>
        </w:rPr>
        <w:t>Filter (ON)</w:t>
      </w:r>
      <w:r>
        <w:t xml:space="preserve">.   Disabling filtering (using the “Clear All” button as described above) will return the </w:t>
      </w:r>
      <w:r>
        <w:rPr>
          <w:rFonts w:ascii="Arial" w:hAnsi="Arial" w:cs="Arial"/>
          <w:b/>
          <w:bCs/>
          <w:sz w:val="20"/>
        </w:rPr>
        <w:t xml:space="preserve">Filter  </w:t>
      </w:r>
      <w:r>
        <w:t>button to its normal state.</w:t>
      </w:r>
    </w:p>
    <w:p w14:paraId="4B0210AB" w14:textId="77777777" w:rsidR="00A3792F" w:rsidRDefault="00A3792F" w:rsidP="00A3792F">
      <w:pPr>
        <w:spacing w:before="240"/>
        <w:ind w:firstLine="720"/>
        <w:jc w:val="both"/>
      </w:pPr>
      <w:r>
        <w:t xml:space="preserve">  The “Ok ” field is used to specify the command line which is used to compile source code and produce an “executable program file” in the language.  </w:t>
      </w:r>
    </w:p>
    <w:p w14:paraId="29464F82" w14:textId="77777777" w:rsidR="00A3792F" w:rsidRDefault="00A3792F" w:rsidP="00A3792F">
      <w:pPr>
        <w:spacing w:before="240"/>
        <w:ind w:firstLine="720"/>
        <w:jc w:val="both"/>
      </w:pPr>
      <w:r>
        <w:t xml:space="preserve">The </w:t>
      </w:r>
      <w:r>
        <w:rPr>
          <w:rStyle w:val="ButtonText"/>
        </w:rPr>
        <w:t>Ok</w:t>
      </w:r>
      <w:r>
        <w:t xml:space="preserve"> button will save the filter settings and if the filter is ON will update the Runs list with the filter settings.</w:t>
      </w:r>
    </w:p>
    <w:p w14:paraId="0964EA79" w14:textId="39C50DA9" w:rsidR="00A3792F" w:rsidRDefault="00A3792F" w:rsidP="00A3792F">
      <w:pPr>
        <w:spacing w:before="240"/>
        <w:ind w:firstLine="720"/>
        <w:jc w:val="both"/>
      </w:pPr>
      <w:r>
        <w:lastRenderedPageBreak/>
        <w:t xml:space="preserve">The </w:t>
      </w:r>
      <w:r w:rsidRPr="00A3792F">
        <w:rPr>
          <w:rStyle w:val="ButtonText"/>
        </w:rPr>
        <w:t>Apply</w:t>
      </w:r>
      <w:r>
        <w:t xml:space="preserve"> button will immediately reload the Runs list with the filter settings (if Filter On is checked).   This can be used to quickly find runs based on the filter instead of having to use 3 steps to see the filtered results.  Three steps would be:  </w:t>
      </w:r>
      <w:ins w:id="6795" w:author="John Clevenger [2]" w:date="2022-06-15T16:27:00Z">
        <w:r w:rsidR="00463282">
          <w:t>(</w:t>
        </w:r>
      </w:ins>
      <w:r>
        <w:t xml:space="preserve">1) (Edit) Filter, </w:t>
      </w:r>
      <w:ins w:id="6796" w:author="John Clevenger [2]" w:date="2022-06-15T16:27:00Z">
        <w:r w:rsidR="00463282">
          <w:t>(</w:t>
        </w:r>
      </w:ins>
      <w:r>
        <w:t>2) change filter</w:t>
      </w:r>
      <w:ins w:id="6797" w:author="John Clevenger [2]" w:date="2022-06-15T16:27:00Z">
        <w:r w:rsidR="00463282">
          <w:t>,</w:t>
        </w:r>
      </w:ins>
      <w:r>
        <w:t xml:space="preserve"> </w:t>
      </w:r>
      <w:ins w:id="6798" w:author="John Clevenger [2]" w:date="2022-06-15T16:27:00Z">
        <w:r w:rsidR="00463282">
          <w:t>(</w:t>
        </w:r>
      </w:ins>
      <w:r>
        <w:t xml:space="preserve">3)  </w:t>
      </w:r>
      <w:r>
        <w:rPr>
          <w:rStyle w:val="ButtonText"/>
        </w:rPr>
        <w:t xml:space="preserve">Ok </w:t>
      </w:r>
      <w:r>
        <w:t>button</w:t>
      </w:r>
    </w:p>
    <w:p w14:paraId="7F83D8EE" w14:textId="77777777" w:rsidR="00034867" w:rsidRDefault="00034867" w:rsidP="00A3792F">
      <w:pPr>
        <w:spacing w:before="240"/>
        <w:ind w:firstLine="720"/>
        <w:jc w:val="both"/>
      </w:pPr>
    </w:p>
    <w:p w14:paraId="00260C6A" w14:textId="77777777" w:rsidR="00481474" w:rsidRPr="007D3139" w:rsidRDefault="00481474">
      <w:pPr>
        <w:pStyle w:val="ListParagraph"/>
        <w:numPr>
          <w:ilvl w:val="1"/>
          <w:numId w:val="53"/>
        </w:numPr>
        <w:ind w:left="630" w:hanging="612"/>
        <w:outlineLvl w:val="1"/>
        <w:rPr>
          <w:rFonts w:cs="Arial"/>
          <w:bCs/>
          <w:szCs w:val="26"/>
        </w:rPr>
        <w:pPrChange w:id="6799" w:author="John Clevenger" w:date="2023-11-19T12:30:00Z">
          <w:pPr>
            <w:pStyle w:val="Heading2"/>
          </w:pPr>
        </w:pPrChange>
      </w:pPr>
      <w:bookmarkStart w:id="6800" w:name="_Toc261788234"/>
      <w:bookmarkStart w:id="6801" w:name="_Toc274153626"/>
      <w:bookmarkStart w:id="6802" w:name="_Toc274153762"/>
      <w:bookmarkStart w:id="6803" w:name="_Toc274154089"/>
      <w:bookmarkStart w:id="6804" w:name="_Toc151504393"/>
      <w:r w:rsidRPr="00456646">
        <w:rPr>
          <w:rFonts w:ascii="Arial" w:hAnsi="Arial" w:cs="Arial"/>
          <w:b/>
          <w:bCs/>
          <w:sz w:val="26"/>
          <w:szCs w:val="26"/>
          <w:u w:val="single"/>
          <w:rPrChange w:id="6805" w:author="John Clevenger" w:date="2023-11-19T12:30:00Z">
            <w:rPr>
              <w:b w:val="0"/>
            </w:rPr>
          </w:rPrChange>
        </w:rPr>
        <w:t>Clarifications</w:t>
      </w:r>
      <w:bookmarkEnd w:id="6800"/>
      <w:bookmarkEnd w:id="6801"/>
      <w:bookmarkEnd w:id="6802"/>
      <w:bookmarkEnd w:id="6803"/>
      <w:bookmarkEnd w:id="6804"/>
    </w:p>
    <w:p w14:paraId="4EB6EBFD" w14:textId="77777777" w:rsidR="00E55EF4" w:rsidRDefault="00A92296" w:rsidP="00C0404A">
      <w:pPr>
        <w:pStyle w:val="Heading7"/>
        <w:keepNext w:val="0"/>
        <w:spacing w:before="240"/>
        <w:ind w:firstLine="576"/>
      </w:pPr>
      <w:r>
        <w:rPr>
          <w:noProof/>
        </w:rPr>
        <w:drawing>
          <wp:anchor distT="0" distB="0" distL="114300" distR="114300" simplePos="0" relativeHeight="251555840" behindDoc="0" locked="0" layoutInCell="1" allowOverlap="1" wp14:anchorId="6E3969A4" wp14:editId="39EAC2AF">
            <wp:simplePos x="0" y="0"/>
            <wp:positionH relativeFrom="column">
              <wp:posOffset>-30480</wp:posOffset>
            </wp:positionH>
            <wp:positionV relativeFrom="paragraph">
              <wp:posOffset>1174750</wp:posOffset>
            </wp:positionV>
            <wp:extent cx="6053455" cy="4013200"/>
            <wp:effectExtent l="0" t="0" r="0" b="0"/>
            <wp:wrapTopAndBottom/>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53455" cy="401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The</w:t>
      </w:r>
      <w:r w:rsidR="00481474">
        <w:rPr>
          <w:sz w:val="20"/>
        </w:rPr>
        <w:t xml:space="preserve"> </w:t>
      </w:r>
      <w:r w:rsidR="00481474">
        <w:rPr>
          <w:rFonts w:ascii="Arial" w:hAnsi="Arial"/>
          <w:b/>
          <w:sz w:val="20"/>
        </w:rPr>
        <w:t>Clar</w:t>
      </w:r>
      <w:r w:rsidR="00292992">
        <w:rPr>
          <w:rFonts w:ascii="Arial" w:hAnsi="Arial"/>
          <w:b/>
          <w:sz w:val="20"/>
        </w:rPr>
        <w:t>ification</w:t>
      </w:r>
      <w:r w:rsidR="00481474">
        <w:rPr>
          <w:rFonts w:ascii="Arial" w:hAnsi="Arial"/>
          <w:b/>
          <w:sz w:val="20"/>
        </w:rPr>
        <w:t xml:space="preserve">s </w:t>
      </w:r>
      <w:r w:rsidR="00481474">
        <w:t>tab on the main Administrator screen</w:t>
      </w:r>
      <w:r w:rsidR="00292992">
        <w:t xml:space="preserve"> </w:t>
      </w:r>
      <w:r w:rsidR="00292992" w:rsidRPr="00292992">
        <w:rPr>
          <w:rFonts w:ascii="Arial" w:hAnsi="Arial"/>
          <w:b/>
          <w:sz w:val="20"/>
        </w:rPr>
        <w:t>Run Contest</w:t>
      </w:r>
      <w:r w:rsidR="00292992">
        <w:t xml:space="preserve"> tab</w:t>
      </w:r>
      <w:r w:rsidR="00E55EF4">
        <w:t>, shown below,</w:t>
      </w:r>
      <w:r w:rsidR="00481474">
        <w:t xml:space="preserve"> displays a grid showing all the Clarification Requests which have been submitted so far in the contest (from all teams, at all sites), in a format similar to the </w:t>
      </w:r>
      <w:r w:rsidR="00481474">
        <w:rPr>
          <w:rFonts w:ascii="Arial" w:hAnsi="Arial" w:cs="Arial"/>
          <w:b/>
          <w:sz w:val="20"/>
        </w:rPr>
        <w:t>Runs</w:t>
      </w:r>
      <w:r w:rsidR="00481474">
        <w:rPr>
          <w:b/>
        </w:rPr>
        <w:t xml:space="preserve"> </w:t>
      </w:r>
      <w:r w:rsidR="00481474">
        <w:t xml:space="preserve">grid.  Like the </w:t>
      </w:r>
      <w:r w:rsidR="00481474">
        <w:rPr>
          <w:rFonts w:ascii="Arial" w:hAnsi="Arial" w:cs="Arial"/>
          <w:b/>
          <w:sz w:val="20"/>
        </w:rPr>
        <w:t>Runs</w:t>
      </w:r>
      <w:r w:rsidR="00481474">
        <w:rPr>
          <w:b/>
        </w:rPr>
        <w:t xml:space="preserve"> </w:t>
      </w:r>
      <w:r w:rsidR="00481474">
        <w:t xml:space="preserve">grid, the Clarification Request grid can be sorted and resized by manipulating the columns headers.    The </w:t>
      </w:r>
      <w:r w:rsidR="00481474">
        <w:rPr>
          <w:rFonts w:ascii="Arial" w:hAnsi="Arial" w:cs="Arial"/>
          <w:b/>
          <w:sz w:val="20"/>
        </w:rPr>
        <w:t>Give</w:t>
      </w:r>
      <w:r w:rsidR="00481474">
        <w:t xml:space="preserve"> and </w:t>
      </w:r>
      <w:r w:rsidR="00481474">
        <w:rPr>
          <w:rFonts w:ascii="Arial" w:hAnsi="Arial" w:cs="Arial"/>
          <w:b/>
          <w:sz w:val="20"/>
        </w:rPr>
        <w:t>Take</w:t>
      </w:r>
      <w:r w:rsidR="00481474">
        <w:t xml:space="preserve"> function</w:t>
      </w:r>
      <w:r w:rsidR="002551FB">
        <w:t>s</w:t>
      </w:r>
      <w:r w:rsidR="00481474">
        <w:t xml:space="preserve"> work like the </w:t>
      </w:r>
      <w:r w:rsidR="00481474">
        <w:rPr>
          <w:rFonts w:ascii="Arial" w:hAnsi="Arial" w:cs="Arial"/>
          <w:b/>
          <w:sz w:val="20"/>
        </w:rPr>
        <w:t>Give</w:t>
      </w:r>
      <w:r w:rsidR="00481474">
        <w:t xml:space="preserve"> and </w:t>
      </w:r>
      <w:r w:rsidR="00481474">
        <w:rPr>
          <w:rFonts w:ascii="Arial" w:hAnsi="Arial" w:cs="Arial"/>
          <w:b/>
          <w:sz w:val="20"/>
        </w:rPr>
        <w:t>Take</w:t>
      </w:r>
      <w:r w:rsidR="00481474">
        <w:t xml:space="preserve"> on the Runs pane. </w:t>
      </w:r>
    </w:p>
    <w:p w14:paraId="5A882C91" w14:textId="77777777" w:rsidR="006E5AAC" w:rsidRDefault="006E5AAC" w:rsidP="00685DBD">
      <w:pPr>
        <w:pStyle w:val="Heading7"/>
        <w:keepNext w:val="0"/>
        <w:spacing w:before="240"/>
      </w:pPr>
    </w:p>
    <w:p w14:paraId="35228EDE" w14:textId="77777777" w:rsidR="00481474" w:rsidRDefault="00E55EF4">
      <w:pPr>
        <w:pStyle w:val="ListParagraph"/>
        <w:numPr>
          <w:ilvl w:val="1"/>
          <w:numId w:val="53"/>
        </w:numPr>
        <w:ind w:left="630" w:hanging="612"/>
        <w:outlineLvl w:val="1"/>
        <w:pPrChange w:id="6806" w:author="John Clevenger" w:date="2023-11-19T12:30:00Z">
          <w:pPr>
            <w:pStyle w:val="Heading2"/>
          </w:pPr>
        </w:pPrChange>
      </w:pPr>
      <w:bookmarkStart w:id="6807" w:name="_Toc261788235"/>
      <w:bookmarkStart w:id="6808" w:name="_Toc274153627"/>
      <w:bookmarkStart w:id="6809" w:name="_Toc274153763"/>
      <w:bookmarkStart w:id="6810" w:name="_Toc274154090"/>
      <w:r>
        <w:br w:type="page"/>
      </w:r>
      <w:bookmarkStart w:id="6811" w:name="_Toc151504394"/>
      <w:r w:rsidR="00481474" w:rsidRPr="00456646">
        <w:rPr>
          <w:rFonts w:ascii="Arial" w:hAnsi="Arial" w:cs="Arial"/>
          <w:b/>
          <w:bCs/>
          <w:sz w:val="26"/>
          <w:szCs w:val="26"/>
          <w:u w:val="single"/>
          <w:rPrChange w:id="6812" w:author="John Clevenger" w:date="2023-11-19T12:30:00Z">
            <w:rPr>
              <w:b w:val="0"/>
            </w:rPr>
          </w:rPrChange>
        </w:rPr>
        <w:lastRenderedPageBreak/>
        <w:t>Reports</w:t>
      </w:r>
      <w:bookmarkEnd w:id="6807"/>
      <w:bookmarkEnd w:id="6808"/>
      <w:bookmarkEnd w:id="6809"/>
      <w:bookmarkEnd w:id="6810"/>
      <w:bookmarkEnd w:id="6811"/>
    </w:p>
    <w:p w14:paraId="09CFAC79" w14:textId="269F1554" w:rsidR="00481474" w:rsidDel="0044161A" w:rsidRDefault="00481474">
      <w:pPr>
        <w:pStyle w:val="BodyText2"/>
        <w:spacing w:before="240"/>
        <w:ind w:firstLine="720"/>
        <w:jc w:val="both"/>
        <w:rPr>
          <w:del w:id="6813" w:author="John Clevenger [2]" w:date="2022-06-22T11:56:00Z"/>
        </w:rPr>
      </w:pPr>
      <w:r>
        <w:t xml:space="preserve">The </w:t>
      </w:r>
      <w:r>
        <w:rPr>
          <w:rFonts w:ascii="Arial" w:hAnsi="Arial"/>
          <w:b/>
          <w:sz w:val="20"/>
        </w:rPr>
        <w:t>Reports</w:t>
      </w:r>
      <w:r>
        <w:t xml:space="preserve"> tab on the main Administrator screen provides a variety of options for generating statistical reports about a contest, both during and after the contest.  </w:t>
      </w:r>
      <w:r w:rsidR="00E55EF4">
        <w:t xml:space="preserve"> Note that the </w:t>
      </w:r>
      <w:r w:rsidR="00E55EF4" w:rsidRPr="00E55EF4">
        <w:rPr>
          <w:rFonts w:ascii="Arial" w:hAnsi="Arial"/>
          <w:b/>
          <w:sz w:val="20"/>
        </w:rPr>
        <w:t>Reports</w:t>
      </w:r>
      <w:r w:rsidR="00E55EF4">
        <w:t xml:space="preserve"> tab appears on both the </w:t>
      </w:r>
      <w:r w:rsidR="00E55EF4" w:rsidRPr="00E55EF4">
        <w:rPr>
          <w:rFonts w:ascii="Arial" w:hAnsi="Arial"/>
          <w:b/>
          <w:sz w:val="20"/>
        </w:rPr>
        <w:t>Configure Contest</w:t>
      </w:r>
      <w:r w:rsidR="00E55EF4">
        <w:t xml:space="preserve"> and </w:t>
      </w:r>
      <w:r w:rsidR="00E55EF4" w:rsidRPr="00E55EF4">
        <w:rPr>
          <w:rFonts w:ascii="Arial" w:hAnsi="Arial"/>
          <w:b/>
          <w:sz w:val="20"/>
        </w:rPr>
        <w:t>Run Contest</w:t>
      </w:r>
      <w:r w:rsidR="00E55EF4">
        <w:t xml:space="preserve"> Administrator tab.  </w:t>
      </w:r>
      <w:r>
        <w:t xml:space="preserve">The </w:t>
      </w:r>
      <w:r>
        <w:rPr>
          <w:rFonts w:ascii="Arial" w:hAnsi="Arial"/>
          <w:b/>
          <w:sz w:val="20"/>
        </w:rPr>
        <w:t xml:space="preserve"> Reports </w:t>
      </w:r>
      <w:r>
        <w:t>screen looks like the following:</w:t>
      </w:r>
    </w:p>
    <w:p w14:paraId="7F185EEB" w14:textId="673181FE" w:rsidR="00294CED" w:rsidRDefault="00294CED" w:rsidP="0044161A">
      <w:pPr>
        <w:pStyle w:val="BodyText2"/>
        <w:spacing w:before="240"/>
        <w:ind w:firstLine="720"/>
        <w:jc w:val="both"/>
      </w:pPr>
    </w:p>
    <w:p w14:paraId="64FE49B7" w14:textId="1C7859EE" w:rsidR="00481474" w:rsidRDefault="008C1939">
      <w:pPr>
        <w:pStyle w:val="BodyText2"/>
      </w:pPr>
      <w:ins w:id="6814" w:author="John Clevenger [2]" w:date="2022-06-22T11:55:00Z">
        <w:r>
          <w:rPr>
            <w:noProof/>
          </w:rPr>
          <w:drawing>
            <wp:anchor distT="0" distB="0" distL="114300" distR="114300" simplePos="0" relativeHeight="251710464" behindDoc="0" locked="0" layoutInCell="1" allowOverlap="1" wp14:anchorId="5ED05573" wp14:editId="6079BDC5">
              <wp:simplePos x="0" y="0"/>
              <wp:positionH relativeFrom="page">
                <wp:align>center</wp:align>
              </wp:positionH>
              <wp:positionV relativeFrom="paragraph">
                <wp:posOffset>206375</wp:posOffset>
              </wp:positionV>
              <wp:extent cx="5274945" cy="3394710"/>
              <wp:effectExtent l="0" t="0" r="1905" b="0"/>
              <wp:wrapTopAndBottom/>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274945" cy="3394710"/>
                      </a:xfrm>
                      <a:prstGeom prst="rect">
                        <a:avLst/>
                      </a:prstGeom>
                    </pic:spPr>
                  </pic:pic>
                </a:graphicData>
              </a:graphic>
              <wp14:sizeRelH relativeFrom="page">
                <wp14:pctWidth>0</wp14:pctWidth>
              </wp14:sizeRelH>
              <wp14:sizeRelV relativeFrom="page">
                <wp14:pctHeight>0</wp14:pctHeight>
              </wp14:sizeRelV>
            </wp:anchor>
          </w:drawing>
        </w:r>
      </w:ins>
      <w:del w:id="6815" w:author="John Clevenger [2]" w:date="2022-06-22T11:55:00Z">
        <w:r w:rsidR="00A92296" w:rsidRPr="00DF643E" w:rsidDel="0044161A">
          <w:rPr>
            <w:noProof/>
          </w:rPr>
          <w:drawing>
            <wp:inline distT="0" distB="0" distL="0" distR="0" wp14:anchorId="506F6013" wp14:editId="28E46847">
              <wp:extent cx="6048375" cy="321945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48375" cy="3219450"/>
                      </a:xfrm>
                      <a:prstGeom prst="rect">
                        <a:avLst/>
                      </a:prstGeom>
                      <a:noFill/>
                      <a:ln>
                        <a:noFill/>
                      </a:ln>
                    </pic:spPr>
                  </pic:pic>
                </a:graphicData>
              </a:graphic>
            </wp:inline>
          </w:drawing>
        </w:r>
      </w:del>
      <w:ins w:id="6816" w:author="John Clevenger [2]" w:date="2022-06-22T11:55:00Z">
        <w:r w:rsidR="0044161A" w:rsidRPr="0044161A">
          <w:rPr>
            <w:noProof/>
          </w:rPr>
          <w:t xml:space="preserve"> </w:t>
        </w:r>
      </w:ins>
    </w:p>
    <w:p w14:paraId="0A5EE480" w14:textId="42965644" w:rsidR="00481474" w:rsidRDefault="00481474" w:rsidP="00DA2A9F">
      <w:pPr>
        <w:ind w:left="720"/>
        <w:jc w:val="center"/>
      </w:pPr>
    </w:p>
    <w:p w14:paraId="7570AF01" w14:textId="7C142C78" w:rsidR="00481474" w:rsidDel="008C1939" w:rsidRDefault="00481474">
      <w:pPr>
        <w:rPr>
          <w:del w:id="6817" w:author="John Clevenger [2]" w:date="2022-06-22T12:03:00Z"/>
        </w:rPr>
      </w:pPr>
    </w:p>
    <w:p w14:paraId="2AA802E2" w14:textId="77777777" w:rsidR="008C1939" w:rsidRDefault="00481474">
      <w:pPr>
        <w:spacing w:before="240"/>
        <w:ind w:firstLine="720"/>
        <w:jc w:val="both"/>
        <w:rPr>
          <w:ins w:id="6818" w:author="John Clevenger [2]" w:date="2022-06-22T12:03:00Z"/>
        </w:rPr>
      </w:pPr>
      <w:r>
        <w:t>The “</w:t>
      </w:r>
      <w:r w:rsidR="005741C7">
        <w:rPr>
          <w:rFonts w:ascii="Arial" w:hAnsi="Arial" w:cs="Arial"/>
          <w:b/>
          <w:bCs/>
          <w:sz w:val="20"/>
        </w:rPr>
        <w:t>Reports</w:t>
      </w:r>
      <w:r>
        <w:t xml:space="preserve">” drop-down list allows choosing one of </w:t>
      </w:r>
      <w:del w:id="6819" w:author="John Clevenger [2]" w:date="2022-06-22T11:56:00Z">
        <w:r w:rsidDel="0044161A">
          <w:delText>a number of</w:delText>
        </w:r>
      </w:del>
      <w:ins w:id="6820" w:author="John Clevenger [2]" w:date="2022-06-22T11:56:00Z">
        <w:r w:rsidR="0044161A">
          <w:t>several</w:t>
        </w:r>
      </w:ins>
      <w:r>
        <w:t xml:space="preserve"> different report formats.  The list of available reports is summarized in the table shown below.  Pressing the “</w:t>
      </w:r>
      <w:r>
        <w:rPr>
          <w:rFonts w:ascii="Arial" w:hAnsi="Arial" w:cs="Arial"/>
          <w:b/>
          <w:bCs/>
          <w:sz w:val="20"/>
        </w:rPr>
        <w:t>View</w:t>
      </w:r>
      <w:r w:rsidR="005741C7">
        <w:rPr>
          <w:rFonts w:ascii="Arial" w:hAnsi="Arial" w:cs="Arial"/>
          <w:b/>
          <w:bCs/>
          <w:sz w:val="20"/>
        </w:rPr>
        <w:t xml:space="preserve"> Report</w:t>
      </w:r>
      <w:r>
        <w:t xml:space="preserve">” button will pop up a display showing the content of the selected </w:t>
      </w:r>
      <w:del w:id="6821" w:author="John Clevenger [2]" w:date="2022-06-22T11:57:00Z">
        <w:r w:rsidDel="0044161A">
          <w:delText>report, and</w:delText>
        </w:r>
      </w:del>
      <w:ins w:id="6822" w:author="John Clevenger [2]" w:date="2022-06-22T11:57:00Z">
        <w:r w:rsidR="0044161A">
          <w:t>report and</w:t>
        </w:r>
      </w:ins>
      <w:r>
        <w:t xml:space="preserve"> will also write the selected report in text form to a file (located by default in the $PC2HOME directory)</w:t>
      </w:r>
      <w:ins w:id="6823" w:author="John Clevenger [2]" w:date="2022-06-22T11:57:00Z">
        <w:r w:rsidR="0044161A">
          <w:t xml:space="preserve">.  </w:t>
        </w:r>
      </w:ins>
    </w:p>
    <w:p w14:paraId="7EF6B584" w14:textId="79809847" w:rsidR="00481474" w:rsidRDefault="0044161A">
      <w:pPr>
        <w:spacing w:before="240"/>
        <w:ind w:firstLine="720"/>
        <w:jc w:val="both"/>
      </w:pPr>
      <w:ins w:id="6824" w:author="John Clevenger [2]" w:date="2022-06-22T11:57:00Z">
        <w:r>
          <w:t>Pressing the “</w:t>
        </w:r>
        <w:r w:rsidRPr="0044161A">
          <w:rPr>
            <w:rFonts w:ascii="Arial" w:hAnsi="Arial" w:cs="Arial"/>
            <w:b/>
            <w:bCs/>
            <w:sz w:val="20"/>
            <w:rPrChange w:id="6825" w:author="John Clevenger [2]" w:date="2022-06-22T12:00:00Z">
              <w:rPr/>
            </w:rPrChange>
          </w:rPr>
          <w:t>Export Report Contents</w:t>
        </w:r>
        <w:r>
          <w:t xml:space="preserve">” </w:t>
        </w:r>
      </w:ins>
      <w:ins w:id="6826" w:author="John Clevenger [2]" w:date="2022-06-22T11:58:00Z">
        <w:r>
          <w:t>button has the same effect</w:t>
        </w:r>
      </w:ins>
      <w:ins w:id="6827" w:author="John Clevenger [2]" w:date="2022-06-22T12:02:00Z">
        <w:r w:rsidR="008C1939">
          <w:t xml:space="preserve"> as “</w:t>
        </w:r>
        <w:r w:rsidR="008C1939" w:rsidRPr="008C1939">
          <w:rPr>
            <w:rFonts w:ascii="Arial" w:hAnsi="Arial" w:cs="Arial"/>
            <w:b/>
            <w:bCs/>
            <w:sz w:val="20"/>
            <w:rPrChange w:id="6828" w:author="John Clevenger [2]" w:date="2022-06-22T12:03:00Z">
              <w:rPr/>
            </w:rPrChange>
          </w:rPr>
          <w:t>V</w:t>
        </w:r>
      </w:ins>
      <w:ins w:id="6829" w:author="John Clevenger [2]" w:date="2022-06-22T12:03:00Z">
        <w:r w:rsidR="008C1939" w:rsidRPr="008C1939">
          <w:rPr>
            <w:rFonts w:ascii="Arial" w:hAnsi="Arial" w:cs="Arial"/>
            <w:b/>
            <w:bCs/>
            <w:sz w:val="20"/>
            <w:rPrChange w:id="6830" w:author="John Clevenger [2]" w:date="2022-06-22T12:03:00Z">
              <w:rPr/>
            </w:rPrChange>
          </w:rPr>
          <w:t>iew Reports</w:t>
        </w:r>
        <w:r w:rsidR="008C1939">
          <w:t>”</w:t>
        </w:r>
      </w:ins>
      <w:ins w:id="6831" w:author="John Clevenger [2]" w:date="2022-06-22T11:58:00Z">
        <w:r>
          <w:t>, except that the generated report has no “header/footer” information – it contains only the “raw report contents”</w:t>
        </w:r>
      </w:ins>
      <w:ins w:id="6832" w:author="John Clevenger [2]" w:date="2022-06-22T12:01:00Z">
        <w:r w:rsidR="004136A0">
          <w:t xml:space="preserve"> (this</w:t>
        </w:r>
      </w:ins>
      <w:ins w:id="6833" w:author="John Clevenger [2]" w:date="2022-06-22T11:58:00Z">
        <w:r>
          <w:t xml:space="preserve"> is useful </w:t>
        </w:r>
      </w:ins>
      <w:ins w:id="6834" w:author="John Clevenger [2]" w:date="2022-06-22T12:01:00Z">
        <w:r w:rsidR="004136A0">
          <w:t xml:space="preserve">for example </w:t>
        </w:r>
      </w:ins>
      <w:ins w:id="6835" w:author="John Clevenger [2]" w:date="2022-06-22T11:58:00Z">
        <w:r>
          <w:t xml:space="preserve">when the content of the report </w:t>
        </w:r>
      </w:ins>
      <w:ins w:id="6836" w:author="John Clevenger [2]" w:date="2022-06-22T11:59:00Z">
        <w:r>
          <w:t xml:space="preserve">(such as an Event Feed report) </w:t>
        </w:r>
      </w:ins>
      <w:ins w:id="6837" w:author="John Clevenger [2]" w:date="2022-06-22T11:58:00Z">
        <w:r>
          <w:t xml:space="preserve">needs to be used as </w:t>
        </w:r>
      </w:ins>
      <w:ins w:id="6838" w:author="John Clevenger [2]" w:date="2022-06-22T11:59:00Z">
        <w:r>
          <w:t>input to an exter</w:t>
        </w:r>
      </w:ins>
      <w:del w:id="6839" w:author="John Clevenger [2]" w:date="2022-06-22T11:57:00Z">
        <w:r w:rsidR="00481474" w:rsidDel="0044161A">
          <w:delText xml:space="preserve"> </w:delText>
        </w:r>
      </w:del>
      <w:ins w:id="6840" w:author="John Clevenger [2]" w:date="2022-06-22T11:59:00Z">
        <w:r>
          <w:t>nal tool (such as the ICPCTools Resolver).</w:t>
        </w:r>
      </w:ins>
    </w:p>
    <w:p w14:paraId="7A013E2B" w14:textId="4AB1179C" w:rsidR="008E55F3" w:rsidRDefault="005741C7" w:rsidP="008E55F3">
      <w:pPr>
        <w:spacing w:before="240"/>
        <w:ind w:firstLine="720"/>
        <w:jc w:val="both"/>
        <w:rPr>
          <w:ins w:id="6841" w:author="John Clevenger [2]" w:date="2022-12-15T16:32:00Z"/>
        </w:rPr>
      </w:pPr>
      <w:r>
        <w:t>Pressing “</w:t>
      </w:r>
      <w:r w:rsidR="00BF0BFB" w:rsidRPr="005741C7">
        <w:rPr>
          <w:rFonts w:ascii="Arial" w:hAnsi="Arial" w:cs="Arial"/>
          <w:b/>
          <w:bCs/>
          <w:sz w:val="20"/>
        </w:rPr>
        <w:t>Generate Summary</w:t>
      </w:r>
      <w:r>
        <w:t>”</w:t>
      </w:r>
      <w:r w:rsidR="00BF0BFB">
        <w:t xml:space="preserve"> will generate </w:t>
      </w:r>
      <w:r>
        <w:t>all the following</w:t>
      </w:r>
      <w:r w:rsidR="00C0404A">
        <w:t xml:space="preserve"> reports: </w:t>
      </w:r>
      <w:r w:rsidR="00C0404A" w:rsidRPr="00C0404A">
        <w:t xml:space="preserve">Balloons Summary, Clarifications, Contest Analysis, Contest Settings, Contest XML, Evaluations, Fastest Solutions Per Problem, Fastest Solutions Summary, </w:t>
      </w:r>
      <w:r>
        <w:t xml:space="preserve">Groups, ICPCTools Event Feed, JSON Standings, </w:t>
      </w:r>
      <w:r w:rsidR="00C0404A" w:rsidRPr="00C0404A">
        <w:t>Languages, Problems, Runs, Runs (Version 8 content and format), Runs grouped by team,</w:t>
      </w:r>
      <w:r>
        <w:t xml:space="preserve"> Scoreboard,</w:t>
      </w:r>
      <w:r w:rsidR="00C0404A" w:rsidRPr="00C0404A">
        <w:t xml:space="preserve"> Solutions By Problem, Standings Web Pages, Standings XML, </w:t>
      </w:r>
      <w:r>
        <w:t xml:space="preserve">Submission, and </w:t>
      </w:r>
      <w:r w:rsidR="00C0404A" w:rsidRPr="00C0404A">
        <w:t>Submissions by Language.</w:t>
      </w:r>
      <w:r w:rsidR="00BF0BFB">
        <w:t xml:space="preserve"> When all reports are written a dialog will appear that shows the directory where the reports were saved.</w:t>
      </w:r>
      <w:r w:rsidR="00C0404A">
        <w:t xml:space="preserve">   Reports will be saved in the </w:t>
      </w:r>
      <w:r w:rsidR="00C0404A" w:rsidRPr="0044161A">
        <w:rPr>
          <w:rStyle w:val="CODE"/>
          <w:b/>
          <w:bCs/>
          <w:rPrChange w:id="6842" w:author="John Clevenger [2]" w:date="2022-06-22T12:00:00Z">
            <w:rPr>
              <w:rStyle w:val="CODE"/>
            </w:rPr>
          </w:rPrChange>
        </w:rPr>
        <w:t>profiles\P&lt;profileid&gt;\reports</w:t>
      </w:r>
      <w:r w:rsidR="00C0404A">
        <w:t xml:space="preserve"> directory.</w:t>
      </w:r>
      <w:ins w:id="6843" w:author="John Clevenger [2]" w:date="2022-12-15T16:32:00Z">
        <w:r w:rsidR="008E55F3" w:rsidRPr="008E55F3">
          <w:t xml:space="preserve"> </w:t>
        </w:r>
        <w:r w:rsidR="008E55F3">
          <w:t xml:space="preserve">When a server is shut down and there are less than </w:t>
        </w:r>
        <w:r w:rsidR="008E55F3">
          <w:lastRenderedPageBreak/>
          <w:t>30 minutes remaining in the contest, this same list of reports will be automatically generated in the reports directory.</w:t>
        </w:r>
      </w:ins>
    </w:p>
    <w:p w14:paraId="599E8868" w14:textId="1FF037A5" w:rsidR="006E5AAC" w:rsidRDefault="008E55F3">
      <w:pPr>
        <w:spacing w:before="240"/>
        <w:ind w:firstLine="720"/>
        <w:jc w:val="both"/>
        <w:rPr>
          <w:ins w:id="6844" w:author="John Clevenger [2]" w:date="2022-12-15T16:37:00Z"/>
        </w:rPr>
      </w:pPr>
      <w:ins w:id="6845" w:author="John Clevenger [2]" w:date="2022-12-15T16:32:00Z">
        <w:r>
          <w:t>The following table lists the available reports.</w:t>
        </w:r>
      </w:ins>
    </w:p>
    <w:p w14:paraId="5D937D05" w14:textId="58E41E2E" w:rsidR="008E55F3" w:rsidRDefault="008E55F3">
      <w:pPr>
        <w:spacing w:before="240"/>
        <w:ind w:firstLine="720"/>
        <w:jc w:val="both"/>
        <w:rPr>
          <w:ins w:id="6846" w:author="John Clevenger [2]" w:date="2022-12-15T16:37:00Z"/>
        </w:rPr>
      </w:pPr>
    </w:p>
    <w:tbl>
      <w:tblPr>
        <w:tblW w:w="10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000" w:firstRow="0" w:lastRow="0" w:firstColumn="0" w:lastColumn="0" w:noHBand="0" w:noVBand="0"/>
      </w:tblPr>
      <w:tblGrid>
        <w:gridCol w:w="3420"/>
        <w:gridCol w:w="6732"/>
      </w:tblGrid>
      <w:tr w:rsidR="008E55F3" w14:paraId="76CC6940" w14:textId="77777777" w:rsidTr="007323B0">
        <w:trPr>
          <w:cantSplit/>
          <w:tblHeader/>
          <w:jc w:val="center"/>
          <w:ins w:id="6847" w:author="John Clevenger [2]" w:date="2022-12-15T16:38:00Z"/>
        </w:trPr>
        <w:tc>
          <w:tcPr>
            <w:tcW w:w="3420" w:type="dxa"/>
            <w:tcBorders>
              <w:top w:val="single" w:sz="4" w:space="0" w:color="auto"/>
              <w:left w:val="single" w:sz="4" w:space="0" w:color="auto"/>
              <w:bottom w:val="single" w:sz="18" w:space="0" w:color="auto"/>
              <w:right w:val="single" w:sz="4" w:space="0" w:color="auto"/>
            </w:tcBorders>
            <w:shd w:val="clear" w:color="auto" w:fill="FFFFFF"/>
          </w:tcPr>
          <w:p w14:paraId="7200376B" w14:textId="77777777" w:rsidR="008E55F3" w:rsidRPr="00A35D85" w:rsidRDefault="008E55F3" w:rsidP="007323B0">
            <w:pPr>
              <w:jc w:val="center"/>
              <w:rPr>
                <w:ins w:id="6848" w:author="John Clevenger [2]" w:date="2022-12-15T16:38:00Z"/>
              </w:rPr>
            </w:pPr>
            <w:bookmarkStart w:id="6849" w:name="_Hlk122014410"/>
            <w:ins w:id="6850" w:author="John Clevenger [2]" w:date="2022-12-15T16:38:00Z">
              <w:r>
                <w:t>Report</w:t>
              </w:r>
            </w:ins>
          </w:p>
        </w:tc>
        <w:tc>
          <w:tcPr>
            <w:tcW w:w="6732" w:type="dxa"/>
            <w:tcBorders>
              <w:top w:val="single" w:sz="4" w:space="0" w:color="auto"/>
              <w:left w:val="single" w:sz="4" w:space="0" w:color="auto"/>
              <w:bottom w:val="single" w:sz="18" w:space="0" w:color="auto"/>
              <w:right w:val="single" w:sz="4" w:space="0" w:color="auto"/>
            </w:tcBorders>
            <w:shd w:val="clear" w:color="auto" w:fill="FFFFFF"/>
          </w:tcPr>
          <w:p w14:paraId="0D5AFDEF" w14:textId="77777777" w:rsidR="008E55F3" w:rsidRDefault="008E55F3" w:rsidP="007323B0">
            <w:pPr>
              <w:jc w:val="center"/>
              <w:rPr>
                <w:ins w:id="6851" w:author="John Clevenger [2]" w:date="2022-12-15T16:38:00Z"/>
              </w:rPr>
            </w:pPr>
            <w:ins w:id="6852" w:author="John Clevenger [2]" w:date="2022-12-15T16:38:00Z">
              <w:r>
                <w:t>Description</w:t>
              </w:r>
            </w:ins>
          </w:p>
        </w:tc>
      </w:tr>
      <w:tr w:rsidR="008E55F3" w14:paraId="5DED9B27" w14:textId="77777777" w:rsidTr="007323B0">
        <w:trPr>
          <w:cantSplit/>
          <w:trHeight w:val="285"/>
          <w:jc w:val="center"/>
          <w:ins w:id="6853" w:author="John Clevenger [2]" w:date="2022-12-15T16:38:00Z"/>
        </w:trPr>
        <w:tc>
          <w:tcPr>
            <w:tcW w:w="3420" w:type="dxa"/>
            <w:tcBorders>
              <w:bottom w:val="single" w:sz="4" w:space="0" w:color="auto"/>
            </w:tcBorders>
          </w:tcPr>
          <w:p w14:paraId="1AEEBBA1" w14:textId="77777777" w:rsidR="008E55F3" w:rsidRPr="00A35D85" w:rsidRDefault="008E55F3" w:rsidP="007323B0">
            <w:pPr>
              <w:rPr>
                <w:ins w:id="6854" w:author="John Clevenger [2]" w:date="2022-12-15T16:38:00Z"/>
              </w:rPr>
            </w:pPr>
            <w:ins w:id="6855" w:author="John Clevenger [2]" w:date="2022-12-15T16:38:00Z">
              <w:r w:rsidRPr="00A35D85">
                <w:t>Account Permissions Report</w:t>
              </w:r>
            </w:ins>
          </w:p>
        </w:tc>
        <w:tc>
          <w:tcPr>
            <w:tcW w:w="6732" w:type="dxa"/>
            <w:tcBorders>
              <w:bottom w:val="single" w:sz="4" w:space="0" w:color="auto"/>
            </w:tcBorders>
          </w:tcPr>
          <w:p w14:paraId="53A0E13C" w14:textId="77777777" w:rsidR="008E55F3" w:rsidRPr="00A35D85" w:rsidRDefault="008E55F3" w:rsidP="007323B0">
            <w:pPr>
              <w:rPr>
                <w:ins w:id="6856" w:author="John Clevenger [2]" w:date="2022-12-15T16:38:00Z"/>
              </w:rPr>
            </w:pPr>
            <w:ins w:id="6857" w:author="John Clevenger [2]" w:date="2022-12-15T16:38:00Z">
              <w:r>
                <w:t>For each client list their Permissions/Abilities</w:t>
              </w:r>
            </w:ins>
          </w:p>
        </w:tc>
      </w:tr>
      <w:tr w:rsidR="008E55F3" w14:paraId="0D38BC6E" w14:textId="77777777" w:rsidTr="007323B0">
        <w:trPr>
          <w:cantSplit/>
          <w:trHeight w:val="285"/>
          <w:jc w:val="center"/>
          <w:ins w:id="6858" w:author="John Clevenger [2]" w:date="2022-12-15T16:38:00Z"/>
        </w:trPr>
        <w:tc>
          <w:tcPr>
            <w:tcW w:w="3420" w:type="dxa"/>
            <w:tcBorders>
              <w:bottom w:val="single" w:sz="4" w:space="0" w:color="auto"/>
            </w:tcBorders>
          </w:tcPr>
          <w:p w14:paraId="7F6617A2" w14:textId="77777777" w:rsidR="008E55F3" w:rsidRPr="00A35D85" w:rsidRDefault="008E55F3" w:rsidP="007323B0">
            <w:pPr>
              <w:rPr>
                <w:ins w:id="6859" w:author="John Clevenger [2]" w:date="2022-12-15T16:38:00Z"/>
              </w:rPr>
            </w:pPr>
            <w:ins w:id="6860" w:author="John Clevenger [2]" w:date="2022-12-15T16:38:00Z">
              <w:r w:rsidRPr="00A35D85">
                <w:t>Accounts</w:t>
              </w:r>
            </w:ins>
          </w:p>
        </w:tc>
        <w:tc>
          <w:tcPr>
            <w:tcW w:w="6732" w:type="dxa"/>
            <w:tcBorders>
              <w:bottom w:val="single" w:sz="4" w:space="0" w:color="auto"/>
            </w:tcBorders>
          </w:tcPr>
          <w:p w14:paraId="0AA59458" w14:textId="77777777" w:rsidR="008E55F3" w:rsidRPr="00A35D85" w:rsidRDefault="008E55F3" w:rsidP="007323B0">
            <w:pPr>
              <w:rPr>
                <w:ins w:id="6861" w:author="John Clevenger [2]" w:date="2022-12-15T16:38:00Z"/>
              </w:rPr>
            </w:pPr>
            <w:ins w:id="6862" w:author="John Clevenger [2]" w:date="2022-12-15T16:38:00Z">
              <w:r>
                <w:t>List summary of accounts per site, and individual accounts sites, logins, passwords</w:t>
              </w:r>
            </w:ins>
          </w:p>
        </w:tc>
      </w:tr>
      <w:tr w:rsidR="008E55F3" w14:paraId="5187499A" w14:textId="77777777" w:rsidTr="007323B0">
        <w:trPr>
          <w:cantSplit/>
          <w:trHeight w:val="285"/>
          <w:jc w:val="center"/>
          <w:ins w:id="6863" w:author="John Clevenger [2]" w:date="2022-12-15T16:38:00Z"/>
        </w:trPr>
        <w:tc>
          <w:tcPr>
            <w:tcW w:w="3420" w:type="dxa"/>
            <w:tcBorders>
              <w:bottom w:val="single" w:sz="4" w:space="0" w:color="auto"/>
            </w:tcBorders>
          </w:tcPr>
          <w:p w14:paraId="54A16DE0" w14:textId="77777777" w:rsidR="008E55F3" w:rsidRPr="00A35D85" w:rsidRDefault="008E55F3" w:rsidP="007323B0">
            <w:pPr>
              <w:rPr>
                <w:ins w:id="6864" w:author="John Clevenger [2]" w:date="2022-12-15T16:38:00Z"/>
              </w:rPr>
            </w:pPr>
            <w:ins w:id="6865" w:author="John Clevenger [2]" w:date="2022-12-15T16:38:00Z">
              <w:r>
                <w:t>Accounts.tsv (all accounts)</w:t>
              </w:r>
            </w:ins>
          </w:p>
        </w:tc>
        <w:tc>
          <w:tcPr>
            <w:tcW w:w="6732" w:type="dxa"/>
            <w:tcBorders>
              <w:bottom w:val="single" w:sz="4" w:space="0" w:color="auto"/>
            </w:tcBorders>
          </w:tcPr>
          <w:p w14:paraId="500100C4" w14:textId="77777777" w:rsidR="008E55F3" w:rsidRDefault="008E55F3" w:rsidP="007323B0">
            <w:pPr>
              <w:rPr>
                <w:ins w:id="6866" w:author="John Clevenger [2]" w:date="2022-12-15T16:38:00Z"/>
              </w:rPr>
            </w:pPr>
            <w:ins w:id="6867" w:author="John Clevenger [2]" w:date="2022-12-15T16:38:00Z">
              <w:r>
                <w:t>A tsv (tab-separated values) listing of all accounts</w:t>
              </w:r>
            </w:ins>
          </w:p>
        </w:tc>
      </w:tr>
      <w:tr w:rsidR="008E55F3" w14:paraId="73542DA0" w14:textId="77777777" w:rsidTr="007323B0">
        <w:trPr>
          <w:cantSplit/>
          <w:trHeight w:val="285"/>
          <w:jc w:val="center"/>
          <w:ins w:id="6868" w:author="John Clevenger [2]" w:date="2022-12-15T16:38:00Z"/>
        </w:trPr>
        <w:tc>
          <w:tcPr>
            <w:tcW w:w="3420" w:type="dxa"/>
            <w:tcBorders>
              <w:bottom w:val="single" w:sz="4" w:space="0" w:color="auto"/>
            </w:tcBorders>
          </w:tcPr>
          <w:p w14:paraId="4E1F7016" w14:textId="77777777" w:rsidR="008E55F3" w:rsidRDefault="008E55F3" w:rsidP="007323B0">
            <w:pPr>
              <w:rPr>
                <w:ins w:id="6869" w:author="John Clevenger [2]" w:date="2022-12-15T16:38:00Z"/>
              </w:rPr>
            </w:pPr>
            <w:ins w:id="6870" w:author="John Clevenger [2]" w:date="2022-12-15T16:38:00Z">
              <w:r>
                <w:t>Accounts.tsv (teams and judges)</w:t>
              </w:r>
            </w:ins>
          </w:p>
        </w:tc>
        <w:tc>
          <w:tcPr>
            <w:tcW w:w="6732" w:type="dxa"/>
            <w:tcBorders>
              <w:bottom w:val="single" w:sz="4" w:space="0" w:color="auto"/>
            </w:tcBorders>
          </w:tcPr>
          <w:p w14:paraId="271BDF59" w14:textId="77777777" w:rsidR="008E55F3" w:rsidRDefault="008E55F3" w:rsidP="007323B0">
            <w:pPr>
              <w:rPr>
                <w:ins w:id="6871" w:author="John Clevenger [2]" w:date="2022-12-15T16:38:00Z"/>
              </w:rPr>
            </w:pPr>
            <w:ins w:id="6872" w:author="John Clevenger [2]" w:date="2022-12-15T16:38:00Z">
              <w:r>
                <w:t>A tsv listing of (just) team and judge accounts</w:t>
              </w:r>
            </w:ins>
          </w:p>
        </w:tc>
      </w:tr>
      <w:tr w:rsidR="008E55F3" w14:paraId="28016C88" w14:textId="77777777" w:rsidTr="007323B0">
        <w:trPr>
          <w:cantSplit/>
          <w:trHeight w:val="285"/>
          <w:jc w:val="center"/>
          <w:ins w:id="6873" w:author="John Clevenger [2]" w:date="2022-12-15T16:38:00Z"/>
        </w:trPr>
        <w:tc>
          <w:tcPr>
            <w:tcW w:w="3420" w:type="dxa"/>
            <w:tcBorders>
              <w:bottom w:val="single" w:sz="4" w:space="0" w:color="auto"/>
            </w:tcBorders>
          </w:tcPr>
          <w:p w14:paraId="7F673A39" w14:textId="77777777" w:rsidR="008E55F3" w:rsidRDefault="008E55F3" w:rsidP="007323B0">
            <w:pPr>
              <w:rPr>
                <w:ins w:id="6874" w:author="John Clevenger [2]" w:date="2022-12-15T16:38:00Z"/>
              </w:rPr>
            </w:pPr>
            <w:ins w:id="6875" w:author="John Clevenger [2]" w:date="2022-12-15T16:38:00Z">
              <w:r>
                <w:t>Active Profile Clone Settings</w:t>
              </w:r>
            </w:ins>
          </w:p>
        </w:tc>
        <w:tc>
          <w:tcPr>
            <w:tcW w:w="6732" w:type="dxa"/>
            <w:tcBorders>
              <w:bottom w:val="single" w:sz="4" w:space="0" w:color="auto"/>
            </w:tcBorders>
          </w:tcPr>
          <w:p w14:paraId="36319A83" w14:textId="77777777" w:rsidR="008E55F3" w:rsidRDefault="008E55F3" w:rsidP="007323B0">
            <w:pPr>
              <w:rPr>
                <w:ins w:id="6876" w:author="John Clevenger [2]" w:date="2022-12-15T16:38:00Z"/>
              </w:rPr>
            </w:pPr>
            <w:ins w:id="6877" w:author="John Clevenger [2]" w:date="2022-12-15T16:38:00Z">
              <w:r>
                <w:t>A summary of settings in cloned profiles</w:t>
              </w:r>
            </w:ins>
          </w:p>
        </w:tc>
      </w:tr>
      <w:tr w:rsidR="008E55F3" w14:paraId="6DC88C50" w14:textId="77777777" w:rsidTr="007323B0">
        <w:trPr>
          <w:cantSplit/>
          <w:trHeight w:val="285"/>
          <w:jc w:val="center"/>
          <w:ins w:id="6878" w:author="John Clevenger [2]" w:date="2022-12-15T16:38:00Z"/>
        </w:trPr>
        <w:tc>
          <w:tcPr>
            <w:tcW w:w="3420" w:type="dxa"/>
            <w:tcBorders>
              <w:top w:val="single" w:sz="4" w:space="0" w:color="auto"/>
            </w:tcBorders>
          </w:tcPr>
          <w:p w14:paraId="59AD682F" w14:textId="77777777" w:rsidR="008E55F3" w:rsidRPr="00A35D85" w:rsidRDefault="008E55F3" w:rsidP="007323B0">
            <w:pPr>
              <w:rPr>
                <w:ins w:id="6879" w:author="John Clevenger [2]" w:date="2022-12-15T16:38:00Z"/>
              </w:rPr>
            </w:pPr>
            <w:ins w:id="6880" w:author="John Clevenger [2]" w:date="2022-12-15T16:38:00Z">
              <w:r w:rsidRPr="00A35D85">
                <w:t>All Reports</w:t>
              </w:r>
            </w:ins>
          </w:p>
        </w:tc>
        <w:tc>
          <w:tcPr>
            <w:tcW w:w="6732" w:type="dxa"/>
            <w:tcBorders>
              <w:top w:val="single" w:sz="4" w:space="0" w:color="auto"/>
            </w:tcBorders>
          </w:tcPr>
          <w:p w14:paraId="6C82B78D" w14:textId="77777777" w:rsidR="008E55F3" w:rsidRPr="00A35D85" w:rsidRDefault="008E55F3" w:rsidP="007323B0">
            <w:pPr>
              <w:rPr>
                <w:ins w:id="6881" w:author="John Clevenger [2]" w:date="2022-12-15T16:38:00Z"/>
              </w:rPr>
            </w:pPr>
            <w:ins w:id="6882" w:author="John Clevenger [2]" w:date="2022-12-15T16:38:00Z">
              <w:r>
                <w:t>List contents of all reports</w:t>
              </w:r>
            </w:ins>
          </w:p>
        </w:tc>
      </w:tr>
      <w:tr w:rsidR="008E55F3" w14:paraId="7A0FF600" w14:textId="77777777" w:rsidTr="007323B0">
        <w:trPr>
          <w:cantSplit/>
          <w:trHeight w:val="285"/>
          <w:jc w:val="center"/>
          <w:ins w:id="6883" w:author="John Clevenger [2]" w:date="2022-12-15T16:38:00Z"/>
        </w:trPr>
        <w:tc>
          <w:tcPr>
            <w:tcW w:w="3420" w:type="dxa"/>
            <w:tcBorders>
              <w:top w:val="single" w:sz="4" w:space="0" w:color="auto"/>
            </w:tcBorders>
          </w:tcPr>
          <w:p w14:paraId="41BBCF13" w14:textId="77777777" w:rsidR="008E55F3" w:rsidRPr="00A35D85" w:rsidRDefault="008E55F3" w:rsidP="007323B0">
            <w:pPr>
              <w:rPr>
                <w:ins w:id="6884" w:author="John Clevenger [2]" w:date="2022-12-15T16:38:00Z"/>
              </w:rPr>
            </w:pPr>
            <w:ins w:id="6885" w:author="John Clevenger [2]" w:date="2022-12-15T16:38:00Z">
              <w:r>
                <w:t>Auto-Judge Settings</w:t>
              </w:r>
            </w:ins>
          </w:p>
        </w:tc>
        <w:tc>
          <w:tcPr>
            <w:tcW w:w="6732" w:type="dxa"/>
            <w:tcBorders>
              <w:top w:val="single" w:sz="4" w:space="0" w:color="auto"/>
            </w:tcBorders>
          </w:tcPr>
          <w:p w14:paraId="5D03E909" w14:textId="77777777" w:rsidR="008E55F3" w:rsidRDefault="008E55F3" w:rsidP="007323B0">
            <w:pPr>
              <w:rPr>
                <w:ins w:id="6886" w:author="John Clevenger [2]" w:date="2022-12-15T16:38:00Z"/>
              </w:rPr>
            </w:pPr>
            <w:ins w:id="6887" w:author="John Clevenger [2]" w:date="2022-12-15T16:38:00Z">
              <w:r>
                <w:t xml:space="preserve">List of settings for all judges currently configured for Auto-Judging </w:t>
              </w:r>
            </w:ins>
          </w:p>
        </w:tc>
      </w:tr>
      <w:tr w:rsidR="008E55F3" w14:paraId="2C5A34EC" w14:textId="77777777" w:rsidTr="007323B0">
        <w:trPr>
          <w:cantSplit/>
          <w:trHeight w:val="285"/>
          <w:jc w:val="center"/>
          <w:ins w:id="6888" w:author="John Clevenger [2]" w:date="2022-12-15T16:38:00Z"/>
        </w:trPr>
        <w:tc>
          <w:tcPr>
            <w:tcW w:w="3420" w:type="dxa"/>
          </w:tcPr>
          <w:p w14:paraId="515D683E" w14:textId="77777777" w:rsidR="008E55F3" w:rsidRPr="00A35D85" w:rsidRDefault="008E55F3" w:rsidP="007323B0">
            <w:pPr>
              <w:rPr>
                <w:ins w:id="6889" w:author="John Clevenger [2]" w:date="2022-12-15T16:38:00Z"/>
              </w:rPr>
            </w:pPr>
            <w:ins w:id="6890" w:author="John Clevenger [2]" w:date="2022-12-15T16:38:00Z">
              <w:r w:rsidRPr="00A35D85">
                <w:t>Balloons Delivery</w:t>
              </w:r>
            </w:ins>
          </w:p>
        </w:tc>
        <w:tc>
          <w:tcPr>
            <w:tcW w:w="6732" w:type="dxa"/>
          </w:tcPr>
          <w:p w14:paraId="0774F150" w14:textId="77777777" w:rsidR="008E55F3" w:rsidRPr="00A35D85" w:rsidRDefault="008E55F3" w:rsidP="007323B0">
            <w:pPr>
              <w:rPr>
                <w:ins w:id="6891" w:author="John Clevenger [2]" w:date="2022-12-15T16:38:00Z"/>
              </w:rPr>
            </w:pPr>
            <w:ins w:id="6892" w:author="John Clevenger [2]" w:date="2022-12-15T16:38:00Z">
              <w:r>
                <w:t>List of all balloon deliveries by team, by problem and time of delivery</w:t>
              </w:r>
            </w:ins>
          </w:p>
        </w:tc>
      </w:tr>
      <w:tr w:rsidR="008E55F3" w14:paraId="697A37FA" w14:textId="77777777" w:rsidTr="007323B0">
        <w:trPr>
          <w:cantSplit/>
          <w:trHeight w:val="285"/>
          <w:jc w:val="center"/>
          <w:ins w:id="6893" w:author="John Clevenger [2]" w:date="2022-12-15T16:38:00Z"/>
        </w:trPr>
        <w:tc>
          <w:tcPr>
            <w:tcW w:w="3420" w:type="dxa"/>
          </w:tcPr>
          <w:p w14:paraId="1BAD17AE" w14:textId="77777777" w:rsidR="008E55F3" w:rsidRPr="00A35D85" w:rsidRDefault="008E55F3" w:rsidP="007323B0">
            <w:pPr>
              <w:rPr>
                <w:ins w:id="6894" w:author="John Clevenger [2]" w:date="2022-12-15T16:38:00Z"/>
              </w:rPr>
            </w:pPr>
            <w:ins w:id="6895" w:author="John Clevenger [2]" w:date="2022-12-15T16:38:00Z">
              <w:r w:rsidRPr="00A35D85">
                <w:t>Balloons Summary</w:t>
              </w:r>
            </w:ins>
          </w:p>
        </w:tc>
        <w:tc>
          <w:tcPr>
            <w:tcW w:w="6732" w:type="dxa"/>
          </w:tcPr>
          <w:p w14:paraId="5A722ECC" w14:textId="77777777" w:rsidR="008E55F3" w:rsidRPr="00A35D85" w:rsidRDefault="008E55F3" w:rsidP="007323B0">
            <w:pPr>
              <w:rPr>
                <w:ins w:id="6896" w:author="John Clevenger [2]" w:date="2022-12-15T16:38:00Z"/>
              </w:rPr>
            </w:pPr>
            <w:ins w:id="6897" w:author="John Clevenger [2]" w:date="2022-12-15T16:38:00Z">
              <w:r>
                <w:t>List summary of which teams should have which color balloons.</w:t>
              </w:r>
            </w:ins>
          </w:p>
        </w:tc>
      </w:tr>
      <w:tr w:rsidR="008E55F3" w14:paraId="7902D8F5" w14:textId="77777777" w:rsidTr="007323B0">
        <w:trPr>
          <w:cantSplit/>
          <w:trHeight w:val="285"/>
          <w:jc w:val="center"/>
          <w:ins w:id="6898" w:author="John Clevenger [2]" w:date="2022-12-15T16:38:00Z"/>
        </w:trPr>
        <w:tc>
          <w:tcPr>
            <w:tcW w:w="3420" w:type="dxa"/>
          </w:tcPr>
          <w:p w14:paraId="10C252EE" w14:textId="77777777" w:rsidR="008E55F3" w:rsidRPr="00A35D85" w:rsidRDefault="008E55F3" w:rsidP="007323B0">
            <w:pPr>
              <w:rPr>
                <w:ins w:id="6899" w:author="John Clevenger [2]" w:date="2022-12-15T16:38:00Z"/>
              </w:rPr>
            </w:pPr>
            <w:ins w:id="6900" w:author="John Clevenger [2]" w:date="2022-12-15T16:38:00Z">
              <w:r>
                <w:t>Clarification Categories</w:t>
              </w:r>
            </w:ins>
          </w:p>
        </w:tc>
        <w:tc>
          <w:tcPr>
            <w:tcW w:w="6732" w:type="dxa"/>
          </w:tcPr>
          <w:p w14:paraId="09F43786" w14:textId="77777777" w:rsidR="008E55F3" w:rsidRDefault="008E55F3" w:rsidP="007323B0">
            <w:pPr>
              <w:rPr>
                <w:ins w:id="6901" w:author="John Clevenger [2]" w:date="2022-12-15T16:38:00Z"/>
              </w:rPr>
            </w:pPr>
            <w:ins w:id="6902" w:author="John Clevenger [2]" w:date="2022-12-15T16:38:00Z">
              <w:r>
                <w:t>List of clarification categories currently configured in the system</w:t>
              </w:r>
            </w:ins>
          </w:p>
        </w:tc>
      </w:tr>
      <w:tr w:rsidR="008E55F3" w14:paraId="556C5655" w14:textId="77777777" w:rsidTr="007323B0">
        <w:trPr>
          <w:cantSplit/>
          <w:trHeight w:val="285"/>
          <w:jc w:val="center"/>
          <w:ins w:id="6903" w:author="John Clevenger [2]" w:date="2022-12-15T16:38:00Z"/>
        </w:trPr>
        <w:tc>
          <w:tcPr>
            <w:tcW w:w="3420" w:type="dxa"/>
          </w:tcPr>
          <w:p w14:paraId="7D4A2191" w14:textId="77777777" w:rsidR="008E55F3" w:rsidRPr="00A35D85" w:rsidRDefault="008E55F3" w:rsidP="007323B0">
            <w:pPr>
              <w:rPr>
                <w:ins w:id="6904" w:author="John Clevenger [2]" w:date="2022-12-15T16:38:00Z"/>
              </w:rPr>
            </w:pPr>
            <w:ins w:id="6905" w:author="John Clevenger [2]" w:date="2022-12-15T16:38:00Z">
              <w:r w:rsidRPr="00A35D85">
                <w:t>Clarifications</w:t>
              </w:r>
            </w:ins>
          </w:p>
        </w:tc>
        <w:tc>
          <w:tcPr>
            <w:tcW w:w="6732" w:type="dxa"/>
          </w:tcPr>
          <w:p w14:paraId="1FF6AD8A" w14:textId="77777777" w:rsidR="008E55F3" w:rsidRPr="00A35D85" w:rsidRDefault="008E55F3" w:rsidP="007323B0">
            <w:pPr>
              <w:rPr>
                <w:ins w:id="6906" w:author="John Clevenger [2]" w:date="2022-12-15T16:38:00Z"/>
              </w:rPr>
            </w:pPr>
            <w:ins w:id="6907" w:author="John Clevenger [2]" w:date="2022-12-15T16:38:00Z">
              <w:r>
                <w:t>List all clarifications which have been submitted</w:t>
              </w:r>
            </w:ins>
          </w:p>
        </w:tc>
      </w:tr>
      <w:tr w:rsidR="008E55F3" w14:paraId="71F42BAB" w14:textId="77777777" w:rsidTr="007323B0">
        <w:trPr>
          <w:cantSplit/>
          <w:trHeight w:val="285"/>
          <w:jc w:val="center"/>
          <w:ins w:id="6908" w:author="John Clevenger [2]" w:date="2022-12-15T16:38:00Z"/>
        </w:trPr>
        <w:tc>
          <w:tcPr>
            <w:tcW w:w="3420" w:type="dxa"/>
          </w:tcPr>
          <w:p w14:paraId="3838D47E" w14:textId="77777777" w:rsidR="008E55F3" w:rsidRPr="00A35D85" w:rsidRDefault="008E55F3" w:rsidP="007323B0">
            <w:pPr>
              <w:rPr>
                <w:ins w:id="6909" w:author="John Clevenger [2]" w:date="2022-12-15T16:38:00Z"/>
              </w:rPr>
            </w:pPr>
            <w:ins w:id="6910" w:author="John Clevenger [2]" w:date="2022-12-15T16:38:00Z">
              <w:r w:rsidRPr="00A35D85">
                <w:t>Client Settings</w:t>
              </w:r>
            </w:ins>
          </w:p>
        </w:tc>
        <w:tc>
          <w:tcPr>
            <w:tcW w:w="6732" w:type="dxa"/>
          </w:tcPr>
          <w:p w14:paraId="773CC8E7" w14:textId="77777777" w:rsidR="008E55F3" w:rsidRPr="00A35D85" w:rsidRDefault="008E55F3" w:rsidP="007323B0">
            <w:pPr>
              <w:rPr>
                <w:ins w:id="6911" w:author="John Clevenger [2]" w:date="2022-12-15T16:38:00Z"/>
              </w:rPr>
            </w:pPr>
            <w:ins w:id="6912" w:author="John Clevenger [2]" w:date="2022-12-15T16:38:00Z">
              <w:r>
                <w:t>Various settings like Notification settings</w:t>
              </w:r>
            </w:ins>
          </w:p>
        </w:tc>
      </w:tr>
      <w:tr w:rsidR="008E55F3" w14:paraId="769CEE47" w14:textId="77777777" w:rsidTr="007323B0">
        <w:trPr>
          <w:cantSplit/>
          <w:trHeight w:val="285"/>
          <w:jc w:val="center"/>
          <w:ins w:id="6913" w:author="John Clevenger [2]" w:date="2022-12-15T16:38:00Z"/>
        </w:trPr>
        <w:tc>
          <w:tcPr>
            <w:tcW w:w="3420" w:type="dxa"/>
          </w:tcPr>
          <w:p w14:paraId="3F3C32BC" w14:textId="77777777" w:rsidR="008E55F3" w:rsidRPr="00A35D85" w:rsidRDefault="008E55F3" w:rsidP="007323B0">
            <w:pPr>
              <w:rPr>
                <w:ins w:id="6914" w:author="John Clevenger [2]" w:date="2022-12-15T16:38:00Z"/>
              </w:rPr>
            </w:pPr>
            <w:ins w:id="6915" w:author="John Clevenger [2]" w:date="2022-12-15T16:38:00Z">
              <w:r>
                <w:t>Compare Primary with Model</w:t>
              </w:r>
            </w:ins>
          </w:p>
        </w:tc>
        <w:tc>
          <w:tcPr>
            <w:tcW w:w="6732" w:type="dxa"/>
          </w:tcPr>
          <w:p w14:paraId="03733AA1" w14:textId="77777777" w:rsidR="008E55F3" w:rsidRDefault="008E55F3" w:rsidP="007323B0">
            <w:pPr>
              <w:rPr>
                <w:ins w:id="6916" w:author="John Clevenger [2]" w:date="2022-12-15T16:38:00Z"/>
              </w:rPr>
            </w:pPr>
            <w:ins w:id="6917" w:author="John Clevenger [2]" w:date="2022-12-15T16:38:00Z">
              <w:r>
                <w:t>A comparison of the configuration of a remote Primary CCS (based on its Event Feed) with the configuration in a PC2 Shadow</w:t>
              </w:r>
            </w:ins>
          </w:p>
        </w:tc>
      </w:tr>
      <w:tr w:rsidR="008E55F3" w14:paraId="479557E0" w14:textId="77777777" w:rsidTr="007323B0">
        <w:trPr>
          <w:cantSplit/>
          <w:trHeight w:val="285"/>
          <w:jc w:val="center"/>
          <w:ins w:id="6918" w:author="John Clevenger [2]" w:date="2022-12-15T16:38:00Z"/>
        </w:trPr>
        <w:tc>
          <w:tcPr>
            <w:tcW w:w="3420" w:type="dxa"/>
          </w:tcPr>
          <w:p w14:paraId="7D6E180B" w14:textId="77777777" w:rsidR="008E55F3" w:rsidRPr="00A35D85" w:rsidRDefault="008E55F3" w:rsidP="007323B0">
            <w:pPr>
              <w:rPr>
                <w:ins w:id="6919" w:author="John Clevenger [2]" w:date="2022-12-15T16:38:00Z"/>
              </w:rPr>
            </w:pPr>
            <w:ins w:id="6920" w:author="John Clevenger [2]" w:date="2022-12-15T16:38:00Z">
              <w:r w:rsidRPr="00A35D85">
                <w:t>Contest Analysis</w:t>
              </w:r>
              <w:r w:rsidRPr="00A35D85" w:rsidDel="00150AB8">
                <w:t xml:space="preserve"> </w:t>
              </w:r>
            </w:ins>
          </w:p>
        </w:tc>
        <w:tc>
          <w:tcPr>
            <w:tcW w:w="6732" w:type="dxa"/>
          </w:tcPr>
          <w:p w14:paraId="039D60C0" w14:textId="77777777" w:rsidR="008E55F3" w:rsidRPr="00A35D85" w:rsidRDefault="008E55F3" w:rsidP="007323B0">
            <w:pPr>
              <w:rPr>
                <w:ins w:id="6921" w:author="John Clevenger [2]" w:date="2022-12-15T16:38:00Z"/>
              </w:rPr>
            </w:pPr>
            <w:ins w:id="6922" w:author="John Clevenger [2]" w:date="2022-12-15T16:38:00Z">
              <w:r>
                <w:t>Summary of submissions, unjudged runs, various checks on runs.</w:t>
              </w:r>
            </w:ins>
          </w:p>
        </w:tc>
      </w:tr>
      <w:tr w:rsidR="008E55F3" w14:paraId="713DA615" w14:textId="77777777" w:rsidTr="007323B0">
        <w:trPr>
          <w:cantSplit/>
          <w:trHeight w:val="285"/>
          <w:jc w:val="center"/>
          <w:ins w:id="6923" w:author="John Clevenger [2]" w:date="2022-12-15T16:38:00Z"/>
        </w:trPr>
        <w:tc>
          <w:tcPr>
            <w:tcW w:w="3420" w:type="dxa"/>
          </w:tcPr>
          <w:p w14:paraId="47591A12" w14:textId="77777777" w:rsidR="008E55F3" w:rsidRPr="00A35D85" w:rsidRDefault="008E55F3" w:rsidP="007323B0">
            <w:pPr>
              <w:rPr>
                <w:ins w:id="6924" w:author="John Clevenger [2]" w:date="2022-12-15T16:38:00Z"/>
              </w:rPr>
            </w:pPr>
            <w:ins w:id="6925" w:author="John Clevenger [2]" w:date="2022-12-15T16:38:00Z">
              <w:r>
                <w:t>Contest Settings</w:t>
              </w:r>
            </w:ins>
          </w:p>
        </w:tc>
        <w:tc>
          <w:tcPr>
            <w:tcW w:w="6732" w:type="dxa"/>
          </w:tcPr>
          <w:p w14:paraId="4049FB62" w14:textId="77777777" w:rsidR="008E55F3" w:rsidRPr="00A35D85" w:rsidRDefault="008E55F3" w:rsidP="007323B0">
            <w:pPr>
              <w:rPr>
                <w:ins w:id="6926" w:author="John Clevenger [2]" w:date="2022-12-15T16:38:00Z"/>
              </w:rPr>
            </w:pPr>
            <w:ins w:id="6927" w:author="John Clevenger [2]" w:date="2022-12-15T16:38:00Z">
              <w:r>
                <w:t>List of the Contest Settings configured on the Admin Settings pane</w:t>
              </w:r>
            </w:ins>
          </w:p>
        </w:tc>
      </w:tr>
      <w:tr w:rsidR="008E55F3" w14:paraId="6D973BFF" w14:textId="77777777" w:rsidTr="007323B0">
        <w:trPr>
          <w:cantSplit/>
          <w:trHeight w:val="285"/>
          <w:jc w:val="center"/>
          <w:ins w:id="6928" w:author="John Clevenger [2]" w:date="2022-12-15T16:38:00Z"/>
        </w:trPr>
        <w:tc>
          <w:tcPr>
            <w:tcW w:w="3420" w:type="dxa"/>
          </w:tcPr>
          <w:p w14:paraId="65195868" w14:textId="77777777" w:rsidR="008E55F3" w:rsidRDefault="008E55F3" w:rsidP="007323B0">
            <w:pPr>
              <w:rPr>
                <w:ins w:id="6929" w:author="John Clevenger [2]" w:date="2022-12-15T16:38:00Z"/>
              </w:rPr>
            </w:pPr>
            <w:ins w:id="6930" w:author="John Clevenger [2]" w:date="2022-12-15T16:38:00Z">
              <w:r>
                <w:t>Contest XML</w:t>
              </w:r>
            </w:ins>
          </w:p>
        </w:tc>
        <w:tc>
          <w:tcPr>
            <w:tcW w:w="6732" w:type="dxa"/>
          </w:tcPr>
          <w:p w14:paraId="18617376" w14:textId="77777777" w:rsidR="008E55F3" w:rsidDel="00150AB8" w:rsidRDefault="008E55F3" w:rsidP="007323B0">
            <w:pPr>
              <w:rPr>
                <w:ins w:id="6931" w:author="John Clevenger [2]" w:date="2022-12-15T16:38:00Z"/>
              </w:rPr>
            </w:pPr>
            <w:ins w:id="6932" w:author="John Clevenger [2]" w:date="2022-12-15T16:38:00Z">
              <w:r>
                <w:t>An XML description of the current contest settings</w:t>
              </w:r>
            </w:ins>
          </w:p>
        </w:tc>
      </w:tr>
      <w:tr w:rsidR="008E55F3" w14:paraId="7B32ACAD" w14:textId="77777777" w:rsidTr="007323B0">
        <w:trPr>
          <w:cantSplit/>
          <w:trHeight w:val="285"/>
          <w:jc w:val="center"/>
          <w:ins w:id="6933" w:author="John Clevenger [2]" w:date="2022-12-15T16:38:00Z"/>
        </w:trPr>
        <w:tc>
          <w:tcPr>
            <w:tcW w:w="3420" w:type="dxa"/>
          </w:tcPr>
          <w:p w14:paraId="5DE5A670" w14:textId="77777777" w:rsidR="008E55F3" w:rsidRPr="00A35D85" w:rsidRDefault="008E55F3" w:rsidP="007323B0">
            <w:pPr>
              <w:rPr>
                <w:ins w:id="6934" w:author="John Clevenger [2]" w:date="2022-12-15T16:38:00Z"/>
              </w:rPr>
            </w:pPr>
            <w:ins w:id="6935" w:author="John Clevenger [2]" w:date="2022-12-15T16:38:00Z">
              <w:r w:rsidRPr="00A35D85">
                <w:t>Evaluations</w:t>
              </w:r>
            </w:ins>
          </w:p>
        </w:tc>
        <w:tc>
          <w:tcPr>
            <w:tcW w:w="6732" w:type="dxa"/>
          </w:tcPr>
          <w:p w14:paraId="4E2EF9D1" w14:textId="77777777" w:rsidR="008E55F3" w:rsidRPr="00A35D85" w:rsidRDefault="008E55F3" w:rsidP="007323B0">
            <w:pPr>
              <w:rPr>
                <w:ins w:id="6936" w:author="John Clevenger [2]" w:date="2022-12-15T16:38:00Z"/>
              </w:rPr>
            </w:pPr>
            <w:ins w:id="6937" w:author="John Clevenger [2]" w:date="2022-12-15T16:38:00Z">
              <w:r>
                <w:t>One line per judgment output</w:t>
              </w:r>
            </w:ins>
          </w:p>
        </w:tc>
      </w:tr>
      <w:tr w:rsidR="008E55F3" w14:paraId="09B82F8B" w14:textId="77777777" w:rsidTr="007323B0">
        <w:trPr>
          <w:cantSplit/>
          <w:trHeight w:val="285"/>
          <w:jc w:val="center"/>
          <w:ins w:id="6938" w:author="John Clevenger [2]" w:date="2022-12-15T16:38:00Z"/>
        </w:trPr>
        <w:tc>
          <w:tcPr>
            <w:tcW w:w="3420" w:type="dxa"/>
          </w:tcPr>
          <w:p w14:paraId="62175C4F" w14:textId="77777777" w:rsidR="008E55F3" w:rsidRPr="00A35D85" w:rsidRDefault="008E55F3" w:rsidP="007323B0">
            <w:pPr>
              <w:rPr>
                <w:ins w:id="6939" w:author="John Clevenger [2]" w:date="2022-12-15T16:38:00Z"/>
              </w:rPr>
            </w:pPr>
            <w:ins w:id="6940" w:author="John Clevenger [2]" w:date="2022-12-15T16:38:00Z">
              <w:r>
                <w:t>Event Feed JSON</w:t>
              </w:r>
            </w:ins>
          </w:p>
        </w:tc>
        <w:tc>
          <w:tcPr>
            <w:tcW w:w="6732" w:type="dxa"/>
          </w:tcPr>
          <w:p w14:paraId="353D3F75" w14:textId="77777777" w:rsidR="008E55F3" w:rsidRDefault="008E55F3" w:rsidP="007323B0">
            <w:pPr>
              <w:rPr>
                <w:ins w:id="6941" w:author="John Clevenger [2]" w:date="2022-12-15T16:38:00Z"/>
              </w:rPr>
            </w:pPr>
            <w:ins w:id="6942" w:author="John Clevenger [2]" w:date="2022-12-15T16:38:00Z">
              <w:r>
                <w:t>The CLICS Event Feed output in JSON format</w:t>
              </w:r>
            </w:ins>
          </w:p>
        </w:tc>
      </w:tr>
      <w:tr w:rsidR="008E55F3" w14:paraId="04BC2B78" w14:textId="77777777" w:rsidTr="007323B0">
        <w:trPr>
          <w:cantSplit/>
          <w:trHeight w:val="285"/>
          <w:jc w:val="center"/>
          <w:ins w:id="6943" w:author="John Clevenger [2]" w:date="2022-12-15T16:38:00Z"/>
        </w:trPr>
        <w:tc>
          <w:tcPr>
            <w:tcW w:w="3420" w:type="dxa"/>
          </w:tcPr>
          <w:p w14:paraId="7A049845" w14:textId="77777777" w:rsidR="008E55F3" w:rsidRDefault="008E55F3" w:rsidP="007323B0">
            <w:pPr>
              <w:rPr>
                <w:ins w:id="6944" w:author="John Clevenger [2]" w:date="2022-12-15T16:38:00Z"/>
              </w:rPr>
            </w:pPr>
            <w:ins w:id="6945" w:author="John Clevenger [2]" w:date="2022-12-15T16:38:00Z">
              <w:r>
                <w:t>Export Contest YAML files</w:t>
              </w:r>
            </w:ins>
          </w:p>
        </w:tc>
        <w:tc>
          <w:tcPr>
            <w:tcW w:w="6732" w:type="dxa"/>
          </w:tcPr>
          <w:p w14:paraId="1D5298C9" w14:textId="77777777" w:rsidR="008E55F3" w:rsidRDefault="008E55F3" w:rsidP="007323B0">
            <w:pPr>
              <w:rPr>
                <w:ins w:id="6946" w:author="John Clevenger [2]" w:date="2022-12-15T16:38:00Z"/>
              </w:rPr>
            </w:pPr>
            <w:ins w:id="6947" w:author="John Clevenger [2]" w:date="2022-12-15T16:38:00Z">
              <w:r>
                <w:t>Contest.yaml file containing the current system configuration</w:t>
              </w:r>
            </w:ins>
          </w:p>
        </w:tc>
      </w:tr>
      <w:tr w:rsidR="008E55F3" w14:paraId="1BE3814D" w14:textId="77777777" w:rsidTr="007323B0">
        <w:trPr>
          <w:cantSplit/>
          <w:trHeight w:val="285"/>
          <w:jc w:val="center"/>
          <w:ins w:id="6948" w:author="John Clevenger [2]" w:date="2022-12-15T16:38:00Z"/>
        </w:trPr>
        <w:tc>
          <w:tcPr>
            <w:tcW w:w="3420" w:type="dxa"/>
          </w:tcPr>
          <w:p w14:paraId="41DC42E8" w14:textId="77777777" w:rsidR="008E55F3" w:rsidRPr="00A35D85" w:rsidRDefault="008E55F3" w:rsidP="007323B0">
            <w:pPr>
              <w:rPr>
                <w:ins w:id="6949" w:author="John Clevenger [2]" w:date="2022-12-15T16:38:00Z"/>
              </w:rPr>
            </w:pPr>
            <w:ins w:id="6950" w:author="John Clevenger [2]" w:date="2022-12-15T16:38:00Z">
              <w:r w:rsidRPr="00A35D85">
                <w:t>Extract Replay Runs</w:t>
              </w:r>
            </w:ins>
          </w:p>
        </w:tc>
        <w:tc>
          <w:tcPr>
            <w:tcW w:w="6732" w:type="dxa"/>
          </w:tcPr>
          <w:p w14:paraId="39FF8D7B" w14:textId="77777777" w:rsidR="008E55F3" w:rsidRPr="00A35D85" w:rsidRDefault="008E55F3" w:rsidP="007323B0">
            <w:pPr>
              <w:rPr>
                <w:ins w:id="6951" w:author="John Clevenger [2]" w:date="2022-12-15T16:38:00Z"/>
              </w:rPr>
            </w:pPr>
            <w:ins w:id="6952" w:author="John Clevenger [2]" w:date="2022-12-15T16:38:00Z">
              <w:r>
                <w:t>Files extracted used with Replay feature</w:t>
              </w:r>
            </w:ins>
          </w:p>
        </w:tc>
      </w:tr>
      <w:tr w:rsidR="008E55F3" w14:paraId="1E5C829D" w14:textId="77777777" w:rsidTr="007323B0">
        <w:trPr>
          <w:cantSplit/>
          <w:trHeight w:val="285"/>
          <w:jc w:val="center"/>
          <w:ins w:id="6953" w:author="John Clevenger [2]" w:date="2022-12-15T16:38:00Z"/>
        </w:trPr>
        <w:tc>
          <w:tcPr>
            <w:tcW w:w="3420" w:type="dxa"/>
          </w:tcPr>
          <w:p w14:paraId="01E423BE" w14:textId="77777777" w:rsidR="008E55F3" w:rsidRPr="00A35D85" w:rsidRDefault="008E55F3" w:rsidP="007323B0">
            <w:pPr>
              <w:rPr>
                <w:ins w:id="6954" w:author="John Clevenger [2]" w:date="2022-12-15T16:38:00Z"/>
              </w:rPr>
            </w:pPr>
            <w:ins w:id="6955" w:author="John Clevenger [2]" w:date="2022-12-15T16:38:00Z">
              <w:r w:rsidRPr="00A35D85">
                <w:t>Fastest Solved by Problem</w:t>
              </w:r>
            </w:ins>
          </w:p>
        </w:tc>
        <w:tc>
          <w:tcPr>
            <w:tcW w:w="6732" w:type="dxa"/>
          </w:tcPr>
          <w:p w14:paraId="283BEF6A" w14:textId="77777777" w:rsidR="008E55F3" w:rsidRPr="00A35D85" w:rsidRDefault="008E55F3" w:rsidP="007323B0">
            <w:pPr>
              <w:rPr>
                <w:ins w:id="6956" w:author="John Clevenger [2]" w:date="2022-12-15T16:38:00Z"/>
              </w:rPr>
            </w:pPr>
            <w:ins w:id="6957" w:author="John Clevenger [2]" w:date="2022-12-15T16:38:00Z">
              <w:r>
                <w:t>List all run solving problems by fastest, by problem, and fastest solution showing rank, elapsed, team name</w:t>
              </w:r>
            </w:ins>
          </w:p>
        </w:tc>
      </w:tr>
      <w:tr w:rsidR="008E55F3" w14:paraId="1E184A4E" w14:textId="77777777" w:rsidTr="007323B0">
        <w:trPr>
          <w:cantSplit/>
          <w:trHeight w:val="285"/>
          <w:jc w:val="center"/>
          <w:ins w:id="6958" w:author="John Clevenger [2]" w:date="2022-12-15T16:38:00Z"/>
        </w:trPr>
        <w:tc>
          <w:tcPr>
            <w:tcW w:w="3420" w:type="dxa"/>
          </w:tcPr>
          <w:p w14:paraId="5E0B87FE" w14:textId="77777777" w:rsidR="008E55F3" w:rsidRPr="00A35D85" w:rsidRDefault="008E55F3" w:rsidP="007323B0">
            <w:pPr>
              <w:rPr>
                <w:ins w:id="6959" w:author="John Clevenger [2]" w:date="2022-12-15T16:38:00Z"/>
              </w:rPr>
            </w:pPr>
            <w:ins w:id="6960" w:author="John Clevenger [2]" w:date="2022-12-15T16:38:00Z">
              <w:r>
                <w:t>Finalize-Certify</w:t>
              </w:r>
            </w:ins>
          </w:p>
        </w:tc>
        <w:tc>
          <w:tcPr>
            <w:tcW w:w="6732" w:type="dxa"/>
          </w:tcPr>
          <w:p w14:paraId="7B6CF5A2" w14:textId="77777777" w:rsidR="008E55F3" w:rsidRDefault="008E55F3" w:rsidP="007323B0">
            <w:pPr>
              <w:rPr>
                <w:ins w:id="6961" w:author="John Clevenger [2]" w:date="2022-12-15T16:38:00Z"/>
              </w:rPr>
            </w:pPr>
            <w:ins w:id="6962" w:author="John Clevenger [2]" w:date="2022-12-15T16:38:00Z">
              <w:r>
                <w:t>The “Finalized” status of the contest</w:t>
              </w:r>
            </w:ins>
          </w:p>
        </w:tc>
      </w:tr>
      <w:tr w:rsidR="008E55F3" w14:paraId="41B363D9" w14:textId="77777777" w:rsidTr="007323B0">
        <w:trPr>
          <w:cantSplit/>
          <w:trHeight w:val="285"/>
          <w:jc w:val="center"/>
          <w:ins w:id="6963" w:author="John Clevenger [2]" w:date="2022-12-15T16:38:00Z"/>
        </w:trPr>
        <w:tc>
          <w:tcPr>
            <w:tcW w:w="3420" w:type="dxa"/>
          </w:tcPr>
          <w:p w14:paraId="24E74EF4" w14:textId="77777777" w:rsidR="008E55F3" w:rsidRPr="00A35D85" w:rsidRDefault="008E55F3" w:rsidP="007323B0">
            <w:pPr>
              <w:rPr>
                <w:ins w:id="6964" w:author="John Clevenger [2]" w:date="2022-12-15T16:38:00Z"/>
              </w:rPr>
            </w:pPr>
            <w:ins w:id="6965" w:author="John Clevenger [2]" w:date="2022-12-15T16:38:00Z">
              <w:r w:rsidRPr="00A35D85">
                <w:lastRenderedPageBreak/>
                <w:t>Groups</w:t>
              </w:r>
            </w:ins>
          </w:p>
        </w:tc>
        <w:tc>
          <w:tcPr>
            <w:tcW w:w="6732" w:type="dxa"/>
          </w:tcPr>
          <w:p w14:paraId="58CCBE75" w14:textId="77777777" w:rsidR="008E55F3" w:rsidRPr="00A35D85" w:rsidRDefault="008E55F3" w:rsidP="007323B0">
            <w:pPr>
              <w:rPr>
                <w:ins w:id="6966" w:author="John Clevenger [2]" w:date="2022-12-15T16:38:00Z"/>
              </w:rPr>
            </w:pPr>
            <w:ins w:id="6967" w:author="John Clevenger [2]" w:date="2022-12-15T16:38:00Z">
              <w:r>
                <w:t>List of Groups (Regions)</w:t>
              </w:r>
            </w:ins>
          </w:p>
        </w:tc>
      </w:tr>
      <w:tr w:rsidR="008E55F3" w14:paraId="22D83928" w14:textId="77777777" w:rsidTr="007323B0">
        <w:trPr>
          <w:cantSplit/>
          <w:trHeight w:val="285"/>
          <w:jc w:val="center"/>
          <w:ins w:id="6968" w:author="John Clevenger [2]" w:date="2022-12-15T16:38:00Z"/>
        </w:trPr>
        <w:tc>
          <w:tcPr>
            <w:tcW w:w="3420" w:type="dxa"/>
          </w:tcPr>
          <w:p w14:paraId="1A0A5167" w14:textId="77777777" w:rsidR="008E55F3" w:rsidRPr="00A35D85" w:rsidRDefault="008E55F3" w:rsidP="007323B0">
            <w:pPr>
              <w:rPr>
                <w:ins w:id="6969" w:author="John Clevenger [2]" w:date="2022-12-15T16:38:00Z"/>
              </w:rPr>
            </w:pPr>
            <w:ins w:id="6970" w:author="John Clevenger [2]" w:date="2022-12-15T16:38:00Z">
              <w:r>
                <w:t>Groups for Problems</w:t>
              </w:r>
            </w:ins>
          </w:p>
        </w:tc>
        <w:tc>
          <w:tcPr>
            <w:tcW w:w="6732" w:type="dxa"/>
          </w:tcPr>
          <w:p w14:paraId="18E1A088" w14:textId="77777777" w:rsidR="008E55F3" w:rsidRDefault="008E55F3" w:rsidP="007323B0">
            <w:pPr>
              <w:rPr>
                <w:ins w:id="6971" w:author="John Clevenger [2]" w:date="2022-12-15T16:38:00Z"/>
              </w:rPr>
            </w:pPr>
            <w:ins w:id="6972" w:author="John Clevenger [2]" w:date="2022-12-15T16:38:00Z">
              <w:r>
                <w:t>List of Groups to which each contest problem is assigned</w:t>
              </w:r>
            </w:ins>
          </w:p>
        </w:tc>
      </w:tr>
      <w:tr w:rsidR="008E55F3" w14:paraId="57FAAF92" w14:textId="77777777" w:rsidTr="007323B0">
        <w:trPr>
          <w:cantSplit/>
          <w:trHeight w:val="285"/>
          <w:jc w:val="center"/>
          <w:ins w:id="6973" w:author="John Clevenger [2]" w:date="2022-12-15T16:38:00Z"/>
        </w:trPr>
        <w:tc>
          <w:tcPr>
            <w:tcW w:w="3420" w:type="dxa"/>
          </w:tcPr>
          <w:p w14:paraId="5C156C67" w14:textId="77777777" w:rsidR="008E55F3" w:rsidRDefault="008E55F3" w:rsidP="007323B0">
            <w:pPr>
              <w:rPr>
                <w:ins w:id="6974" w:author="John Clevenger [2]" w:date="2022-12-15T16:38:00Z"/>
              </w:rPr>
            </w:pPr>
            <w:ins w:id="6975" w:author="John Clevenger [2]" w:date="2022-12-15T16:38:00Z">
              <w:r>
                <w:t>Groups.tsv</w:t>
              </w:r>
            </w:ins>
          </w:p>
        </w:tc>
        <w:tc>
          <w:tcPr>
            <w:tcW w:w="6732" w:type="dxa"/>
          </w:tcPr>
          <w:p w14:paraId="3CEC8016" w14:textId="77777777" w:rsidR="008E55F3" w:rsidRDefault="008E55F3" w:rsidP="007323B0">
            <w:pPr>
              <w:rPr>
                <w:ins w:id="6976" w:author="John Clevenger [2]" w:date="2022-12-15T16:38:00Z"/>
              </w:rPr>
            </w:pPr>
            <w:ins w:id="6977" w:author="John Clevenger [2]" w:date="2022-12-15T16:38:00Z">
              <w:r>
                <w:t>A tab-separated listing of the Groups defined in the contest</w:t>
              </w:r>
            </w:ins>
          </w:p>
        </w:tc>
      </w:tr>
      <w:tr w:rsidR="008E55F3" w14:paraId="36F09B1F" w14:textId="77777777" w:rsidTr="007323B0">
        <w:trPr>
          <w:cantSplit/>
          <w:trHeight w:val="285"/>
          <w:jc w:val="center"/>
          <w:ins w:id="6978" w:author="John Clevenger [2]" w:date="2022-12-15T16:38:00Z"/>
        </w:trPr>
        <w:tc>
          <w:tcPr>
            <w:tcW w:w="3420" w:type="dxa"/>
          </w:tcPr>
          <w:p w14:paraId="472E5D3D" w14:textId="77777777" w:rsidR="008E55F3" w:rsidRDefault="008E55F3" w:rsidP="007323B0">
            <w:pPr>
              <w:rPr>
                <w:ins w:id="6979" w:author="John Clevenger [2]" w:date="2022-12-15T16:38:00Z"/>
              </w:rPr>
            </w:pPr>
            <w:ins w:id="6980" w:author="John Clevenger [2]" w:date="2022-12-15T16:38:00Z">
              <w:r>
                <w:t>ICPC Tools Event Feed</w:t>
              </w:r>
            </w:ins>
          </w:p>
        </w:tc>
        <w:tc>
          <w:tcPr>
            <w:tcW w:w="6732" w:type="dxa"/>
          </w:tcPr>
          <w:p w14:paraId="58BBC7E6" w14:textId="77777777" w:rsidR="008E55F3" w:rsidRDefault="008E55F3" w:rsidP="007323B0">
            <w:pPr>
              <w:rPr>
                <w:ins w:id="6981" w:author="John Clevenger [2]" w:date="2022-12-15T16:38:00Z"/>
              </w:rPr>
            </w:pPr>
            <w:ins w:id="6982" w:author="John Clevenger [2]" w:date="2022-12-15T16:38:00Z">
              <w:r>
                <w:t xml:space="preserve">The legacy XML event feed </w:t>
              </w:r>
            </w:ins>
          </w:p>
        </w:tc>
      </w:tr>
      <w:tr w:rsidR="008E55F3" w14:paraId="4E3CDE20" w14:textId="77777777" w:rsidTr="007323B0">
        <w:trPr>
          <w:cantSplit/>
          <w:trHeight w:val="285"/>
          <w:jc w:val="center"/>
          <w:ins w:id="6983" w:author="John Clevenger [2]" w:date="2022-12-15T16:38:00Z"/>
        </w:trPr>
        <w:tc>
          <w:tcPr>
            <w:tcW w:w="3420" w:type="dxa"/>
          </w:tcPr>
          <w:p w14:paraId="477BC290" w14:textId="77777777" w:rsidR="008E55F3" w:rsidRPr="00A35D85" w:rsidRDefault="008E55F3" w:rsidP="007323B0">
            <w:pPr>
              <w:rPr>
                <w:ins w:id="6984" w:author="John Clevenger [2]" w:date="2022-12-15T16:38:00Z"/>
              </w:rPr>
            </w:pPr>
            <w:ins w:id="6985" w:author="John Clevenger [2]" w:date="2022-12-15T16:38:00Z">
              <w:r w:rsidRPr="00A35D85">
                <w:t>Internal Dump</w:t>
              </w:r>
            </w:ins>
          </w:p>
        </w:tc>
        <w:tc>
          <w:tcPr>
            <w:tcW w:w="6732" w:type="dxa"/>
          </w:tcPr>
          <w:p w14:paraId="71E3E108" w14:textId="77777777" w:rsidR="008E55F3" w:rsidRPr="00A35D85" w:rsidRDefault="008E55F3" w:rsidP="007323B0">
            <w:pPr>
              <w:rPr>
                <w:ins w:id="6986" w:author="John Clevenger [2]" w:date="2022-12-15T16:38:00Z"/>
              </w:rPr>
            </w:pPr>
            <w:ins w:id="6987" w:author="John Clevenger [2]" w:date="2022-12-15T16:38:00Z">
              <w:r>
                <w:t>An internal dump of a bunch of config settings</w:t>
              </w:r>
            </w:ins>
          </w:p>
        </w:tc>
      </w:tr>
      <w:tr w:rsidR="008E55F3" w14:paraId="06C30561" w14:textId="77777777" w:rsidTr="007323B0">
        <w:trPr>
          <w:cantSplit/>
          <w:trHeight w:val="285"/>
          <w:jc w:val="center"/>
          <w:ins w:id="6988" w:author="John Clevenger [2]" w:date="2022-12-15T16:38:00Z"/>
        </w:trPr>
        <w:tc>
          <w:tcPr>
            <w:tcW w:w="3420" w:type="dxa"/>
          </w:tcPr>
          <w:p w14:paraId="102252F6" w14:textId="77777777" w:rsidR="008E55F3" w:rsidRPr="00A35D85" w:rsidRDefault="008E55F3" w:rsidP="007323B0">
            <w:pPr>
              <w:rPr>
                <w:ins w:id="6989" w:author="John Clevenger [2]" w:date="2022-12-15T16:38:00Z"/>
              </w:rPr>
            </w:pPr>
            <w:ins w:id="6990" w:author="John Clevenger [2]" w:date="2022-12-15T16:38:00Z">
              <w:r w:rsidRPr="00A35D85">
                <w:t>Judgement Notifications</w:t>
              </w:r>
            </w:ins>
          </w:p>
        </w:tc>
        <w:tc>
          <w:tcPr>
            <w:tcW w:w="6732" w:type="dxa"/>
          </w:tcPr>
          <w:p w14:paraId="0FD558F9" w14:textId="77777777" w:rsidR="008E55F3" w:rsidRPr="00A35D85" w:rsidRDefault="008E55F3" w:rsidP="007323B0">
            <w:pPr>
              <w:rPr>
                <w:ins w:id="6991" w:author="John Clevenger [2]" w:date="2022-12-15T16:38:00Z"/>
              </w:rPr>
            </w:pPr>
            <w:ins w:id="6992" w:author="John Clevenger [2]" w:date="2022-12-15T16:38:00Z">
              <w:r>
                <w:t>List (balloon) notifications grouped by problem.</w:t>
              </w:r>
            </w:ins>
          </w:p>
        </w:tc>
      </w:tr>
      <w:tr w:rsidR="008E55F3" w14:paraId="465B58D2" w14:textId="77777777" w:rsidTr="007323B0">
        <w:trPr>
          <w:cantSplit/>
          <w:trHeight w:val="285"/>
          <w:jc w:val="center"/>
          <w:ins w:id="6993" w:author="John Clevenger [2]" w:date="2022-12-15T16:38:00Z"/>
        </w:trPr>
        <w:tc>
          <w:tcPr>
            <w:tcW w:w="3420" w:type="dxa"/>
          </w:tcPr>
          <w:p w14:paraId="02B20134" w14:textId="77777777" w:rsidR="008E55F3" w:rsidRPr="00A35D85" w:rsidRDefault="008E55F3" w:rsidP="007323B0">
            <w:pPr>
              <w:rPr>
                <w:ins w:id="6994" w:author="John Clevenger [2]" w:date="2022-12-15T16:38:00Z"/>
              </w:rPr>
            </w:pPr>
            <w:ins w:id="6995" w:author="John Clevenger [2]" w:date="2022-12-15T16:38:00Z">
              <w:r w:rsidRPr="00A35D85">
                <w:t>Judgements</w:t>
              </w:r>
            </w:ins>
          </w:p>
        </w:tc>
        <w:tc>
          <w:tcPr>
            <w:tcW w:w="6732" w:type="dxa"/>
          </w:tcPr>
          <w:p w14:paraId="01E4ECC1" w14:textId="77777777" w:rsidR="008E55F3" w:rsidRPr="00A35D85" w:rsidRDefault="008E55F3" w:rsidP="007323B0">
            <w:pPr>
              <w:rPr>
                <w:ins w:id="6996" w:author="John Clevenger [2]" w:date="2022-12-15T16:38:00Z"/>
              </w:rPr>
            </w:pPr>
            <w:ins w:id="6997" w:author="John Clevenger [2]" w:date="2022-12-15T16:38:00Z">
              <w:r>
                <w:t>List of judgments</w:t>
              </w:r>
            </w:ins>
          </w:p>
        </w:tc>
      </w:tr>
      <w:tr w:rsidR="008E55F3" w14:paraId="647D71E3" w14:textId="77777777" w:rsidTr="007323B0">
        <w:trPr>
          <w:cantSplit/>
          <w:trHeight w:val="285"/>
          <w:jc w:val="center"/>
          <w:ins w:id="6998" w:author="John Clevenger [2]" w:date="2022-12-15T16:38:00Z"/>
        </w:trPr>
        <w:tc>
          <w:tcPr>
            <w:tcW w:w="3420" w:type="dxa"/>
          </w:tcPr>
          <w:p w14:paraId="396B3D50" w14:textId="77777777" w:rsidR="008E55F3" w:rsidRPr="00A35D85" w:rsidRDefault="008E55F3" w:rsidP="007323B0">
            <w:pPr>
              <w:rPr>
                <w:ins w:id="6999" w:author="John Clevenger [2]" w:date="2022-12-15T16:38:00Z"/>
              </w:rPr>
            </w:pPr>
            <w:ins w:id="7000" w:author="John Clevenger [2]" w:date="2022-12-15T16:38:00Z">
              <w:r>
                <w:t>Judging Analysis</w:t>
              </w:r>
            </w:ins>
          </w:p>
        </w:tc>
        <w:tc>
          <w:tcPr>
            <w:tcW w:w="6732" w:type="dxa"/>
          </w:tcPr>
          <w:p w14:paraId="621BEDC4" w14:textId="77777777" w:rsidR="008E55F3" w:rsidRDefault="008E55F3" w:rsidP="007323B0">
            <w:pPr>
              <w:rPr>
                <w:ins w:id="7001" w:author="John Clevenger [2]" w:date="2022-12-15T16:38:00Z"/>
              </w:rPr>
            </w:pPr>
            <w:ins w:id="7002" w:author="John Clevenger [2]" w:date="2022-12-15T16:38:00Z">
              <w:r>
                <w:t>A summary of judging responses in the contest</w:t>
              </w:r>
            </w:ins>
          </w:p>
        </w:tc>
      </w:tr>
      <w:tr w:rsidR="008E55F3" w14:paraId="517A93FD" w14:textId="77777777" w:rsidTr="007323B0">
        <w:trPr>
          <w:cantSplit/>
          <w:trHeight w:val="285"/>
          <w:jc w:val="center"/>
          <w:ins w:id="7003" w:author="John Clevenger [2]" w:date="2022-12-15T16:38:00Z"/>
        </w:trPr>
        <w:tc>
          <w:tcPr>
            <w:tcW w:w="3420" w:type="dxa"/>
          </w:tcPr>
          <w:p w14:paraId="3B86EAB4" w14:textId="77777777" w:rsidR="008E55F3" w:rsidRPr="00A35D85" w:rsidRDefault="008E55F3" w:rsidP="007323B0">
            <w:pPr>
              <w:rPr>
                <w:ins w:id="7004" w:author="John Clevenger [2]" w:date="2022-12-15T16:38:00Z"/>
              </w:rPr>
            </w:pPr>
            <w:ins w:id="7005" w:author="John Clevenger [2]" w:date="2022-12-15T16:38:00Z">
              <w:r w:rsidRPr="00A35D85">
                <w:t>Languages</w:t>
              </w:r>
            </w:ins>
          </w:p>
        </w:tc>
        <w:tc>
          <w:tcPr>
            <w:tcW w:w="6732" w:type="dxa"/>
          </w:tcPr>
          <w:p w14:paraId="41E6E20B" w14:textId="77777777" w:rsidR="008E55F3" w:rsidRPr="00A35D85" w:rsidRDefault="008E55F3" w:rsidP="007323B0">
            <w:pPr>
              <w:rPr>
                <w:ins w:id="7006" w:author="John Clevenger [2]" w:date="2022-12-15T16:38:00Z"/>
              </w:rPr>
            </w:pPr>
            <w:ins w:id="7007" w:author="John Clevenger [2]" w:date="2022-12-15T16:38:00Z">
              <w:r>
                <w:t>List Languages</w:t>
              </w:r>
            </w:ins>
          </w:p>
        </w:tc>
      </w:tr>
      <w:tr w:rsidR="008E55F3" w14:paraId="07E2FCF8" w14:textId="77777777" w:rsidTr="007323B0">
        <w:trPr>
          <w:cantSplit/>
          <w:trHeight w:val="285"/>
          <w:jc w:val="center"/>
          <w:ins w:id="7008" w:author="John Clevenger [2]" w:date="2022-12-15T16:38:00Z"/>
        </w:trPr>
        <w:tc>
          <w:tcPr>
            <w:tcW w:w="3420" w:type="dxa"/>
          </w:tcPr>
          <w:p w14:paraId="668C4280" w14:textId="77777777" w:rsidR="008E55F3" w:rsidRPr="00A35D85" w:rsidRDefault="008E55F3" w:rsidP="007323B0">
            <w:pPr>
              <w:rPr>
                <w:ins w:id="7009" w:author="John Clevenger [2]" w:date="2022-12-15T16:38:00Z"/>
              </w:rPr>
            </w:pPr>
            <w:ins w:id="7010" w:author="John Clevenger [2]" w:date="2022-12-15T16:38:00Z">
              <w:r w:rsidRPr="00A35D85">
                <w:t>Logins</w:t>
              </w:r>
            </w:ins>
          </w:p>
        </w:tc>
        <w:tc>
          <w:tcPr>
            <w:tcW w:w="6732" w:type="dxa"/>
          </w:tcPr>
          <w:p w14:paraId="2DE0106D" w14:textId="77777777" w:rsidR="008E55F3" w:rsidRPr="00A35D85" w:rsidRDefault="008E55F3" w:rsidP="007323B0">
            <w:pPr>
              <w:rPr>
                <w:ins w:id="7011" w:author="John Clevenger [2]" w:date="2022-12-15T16:38:00Z"/>
              </w:rPr>
            </w:pPr>
            <w:ins w:id="7012" w:author="John Clevenger [2]" w:date="2022-12-15T16:38:00Z">
              <w:r>
                <w:t>List who is logged in</w:t>
              </w:r>
            </w:ins>
          </w:p>
        </w:tc>
      </w:tr>
      <w:tr w:rsidR="008E55F3" w14:paraId="31A56219" w14:textId="77777777" w:rsidTr="007323B0">
        <w:trPr>
          <w:cantSplit/>
          <w:trHeight w:val="285"/>
          <w:jc w:val="center"/>
          <w:ins w:id="7013" w:author="John Clevenger [2]" w:date="2022-12-15T16:38:00Z"/>
        </w:trPr>
        <w:tc>
          <w:tcPr>
            <w:tcW w:w="3420" w:type="dxa"/>
          </w:tcPr>
          <w:p w14:paraId="2A0F61A1" w14:textId="77777777" w:rsidR="008E55F3" w:rsidRPr="00A35D85" w:rsidRDefault="008E55F3" w:rsidP="007323B0">
            <w:pPr>
              <w:rPr>
                <w:ins w:id="7014" w:author="John Clevenger [2]" w:date="2022-12-15T16:38:00Z"/>
              </w:rPr>
            </w:pPr>
            <w:ins w:id="7015" w:author="John Clevenger [2]" w:date="2022-12-15T16:38:00Z">
              <w:r w:rsidRPr="00A35D85">
                <w:t>Notification Settings</w:t>
              </w:r>
            </w:ins>
          </w:p>
        </w:tc>
        <w:tc>
          <w:tcPr>
            <w:tcW w:w="6732" w:type="dxa"/>
          </w:tcPr>
          <w:p w14:paraId="2B21256C" w14:textId="77777777" w:rsidR="008E55F3" w:rsidRPr="00A35D85" w:rsidRDefault="008E55F3" w:rsidP="007323B0">
            <w:pPr>
              <w:rPr>
                <w:ins w:id="7016" w:author="John Clevenger [2]" w:date="2022-12-15T16:38:00Z"/>
              </w:rPr>
            </w:pPr>
            <w:ins w:id="7017" w:author="John Clevenger [2]" w:date="2022-12-15T16:38:00Z">
              <w:r>
                <w:t>List of Notification Settings</w:t>
              </w:r>
            </w:ins>
          </w:p>
        </w:tc>
      </w:tr>
      <w:tr w:rsidR="008E55F3" w14:paraId="780C3515" w14:textId="77777777" w:rsidTr="007323B0">
        <w:trPr>
          <w:cantSplit/>
          <w:trHeight w:val="285"/>
          <w:jc w:val="center"/>
          <w:ins w:id="7018" w:author="John Clevenger [2]" w:date="2022-12-15T16:38:00Z"/>
        </w:trPr>
        <w:tc>
          <w:tcPr>
            <w:tcW w:w="3420" w:type="dxa"/>
          </w:tcPr>
          <w:p w14:paraId="30B125F6" w14:textId="77777777" w:rsidR="008E55F3" w:rsidRPr="00A35D85" w:rsidRDefault="008E55F3" w:rsidP="007323B0">
            <w:pPr>
              <w:rPr>
                <w:ins w:id="7019" w:author="John Clevenger [2]" w:date="2022-12-15T16:38:00Z"/>
              </w:rPr>
            </w:pPr>
            <w:ins w:id="7020" w:author="John Clevenger [2]" w:date="2022-12-15T16:38:00Z">
              <w:r w:rsidRPr="00A35D85">
                <w:t>Problems</w:t>
              </w:r>
            </w:ins>
          </w:p>
        </w:tc>
        <w:tc>
          <w:tcPr>
            <w:tcW w:w="6732" w:type="dxa"/>
          </w:tcPr>
          <w:p w14:paraId="170A0FC8" w14:textId="77777777" w:rsidR="008E55F3" w:rsidRPr="00A35D85" w:rsidRDefault="008E55F3" w:rsidP="007323B0">
            <w:pPr>
              <w:rPr>
                <w:ins w:id="7021" w:author="John Clevenger [2]" w:date="2022-12-15T16:38:00Z"/>
              </w:rPr>
            </w:pPr>
            <w:ins w:id="7022" w:author="John Clevenger [2]" w:date="2022-12-15T16:38:00Z">
              <w:r>
                <w:t>List problems</w:t>
              </w:r>
            </w:ins>
          </w:p>
        </w:tc>
      </w:tr>
      <w:tr w:rsidR="008E55F3" w14:paraId="2E1D128C" w14:textId="77777777" w:rsidTr="007323B0">
        <w:trPr>
          <w:cantSplit/>
          <w:trHeight w:val="285"/>
          <w:jc w:val="center"/>
          <w:ins w:id="7023" w:author="John Clevenger [2]" w:date="2022-12-15T16:38:00Z"/>
        </w:trPr>
        <w:tc>
          <w:tcPr>
            <w:tcW w:w="3420" w:type="dxa"/>
          </w:tcPr>
          <w:p w14:paraId="075D6722" w14:textId="77777777" w:rsidR="008E55F3" w:rsidRPr="00A35D85" w:rsidRDefault="008E55F3" w:rsidP="007323B0">
            <w:pPr>
              <w:rPr>
                <w:ins w:id="7024" w:author="John Clevenger [2]" w:date="2022-12-15T16:38:00Z"/>
              </w:rPr>
            </w:pPr>
            <w:ins w:id="7025" w:author="John Clevenger [2]" w:date="2022-12-15T16:38:00Z">
              <w:r w:rsidRPr="00A35D85">
                <w:t>Run 5 field</w:t>
              </w:r>
            </w:ins>
          </w:p>
        </w:tc>
        <w:tc>
          <w:tcPr>
            <w:tcW w:w="6732" w:type="dxa"/>
          </w:tcPr>
          <w:p w14:paraId="254A4A9C" w14:textId="77777777" w:rsidR="008E55F3" w:rsidRPr="00A35D85" w:rsidRDefault="008E55F3" w:rsidP="007323B0">
            <w:pPr>
              <w:rPr>
                <w:ins w:id="7026" w:author="John Clevenger [2]" w:date="2022-12-15T16:38:00Z"/>
              </w:rPr>
            </w:pPr>
            <w:ins w:id="7027" w:author="John Clevenger [2]" w:date="2022-12-15T16:38:00Z">
              <w:r>
                <w:t>List of runs: run #, team #, problem letter, elapsed time, judgment</w:t>
              </w:r>
            </w:ins>
          </w:p>
        </w:tc>
      </w:tr>
      <w:tr w:rsidR="008E55F3" w14:paraId="68587730" w14:textId="77777777" w:rsidTr="007323B0">
        <w:trPr>
          <w:cantSplit/>
          <w:trHeight w:val="285"/>
          <w:jc w:val="center"/>
          <w:ins w:id="7028" w:author="John Clevenger [2]" w:date="2022-12-15T16:38:00Z"/>
        </w:trPr>
        <w:tc>
          <w:tcPr>
            <w:tcW w:w="3420" w:type="dxa"/>
          </w:tcPr>
          <w:p w14:paraId="2C5D5077" w14:textId="77777777" w:rsidR="008E55F3" w:rsidRPr="00A35D85" w:rsidRDefault="008E55F3" w:rsidP="007323B0">
            <w:pPr>
              <w:rPr>
                <w:ins w:id="7029" w:author="John Clevenger [2]" w:date="2022-12-15T16:38:00Z"/>
              </w:rPr>
            </w:pPr>
            <w:ins w:id="7030" w:author="John Clevenger [2]" w:date="2022-12-15T16:38:00Z">
              <w:r w:rsidRPr="00A35D85">
                <w:t>Run Notifications Sent</w:t>
              </w:r>
            </w:ins>
          </w:p>
        </w:tc>
        <w:tc>
          <w:tcPr>
            <w:tcW w:w="6732" w:type="dxa"/>
          </w:tcPr>
          <w:p w14:paraId="12E4A346" w14:textId="77777777" w:rsidR="008E55F3" w:rsidRPr="00A35D85" w:rsidRDefault="008E55F3" w:rsidP="007323B0">
            <w:pPr>
              <w:rPr>
                <w:ins w:id="7031" w:author="John Clevenger [2]" w:date="2022-12-15T16:38:00Z"/>
              </w:rPr>
            </w:pPr>
          </w:p>
        </w:tc>
      </w:tr>
      <w:tr w:rsidR="008E55F3" w14:paraId="161C6C80" w14:textId="77777777" w:rsidTr="007323B0">
        <w:trPr>
          <w:cantSplit/>
          <w:trHeight w:val="285"/>
          <w:jc w:val="center"/>
          <w:ins w:id="7032" w:author="John Clevenger [2]" w:date="2022-12-15T16:38:00Z"/>
        </w:trPr>
        <w:tc>
          <w:tcPr>
            <w:tcW w:w="3420" w:type="dxa"/>
          </w:tcPr>
          <w:p w14:paraId="24E16693" w14:textId="77777777" w:rsidR="008E55F3" w:rsidRPr="00A35D85" w:rsidRDefault="008E55F3" w:rsidP="007323B0">
            <w:pPr>
              <w:rPr>
                <w:ins w:id="7033" w:author="John Clevenger [2]" w:date="2022-12-15T16:38:00Z"/>
              </w:rPr>
            </w:pPr>
            <w:ins w:id="7034" w:author="John Clevenger [2]" w:date="2022-12-15T16:38:00Z">
              <w:r w:rsidRPr="00A35D85">
                <w:t>Runs</w:t>
              </w:r>
            </w:ins>
          </w:p>
        </w:tc>
        <w:tc>
          <w:tcPr>
            <w:tcW w:w="6732" w:type="dxa"/>
          </w:tcPr>
          <w:p w14:paraId="7628CBB9" w14:textId="77777777" w:rsidR="008E55F3" w:rsidRPr="00A35D85" w:rsidRDefault="008E55F3" w:rsidP="007323B0">
            <w:pPr>
              <w:rPr>
                <w:ins w:id="7035" w:author="John Clevenger [2]" w:date="2022-12-15T16:38:00Z"/>
              </w:rPr>
            </w:pPr>
            <w:ins w:id="7036" w:author="John Clevenger [2]" w:date="2022-12-15T16:38:00Z">
              <w:r>
                <w:t>List of runs, with run#, run state, team #, team name, whether judgment sent to team and details on each judgment</w:t>
              </w:r>
            </w:ins>
          </w:p>
        </w:tc>
      </w:tr>
      <w:tr w:rsidR="008E55F3" w14:paraId="20F2CD6A" w14:textId="77777777" w:rsidTr="007323B0">
        <w:trPr>
          <w:cantSplit/>
          <w:trHeight w:val="285"/>
          <w:jc w:val="center"/>
          <w:ins w:id="7037" w:author="John Clevenger [2]" w:date="2022-12-15T16:38:00Z"/>
        </w:trPr>
        <w:tc>
          <w:tcPr>
            <w:tcW w:w="3420" w:type="dxa"/>
          </w:tcPr>
          <w:p w14:paraId="5B7B1A61" w14:textId="77777777" w:rsidR="008E55F3" w:rsidRPr="00A35D85" w:rsidRDefault="008E55F3" w:rsidP="007323B0">
            <w:pPr>
              <w:rPr>
                <w:ins w:id="7038" w:author="John Clevenger [2]" w:date="2022-12-15T16:38:00Z"/>
              </w:rPr>
            </w:pPr>
            <w:ins w:id="7039" w:author="John Clevenger [2]" w:date="2022-12-15T16:38:00Z">
              <w:r w:rsidRPr="00A35D85">
                <w:t>Runs (Version 8 content and format</w:t>
              </w:r>
              <w:r>
                <w:rPr>
                  <w:rStyle w:val="FootnoteReference"/>
                </w:rPr>
                <w:footnoteReference w:id="45"/>
              </w:r>
              <w:r w:rsidRPr="00A35D85">
                <w:t>)</w:t>
              </w:r>
            </w:ins>
          </w:p>
        </w:tc>
        <w:tc>
          <w:tcPr>
            <w:tcW w:w="6732" w:type="dxa"/>
          </w:tcPr>
          <w:p w14:paraId="1CAFD7B4" w14:textId="77777777" w:rsidR="008E55F3" w:rsidRPr="00A35D85" w:rsidRDefault="008E55F3" w:rsidP="007323B0">
            <w:pPr>
              <w:rPr>
                <w:ins w:id="7042" w:author="John Clevenger [2]" w:date="2022-12-15T16:38:00Z"/>
              </w:rPr>
            </w:pPr>
            <w:ins w:id="7043" w:author="John Clevenger [2]" w:date="2022-12-15T16:38:00Z">
              <w:r>
                <w:t>List of runs with detail (see below)</w:t>
              </w:r>
            </w:ins>
          </w:p>
        </w:tc>
      </w:tr>
      <w:tr w:rsidR="008E55F3" w14:paraId="3F19C1F1" w14:textId="77777777" w:rsidTr="007323B0">
        <w:trPr>
          <w:cantSplit/>
          <w:trHeight w:val="285"/>
          <w:jc w:val="center"/>
          <w:ins w:id="7044" w:author="John Clevenger [2]" w:date="2022-12-15T16:38:00Z"/>
        </w:trPr>
        <w:tc>
          <w:tcPr>
            <w:tcW w:w="3420" w:type="dxa"/>
          </w:tcPr>
          <w:p w14:paraId="1DBF17C1" w14:textId="77777777" w:rsidR="008E55F3" w:rsidRPr="00A35D85" w:rsidRDefault="008E55F3" w:rsidP="007323B0">
            <w:pPr>
              <w:rPr>
                <w:ins w:id="7045" w:author="John Clevenger [2]" w:date="2022-12-15T16:38:00Z"/>
              </w:rPr>
            </w:pPr>
            <w:ins w:id="7046" w:author="John Clevenger [2]" w:date="2022-12-15T16:38:00Z">
              <w:r w:rsidRPr="00A35D85">
                <w:t>Runs grouped by team</w:t>
              </w:r>
            </w:ins>
          </w:p>
        </w:tc>
        <w:tc>
          <w:tcPr>
            <w:tcW w:w="6732" w:type="dxa"/>
          </w:tcPr>
          <w:p w14:paraId="46FEFC16" w14:textId="77777777" w:rsidR="008E55F3" w:rsidRPr="00A35D85" w:rsidRDefault="008E55F3" w:rsidP="007323B0">
            <w:pPr>
              <w:rPr>
                <w:ins w:id="7047" w:author="John Clevenger [2]" w:date="2022-12-15T16:38:00Z"/>
              </w:rPr>
            </w:pPr>
            <w:ins w:id="7048" w:author="John Clevenger [2]" w:date="2022-12-15T16:38:00Z">
              <w:r>
                <w:t>List of runs, grouped by team, then by problem, helpful in calculating scoring.</w:t>
              </w:r>
            </w:ins>
          </w:p>
        </w:tc>
      </w:tr>
      <w:tr w:rsidR="008E55F3" w14:paraId="7842785A" w14:textId="77777777" w:rsidTr="007323B0">
        <w:trPr>
          <w:cantSplit/>
          <w:trHeight w:val="285"/>
          <w:jc w:val="center"/>
          <w:ins w:id="7049" w:author="John Clevenger [2]" w:date="2022-12-15T16:38:00Z"/>
        </w:trPr>
        <w:tc>
          <w:tcPr>
            <w:tcW w:w="3420" w:type="dxa"/>
          </w:tcPr>
          <w:p w14:paraId="5A320E3F" w14:textId="77777777" w:rsidR="008E55F3" w:rsidRPr="00A35D85" w:rsidRDefault="008E55F3" w:rsidP="007323B0">
            <w:pPr>
              <w:rPr>
                <w:ins w:id="7050" w:author="John Clevenger [2]" w:date="2022-12-15T16:38:00Z"/>
              </w:rPr>
            </w:pPr>
            <w:ins w:id="7051" w:author="John Clevenger [2]" w:date="2022-12-15T16:38:00Z">
              <w:r w:rsidRPr="00A35D85">
                <w:t>Solutions By Problem</w:t>
              </w:r>
            </w:ins>
          </w:p>
        </w:tc>
        <w:tc>
          <w:tcPr>
            <w:tcW w:w="6732" w:type="dxa"/>
          </w:tcPr>
          <w:p w14:paraId="4D595C9B" w14:textId="77777777" w:rsidR="008E55F3" w:rsidRPr="00A35D85" w:rsidRDefault="008E55F3" w:rsidP="007323B0">
            <w:pPr>
              <w:rPr>
                <w:ins w:id="7052" w:author="John Clevenger [2]" w:date="2022-12-15T16:38:00Z"/>
              </w:rPr>
            </w:pPr>
            <w:ins w:id="7053" w:author="John Clevenger [2]" w:date="2022-12-15T16:38:00Z">
              <w:r>
                <w:t>For each problem show number of run with No, Yes, and percentage correct</w:t>
              </w:r>
            </w:ins>
          </w:p>
        </w:tc>
      </w:tr>
      <w:tr w:rsidR="008E55F3" w14:paraId="33EE96FF" w14:textId="77777777" w:rsidTr="007323B0">
        <w:trPr>
          <w:cantSplit/>
          <w:trHeight w:val="285"/>
          <w:jc w:val="center"/>
          <w:ins w:id="7054" w:author="John Clevenger [2]" w:date="2022-12-15T16:38:00Z"/>
        </w:trPr>
        <w:tc>
          <w:tcPr>
            <w:tcW w:w="3420" w:type="dxa"/>
          </w:tcPr>
          <w:p w14:paraId="291010EE" w14:textId="77777777" w:rsidR="008E55F3" w:rsidRPr="00A35D85" w:rsidRDefault="008E55F3" w:rsidP="007323B0">
            <w:pPr>
              <w:rPr>
                <w:ins w:id="7055" w:author="John Clevenger [2]" w:date="2022-12-15T16:38:00Z"/>
              </w:rPr>
            </w:pPr>
            <w:ins w:id="7056" w:author="John Clevenger [2]" w:date="2022-12-15T16:38:00Z">
              <w:r w:rsidRPr="00A35D85">
                <w:t xml:space="preserve">Standings XML </w:t>
              </w:r>
            </w:ins>
          </w:p>
        </w:tc>
        <w:tc>
          <w:tcPr>
            <w:tcW w:w="6732" w:type="dxa"/>
          </w:tcPr>
          <w:p w14:paraId="6866343A" w14:textId="77777777" w:rsidR="008E55F3" w:rsidRPr="00A35D85" w:rsidRDefault="008E55F3" w:rsidP="007323B0">
            <w:pPr>
              <w:rPr>
                <w:ins w:id="7057" w:author="John Clevenger [2]" w:date="2022-12-15T16:38:00Z"/>
              </w:rPr>
            </w:pPr>
            <w:ins w:id="7058" w:author="John Clevenger [2]" w:date="2022-12-15T16:38:00Z">
              <w:r>
                <w:t>Standings in XML format</w:t>
              </w:r>
            </w:ins>
          </w:p>
        </w:tc>
      </w:tr>
      <w:tr w:rsidR="008E55F3" w14:paraId="5B020AA1" w14:textId="77777777" w:rsidTr="007323B0">
        <w:trPr>
          <w:cantSplit/>
          <w:trHeight w:val="285"/>
          <w:jc w:val="center"/>
          <w:ins w:id="7059" w:author="John Clevenger [2]" w:date="2022-12-15T16:38:00Z"/>
        </w:trPr>
        <w:tc>
          <w:tcPr>
            <w:tcW w:w="3420" w:type="dxa"/>
          </w:tcPr>
          <w:p w14:paraId="63238D20" w14:textId="77777777" w:rsidR="008E55F3" w:rsidRPr="00A35D85" w:rsidRDefault="008E55F3" w:rsidP="007323B0">
            <w:pPr>
              <w:rPr>
                <w:ins w:id="7060" w:author="John Clevenger [2]" w:date="2022-12-15T16:38:00Z"/>
              </w:rPr>
            </w:pPr>
            <w:ins w:id="7061" w:author="John Clevenger [2]" w:date="2022-12-15T16:38:00Z">
              <w:r w:rsidRPr="00A35D85">
                <w:t>Submissions by Language</w:t>
              </w:r>
            </w:ins>
          </w:p>
        </w:tc>
        <w:tc>
          <w:tcPr>
            <w:tcW w:w="6732" w:type="dxa"/>
          </w:tcPr>
          <w:p w14:paraId="65E9F251" w14:textId="77777777" w:rsidR="008E55F3" w:rsidRPr="00A35D85" w:rsidRDefault="008E55F3" w:rsidP="007323B0">
            <w:pPr>
              <w:rPr>
                <w:ins w:id="7062" w:author="John Clevenger [2]" w:date="2022-12-15T16:38:00Z"/>
              </w:rPr>
            </w:pPr>
            <w:ins w:id="7063" w:author="John Clevenger [2]" w:date="2022-12-15T16:38:00Z">
              <w:r>
                <w:t>A summary of how many teams used which languages.</w:t>
              </w:r>
            </w:ins>
          </w:p>
        </w:tc>
      </w:tr>
      <w:bookmarkEnd w:id="6849"/>
    </w:tbl>
    <w:p w14:paraId="4266AE4A" w14:textId="01B5C78F" w:rsidR="008E55F3" w:rsidRDefault="008E55F3">
      <w:pPr>
        <w:spacing w:before="240"/>
        <w:ind w:firstLine="720"/>
        <w:jc w:val="both"/>
        <w:rPr>
          <w:ins w:id="7064" w:author="John Clevenger [2]" w:date="2022-12-15T16:37:00Z"/>
        </w:rPr>
      </w:pPr>
    </w:p>
    <w:p w14:paraId="35B56203" w14:textId="0F383A1B" w:rsidR="008E55F3" w:rsidRDefault="008E55F3">
      <w:pPr>
        <w:spacing w:before="240"/>
        <w:ind w:firstLine="720"/>
        <w:jc w:val="both"/>
        <w:rPr>
          <w:ins w:id="7065" w:author="John Clevenger [2]" w:date="2022-12-15T16:37:00Z"/>
        </w:rPr>
      </w:pPr>
    </w:p>
    <w:p w14:paraId="7B19D5DA" w14:textId="77777777" w:rsidR="008E55F3" w:rsidRPr="00C0404A" w:rsidRDefault="008E55F3">
      <w:pPr>
        <w:spacing w:before="240"/>
        <w:ind w:firstLine="720"/>
        <w:jc w:val="both"/>
      </w:pPr>
    </w:p>
    <w:p w14:paraId="31E3D693" w14:textId="0DA885C3" w:rsidR="00C0404A" w:rsidRPr="00C0404A" w:rsidDel="008E55F3" w:rsidRDefault="00C0404A" w:rsidP="004E14CD">
      <w:pPr>
        <w:pStyle w:val="Heading3"/>
        <w:rPr>
          <w:del w:id="7066" w:author="John Clevenger [2]" w:date="2022-12-15T16:32:00Z"/>
        </w:rPr>
      </w:pPr>
      <w:del w:id="7067" w:author="John Clevenger [2]" w:date="2022-12-15T16:32:00Z">
        <w:r w:rsidDel="008E55F3">
          <w:delText>Automatic Generation of Reports at End of Contest</w:delText>
        </w:r>
      </w:del>
    </w:p>
    <w:p w14:paraId="0CAB823F" w14:textId="547EA8D0" w:rsidR="006E5AAC" w:rsidDel="008E55F3" w:rsidRDefault="00C0404A">
      <w:pPr>
        <w:spacing w:before="240"/>
        <w:ind w:firstLine="720"/>
        <w:jc w:val="both"/>
        <w:rPr>
          <w:del w:id="7068" w:author="John Clevenger [2]" w:date="2022-12-15T16:32:00Z"/>
        </w:rPr>
      </w:pPr>
      <w:del w:id="7069" w:author="John Clevenger [2]" w:date="2022-12-15T16:32:00Z">
        <w:r w:rsidDel="008E55F3">
          <w:delText>When a server is shut</w:delText>
        </w:r>
        <w:r w:rsidR="005741C7" w:rsidDel="008E55F3">
          <w:delText xml:space="preserve"> </w:delText>
        </w:r>
        <w:r w:rsidDel="008E55F3">
          <w:delText xml:space="preserve">down and there are less than 30 minutes remaining in the contest, </w:delText>
        </w:r>
        <w:r w:rsidR="005741C7" w:rsidDel="008E55F3">
          <w:delText>the following</w:delText>
        </w:r>
        <w:r w:rsidDel="008E55F3">
          <w:delText xml:space="preserve"> reports will be automatically generated in the reports directory.</w:delText>
        </w:r>
      </w:del>
    </w:p>
    <w:p w14:paraId="2AB0713F" w14:textId="77777777" w:rsidR="00481474" w:rsidRDefault="00481474"/>
    <w:tbl>
      <w:tblPr>
        <w:tblW w:w="10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000" w:firstRow="0" w:lastRow="0" w:firstColumn="0" w:lastColumn="0" w:noHBand="0" w:noVBand="0"/>
      </w:tblPr>
      <w:tblGrid>
        <w:gridCol w:w="3370"/>
        <w:gridCol w:w="6750"/>
      </w:tblGrid>
      <w:tr w:rsidR="00F612EA" w:rsidDel="008E55F3" w14:paraId="139ADFBD" w14:textId="77777777" w:rsidTr="008E55F3">
        <w:trPr>
          <w:cantSplit/>
          <w:tblHeader/>
          <w:jc w:val="center"/>
          <w:del w:id="7070" w:author="John Clevenger [2]" w:date="2022-12-15T16:34:00Z"/>
        </w:trPr>
        <w:tc>
          <w:tcPr>
            <w:tcW w:w="3370" w:type="dxa"/>
            <w:tcBorders>
              <w:top w:val="single" w:sz="4" w:space="0" w:color="auto"/>
              <w:left w:val="single" w:sz="4" w:space="0" w:color="auto"/>
              <w:bottom w:val="single" w:sz="18" w:space="0" w:color="auto"/>
              <w:right w:val="single" w:sz="4" w:space="0" w:color="auto"/>
            </w:tcBorders>
            <w:shd w:val="clear" w:color="auto" w:fill="FFFFFF"/>
          </w:tcPr>
          <w:p w14:paraId="55AC8957" w14:textId="02254803" w:rsidR="00A35D85" w:rsidRPr="00A35D85" w:rsidDel="008E55F3" w:rsidRDefault="00A35D85">
            <w:pPr>
              <w:pStyle w:val="Heading2"/>
              <w:rPr>
                <w:del w:id="7071" w:author="John Clevenger [2]" w:date="2022-12-15T16:34:00Z"/>
              </w:rPr>
              <w:pPrChange w:id="7072" w:author="John Clevenger" w:date="2023-11-19T12:22:00Z">
                <w:pPr/>
              </w:pPrChange>
            </w:pPr>
            <w:del w:id="7073" w:author="John Clevenger [2]" w:date="2022-12-15T16:34:00Z">
              <w:r w:rsidDel="008E55F3">
                <w:delText>Report</w:delText>
              </w:r>
              <w:bookmarkStart w:id="7074" w:name="_Toc122082039"/>
              <w:bookmarkStart w:id="7075" w:name="_Toc122186237"/>
              <w:bookmarkStart w:id="7076" w:name="_Toc132120934"/>
              <w:bookmarkStart w:id="7077" w:name="_Toc151285238"/>
              <w:bookmarkStart w:id="7078" w:name="_Toc151285428"/>
              <w:bookmarkStart w:id="7079" w:name="_Toc151285733"/>
              <w:bookmarkStart w:id="7080" w:name="_Toc151285926"/>
              <w:bookmarkStart w:id="7081" w:name="_Toc151286277"/>
              <w:bookmarkStart w:id="7082" w:name="_Toc151287002"/>
              <w:bookmarkStart w:id="7083" w:name="_Toc151287680"/>
              <w:bookmarkStart w:id="7084" w:name="_Toc151290315"/>
              <w:bookmarkStart w:id="7085" w:name="_Toc151291262"/>
              <w:bookmarkStart w:id="7086" w:name="_Toc151306565"/>
              <w:bookmarkStart w:id="7087" w:name="_Toc151488605"/>
              <w:bookmarkStart w:id="7088" w:name="_Toc151504395"/>
              <w:bookmarkEnd w:id="7074"/>
              <w:bookmarkEnd w:id="7075"/>
              <w:bookmarkEnd w:id="7076"/>
              <w:bookmarkEnd w:id="7077"/>
              <w:bookmarkEnd w:id="7078"/>
              <w:bookmarkEnd w:id="7079"/>
              <w:bookmarkEnd w:id="7080"/>
              <w:bookmarkEnd w:id="7081"/>
              <w:bookmarkEnd w:id="7082"/>
              <w:bookmarkEnd w:id="7083"/>
              <w:bookmarkEnd w:id="7084"/>
              <w:bookmarkEnd w:id="7085"/>
              <w:bookmarkEnd w:id="7086"/>
              <w:bookmarkEnd w:id="7087"/>
              <w:bookmarkEnd w:id="7088"/>
            </w:del>
          </w:p>
        </w:tc>
        <w:tc>
          <w:tcPr>
            <w:tcW w:w="6750" w:type="dxa"/>
            <w:tcBorders>
              <w:top w:val="single" w:sz="4" w:space="0" w:color="auto"/>
              <w:left w:val="single" w:sz="4" w:space="0" w:color="auto"/>
              <w:bottom w:val="single" w:sz="18" w:space="0" w:color="auto"/>
              <w:right w:val="single" w:sz="4" w:space="0" w:color="auto"/>
            </w:tcBorders>
            <w:shd w:val="clear" w:color="auto" w:fill="FFFFFF"/>
          </w:tcPr>
          <w:p w14:paraId="571DAE83" w14:textId="4F0C4D15" w:rsidR="00A35D85" w:rsidDel="008E55F3" w:rsidRDefault="00A35D85">
            <w:pPr>
              <w:pStyle w:val="Heading2"/>
              <w:rPr>
                <w:del w:id="7089" w:author="John Clevenger [2]" w:date="2022-12-15T16:34:00Z"/>
              </w:rPr>
              <w:pPrChange w:id="7090" w:author="John Clevenger" w:date="2023-11-19T12:22:00Z">
                <w:pPr/>
              </w:pPrChange>
            </w:pPr>
            <w:del w:id="7091" w:author="John Clevenger [2]" w:date="2022-12-15T16:34:00Z">
              <w:r w:rsidDel="008E55F3">
                <w:delText xml:space="preserve">Description </w:delText>
              </w:r>
              <w:bookmarkStart w:id="7092" w:name="_Toc122082040"/>
              <w:bookmarkStart w:id="7093" w:name="_Toc122186238"/>
              <w:bookmarkStart w:id="7094" w:name="_Toc132120935"/>
              <w:bookmarkStart w:id="7095" w:name="_Toc151285239"/>
              <w:bookmarkStart w:id="7096" w:name="_Toc151285429"/>
              <w:bookmarkStart w:id="7097" w:name="_Toc151285734"/>
              <w:bookmarkStart w:id="7098" w:name="_Toc151285927"/>
              <w:bookmarkStart w:id="7099" w:name="_Toc151286278"/>
              <w:bookmarkStart w:id="7100" w:name="_Toc151287003"/>
              <w:bookmarkStart w:id="7101" w:name="_Toc151287681"/>
              <w:bookmarkStart w:id="7102" w:name="_Toc151290316"/>
              <w:bookmarkStart w:id="7103" w:name="_Toc151291263"/>
              <w:bookmarkStart w:id="7104" w:name="_Toc151306566"/>
              <w:bookmarkStart w:id="7105" w:name="_Toc151488606"/>
              <w:bookmarkStart w:id="7106" w:name="_Toc151504396"/>
              <w:bookmarkEnd w:id="7092"/>
              <w:bookmarkEnd w:id="7093"/>
              <w:bookmarkEnd w:id="7094"/>
              <w:bookmarkEnd w:id="7095"/>
              <w:bookmarkEnd w:id="7096"/>
              <w:bookmarkEnd w:id="7097"/>
              <w:bookmarkEnd w:id="7098"/>
              <w:bookmarkEnd w:id="7099"/>
              <w:bookmarkEnd w:id="7100"/>
              <w:bookmarkEnd w:id="7101"/>
              <w:bookmarkEnd w:id="7102"/>
              <w:bookmarkEnd w:id="7103"/>
              <w:bookmarkEnd w:id="7104"/>
              <w:bookmarkEnd w:id="7105"/>
              <w:bookmarkEnd w:id="7106"/>
            </w:del>
          </w:p>
        </w:tc>
        <w:bookmarkStart w:id="7107" w:name="_Toc122082041"/>
        <w:bookmarkStart w:id="7108" w:name="_Toc122186239"/>
        <w:bookmarkStart w:id="7109" w:name="_Toc132120936"/>
        <w:bookmarkStart w:id="7110" w:name="_Toc151285240"/>
        <w:bookmarkStart w:id="7111" w:name="_Toc151285430"/>
        <w:bookmarkStart w:id="7112" w:name="_Toc151285735"/>
        <w:bookmarkStart w:id="7113" w:name="_Toc151285928"/>
        <w:bookmarkStart w:id="7114" w:name="_Toc151286279"/>
        <w:bookmarkStart w:id="7115" w:name="_Toc151287004"/>
        <w:bookmarkStart w:id="7116" w:name="_Toc151287682"/>
        <w:bookmarkStart w:id="7117" w:name="_Toc151290317"/>
        <w:bookmarkStart w:id="7118" w:name="_Toc151291264"/>
        <w:bookmarkStart w:id="7119" w:name="_Toc151306567"/>
        <w:bookmarkStart w:id="7120" w:name="_Toc151488607"/>
        <w:bookmarkStart w:id="7121" w:name="_Toc151504397"/>
        <w:bookmarkEnd w:id="7107"/>
        <w:bookmarkEnd w:id="7108"/>
        <w:bookmarkEnd w:id="7109"/>
        <w:bookmarkEnd w:id="7110"/>
        <w:bookmarkEnd w:id="7111"/>
        <w:bookmarkEnd w:id="7112"/>
        <w:bookmarkEnd w:id="7113"/>
        <w:bookmarkEnd w:id="7114"/>
        <w:bookmarkEnd w:id="7115"/>
        <w:bookmarkEnd w:id="7116"/>
        <w:bookmarkEnd w:id="7117"/>
        <w:bookmarkEnd w:id="7118"/>
        <w:bookmarkEnd w:id="7119"/>
        <w:bookmarkEnd w:id="7120"/>
        <w:bookmarkEnd w:id="7121"/>
      </w:tr>
      <w:tr w:rsidR="00F612EA" w:rsidDel="008E55F3" w14:paraId="0F3F2C2B" w14:textId="77777777" w:rsidTr="008E55F3">
        <w:trPr>
          <w:cantSplit/>
          <w:trHeight w:val="285"/>
          <w:jc w:val="center"/>
          <w:del w:id="7122" w:author="John Clevenger [2]" w:date="2022-12-15T16:34:00Z"/>
        </w:trPr>
        <w:tc>
          <w:tcPr>
            <w:tcW w:w="3370" w:type="dxa"/>
            <w:tcBorders>
              <w:bottom w:val="single" w:sz="4" w:space="0" w:color="auto"/>
            </w:tcBorders>
          </w:tcPr>
          <w:p w14:paraId="6CCF7986" w14:textId="18E3F2E3" w:rsidR="00A35D85" w:rsidRPr="00A35D85" w:rsidDel="008E55F3" w:rsidRDefault="00A35D85">
            <w:pPr>
              <w:pStyle w:val="Heading2"/>
              <w:rPr>
                <w:del w:id="7123" w:author="John Clevenger [2]" w:date="2022-12-15T16:34:00Z"/>
              </w:rPr>
              <w:pPrChange w:id="7124" w:author="John Clevenger" w:date="2023-11-19T12:22:00Z">
                <w:pPr/>
              </w:pPrChange>
            </w:pPr>
            <w:del w:id="7125" w:author="John Clevenger [2]" w:date="2022-12-15T16:34:00Z">
              <w:r w:rsidRPr="00A35D85" w:rsidDel="008E55F3">
                <w:delText>Account Permissions Report</w:delText>
              </w:r>
              <w:bookmarkStart w:id="7126" w:name="_Toc122082042"/>
              <w:bookmarkStart w:id="7127" w:name="_Toc122186240"/>
              <w:bookmarkStart w:id="7128" w:name="_Toc132120937"/>
              <w:bookmarkStart w:id="7129" w:name="_Toc151285241"/>
              <w:bookmarkStart w:id="7130" w:name="_Toc151285431"/>
              <w:bookmarkStart w:id="7131" w:name="_Toc151285736"/>
              <w:bookmarkStart w:id="7132" w:name="_Toc151285929"/>
              <w:bookmarkStart w:id="7133" w:name="_Toc151286280"/>
              <w:bookmarkStart w:id="7134" w:name="_Toc151287005"/>
              <w:bookmarkStart w:id="7135" w:name="_Toc151287683"/>
              <w:bookmarkStart w:id="7136" w:name="_Toc151290318"/>
              <w:bookmarkStart w:id="7137" w:name="_Toc151291265"/>
              <w:bookmarkStart w:id="7138" w:name="_Toc151306568"/>
              <w:bookmarkStart w:id="7139" w:name="_Toc151488608"/>
              <w:bookmarkStart w:id="7140" w:name="_Toc151504398"/>
              <w:bookmarkEnd w:id="7126"/>
              <w:bookmarkEnd w:id="7127"/>
              <w:bookmarkEnd w:id="7128"/>
              <w:bookmarkEnd w:id="7129"/>
              <w:bookmarkEnd w:id="7130"/>
              <w:bookmarkEnd w:id="7131"/>
              <w:bookmarkEnd w:id="7132"/>
              <w:bookmarkEnd w:id="7133"/>
              <w:bookmarkEnd w:id="7134"/>
              <w:bookmarkEnd w:id="7135"/>
              <w:bookmarkEnd w:id="7136"/>
              <w:bookmarkEnd w:id="7137"/>
              <w:bookmarkEnd w:id="7138"/>
              <w:bookmarkEnd w:id="7139"/>
              <w:bookmarkEnd w:id="7140"/>
            </w:del>
          </w:p>
        </w:tc>
        <w:tc>
          <w:tcPr>
            <w:tcW w:w="6750" w:type="dxa"/>
            <w:tcBorders>
              <w:bottom w:val="single" w:sz="4" w:space="0" w:color="auto"/>
            </w:tcBorders>
          </w:tcPr>
          <w:p w14:paraId="6E75F640" w14:textId="4E385DBD" w:rsidR="00A35D85" w:rsidRPr="00A35D85" w:rsidDel="008E55F3" w:rsidRDefault="00A35D85">
            <w:pPr>
              <w:pStyle w:val="Heading2"/>
              <w:rPr>
                <w:del w:id="7141" w:author="John Clevenger [2]" w:date="2022-12-15T16:34:00Z"/>
              </w:rPr>
              <w:pPrChange w:id="7142" w:author="John Clevenger" w:date="2023-11-19T12:22:00Z">
                <w:pPr/>
              </w:pPrChange>
            </w:pPr>
            <w:del w:id="7143" w:author="John Clevenger [2]" w:date="2022-12-15T16:34:00Z">
              <w:r w:rsidDel="008E55F3">
                <w:delText>For each client list their Permissions/Abilities</w:delText>
              </w:r>
              <w:bookmarkStart w:id="7144" w:name="_Toc122082043"/>
              <w:bookmarkStart w:id="7145" w:name="_Toc122186241"/>
              <w:bookmarkStart w:id="7146" w:name="_Toc132120938"/>
              <w:bookmarkStart w:id="7147" w:name="_Toc151285242"/>
              <w:bookmarkStart w:id="7148" w:name="_Toc151285432"/>
              <w:bookmarkStart w:id="7149" w:name="_Toc151285737"/>
              <w:bookmarkStart w:id="7150" w:name="_Toc151285930"/>
              <w:bookmarkStart w:id="7151" w:name="_Toc151286281"/>
              <w:bookmarkStart w:id="7152" w:name="_Toc151287006"/>
              <w:bookmarkStart w:id="7153" w:name="_Toc151287684"/>
              <w:bookmarkStart w:id="7154" w:name="_Toc151290319"/>
              <w:bookmarkStart w:id="7155" w:name="_Toc151291266"/>
              <w:bookmarkStart w:id="7156" w:name="_Toc151306569"/>
              <w:bookmarkStart w:id="7157" w:name="_Toc151488609"/>
              <w:bookmarkStart w:id="7158" w:name="_Toc151504399"/>
              <w:bookmarkEnd w:id="7144"/>
              <w:bookmarkEnd w:id="7145"/>
              <w:bookmarkEnd w:id="7146"/>
              <w:bookmarkEnd w:id="7147"/>
              <w:bookmarkEnd w:id="7148"/>
              <w:bookmarkEnd w:id="7149"/>
              <w:bookmarkEnd w:id="7150"/>
              <w:bookmarkEnd w:id="7151"/>
              <w:bookmarkEnd w:id="7152"/>
              <w:bookmarkEnd w:id="7153"/>
              <w:bookmarkEnd w:id="7154"/>
              <w:bookmarkEnd w:id="7155"/>
              <w:bookmarkEnd w:id="7156"/>
              <w:bookmarkEnd w:id="7157"/>
              <w:bookmarkEnd w:id="7158"/>
            </w:del>
          </w:p>
        </w:tc>
        <w:bookmarkStart w:id="7159" w:name="_Toc122082044"/>
        <w:bookmarkStart w:id="7160" w:name="_Toc122186242"/>
        <w:bookmarkStart w:id="7161" w:name="_Toc132120939"/>
        <w:bookmarkStart w:id="7162" w:name="_Toc151285243"/>
        <w:bookmarkStart w:id="7163" w:name="_Toc151285433"/>
        <w:bookmarkStart w:id="7164" w:name="_Toc151285738"/>
        <w:bookmarkStart w:id="7165" w:name="_Toc151285931"/>
        <w:bookmarkStart w:id="7166" w:name="_Toc151286282"/>
        <w:bookmarkStart w:id="7167" w:name="_Toc151287007"/>
        <w:bookmarkStart w:id="7168" w:name="_Toc151287685"/>
        <w:bookmarkStart w:id="7169" w:name="_Toc151290320"/>
        <w:bookmarkStart w:id="7170" w:name="_Toc151291267"/>
        <w:bookmarkStart w:id="7171" w:name="_Toc151306570"/>
        <w:bookmarkStart w:id="7172" w:name="_Toc151488610"/>
        <w:bookmarkStart w:id="7173" w:name="_Toc151504400"/>
        <w:bookmarkEnd w:id="7159"/>
        <w:bookmarkEnd w:id="7160"/>
        <w:bookmarkEnd w:id="7161"/>
        <w:bookmarkEnd w:id="7162"/>
        <w:bookmarkEnd w:id="7163"/>
        <w:bookmarkEnd w:id="7164"/>
        <w:bookmarkEnd w:id="7165"/>
        <w:bookmarkEnd w:id="7166"/>
        <w:bookmarkEnd w:id="7167"/>
        <w:bookmarkEnd w:id="7168"/>
        <w:bookmarkEnd w:id="7169"/>
        <w:bookmarkEnd w:id="7170"/>
        <w:bookmarkEnd w:id="7171"/>
        <w:bookmarkEnd w:id="7172"/>
        <w:bookmarkEnd w:id="7173"/>
      </w:tr>
      <w:tr w:rsidR="00757247" w:rsidDel="008E55F3" w14:paraId="2465BBFD" w14:textId="77777777" w:rsidTr="008E55F3">
        <w:trPr>
          <w:cantSplit/>
          <w:trHeight w:val="285"/>
          <w:jc w:val="center"/>
          <w:del w:id="7174" w:author="John Clevenger [2]" w:date="2022-12-15T16:34:00Z"/>
        </w:trPr>
        <w:tc>
          <w:tcPr>
            <w:tcW w:w="3370" w:type="dxa"/>
            <w:tcBorders>
              <w:bottom w:val="single" w:sz="4" w:space="0" w:color="auto"/>
            </w:tcBorders>
          </w:tcPr>
          <w:p w14:paraId="235EA9EA" w14:textId="5BC4888F" w:rsidR="00A35D85" w:rsidRPr="00A35D85" w:rsidDel="008E55F3" w:rsidRDefault="00A35D85">
            <w:pPr>
              <w:pStyle w:val="Heading2"/>
              <w:rPr>
                <w:del w:id="7175" w:author="John Clevenger [2]" w:date="2022-12-15T16:34:00Z"/>
              </w:rPr>
              <w:pPrChange w:id="7176" w:author="John Clevenger" w:date="2023-11-19T12:22:00Z">
                <w:pPr/>
              </w:pPrChange>
            </w:pPr>
            <w:del w:id="7177" w:author="John Clevenger [2]" w:date="2022-12-15T16:34:00Z">
              <w:r w:rsidRPr="00A35D85" w:rsidDel="008E55F3">
                <w:delText>Accounts</w:delText>
              </w:r>
              <w:bookmarkStart w:id="7178" w:name="_Toc122082045"/>
              <w:bookmarkStart w:id="7179" w:name="_Toc122186243"/>
              <w:bookmarkStart w:id="7180" w:name="_Toc132120940"/>
              <w:bookmarkStart w:id="7181" w:name="_Toc151285244"/>
              <w:bookmarkStart w:id="7182" w:name="_Toc151285434"/>
              <w:bookmarkStart w:id="7183" w:name="_Toc151285739"/>
              <w:bookmarkStart w:id="7184" w:name="_Toc151285932"/>
              <w:bookmarkStart w:id="7185" w:name="_Toc151286283"/>
              <w:bookmarkStart w:id="7186" w:name="_Toc151287008"/>
              <w:bookmarkStart w:id="7187" w:name="_Toc151287686"/>
              <w:bookmarkStart w:id="7188" w:name="_Toc151290321"/>
              <w:bookmarkStart w:id="7189" w:name="_Toc151291268"/>
              <w:bookmarkStart w:id="7190" w:name="_Toc151306571"/>
              <w:bookmarkStart w:id="7191" w:name="_Toc151488611"/>
              <w:bookmarkStart w:id="7192" w:name="_Toc151504401"/>
              <w:bookmarkEnd w:id="7178"/>
              <w:bookmarkEnd w:id="7179"/>
              <w:bookmarkEnd w:id="7180"/>
              <w:bookmarkEnd w:id="7181"/>
              <w:bookmarkEnd w:id="7182"/>
              <w:bookmarkEnd w:id="7183"/>
              <w:bookmarkEnd w:id="7184"/>
              <w:bookmarkEnd w:id="7185"/>
              <w:bookmarkEnd w:id="7186"/>
              <w:bookmarkEnd w:id="7187"/>
              <w:bookmarkEnd w:id="7188"/>
              <w:bookmarkEnd w:id="7189"/>
              <w:bookmarkEnd w:id="7190"/>
              <w:bookmarkEnd w:id="7191"/>
              <w:bookmarkEnd w:id="7192"/>
            </w:del>
          </w:p>
        </w:tc>
        <w:tc>
          <w:tcPr>
            <w:tcW w:w="6750" w:type="dxa"/>
            <w:tcBorders>
              <w:bottom w:val="single" w:sz="4" w:space="0" w:color="auto"/>
            </w:tcBorders>
          </w:tcPr>
          <w:p w14:paraId="01A931A8" w14:textId="2DC548B1" w:rsidR="00A35D85" w:rsidRPr="00A35D85" w:rsidDel="008E55F3" w:rsidRDefault="00A35D85">
            <w:pPr>
              <w:pStyle w:val="Heading2"/>
              <w:rPr>
                <w:del w:id="7193" w:author="John Clevenger [2]" w:date="2022-12-15T16:34:00Z"/>
              </w:rPr>
              <w:pPrChange w:id="7194" w:author="John Clevenger" w:date="2023-11-19T12:22:00Z">
                <w:pPr/>
              </w:pPrChange>
            </w:pPr>
            <w:del w:id="7195" w:author="John Clevenger [2]" w:date="2022-12-15T16:34:00Z">
              <w:r w:rsidDel="008E55F3">
                <w:delText>List summary of accounts per site, and individual accounts sites, logins, passwords.</w:delText>
              </w:r>
              <w:bookmarkStart w:id="7196" w:name="_Toc122082046"/>
              <w:bookmarkStart w:id="7197" w:name="_Toc122186244"/>
              <w:bookmarkStart w:id="7198" w:name="_Toc132120941"/>
              <w:bookmarkStart w:id="7199" w:name="_Toc151285245"/>
              <w:bookmarkStart w:id="7200" w:name="_Toc151285435"/>
              <w:bookmarkStart w:id="7201" w:name="_Toc151285740"/>
              <w:bookmarkStart w:id="7202" w:name="_Toc151285933"/>
              <w:bookmarkStart w:id="7203" w:name="_Toc151286284"/>
              <w:bookmarkStart w:id="7204" w:name="_Toc151287009"/>
              <w:bookmarkStart w:id="7205" w:name="_Toc151287687"/>
              <w:bookmarkStart w:id="7206" w:name="_Toc151290322"/>
              <w:bookmarkStart w:id="7207" w:name="_Toc151291269"/>
              <w:bookmarkStart w:id="7208" w:name="_Toc151306572"/>
              <w:bookmarkStart w:id="7209" w:name="_Toc151488612"/>
              <w:bookmarkStart w:id="7210" w:name="_Toc151504402"/>
              <w:bookmarkEnd w:id="7196"/>
              <w:bookmarkEnd w:id="7197"/>
              <w:bookmarkEnd w:id="7198"/>
              <w:bookmarkEnd w:id="7199"/>
              <w:bookmarkEnd w:id="7200"/>
              <w:bookmarkEnd w:id="7201"/>
              <w:bookmarkEnd w:id="7202"/>
              <w:bookmarkEnd w:id="7203"/>
              <w:bookmarkEnd w:id="7204"/>
              <w:bookmarkEnd w:id="7205"/>
              <w:bookmarkEnd w:id="7206"/>
              <w:bookmarkEnd w:id="7207"/>
              <w:bookmarkEnd w:id="7208"/>
              <w:bookmarkEnd w:id="7209"/>
              <w:bookmarkEnd w:id="7210"/>
            </w:del>
          </w:p>
        </w:tc>
        <w:bookmarkStart w:id="7211" w:name="_Toc122082047"/>
        <w:bookmarkStart w:id="7212" w:name="_Toc122186245"/>
        <w:bookmarkStart w:id="7213" w:name="_Toc132120942"/>
        <w:bookmarkStart w:id="7214" w:name="_Toc151285246"/>
        <w:bookmarkStart w:id="7215" w:name="_Toc151285436"/>
        <w:bookmarkStart w:id="7216" w:name="_Toc151285741"/>
        <w:bookmarkStart w:id="7217" w:name="_Toc151285934"/>
        <w:bookmarkStart w:id="7218" w:name="_Toc151286285"/>
        <w:bookmarkStart w:id="7219" w:name="_Toc151287010"/>
        <w:bookmarkStart w:id="7220" w:name="_Toc151287688"/>
        <w:bookmarkStart w:id="7221" w:name="_Toc151290323"/>
        <w:bookmarkStart w:id="7222" w:name="_Toc151291270"/>
        <w:bookmarkStart w:id="7223" w:name="_Toc151306573"/>
        <w:bookmarkStart w:id="7224" w:name="_Toc151488613"/>
        <w:bookmarkStart w:id="7225" w:name="_Toc151504403"/>
        <w:bookmarkEnd w:id="7211"/>
        <w:bookmarkEnd w:id="7212"/>
        <w:bookmarkEnd w:id="7213"/>
        <w:bookmarkEnd w:id="7214"/>
        <w:bookmarkEnd w:id="7215"/>
        <w:bookmarkEnd w:id="7216"/>
        <w:bookmarkEnd w:id="7217"/>
        <w:bookmarkEnd w:id="7218"/>
        <w:bookmarkEnd w:id="7219"/>
        <w:bookmarkEnd w:id="7220"/>
        <w:bookmarkEnd w:id="7221"/>
        <w:bookmarkEnd w:id="7222"/>
        <w:bookmarkEnd w:id="7223"/>
        <w:bookmarkEnd w:id="7224"/>
        <w:bookmarkEnd w:id="7225"/>
      </w:tr>
      <w:tr w:rsidR="00F46D0E" w:rsidDel="008E55F3" w14:paraId="5D2BA275" w14:textId="77777777" w:rsidTr="008E55F3">
        <w:trPr>
          <w:cantSplit/>
          <w:trHeight w:val="285"/>
          <w:jc w:val="center"/>
          <w:del w:id="7226" w:author="John Clevenger [2]" w:date="2022-12-15T16:33:00Z"/>
        </w:trPr>
        <w:tc>
          <w:tcPr>
            <w:tcW w:w="3370" w:type="dxa"/>
            <w:tcBorders>
              <w:top w:val="single" w:sz="4" w:space="0" w:color="auto"/>
            </w:tcBorders>
          </w:tcPr>
          <w:p w14:paraId="5AC5C151" w14:textId="646FE4B6" w:rsidR="00A35D85" w:rsidRPr="00A35D85" w:rsidDel="008E55F3" w:rsidRDefault="00A35D85">
            <w:pPr>
              <w:pStyle w:val="Heading2"/>
              <w:rPr>
                <w:del w:id="7227" w:author="John Clevenger [2]" w:date="2022-12-15T16:33:00Z"/>
              </w:rPr>
              <w:pPrChange w:id="7228" w:author="John Clevenger" w:date="2023-11-19T12:22:00Z">
                <w:pPr/>
              </w:pPrChange>
            </w:pPr>
            <w:del w:id="7229" w:author="John Clevenger [2]" w:date="2022-12-15T16:33:00Z">
              <w:r w:rsidRPr="00A35D85" w:rsidDel="008E55F3">
                <w:delText>All Reports</w:delText>
              </w:r>
              <w:bookmarkStart w:id="7230" w:name="_Toc122082048"/>
              <w:bookmarkStart w:id="7231" w:name="_Toc122186246"/>
              <w:bookmarkStart w:id="7232" w:name="_Toc132120943"/>
              <w:bookmarkStart w:id="7233" w:name="_Toc151285247"/>
              <w:bookmarkStart w:id="7234" w:name="_Toc151285437"/>
              <w:bookmarkStart w:id="7235" w:name="_Toc151285742"/>
              <w:bookmarkStart w:id="7236" w:name="_Toc151285935"/>
              <w:bookmarkStart w:id="7237" w:name="_Toc151286286"/>
              <w:bookmarkStart w:id="7238" w:name="_Toc151287011"/>
              <w:bookmarkStart w:id="7239" w:name="_Toc151287689"/>
              <w:bookmarkStart w:id="7240" w:name="_Toc151290324"/>
              <w:bookmarkStart w:id="7241" w:name="_Toc151291271"/>
              <w:bookmarkStart w:id="7242" w:name="_Toc151306574"/>
              <w:bookmarkStart w:id="7243" w:name="_Toc151488614"/>
              <w:bookmarkStart w:id="7244" w:name="_Toc151504404"/>
              <w:bookmarkEnd w:id="7230"/>
              <w:bookmarkEnd w:id="7231"/>
              <w:bookmarkEnd w:id="7232"/>
              <w:bookmarkEnd w:id="7233"/>
              <w:bookmarkEnd w:id="7234"/>
              <w:bookmarkEnd w:id="7235"/>
              <w:bookmarkEnd w:id="7236"/>
              <w:bookmarkEnd w:id="7237"/>
              <w:bookmarkEnd w:id="7238"/>
              <w:bookmarkEnd w:id="7239"/>
              <w:bookmarkEnd w:id="7240"/>
              <w:bookmarkEnd w:id="7241"/>
              <w:bookmarkEnd w:id="7242"/>
              <w:bookmarkEnd w:id="7243"/>
              <w:bookmarkEnd w:id="7244"/>
            </w:del>
          </w:p>
        </w:tc>
        <w:tc>
          <w:tcPr>
            <w:tcW w:w="6750" w:type="dxa"/>
            <w:tcBorders>
              <w:top w:val="single" w:sz="4" w:space="0" w:color="auto"/>
            </w:tcBorders>
          </w:tcPr>
          <w:p w14:paraId="6F961C96" w14:textId="720E8608" w:rsidR="00A35D85" w:rsidRPr="00A35D85" w:rsidDel="008E55F3" w:rsidRDefault="00A35D85">
            <w:pPr>
              <w:pStyle w:val="Heading2"/>
              <w:rPr>
                <w:del w:id="7245" w:author="John Clevenger [2]" w:date="2022-12-15T16:33:00Z"/>
              </w:rPr>
              <w:pPrChange w:id="7246" w:author="John Clevenger" w:date="2023-11-19T12:22:00Z">
                <w:pPr/>
              </w:pPrChange>
            </w:pPr>
            <w:del w:id="7247" w:author="John Clevenger [2]" w:date="2022-12-15T16:33:00Z">
              <w:r w:rsidDel="008E55F3">
                <w:delText>List contents of all reports</w:delText>
              </w:r>
              <w:bookmarkStart w:id="7248" w:name="_Toc122082049"/>
              <w:bookmarkStart w:id="7249" w:name="_Toc122186247"/>
              <w:bookmarkStart w:id="7250" w:name="_Toc132120944"/>
              <w:bookmarkStart w:id="7251" w:name="_Toc151285248"/>
              <w:bookmarkStart w:id="7252" w:name="_Toc151285438"/>
              <w:bookmarkStart w:id="7253" w:name="_Toc151285743"/>
              <w:bookmarkStart w:id="7254" w:name="_Toc151285936"/>
              <w:bookmarkStart w:id="7255" w:name="_Toc151286287"/>
              <w:bookmarkStart w:id="7256" w:name="_Toc151287012"/>
              <w:bookmarkStart w:id="7257" w:name="_Toc151287690"/>
              <w:bookmarkStart w:id="7258" w:name="_Toc151290325"/>
              <w:bookmarkStart w:id="7259" w:name="_Toc151291272"/>
              <w:bookmarkStart w:id="7260" w:name="_Toc151306575"/>
              <w:bookmarkStart w:id="7261" w:name="_Toc151488615"/>
              <w:bookmarkStart w:id="7262" w:name="_Toc151504405"/>
              <w:bookmarkEnd w:id="7248"/>
              <w:bookmarkEnd w:id="7249"/>
              <w:bookmarkEnd w:id="7250"/>
              <w:bookmarkEnd w:id="7251"/>
              <w:bookmarkEnd w:id="7252"/>
              <w:bookmarkEnd w:id="7253"/>
              <w:bookmarkEnd w:id="7254"/>
              <w:bookmarkEnd w:id="7255"/>
              <w:bookmarkEnd w:id="7256"/>
              <w:bookmarkEnd w:id="7257"/>
              <w:bookmarkEnd w:id="7258"/>
              <w:bookmarkEnd w:id="7259"/>
              <w:bookmarkEnd w:id="7260"/>
              <w:bookmarkEnd w:id="7261"/>
              <w:bookmarkEnd w:id="7262"/>
            </w:del>
          </w:p>
        </w:tc>
        <w:bookmarkStart w:id="7263" w:name="_Toc122082050"/>
        <w:bookmarkStart w:id="7264" w:name="_Toc122186248"/>
        <w:bookmarkStart w:id="7265" w:name="_Toc132120945"/>
        <w:bookmarkStart w:id="7266" w:name="_Toc151285249"/>
        <w:bookmarkStart w:id="7267" w:name="_Toc151285439"/>
        <w:bookmarkStart w:id="7268" w:name="_Toc151285744"/>
        <w:bookmarkStart w:id="7269" w:name="_Toc151285937"/>
        <w:bookmarkStart w:id="7270" w:name="_Toc151286288"/>
        <w:bookmarkStart w:id="7271" w:name="_Toc151287013"/>
        <w:bookmarkStart w:id="7272" w:name="_Toc151287691"/>
        <w:bookmarkStart w:id="7273" w:name="_Toc151290326"/>
        <w:bookmarkStart w:id="7274" w:name="_Toc151291273"/>
        <w:bookmarkStart w:id="7275" w:name="_Toc151306576"/>
        <w:bookmarkStart w:id="7276" w:name="_Toc151488616"/>
        <w:bookmarkStart w:id="7277" w:name="_Toc151504406"/>
        <w:bookmarkEnd w:id="7263"/>
        <w:bookmarkEnd w:id="7264"/>
        <w:bookmarkEnd w:id="7265"/>
        <w:bookmarkEnd w:id="7266"/>
        <w:bookmarkEnd w:id="7267"/>
        <w:bookmarkEnd w:id="7268"/>
        <w:bookmarkEnd w:id="7269"/>
        <w:bookmarkEnd w:id="7270"/>
        <w:bookmarkEnd w:id="7271"/>
        <w:bookmarkEnd w:id="7272"/>
        <w:bookmarkEnd w:id="7273"/>
        <w:bookmarkEnd w:id="7274"/>
        <w:bookmarkEnd w:id="7275"/>
        <w:bookmarkEnd w:id="7276"/>
        <w:bookmarkEnd w:id="7277"/>
      </w:tr>
      <w:tr w:rsidR="00F46D0E" w:rsidDel="008E55F3" w14:paraId="1B119250" w14:textId="77777777" w:rsidTr="008E55F3">
        <w:trPr>
          <w:cantSplit/>
          <w:trHeight w:val="285"/>
          <w:jc w:val="center"/>
          <w:del w:id="7278" w:author="John Clevenger [2]" w:date="2022-12-15T16:33:00Z"/>
        </w:trPr>
        <w:tc>
          <w:tcPr>
            <w:tcW w:w="3370" w:type="dxa"/>
          </w:tcPr>
          <w:p w14:paraId="0B5632F4" w14:textId="30CF26BF" w:rsidR="00A35D85" w:rsidRPr="00A35D85" w:rsidDel="008E55F3" w:rsidRDefault="00A35D85">
            <w:pPr>
              <w:pStyle w:val="Heading2"/>
              <w:rPr>
                <w:del w:id="7279" w:author="John Clevenger [2]" w:date="2022-12-15T16:33:00Z"/>
              </w:rPr>
              <w:pPrChange w:id="7280" w:author="John Clevenger" w:date="2023-11-19T12:22:00Z">
                <w:pPr/>
              </w:pPrChange>
            </w:pPr>
            <w:del w:id="7281" w:author="John Clevenger [2]" w:date="2022-12-15T16:33:00Z">
              <w:r w:rsidRPr="00A35D85" w:rsidDel="008E55F3">
                <w:delText>Balloons Delivery</w:delText>
              </w:r>
              <w:bookmarkStart w:id="7282" w:name="_Toc122082051"/>
              <w:bookmarkStart w:id="7283" w:name="_Toc122186249"/>
              <w:bookmarkStart w:id="7284" w:name="_Toc132120946"/>
              <w:bookmarkStart w:id="7285" w:name="_Toc151285250"/>
              <w:bookmarkStart w:id="7286" w:name="_Toc151285440"/>
              <w:bookmarkStart w:id="7287" w:name="_Toc151285745"/>
              <w:bookmarkStart w:id="7288" w:name="_Toc151285938"/>
              <w:bookmarkStart w:id="7289" w:name="_Toc151286289"/>
              <w:bookmarkStart w:id="7290" w:name="_Toc151287014"/>
              <w:bookmarkStart w:id="7291" w:name="_Toc151287692"/>
              <w:bookmarkStart w:id="7292" w:name="_Toc151290327"/>
              <w:bookmarkStart w:id="7293" w:name="_Toc151291274"/>
              <w:bookmarkStart w:id="7294" w:name="_Toc151306577"/>
              <w:bookmarkStart w:id="7295" w:name="_Toc151488617"/>
              <w:bookmarkStart w:id="7296" w:name="_Toc151504407"/>
              <w:bookmarkEnd w:id="7282"/>
              <w:bookmarkEnd w:id="7283"/>
              <w:bookmarkEnd w:id="7284"/>
              <w:bookmarkEnd w:id="7285"/>
              <w:bookmarkEnd w:id="7286"/>
              <w:bookmarkEnd w:id="7287"/>
              <w:bookmarkEnd w:id="7288"/>
              <w:bookmarkEnd w:id="7289"/>
              <w:bookmarkEnd w:id="7290"/>
              <w:bookmarkEnd w:id="7291"/>
              <w:bookmarkEnd w:id="7292"/>
              <w:bookmarkEnd w:id="7293"/>
              <w:bookmarkEnd w:id="7294"/>
              <w:bookmarkEnd w:id="7295"/>
              <w:bookmarkEnd w:id="7296"/>
            </w:del>
          </w:p>
        </w:tc>
        <w:tc>
          <w:tcPr>
            <w:tcW w:w="6750" w:type="dxa"/>
          </w:tcPr>
          <w:p w14:paraId="04ED752A" w14:textId="3D36C916" w:rsidR="00A35D85" w:rsidRPr="00A35D85" w:rsidDel="008E55F3" w:rsidRDefault="00801CB2">
            <w:pPr>
              <w:pStyle w:val="Heading2"/>
              <w:rPr>
                <w:del w:id="7297" w:author="John Clevenger [2]" w:date="2022-12-15T16:33:00Z"/>
              </w:rPr>
              <w:pPrChange w:id="7298" w:author="John Clevenger" w:date="2023-11-19T12:22:00Z">
                <w:pPr/>
              </w:pPrChange>
            </w:pPr>
            <w:del w:id="7299" w:author="John Clevenger [2]" w:date="2022-12-15T16:33:00Z">
              <w:r w:rsidDel="008E55F3">
                <w:delText>List of all balloon deliveries by team, by problem and time of delivery</w:delText>
              </w:r>
              <w:bookmarkStart w:id="7300" w:name="_Toc122082052"/>
              <w:bookmarkStart w:id="7301" w:name="_Toc122186250"/>
              <w:bookmarkStart w:id="7302" w:name="_Toc132120947"/>
              <w:bookmarkStart w:id="7303" w:name="_Toc151285251"/>
              <w:bookmarkStart w:id="7304" w:name="_Toc151285441"/>
              <w:bookmarkStart w:id="7305" w:name="_Toc151285746"/>
              <w:bookmarkStart w:id="7306" w:name="_Toc151285939"/>
              <w:bookmarkStart w:id="7307" w:name="_Toc151286290"/>
              <w:bookmarkStart w:id="7308" w:name="_Toc151287015"/>
              <w:bookmarkStart w:id="7309" w:name="_Toc151287693"/>
              <w:bookmarkStart w:id="7310" w:name="_Toc151290328"/>
              <w:bookmarkStart w:id="7311" w:name="_Toc151291275"/>
              <w:bookmarkStart w:id="7312" w:name="_Toc151306578"/>
              <w:bookmarkStart w:id="7313" w:name="_Toc151488618"/>
              <w:bookmarkStart w:id="7314" w:name="_Toc151504408"/>
              <w:bookmarkEnd w:id="7300"/>
              <w:bookmarkEnd w:id="7301"/>
              <w:bookmarkEnd w:id="7302"/>
              <w:bookmarkEnd w:id="7303"/>
              <w:bookmarkEnd w:id="7304"/>
              <w:bookmarkEnd w:id="7305"/>
              <w:bookmarkEnd w:id="7306"/>
              <w:bookmarkEnd w:id="7307"/>
              <w:bookmarkEnd w:id="7308"/>
              <w:bookmarkEnd w:id="7309"/>
              <w:bookmarkEnd w:id="7310"/>
              <w:bookmarkEnd w:id="7311"/>
              <w:bookmarkEnd w:id="7312"/>
              <w:bookmarkEnd w:id="7313"/>
              <w:bookmarkEnd w:id="7314"/>
            </w:del>
          </w:p>
        </w:tc>
        <w:bookmarkStart w:id="7315" w:name="_Toc122082053"/>
        <w:bookmarkStart w:id="7316" w:name="_Toc122186251"/>
        <w:bookmarkStart w:id="7317" w:name="_Toc132120948"/>
        <w:bookmarkStart w:id="7318" w:name="_Toc151285252"/>
        <w:bookmarkStart w:id="7319" w:name="_Toc151285442"/>
        <w:bookmarkStart w:id="7320" w:name="_Toc151285747"/>
        <w:bookmarkStart w:id="7321" w:name="_Toc151285940"/>
        <w:bookmarkStart w:id="7322" w:name="_Toc151286291"/>
        <w:bookmarkStart w:id="7323" w:name="_Toc151287016"/>
        <w:bookmarkStart w:id="7324" w:name="_Toc151287694"/>
        <w:bookmarkStart w:id="7325" w:name="_Toc151290329"/>
        <w:bookmarkStart w:id="7326" w:name="_Toc151291276"/>
        <w:bookmarkStart w:id="7327" w:name="_Toc151306579"/>
        <w:bookmarkStart w:id="7328" w:name="_Toc151488619"/>
        <w:bookmarkStart w:id="7329" w:name="_Toc151504409"/>
        <w:bookmarkEnd w:id="7315"/>
        <w:bookmarkEnd w:id="7316"/>
        <w:bookmarkEnd w:id="7317"/>
        <w:bookmarkEnd w:id="7318"/>
        <w:bookmarkEnd w:id="7319"/>
        <w:bookmarkEnd w:id="7320"/>
        <w:bookmarkEnd w:id="7321"/>
        <w:bookmarkEnd w:id="7322"/>
        <w:bookmarkEnd w:id="7323"/>
        <w:bookmarkEnd w:id="7324"/>
        <w:bookmarkEnd w:id="7325"/>
        <w:bookmarkEnd w:id="7326"/>
        <w:bookmarkEnd w:id="7327"/>
        <w:bookmarkEnd w:id="7328"/>
        <w:bookmarkEnd w:id="7329"/>
      </w:tr>
      <w:tr w:rsidR="00F46D0E" w:rsidDel="008E55F3" w14:paraId="41254CC6" w14:textId="77777777" w:rsidTr="008E55F3">
        <w:trPr>
          <w:cantSplit/>
          <w:trHeight w:val="285"/>
          <w:jc w:val="center"/>
          <w:del w:id="7330" w:author="John Clevenger [2]" w:date="2022-12-15T16:33:00Z"/>
        </w:trPr>
        <w:tc>
          <w:tcPr>
            <w:tcW w:w="3370" w:type="dxa"/>
          </w:tcPr>
          <w:p w14:paraId="3AC90A27" w14:textId="43831455" w:rsidR="00A35D85" w:rsidRPr="00A35D85" w:rsidDel="008E55F3" w:rsidRDefault="00A35D85">
            <w:pPr>
              <w:pStyle w:val="Heading2"/>
              <w:rPr>
                <w:del w:id="7331" w:author="John Clevenger [2]" w:date="2022-12-15T16:33:00Z"/>
              </w:rPr>
              <w:pPrChange w:id="7332" w:author="John Clevenger" w:date="2023-11-19T12:22:00Z">
                <w:pPr/>
              </w:pPrChange>
            </w:pPr>
            <w:del w:id="7333" w:author="John Clevenger [2]" w:date="2022-12-15T16:33:00Z">
              <w:r w:rsidRPr="00A35D85" w:rsidDel="008E55F3">
                <w:delText>Balloons Summary</w:delText>
              </w:r>
              <w:bookmarkStart w:id="7334" w:name="_Toc122082054"/>
              <w:bookmarkStart w:id="7335" w:name="_Toc122186252"/>
              <w:bookmarkStart w:id="7336" w:name="_Toc132120949"/>
              <w:bookmarkStart w:id="7337" w:name="_Toc151285253"/>
              <w:bookmarkStart w:id="7338" w:name="_Toc151285443"/>
              <w:bookmarkStart w:id="7339" w:name="_Toc151285748"/>
              <w:bookmarkStart w:id="7340" w:name="_Toc151285941"/>
              <w:bookmarkStart w:id="7341" w:name="_Toc151286292"/>
              <w:bookmarkStart w:id="7342" w:name="_Toc151287017"/>
              <w:bookmarkStart w:id="7343" w:name="_Toc151287695"/>
              <w:bookmarkStart w:id="7344" w:name="_Toc151290330"/>
              <w:bookmarkStart w:id="7345" w:name="_Toc151291277"/>
              <w:bookmarkStart w:id="7346" w:name="_Toc151306580"/>
              <w:bookmarkStart w:id="7347" w:name="_Toc151488620"/>
              <w:bookmarkStart w:id="7348" w:name="_Toc151504410"/>
              <w:bookmarkEnd w:id="7334"/>
              <w:bookmarkEnd w:id="7335"/>
              <w:bookmarkEnd w:id="7336"/>
              <w:bookmarkEnd w:id="7337"/>
              <w:bookmarkEnd w:id="7338"/>
              <w:bookmarkEnd w:id="7339"/>
              <w:bookmarkEnd w:id="7340"/>
              <w:bookmarkEnd w:id="7341"/>
              <w:bookmarkEnd w:id="7342"/>
              <w:bookmarkEnd w:id="7343"/>
              <w:bookmarkEnd w:id="7344"/>
              <w:bookmarkEnd w:id="7345"/>
              <w:bookmarkEnd w:id="7346"/>
              <w:bookmarkEnd w:id="7347"/>
              <w:bookmarkEnd w:id="7348"/>
            </w:del>
          </w:p>
        </w:tc>
        <w:tc>
          <w:tcPr>
            <w:tcW w:w="6750" w:type="dxa"/>
          </w:tcPr>
          <w:p w14:paraId="4D97453F" w14:textId="75242278" w:rsidR="00A35D85" w:rsidRPr="00A35D85" w:rsidDel="008E55F3" w:rsidRDefault="00A35D85">
            <w:pPr>
              <w:pStyle w:val="Heading2"/>
              <w:rPr>
                <w:del w:id="7349" w:author="John Clevenger [2]" w:date="2022-12-15T16:33:00Z"/>
              </w:rPr>
              <w:pPrChange w:id="7350" w:author="John Clevenger" w:date="2023-11-19T12:22:00Z">
                <w:pPr/>
              </w:pPrChange>
            </w:pPr>
            <w:del w:id="7351" w:author="John Clevenger [2]" w:date="2022-12-15T16:33:00Z">
              <w:r w:rsidDel="008E55F3">
                <w:delText>List summary of which teams should have which color balloons.</w:delText>
              </w:r>
              <w:bookmarkStart w:id="7352" w:name="_Toc122082055"/>
              <w:bookmarkStart w:id="7353" w:name="_Toc122186253"/>
              <w:bookmarkStart w:id="7354" w:name="_Toc132120950"/>
              <w:bookmarkStart w:id="7355" w:name="_Toc151285254"/>
              <w:bookmarkStart w:id="7356" w:name="_Toc151285444"/>
              <w:bookmarkStart w:id="7357" w:name="_Toc151285749"/>
              <w:bookmarkStart w:id="7358" w:name="_Toc151285942"/>
              <w:bookmarkStart w:id="7359" w:name="_Toc151286293"/>
              <w:bookmarkStart w:id="7360" w:name="_Toc151287018"/>
              <w:bookmarkStart w:id="7361" w:name="_Toc151287696"/>
              <w:bookmarkStart w:id="7362" w:name="_Toc151290331"/>
              <w:bookmarkStart w:id="7363" w:name="_Toc151291278"/>
              <w:bookmarkStart w:id="7364" w:name="_Toc151306581"/>
              <w:bookmarkStart w:id="7365" w:name="_Toc151488621"/>
              <w:bookmarkStart w:id="7366" w:name="_Toc151504411"/>
              <w:bookmarkEnd w:id="7352"/>
              <w:bookmarkEnd w:id="7353"/>
              <w:bookmarkEnd w:id="7354"/>
              <w:bookmarkEnd w:id="7355"/>
              <w:bookmarkEnd w:id="7356"/>
              <w:bookmarkEnd w:id="7357"/>
              <w:bookmarkEnd w:id="7358"/>
              <w:bookmarkEnd w:id="7359"/>
              <w:bookmarkEnd w:id="7360"/>
              <w:bookmarkEnd w:id="7361"/>
              <w:bookmarkEnd w:id="7362"/>
              <w:bookmarkEnd w:id="7363"/>
              <w:bookmarkEnd w:id="7364"/>
              <w:bookmarkEnd w:id="7365"/>
              <w:bookmarkEnd w:id="7366"/>
            </w:del>
          </w:p>
        </w:tc>
        <w:bookmarkStart w:id="7367" w:name="_Toc122082056"/>
        <w:bookmarkStart w:id="7368" w:name="_Toc122186254"/>
        <w:bookmarkStart w:id="7369" w:name="_Toc132120951"/>
        <w:bookmarkStart w:id="7370" w:name="_Toc151285255"/>
        <w:bookmarkStart w:id="7371" w:name="_Toc151285445"/>
        <w:bookmarkStart w:id="7372" w:name="_Toc151285750"/>
        <w:bookmarkStart w:id="7373" w:name="_Toc151285943"/>
        <w:bookmarkStart w:id="7374" w:name="_Toc151286294"/>
        <w:bookmarkStart w:id="7375" w:name="_Toc151287019"/>
        <w:bookmarkStart w:id="7376" w:name="_Toc151287697"/>
        <w:bookmarkStart w:id="7377" w:name="_Toc151290332"/>
        <w:bookmarkStart w:id="7378" w:name="_Toc151291279"/>
        <w:bookmarkStart w:id="7379" w:name="_Toc151306582"/>
        <w:bookmarkStart w:id="7380" w:name="_Toc151488622"/>
        <w:bookmarkStart w:id="7381" w:name="_Toc151504412"/>
        <w:bookmarkEnd w:id="7367"/>
        <w:bookmarkEnd w:id="7368"/>
        <w:bookmarkEnd w:id="7369"/>
        <w:bookmarkEnd w:id="7370"/>
        <w:bookmarkEnd w:id="7371"/>
        <w:bookmarkEnd w:id="7372"/>
        <w:bookmarkEnd w:id="7373"/>
        <w:bookmarkEnd w:id="7374"/>
        <w:bookmarkEnd w:id="7375"/>
        <w:bookmarkEnd w:id="7376"/>
        <w:bookmarkEnd w:id="7377"/>
        <w:bookmarkEnd w:id="7378"/>
        <w:bookmarkEnd w:id="7379"/>
        <w:bookmarkEnd w:id="7380"/>
        <w:bookmarkEnd w:id="7381"/>
      </w:tr>
      <w:tr w:rsidR="00757247" w:rsidDel="008E55F3" w14:paraId="0F02D433" w14:textId="77777777" w:rsidTr="008E55F3">
        <w:trPr>
          <w:cantSplit/>
          <w:trHeight w:val="285"/>
          <w:jc w:val="center"/>
          <w:del w:id="7382" w:author="John Clevenger [2]" w:date="2022-12-15T16:33:00Z"/>
        </w:trPr>
        <w:tc>
          <w:tcPr>
            <w:tcW w:w="3370" w:type="dxa"/>
          </w:tcPr>
          <w:p w14:paraId="55F97FFC" w14:textId="5D484D1C" w:rsidR="00A35D85" w:rsidRPr="00A35D85" w:rsidDel="008E55F3" w:rsidRDefault="00A35D85">
            <w:pPr>
              <w:pStyle w:val="Heading2"/>
              <w:rPr>
                <w:del w:id="7383" w:author="John Clevenger [2]" w:date="2022-12-15T16:33:00Z"/>
              </w:rPr>
              <w:pPrChange w:id="7384" w:author="John Clevenger" w:date="2023-11-19T12:22:00Z">
                <w:pPr/>
              </w:pPrChange>
            </w:pPr>
            <w:del w:id="7385" w:author="John Clevenger [2]" w:date="2022-12-15T16:33:00Z">
              <w:r w:rsidRPr="00A35D85" w:rsidDel="008E55F3">
                <w:delText>Clarifications</w:delText>
              </w:r>
              <w:bookmarkStart w:id="7386" w:name="_Toc122082057"/>
              <w:bookmarkStart w:id="7387" w:name="_Toc122186255"/>
              <w:bookmarkStart w:id="7388" w:name="_Toc132120952"/>
              <w:bookmarkStart w:id="7389" w:name="_Toc151285256"/>
              <w:bookmarkStart w:id="7390" w:name="_Toc151285446"/>
              <w:bookmarkStart w:id="7391" w:name="_Toc151285751"/>
              <w:bookmarkStart w:id="7392" w:name="_Toc151285944"/>
              <w:bookmarkStart w:id="7393" w:name="_Toc151286295"/>
              <w:bookmarkStart w:id="7394" w:name="_Toc151287020"/>
              <w:bookmarkStart w:id="7395" w:name="_Toc151287698"/>
              <w:bookmarkStart w:id="7396" w:name="_Toc151290333"/>
              <w:bookmarkStart w:id="7397" w:name="_Toc151291280"/>
              <w:bookmarkStart w:id="7398" w:name="_Toc151306583"/>
              <w:bookmarkStart w:id="7399" w:name="_Toc151488623"/>
              <w:bookmarkStart w:id="7400" w:name="_Toc151504413"/>
              <w:bookmarkEnd w:id="7386"/>
              <w:bookmarkEnd w:id="7387"/>
              <w:bookmarkEnd w:id="7388"/>
              <w:bookmarkEnd w:id="7389"/>
              <w:bookmarkEnd w:id="7390"/>
              <w:bookmarkEnd w:id="7391"/>
              <w:bookmarkEnd w:id="7392"/>
              <w:bookmarkEnd w:id="7393"/>
              <w:bookmarkEnd w:id="7394"/>
              <w:bookmarkEnd w:id="7395"/>
              <w:bookmarkEnd w:id="7396"/>
              <w:bookmarkEnd w:id="7397"/>
              <w:bookmarkEnd w:id="7398"/>
              <w:bookmarkEnd w:id="7399"/>
              <w:bookmarkEnd w:id="7400"/>
            </w:del>
          </w:p>
        </w:tc>
        <w:tc>
          <w:tcPr>
            <w:tcW w:w="6750" w:type="dxa"/>
          </w:tcPr>
          <w:p w14:paraId="5FAFB7B1" w14:textId="0BDD3C29" w:rsidR="00A35D85" w:rsidRPr="00A35D85" w:rsidDel="008E55F3" w:rsidRDefault="00A35D85">
            <w:pPr>
              <w:pStyle w:val="Heading2"/>
              <w:rPr>
                <w:del w:id="7401" w:author="John Clevenger [2]" w:date="2022-12-15T16:33:00Z"/>
              </w:rPr>
              <w:pPrChange w:id="7402" w:author="John Clevenger" w:date="2023-11-19T12:22:00Z">
                <w:pPr/>
              </w:pPrChange>
            </w:pPr>
            <w:del w:id="7403" w:author="John Clevenger [2]" w:date="2022-12-15T16:33:00Z">
              <w:r w:rsidDel="008E55F3">
                <w:delText>List all clarifications</w:delText>
              </w:r>
              <w:bookmarkStart w:id="7404" w:name="_Toc122082058"/>
              <w:bookmarkStart w:id="7405" w:name="_Toc122186256"/>
              <w:bookmarkStart w:id="7406" w:name="_Toc132120953"/>
              <w:bookmarkStart w:id="7407" w:name="_Toc151285257"/>
              <w:bookmarkStart w:id="7408" w:name="_Toc151285447"/>
              <w:bookmarkStart w:id="7409" w:name="_Toc151285752"/>
              <w:bookmarkStart w:id="7410" w:name="_Toc151285945"/>
              <w:bookmarkStart w:id="7411" w:name="_Toc151286296"/>
              <w:bookmarkStart w:id="7412" w:name="_Toc151287021"/>
              <w:bookmarkStart w:id="7413" w:name="_Toc151287699"/>
              <w:bookmarkStart w:id="7414" w:name="_Toc151290334"/>
              <w:bookmarkStart w:id="7415" w:name="_Toc151291281"/>
              <w:bookmarkStart w:id="7416" w:name="_Toc151306584"/>
              <w:bookmarkStart w:id="7417" w:name="_Toc151488624"/>
              <w:bookmarkStart w:id="7418" w:name="_Toc151504414"/>
              <w:bookmarkEnd w:id="7404"/>
              <w:bookmarkEnd w:id="7405"/>
              <w:bookmarkEnd w:id="7406"/>
              <w:bookmarkEnd w:id="7407"/>
              <w:bookmarkEnd w:id="7408"/>
              <w:bookmarkEnd w:id="7409"/>
              <w:bookmarkEnd w:id="7410"/>
              <w:bookmarkEnd w:id="7411"/>
              <w:bookmarkEnd w:id="7412"/>
              <w:bookmarkEnd w:id="7413"/>
              <w:bookmarkEnd w:id="7414"/>
              <w:bookmarkEnd w:id="7415"/>
              <w:bookmarkEnd w:id="7416"/>
              <w:bookmarkEnd w:id="7417"/>
              <w:bookmarkEnd w:id="7418"/>
            </w:del>
          </w:p>
        </w:tc>
        <w:bookmarkStart w:id="7419" w:name="_Toc122082059"/>
        <w:bookmarkStart w:id="7420" w:name="_Toc122186257"/>
        <w:bookmarkStart w:id="7421" w:name="_Toc132120954"/>
        <w:bookmarkStart w:id="7422" w:name="_Toc151285258"/>
        <w:bookmarkStart w:id="7423" w:name="_Toc151285448"/>
        <w:bookmarkStart w:id="7424" w:name="_Toc151285753"/>
        <w:bookmarkStart w:id="7425" w:name="_Toc151285946"/>
        <w:bookmarkStart w:id="7426" w:name="_Toc151286297"/>
        <w:bookmarkStart w:id="7427" w:name="_Toc151287022"/>
        <w:bookmarkStart w:id="7428" w:name="_Toc151287700"/>
        <w:bookmarkStart w:id="7429" w:name="_Toc151290335"/>
        <w:bookmarkStart w:id="7430" w:name="_Toc151291282"/>
        <w:bookmarkStart w:id="7431" w:name="_Toc151306585"/>
        <w:bookmarkStart w:id="7432" w:name="_Toc151488625"/>
        <w:bookmarkStart w:id="7433" w:name="_Toc151504415"/>
        <w:bookmarkEnd w:id="7419"/>
        <w:bookmarkEnd w:id="7420"/>
        <w:bookmarkEnd w:id="7421"/>
        <w:bookmarkEnd w:id="7422"/>
        <w:bookmarkEnd w:id="7423"/>
        <w:bookmarkEnd w:id="7424"/>
        <w:bookmarkEnd w:id="7425"/>
        <w:bookmarkEnd w:id="7426"/>
        <w:bookmarkEnd w:id="7427"/>
        <w:bookmarkEnd w:id="7428"/>
        <w:bookmarkEnd w:id="7429"/>
        <w:bookmarkEnd w:id="7430"/>
        <w:bookmarkEnd w:id="7431"/>
        <w:bookmarkEnd w:id="7432"/>
        <w:bookmarkEnd w:id="7433"/>
      </w:tr>
      <w:tr w:rsidR="00757247" w:rsidDel="008E55F3" w14:paraId="7A097E89" w14:textId="77777777" w:rsidTr="008E55F3">
        <w:trPr>
          <w:cantSplit/>
          <w:trHeight w:val="285"/>
          <w:jc w:val="center"/>
          <w:del w:id="7434" w:author="John Clevenger [2]" w:date="2022-12-15T16:33:00Z"/>
        </w:trPr>
        <w:tc>
          <w:tcPr>
            <w:tcW w:w="3370" w:type="dxa"/>
          </w:tcPr>
          <w:p w14:paraId="38D0B64A" w14:textId="38B78C42" w:rsidR="00A35D85" w:rsidRPr="00A35D85" w:rsidDel="008E55F3" w:rsidRDefault="00A35D85">
            <w:pPr>
              <w:pStyle w:val="Heading2"/>
              <w:rPr>
                <w:del w:id="7435" w:author="John Clevenger [2]" w:date="2022-12-15T16:33:00Z"/>
              </w:rPr>
              <w:pPrChange w:id="7436" w:author="John Clevenger" w:date="2023-11-19T12:22:00Z">
                <w:pPr/>
              </w:pPrChange>
            </w:pPr>
            <w:del w:id="7437" w:author="John Clevenger [2]" w:date="2022-12-15T16:33:00Z">
              <w:r w:rsidRPr="00A35D85" w:rsidDel="008E55F3">
                <w:delText>Client Settings</w:delText>
              </w:r>
              <w:bookmarkStart w:id="7438" w:name="_Toc122082060"/>
              <w:bookmarkStart w:id="7439" w:name="_Toc122186258"/>
              <w:bookmarkStart w:id="7440" w:name="_Toc132120955"/>
              <w:bookmarkStart w:id="7441" w:name="_Toc151285259"/>
              <w:bookmarkStart w:id="7442" w:name="_Toc151285449"/>
              <w:bookmarkStart w:id="7443" w:name="_Toc151285754"/>
              <w:bookmarkStart w:id="7444" w:name="_Toc151285947"/>
              <w:bookmarkStart w:id="7445" w:name="_Toc151286298"/>
              <w:bookmarkStart w:id="7446" w:name="_Toc151287023"/>
              <w:bookmarkStart w:id="7447" w:name="_Toc151287701"/>
              <w:bookmarkStart w:id="7448" w:name="_Toc151290336"/>
              <w:bookmarkStart w:id="7449" w:name="_Toc151291283"/>
              <w:bookmarkStart w:id="7450" w:name="_Toc151306586"/>
              <w:bookmarkStart w:id="7451" w:name="_Toc151488626"/>
              <w:bookmarkStart w:id="7452" w:name="_Toc151504416"/>
              <w:bookmarkEnd w:id="7438"/>
              <w:bookmarkEnd w:id="7439"/>
              <w:bookmarkEnd w:id="7440"/>
              <w:bookmarkEnd w:id="7441"/>
              <w:bookmarkEnd w:id="7442"/>
              <w:bookmarkEnd w:id="7443"/>
              <w:bookmarkEnd w:id="7444"/>
              <w:bookmarkEnd w:id="7445"/>
              <w:bookmarkEnd w:id="7446"/>
              <w:bookmarkEnd w:id="7447"/>
              <w:bookmarkEnd w:id="7448"/>
              <w:bookmarkEnd w:id="7449"/>
              <w:bookmarkEnd w:id="7450"/>
              <w:bookmarkEnd w:id="7451"/>
              <w:bookmarkEnd w:id="7452"/>
            </w:del>
          </w:p>
        </w:tc>
        <w:tc>
          <w:tcPr>
            <w:tcW w:w="6750" w:type="dxa"/>
          </w:tcPr>
          <w:p w14:paraId="39EDFE17" w14:textId="501B426D" w:rsidR="00A35D85" w:rsidRPr="00A35D85" w:rsidDel="008E55F3" w:rsidRDefault="00A35D85">
            <w:pPr>
              <w:pStyle w:val="Heading2"/>
              <w:rPr>
                <w:del w:id="7453" w:author="John Clevenger [2]" w:date="2022-12-15T16:33:00Z"/>
              </w:rPr>
              <w:pPrChange w:id="7454" w:author="John Clevenger" w:date="2023-11-19T12:22:00Z">
                <w:pPr/>
              </w:pPrChange>
            </w:pPr>
            <w:del w:id="7455" w:author="John Clevenger [2]" w:date="2022-12-15T16:33:00Z">
              <w:r w:rsidDel="008E55F3">
                <w:delText>Various settings like Notification settings</w:delText>
              </w:r>
              <w:bookmarkStart w:id="7456" w:name="_Toc122082061"/>
              <w:bookmarkStart w:id="7457" w:name="_Toc122186259"/>
              <w:bookmarkStart w:id="7458" w:name="_Toc132120956"/>
              <w:bookmarkStart w:id="7459" w:name="_Toc151285260"/>
              <w:bookmarkStart w:id="7460" w:name="_Toc151285450"/>
              <w:bookmarkStart w:id="7461" w:name="_Toc151285755"/>
              <w:bookmarkStart w:id="7462" w:name="_Toc151285948"/>
              <w:bookmarkStart w:id="7463" w:name="_Toc151286299"/>
              <w:bookmarkStart w:id="7464" w:name="_Toc151287024"/>
              <w:bookmarkStart w:id="7465" w:name="_Toc151287702"/>
              <w:bookmarkStart w:id="7466" w:name="_Toc151290337"/>
              <w:bookmarkStart w:id="7467" w:name="_Toc151291284"/>
              <w:bookmarkStart w:id="7468" w:name="_Toc151306587"/>
              <w:bookmarkStart w:id="7469" w:name="_Toc151488627"/>
              <w:bookmarkStart w:id="7470" w:name="_Toc151504417"/>
              <w:bookmarkEnd w:id="7456"/>
              <w:bookmarkEnd w:id="7457"/>
              <w:bookmarkEnd w:id="7458"/>
              <w:bookmarkEnd w:id="7459"/>
              <w:bookmarkEnd w:id="7460"/>
              <w:bookmarkEnd w:id="7461"/>
              <w:bookmarkEnd w:id="7462"/>
              <w:bookmarkEnd w:id="7463"/>
              <w:bookmarkEnd w:id="7464"/>
              <w:bookmarkEnd w:id="7465"/>
              <w:bookmarkEnd w:id="7466"/>
              <w:bookmarkEnd w:id="7467"/>
              <w:bookmarkEnd w:id="7468"/>
              <w:bookmarkEnd w:id="7469"/>
              <w:bookmarkEnd w:id="7470"/>
            </w:del>
          </w:p>
        </w:tc>
        <w:bookmarkStart w:id="7471" w:name="_Toc122082062"/>
        <w:bookmarkStart w:id="7472" w:name="_Toc122186260"/>
        <w:bookmarkStart w:id="7473" w:name="_Toc132120957"/>
        <w:bookmarkStart w:id="7474" w:name="_Toc151285261"/>
        <w:bookmarkStart w:id="7475" w:name="_Toc151285451"/>
        <w:bookmarkStart w:id="7476" w:name="_Toc151285756"/>
        <w:bookmarkStart w:id="7477" w:name="_Toc151285949"/>
        <w:bookmarkStart w:id="7478" w:name="_Toc151286300"/>
        <w:bookmarkStart w:id="7479" w:name="_Toc151287025"/>
        <w:bookmarkStart w:id="7480" w:name="_Toc151287703"/>
        <w:bookmarkStart w:id="7481" w:name="_Toc151290338"/>
        <w:bookmarkStart w:id="7482" w:name="_Toc151291285"/>
        <w:bookmarkStart w:id="7483" w:name="_Toc151306588"/>
        <w:bookmarkStart w:id="7484" w:name="_Toc151488628"/>
        <w:bookmarkStart w:id="7485" w:name="_Toc151504418"/>
        <w:bookmarkEnd w:id="7471"/>
        <w:bookmarkEnd w:id="7472"/>
        <w:bookmarkEnd w:id="7473"/>
        <w:bookmarkEnd w:id="7474"/>
        <w:bookmarkEnd w:id="7475"/>
        <w:bookmarkEnd w:id="7476"/>
        <w:bookmarkEnd w:id="7477"/>
        <w:bookmarkEnd w:id="7478"/>
        <w:bookmarkEnd w:id="7479"/>
        <w:bookmarkEnd w:id="7480"/>
        <w:bookmarkEnd w:id="7481"/>
        <w:bookmarkEnd w:id="7482"/>
        <w:bookmarkEnd w:id="7483"/>
        <w:bookmarkEnd w:id="7484"/>
        <w:bookmarkEnd w:id="7485"/>
      </w:tr>
      <w:tr w:rsidR="00757247" w:rsidDel="008E55F3" w14:paraId="456A3C24" w14:textId="77777777" w:rsidTr="008E55F3">
        <w:trPr>
          <w:cantSplit/>
          <w:trHeight w:val="285"/>
          <w:jc w:val="center"/>
          <w:del w:id="7486" w:author="John Clevenger [2]" w:date="2022-12-15T16:33:00Z"/>
        </w:trPr>
        <w:tc>
          <w:tcPr>
            <w:tcW w:w="3370" w:type="dxa"/>
          </w:tcPr>
          <w:p w14:paraId="0A93DD67" w14:textId="786DDD10" w:rsidR="00A35D85" w:rsidRPr="00A35D85" w:rsidDel="008E55F3" w:rsidRDefault="00A35D85">
            <w:pPr>
              <w:pStyle w:val="Heading2"/>
              <w:rPr>
                <w:del w:id="7487" w:author="John Clevenger [2]" w:date="2022-12-15T16:33:00Z"/>
              </w:rPr>
              <w:pPrChange w:id="7488" w:author="John Clevenger" w:date="2023-11-19T12:22:00Z">
                <w:pPr/>
              </w:pPrChange>
            </w:pPr>
            <w:del w:id="7489" w:author="John Clevenger [2]" w:date="2022-12-15T16:33:00Z">
              <w:r w:rsidRPr="00A35D85" w:rsidDel="008E55F3">
                <w:delText>Contest</w:delText>
              </w:r>
              <w:bookmarkStart w:id="7490" w:name="_Toc122082063"/>
              <w:bookmarkStart w:id="7491" w:name="_Toc122186261"/>
              <w:bookmarkStart w:id="7492" w:name="_Toc132120958"/>
              <w:bookmarkStart w:id="7493" w:name="_Toc151285262"/>
              <w:bookmarkStart w:id="7494" w:name="_Toc151285452"/>
              <w:bookmarkStart w:id="7495" w:name="_Toc151285757"/>
              <w:bookmarkStart w:id="7496" w:name="_Toc151285950"/>
              <w:bookmarkStart w:id="7497" w:name="_Toc151286301"/>
              <w:bookmarkStart w:id="7498" w:name="_Toc151287026"/>
              <w:bookmarkStart w:id="7499" w:name="_Toc151287704"/>
              <w:bookmarkStart w:id="7500" w:name="_Toc151290339"/>
              <w:bookmarkStart w:id="7501" w:name="_Toc151291286"/>
              <w:bookmarkStart w:id="7502" w:name="_Toc151306589"/>
              <w:bookmarkStart w:id="7503" w:name="_Toc151488629"/>
              <w:bookmarkStart w:id="7504" w:name="_Toc151504419"/>
              <w:bookmarkEnd w:id="7490"/>
              <w:bookmarkEnd w:id="7491"/>
              <w:bookmarkEnd w:id="7492"/>
              <w:bookmarkEnd w:id="7493"/>
              <w:bookmarkEnd w:id="7494"/>
              <w:bookmarkEnd w:id="7495"/>
              <w:bookmarkEnd w:id="7496"/>
              <w:bookmarkEnd w:id="7497"/>
              <w:bookmarkEnd w:id="7498"/>
              <w:bookmarkEnd w:id="7499"/>
              <w:bookmarkEnd w:id="7500"/>
              <w:bookmarkEnd w:id="7501"/>
              <w:bookmarkEnd w:id="7502"/>
              <w:bookmarkEnd w:id="7503"/>
              <w:bookmarkEnd w:id="7504"/>
            </w:del>
          </w:p>
        </w:tc>
        <w:tc>
          <w:tcPr>
            <w:tcW w:w="6750" w:type="dxa"/>
          </w:tcPr>
          <w:p w14:paraId="65A18046" w14:textId="433580A8" w:rsidR="00A35D85" w:rsidRPr="00A35D85" w:rsidDel="008E55F3" w:rsidRDefault="00A35D85">
            <w:pPr>
              <w:pStyle w:val="Heading2"/>
              <w:rPr>
                <w:del w:id="7505" w:author="John Clevenger [2]" w:date="2022-12-15T16:33:00Z"/>
              </w:rPr>
              <w:pPrChange w:id="7506" w:author="John Clevenger" w:date="2023-11-19T12:22:00Z">
                <w:pPr/>
              </w:pPrChange>
            </w:pPr>
            <w:del w:id="7507" w:author="John Clevenger [2]" w:date="2022-12-15T16:33:00Z">
              <w:r w:rsidDel="008E55F3">
                <w:delText>Contest settings in XML (work in progress)</w:delText>
              </w:r>
              <w:bookmarkStart w:id="7508" w:name="_Toc122082064"/>
              <w:bookmarkStart w:id="7509" w:name="_Toc122186262"/>
              <w:bookmarkStart w:id="7510" w:name="_Toc132120959"/>
              <w:bookmarkStart w:id="7511" w:name="_Toc151285263"/>
              <w:bookmarkStart w:id="7512" w:name="_Toc151285453"/>
              <w:bookmarkStart w:id="7513" w:name="_Toc151285758"/>
              <w:bookmarkStart w:id="7514" w:name="_Toc151285951"/>
              <w:bookmarkStart w:id="7515" w:name="_Toc151286302"/>
              <w:bookmarkStart w:id="7516" w:name="_Toc151287027"/>
              <w:bookmarkStart w:id="7517" w:name="_Toc151287705"/>
              <w:bookmarkStart w:id="7518" w:name="_Toc151290340"/>
              <w:bookmarkStart w:id="7519" w:name="_Toc151291287"/>
              <w:bookmarkStart w:id="7520" w:name="_Toc151306590"/>
              <w:bookmarkStart w:id="7521" w:name="_Toc151488630"/>
              <w:bookmarkStart w:id="7522" w:name="_Toc151504420"/>
              <w:bookmarkEnd w:id="7508"/>
              <w:bookmarkEnd w:id="7509"/>
              <w:bookmarkEnd w:id="7510"/>
              <w:bookmarkEnd w:id="7511"/>
              <w:bookmarkEnd w:id="7512"/>
              <w:bookmarkEnd w:id="7513"/>
              <w:bookmarkEnd w:id="7514"/>
              <w:bookmarkEnd w:id="7515"/>
              <w:bookmarkEnd w:id="7516"/>
              <w:bookmarkEnd w:id="7517"/>
              <w:bookmarkEnd w:id="7518"/>
              <w:bookmarkEnd w:id="7519"/>
              <w:bookmarkEnd w:id="7520"/>
              <w:bookmarkEnd w:id="7521"/>
              <w:bookmarkEnd w:id="7522"/>
            </w:del>
          </w:p>
        </w:tc>
        <w:bookmarkStart w:id="7523" w:name="_Toc122082065"/>
        <w:bookmarkStart w:id="7524" w:name="_Toc122186263"/>
        <w:bookmarkStart w:id="7525" w:name="_Toc132120960"/>
        <w:bookmarkStart w:id="7526" w:name="_Toc151285264"/>
        <w:bookmarkStart w:id="7527" w:name="_Toc151285454"/>
        <w:bookmarkStart w:id="7528" w:name="_Toc151285759"/>
        <w:bookmarkStart w:id="7529" w:name="_Toc151285952"/>
        <w:bookmarkStart w:id="7530" w:name="_Toc151286303"/>
        <w:bookmarkStart w:id="7531" w:name="_Toc151287028"/>
        <w:bookmarkStart w:id="7532" w:name="_Toc151287706"/>
        <w:bookmarkStart w:id="7533" w:name="_Toc151290341"/>
        <w:bookmarkStart w:id="7534" w:name="_Toc151291288"/>
        <w:bookmarkStart w:id="7535" w:name="_Toc151306591"/>
        <w:bookmarkStart w:id="7536" w:name="_Toc151488631"/>
        <w:bookmarkStart w:id="7537" w:name="_Toc151504421"/>
        <w:bookmarkEnd w:id="7523"/>
        <w:bookmarkEnd w:id="7524"/>
        <w:bookmarkEnd w:id="7525"/>
        <w:bookmarkEnd w:id="7526"/>
        <w:bookmarkEnd w:id="7527"/>
        <w:bookmarkEnd w:id="7528"/>
        <w:bookmarkEnd w:id="7529"/>
        <w:bookmarkEnd w:id="7530"/>
        <w:bookmarkEnd w:id="7531"/>
        <w:bookmarkEnd w:id="7532"/>
        <w:bookmarkEnd w:id="7533"/>
        <w:bookmarkEnd w:id="7534"/>
        <w:bookmarkEnd w:id="7535"/>
        <w:bookmarkEnd w:id="7536"/>
        <w:bookmarkEnd w:id="7537"/>
      </w:tr>
      <w:tr w:rsidR="00757247" w:rsidDel="008E55F3" w14:paraId="4270722B" w14:textId="77777777" w:rsidTr="008E55F3">
        <w:trPr>
          <w:cantSplit/>
          <w:trHeight w:val="285"/>
          <w:jc w:val="center"/>
          <w:del w:id="7538" w:author="John Clevenger [2]" w:date="2022-12-15T16:33:00Z"/>
        </w:trPr>
        <w:tc>
          <w:tcPr>
            <w:tcW w:w="3370" w:type="dxa"/>
          </w:tcPr>
          <w:p w14:paraId="71E5D6EF" w14:textId="04B32D85" w:rsidR="00A35D85" w:rsidRPr="00A35D85" w:rsidDel="008E55F3" w:rsidRDefault="00A35D85">
            <w:pPr>
              <w:pStyle w:val="Heading2"/>
              <w:rPr>
                <w:del w:id="7539" w:author="John Clevenger [2]" w:date="2022-12-15T16:33:00Z"/>
              </w:rPr>
              <w:pPrChange w:id="7540" w:author="John Clevenger" w:date="2023-11-19T12:22:00Z">
                <w:pPr/>
              </w:pPrChange>
            </w:pPr>
            <w:del w:id="7541" w:author="John Clevenger [2]" w:date="2022-12-15T16:33:00Z">
              <w:r w:rsidRPr="00A35D85" w:rsidDel="008E55F3">
                <w:delText>Contest Analysis</w:delText>
              </w:r>
              <w:bookmarkStart w:id="7542" w:name="_Toc122082066"/>
              <w:bookmarkStart w:id="7543" w:name="_Toc122186264"/>
              <w:bookmarkStart w:id="7544" w:name="_Toc132120961"/>
              <w:bookmarkStart w:id="7545" w:name="_Toc151285265"/>
              <w:bookmarkStart w:id="7546" w:name="_Toc151285455"/>
              <w:bookmarkStart w:id="7547" w:name="_Toc151285760"/>
              <w:bookmarkStart w:id="7548" w:name="_Toc151285953"/>
              <w:bookmarkStart w:id="7549" w:name="_Toc151286304"/>
              <w:bookmarkStart w:id="7550" w:name="_Toc151287029"/>
              <w:bookmarkStart w:id="7551" w:name="_Toc151287707"/>
              <w:bookmarkStart w:id="7552" w:name="_Toc151290342"/>
              <w:bookmarkStart w:id="7553" w:name="_Toc151291289"/>
              <w:bookmarkStart w:id="7554" w:name="_Toc151306592"/>
              <w:bookmarkStart w:id="7555" w:name="_Toc151488632"/>
              <w:bookmarkStart w:id="7556" w:name="_Toc151504422"/>
              <w:bookmarkEnd w:id="7542"/>
              <w:bookmarkEnd w:id="7543"/>
              <w:bookmarkEnd w:id="7544"/>
              <w:bookmarkEnd w:id="7545"/>
              <w:bookmarkEnd w:id="7546"/>
              <w:bookmarkEnd w:id="7547"/>
              <w:bookmarkEnd w:id="7548"/>
              <w:bookmarkEnd w:id="7549"/>
              <w:bookmarkEnd w:id="7550"/>
              <w:bookmarkEnd w:id="7551"/>
              <w:bookmarkEnd w:id="7552"/>
              <w:bookmarkEnd w:id="7553"/>
              <w:bookmarkEnd w:id="7554"/>
              <w:bookmarkEnd w:id="7555"/>
              <w:bookmarkEnd w:id="7556"/>
            </w:del>
          </w:p>
        </w:tc>
        <w:tc>
          <w:tcPr>
            <w:tcW w:w="6750" w:type="dxa"/>
          </w:tcPr>
          <w:p w14:paraId="1973764E" w14:textId="5B236049" w:rsidR="00A35D85" w:rsidRPr="00A35D85" w:rsidDel="008E55F3" w:rsidRDefault="00A35D85">
            <w:pPr>
              <w:pStyle w:val="Heading2"/>
              <w:rPr>
                <w:del w:id="7557" w:author="John Clevenger [2]" w:date="2022-12-15T16:33:00Z"/>
              </w:rPr>
              <w:pPrChange w:id="7558" w:author="John Clevenger" w:date="2023-11-19T12:22:00Z">
                <w:pPr/>
              </w:pPrChange>
            </w:pPr>
            <w:del w:id="7559" w:author="John Clevenger [2]" w:date="2022-12-15T16:33:00Z">
              <w:r w:rsidDel="008E55F3">
                <w:delText>Summary of submissions, unjudged runs, various checks on runs.</w:delText>
              </w:r>
              <w:bookmarkStart w:id="7560" w:name="_Toc122082067"/>
              <w:bookmarkStart w:id="7561" w:name="_Toc122186265"/>
              <w:bookmarkStart w:id="7562" w:name="_Toc132120962"/>
              <w:bookmarkStart w:id="7563" w:name="_Toc151285266"/>
              <w:bookmarkStart w:id="7564" w:name="_Toc151285456"/>
              <w:bookmarkStart w:id="7565" w:name="_Toc151285761"/>
              <w:bookmarkStart w:id="7566" w:name="_Toc151285954"/>
              <w:bookmarkStart w:id="7567" w:name="_Toc151286305"/>
              <w:bookmarkStart w:id="7568" w:name="_Toc151287030"/>
              <w:bookmarkStart w:id="7569" w:name="_Toc151287708"/>
              <w:bookmarkStart w:id="7570" w:name="_Toc151290343"/>
              <w:bookmarkStart w:id="7571" w:name="_Toc151291290"/>
              <w:bookmarkStart w:id="7572" w:name="_Toc151306593"/>
              <w:bookmarkStart w:id="7573" w:name="_Toc151488633"/>
              <w:bookmarkStart w:id="7574" w:name="_Toc151504423"/>
              <w:bookmarkEnd w:id="7560"/>
              <w:bookmarkEnd w:id="7561"/>
              <w:bookmarkEnd w:id="7562"/>
              <w:bookmarkEnd w:id="7563"/>
              <w:bookmarkEnd w:id="7564"/>
              <w:bookmarkEnd w:id="7565"/>
              <w:bookmarkEnd w:id="7566"/>
              <w:bookmarkEnd w:id="7567"/>
              <w:bookmarkEnd w:id="7568"/>
              <w:bookmarkEnd w:id="7569"/>
              <w:bookmarkEnd w:id="7570"/>
              <w:bookmarkEnd w:id="7571"/>
              <w:bookmarkEnd w:id="7572"/>
              <w:bookmarkEnd w:id="7573"/>
              <w:bookmarkEnd w:id="7574"/>
            </w:del>
          </w:p>
        </w:tc>
        <w:bookmarkStart w:id="7575" w:name="_Toc122082068"/>
        <w:bookmarkStart w:id="7576" w:name="_Toc122186266"/>
        <w:bookmarkStart w:id="7577" w:name="_Toc132120963"/>
        <w:bookmarkStart w:id="7578" w:name="_Toc151285267"/>
        <w:bookmarkStart w:id="7579" w:name="_Toc151285457"/>
        <w:bookmarkStart w:id="7580" w:name="_Toc151285762"/>
        <w:bookmarkStart w:id="7581" w:name="_Toc151285955"/>
        <w:bookmarkStart w:id="7582" w:name="_Toc151286306"/>
        <w:bookmarkStart w:id="7583" w:name="_Toc151287031"/>
        <w:bookmarkStart w:id="7584" w:name="_Toc151287709"/>
        <w:bookmarkStart w:id="7585" w:name="_Toc151290344"/>
        <w:bookmarkStart w:id="7586" w:name="_Toc151291291"/>
        <w:bookmarkStart w:id="7587" w:name="_Toc151306594"/>
        <w:bookmarkStart w:id="7588" w:name="_Toc151488634"/>
        <w:bookmarkStart w:id="7589" w:name="_Toc151504424"/>
        <w:bookmarkEnd w:id="7575"/>
        <w:bookmarkEnd w:id="7576"/>
        <w:bookmarkEnd w:id="7577"/>
        <w:bookmarkEnd w:id="7578"/>
        <w:bookmarkEnd w:id="7579"/>
        <w:bookmarkEnd w:id="7580"/>
        <w:bookmarkEnd w:id="7581"/>
        <w:bookmarkEnd w:id="7582"/>
        <w:bookmarkEnd w:id="7583"/>
        <w:bookmarkEnd w:id="7584"/>
        <w:bookmarkEnd w:id="7585"/>
        <w:bookmarkEnd w:id="7586"/>
        <w:bookmarkEnd w:id="7587"/>
        <w:bookmarkEnd w:id="7588"/>
        <w:bookmarkEnd w:id="7589"/>
      </w:tr>
      <w:tr w:rsidR="00757247" w:rsidDel="008E55F3" w14:paraId="171B2A74" w14:textId="77777777" w:rsidTr="008E55F3">
        <w:trPr>
          <w:cantSplit/>
          <w:trHeight w:val="285"/>
          <w:jc w:val="center"/>
          <w:del w:id="7590" w:author="John Clevenger [2]" w:date="2022-12-15T16:33:00Z"/>
        </w:trPr>
        <w:tc>
          <w:tcPr>
            <w:tcW w:w="3370" w:type="dxa"/>
          </w:tcPr>
          <w:p w14:paraId="549F6452" w14:textId="1A6029AE" w:rsidR="00A35D85" w:rsidRPr="00A35D85" w:rsidDel="008E55F3" w:rsidRDefault="00A35D85">
            <w:pPr>
              <w:pStyle w:val="Heading2"/>
              <w:rPr>
                <w:del w:id="7591" w:author="John Clevenger [2]" w:date="2022-12-15T16:33:00Z"/>
              </w:rPr>
              <w:pPrChange w:id="7592" w:author="John Clevenger" w:date="2023-11-19T12:22:00Z">
                <w:pPr/>
              </w:pPrChange>
            </w:pPr>
            <w:del w:id="7593" w:author="John Clevenger [2]" w:date="2022-12-15T16:33:00Z">
              <w:r w:rsidRPr="00A35D85" w:rsidDel="008E55F3">
                <w:delText>Evaluations</w:delText>
              </w:r>
              <w:bookmarkStart w:id="7594" w:name="_Toc122082069"/>
              <w:bookmarkStart w:id="7595" w:name="_Toc122186267"/>
              <w:bookmarkStart w:id="7596" w:name="_Toc132120964"/>
              <w:bookmarkStart w:id="7597" w:name="_Toc151285268"/>
              <w:bookmarkStart w:id="7598" w:name="_Toc151285458"/>
              <w:bookmarkStart w:id="7599" w:name="_Toc151285763"/>
              <w:bookmarkStart w:id="7600" w:name="_Toc151285956"/>
              <w:bookmarkStart w:id="7601" w:name="_Toc151286307"/>
              <w:bookmarkStart w:id="7602" w:name="_Toc151287032"/>
              <w:bookmarkStart w:id="7603" w:name="_Toc151287710"/>
              <w:bookmarkStart w:id="7604" w:name="_Toc151290345"/>
              <w:bookmarkStart w:id="7605" w:name="_Toc151291292"/>
              <w:bookmarkStart w:id="7606" w:name="_Toc151306595"/>
              <w:bookmarkStart w:id="7607" w:name="_Toc151488635"/>
              <w:bookmarkStart w:id="7608" w:name="_Toc151504425"/>
              <w:bookmarkEnd w:id="7594"/>
              <w:bookmarkEnd w:id="7595"/>
              <w:bookmarkEnd w:id="7596"/>
              <w:bookmarkEnd w:id="7597"/>
              <w:bookmarkEnd w:id="7598"/>
              <w:bookmarkEnd w:id="7599"/>
              <w:bookmarkEnd w:id="7600"/>
              <w:bookmarkEnd w:id="7601"/>
              <w:bookmarkEnd w:id="7602"/>
              <w:bookmarkEnd w:id="7603"/>
              <w:bookmarkEnd w:id="7604"/>
              <w:bookmarkEnd w:id="7605"/>
              <w:bookmarkEnd w:id="7606"/>
              <w:bookmarkEnd w:id="7607"/>
              <w:bookmarkEnd w:id="7608"/>
            </w:del>
          </w:p>
        </w:tc>
        <w:tc>
          <w:tcPr>
            <w:tcW w:w="6750" w:type="dxa"/>
          </w:tcPr>
          <w:p w14:paraId="01D885B8" w14:textId="60F483AD" w:rsidR="00A35D85" w:rsidRPr="00A35D85" w:rsidDel="008E55F3" w:rsidRDefault="00A35D85">
            <w:pPr>
              <w:pStyle w:val="Heading2"/>
              <w:rPr>
                <w:del w:id="7609" w:author="John Clevenger [2]" w:date="2022-12-15T16:33:00Z"/>
              </w:rPr>
              <w:pPrChange w:id="7610" w:author="John Clevenger" w:date="2023-11-19T12:22:00Z">
                <w:pPr/>
              </w:pPrChange>
            </w:pPr>
            <w:del w:id="7611" w:author="John Clevenger [2]" w:date="2022-12-15T16:33:00Z">
              <w:r w:rsidDel="008E55F3">
                <w:delText xml:space="preserve">One line per </w:delText>
              </w:r>
              <w:r w:rsidR="0053526D" w:rsidDel="008E55F3">
                <w:delText>judgment</w:delText>
              </w:r>
              <w:r w:rsidDel="008E55F3">
                <w:delText xml:space="preserve"> output</w:delText>
              </w:r>
              <w:bookmarkStart w:id="7612" w:name="_Toc122082070"/>
              <w:bookmarkStart w:id="7613" w:name="_Toc122186268"/>
              <w:bookmarkStart w:id="7614" w:name="_Toc132120965"/>
              <w:bookmarkStart w:id="7615" w:name="_Toc151285269"/>
              <w:bookmarkStart w:id="7616" w:name="_Toc151285459"/>
              <w:bookmarkStart w:id="7617" w:name="_Toc151285764"/>
              <w:bookmarkStart w:id="7618" w:name="_Toc151285957"/>
              <w:bookmarkStart w:id="7619" w:name="_Toc151286308"/>
              <w:bookmarkStart w:id="7620" w:name="_Toc151287033"/>
              <w:bookmarkStart w:id="7621" w:name="_Toc151287711"/>
              <w:bookmarkStart w:id="7622" w:name="_Toc151290346"/>
              <w:bookmarkStart w:id="7623" w:name="_Toc151291293"/>
              <w:bookmarkStart w:id="7624" w:name="_Toc151306596"/>
              <w:bookmarkStart w:id="7625" w:name="_Toc151488636"/>
              <w:bookmarkStart w:id="7626" w:name="_Toc151504426"/>
              <w:bookmarkEnd w:id="7612"/>
              <w:bookmarkEnd w:id="7613"/>
              <w:bookmarkEnd w:id="7614"/>
              <w:bookmarkEnd w:id="7615"/>
              <w:bookmarkEnd w:id="7616"/>
              <w:bookmarkEnd w:id="7617"/>
              <w:bookmarkEnd w:id="7618"/>
              <w:bookmarkEnd w:id="7619"/>
              <w:bookmarkEnd w:id="7620"/>
              <w:bookmarkEnd w:id="7621"/>
              <w:bookmarkEnd w:id="7622"/>
              <w:bookmarkEnd w:id="7623"/>
              <w:bookmarkEnd w:id="7624"/>
              <w:bookmarkEnd w:id="7625"/>
              <w:bookmarkEnd w:id="7626"/>
            </w:del>
          </w:p>
        </w:tc>
        <w:bookmarkStart w:id="7627" w:name="_Toc122082071"/>
        <w:bookmarkStart w:id="7628" w:name="_Toc122186269"/>
        <w:bookmarkStart w:id="7629" w:name="_Toc132120966"/>
        <w:bookmarkStart w:id="7630" w:name="_Toc151285270"/>
        <w:bookmarkStart w:id="7631" w:name="_Toc151285460"/>
        <w:bookmarkStart w:id="7632" w:name="_Toc151285765"/>
        <w:bookmarkStart w:id="7633" w:name="_Toc151285958"/>
        <w:bookmarkStart w:id="7634" w:name="_Toc151286309"/>
        <w:bookmarkStart w:id="7635" w:name="_Toc151287034"/>
        <w:bookmarkStart w:id="7636" w:name="_Toc151287712"/>
        <w:bookmarkStart w:id="7637" w:name="_Toc151290347"/>
        <w:bookmarkStart w:id="7638" w:name="_Toc151291294"/>
        <w:bookmarkStart w:id="7639" w:name="_Toc151306597"/>
        <w:bookmarkStart w:id="7640" w:name="_Toc151488637"/>
        <w:bookmarkStart w:id="7641" w:name="_Toc151504427"/>
        <w:bookmarkEnd w:id="7627"/>
        <w:bookmarkEnd w:id="7628"/>
        <w:bookmarkEnd w:id="7629"/>
        <w:bookmarkEnd w:id="7630"/>
        <w:bookmarkEnd w:id="7631"/>
        <w:bookmarkEnd w:id="7632"/>
        <w:bookmarkEnd w:id="7633"/>
        <w:bookmarkEnd w:id="7634"/>
        <w:bookmarkEnd w:id="7635"/>
        <w:bookmarkEnd w:id="7636"/>
        <w:bookmarkEnd w:id="7637"/>
        <w:bookmarkEnd w:id="7638"/>
        <w:bookmarkEnd w:id="7639"/>
        <w:bookmarkEnd w:id="7640"/>
        <w:bookmarkEnd w:id="7641"/>
      </w:tr>
      <w:tr w:rsidR="00757247" w:rsidDel="008E55F3" w14:paraId="6ED30603" w14:textId="77777777" w:rsidTr="008E55F3">
        <w:trPr>
          <w:cantSplit/>
          <w:trHeight w:val="285"/>
          <w:jc w:val="center"/>
          <w:del w:id="7642" w:author="John Clevenger [2]" w:date="2022-12-15T16:33:00Z"/>
        </w:trPr>
        <w:tc>
          <w:tcPr>
            <w:tcW w:w="3370" w:type="dxa"/>
          </w:tcPr>
          <w:p w14:paraId="7AF11ABA" w14:textId="60C2621A" w:rsidR="00A35D85" w:rsidRPr="00A35D85" w:rsidDel="008E55F3" w:rsidRDefault="00A35D85">
            <w:pPr>
              <w:pStyle w:val="Heading2"/>
              <w:rPr>
                <w:del w:id="7643" w:author="John Clevenger [2]" w:date="2022-12-15T16:33:00Z"/>
              </w:rPr>
              <w:pPrChange w:id="7644" w:author="John Clevenger" w:date="2023-11-19T12:22:00Z">
                <w:pPr/>
              </w:pPrChange>
            </w:pPr>
            <w:del w:id="7645" w:author="John Clevenger [2]" w:date="2022-12-15T16:33:00Z">
              <w:r w:rsidRPr="00A35D85" w:rsidDel="008E55F3">
                <w:delText>Extract Replay Runs</w:delText>
              </w:r>
              <w:bookmarkStart w:id="7646" w:name="_Toc122082072"/>
              <w:bookmarkStart w:id="7647" w:name="_Toc122186270"/>
              <w:bookmarkStart w:id="7648" w:name="_Toc132120967"/>
              <w:bookmarkStart w:id="7649" w:name="_Toc151285271"/>
              <w:bookmarkStart w:id="7650" w:name="_Toc151285461"/>
              <w:bookmarkStart w:id="7651" w:name="_Toc151285766"/>
              <w:bookmarkStart w:id="7652" w:name="_Toc151285959"/>
              <w:bookmarkStart w:id="7653" w:name="_Toc151286310"/>
              <w:bookmarkStart w:id="7654" w:name="_Toc151287035"/>
              <w:bookmarkStart w:id="7655" w:name="_Toc151287713"/>
              <w:bookmarkStart w:id="7656" w:name="_Toc151290348"/>
              <w:bookmarkStart w:id="7657" w:name="_Toc151291295"/>
              <w:bookmarkStart w:id="7658" w:name="_Toc151306598"/>
              <w:bookmarkStart w:id="7659" w:name="_Toc151488638"/>
              <w:bookmarkStart w:id="7660" w:name="_Toc151504428"/>
              <w:bookmarkEnd w:id="7646"/>
              <w:bookmarkEnd w:id="7647"/>
              <w:bookmarkEnd w:id="7648"/>
              <w:bookmarkEnd w:id="7649"/>
              <w:bookmarkEnd w:id="7650"/>
              <w:bookmarkEnd w:id="7651"/>
              <w:bookmarkEnd w:id="7652"/>
              <w:bookmarkEnd w:id="7653"/>
              <w:bookmarkEnd w:id="7654"/>
              <w:bookmarkEnd w:id="7655"/>
              <w:bookmarkEnd w:id="7656"/>
              <w:bookmarkEnd w:id="7657"/>
              <w:bookmarkEnd w:id="7658"/>
              <w:bookmarkEnd w:id="7659"/>
              <w:bookmarkEnd w:id="7660"/>
            </w:del>
          </w:p>
        </w:tc>
        <w:tc>
          <w:tcPr>
            <w:tcW w:w="6750" w:type="dxa"/>
          </w:tcPr>
          <w:p w14:paraId="0E9B56DF" w14:textId="07A51E7E" w:rsidR="00A35D85" w:rsidRPr="00A35D85" w:rsidDel="008E55F3" w:rsidRDefault="00BF0BFB">
            <w:pPr>
              <w:pStyle w:val="Heading2"/>
              <w:rPr>
                <w:del w:id="7661" w:author="John Clevenger [2]" w:date="2022-12-15T16:33:00Z"/>
              </w:rPr>
              <w:pPrChange w:id="7662" w:author="John Clevenger" w:date="2023-11-19T12:22:00Z">
                <w:pPr/>
              </w:pPrChange>
            </w:pPr>
            <w:del w:id="7663" w:author="John Clevenger [2]" w:date="2022-12-15T16:33:00Z">
              <w:r w:rsidDel="008E55F3">
                <w:delText>Files extracted used with Replay feature</w:delText>
              </w:r>
              <w:bookmarkStart w:id="7664" w:name="_Toc122082073"/>
              <w:bookmarkStart w:id="7665" w:name="_Toc122186271"/>
              <w:bookmarkStart w:id="7666" w:name="_Toc132120968"/>
              <w:bookmarkStart w:id="7667" w:name="_Toc151285272"/>
              <w:bookmarkStart w:id="7668" w:name="_Toc151285462"/>
              <w:bookmarkStart w:id="7669" w:name="_Toc151285767"/>
              <w:bookmarkStart w:id="7670" w:name="_Toc151285960"/>
              <w:bookmarkStart w:id="7671" w:name="_Toc151286311"/>
              <w:bookmarkStart w:id="7672" w:name="_Toc151287036"/>
              <w:bookmarkStart w:id="7673" w:name="_Toc151287714"/>
              <w:bookmarkStart w:id="7674" w:name="_Toc151290349"/>
              <w:bookmarkStart w:id="7675" w:name="_Toc151291296"/>
              <w:bookmarkStart w:id="7676" w:name="_Toc151306599"/>
              <w:bookmarkStart w:id="7677" w:name="_Toc151488639"/>
              <w:bookmarkStart w:id="7678" w:name="_Toc151504429"/>
              <w:bookmarkEnd w:id="7664"/>
              <w:bookmarkEnd w:id="7665"/>
              <w:bookmarkEnd w:id="7666"/>
              <w:bookmarkEnd w:id="7667"/>
              <w:bookmarkEnd w:id="7668"/>
              <w:bookmarkEnd w:id="7669"/>
              <w:bookmarkEnd w:id="7670"/>
              <w:bookmarkEnd w:id="7671"/>
              <w:bookmarkEnd w:id="7672"/>
              <w:bookmarkEnd w:id="7673"/>
              <w:bookmarkEnd w:id="7674"/>
              <w:bookmarkEnd w:id="7675"/>
              <w:bookmarkEnd w:id="7676"/>
              <w:bookmarkEnd w:id="7677"/>
              <w:bookmarkEnd w:id="7678"/>
            </w:del>
          </w:p>
        </w:tc>
        <w:bookmarkStart w:id="7679" w:name="_Toc122082074"/>
        <w:bookmarkStart w:id="7680" w:name="_Toc122186272"/>
        <w:bookmarkStart w:id="7681" w:name="_Toc132120969"/>
        <w:bookmarkStart w:id="7682" w:name="_Toc151285273"/>
        <w:bookmarkStart w:id="7683" w:name="_Toc151285463"/>
        <w:bookmarkStart w:id="7684" w:name="_Toc151285768"/>
        <w:bookmarkStart w:id="7685" w:name="_Toc151285961"/>
        <w:bookmarkStart w:id="7686" w:name="_Toc151286312"/>
        <w:bookmarkStart w:id="7687" w:name="_Toc151287037"/>
        <w:bookmarkStart w:id="7688" w:name="_Toc151287715"/>
        <w:bookmarkStart w:id="7689" w:name="_Toc151290350"/>
        <w:bookmarkStart w:id="7690" w:name="_Toc151291297"/>
        <w:bookmarkStart w:id="7691" w:name="_Toc151306600"/>
        <w:bookmarkStart w:id="7692" w:name="_Toc151488640"/>
        <w:bookmarkStart w:id="7693" w:name="_Toc151504430"/>
        <w:bookmarkEnd w:id="7679"/>
        <w:bookmarkEnd w:id="7680"/>
        <w:bookmarkEnd w:id="7681"/>
        <w:bookmarkEnd w:id="7682"/>
        <w:bookmarkEnd w:id="7683"/>
        <w:bookmarkEnd w:id="7684"/>
        <w:bookmarkEnd w:id="7685"/>
        <w:bookmarkEnd w:id="7686"/>
        <w:bookmarkEnd w:id="7687"/>
        <w:bookmarkEnd w:id="7688"/>
        <w:bookmarkEnd w:id="7689"/>
        <w:bookmarkEnd w:id="7690"/>
        <w:bookmarkEnd w:id="7691"/>
        <w:bookmarkEnd w:id="7692"/>
        <w:bookmarkEnd w:id="7693"/>
      </w:tr>
      <w:tr w:rsidR="00757247" w:rsidDel="008E55F3" w14:paraId="687CBEC1" w14:textId="77777777" w:rsidTr="008E55F3">
        <w:trPr>
          <w:cantSplit/>
          <w:trHeight w:val="285"/>
          <w:jc w:val="center"/>
          <w:del w:id="7694" w:author="John Clevenger [2]" w:date="2022-12-15T16:33:00Z"/>
        </w:trPr>
        <w:tc>
          <w:tcPr>
            <w:tcW w:w="3370" w:type="dxa"/>
          </w:tcPr>
          <w:p w14:paraId="2497EFC6" w14:textId="3D8441C6" w:rsidR="00A35D85" w:rsidRPr="00A35D85" w:rsidDel="008E55F3" w:rsidRDefault="00A35D85">
            <w:pPr>
              <w:pStyle w:val="Heading2"/>
              <w:rPr>
                <w:del w:id="7695" w:author="John Clevenger [2]" w:date="2022-12-15T16:33:00Z"/>
              </w:rPr>
              <w:pPrChange w:id="7696" w:author="John Clevenger" w:date="2023-11-19T12:22:00Z">
                <w:pPr/>
              </w:pPrChange>
            </w:pPr>
            <w:del w:id="7697" w:author="John Clevenger [2]" w:date="2022-12-15T16:33:00Z">
              <w:r w:rsidRPr="00A35D85" w:rsidDel="008E55F3">
                <w:delText>Fastest Solved by Problem</w:delText>
              </w:r>
              <w:bookmarkStart w:id="7698" w:name="_Toc122082075"/>
              <w:bookmarkStart w:id="7699" w:name="_Toc122186273"/>
              <w:bookmarkStart w:id="7700" w:name="_Toc132120970"/>
              <w:bookmarkStart w:id="7701" w:name="_Toc151285274"/>
              <w:bookmarkStart w:id="7702" w:name="_Toc151285464"/>
              <w:bookmarkStart w:id="7703" w:name="_Toc151285769"/>
              <w:bookmarkStart w:id="7704" w:name="_Toc151285962"/>
              <w:bookmarkStart w:id="7705" w:name="_Toc151286313"/>
              <w:bookmarkStart w:id="7706" w:name="_Toc151287038"/>
              <w:bookmarkStart w:id="7707" w:name="_Toc151287716"/>
              <w:bookmarkStart w:id="7708" w:name="_Toc151290351"/>
              <w:bookmarkStart w:id="7709" w:name="_Toc151291298"/>
              <w:bookmarkStart w:id="7710" w:name="_Toc151306601"/>
              <w:bookmarkStart w:id="7711" w:name="_Toc151488641"/>
              <w:bookmarkStart w:id="7712" w:name="_Toc151504431"/>
              <w:bookmarkEnd w:id="7698"/>
              <w:bookmarkEnd w:id="7699"/>
              <w:bookmarkEnd w:id="7700"/>
              <w:bookmarkEnd w:id="7701"/>
              <w:bookmarkEnd w:id="7702"/>
              <w:bookmarkEnd w:id="7703"/>
              <w:bookmarkEnd w:id="7704"/>
              <w:bookmarkEnd w:id="7705"/>
              <w:bookmarkEnd w:id="7706"/>
              <w:bookmarkEnd w:id="7707"/>
              <w:bookmarkEnd w:id="7708"/>
              <w:bookmarkEnd w:id="7709"/>
              <w:bookmarkEnd w:id="7710"/>
              <w:bookmarkEnd w:id="7711"/>
              <w:bookmarkEnd w:id="7712"/>
            </w:del>
          </w:p>
        </w:tc>
        <w:tc>
          <w:tcPr>
            <w:tcW w:w="6750" w:type="dxa"/>
          </w:tcPr>
          <w:p w14:paraId="73D63C4B" w14:textId="397F2D9E" w:rsidR="00A35D85" w:rsidRPr="00A35D85" w:rsidDel="008E55F3" w:rsidRDefault="00801CB2">
            <w:pPr>
              <w:pStyle w:val="Heading2"/>
              <w:rPr>
                <w:del w:id="7713" w:author="John Clevenger [2]" w:date="2022-12-15T16:33:00Z"/>
              </w:rPr>
              <w:pPrChange w:id="7714" w:author="John Clevenger" w:date="2023-11-19T12:22:00Z">
                <w:pPr/>
              </w:pPrChange>
            </w:pPr>
            <w:del w:id="7715" w:author="John Clevenger [2]" w:date="2022-12-15T16:33:00Z">
              <w:r w:rsidDel="008E55F3">
                <w:delText>List all run solving problems by fastest, by problem, and fastest solution showing rank, elapsed, team name</w:delText>
              </w:r>
              <w:bookmarkStart w:id="7716" w:name="_Toc122082076"/>
              <w:bookmarkStart w:id="7717" w:name="_Toc122186274"/>
              <w:bookmarkStart w:id="7718" w:name="_Toc132120971"/>
              <w:bookmarkStart w:id="7719" w:name="_Toc151285275"/>
              <w:bookmarkStart w:id="7720" w:name="_Toc151285465"/>
              <w:bookmarkStart w:id="7721" w:name="_Toc151285770"/>
              <w:bookmarkStart w:id="7722" w:name="_Toc151285963"/>
              <w:bookmarkStart w:id="7723" w:name="_Toc151286314"/>
              <w:bookmarkStart w:id="7724" w:name="_Toc151287039"/>
              <w:bookmarkStart w:id="7725" w:name="_Toc151287717"/>
              <w:bookmarkStart w:id="7726" w:name="_Toc151290352"/>
              <w:bookmarkStart w:id="7727" w:name="_Toc151291299"/>
              <w:bookmarkStart w:id="7728" w:name="_Toc151306602"/>
              <w:bookmarkStart w:id="7729" w:name="_Toc151488642"/>
              <w:bookmarkStart w:id="7730" w:name="_Toc151504432"/>
              <w:bookmarkEnd w:id="7716"/>
              <w:bookmarkEnd w:id="7717"/>
              <w:bookmarkEnd w:id="7718"/>
              <w:bookmarkEnd w:id="7719"/>
              <w:bookmarkEnd w:id="7720"/>
              <w:bookmarkEnd w:id="7721"/>
              <w:bookmarkEnd w:id="7722"/>
              <w:bookmarkEnd w:id="7723"/>
              <w:bookmarkEnd w:id="7724"/>
              <w:bookmarkEnd w:id="7725"/>
              <w:bookmarkEnd w:id="7726"/>
              <w:bookmarkEnd w:id="7727"/>
              <w:bookmarkEnd w:id="7728"/>
              <w:bookmarkEnd w:id="7729"/>
              <w:bookmarkEnd w:id="7730"/>
            </w:del>
          </w:p>
        </w:tc>
        <w:bookmarkStart w:id="7731" w:name="_Toc122082077"/>
        <w:bookmarkStart w:id="7732" w:name="_Toc122186275"/>
        <w:bookmarkStart w:id="7733" w:name="_Toc132120972"/>
        <w:bookmarkStart w:id="7734" w:name="_Toc151285276"/>
        <w:bookmarkStart w:id="7735" w:name="_Toc151285466"/>
        <w:bookmarkStart w:id="7736" w:name="_Toc151285771"/>
        <w:bookmarkStart w:id="7737" w:name="_Toc151285964"/>
        <w:bookmarkStart w:id="7738" w:name="_Toc151286315"/>
        <w:bookmarkStart w:id="7739" w:name="_Toc151287040"/>
        <w:bookmarkStart w:id="7740" w:name="_Toc151287718"/>
        <w:bookmarkStart w:id="7741" w:name="_Toc151290353"/>
        <w:bookmarkStart w:id="7742" w:name="_Toc151291300"/>
        <w:bookmarkStart w:id="7743" w:name="_Toc151306603"/>
        <w:bookmarkStart w:id="7744" w:name="_Toc151488643"/>
        <w:bookmarkStart w:id="7745" w:name="_Toc151504433"/>
        <w:bookmarkEnd w:id="7731"/>
        <w:bookmarkEnd w:id="7732"/>
        <w:bookmarkEnd w:id="7733"/>
        <w:bookmarkEnd w:id="7734"/>
        <w:bookmarkEnd w:id="7735"/>
        <w:bookmarkEnd w:id="7736"/>
        <w:bookmarkEnd w:id="7737"/>
        <w:bookmarkEnd w:id="7738"/>
        <w:bookmarkEnd w:id="7739"/>
        <w:bookmarkEnd w:id="7740"/>
        <w:bookmarkEnd w:id="7741"/>
        <w:bookmarkEnd w:id="7742"/>
        <w:bookmarkEnd w:id="7743"/>
        <w:bookmarkEnd w:id="7744"/>
        <w:bookmarkEnd w:id="7745"/>
      </w:tr>
      <w:tr w:rsidR="00757247" w:rsidDel="008E55F3" w14:paraId="60C34A0F" w14:textId="77777777" w:rsidTr="008E55F3">
        <w:trPr>
          <w:cantSplit/>
          <w:trHeight w:val="285"/>
          <w:jc w:val="center"/>
          <w:del w:id="7746" w:author="John Clevenger [2]" w:date="2022-12-15T16:33:00Z"/>
        </w:trPr>
        <w:tc>
          <w:tcPr>
            <w:tcW w:w="3370" w:type="dxa"/>
          </w:tcPr>
          <w:p w14:paraId="6C1F823F" w14:textId="77C182DC" w:rsidR="00A35D85" w:rsidRPr="00A35D85" w:rsidDel="008E55F3" w:rsidRDefault="00A35D85">
            <w:pPr>
              <w:pStyle w:val="Heading2"/>
              <w:rPr>
                <w:del w:id="7747" w:author="John Clevenger [2]" w:date="2022-12-15T16:33:00Z"/>
              </w:rPr>
              <w:pPrChange w:id="7748" w:author="John Clevenger" w:date="2023-11-19T12:22:00Z">
                <w:pPr/>
              </w:pPrChange>
            </w:pPr>
            <w:del w:id="7749" w:author="John Clevenger [2]" w:date="2022-12-15T16:33:00Z">
              <w:r w:rsidRPr="00A35D85" w:rsidDel="008E55F3">
                <w:delText>Groups</w:delText>
              </w:r>
              <w:bookmarkStart w:id="7750" w:name="_Toc122082078"/>
              <w:bookmarkStart w:id="7751" w:name="_Toc122186276"/>
              <w:bookmarkStart w:id="7752" w:name="_Toc132120973"/>
              <w:bookmarkStart w:id="7753" w:name="_Toc151285277"/>
              <w:bookmarkStart w:id="7754" w:name="_Toc151285467"/>
              <w:bookmarkStart w:id="7755" w:name="_Toc151285772"/>
              <w:bookmarkStart w:id="7756" w:name="_Toc151285965"/>
              <w:bookmarkStart w:id="7757" w:name="_Toc151286316"/>
              <w:bookmarkStart w:id="7758" w:name="_Toc151287041"/>
              <w:bookmarkStart w:id="7759" w:name="_Toc151287719"/>
              <w:bookmarkStart w:id="7760" w:name="_Toc151290354"/>
              <w:bookmarkStart w:id="7761" w:name="_Toc151291301"/>
              <w:bookmarkStart w:id="7762" w:name="_Toc151306604"/>
              <w:bookmarkStart w:id="7763" w:name="_Toc151488644"/>
              <w:bookmarkStart w:id="7764" w:name="_Toc151504434"/>
              <w:bookmarkEnd w:id="7750"/>
              <w:bookmarkEnd w:id="7751"/>
              <w:bookmarkEnd w:id="7752"/>
              <w:bookmarkEnd w:id="7753"/>
              <w:bookmarkEnd w:id="7754"/>
              <w:bookmarkEnd w:id="7755"/>
              <w:bookmarkEnd w:id="7756"/>
              <w:bookmarkEnd w:id="7757"/>
              <w:bookmarkEnd w:id="7758"/>
              <w:bookmarkEnd w:id="7759"/>
              <w:bookmarkEnd w:id="7760"/>
              <w:bookmarkEnd w:id="7761"/>
              <w:bookmarkEnd w:id="7762"/>
              <w:bookmarkEnd w:id="7763"/>
              <w:bookmarkEnd w:id="7764"/>
            </w:del>
          </w:p>
        </w:tc>
        <w:tc>
          <w:tcPr>
            <w:tcW w:w="6750" w:type="dxa"/>
          </w:tcPr>
          <w:p w14:paraId="0FD49237" w14:textId="2D3361C1" w:rsidR="00A35D85" w:rsidRPr="00A35D85" w:rsidDel="008E55F3" w:rsidRDefault="008203C5">
            <w:pPr>
              <w:pStyle w:val="Heading2"/>
              <w:rPr>
                <w:del w:id="7765" w:author="John Clevenger [2]" w:date="2022-12-15T16:33:00Z"/>
              </w:rPr>
              <w:pPrChange w:id="7766" w:author="John Clevenger" w:date="2023-11-19T12:22:00Z">
                <w:pPr/>
              </w:pPrChange>
            </w:pPr>
            <w:del w:id="7767" w:author="John Clevenger [2]" w:date="2022-12-15T16:33:00Z">
              <w:r w:rsidDel="008E55F3">
                <w:delText>List of Groups (Regions)</w:delText>
              </w:r>
              <w:bookmarkStart w:id="7768" w:name="_Toc122082079"/>
              <w:bookmarkStart w:id="7769" w:name="_Toc122186277"/>
              <w:bookmarkStart w:id="7770" w:name="_Toc132120974"/>
              <w:bookmarkStart w:id="7771" w:name="_Toc151285278"/>
              <w:bookmarkStart w:id="7772" w:name="_Toc151285468"/>
              <w:bookmarkStart w:id="7773" w:name="_Toc151285773"/>
              <w:bookmarkStart w:id="7774" w:name="_Toc151285966"/>
              <w:bookmarkStart w:id="7775" w:name="_Toc151286317"/>
              <w:bookmarkStart w:id="7776" w:name="_Toc151287042"/>
              <w:bookmarkStart w:id="7777" w:name="_Toc151287720"/>
              <w:bookmarkStart w:id="7778" w:name="_Toc151290355"/>
              <w:bookmarkStart w:id="7779" w:name="_Toc151291302"/>
              <w:bookmarkStart w:id="7780" w:name="_Toc151306605"/>
              <w:bookmarkStart w:id="7781" w:name="_Toc151488645"/>
              <w:bookmarkStart w:id="7782" w:name="_Toc151504435"/>
              <w:bookmarkEnd w:id="7768"/>
              <w:bookmarkEnd w:id="7769"/>
              <w:bookmarkEnd w:id="7770"/>
              <w:bookmarkEnd w:id="7771"/>
              <w:bookmarkEnd w:id="7772"/>
              <w:bookmarkEnd w:id="7773"/>
              <w:bookmarkEnd w:id="7774"/>
              <w:bookmarkEnd w:id="7775"/>
              <w:bookmarkEnd w:id="7776"/>
              <w:bookmarkEnd w:id="7777"/>
              <w:bookmarkEnd w:id="7778"/>
              <w:bookmarkEnd w:id="7779"/>
              <w:bookmarkEnd w:id="7780"/>
              <w:bookmarkEnd w:id="7781"/>
              <w:bookmarkEnd w:id="7782"/>
            </w:del>
          </w:p>
        </w:tc>
        <w:bookmarkStart w:id="7783" w:name="_Toc122082080"/>
        <w:bookmarkStart w:id="7784" w:name="_Toc122186278"/>
        <w:bookmarkStart w:id="7785" w:name="_Toc132120975"/>
        <w:bookmarkStart w:id="7786" w:name="_Toc151285279"/>
        <w:bookmarkStart w:id="7787" w:name="_Toc151285469"/>
        <w:bookmarkStart w:id="7788" w:name="_Toc151285774"/>
        <w:bookmarkStart w:id="7789" w:name="_Toc151285967"/>
        <w:bookmarkStart w:id="7790" w:name="_Toc151286318"/>
        <w:bookmarkStart w:id="7791" w:name="_Toc151287043"/>
        <w:bookmarkStart w:id="7792" w:name="_Toc151287721"/>
        <w:bookmarkStart w:id="7793" w:name="_Toc151290356"/>
        <w:bookmarkStart w:id="7794" w:name="_Toc151291303"/>
        <w:bookmarkStart w:id="7795" w:name="_Toc151306606"/>
        <w:bookmarkStart w:id="7796" w:name="_Toc151488646"/>
        <w:bookmarkStart w:id="7797" w:name="_Toc151504436"/>
        <w:bookmarkEnd w:id="7783"/>
        <w:bookmarkEnd w:id="7784"/>
        <w:bookmarkEnd w:id="7785"/>
        <w:bookmarkEnd w:id="7786"/>
        <w:bookmarkEnd w:id="7787"/>
        <w:bookmarkEnd w:id="7788"/>
        <w:bookmarkEnd w:id="7789"/>
        <w:bookmarkEnd w:id="7790"/>
        <w:bookmarkEnd w:id="7791"/>
        <w:bookmarkEnd w:id="7792"/>
        <w:bookmarkEnd w:id="7793"/>
        <w:bookmarkEnd w:id="7794"/>
        <w:bookmarkEnd w:id="7795"/>
        <w:bookmarkEnd w:id="7796"/>
        <w:bookmarkEnd w:id="7797"/>
      </w:tr>
      <w:tr w:rsidR="00757247" w:rsidDel="008E55F3" w14:paraId="2D6B57E6" w14:textId="77777777" w:rsidTr="008E55F3">
        <w:trPr>
          <w:cantSplit/>
          <w:trHeight w:val="285"/>
          <w:jc w:val="center"/>
          <w:del w:id="7798" w:author="John Clevenger [2]" w:date="2022-12-15T16:33:00Z"/>
        </w:trPr>
        <w:tc>
          <w:tcPr>
            <w:tcW w:w="3370" w:type="dxa"/>
          </w:tcPr>
          <w:p w14:paraId="5BF9691A" w14:textId="746ECBBF" w:rsidR="00A35D85" w:rsidRPr="00A35D85" w:rsidDel="008E55F3" w:rsidRDefault="00A35D85">
            <w:pPr>
              <w:pStyle w:val="Heading2"/>
              <w:rPr>
                <w:del w:id="7799" w:author="John Clevenger [2]" w:date="2022-12-15T16:33:00Z"/>
              </w:rPr>
              <w:pPrChange w:id="7800" w:author="John Clevenger" w:date="2023-11-19T12:22:00Z">
                <w:pPr/>
              </w:pPrChange>
            </w:pPr>
            <w:del w:id="7801" w:author="John Clevenger [2]" w:date="2022-12-15T16:33:00Z">
              <w:r w:rsidRPr="00A35D85" w:rsidDel="008E55F3">
                <w:delText>Internal Dump</w:delText>
              </w:r>
              <w:bookmarkStart w:id="7802" w:name="_Toc122082081"/>
              <w:bookmarkStart w:id="7803" w:name="_Toc122186279"/>
              <w:bookmarkStart w:id="7804" w:name="_Toc132120976"/>
              <w:bookmarkStart w:id="7805" w:name="_Toc151285280"/>
              <w:bookmarkStart w:id="7806" w:name="_Toc151285470"/>
              <w:bookmarkStart w:id="7807" w:name="_Toc151285775"/>
              <w:bookmarkStart w:id="7808" w:name="_Toc151285968"/>
              <w:bookmarkStart w:id="7809" w:name="_Toc151286319"/>
              <w:bookmarkStart w:id="7810" w:name="_Toc151287044"/>
              <w:bookmarkStart w:id="7811" w:name="_Toc151287722"/>
              <w:bookmarkStart w:id="7812" w:name="_Toc151290357"/>
              <w:bookmarkStart w:id="7813" w:name="_Toc151291304"/>
              <w:bookmarkStart w:id="7814" w:name="_Toc151306607"/>
              <w:bookmarkStart w:id="7815" w:name="_Toc151488647"/>
              <w:bookmarkStart w:id="7816" w:name="_Toc151504437"/>
              <w:bookmarkEnd w:id="7802"/>
              <w:bookmarkEnd w:id="7803"/>
              <w:bookmarkEnd w:id="7804"/>
              <w:bookmarkEnd w:id="7805"/>
              <w:bookmarkEnd w:id="7806"/>
              <w:bookmarkEnd w:id="7807"/>
              <w:bookmarkEnd w:id="7808"/>
              <w:bookmarkEnd w:id="7809"/>
              <w:bookmarkEnd w:id="7810"/>
              <w:bookmarkEnd w:id="7811"/>
              <w:bookmarkEnd w:id="7812"/>
              <w:bookmarkEnd w:id="7813"/>
              <w:bookmarkEnd w:id="7814"/>
              <w:bookmarkEnd w:id="7815"/>
              <w:bookmarkEnd w:id="7816"/>
            </w:del>
          </w:p>
        </w:tc>
        <w:tc>
          <w:tcPr>
            <w:tcW w:w="6750" w:type="dxa"/>
          </w:tcPr>
          <w:p w14:paraId="0A41F1A0" w14:textId="6743FDBE" w:rsidR="00A35D85" w:rsidRPr="00A35D85" w:rsidDel="008E55F3" w:rsidRDefault="005B2398">
            <w:pPr>
              <w:pStyle w:val="Heading2"/>
              <w:rPr>
                <w:del w:id="7817" w:author="John Clevenger [2]" w:date="2022-12-15T16:33:00Z"/>
              </w:rPr>
              <w:pPrChange w:id="7818" w:author="John Clevenger" w:date="2023-11-19T12:22:00Z">
                <w:pPr/>
              </w:pPrChange>
            </w:pPr>
            <w:del w:id="7819" w:author="John Clevenger [2]" w:date="2022-12-15T16:33:00Z">
              <w:r w:rsidDel="008E55F3">
                <w:delText>An internal dump of a bunch of config settings</w:delText>
              </w:r>
              <w:bookmarkStart w:id="7820" w:name="_Toc122082082"/>
              <w:bookmarkStart w:id="7821" w:name="_Toc122186280"/>
              <w:bookmarkStart w:id="7822" w:name="_Toc132120977"/>
              <w:bookmarkStart w:id="7823" w:name="_Toc151285281"/>
              <w:bookmarkStart w:id="7824" w:name="_Toc151285471"/>
              <w:bookmarkStart w:id="7825" w:name="_Toc151285776"/>
              <w:bookmarkStart w:id="7826" w:name="_Toc151285969"/>
              <w:bookmarkStart w:id="7827" w:name="_Toc151286320"/>
              <w:bookmarkStart w:id="7828" w:name="_Toc151287045"/>
              <w:bookmarkStart w:id="7829" w:name="_Toc151287723"/>
              <w:bookmarkStart w:id="7830" w:name="_Toc151290358"/>
              <w:bookmarkStart w:id="7831" w:name="_Toc151291305"/>
              <w:bookmarkStart w:id="7832" w:name="_Toc151306608"/>
              <w:bookmarkStart w:id="7833" w:name="_Toc151488648"/>
              <w:bookmarkStart w:id="7834" w:name="_Toc151504438"/>
              <w:bookmarkEnd w:id="7820"/>
              <w:bookmarkEnd w:id="7821"/>
              <w:bookmarkEnd w:id="7822"/>
              <w:bookmarkEnd w:id="7823"/>
              <w:bookmarkEnd w:id="7824"/>
              <w:bookmarkEnd w:id="7825"/>
              <w:bookmarkEnd w:id="7826"/>
              <w:bookmarkEnd w:id="7827"/>
              <w:bookmarkEnd w:id="7828"/>
              <w:bookmarkEnd w:id="7829"/>
              <w:bookmarkEnd w:id="7830"/>
              <w:bookmarkEnd w:id="7831"/>
              <w:bookmarkEnd w:id="7832"/>
              <w:bookmarkEnd w:id="7833"/>
              <w:bookmarkEnd w:id="7834"/>
            </w:del>
          </w:p>
        </w:tc>
        <w:bookmarkStart w:id="7835" w:name="_Toc122082083"/>
        <w:bookmarkStart w:id="7836" w:name="_Toc122186281"/>
        <w:bookmarkStart w:id="7837" w:name="_Toc132120978"/>
        <w:bookmarkStart w:id="7838" w:name="_Toc151285282"/>
        <w:bookmarkStart w:id="7839" w:name="_Toc151285472"/>
        <w:bookmarkStart w:id="7840" w:name="_Toc151285777"/>
        <w:bookmarkStart w:id="7841" w:name="_Toc151285970"/>
        <w:bookmarkStart w:id="7842" w:name="_Toc151286321"/>
        <w:bookmarkStart w:id="7843" w:name="_Toc151287046"/>
        <w:bookmarkStart w:id="7844" w:name="_Toc151287724"/>
        <w:bookmarkStart w:id="7845" w:name="_Toc151290359"/>
        <w:bookmarkStart w:id="7846" w:name="_Toc151291306"/>
        <w:bookmarkStart w:id="7847" w:name="_Toc151306609"/>
        <w:bookmarkStart w:id="7848" w:name="_Toc151488649"/>
        <w:bookmarkStart w:id="7849" w:name="_Toc151504439"/>
        <w:bookmarkEnd w:id="7835"/>
        <w:bookmarkEnd w:id="7836"/>
        <w:bookmarkEnd w:id="7837"/>
        <w:bookmarkEnd w:id="7838"/>
        <w:bookmarkEnd w:id="7839"/>
        <w:bookmarkEnd w:id="7840"/>
        <w:bookmarkEnd w:id="7841"/>
        <w:bookmarkEnd w:id="7842"/>
        <w:bookmarkEnd w:id="7843"/>
        <w:bookmarkEnd w:id="7844"/>
        <w:bookmarkEnd w:id="7845"/>
        <w:bookmarkEnd w:id="7846"/>
        <w:bookmarkEnd w:id="7847"/>
        <w:bookmarkEnd w:id="7848"/>
        <w:bookmarkEnd w:id="7849"/>
      </w:tr>
      <w:tr w:rsidR="00757247" w:rsidDel="008E55F3" w14:paraId="6BFDE7BC" w14:textId="77777777" w:rsidTr="008E55F3">
        <w:trPr>
          <w:cantSplit/>
          <w:trHeight w:val="285"/>
          <w:jc w:val="center"/>
          <w:del w:id="7850" w:author="John Clevenger [2]" w:date="2022-12-15T16:33:00Z"/>
        </w:trPr>
        <w:tc>
          <w:tcPr>
            <w:tcW w:w="3370" w:type="dxa"/>
          </w:tcPr>
          <w:p w14:paraId="75874FBA" w14:textId="3D13F08E" w:rsidR="00A35D85" w:rsidRPr="00A35D85" w:rsidDel="008E55F3" w:rsidRDefault="00A35D85">
            <w:pPr>
              <w:pStyle w:val="Heading2"/>
              <w:rPr>
                <w:del w:id="7851" w:author="John Clevenger [2]" w:date="2022-12-15T16:33:00Z"/>
              </w:rPr>
              <w:pPrChange w:id="7852" w:author="John Clevenger" w:date="2023-11-19T12:22:00Z">
                <w:pPr/>
              </w:pPrChange>
            </w:pPr>
            <w:del w:id="7853" w:author="John Clevenger [2]" w:date="2022-12-15T16:33:00Z">
              <w:r w:rsidRPr="00A35D85" w:rsidDel="008E55F3">
                <w:delText>Judgement Notifications</w:delText>
              </w:r>
              <w:bookmarkStart w:id="7854" w:name="_Toc122082084"/>
              <w:bookmarkStart w:id="7855" w:name="_Toc122186282"/>
              <w:bookmarkStart w:id="7856" w:name="_Toc132120979"/>
              <w:bookmarkStart w:id="7857" w:name="_Toc151285283"/>
              <w:bookmarkStart w:id="7858" w:name="_Toc151285473"/>
              <w:bookmarkStart w:id="7859" w:name="_Toc151285778"/>
              <w:bookmarkStart w:id="7860" w:name="_Toc151285971"/>
              <w:bookmarkStart w:id="7861" w:name="_Toc151286322"/>
              <w:bookmarkStart w:id="7862" w:name="_Toc151287047"/>
              <w:bookmarkStart w:id="7863" w:name="_Toc151287725"/>
              <w:bookmarkStart w:id="7864" w:name="_Toc151290360"/>
              <w:bookmarkStart w:id="7865" w:name="_Toc151291307"/>
              <w:bookmarkStart w:id="7866" w:name="_Toc151306610"/>
              <w:bookmarkStart w:id="7867" w:name="_Toc151488650"/>
              <w:bookmarkStart w:id="7868" w:name="_Toc151504440"/>
              <w:bookmarkEnd w:id="7854"/>
              <w:bookmarkEnd w:id="7855"/>
              <w:bookmarkEnd w:id="7856"/>
              <w:bookmarkEnd w:id="7857"/>
              <w:bookmarkEnd w:id="7858"/>
              <w:bookmarkEnd w:id="7859"/>
              <w:bookmarkEnd w:id="7860"/>
              <w:bookmarkEnd w:id="7861"/>
              <w:bookmarkEnd w:id="7862"/>
              <w:bookmarkEnd w:id="7863"/>
              <w:bookmarkEnd w:id="7864"/>
              <w:bookmarkEnd w:id="7865"/>
              <w:bookmarkEnd w:id="7866"/>
              <w:bookmarkEnd w:id="7867"/>
              <w:bookmarkEnd w:id="7868"/>
            </w:del>
          </w:p>
        </w:tc>
        <w:tc>
          <w:tcPr>
            <w:tcW w:w="6750" w:type="dxa"/>
          </w:tcPr>
          <w:p w14:paraId="630A7D1E" w14:textId="41D0D055" w:rsidR="00A35D85" w:rsidRPr="00A35D85" w:rsidDel="008E55F3" w:rsidRDefault="00C0404A">
            <w:pPr>
              <w:pStyle w:val="Heading2"/>
              <w:rPr>
                <w:del w:id="7869" w:author="John Clevenger [2]" w:date="2022-12-15T16:33:00Z"/>
              </w:rPr>
              <w:pPrChange w:id="7870" w:author="John Clevenger" w:date="2023-11-19T12:22:00Z">
                <w:pPr/>
              </w:pPrChange>
            </w:pPr>
            <w:del w:id="7871" w:author="John Clevenger [2]" w:date="2022-12-15T16:33:00Z">
              <w:r w:rsidDel="008E55F3">
                <w:delText>List (balloon) notifications grouped by problem.</w:delText>
              </w:r>
              <w:bookmarkStart w:id="7872" w:name="_Toc122082085"/>
              <w:bookmarkStart w:id="7873" w:name="_Toc122186283"/>
              <w:bookmarkStart w:id="7874" w:name="_Toc132120980"/>
              <w:bookmarkStart w:id="7875" w:name="_Toc151285284"/>
              <w:bookmarkStart w:id="7876" w:name="_Toc151285474"/>
              <w:bookmarkStart w:id="7877" w:name="_Toc151285779"/>
              <w:bookmarkStart w:id="7878" w:name="_Toc151285972"/>
              <w:bookmarkStart w:id="7879" w:name="_Toc151286323"/>
              <w:bookmarkStart w:id="7880" w:name="_Toc151287048"/>
              <w:bookmarkStart w:id="7881" w:name="_Toc151287726"/>
              <w:bookmarkStart w:id="7882" w:name="_Toc151290361"/>
              <w:bookmarkStart w:id="7883" w:name="_Toc151291308"/>
              <w:bookmarkStart w:id="7884" w:name="_Toc151306611"/>
              <w:bookmarkStart w:id="7885" w:name="_Toc151488651"/>
              <w:bookmarkStart w:id="7886" w:name="_Toc151504441"/>
              <w:bookmarkEnd w:id="7872"/>
              <w:bookmarkEnd w:id="7873"/>
              <w:bookmarkEnd w:id="7874"/>
              <w:bookmarkEnd w:id="7875"/>
              <w:bookmarkEnd w:id="7876"/>
              <w:bookmarkEnd w:id="7877"/>
              <w:bookmarkEnd w:id="7878"/>
              <w:bookmarkEnd w:id="7879"/>
              <w:bookmarkEnd w:id="7880"/>
              <w:bookmarkEnd w:id="7881"/>
              <w:bookmarkEnd w:id="7882"/>
              <w:bookmarkEnd w:id="7883"/>
              <w:bookmarkEnd w:id="7884"/>
              <w:bookmarkEnd w:id="7885"/>
              <w:bookmarkEnd w:id="7886"/>
            </w:del>
          </w:p>
        </w:tc>
        <w:bookmarkStart w:id="7887" w:name="_Toc122082086"/>
        <w:bookmarkStart w:id="7888" w:name="_Toc122186284"/>
        <w:bookmarkStart w:id="7889" w:name="_Toc132120981"/>
        <w:bookmarkStart w:id="7890" w:name="_Toc151285285"/>
        <w:bookmarkStart w:id="7891" w:name="_Toc151285475"/>
        <w:bookmarkStart w:id="7892" w:name="_Toc151285780"/>
        <w:bookmarkStart w:id="7893" w:name="_Toc151285973"/>
        <w:bookmarkStart w:id="7894" w:name="_Toc151286324"/>
        <w:bookmarkStart w:id="7895" w:name="_Toc151287049"/>
        <w:bookmarkStart w:id="7896" w:name="_Toc151287727"/>
        <w:bookmarkStart w:id="7897" w:name="_Toc151290362"/>
        <w:bookmarkStart w:id="7898" w:name="_Toc151291309"/>
        <w:bookmarkStart w:id="7899" w:name="_Toc151306612"/>
        <w:bookmarkStart w:id="7900" w:name="_Toc151488652"/>
        <w:bookmarkStart w:id="7901" w:name="_Toc151504442"/>
        <w:bookmarkEnd w:id="7887"/>
        <w:bookmarkEnd w:id="7888"/>
        <w:bookmarkEnd w:id="7889"/>
        <w:bookmarkEnd w:id="7890"/>
        <w:bookmarkEnd w:id="7891"/>
        <w:bookmarkEnd w:id="7892"/>
        <w:bookmarkEnd w:id="7893"/>
        <w:bookmarkEnd w:id="7894"/>
        <w:bookmarkEnd w:id="7895"/>
        <w:bookmarkEnd w:id="7896"/>
        <w:bookmarkEnd w:id="7897"/>
        <w:bookmarkEnd w:id="7898"/>
        <w:bookmarkEnd w:id="7899"/>
        <w:bookmarkEnd w:id="7900"/>
        <w:bookmarkEnd w:id="7901"/>
      </w:tr>
      <w:tr w:rsidR="00757247" w:rsidDel="008E55F3" w14:paraId="20CA4C20" w14:textId="77777777" w:rsidTr="008E55F3">
        <w:trPr>
          <w:cantSplit/>
          <w:trHeight w:val="285"/>
          <w:jc w:val="center"/>
          <w:del w:id="7902" w:author="John Clevenger [2]" w:date="2022-12-15T16:33:00Z"/>
        </w:trPr>
        <w:tc>
          <w:tcPr>
            <w:tcW w:w="3370" w:type="dxa"/>
          </w:tcPr>
          <w:p w14:paraId="49C02DAD" w14:textId="5023149E" w:rsidR="00A35D85" w:rsidRPr="00A35D85" w:rsidDel="008E55F3" w:rsidRDefault="00A35D85">
            <w:pPr>
              <w:pStyle w:val="Heading2"/>
              <w:rPr>
                <w:del w:id="7903" w:author="John Clevenger [2]" w:date="2022-12-15T16:33:00Z"/>
              </w:rPr>
              <w:pPrChange w:id="7904" w:author="John Clevenger" w:date="2023-11-19T12:22:00Z">
                <w:pPr/>
              </w:pPrChange>
            </w:pPr>
            <w:del w:id="7905" w:author="John Clevenger [2]" w:date="2022-12-15T16:33:00Z">
              <w:r w:rsidRPr="00A35D85" w:rsidDel="008E55F3">
                <w:delText>Judgements</w:delText>
              </w:r>
              <w:bookmarkStart w:id="7906" w:name="_Toc122082087"/>
              <w:bookmarkStart w:id="7907" w:name="_Toc122186285"/>
              <w:bookmarkStart w:id="7908" w:name="_Toc132120982"/>
              <w:bookmarkStart w:id="7909" w:name="_Toc151285286"/>
              <w:bookmarkStart w:id="7910" w:name="_Toc151285476"/>
              <w:bookmarkStart w:id="7911" w:name="_Toc151285781"/>
              <w:bookmarkStart w:id="7912" w:name="_Toc151285974"/>
              <w:bookmarkStart w:id="7913" w:name="_Toc151286325"/>
              <w:bookmarkStart w:id="7914" w:name="_Toc151287050"/>
              <w:bookmarkStart w:id="7915" w:name="_Toc151287728"/>
              <w:bookmarkStart w:id="7916" w:name="_Toc151290363"/>
              <w:bookmarkStart w:id="7917" w:name="_Toc151291310"/>
              <w:bookmarkStart w:id="7918" w:name="_Toc151306613"/>
              <w:bookmarkStart w:id="7919" w:name="_Toc151488653"/>
              <w:bookmarkStart w:id="7920" w:name="_Toc151504443"/>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del>
          </w:p>
        </w:tc>
        <w:tc>
          <w:tcPr>
            <w:tcW w:w="6750" w:type="dxa"/>
          </w:tcPr>
          <w:p w14:paraId="6CA512A6" w14:textId="1F8022AC" w:rsidR="00A35D85" w:rsidRPr="00A35D85" w:rsidDel="008E55F3" w:rsidRDefault="00801CB2">
            <w:pPr>
              <w:pStyle w:val="Heading2"/>
              <w:rPr>
                <w:del w:id="7921" w:author="John Clevenger [2]" w:date="2022-12-15T16:33:00Z"/>
              </w:rPr>
              <w:pPrChange w:id="7922" w:author="John Clevenger" w:date="2023-11-19T12:22:00Z">
                <w:pPr/>
              </w:pPrChange>
            </w:pPr>
            <w:del w:id="7923" w:author="John Clevenger [2]" w:date="2022-12-15T16:33:00Z">
              <w:r w:rsidDel="008E55F3">
                <w:delText>List of judgments</w:delText>
              </w:r>
              <w:bookmarkStart w:id="7924" w:name="_Toc122082088"/>
              <w:bookmarkStart w:id="7925" w:name="_Toc122186286"/>
              <w:bookmarkStart w:id="7926" w:name="_Toc132120983"/>
              <w:bookmarkStart w:id="7927" w:name="_Toc151285287"/>
              <w:bookmarkStart w:id="7928" w:name="_Toc151285477"/>
              <w:bookmarkStart w:id="7929" w:name="_Toc151285782"/>
              <w:bookmarkStart w:id="7930" w:name="_Toc151285975"/>
              <w:bookmarkStart w:id="7931" w:name="_Toc151286326"/>
              <w:bookmarkStart w:id="7932" w:name="_Toc151287051"/>
              <w:bookmarkStart w:id="7933" w:name="_Toc151287729"/>
              <w:bookmarkStart w:id="7934" w:name="_Toc151290364"/>
              <w:bookmarkStart w:id="7935" w:name="_Toc151291311"/>
              <w:bookmarkStart w:id="7936" w:name="_Toc151306614"/>
              <w:bookmarkStart w:id="7937" w:name="_Toc151488654"/>
              <w:bookmarkStart w:id="7938" w:name="_Toc151504444"/>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del>
          </w:p>
        </w:tc>
        <w:bookmarkStart w:id="7939" w:name="_Toc122082089"/>
        <w:bookmarkStart w:id="7940" w:name="_Toc122186287"/>
        <w:bookmarkStart w:id="7941" w:name="_Toc132120984"/>
        <w:bookmarkStart w:id="7942" w:name="_Toc151285288"/>
        <w:bookmarkStart w:id="7943" w:name="_Toc151285478"/>
        <w:bookmarkStart w:id="7944" w:name="_Toc151285783"/>
        <w:bookmarkStart w:id="7945" w:name="_Toc151285976"/>
        <w:bookmarkStart w:id="7946" w:name="_Toc151286327"/>
        <w:bookmarkStart w:id="7947" w:name="_Toc151287052"/>
        <w:bookmarkStart w:id="7948" w:name="_Toc151287730"/>
        <w:bookmarkStart w:id="7949" w:name="_Toc151290365"/>
        <w:bookmarkStart w:id="7950" w:name="_Toc151291312"/>
        <w:bookmarkStart w:id="7951" w:name="_Toc151306615"/>
        <w:bookmarkStart w:id="7952" w:name="_Toc151488655"/>
        <w:bookmarkStart w:id="7953" w:name="_Toc151504445"/>
        <w:bookmarkEnd w:id="7939"/>
        <w:bookmarkEnd w:id="7940"/>
        <w:bookmarkEnd w:id="7941"/>
        <w:bookmarkEnd w:id="7942"/>
        <w:bookmarkEnd w:id="7943"/>
        <w:bookmarkEnd w:id="7944"/>
        <w:bookmarkEnd w:id="7945"/>
        <w:bookmarkEnd w:id="7946"/>
        <w:bookmarkEnd w:id="7947"/>
        <w:bookmarkEnd w:id="7948"/>
        <w:bookmarkEnd w:id="7949"/>
        <w:bookmarkEnd w:id="7950"/>
        <w:bookmarkEnd w:id="7951"/>
        <w:bookmarkEnd w:id="7952"/>
        <w:bookmarkEnd w:id="7953"/>
      </w:tr>
      <w:tr w:rsidR="00757247" w:rsidDel="008E55F3" w14:paraId="2AE2CC13" w14:textId="77777777" w:rsidTr="008E55F3">
        <w:trPr>
          <w:cantSplit/>
          <w:trHeight w:val="285"/>
          <w:jc w:val="center"/>
          <w:del w:id="7954" w:author="John Clevenger [2]" w:date="2022-12-15T16:33:00Z"/>
        </w:trPr>
        <w:tc>
          <w:tcPr>
            <w:tcW w:w="3370" w:type="dxa"/>
          </w:tcPr>
          <w:p w14:paraId="2C536516" w14:textId="6DE62BE7" w:rsidR="00A35D85" w:rsidRPr="00A35D85" w:rsidDel="008E55F3" w:rsidRDefault="00A35D85">
            <w:pPr>
              <w:pStyle w:val="Heading2"/>
              <w:rPr>
                <w:del w:id="7955" w:author="John Clevenger [2]" w:date="2022-12-15T16:33:00Z"/>
              </w:rPr>
              <w:pPrChange w:id="7956" w:author="John Clevenger" w:date="2023-11-19T12:22:00Z">
                <w:pPr/>
              </w:pPrChange>
            </w:pPr>
            <w:del w:id="7957" w:author="John Clevenger [2]" w:date="2022-12-15T16:33:00Z">
              <w:r w:rsidRPr="00A35D85" w:rsidDel="008E55F3">
                <w:delText>Languages</w:delText>
              </w:r>
              <w:bookmarkStart w:id="7958" w:name="_Toc122082090"/>
              <w:bookmarkStart w:id="7959" w:name="_Toc122186288"/>
              <w:bookmarkStart w:id="7960" w:name="_Toc132120985"/>
              <w:bookmarkStart w:id="7961" w:name="_Toc151285289"/>
              <w:bookmarkStart w:id="7962" w:name="_Toc151285479"/>
              <w:bookmarkStart w:id="7963" w:name="_Toc151285784"/>
              <w:bookmarkStart w:id="7964" w:name="_Toc151285977"/>
              <w:bookmarkStart w:id="7965" w:name="_Toc151286328"/>
              <w:bookmarkStart w:id="7966" w:name="_Toc151287053"/>
              <w:bookmarkStart w:id="7967" w:name="_Toc151287731"/>
              <w:bookmarkStart w:id="7968" w:name="_Toc151290366"/>
              <w:bookmarkStart w:id="7969" w:name="_Toc151291313"/>
              <w:bookmarkStart w:id="7970" w:name="_Toc151306616"/>
              <w:bookmarkStart w:id="7971" w:name="_Toc151488656"/>
              <w:bookmarkStart w:id="7972" w:name="_Toc151504446"/>
              <w:bookmarkEnd w:id="7958"/>
              <w:bookmarkEnd w:id="7959"/>
              <w:bookmarkEnd w:id="7960"/>
              <w:bookmarkEnd w:id="7961"/>
              <w:bookmarkEnd w:id="7962"/>
              <w:bookmarkEnd w:id="7963"/>
              <w:bookmarkEnd w:id="7964"/>
              <w:bookmarkEnd w:id="7965"/>
              <w:bookmarkEnd w:id="7966"/>
              <w:bookmarkEnd w:id="7967"/>
              <w:bookmarkEnd w:id="7968"/>
              <w:bookmarkEnd w:id="7969"/>
              <w:bookmarkEnd w:id="7970"/>
              <w:bookmarkEnd w:id="7971"/>
              <w:bookmarkEnd w:id="7972"/>
            </w:del>
          </w:p>
        </w:tc>
        <w:tc>
          <w:tcPr>
            <w:tcW w:w="6750" w:type="dxa"/>
          </w:tcPr>
          <w:p w14:paraId="1659D6C2" w14:textId="59F7F80B" w:rsidR="00A35D85" w:rsidRPr="00A35D85" w:rsidDel="008E55F3" w:rsidRDefault="005B2398">
            <w:pPr>
              <w:pStyle w:val="Heading2"/>
              <w:rPr>
                <w:del w:id="7973" w:author="John Clevenger [2]" w:date="2022-12-15T16:33:00Z"/>
              </w:rPr>
              <w:pPrChange w:id="7974" w:author="John Clevenger" w:date="2023-11-19T12:22:00Z">
                <w:pPr/>
              </w:pPrChange>
            </w:pPr>
            <w:del w:id="7975" w:author="John Clevenger [2]" w:date="2022-12-15T16:33:00Z">
              <w:r w:rsidDel="008E55F3">
                <w:delText>List Languages</w:delText>
              </w:r>
              <w:bookmarkStart w:id="7976" w:name="_Toc122082091"/>
              <w:bookmarkStart w:id="7977" w:name="_Toc122186289"/>
              <w:bookmarkStart w:id="7978" w:name="_Toc132120986"/>
              <w:bookmarkStart w:id="7979" w:name="_Toc151285290"/>
              <w:bookmarkStart w:id="7980" w:name="_Toc151285480"/>
              <w:bookmarkStart w:id="7981" w:name="_Toc151285785"/>
              <w:bookmarkStart w:id="7982" w:name="_Toc151285978"/>
              <w:bookmarkStart w:id="7983" w:name="_Toc151286329"/>
              <w:bookmarkStart w:id="7984" w:name="_Toc151287054"/>
              <w:bookmarkStart w:id="7985" w:name="_Toc151287732"/>
              <w:bookmarkStart w:id="7986" w:name="_Toc151290367"/>
              <w:bookmarkStart w:id="7987" w:name="_Toc151291314"/>
              <w:bookmarkStart w:id="7988" w:name="_Toc151306617"/>
              <w:bookmarkStart w:id="7989" w:name="_Toc151488657"/>
              <w:bookmarkStart w:id="7990" w:name="_Toc151504447"/>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bookmarkEnd w:id="7990"/>
            </w:del>
          </w:p>
        </w:tc>
        <w:bookmarkStart w:id="7991" w:name="_Toc122082092"/>
        <w:bookmarkStart w:id="7992" w:name="_Toc122186290"/>
        <w:bookmarkStart w:id="7993" w:name="_Toc132120987"/>
        <w:bookmarkStart w:id="7994" w:name="_Toc151285291"/>
        <w:bookmarkStart w:id="7995" w:name="_Toc151285481"/>
        <w:bookmarkStart w:id="7996" w:name="_Toc151285786"/>
        <w:bookmarkStart w:id="7997" w:name="_Toc151285979"/>
        <w:bookmarkStart w:id="7998" w:name="_Toc151286330"/>
        <w:bookmarkStart w:id="7999" w:name="_Toc151287055"/>
        <w:bookmarkStart w:id="8000" w:name="_Toc151287733"/>
        <w:bookmarkStart w:id="8001" w:name="_Toc151290368"/>
        <w:bookmarkStart w:id="8002" w:name="_Toc151291315"/>
        <w:bookmarkStart w:id="8003" w:name="_Toc151306618"/>
        <w:bookmarkStart w:id="8004" w:name="_Toc151488658"/>
        <w:bookmarkStart w:id="8005" w:name="_Toc151504448"/>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tr>
      <w:tr w:rsidR="00757247" w:rsidDel="008E55F3" w14:paraId="15011DEA" w14:textId="77777777" w:rsidTr="008E55F3">
        <w:trPr>
          <w:cantSplit/>
          <w:trHeight w:val="285"/>
          <w:jc w:val="center"/>
          <w:del w:id="8006" w:author="John Clevenger [2]" w:date="2022-12-15T16:33:00Z"/>
        </w:trPr>
        <w:tc>
          <w:tcPr>
            <w:tcW w:w="3370" w:type="dxa"/>
          </w:tcPr>
          <w:p w14:paraId="399E1139" w14:textId="4A2FFF84" w:rsidR="00A35D85" w:rsidRPr="00A35D85" w:rsidDel="008E55F3" w:rsidRDefault="00A35D85">
            <w:pPr>
              <w:pStyle w:val="Heading2"/>
              <w:rPr>
                <w:del w:id="8007" w:author="John Clevenger [2]" w:date="2022-12-15T16:33:00Z"/>
              </w:rPr>
              <w:pPrChange w:id="8008" w:author="John Clevenger" w:date="2023-11-19T12:22:00Z">
                <w:pPr/>
              </w:pPrChange>
            </w:pPr>
            <w:del w:id="8009" w:author="John Clevenger [2]" w:date="2022-12-15T16:33:00Z">
              <w:r w:rsidRPr="00A35D85" w:rsidDel="008E55F3">
                <w:delText>Logins</w:delText>
              </w:r>
              <w:bookmarkStart w:id="8010" w:name="_Toc122082093"/>
              <w:bookmarkStart w:id="8011" w:name="_Toc122186291"/>
              <w:bookmarkStart w:id="8012" w:name="_Toc132120988"/>
              <w:bookmarkStart w:id="8013" w:name="_Toc151285292"/>
              <w:bookmarkStart w:id="8014" w:name="_Toc151285482"/>
              <w:bookmarkStart w:id="8015" w:name="_Toc151285787"/>
              <w:bookmarkStart w:id="8016" w:name="_Toc151285980"/>
              <w:bookmarkStart w:id="8017" w:name="_Toc151286331"/>
              <w:bookmarkStart w:id="8018" w:name="_Toc151287056"/>
              <w:bookmarkStart w:id="8019" w:name="_Toc151287734"/>
              <w:bookmarkStart w:id="8020" w:name="_Toc151290369"/>
              <w:bookmarkStart w:id="8021" w:name="_Toc151291316"/>
              <w:bookmarkStart w:id="8022" w:name="_Toc151306619"/>
              <w:bookmarkStart w:id="8023" w:name="_Toc151488659"/>
              <w:bookmarkStart w:id="8024" w:name="_Toc151504449"/>
              <w:bookmarkEnd w:id="8010"/>
              <w:bookmarkEnd w:id="8011"/>
              <w:bookmarkEnd w:id="8012"/>
              <w:bookmarkEnd w:id="8013"/>
              <w:bookmarkEnd w:id="8014"/>
              <w:bookmarkEnd w:id="8015"/>
              <w:bookmarkEnd w:id="8016"/>
              <w:bookmarkEnd w:id="8017"/>
              <w:bookmarkEnd w:id="8018"/>
              <w:bookmarkEnd w:id="8019"/>
              <w:bookmarkEnd w:id="8020"/>
              <w:bookmarkEnd w:id="8021"/>
              <w:bookmarkEnd w:id="8022"/>
              <w:bookmarkEnd w:id="8023"/>
              <w:bookmarkEnd w:id="8024"/>
            </w:del>
          </w:p>
        </w:tc>
        <w:tc>
          <w:tcPr>
            <w:tcW w:w="6750" w:type="dxa"/>
          </w:tcPr>
          <w:p w14:paraId="00078590" w14:textId="3D25F9B2" w:rsidR="00A35D85" w:rsidRPr="00A35D85" w:rsidDel="008E55F3" w:rsidRDefault="005B2398">
            <w:pPr>
              <w:pStyle w:val="Heading2"/>
              <w:rPr>
                <w:del w:id="8025" w:author="John Clevenger [2]" w:date="2022-12-15T16:33:00Z"/>
              </w:rPr>
              <w:pPrChange w:id="8026" w:author="John Clevenger" w:date="2023-11-19T12:22:00Z">
                <w:pPr/>
              </w:pPrChange>
            </w:pPr>
            <w:del w:id="8027" w:author="John Clevenger [2]" w:date="2022-12-15T16:33:00Z">
              <w:r w:rsidDel="008E55F3">
                <w:delText>List who is logged in</w:delText>
              </w:r>
              <w:bookmarkStart w:id="8028" w:name="_Toc122082094"/>
              <w:bookmarkStart w:id="8029" w:name="_Toc122186292"/>
              <w:bookmarkStart w:id="8030" w:name="_Toc132120989"/>
              <w:bookmarkStart w:id="8031" w:name="_Toc151285293"/>
              <w:bookmarkStart w:id="8032" w:name="_Toc151285483"/>
              <w:bookmarkStart w:id="8033" w:name="_Toc151285788"/>
              <w:bookmarkStart w:id="8034" w:name="_Toc151285981"/>
              <w:bookmarkStart w:id="8035" w:name="_Toc151286332"/>
              <w:bookmarkStart w:id="8036" w:name="_Toc151287057"/>
              <w:bookmarkStart w:id="8037" w:name="_Toc151287735"/>
              <w:bookmarkStart w:id="8038" w:name="_Toc151290370"/>
              <w:bookmarkStart w:id="8039" w:name="_Toc151291317"/>
              <w:bookmarkStart w:id="8040" w:name="_Toc151306620"/>
              <w:bookmarkStart w:id="8041" w:name="_Toc151488660"/>
              <w:bookmarkStart w:id="8042" w:name="_Toc151504450"/>
              <w:bookmarkEnd w:id="8028"/>
              <w:bookmarkEnd w:id="8029"/>
              <w:bookmarkEnd w:id="8030"/>
              <w:bookmarkEnd w:id="8031"/>
              <w:bookmarkEnd w:id="8032"/>
              <w:bookmarkEnd w:id="8033"/>
              <w:bookmarkEnd w:id="8034"/>
              <w:bookmarkEnd w:id="8035"/>
              <w:bookmarkEnd w:id="8036"/>
              <w:bookmarkEnd w:id="8037"/>
              <w:bookmarkEnd w:id="8038"/>
              <w:bookmarkEnd w:id="8039"/>
              <w:bookmarkEnd w:id="8040"/>
              <w:bookmarkEnd w:id="8041"/>
              <w:bookmarkEnd w:id="8042"/>
            </w:del>
          </w:p>
        </w:tc>
        <w:bookmarkStart w:id="8043" w:name="_Toc122082095"/>
        <w:bookmarkStart w:id="8044" w:name="_Toc122186293"/>
        <w:bookmarkStart w:id="8045" w:name="_Toc132120990"/>
        <w:bookmarkStart w:id="8046" w:name="_Toc151285294"/>
        <w:bookmarkStart w:id="8047" w:name="_Toc151285484"/>
        <w:bookmarkStart w:id="8048" w:name="_Toc151285789"/>
        <w:bookmarkStart w:id="8049" w:name="_Toc151285982"/>
        <w:bookmarkStart w:id="8050" w:name="_Toc151286333"/>
        <w:bookmarkStart w:id="8051" w:name="_Toc151287058"/>
        <w:bookmarkStart w:id="8052" w:name="_Toc151287736"/>
        <w:bookmarkStart w:id="8053" w:name="_Toc151290371"/>
        <w:bookmarkStart w:id="8054" w:name="_Toc151291318"/>
        <w:bookmarkStart w:id="8055" w:name="_Toc151306621"/>
        <w:bookmarkStart w:id="8056" w:name="_Toc151488661"/>
        <w:bookmarkStart w:id="8057" w:name="_Toc151504451"/>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bookmarkEnd w:id="8057"/>
      </w:tr>
      <w:tr w:rsidR="00757247" w:rsidDel="008E55F3" w14:paraId="5067717E" w14:textId="77777777" w:rsidTr="008E55F3">
        <w:trPr>
          <w:cantSplit/>
          <w:trHeight w:val="285"/>
          <w:jc w:val="center"/>
          <w:del w:id="8058" w:author="John Clevenger [2]" w:date="2022-12-15T16:33:00Z"/>
        </w:trPr>
        <w:tc>
          <w:tcPr>
            <w:tcW w:w="3370" w:type="dxa"/>
          </w:tcPr>
          <w:p w14:paraId="59AC014A" w14:textId="256E4DD1" w:rsidR="00A35D85" w:rsidRPr="00A35D85" w:rsidDel="008E55F3" w:rsidRDefault="00A35D85">
            <w:pPr>
              <w:pStyle w:val="Heading2"/>
              <w:rPr>
                <w:del w:id="8059" w:author="John Clevenger [2]" w:date="2022-12-15T16:33:00Z"/>
              </w:rPr>
              <w:pPrChange w:id="8060" w:author="John Clevenger" w:date="2023-11-19T12:22:00Z">
                <w:pPr/>
              </w:pPrChange>
            </w:pPr>
            <w:del w:id="8061" w:author="John Clevenger [2]" w:date="2022-12-15T16:33:00Z">
              <w:r w:rsidRPr="00A35D85" w:rsidDel="008E55F3">
                <w:delText>Notification Settings</w:delText>
              </w:r>
              <w:bookmarkStart w:id="8062" w:name="_Toc122082096"/>
              <w:bookmarkStart w:id="8063" w:name="_Toc122186294"/>
              <w:bookmarkStart w:id="8064" w:name="_Toc132120991"/>
              <w:bookmarkStart w:id="8065" w:name="_Toc151285295"/>
              <w:bookmarkStart w:id="8066" w:name="_Toc151285485"/>
              <w:bookmarkStart w:id="8067" w:name="_Toc151285790"/>
              <w:bookmarkStart w:id="8068" w:name="_Toc151285983"/>
              <w:bookmarkStart w:id="8069" w:name="_Toc151286334"/>
              <w:bookmarkStart w:id="8070" w:name="_Toc151287059"/>
              <w:bookmarkStart w:id="8071" w:name="_Toc151287737"/>
              <w:bookmarkStart w:id="8072" w:name="_Toc151290372"/>
              <w:bookmarkStart w:id="8073" w:name="_Toc151291319"/>
              <w:bookmarkStart w:id="8074" w:name="_Toc151306622"/>
              <w:bookmarkStart w:id="8075" w:name="_Toc151488662"/>
              <w:bookmarkStart w:id="8076" w:name="_Toc151504452"/>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del>
          </w:p>
        </w:tc>
        <w:tc>
          <w:tcPr>
            <w:tcW w:w="6750" w:type="dxa"/>
          </w:tcPr>
          <w:p w14:paraId="36BA6088" w14:textId="485FA62F" w:rsidR="00A35D85" w:rsidRPr="00A35D85" w:rsidDel="008E55F3" w:rsidRDefault="00C0404A">
            <w:pPr>
              <w:pStyle w:val="Heading2"/>
              <w:rPr>
                <w:del w:id="8077" w:author="John Clevenger [2]" w:date="2022-12-15T16:33:00Z"/>
              </w:rPr>
              <w:pPrChange w:id="8078" w:author="John Clevenger" w:date="2023-11-19T12:22:00Z">
                <w:pPr/>
              </w:pPrChange>
            </w:pPr>
            <w:del w:id="8079" w:author="John Clevenger [2]" w:date="2022-12-15T16:33:00Z">
              <w:r w:rsidDel="008E55F3">
                <w:delText>List of Notification Settings</w:delText>
              </w:r>
              <w:bookmarkStart w:id="8080" w:name="_Toc122082097"/>
              <w:bookmarkStart w:id="8081" w:name="_Toc122186295"/>
              <w:bookmarkStart w:id="8082" w:name="_Toc132120992"/>
              <w:bookmarkStart w:id="8083" w:name="_Toc151285296"/>
              <w:bookmarkStart w:id="8084" w:name="_Toc151285486"/>
              <w:bookmarkStart w:id="8085" w:name="_Toc151285791"/>
              <w:bookmarkStart w:id="8086" w:name="_Toc151285984"/>
              <w:bookmarkStart w:id="8087" w:name="_Toc151286335"/>
              <w:bookmarkStart w:id="8088" w:name="_Toc151287060"/>
              <w:bookmarkStart w:id="8089" w:name="_Toc151287738"/>
              <w:bookmarkStart w:id="8090" w:name="_Toc151290373"/>
              <w:bookmarkStart w:id="8091" w:name="_Toc151291320"/>
              <w:bookmarkStart w:id="8092" w:name="_Toc151306623"/>
              <w:bookmarkStart w:id="8093" w:name="_Toc151488663"/>
              <w:bookmarkStart w:id="8094" w:name="_Toc151504453"/>
              <w:bookmarkEnd w:id="8080"/>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del>
          </w:p>
        </w:tc>
        <w:bookmarkStart w:id="8095" w:name="_Toc122082098"/>
        <w:bookmarkStart w:id="8096" w:name="_Toc122186296"/>
        <w:bookmarkStart w:id="8097" w:name="_Toc132120993"/>
        <w:bookmarkStart w:id="8098" w:name="_Toc151285297"/>
        <w:bookmarkStart w:id="8099" w:name="_Toc151285487"/>
        <w:bookmarkStart w:id="8100" w:name="_Toc151285792"/>
        <w:bookmarkStart w:id="8101" w:name="_Toc151285985"/>
        <w:bookmarkStart w:id="8102" w:name="_Toc151286336"/>
        <w:bookmarkStart w:id="8103" w:name="_Toc151287061"/>
        <w:bookmarkStart w:id="8104" w:name="_Toc151287739"/>
        <w:bookmarkStart w:id="8105" w:name="_Toc151290374"/>
        <w:bookmarkStart w:id="8106" w:name="_Toc151291321"/>
        <w:bookmarkStart w:id="8107" w:name="_Toc151306624"/>
        <w:bookmarkStart w:id="8108" w:name="_Toc151488664"/>
        <w:bookmarkStart w:id="8109" w:name="_Toc151504454"/>
        <w:bookmarkEnd w:id="8095"/>
        <w:bookmarkEnd w:id="8096"/>
        <w:bookmarkEnd w:id="8097"/>
        <w:bookmarkEnd w:id="8098"/>
        <w:bookmarkEnd w:id="8099"/>
        <w:bookmarkEnd w:id="8100"/>
        <w:bookmarkEnd w:id="8101"/>
        <w:bookmarkEnd w:id="8102"/>
        <w:bookmarkEnd w:id="8103"/>
        <w:bookmarkEnd w:id="8104"/>
        <w:bookmarkEnd w:id="8105"/>
        <w:bookmarkEnd w:id="8106"/>
        <w:bookmarkEnd w:id="8107"/>
        <w:bookmarkEnd w:id="8108"/>
        <w:bookmarkEnd w:id="8109"/>
      </w:tr>
      <w:tr w:rsidR="00757247" w:rsidDel="008E55F3" w14:paraId="177AD75B" w14:textId="77777777" w:rsidTr="008E55F3">
        <w:trPr>
          <w:cantSplit/>
          <w:trHeight w:val="285"/>
          <w:jc w:val="center"/>
          <w:del w:id="8110" w:author="John Clevenger [2]" w:date="2022-12-15T16:33:00Z"/>
        </w:trPr>
        <w:tc>
          <w:tcPr>
            <w:tcW w:w="3370" w:type="dxa"/>
          </w:tcPr>
          <w:p w14:paraId="128DFAB0" w14:textId="39E0555F" w:rsidR="00A35D85" w:rsidRPr="00A35D85" w:rsidDel="008E55F3" w:rsidRDefault="00A35D85">
            <w:pPr>
              <w:pStyle w:val="Heading2"/>
              <w:rPr>
                <w:del w:id="8111" w:author="John Clevenger [2]" w:date="2022-12-15T16:33:00Z"/>
              </w:rPr>
              <w:pPrChange w:id="8112" w:author="John Clevenger" w:date="2023-11-19T12:22:00Z">
                <w:pPr/>
              </w:pPrChange>
            </w:pPr>
            <w:del w:id="8113" w:author="John Clevenger [2]" w:date="2022-12-15T16:33:00Z">
              <w:r w:rsidRPr="00A35D85" w:rsidDel="008E55F3">
                <w:delText>Problems</w:delText>
              </w:r>
              <w:bookmarkStart w:id="8114" w:name="_Toc122082099"/>
              <w:bookmarkStart w:id="8115" w:name="_Toc122186297"/>
              <w:bookmarkStart w:id="8116" w:name="_Toc132120994"/>
              <w:bookmarkStart w:id="8117" w:name="_Toc151285298"/>
              <w:bookmarkStart w:id="8118" w:name="_Toc151285488"/>
              <w:bookmarkStart w:id="8119" w:name="_Toc151285793"/>
              <w:bookmarkStart w:id="8120" w:name="_Toc151285986"/>
              <w:bookmarkStart w:id="8121" w:name="_Toc151286337"/>
              <w:bookmarkStart w:id="8122" w:name="_Toc151287062"/>
              <w:bookmarkStart w:id="8123" w:name="_Toc151287740"/>
              <w:bookmarkStart w:id="8124" w:name="_Toc151290375"/>
              <w:bookmarkStart w:id="8125" w:name="_Toc151291322"/>
              <w:bookmarkStart w:id="8126" w:name="_Toc151306625"/>
              <w:bookmarkStart w:id="8127" w:name="_Toc151488665"/>
              <w:bookmarkStart w:id="8128" w:name="_Toc151504455"/>
              <w:bookmarkEnd w:id="8114"/>
              <w:bookmarkEnd w:id="8115"/>
              <w:bookmarkEnd w:id="8116"/>
              <w:bookmarkEnd w:id="8117"/>
              <w:bookmarkEnd w:id="8118"/>
              <w:bookmarkEnd w:id="8119"/>
              <w:bookmarkEnd w:id="8120"/>
              <w:bookmarkEnd w:id="8121"/>
              <w:bookmarkEnd w:id="8122"/>
              <w:bookmarkEnd w:id="8123"/>
              <w:bookmarkEnd w:id="8124"/>
              <w:bookmarkEnd w:id="8125"/>
              <w:bookmarkEnd w:id="8126"/>
              <w:bookmarkEnd w:id="8127"/>
              <w:bookmarkEnd w:id="8128"/>
            </w:del>
          </w:p>
        </w:tc>
        <w:tc>
          <w:tcPr>
            <w:tcW w:w="6750" w:type="dxa"/>
          </w:tcPr>
          <w:p w14:paraId="6BD6EB1B" w14:textId="4A7B8F51" w:rsidR="00A35D85" w:rsidRPr="00A35D85" w:rsidDel="008E55F3" w:rsidRDefault="005B2398">
            <w:pPr>
              <w:pStyle w:val="Heading2"/>
              <w:rPr>
                <w:del w:id="8129" w:author="John Clevenger [2]" w:date="2022-12-15T16:33:00Z"/>
              </w:rPr>
              <w:pPrChange w:id="8130" w:author="John Clevenger" w:date="2023-11-19T12:22:00Z">
                <w:pPr/>
              </w:pPrChange>
            </w:pPr>
            <w:del w:id="8131" w:author="John Clevenger [2]" w:date="2022-12-15T16:33:00Z">
              <w:r w:rsidDel="008E55F3">
                <w:delText>List problems</w:delText>
              </w:r>
              <w:bookmarkStart w:id="8132" w:name="_Toc122082100"/>
              <w:bookmarkStart w:id="8133" w:name="_Toc122186298"/>
              <w:bookmarkStart w:id="8134" w:name="_Toc132120995"/>
              <w:bookmarkStart w:id="8135" w:name="_Toc151285299"/>
              <w:bookmarkStart w:id="8136" w:name="_Toc151285489"/>
              <w:bookmarkStart w:id="8137" w:name="_Toc151285794"/>
              <w:bookmarkStart w:id="8138" w:name="_Toc151285987"/>
              <w:bookmarkStart w:id="8139" w:name="_Toc151286338"/>
              <w:bookmarkStart w:id="8140" w:name="_Toc151287063"/>
              <w:bookmarkStart w:id="8141" w:name="_Toc151287741"/>
              <w:bookmarkStart w:id="8142" w:name="_Toc151290376"/>
              <w:bookmarkStart w:id="8143" w:name="_Toc151291323"/>
              <w:bookmarkStart w:id="8144" w:name="_Toc151306626"/>
              <w:bookmarkStart w:id="8145" w:name="_Toc151488666"/>
              <w:bookmarkStart w:id="8146" w:name="_Toc151504456"/>
              <w:bookmarkEnd w:id="8132"/>
              <w:bookmarkEnd w:id="8133"/>
              <w:bookmarkEnd w:id="8134"/>
              <w:bookmarkEnd w:id="8135"/>
              <w:bookmarkEnd w:id="8136"/>
              <w:bookmarkEnd w:id="8137"/>
              <w:bookmarkEnd w:id="8138"/>
              <w:bookmarkEnd w:id="8139"/>
              <w:bookmarkEnd w:id="8140"/>
              <w:bookmarkEnd w:id="8141"/>
              <w:bookmarkEnd w:id="8142"/>
              <w:bookmarkEnd w:id="8143"/>
              <w:bookmarkEnd w:id="8144"/>
              <w:bookmarkEnd w:id="8145"/>
              <w:bookmarkEnd w:id="8146"/>
            </w:del>
          </w:p>
        </w:tc>
        <w:bookmarkStart w:id="8147" w:name="_Toc122082101"/>
        <w:bookmarkStart w:id="8148" w:name="_Toc122186299"/>
        <w:bookmarkStart w:id="8149" w:name="_Toc132120996"/>
        <w:bookmarkStart w:id="8150" w:name="_Toc151285300"/>
        <w:bookmarkStart w:id="8151" w:name="_Toc151285490"/>
        <w:bookmarkStart w:id="8152" w:name="_Toc151285795"/>
        <w:bookmarkStart w:id="8153" w:name="_Toc151285988"/>
        <w:bookmarkStart w:id="8154" w:name="_Toc151286339"/>
        <w:bookmarkStart w:id="8155" w:name="_Toc151287064"/>
        <w:bookmarkStart w:id="8156" w:name="_Toc151287742"/>
        <w:bookmarkStart w:id="8157" w:name="_Toc151290377"/>
        <w:bookmarkStart w:id="8158" w:name="_Toc151291324"/>
        <w:bookmarkStart w:id="8159" w:name="_Toc151306627"/>
        <w:bookmarkStart w:id="8160" w:name="_Toc151488667"/>
        <w:bookmarkStart w:id="8161" w:name="_Toc151504457"/>
        <w:bookmarkEnd w:id="814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tr>
      <w:tr w:rsidR="00757247" w:rsidDel="008E55F3" w14:paraId="50FE1C33" w14:textId="77777777" w:rsidTr="008E55F3">
        <w:trPr>
          <w:cantSplit/>
          <w:trHeight w:val="285"/>
          <w:jc w:val="center"/>
          <w:del w:id="8162" w:author="John Clevenger [2]" w:date="2022-12-15T16:33:00Z"/>
        </w:trPr>
        <w:tc>
          <w:tcPr>
            <w:tcW w:w="3370" w:type="dxa"/>
          </w:tcPr>
          <w:p w14:paraId="21EB5EF1" w14:textId="5F804104" w:rsidR="00A35D85" w:rsidRPr="00A35D85" w:rsidDel="008E55F3" w:rsidRDefault="00A35D85">
            <w:pPr>
              <w:pStyle w:val="Heading2"/>
              <w:rPr>
                <w:del w:id="8163" w:author="John Clevenger [2]" w:date="2022-12-15T16:33:00Z"/>
              </w:rPr>
              <w:pPrChange w:id="8164" w:author="John Clevenger" w:date="2023-11-19T12:22:00Z">
                <w:pPr/>
              </w:pPrChange>
            </w:pPr>
            <w:del w:id="8165" w:author="John Clevenger [2]" w:date="2022-12-15T16:33:00Z">
              <w:r w:rsidRPr="00A35D85" w:rsidDel="008E55F3">
                <w:delText>Run 5 field</w:delText>
              </w:r>
              <w:bookmarkStart w:id="8166" w:name="_Toc122082102"/>
              <w:bookmarkStart w:id="8167" w:name="_Toc122186300"/>
              <w:bookmarkStart w:id="8168" w:name="_Toc132120997"/>
              <w:bookmarkStart w:id="8169" w:name="_Toc151285301"/>
              <w:bookmarkStart w:id="8170" w:name="_Toc151285491"/>
              <w:bookmarkStart w:id="8171" w:name="_Toc151285796"/>
              <w:bookmarkStart w:id="8172" w:name="_Toc151285989"/>
              <w:bookmarkStart w:id="8173" w:name="_Toc151286340"/>
              <w:bookmarkStart w:id="8174" w:name="_Toc151287065"/>
              <w:bookmarkStart w:id="8175" w:name="_Toc151287743"/>
              <w:bookmarkStart w:id="8176" w:name="_Toc151290378"/>
              <w:bookmarkStart w:id="8177" w:name="_Toc151291325"/>
              <w:bookmarkStart w:id="8178" w:name="_Toc151306628"/>
              <w:bookmarkStart w:id="8179" w:name="_Toc151488668"/>
              <w:bookmarkStart w:id="8180" w:name="_Toc151504458"/>
              <w:bookmarkEnd w:id="8166"/>
              <w:bookmarkEnd w:id="8167"/>
              <w:bookmarkEnd w:id="8168"/>
              <w:bookmarkEnd w:id="8169"/>
              <w:bookmarkEnd w:id="8170"/>
              <w:bookmarkEnd w:id="8171"/>
              <w:bookmarkEnd w:id="8172"/>
              <w:bookmarkEnd w:id="8173"/>
              <w:bookmarkEnd w:id="8174"/>
              <w:bookmarkEnd w:id="8175"/>
              <w:bookmarkEnd w:id="8176"/>
              <w:bookmarkEnd w:id="8177"/>
              <w:bookmarkEnd w:id="8178"/>
              <w:bookmarkEnd w:id="8179"/>
              <w:bookmarkEnd w:id="8180"/>
            </w:del>
          </w:p>
        </w:tc>
        <w:tc>
          <w:tcPr>
            <w:tcW w:w="6750" w:type="dxa"/>
          </w:tcPr>
          <w:p w14:paraId="5DA615D2" w14:textId="5D58EDBF" w:rsidR="00A35D85" w:rsidRPr="00A35D85" w:rsidDel="008E55F3" w:rsidRDefault="005B2398">
            <w:pPr>
              <w:pStyle w:val="Heading2"/>
              <w:rPr>
                <w:del w:id="8181" w:author="John Clevenger [2]" w:date="2022-12-15T16:33:00Z"/>
              </w:rPr>
              <w:pPrChange w:id="8182" w:author="John Clevenger" w:date="2023-11-19T12:22:00Z">
                <w:pPr/>
              </w:pPrChange>
            </w:pPr>
            <w:del w:id="8183" w:author="John Clevenger [2]" w:date="2022-12-15T16:33:00Z">
              <w:r w:rsidDel="008E55F3">
                <w:delText xml:space="preserve">List of runs: run #, team #, problem letter, elapsed time, </w:delText>
              </w:r>
              <w:r w:rsidR="0053526D" w:rsidDel="008E55F3">
                <w:delText>judgment</w:delText>
              </w:r>
              <w:bookmarkStart w:id="8184" w:name="_Toc122082103"/>
              <w:bookmarkStart w:id="8185" w:name="_Toc122186301"/>
              <w:bookmarkStart w:id="8186" w:name="_Toc132120998"/>
              <w:bookmarkStart w:id="8187" w:name="_Toc151285302"/>
              <w:bookmarkStart w:id="8188" w:name="_Toc151285492"/>
              <w:bookmarkStart w:id="8189" w:name="_Toc151285797"/>
              <w:bookmarkStart w:id="8190" w:name="_Toc151285990"/>
              <w:bookmarkStart w:id="8191" w:name="_Toc151286341"/>
              <w:bookmarkStart w:id="8192" w:name="_Toc151287066"/>
              <w:bookmarkStart w:id="8193" w:name="_Toc151287744"/>
              <w:bookmarkStart w:id="8194" w:name="_Toc151290379"/>
              <w:bookmarkStart w:id="8195" w:name="_Toc151291326"/>
              <w:bookmarkStart w:id="8196" w:name="_Toc151306629"/>
              <w:bookmarkStart w:id="8197" w:name="_Toc151488669"/>
              <w:bookmarkStart w:id="8198" w:name="_Toc151504459"/>
              <w:bookmarkEnd w:id="8184"/>
              <w:bookmarkEnd w:id="8185"/>
              <w:bookmarkEnd w:id="8186"/>
              <w:bookmarkEnd w:id="8187"/>
              <w:bookmarkEnd w:id="8188"/>
              <w:bookmarkEnd w:id="8189"/>
              <w:bookmarkEnd w:id="8190"/>
              <w:bookmarkEnd w:id="8191"/>
              <w:bookmarkEnd w:id="8192"/>
              <w:bookmarkEnd w:id="8193"/>
              <w:bookmarkEnd w:id="8194"/>
              <w:bookmarkEnd w:id="8195"/>
              <w:bookmarkEnd w:id="8196"/>
              <w:bookmarkEnd w:id="8197"/>
              <w:bookmarkEnd w:id="8198"/>
            </w:del>
          </w:p>
        </w:tc>
        <w:bookmarkStart w:id="8199" w:name="_Toc122082104"/>
        <w:bookmarkStart w:id="8200" w:name="_Toc122186302"/>
        <w:bookmarkStart w:id="8201" w:name="_Toc132120999"/>
        <w:bookmarkStart w:id="8202" w:name="_Toc151285303"/>
        <w:bookmarkStart w:id="8203" w:name="_Toc151285493"/>
        <w:bookmarkStart w:id="8204" w:name="_Toc151285798"/>
        <w:bookmarkStart w:id="8205" w:name="_Toc151285991"/>
        <w:bookmarkStart w:id="8206" w:name="_Toc151286342"/>
        <w:bookmarkStart w:id="8207" w:name="_Toc151287067"/>
        <w:bookmarkStart w:id="8208" w:name="_Toc151287745"/>
        <w:bookmarkStart w:id="8209" w:name="_Toc151290380"/>
        <w:bookmarkStart w:id="8210" w:name="_Toc151291327"/>
        <w:bookmarkStart w:id="8211" w:name="_Toc151306630"/>
        <w:bookmarkStart w:id="8212" w:name="_Toc151488670"/>
        <w:bookmarkStart w:id="8213" w:name="_Toc151504460"/>
        <w:bookmarkEnd w:id="8199"/>
        <w:bookmarkEnd w:id="8200"/>
        <w:bookmarkEnd w:id="8201"/>
        <w:bookmarkEnd w:id="8202"/>
        <w:bookmarkEnd w:id="8203"/>
        <w:bookmarkEnd w:id="8204"/>
        <w:bookmarkEnd w:id="8205"/>
        <w:bookmarkEnd w:id="8206"/>
        <w:bookmarkEnd w:id="8207"/>
        <w:bookmarkEnd w:id="8208"/>
        <w:bookmarkEnd w:id="8209"/>
        <w:bookmarkEnd w:id="8210"/>
        <w:bookmarkEnd w:id="8211"/>
        <w:bookmarkEnd w:id="8212"/>
        <w:bookmarkEnd w:id="8213"/>
      </w:tr>
      <w:tr w:rsidR="00757247" w:rsidDel="008E55F3" w14:paraId="12F66663" w14:textId="77777777" w:rsidTr="008E55F3">
        <w:trPr>
          <w:cantSplit/>
          <w:trHeight w:val="285"/>
          <w:jc w:val="center"/>
          <w:del w:id="8214" w:author="John Clevenger [2]" w:date="2022-12-15T16:33:00Z"/>
        </w:trPr>
        <w:tc>
          <w:tcPr>
            <w:tcW w:w="3370" w:type="dxa"/>
          </w:tcPr>
          <w:p w14:paraId="60C8AD6E" w14:textId="6EC007F0" w:rsidR="00A35D85" w:rsidRPr="00A35D85" w:rsidDel="008E55F3" w:rsidRDefault="00A35D85">
            <w:pPr>
              <w:pStyle w:val="Heading2"/>
              <w:rPr>
                <w:del w:id="8215" w:author="John Clevenger [2]" w:date="2022-12-15T16:33:00Z"/>
              </w:rPr>
              <w:pPrChange w:id="8216" w:author="John Clevenger" w:date="2023-11-19T12:22:00Z">
                <w:pPr/>
              </w:pPrChange>
            </w:pPr>
            <w:del w:id="8217" w:author="John Clevenger [2]" w:date="2022-12-15T16:33:00Z">
              <w:r w:rsidRPr="00A35D85" w:rsidDel="008E55F3">
                <w:delText>Run Notifications Sent</w:delText>
              </w:r>
              <w:bookmarkStart w:id="8218" w:name="_Toc122082105"/>
              <w:bookmarkStart w:id="8219" w:name="_Toc122186303"/>
              <w:bookmarkStart w:id="8220" w:name="_Toc132121000"/>
              <w:bookmarkStart w:id="8221" w:name="_Toc151285304"/>
              <w:bookmarkStart w:id="8222" w:name="_Toc151285494"/>
              <w:bookmarkStart w:id="8223" w:name="_Toc151285799"/>
              <w:bookmarkStart w:id="8224" w:name="_Toc151285992"/>
              <w:bookmarkStart w:id="8225" w:name="_Toc151286343"/>
              <w:bookmarkStart w:id="8226" w:name="_Toc151287068"/>
              <w:bookmarkStart w:id="8227" w:name="_Toc151287746"/>
              <w:bookmarkStart w:id="8228" w:name="_Toc151290381"/>
              <w:bookmarkStart w:id="8229" w:name="_Toc151291328"/>
              <w:bookmarkStart w:id="8230" w:name="_Toc151306631"/>
              <w:bookmarkStart w:id="8231" w:name="_Toc151488671"/>
              <w:bookmarkStart w:id="8232" w:name="_Toc151504461"/>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del>
          </w:p>
        </w:tc>
        <w:tc>
          <w:tcPr>
            <w:tcW w:w="6750" w:type="dxa"/>
          </w:tcPr>
          <w:p w14:paraId="0DB24A14" w14:textId="57FD72F4" w:rsidR="00A35D85" w:rsidRPr="00A35D85" w:rsidDel="008E55F3" w:rsidRDefault="00A35D85">
            <w:pPr>
              <w:pStyle w:val="Heading2"/>
              <w:rPr>
                <w:del w:id="8233" w:author="John Clevenger [2]" w:date="2022-12-15T16:33:00Z"/>
              </w:rPr>
              <w:pPrChange w:id="8234" w:author="John Clevenger" w:date="2023-11-19T12:22:00Z">
                <w:pPr/>
              </w:pPrChange>
            </w:pPr>
            <w:bookmarkStart w:id="8235" w:name="_Toc122082106"/>
            <w:bookmarkStart w:id="8236" w:name="_Toc122186304"/>
            <w:bookmarkStart w:id="8237" w:name="_Toc132121001"/>
            <w:bookmarkStart w:id="8238" w:name="_Toc151285305"/>
            <w:bookmarkStart w:id="8239" w:name="_Toc151285495"/>
            <w:bookmarkStart w:id="8240" w:name="_Toc151285800"/>
            <w:bookmarkStart w:id="8241" w:name="_Toc151285993"/>
            <w:bookmarkStart w:id="8242" w:name="_Toc151286344"/>
            <w:bookmarkStart w:id="8243" w:name="_Toc151287069"/>
            <w:bookmarkStart w:id="8244" w:name="_Toc151287747"/>
            <w:bookmarkStart w:id="8245" w:name="_Toc151290382"/>
            <w:bookmarkStart w:id="8246" w:name="_Toc151291329"/>
            <w:bookmarkStart w:id="8247" w:name="_Toc151306632"/>
            <w:bookmarkStart w:id="8248" w:name="_Toc151488672"/>
            <w:bookmarkStart w:id="8249" w:name="_Toc151504462"/>
            <w:bookmarkEnd w:id="8235"/>
            <w:bookmarkEnd w:id="8236"/>
            <w:bookmarkEnd w:id="8237"/>
            <w:bookmarkEnd w:id="8238"/>
            <w:bookmarkEnd w:id="8239"/>
            <w:bookmarkEnd w:id="8240"/>
            <w:bookmarkEnd w:id="8241"/>
            <w:bookmarkEnd w:id="8242"/>
            <w:bookmarkEnd w:id="8243"/>
            <w:bookmarkEnd w:id="8244"/>
            <w:bookmarkEnd w:id="8245"/>
            <w:bookmarkEnd w:id="8246"/>
            <w:bookmarkEnd w:id="8247"/>
            <w:bookmarkEnd w:id="8248"/>
            <w:bookmarkEnd w:id="8249"/>
          </w:p>
        </w:tc>
        <w:bookmarkStart w:id="8250" w:name="_Toc122082107"/>
        <w:bookmarkStart w:id="8251" w:name="_Toc122186305"/>
        <w:bookmarkStart w:id="8252" w:name="_Toc132121002"/>
        <w:bookmarkStart w:id="8253" w:name="_Toc151285306"/>
        <w:bookmarkStart w:id="8254" w:name="_Toc151285496"/>
        <w:bookmarkStart w:id="8255" w:name="_Toc151285801"/>
        <w:bookmarkStart w:id="8256" w:name="_Toc151285994"/>
        <w:bookmarkStart w:id="8257" w:name="_Toc151286345"/>
        <w:bookmarkStart w:id="8258" w:name="_Toc151287070"/>
        <w:bookmarkStart w:id="8259" w:name="_Toc151287748"/>
        <w:bookmarkStart w:id="8260" w:name="_Toc151290383"/>
        <w:bookmarkStart w:id="8261" w:name="_Toc151291330"/>
        <w:bookmarkStart w:id="8262" w:name="_Toc151306633"/>
        <w:bookmarkStart w:id="8263" w:name="_Toc151488673"/>
        <w:bookmarkStart w:id="8264" w:name="_Toc151504463"/>
        <w:bookmarkEnd w:id="8250"/>
        <w:bookmarkEnd w:id="8251"/>
        <w:bookmarkEnd w:id="8252"/>
        <w:bookmarkEnd w:id="8253"/>
        <w:bookmarkEnd w:id="8254"/>
        <w:bookmarkEnd w:id="8255"/>
        <w:bookmarkEnd w:id="8256"/>
        <w:bookmarkEnd w:id="8257"/>
        <w:bookmarkEnd w:id="8258"/>
        <w:bookmarkEnd w:id="8259"/>
        <w:bookmarkEnd w:id="8260"/>
        <w:bookmarkEnd w:id="8261"/>
        <w:bookmarkEnd w:id="8262"/>
        <w:bookmarkEnd w:id="8263"/>
        <w:bookmarkEnd w:id="8264"/>
      </w:tr>
      <w:tr w:rsidR="00757247" w:rsidDel="008E55F3" w14:paraId="19FA3311" w14:textId="77777777" w:rsidTr="008E55F3">
        <w:trPr>
          <w:cantSplit/>
          <w:trHeight w:val="285"/>
          <w:jc w:val="center"/>
          <w:del w:id="8265" w:author="John Clevenger [2]" w:date="2022-12-15T16:33:00Z"/>
        </w:trPr>
        <w:tc>
          <w:tcPr>
            <w:tcW w:w="3370" w:type="dxa"/>
          </w:tcPr>
          <w:p w14:paraId="5B5A3508" w14:textId="0B48C7AD" w:rsidR="00A35D85" w:rsidRPr="00A35D85" w:rsidDel="008E55F3" w:rsidRDefault="00A35D85">
            <w:pPr>
              <w:pStyle w:val="Heading2"/>
              <w:rPr>
                <w:del w:id="8266" w:author="John Clevenger [2]" w:date="2022-12-15T16:33:00Z"/>
              </w:rPr>
              <w:pPrChange w:id="8267" w:author="John Clevenger" w:date="2023-11-19T12:22:00Z">
                <w:pPr/>
              </w:pPrChange>
            </w:pPr>
            <w:del w:id="8268" w:author="John Clevenger [2]" w:date="2022-12-15T16:33:00Z">
              <w:r w:rsidRPr="00A35D85" w:rsidDel="008E55F3">
                <w:delText>Runs</w:delText>
              </w:r>
              <w:bookmarkStart w:id="8269" w:name="_Toc122082108"/>
              <w:bookmarkStart w:id="8270" w:name="_Toc122186306"/>
              <w:bookmarkStart w:id="8271" w:name="_Toc132121003"/>
              <w:bookmarkStart w:id="8272" w:name="_Toc151285307"/>
              <w:bookmarkStart w:id="8273" w:name="_Toc151285497"/>
              <w:bookmarkStart w:id="8274" w:name="_Toc151285802"/>
              <w:bookmarkStart w:id="8275" w:name="_Toc151285995"/>
              <w:bookmarkStart w:id="8276" w:name="_Toc151286346"/>
              <w:bookmarkStart w:id="8277" w:name="_Toc151287071"/>
              <w:bookmarkStart w:id="8278" w:name="_Toc151287749"/>
              <w:bookmarkStart w:id="8279" w:name="_Toc151290384"/>
              <w:bookmarkStart w:id="8280" w:name="_Toc151291331"/>
              <w:bookmarkStart w:id="8281" w:name="_Toc151306634"/>
              <w:bookmarkStart w:id="8282" w:name="_Toc151488674"/>
              <w:bookmarkStart w:id="8283" w:name="_Toc151504464"/>
              <w:bookmarkEnd w:id="8269"/>
              <w:bookmarkEnd w:id="8270"/>
              <w:bookmarkEnd w:id="8271"/>
              <w:bookmarkEnd w:id="8272"/>
              <w:bookmarkEnd w:id="8273"/>
              <w:bookmarkEnd w:id="8274"/>
              <w:bookmarkEnd w:id="8275"/>
              <w:bookmarkEnd w:id="8276"/>
              <w:bookmarkEnd w:id="8277"/>
              <w:bookmarkEnd w:id="8278"/>
              <w:bookmarkEnd w:id="8279"/>
              <w:bookmarkEnd w:id="8280"/>
              <w:bookmarkEnd w:id="8281"/>
              <w:bookmarkEnd w:id="8282"/>
              <w:bookmarkEnd w:id="8283"/>
            </w:del>
          </w:p>
        </w:tc>
        <w:tc>
          <w:tcPr>
            <w:tcW w:w="6750" w:type="dxa"/>
          </w:tcPr>
          <w:p w14:paraId="2EB1576A" w14:textId="4F03602F" w:rsidR="005B2398" w:rsidRPr="00A35D85" w:rsidDel="008E55F3" w:rsidRDefault="005B2398">
            <w:pPr>
              <w:pStyle w:val="Heading2"/>
              <w:rPr>
                <w:del w:id="8284" w:author="John Clevenger [2]" w:date="2022-12-15T16:33:00Z"/>
              </w:rPr>
              <w:pPrChange w:id="8285" w:author="John Clevenger" w:date="2023-11-19T12:22:00Z">
                <w:pPr/>
              </w:pPrChange>
            </w:pPr>
            <w:del w:id="8286" w:author="John Clevenger [2]" w:date="2022-12-15T16:33:00Z">
              <w:r w:rsidDel="008E55F3">
                <w:delText xml:space="preserve">List of runs, with run#, run state, team #, team name, whether </w:delText>
              </w:r>
              <w:r w:rsidR="00374E4C" w:rsidDel="008E55F3">
                <w:delText>judgment</w:delText>
              </w:r>
              <w:r w:rsidDel="008E55F3">
                <w:delText xml:space="preserve"> sent to team and details on each </w:delText>
              </w:r>
              <w:r w:rsidR="00374E4C" w:rsidDel="008E55F3">
                <w:delText>judgment</w:delText>
              </w:r>
              <w:bookmarkStart w:id="8287" w:name="_Toc122082109"/>
              <w:bookmarkStart w:id="8288" w:name="_Toc122186307"/>
              <w:bookmarkStart w:id="8289" w:name="_Toc132121004"/>
              <w:bookmarkStart w:id="8290" w:name="_Toc151285308"/>
              <w:bookmarkStart w:id="8291" w:name="_Toc151285498"/>
              <w:bookmarkStart w:id="8292" w:name="_Toc151285803"/>
              <w:bookmarkStart w:id="8293" w:name="_Toc151285996"/>
              <w:bookmarkStart w:id="8294" w:name="_Toc151286347"/>
              <w:bookmarkStart w:id="8295" w:name="_Toc151287072"/>
              <w:bookmarkStart w:id="8296" w:name="_Toc151287750"/>
              <w:bookmarkStart w:id="8297" w:name="_Toc151290385"/>
              <w:bookmarkStart w:id="8298" w:name="_Toc151291332"/>
              <w:bookmarkStart w:id="8299" w:name="_Toc151306635"/>
              <w:bookmarkStart w:id="8300" w:name="_Toc151488675"/>
              <w:bookmarkStart w:id="8301" w:name="_Toc151504465"/>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del>
          </w:p>
        </w:tc>
        <w:bookmarkStart w:id="8302" w:name="_Toc122082110"/>
        <w:bookmarkStart w:id="8303" w:name="_Toc122186308"/>
        <w:bookmarkStart w:id="8304" w:name="_Toc132121005"/>
        <w:bookmarkStart w:id="8305" w:name="_Toc151285309"/>
        <w:bookmarkStart w:id="8306" w:name="_Toc151285499"/>
        <w:bookmarkStart w:id="8307" w:name="_Toc151285804"/>
        <w:bookmarkStart w:id="8308" w:name="_Toc151285997"/>
        <w:bookmarkStart w:id="8309" w:name="_Toc151286348"/>
        <w:bookmarkStart w:id="8310" w:name="_Toc151287073"/>
        <w:bookmarkStart w:id="8311" w:name="_Toc151287751"/>
        <w:bookmarkStart w:id="8312" w:name="_Toc151290386"/>
        <w:bookmarkStart w:id="8313" w:name="_Toc151291333"/>
        <w:bookmarkStart w:id="8314" w:name="_Toc151306636"/>
        <w:bookmarkStart w:id="8315" w:name="_Toc151488676"/>
        <w:bookmarkStart w:id="8316" w:name="_Toc151504466"/>
        <w:bookmarkEnd w:id="8302"/>
        <w:bookmarkEnd w:id="8303"/>
        <w:bookmarkEnd w:id="8304"/>
        <w:bookmarkEnd w:id="8305"/>
        <w:bookmarkEnd w:id="8306"/>
        <w:bookmarkEnd w:id="8307"/>
        <w:bookmarkEnd w:id="8308"/>
        <w:bookmarkEnd w:id="8309"/>
        <w:bookmarkEnd w:id="8310"/>
        <w:bookmarkEnd w:id="8311"/>
        <w:bookmarkEnd w:id="8312"/>
        <w:bookmarkEnd w:id="8313"/>
        <w:bookmarkEnd w:id="8314"/>
        <w:bookmarkEnd w:id="8315"/>
        <w:bookmarkEnd w:id="8316"/>
      </w:tr>
      <w:tr w:rsidR="00757247" w:rsidDel="008E55F3" w14:paraId="1FD47D30" w14:textId="77777777" w:rsidTr="008E55F3">
        <w:trPr>
          <w:cantSplit/>
          <w:trHeight w:val="285"/>
          <w:jc w:val="center"/>
          <w:del w:id="8317" w:author="John Clevenger [2]" w:date="2022-12-15T16:33:00Z"/>
        </w:trPr>
        <w:tc>
          <w:tcPr>
            <w:tcW w:w="3370" w:type="dxa"/>
          </w:tcPr>
          <w:p w14:paraId="336CF6BC" w14:textId="1798FE2A" w:rsidR="00A35D85" w:rsidRPr="00A35D85" w:rsidDel="008E55F3" w:rsidRDefault="00A35D85">
            <w:pPr>
              <w:pStyle w:val="Heading2"/>
              <w:rPr>
                <w:del w:id="8318" w:author="John Clevenger [2]" w:date="2022-12-15T16:33:00Z"/>
              </w:rPr>
              <w:pPrChange w:id="8319" w:author="John Clevenger" w:date="2023-11-19T12:22:00Z">
                <w:pPr/>
              </w:pPrChange>
            </w:pPr>
            <w:del w:id="8320" w:author="John Clevenger [2]" w:date="2022-12-15T16:33:00Z">
              <w:r w:rsidRPr="00A35D85" w:rsidDel="008E55F3">
                <w:delText>Runs (Version 8 content and format</w:delText>
              </w:r>
              <w:r w:rsidR="00801CB2" w:rsidDel="008E55F3">
                <w:rPr>
                  <w:rStyle w:val="FootnoteReference"/>
                </w:rPr>
                <w:footnoteReference w:id="46"/>
              </w:r>
              <w:r w:rsidRPr="00A35D85" w:rsidDel="008E55F3">
                <w:delText>)</w:delText>
              </w:r>
              <w:bookmarkStart w:id="8323" w:name="_Toc122082111"/>
              <w:bookmarkStart w:id="8324" w:name="_Toc122186309"/>
              <w:bookmarkStart w:id="8325" w:name="_Toc132121006"/>
              <w:bookmarkStart w:id="8326" w:name="_Toc151285310"/>
              <w:bookmarkStart w:id="8327" w:name="_Toc151285500"/>
              <w:bookmarkStart w:id="8328" w:name="_Toc151285805"/>
              <w:bookmarkStart w:id="8329" w:name="_Toc151285998"/>
              <w:bookmarkStart w:id="8330" w:name="_Toc151286349"/>
              <w:bookmarkStart w:id="8331" w:name="_Toc151287074"/>
              <w:bookmarkStart w:id="8332" w:name="_Toc151287752"/>
              <w:bookmarkStart w:id="8333" w:name="_Toc151290387"/>
              <w:bookmarkStart w:id="8334" w:name="_Toc151291334"/>
              <w:bookmarkStart w:id="8335" w:name="_Toc151306637"/>
              <w:bookmarkStart w:id="8336" w:name="_Toc151488677"/>
              <w:bookmarkStart w:id="8337" w:name="_Toc151504467"/>
              <w:bookmarkEnd w:id="8323"/>
              <w:bookmarkEnd w:id="8324"/>
              <w:bookmarkEnd w:id="8325"/>
              <w:bookmarkEnd w:id="8326"/>
              <w:bookmarkEnd w:id="8327"/>
              <w:bookmarkEnd w:id="8328"/>
              <w:bookmarkEnd w:id="8329"/>
              <w:bookmarkEnd w:id="8330"/>
              <w:bookmarkEnd w:id="8331"/>
              <w:bookmarkEnd w:id="8332"/>
              <w:bookmarkEnd w:id="8333"/>
              <w:bookmarkEnd w:id="8334"/>
              <w:bookmarkEnd w:id="8335"/>
              <w:bookmarkEnd w:id="8336"/>
              <w:bookmarkEnd w:id="8337"/>
            </w:del>
          </w:p>
        </w:tc>
        <w:tc>
          <w:tcPr>
            <w:tcW w:w="6750" w:type="dxa"/>
          </w:tcPr>
          <w:p w14:paraId="7642627C" w14:textId="430C0811" w:rsidR="00A35D85" w:rsidRPr="00A35D85" w:rsidDel="008E55F3" w:rsidRDefault="00801CB2">
            <w:pPr>
              <w:pStyle w:val="Heading2"/>
              <w:rPr>
                <w:del w:id="8338" w:author="John Clevenger [2]" w:date="2022-12-15T16:33:00Z"/>
              </w:rPr>
              <w:pPrChange w:id="8339" w:author="John Clevenger" w:date="2023-11-19T12:22:00Z">
                <w:pPr/>
              </w:pPrChange>
            </w:pPr>
            <w:del w:id="8340" w:author="John Clevenger [2]" w:date="2022-12-15T16:33:00Z">
              <w:r w:rsidDel="008E55F3">
                <w:delText>List of runs with detail (see below)</w:delText>
              </w:r>
              <w:bookmarkStart w:id="8341" w:name="_Toc122082112"/>
              <w:bookmarkStart w:id="8342" w:name="_Toc122186310"/>
              <w:bookmarkStart w:id="8343" w:name="_Toc132121007"/>
              <w:bookmarkStart w:id="8344" w:name="_Toc151285311"/>
              <w:bookmarkStart w:id="8345" w:name="_Toc151285501"/>
              <w:bookmarkStart w:id="8346" w:name="_Toc151285806"/>
              <w:bookmarkStart w:id="8347" w:name="_Toc151285999"/>
              <w:bookmarkStart w:id="8348" w:name="_Toc151286350"/>
              <w:bookmarkStart w:id="8349" w:name="_Toc151287075"/>
              <w:bookmarkStart w:id="8350" w:name="_Toc151287753"/>
              <w:bookmarkStart w:id="8351" w:name="_Toc151290388"/>
              <w:bookmarkStart w:id="8352" w:name="_Toc151291335"/>
              <w:bookmarkStart w:id="8353" w:name="_Toc151306638"/>
              <w:bookmarkStart w:id="8354" w:name="_Toc151488678"/>
              <w:bookmarkStart w:id="8355" w:name="_Toc151504468"/>
              <w:bookmarkEnd w:id="8341"/>
              <w:bookmarkEnd w:id="8342"/>
              <w:bookmarkEnd w:id="8343"/>
              <w:bookmarkEnd w:id="8344"/>
              <w:bookmarkEnd w:id="8345"/>
              <w:bookmarkEnd w:id="8346"/>
              <w:bookmarkEnd w:id="8347"/>
              <w:bookmarkEnd w:id="8348"/>
              <w:bookmarkEnd w:id="8349"/>
              <w:bookmarkEnd w:id="8350"/>
              <w:bookmarkEnd w:id="8351"/>
              <w:bookmarkEnd w:id="8352"/>
              <w:bookmarkEnd w:id="8353"/>
              <w:bookmarkEnd w:id="8354"/>
              <w:bookmarkEnd w:id="8355"/>
            </w:del>
          </w:p>
        </w:tc>
        <w:bookmarkStart w:id="8356" w:name="_Toc122082113"/>
        <w:bookmarkStart w:id="8357" w:name="_Toc122186311"/>
        <w:bookmarkStart w:id="8358" w:name="_Toc132121008"/>
        <w:bookmarkStart w:id="8359" w:name="_Toc151285312"/>
        <w:bookmarkStart w:id="8360" w:name="_Toc151285502"/>
        <w:bookmarkStart w:id="8361" w:name="_Toc151285807"/>
        <w:bookmarkStart w:id="8362" w:name="_Toc151286000"/>
        <w:bookmarkStart w:id="8363" w:name="_Toc151286351"/>
        <w:bookmarkStart w:id="8364" w:name="_Toc151287076"/>
        <w:bookmarkStart w:id="8365" w:name="_Toc151287754"/>
        <w:bookmarkStart w:id="8366" w:name="_Toc151290389"/>
        <w:bookmarkStart w:id="8367" w:name="_Toc151291336"/>
        <w:bookmarkStart w:id="8368" w:name="_Toc151306639"/>
        <w:bookmarkStart w:id="8369" w:name="_Toc151488679"/>
        <w:bookmarkStart w:id="8370" w:name="_Toc151504469"/>
        <w:bookmarkEnd w:id="8356"/>
        <w:bookmarkEnd w:id="8357"/>
        <w:bookmarkEnd w:id="8358"/>
        <w:bookmarkEnd w:id="8359"/>
        <w:bookmarkEnd w:id="8360"/>
        <w:bookmarkEnd w:id="8361"/>
        <w:bookmarkEnd w:id="8362"/>
        <w:bookmarkEnd w:id="8363"/>
        <w:bookmarkEnd w:id="8364"/>
        <w:bookmarkEnd w:id="8365"/>
        <w:bookmarkEnd w:id="8366"/>
        <w:bookmarkEnd w:id="8367"/>
        <w:bookmarkEnd w:id="8368"/>
        <w:bookmarkEnd w:id="8369"/>
        <w:bookmarkEnd w:id="8370"/>
      </w:tr>
      <w:tr w:rsidR="00757247" w:rsidDel="008E55F3" w14:paraId="24BDBB82" w14:textId="77777777" w:rsidTr="008E55F3">
        <w:trPr>
          <w:cantSplit/>
          <w:trHeight w:val="285"/>
          <w:jc w:val="center"/>
          <w:del w:id="8371" w:author="John Clevenger [2]" w:date="2022-12-15T16:33:00Z"/>
        </w:trPr>
        <w:tc>
          <w:tcPr>
            <w:tcW w:w="3370" w:type="dxa"/>
          </w:tcPr>
          <w:p w14:paraId="1EF2E9C3" w14:textId="6F8FA3BC" w:rsidR="00A35D85" w:rsidRPr="00A35D85" w:rsidDel="008E55F3" w:rsidRDefault="00A35D85">
            <w:pPr>
              <w:pStyle w:val="Heading2"/>
              <w:rPr>
                <w:del w:id="8372" w:author="John Clevenger [2]" w:date="2022-12-15T16:33:00Z"/>
              </w:rPr>
              <w:pPrChange w:id="8373" w:author="John Clevenger" w:date="2023-11-19T12:22:00Z">
                <w:pPr/>
              </w:pPrChange>
            </w:pPr>
            <w:del w:id="8374" w:author="John Clevenger [2]" w:date="2022-12-15T16:33:00Z">
              <w:r w:rsidRPr="00A35D85" w:rsidDel="008E55F3">
                <w:delText>Runs grouped by team</w:delText>
              </w:r>
              <w:bookmarkStart w:id="8375" w:name="_Toc122082114"/>
              <w:bookmarkStart w:id="8376" w:name="_Toc122186312"/>
              <w:bookmarkStart w:id="8377" w:name="_Toc132121009"/>
              <w:bookmarkStart w:id="8378" w:name="_Toc151285313"/>
              <w:bookmarkStart w:id="8379" w:name="_Toc151285503"/>
              <w:bookmarkStart w:id="8380" w:name="_Toc151285808"/>
              <w:bookmarkStart w:id="8381" w:name="_Toc151286001"/>
              <w:bookmarkStart w:id="8382" w:name="_Toc151286352"/>
              <w:bookmarkStart w:id="8383" w:name="_Toc151287077"/>
              <w:bookmarkStart w:id="8384" w:name="_Toc151287755"/>
              <w:bookmarkStart w:id="8385" w:name="_Toc151290390"/>
              <w:bookmarkStart w:id="8386" w:name="_Toc151291337"/>
              <w:bookmarkStart w:id="8387" w:name="_Toc151306640"/>
              <w:bookmarkStart w:id="8388" w:name="_Toc151488680"/>
              <w:bookmarkStart w:id="8389" w:name="_Toc151504470"/>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del>
          </w:p>
        </w:tc>
        <w:tc>
          <w:tcPr>
            <w:tcW w:w="6750" w:type="dxa"/>
          </w:tcPr>
          <w:p w14:paraId="67FEA3E5" w14:textId="5384B0CC" w:rsidR="00A35D85" w:rsidRPr="00A35D85" w:rsidDel="008E55F3" w:rsidRDefault="005B2398">
            <w:pPr>
              <w:pStyle w:val="Heading2"/>
              <w:rPr>
                <w:del w:id="8390" w:author="John Clevenger [2]" w:date="2022-12-15T16:33:00Z"/>
              </w:rPr>
              <w:pPrChange w:id="8391" w:author="John Clevenger" w:date="2023-11-19T12:22:00Z">
                <w:pPr/>
              </w:pPrChange>
            </w:pPr>
            <w:del w:id="8392" w:author="John Clevenger [2]" w:date="2022-12-15T16:33:00Z">
              <w:r w:rsidDel="008E55F3">
                <w:delText>List of runs, grouped by team, then by problem, helpful in calculating scoring.</w:delText>
              </w:r>
              <w:bookmarkStart w:id="8393" w:name="_Toc122082115"/>
              <w:bookmarkStart w:id="8394" w:name="_Toc122186313"/>
              <w:bookmarkStart w:id="8395" w:name="_Toc132121010"/>
              <w:bookmarkStart w:id="8396" w:name="_Toc151285314"/>
              <w:bookmarkStart w:id="8397" w:name="_Toc151285504"/>
              <w:bookmarkStart w:id="8398" w:name="_Toc151285809"/>
              <w:bookmarkStart w:id="8399" w:name="_Toc151286002"/>
              <w:bookmarkStart w:id="8400" w:name="_Toc151286353"/>
              <w:bookmarkStart w:id="8401" w:name="_Toc151287078"/>
              <w:bookmarkStart w:id="8402" w:name="_Toc151287756"/>
              <w:bookmarkStart w:id="8403" w:name="_Toc151290391"/>
              <w:bookmarkStart w:id="8404" w:name="_Toc151291338"/>
              <w:bookmarkStart w:id="8405" w:name="_Toc151306641"/>
              <w:bookmarkStart w:id="8406" w:name="_Toc151488681"/>
              <w:bookmarkStart w:id="8407" w:name="_Toc151504471"/>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del>
          </w:p>
        </w:tc>
        <w:bookmarkStart w:id="8408" w:name="_Toc122082116"/>
        <w:bookmarkStart w:id="8409" w:name="_Toc122186314"/>
        <w:bookmarkStart w:id="8410" w:name="_Toc132121011"/>
        <w:bookmarkStart w:id="8411" w:name="_Toc151285315"/>
        <w:bookmarkStart w:id="8412" w:name="_Toc151285505"/>
        <w:bookmarkStart w:id="8413" w:name="_Toc151285810"/>
        <w:bookmarkStart w:id="8414" w:name="_Toc151286003"/>
        <w:bookmarkStart w:id="8415" w:name="_Toc151286354"/>
        <w:bookmarkStart w:id="8416" w:name="_Toc151287079"/>
        <w:bookmarkStart w:id="8417" w:name="_Toc151287757"/>
        <w:bookmarkStart w:id="8418" w:name="_Toc151290392"/>
        <w:bookmarkStart w:id="8419" w:name="_Toc151291339"/>
        <w:bookmarkStart w:id="8420" w:name="_Toc151306642"/>
        <w:bookmarkStart w:id="8421" w:name="_Toc151488682"/>
        <w:bookmarkStart w:id="8422" w:name="_Toc151504472"/>
        <w:bookmarkEnd w:id="8408"/>
        <w:bookmarkEnd w:id="8409"/>
        <w:bookmarkEnd w:id="8410"/>
        <w:bookmarkEnd w:id="8411"/>
        <w:bookmarkEnd w:id="8412"/>
        <w:bookmarkEnd w:id="8413"/>
        <w:bookmarkEnd w:id="8414"/>
        <w:bookmarkEnd w:id="8415"/>
        <w:bookmarkEnd w:id="8416"/>
        <w:bookmarkEnd w:id="8417"/>
        <w:bookmarkEnd w:id="8418"/>
        <w:bookmarkEnd w:id="8419"/>
        <w:bookmarkEnd w:id="8420"/>
        <w:bookmarkEnd w:id="8421"/>
        <w:bookmarkEnd w:id="8422"/>
      </w:tr>
      <w:tr w:rsidR="00757247" w:rsidDel="008E55F3" w14:paraId="20098D9F" w14:textId="77777777" w:rsidTr="008E55F3">
        <w:trPr>
          <w:cantSplit/>
          <w:trHeight w:val="285"/>
          <w:jc w:val="center"/>
          <w:del w:id="8423" w:author="John Clevenger [2]" w:date="2022-12-15T16:35:00Z"/>
        </w:trPr>
        <w:tc>
          <w:tcPr>
            <w:tcW w:w="3370" w:type="dxa"/>
          </w:tcPr>
          <w:p w14:paraId="42A3075B" w14:textId="42F9CAE3" w:rsidR="00A35D85" w:rsidRPr="00A35D85" w:rsidDel="008E55F3" w:rsidRDefault="00A35D85">
            <w:pPr>
              <w:pStyle w:val="Heading2"/>
              <w:rPr>
                <w:del w:id="8424" w:author="John Clevenger [2]" w:date="2022-12-15T16:35:00Z"/>
              </w:rPr>
              <w:pPrChange w:id="8425" w:author="John Clevenger" w:date="2023-11-19T12:22:00Z">
                <w:pPr/>
              </w:pPrChange>
            </w:pPr>
            <w:del w:id="8426" w:author="John Clevenger [2]" w:date="2022-12-15T16:35:00Z">
              <w:r w:rsidRPr="00A35D85" w:rsidDel="008E55F3">
                <w:delText>Solutions By Problem</w:delText>
              </w:r>
              <w:bookmarkStart w:id="8427" w:name="_Toc122082117"/>
              <w:bookmarkStart w:id="8428" w:name="_Toc122186315"/>
              <w:bookmarkStart w:id="8429" w:name="_Toc132121012"/>
              <w:bookmarkStart w:id="8430" w:name="_Toc151285316"/>
              <w:bookmarkStart w:id="8431" w:name="_Toc151285506"/>
              <w:bookmarkStart w:id="8432" w:name="_Toc151285811"/>
              <w:bookmarkStart w:id="8433" w:name="_Toc151286004"/>
              <w:bookmarkStart w:id="8434" w:name="_Toc151286355"/>
              <w:bookmarkStart w:id="8435" w:name="_Toc151287080"/>
              <w:bookmarkStart w:id="8436" w:name="_Toc151287758"/>
              <w:bookmarkStart w:id="8437" w:name="_Toc151290393"/>
              <w:bookmarkStart w:id="8438" w:name="_Toc151291340"/>
              <w:bookmarkStart w:id="8439" w:name="_Toc151306643"/>
              <w:bookmarkStart w:id="8440" w:name="_Toc151488683"/>
              <w:bookmarkStart w:id="8441" w:name="_Toc151504473"/>
              <w:bookmarkEnd w:id="8427"/>
              <w:bookmarkEnd w:id="8428"/>
              <w:bookmarkEnd w:id="8429"/>
              <w:bookmarkEnd w:id="8430"/>
              <w:bookmarkEnd w:id="8431"/>
              <w:bookmarkEnd w:id="8432"/>
              <w:bookmarkEnd w:id="8433"/>
              <w:bookmarkEnd w:id="8434"/>
              <w:bookmarkEnd w:id="8435"/>
              <w:bookmarkEnd w:id="8436"/>
              <w:bookmarkEnd w:id="8437"/>
              <w:bookmarkEnd w:id="8438"/>
              <w:bookmarkEnd w:id="8439"/>
              <w:bookmarkEnd w:id="8440"/>
              <w:bookmarkEnd w:id="8441"/>
            </w:del>
          </w:p>
        </w:tc>
        <w:tc>
          <w:tcPr>
            <w:tcW w:w="6750" w:type="dxa"/>
          </w:tcPr>
          <w:p w14:paraId="035E0C79" w14:textId="03E93D89" w:rsidR="00A35D85" w:rsidRPr="00A35D85" w:rsidDel="008E55F3" w:rsidRDefault="00801CB2">
            <w:pPr>
              <w:pStyle w:val="Heading2"/>
              <w:rPr>
                <w:del w:id="8442" w:author="John Clevenger [2]" w:date="2022-12-15T16:35:00Z"/>
              </w:rPr>
              <w:pPrChange w:id="8443" w:author="John Clevenger" w:date="2023-11-19T12:22:00Z">
                <w:pPr/>
              </w:pPrChange>
            </w:pPr>
            <w:del w:id="8444" w:author="John Clevenger [2]" w:date="2022-12-15T16:35:00Z">
              <w:r w:rsidDel="008E55F3">
                <w:delText>For each problem show number of run with No, Yes, and percentage correct</w:delText>
              </w:r>
              <w:bookmarkStart w:id="8445" w:name="_Toc122082118"/>
              <w:bookmarkStart w:id="8446" w:name="_Toc122186316"/>
              <w:bookmarkStart w:id="8447" w:name="_Toc132121013"/>
              <w:bookmarkStart w:id="8448" w:name="_Toc151285317"/>
              <w:bookmarkStart w:id="8449" w:name="_Toc151285507"/>
              <w:bookmarkStart w:id="8450" w:name="_Toc151285812"/>
              <w:bookmarkStart w:id="8451" w:name="_Toc151286005"/>
              <w:bookmarkStart w:id="8452" w:name="_Toc151286356"/>
              <w:bookmarkStart w:id="8453" w:name="_Toc151287081"/>
              <w:bookmarkStart w:id="8454" w:name="_Toc151287759"/>
              <w:bookmarkStart w:id="8455" w:name="_Toc151290394"/>
              <w:bookmarkStart w:id="8456" w:name="_Toc151291341"/>
              <w:bookmarkStart w:id="8457" w:name="_Toc151306644"/>
              <w:bookmarkStart w:id="8458" w:name="_Toc151488684"/>
              <w:bookmarkStart w:id="8459" w:name="_Toc15150447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bookmarkEnd w:id="8459"/>
            </w:del>
          </w:p>
        </w:tc>
        <w:bookmarkStart w:id="8460" w:name="_Toc122082119"/>
        <w:bookmarkStart w:id="8461" w:name="_Toc122186317"/>
        <w:bookmarkStart w:id="8462" w:name="_Toc132121014"/>
        <w:bookmarkStart w:id="8463" w:name="_Toc151285318"/>
        <w:bookmarkStart w:id="8464" w:name="_Toc151285508"/>
        <w:bookmarkStart w:id="8465" w:name="_Toc151285813"/>
        <w:bookmarkStart w:id="8466" w:name="_Toc151286006"/>
        <w:bookmarkStart w:id="8467" w:name="_Toc151286357"/>
        <w:bookmarkStart w:id="8468" w:name="_Toc151287082"/>
        <w:bookmarkStart w:id="8469" w:name="_Toc151287760"/>
        <w:bookmarkStart w:id="8470" w:name="_Toc151290395"/>
        <w:bookmarkStart w:id="8471" w:name="_Toc151291342"/>
        <w:bookmarkStart w:id="8472" w:name="_Toc151306645"/>
        <w:bookmarkStart w:id="8473" w:name="_Toc151488685"/>
        <w:bookmarkStart w:id="8474" w:name="_Toc151504475"/>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tr>
      <w:tr w:rsidR="00757247" w:rsidDel="008E55F3" w14:paraId="21BBCCC1" w14:textId="77777777" w:rsidTr="008E55F3">
        <w:trPr>
          <w:cantSplit/>
          <w:trHeight w:val="285"/>
          <w:jc w:val="center"/>
          <w:del w:id="8475" w:author="John Clevenger [2]" w:date="2022-12-15T16:35:00Z"/>
        </w:trPr>
        <w:tc>
          <w:tcPr>
            <w:tcW w:w="3370" w:type="dxa"/>
          </w:tcPr>
          <w:p w14:paraId="0FDEC9CB" w14:textId="378F772D" w:rsidR="00A35D85" w:rsidRPr="00A35D85" w:rsidDel="008E55F3" w:rsidRDefault="00A35D85">
            <w:pPr>
              <w:pStyle w:val="Heading2"/>
              <w:rPr>
                <w:del w:id="8476" w:author="John Clevenger [2]" w:date="2022-12-15T16:35:00Z"/>
              </w:rPr>
              <w:pPrChange w:id="8477" w:author="John Clevenger" w:date="2023-11-19T12:22:00Z">
                <w:pPr/>
              </w:pPrChange>
            </w:pPr>
            <w:del w:id="8478" w:author="John Clevenger [2]" w:date="2022-12-15T16:35:00Z">
              <w:r w:rsidRPr="00A35D85" w:rsidDel="008E55F3">
                <w:delText xml:space="preserve">Standings XML </w:delText>
              </w:r>
              <w:bookmarkStart w:id="8479" w:name="_Toc122082120"/>
              <w:bookmarkStart w:id="8480" w:name="_Toc122186318"/>
              <w:bookmarkStart w:id="8481" w:name="_Toc132121015"/>
              <w:bookmarkStart w:id="8482" w:name="_Toc151285319"/>
              <w:bookmarkStart w:id="8483" w:name="_Toc151285509"/>
              <w:bookmarkStart w:id="8484" w:name="_Toc151285814"/>
              <w:bookmarkStart w:id="8485" w:name="_Toc151286007"/>
              <w:bookmarkStart w:id="8486" w:name="_Toc151286358"/>
              <w:bookmarkStart w:id="8487" w:name="_Toc151287083"/>
              <w:bookmarkStart w:id="8488" w:name="_Toc151287761"/>
              <w:bookmarkStart w:id="8489" w:name="_Toc151290396"/>
              <w:bookmarkStart w:id="8490" w:name="_Toc151291343"/>
              <w:bookmarkStart w:id="8491" w:name="_Toc151306646"/>
              <w:bookmarkStart w:id="8492" w:name="_Toc151488686"/>
              <w:bookmarkStart w:id="8493" w:name="_Toc151504476"/>
              <w:bookmarkEnd w:id="8479"/>
              <w:bookmarkEnd w:id="8480"/>
              <w:bookmarkEnd w:id="8481"/>
              <w:bookmarkEnd w:id="8482"/>
              <w:bookmarkEnd w:id="8483"/>
              <w:bookmarkEnd w:id="8484"/>
              <w:bookmarkEnd w:id="8485"/>
              <w:bookmarkEnd w:id="8486"/>
              <w:bookmarkEnd w:id="8487"/>
              <w:bookmarkEnd w:id="8488"/>
              <w:bookmarkEnd w:id="8489"/>
              <w:bookmarkEnd w:id="8490"/>
              <w:bookmarkEnd w:id="8491"/>
              <w:bookmarkEnd w:id="8492"/>
              <w:bookmarkEnd w:id="8493"/>
            </w:del>
          </w:p>
        </w:tc>
        <w:tc>
          <w:tcPr>
            <w:tcW w:w="6750" w:type="dxa"/>
          </w:tcPr>
          <w:p w14:paraId="70F02F75" w14:textId="2CA0B15A" w:rsidR="00A35D85" w:rsidRPr="00A35D85" w:rsidDel="008E55F3" w:rsidRDefault="00801CB2">
            <w:pPr>
              <w:pStyle w:val="Heading2"/>
              <w:rPr>
                <w:del w:id="8494" w:author="John Clevenger [2]" w:date="2022-12-15T16:35:00Z"/>
              </w:rPr>
              <w:pPrChange w:id="8495" w:author="John Clevenger" w:date="2023-11-19T12:22:00Z">
                <w:pPr/>
              </w:pPrChange>
            </w:pPr>
            <w:del w:id="8496" w:author="John Clevenger [2]" w:date="2022-12-15T16:35:00Z">
              <w:r w:rsidDel="008E55F3">
                <w:delText>Standings in XML format</w:delText>
              </w:r>
              <w:bookmarkStart w:id="8497" w:name="_Toc122082121"/>
              <w:bookmarkStart w:id="8498" w:name="_Toc122186319"/>
              <w:bookmarkStart w:id="8499" w:name="_Toc132121016"/>
              <w:bookmarkStart w:id="8500" w:name="_Toc151285320"/>
              <w:bookmarkStart w:id="8501" w:name="_Toc151285510"/>
              <w:bookmarkStart w:id="8502" w:name="_Toc151285815"/>
              <w:bookmarkStart w:id="8503" w:name="_Toc151286008"/>
              <w:bookmarkStart w:id="8504" w:name="_Toc151286359"/>
              <w:bookmarkStart w:id="8505" w:name="_Toc151287084"/>
              <w:bookmarkStart w:id="8506" w:name="_Toc151287762"/>
              <w:bookmarkStart w:id="8507" w:name="_Toc151290397"/>
              <w:bookmarkStart w:id="8508" w:name="_Toc151291344"/>
              <w:bookmarkStart w:id="8509" w:name="_Toc151306647"/>
              <w:bookmarkStart w:id="8510" w:name="_Toc151488687"/>
              <w:bookmarkStart w:id="8511" w:name="_Toc151504477"/>
              <w:bookmarkEnd w:id="8497"/>
              <w:bookmarkEnd w:id="8498"/>
              <w:bookmarkEnd w:id="8499"/>
              <w:bookmarkEnd w:id="8500"/>
              <w:bookmarkEnd w:id="8501"/>
              <w:bookmarkEnd w:id="8502"/>
              <w:bookmarkEnd w:id="8503"/>
              <w:bookmarkEnd w:id="8504"/>
              <w:bookmarkEnd w:id="8505"/>
              <w:bookmarkEnd w:id="8506"/>
              <w:bookmarkEnd w:id="8507"/>
              <w:bookmarkEnd w:id="8508"/>
              <w:bookmarkEnd w:id="8509"/>
              <w:bookmarkEnd w:id="8510"/>
              <w:bookmarkEnd w:id="8511"/>
            </w:del>
          </w:p>
        </w:tc>
        <w:bookmarkStart w:id="8512" w:name="_Toc122082122"/>
        <w:bookmarkStart w:id="8513" w:name="_Toc122186320"/>
        <w:bookmarkStart w:id="8514" w:name="_Toc132121017"/>
        <w:bookmarkStart w:id="8515" w:name="_Toc151285321"/>
        <w:bookmarkStart w:id="8516" w:name="_Toc151285511"/>
        <w:bookmarkStart w:id="8517" w:name="_Toc151285816"/>
        <w:bookmarkStart w:id="8518" w:name="_Toc151286009"/>
        <w:bookmarkStart w:id="8519" w:name="_Toc151286360"/>
        <w:bookmarkStart w:id="8520" w:name="_Toc151287085"/>
        <w:bookmarkStart w:id="8521" w:name="_Toc151287763"/>
        <w:bookmarkStart w:id="8522" w:name="_Toc151290398"/>
        <w:bookmarkStart w:id="8523" w:name="_Toc151291345"/>
        <w:bookmarkStart w:id="8524" w:name="_Toc151306648"/>
        <w:bookmarkStart w:id="8525" w:name="_Toc151488688"/>
        <w:bookmarkStart w:id="8526" w:name="_Toc151504478"/>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bookmarkEnd w:id="8526"/>
      </w:tr>
      <w:tr w:rsidR="00757247" w:rsidDel="008E55F3" w14:paraId="52DA5F52" w14:textId="77777777" w:rsidTr="008E55F3">
        <w:trPr>
          <w:cantSplit/>
          <w:trHeight w:val="285"/>
          <w:jc w:val="center"/>
          <w:del w:id="8527" w:author="John Clevenger [2]" w:date="2022-12-15T16:35:00Z"/>
        </w:trPr>
        <w:tc>
          <w:tcPr>
            <w:tcW w:w="3370" w:type="dxa"/>
          </w:tcPr>
          <w:p w14:paraId="0DE81E3B" w14:textId="7594EC38" w:rsidR="00A35D85" w:rsidRPr="00A35D85" w:rsidDel="008E55F3" w:rsidRDefault="00A35D85">
            <w:pPr>
              <w:pStyle w:val="Heading2"/>
              <w:rPr>
                <w:del w:id="8528" w:author="John Clevenger [2]" w:date="2022-12-15T16:35:00Z"/>
              </w:rPr>
              <w:pPrChange w:id="8529" w:author="John Clevenger" w:date="2023-11-19T12:22:00Z">
                <w:pPr/>
              </w:pPrChange>
            </w:pPr>
            <w:del w:id="8530" w:author="John Clevenger [2]" w:date="2022-12-15T16:35:00Z">
              <w:r w:rsidRPr="00A35D85" w:rsidDel="008E55F3">
                <w:delText>Submissions by Language</w:delText>
              </w:r>
              <w:bookmarkStart w:id="8531" w:name="_Toc122082123"/>
              <w:bookmarkStart w:id="8532" w:name="_Toc122186321"/>
              <w:bookmarkStart w:id="8533" w:name="_Toc132121018"/>
              <w:bookmarkStart w:id="8534" w:name="_Toc151285322"/>
              <w:bookmarkStart w:id="8535" w:name="_Toc151285512"/>
              <w:bookmarkStart w:id="8536" w:name="_Toc151285817"/>
              <w:bookmarkStart w:id="8537" w:name="_Toc151286010"/>
              <w:bookmarkStart w:id="8538" w:name="_Toc151286361"/>
              <w:bookmarkStart w:id="8539" w:name="_Toc151287086"/>
              <w:bookmarkStart w:id="8540" w:name="_Toc151287764"/>
              <w:bookmarkStart w:id="8541" w:name="_Toc151290399"/>
              <w:bookmarkStart w:id="8542" w:name="_Toc151291346"/>
              <w:bookmarkStart w:id="8543" w:name="_Toc151306649"/>
              <w:bookmarkStart w:id="8544" w:name="_Toc151488689"/>
              <w:bookmarkStart w:id="8545" w:name="_Toc151504479"/>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del>
          </w:p>
        </w:tc>
        <w:tc>
          <w:tcPr>
            <w:tcW w:w="6750" w:type="dxa"/>
          </w:tcPr>
          <w:p w14:paraId="1CDC7721" w14:textId="75479F6E" w:rsidR="00A35D85" w:rsidRPr="00A35D85" w:rsidDel="008E55F3" w:rsidRDefault="005B2398">
            <w:pPr>
              <w:pStyle w:val="Heading2"/>
              <w:rPr>
                <w:del w:id="8546" w:author="John Clevenger [2]" w:date="2022-12-15T16:35:00Z"/>
              </w:rPr>
              <w:pPrChange w:id="8547" w:author="John Clevenger" w:date="2023-11-19T12:22:00Z">
                <w:pPr/>
              </w:pPrChange>
            </w:pPr>
            <w:del w:id="8548" w:author="John Clevenger [2]" w:date="2022-12-15T16:35:00Z">
              <w:r w:rsidDel="008E55F3">
                <w:delText>A summary of how many teams used which languages.</w:delText>
              </w:r>
              <w:bookmarkStart w:id="8549" w:name="_Toc122082124"/>
              <w:bookmarkStart w:id="8550" w:name="_Toc122186322"/>
              <w:bookmarkStart w:id="8551" w:name="_Toc132121019"/>
              <w:bookmarkStart w:id="8552" w:name="_Toc151285323"/>
              <w:bookmarkStart w:id="8553" w:name="_Toc151285513"/>
              <w:bookmarkStart w:id="8554" w:name="_Toc151285818"/>
              <w:bookmarkStart w:id="8555" w:name="_Toc151286011"/>
              <w:bookmarkStart w:id="8556" w:name="_Toc151286362"/>
              <w:bookmarkStart w:id="8557" w:name="_Toc151287087"/>
              <w:bookmarkStart w:id="8558" w:name="_Toc151287765"/>
              <w:bookmarkStart w:id="8559" w:name="_Toc151290400"/>
              <w:bookmarkStart w:id="8560" w:name="_Toc151291347"/>
              <w:bookmarkStart w:id="8561" w:name="_Toc151306650"/>
              <w:bookmarkStart w:id="8562" w:name="_Toc151488690"/>
              <w:bookmarkStart w:id="8563" w:name="_Toc151504480"/>
              <w:bookmarkEnd w:id="8549"/>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del>
          </w:p>
        </w:tc>
        <w:bookmarkStart w:id="8564" w:name="_Toc122082125"/>
        <w:bookmarkStart w:id="8565" w:name="_Toc122186323"/>
        <w:bookmarkStart w:id="8566" w:name="_Toc132121020"/>
        <w:bookmarkStart w:id="8567" w:name="_Toc151285324"/>
        <w:bookmarkStart w:id="8568" w:name="_Toc151285514"/>
        <w:bookmarkStart w:id="8569" w:name="_Toc151285819"/>
        <w:bookmarkStart w:id="8570" w:name="_Toc151286012"/>
        <w:bookmarkStart w:id="8571" w:name="_Toc151286363"/>
        <w:bookmarkStart w:id="8572" w:name="_Toc151287088"/>
        <w:bookmarkStart w:id="8573" w:name="_Toc151287766"/>
        <w:bookmarkStart w:id="8574" w:name="_Toc151290401"/>
        <w:bookmarkStart w:id="8575" w:name="_Toc151291348"/>
        <w:bookmarkStart w:id="8576" w:name="_Toc151306651"/>
        <w:bookmarkStart w:id="8577" w:name="_Toc151488691"/>
        <w:bookmarkStart w:id="8578" w:name="_Toc151504481"/>
        <w:bookmarkEnd w:id="8564"/>
        <w:bookmarkEnd w:id="8565"/>
        <w:bookmarkEnd w:id="8566"/>
        <w:bookmarkEnd w:id="8567"/>
        <w:bookmarkEnd w:id="8568"/>
        <w:bookmarkEnd w:id="8569"/>
        <w:bookmarkEnd w:id="8570"/>
        <w:bookmarkEnd w:id="8571"/>
        <w:bookmarkEnd w:id="8572"/>
        <w:bookmarkEnd w:id="8573"/>
        <w:bookmarkEnd w:id="8574"/>
        <w:bookmarkEnd w:id="8575"/>
        <w:bookmarkEnd w:id="8576"/>
        <w:bookmarkEnd w:id="8577"/>
        <w:bookmarkEnd w:id="8578"/>
      </w:tr>
    </w:tbl>
    <w:p w14:paraId="49F08DBD" w14:textId="77777777" w:rsidR="003E2F5E" w:rsidRPr="007D3139" w:rsidRDefault="003E2F5E">
      <w:pPr>
        <w:pStyle w:val="ListParagraph"/>
        <w:numPr>
          <w:ilvl w:val="1"/>
          <w:numId w:val="53"/>
        </w:numPr>
        <w:ind w:left="630" w:hanging="612"/>
        <w:outlineLvl w:val="1"/>
        <w:rPr>
          <w:rFonts w:cs="Arial"/>
          <w:bCs/>
          <w:szCs w:val="26"/>
        </w:rPr>
        <w:pPrChange w:id="8579" w:author="John Clevenger" w:date="2023-11-19T12:31:00Z">
          <w:pPr>
            <w:pStyle w:val="Heading2"/>
          </w:pPr>
        </w:pPrChange>
      </w:pPr>
      <w:bookmarkStart w:id="8580" w:name="_Toc151504482"/>
      <w:r w:rsidRPr="00456646">
        <w:rPr>
          <w:rFonts w:ascii="Arial" w:hAnsi="Arial" w:cs="Arial"/>
          <w:b/>
          <w:bCs/>
          <w:sz w:val="26"/>
          <w:szCs w:val="26"/>
          <w:u w:val="single"/>
          <w:rPrChange w:id="8581" w:author="John Clevenger" w:date="2023-11-19T12:31:00Z">
            <w:rPr>
              <w:b w:val="0"/>
            </w:rPr>
          </w:rPrChange>
        </w:rPr>
        <w:lastRenderedPageBreak/>
        <w:t>Event Feed</w:t>
      </w:r>
      <w:bookmarkEnd w:id="8580"/>
    </w:p>
    <w:p w14:paraId="2C7A78FB" w14:textId="5367CD15" w:rsidR="00521494" w:rsidRDefault="003E2F5E" w:rsidP="003E2F5E">
      <w:pPr>
        <w:pStyle w:val="BodyText2"/>
        <w:spacing w:before="240"/>
        <w:ind w:firstLine="720"/>
        <w:jc w:val="both"/>
      </w:pPr>
      <w:r>
        <w:t>PC</w:t>
      </w:r>
      <w:r w:rsidRPr="003E2F5E">
        <w:rPr>
          <w:vertAlign w:val="superscript"/>
        </w:rPr>
        <w:t>2</w:t>
      </w:r>
      <w:r>
        <w:t xml:space="preserve"> </w:t>
      </w:r>
      <w:r w:rsidR="00113FD1">
        <w:t>complies</w:t>
      </w:r>
      <w:r>
        <w:t xml:space="preserve"> with the </w:t>
      </w:r>
      <w:r w:rsidR="00E92498">
        <w:t xml:space="preserve">CLICS Contest Control System specification </w:t>
      </w:r>
      <w:r w:rsidR="00AC2A82">
        <w:t xml:space="preserve">(found at </w:t>
      </w:r>
      <w:ins w:id="8582" w:author="John Clevenger [2]" w:date="2022-06-15T16:30:00Z">
        <w:r w:rsidR="00286034">
          <w:fldChar w:fldCharType="begin"/>
        </w:r>
        <w:r w:rsidR="00286034">
          <w:instrText xml:space="preserve"> HYPERLINK "https://ccs-specs.icpc.io/master/ccs_system_requirements" </w:instrText>
        </w:r>
        <w:r w:rsidR="00286034">
          <w:fldChar w:fldCharType="separate"/>
        </w:r>
        <w:r w:rsidR="00286034" w:rsidRPr="00286034">
          <w:rPr>
            <w:rStyle w:val="Hyperlink"/>
          </w:rPr>
          <w:t>https://ccs-specs.icpc.io/master/ccs_system_requirements</w:t>
        </w:r>
        <w:r w:rsidR="00286034">
          <w:fldChar w:fldCharType="end"/>
        </w:r>
      </w:ins>
      <w:del w:id="8583" w:author="John Clevenger [2]" w:date="2022-06-15T16:30:00Z">
        <w:r w:rsidR="00D06049" w:rsidDel="00286034">
          <w:fldChar w:fldCharType="begin"/>
        </w:r>
        <w:r w:rsidR="00D06049" w:rsidDel="00286034">
          <w:delInstrText xml:space="preserve"> HYPERLINK "https://clics.ecs.baylor.edu/index.php/Contest_Control_System" </w:delInstrText>
        </w:r>
        <w:r w:rsidR="00D06049" w:rsidDel="00286034">
          <w:fldChar w:fldCharType="separate"/>
        </w:r>
      </w:del>
      <w:r w:rsidR="005A0BAC">
        <w:rPr>
          <w:b/>
          <w:bCs/>
        </w:rPr>
        <w:t>Error! Hyperlink reference not valid.</w:t>
      </w:r>
      <w:del w:id="8584" w:author="John Clevenger [2]" w:date="2022-06-15T16:30:00Z">
        <w:r w:rsidR="00D06049" w:rsidDel="00286034">
          <w:rPr>
            <w:rStyle w:val="Hyperlink"/>
          </w:rPr>
          <w:fldChar w:fldCharType="end"/>
        </w:r>
      </w:del>
      <w:r w:rsidR="00AC2A82">
        <w:t>)</w:t>
      </w:r>
      <w:r w:rsidR="003B45BA">
        <w:t xml:space="preserve">.  </w:t>
      </w:r>
      <w:r w:rsidR="00113FD1">
        <w:t>Among other things</w:t>
      </w:r>
      <w:r w:rsidR="003B45BA">
        <w:t xml:space="preserve"> this means that it generates an </w:t>
      </w:r>
      <w:r w:rsidR="003B45BA">
        <w:rPr>
          <w:i/>
        </w:rPr>
        <w:t xml:space="preserve">event feed </w:t>
      </w:r>
      <w:r w:rsidR="003B45BA">
        <w:t xml:space="preserve">providing external tools with real-time notification of events which occur in the contest.  </w:t>
      </w:r>
      <w:r w:rsidR="00521494">
        <w:t xml:space="preserve"> </w:t>
      </w:r>
    </w:p>
    <w:p w14:paraId="71800F8B" w14:textId="630DD106" w:rsidR="00521494" w:rsidRPr="00521494" w:rsidRDefault="00521494" w:rsidP="003E2F5E">
      <w:pPr>
        <w:pStyle w:val="BodyText2"/>
        <w:spacing w:before="240"/>
        <w:ind w:firstLine="720"/>
        <w:jc w:val="both"/>
      </w:pPr>
      <w:r>
        <w:t>Note in particular that this means that PC</w:t>
      </w:r>
      <w:r w:rsidRPr="00521494">
        <w:rPr>
          <w:vertAlign w:val="superscript"/>
        </w:rPr>
        <w:t>2</w:t>
      </w:r>
      <w:r>
        <w:t xml:space="preserve"> is compatible with the </w:t>
      </w:r>
      <w:r>
        <w:rPr>
          <w:b/>
        </w:rPr>
        <w:t xml:space="preserve">ICPC Tools </w:t>
      </w:r>
      <w:r>
        <w:t xml:space="preserve">suite of contest </w:t>
      </w:r>
      <w:r w:rsidR="00AC2A82">
        <w:t>utilities</w:t>
      </w:r>
      <w:r>
        <w:t>.  The PC</w:t>
      </w:r>
      <w:r w:rsidRPr="00521494">
        <w:rPr>
          <w:vertAlign w:val="superscript"/>
        </w:rPr>
        <w:t>2</w:t>
      </w:r>
      <w:r>
        <w:t xml:space="preserve"> Event Feed can be used for example to drive the ICPC Tools </w:t>
      </w:r>
      <w:r>
        <w:rPr>
          <w:i/>
        </w:rPr>
        <w:t xml:space="preserve">Resolver </w:t>
      </w:r>
      <w:r>
        <w:t xml:space="preserve">to produce dynamic displays revealing the final results of the contest (at an Awards Ceremony, for example).  It can also be used to drive the ICPC Tools </w:t>
      </w:r>
      <w:r>
        <w:rPr>
          <w:i/>
        </w:rPr>
        <w:t>Balloon Utility</w:t>
      </w:r>
      <w:ins w:id="8585" w:author="John Clevenger [2]" w:date="2022-06-15T16:31:00Z">
        <w:r w:rsidR="00286034">
          <w:t xml:space="preserve"> (</w:t>
        </w:r>
      </w:ins>
      <w:del w:id="8586" w:author="John Clevenger [2]" w:date="2022-06-15T16:31:00Z">
        <w:r w:rsidDel="00286034">
          <w:delText xml:space="preserve">, </w:delText>
        </w:r>
      </w:del>
      <w:r>
        <w:t>an interactive tool</w:t>
      </w:r>
      <w:del w:id="8587" w:author="John Clevenger [2]" w:date="2022-06-15T16:31:00Z">
        <w:r w:rsidDel="00286034">
          <w:delText>s</w:delText>
        </w:r>
      </w:del>
      <w:r>
        <w:t xml:space="preserve"> for manag</w:t>
      </w:r>
      <w:ins w:id="8588" w:author="John Clevenger [2]" w:date="2022-06-15T16:31:00Z">
        <w:r w:rsidR="00286034">
          <w:t>ing</w:t>
        </w:r>
      </w:ins>
      <w:del w:id="8589" w:author="John Clevenger [2]" w:date="2022-06-15T16:31:00Z">
        <w:r w:rsidDel="00286034">
          <w:delText>ed</w:delText>
        </w:r>
      </w:del>
      <w:r>
        <w:t xml:space="preserve"> balloons during a contest</w:t>
      </w:r>
      <w:ins w:id="8590" w:author="John Clevenger [2]" w:date="2022-06-15T16:31:00Z">
        <w:r w:rsidR="00286034">
          <w:t>)</w:t>
        </w:r>
      </w:ins>
      <w:del w:id="8591" w:author="John Clevenger [2]" w:date="2022-06-15T16:31:00Z">
        <w:r w:rsidDel="00286034">
          <w:delText>,</w:delText>
        </w:r>
      </w:del>
      <w:r>
        <w:t xml:space="preserve"> as well as a variety of other contest utilities available in the ICPC Tools.  </w:t>
      </w:r>
    </w:p>
    <w:p w14:paraId="58E149F2" w14:textId="6E47F48E" w:rsidR="003E2F5E" w:rsidRDefault="003B45BA" w:rsidP="003E2F5E">
      <w:pPr>
        <w:pStyle w:val="BodyText2"/>
        <w:spacing w:before="240"/>
        <w:ind w:firstLine="720"/>
        <w:jc w:val="both"/>
        <w:rPr>
          <w:ins w:id="8592" w:author="John Clevenger" w:date="2023-11-19T17:03:00Z"/>
        </w:rPr>
      </w:pPr>
      <w:r>
        <w:t>For details on the PC</w:t>
      </w:r>
      <w:r w:rsidRPr="003B45BA">
        <w:rPr>
          <w:vertAlign w:val="superscript"/>
        </w:rPr>
        <w:t>2</w:t>
      </w:r>
      <w:r>
        <w:t xml:space="preserve"> Event Feed mechanism and how to use it, see the Appendices.</w:t>
      </w:r>
      <w:r w:rsidR="00521494">
        <w:t xml:space="preserve">  For information on the ICPC Tools suite of contest utilities, visit </w:t>
      </w:r>
      <w:ins w:id="8593" w:author="John Clevenger [2]" w:date="2022-06-15T16:32:00Z">
        <w:r w:rsidR="00286034">
          <w:fldChar w:fldCharType="begin"/>
        </w:r>
        <w:r w:rsidR="00286034">
          <w:instrText xml:space="preserve"> HYPERLINK "https://tools.icpc.global" </w:instrText>
        </w:r>
        <w:r w:rsidR="00286034">
          <w:fldChar w:fldCharType="separate"/>
        </w:r>
        <w:r w:rsidR="00286034" w:rsidRPr="00286034">
          <w:rPr>
            <w:rStyle w:val="Hyperlink"/>
          </w:rPr>
          <w:t>https://tools.icpc.global</w:t>
        </w:r>
        <w:r w:rsidR="00286034">
          <w:fldChar w:fldCharType="end"/>
        </w:r>
      </w:ins>
      <w:del w:id="8594" w:author="John Clevenger [2]" w:date="2022-06-15T16:32:00Z">
        <w:r w:rsidR="00D06049" w:rsidDel="00286034">
          <w:fldChar w:fldCharType="begin"/>
        </w:r>
        <w:r w:rsidR="00D06049" w:rsidDel="00286034">
          <w:delInstrText xml:space="preserve"> HYPERLINK "https://icpc.baylor.edu/icpctools/" </w:delInstrText>
        </w:r>
        <w:r w:rsidR="00D06049" w:rsidDel="00286034">
          <w:fldChar w:fldCharType="separate"/>
        </w:r>
      </w:del>
      <w:r w:rsidR="005A0BAC">
        <w:rPr>
          <w:b/>
          <w:bCs/>
        </w:rPr>
        <w:t>Error! Hyperlink reference not valid.</w:t>
      </w:r>
      <w:del w:id="8595" w:author="John Clevenger [2]" w:date="2022-06-15T16:32:00Z">
        <w:r w:rsidR="00D06049" w:rsidDel="00286034">
          <w:rPr>
            <w:rStyle w:val="Hyperlink"/>
          </w:rPr>
          <w:fldChar w:fldCharType="end"/>
        </w:r>
      </w:del>
      <w:r w:rsidR="00521494">
        <w:t>.</w:t>
      </w:r>
    </w:p>
    <w:p w14:paraId="1E74ECFC" w14:textId="77777777" w:rsidR="007D3139" w:rsidRPr="003B45BA" w:rsidRDefault="007D3139" w:rsidP="003E2F5E">
      <w:pPr>
        <w:pStyle w:val="BodyText2"/>
        <w:spacing w:before="240"/>
        <w:ind w:firstLine="720"/>
        <w:jc w:val="both"/>
      </w:pPr>
    </w:p>
    <w:p w14:paraId="55DEABE5" w14:textId="77777777" w:rsidR="00977FCE" w:rsidRPr="007D3139" w:rsidRDefault="00977FCE">
      <w:pPr>
        <w:pStyle w:val="ListParagraph"/>
        <w:numPr>
          <w:ilvl w:val="1"/>
          <w:numId w:val="53"/>
        </w:numPr>
        <w:ind w:left="630" w:hanging="612"/>
        <w:outlineLvl w:val="1"/>
        <w:rPr>
          <w:rFonts w:cs="Arial"/>
          <w:bCs/>
          <w:szCs w:val="26"/>
        </w:rPr>
        <w:pPrChange w:id="8596" w:author="John Clevenger" w:date="2023-11-19T12:31:00Z">
          <w:pPr>
            <w:pStyle w:val="Heading2"/>
          </w:pPr>
        </w:pPrChange>
      </w:pPr>
      <w:bookmarkStart w:id="8597" w:name="_Toc151504483"/>
      <w:r w:rsidRPr="00456646">
        <w:rPr>
          <w:rFonts w:ascii="Arial" w:hAnsi="Arial" w:cs="Arial"/>
          <w:b/>
          <w:bCs/>
          <w:sz w:val="26"/>
          <w:szCs w:val="26"/>
          <w:u w:val="single"/>
          <w:rPrChange w:id="8598" w:author="John Clevenger" w:date="2023-11-19T12:31:00Z">
            <w:rPr>
              <w:b w:val="0"/>
            </w:rPr>
          </w:rPrChange>
        </w:rPr>
        <w:t>Web Services</w:t>
      </w:r>
      <w:bookmarkEnd w:id="8597"/>
    </w:p>
    <w:p w14:paraId="5A754802" w14:textId="6417204F" w:rsidR="00977FCE" w:rsidRPr="003B45BA" w:rsidRDefault="00977FCE" w:rsidP="00977FCE">
      <w:pPr>
        <w:pStyle w:val="BodyText2"/>
        <w:spacing w:before="240"/>
        <w:ind w:firstLine="720"/>
        <w:jc w:val="both"/>
      </w:pPr>
      <w:r>
        <w:t>PC</w:t>
      </w:r>
      <w:r w:rsidRPr="003E2F5E">
        <w:rPr>
          <w:vertAlign w:val="superscript"/>
        </w:rPr>
        <w:t>2</w:t>
      </w:r>
      <w:r>
        <w:t xml:space="preserve"> contains an embedded web server which provides</w:t>
      </w:r>
      <w:r w:rsidR="007D71A5">
        <w:t xml:space="preserve"> a variety of</w:t>
      </w:r>
      <w:r>
        <w:t xml:space="preserve"> REST-based web services. </w:t>
      </w:r>
      <w:r w:rsidR="007D71A5">
        <w:t xml:space="preserve"> </w:t>
      </w:r>
      <w:del w:id="8599" w:author="John Clevenger [2]" w:date="2022-06-22T18:51:00Z">
        <w:r w:rsidR="007D71A5" w:rsidDel="00C22E70">
          <w:delText>Currently-implemented</w:delText>
        </w:r>
      </w:del>
      <w:ins w:id="8600" w:author="John Clevenger [2]" w:date="2022-06-22T18:51:00Z">
        <w:r w:rsidR="00C22E70">
          <w:t>Currently implemented</w:t>
        </w:r>
      </w:ins>
      <w:r w:rsidR="007D71A5">
        <w:t xml:space="preserve"> services include </w:t>
      </w:r>
      <w:r w:rsidR="00E92498">
        <w:t>resources for obtaining the current list of contest teams, problems, languages, and the CLI</w:t>
      </w:r>
      <w:r w:rsidR="007D71A5">
        <w:t xml:space="preserve">CS </w:t>
      </w:r>
      <w:del w:id="8601" w:author="John Clevenger [2]" w:date="2022-06-22T18:53:00Z">
        <w:r w:rsidR="00FE3AD6" w:rsidDel="00C22E70">
          <w:fldChar w:fldCharType="begin"/>
        </w:r>
        <w:r w:rsidR="00FE3AD6" w:rsidDel="00C22E70">
          <w:delInstrText xml:space="preserve"> HYPERLINK "https://clics.ecs.baylor.edu/index.php/JSON_Scoreboard_2016" </w:delInstrText>
        </w:r>
        <w:r w:rsidR="00FE3AD6" w:rsidDel="00C22E70">
          <w:fldChar w:fldCharType="separate"/>
        </w:r>
      </w:del>
      <w:r w:rsidR="005A0BAC">
        <w:rPr>
          <w:b/>
          <w:bCs/>
        </w:rPr>
        <w:t>Error! Hyperlink reference not valid.</w:t>
      </w:r>
      <w:del w:id="8602" w:author="John Clevenger [2]" w:date="2022-06-22T18:53:00Z">
        <w:r w:rsidR="00FE3AD6" w:rsidDel="00C22E70">
          <w:rPr>
            <w:rStyle w:val="Hyperlink"/>
          </w:rPr>
          <w:fldChar w:fldCharType="end"/>
        </w:r>
      </w:del>
      <w:ins w:id="8603" w:author="John Clevenger [2]" w:date="2022-06-22T18:53:00Z">
        <w:r w:rsidR="00C22E70" w:rsidRPr="00C22E70">
          <w:rPr>
            <w:rPrChange w:id="8604" w:author="John Clevenger [2]" w:date="2022-06-22T18:53:00Z">
              <w:rPr>
                <w:rStyle w:val="Hyperlink"/>
              </w:rPr>
            </w:rPrChange>
          </w:rPr>
          <w:t>JSON Scoreboard</w:t>
        </w:r>
      </w:ins>
      <w:r w:rsidR="007D71A5">
        <w:t xml:space="preserve">.  </w:t>
      </w:r>
      <w:r w:rsidR="000C558B">
        <w:t xml:space="preserve">Also included are REST services for managing automated (scheduled) contest start time.  </w:t>
      </w:r>
      <w:r>
        <w:t xml:space="preserve"> For details on the PC</w:t>
      </w:r>
      <w:r w:rsidRPr="003B45BA">
        <w:rPr>
          <w:vertAlign w:val="superscript"/>
        </w:rPr>
        <w:t>2</w:t>
      </w:r>
      <w:r>
        <w:t xml:space="preserve"> </w:t>
      </w:r>
      <w:r w:rsidR="007D71A5">
        <w:t>REST Services</w:t>
      </w:r>
      <w:r w:rsidR="00853384">
        <w:t xml:space="preserve"> and how to access them</w:t>
      </w:r>
      <w:r w:rsidR="007D71A5">
        <w:t>,</w:t>
      </w:r>
      <w:r>
        <w:t xml:space="preserve"> see the Appendices.</w:t>
      </w:r>
    </w:p>
    <w:p w14:paraId="60584A11" w14:textId="77777777" w:rsidR="00977FCE" w:rsidRDefault="00977FCE"/>
    <w:p w14:paraId="09D58568" w14:textId="77777777" w:rsidR="00D3149E" w:rsidRDefault="00D3149E">
      <w:pPr>
        <w:rPr>
          <w:ins w:id="8605" w:author="John Clevenger" w:date="2023-11-18T16:46:00Z"/>
          <w:rFonts w:ascii="Arial" w:hAnsi="Arial" w:cs="Arial"/>
          <w:b/>
          <w:bCs/>
          <w:sz w:val="28"/>
          <w:szCs w:val="28"/>
          <w:u w:val="single"/>
        </w:rPr>
      </w:pPr>
      <w:bookmarkStart w:id="8606" w:name="_Toc40367857"/>
      <w:bookmarkStart w:id="8607" w:name="_Toc261788236"/>
      <w:bookmarkStart w:id="8608" w:name="_Toc274153628"/>
      <w:bookmarkStart w:id="8609" w:name="_Toc274153764"/>
      <w:bookmarkStart w:id="8610" w:name="_Toc274154091"/>
      <w:ins w:id="8611" w:author="John Clevenger" w:date="2023-11-18T16:46:00Z">
        <w:r>
          <w:rPr>
            <w:rFonts w:ascii="Arial" w:hAnsi="Arial" w:cs="Arial"/>
            <w:b/>
            <w:bCs/>
            <w:sz w:val="28"/>
            <w:szCs w:val="28"/>
            <w:u w:val="single"/>
          </w:rPr>
          <w:br w:type="page"/>
        </w:r>
      </w:ins>
    </w:p>
    <w:p w14:paraId="361E6A1C" w14:textId="2EC9ABEE" w:rsidR="00481474" w:rsidRDefault="00481474" w:rsidP="00456646">
      <w:pPr>
        <w:pStyle w:val="ListParagraph"/>
        <w:numPr>
          <w:ilvl w:val="0"/>
          <w:numId w:val="53"/>
        </w:numPr>
        <w:outlineLvl w:val="0"/>
        <w:rPr>
          <w:ins w:id="8612" w:author="John Clevenger" w:date="2023-11-19T13:04:00Z"/>
          <w:rFonts w:ascii="Arial" w:hAnsi="Arial" w:cs="Arial"/>
          <w:b/>
          <w:bCs/>
          <w:sz w:val="28"/>
          <w:szCs w:val="28"/>
          <w:u w:val="single"/>
        </w:rPr>
      </w:pPr>
      <w:bookmarkStart w:id="8613" w:name="_Toc151504484"/>
      <w:r w:rsidRPr="002D5D40">
        <w:rPr>
          <w:rFonts w:ascii="Arial" w:hAnsi="Arial" w:cs="Arial"/>
          <w:b/>
          <w:bCs/>
          <w:sz w:val="28"/>
          <w:szCs w:val="28"/>
          <w:u w:val="single"/>
          <w:rPrChange w:id="8614" w:author="John Clevenger" w:date="2023-11-18T16:40:00Z">
            <w:rPr/>
          </w:rPrChange>
        </w:rPr>
        <w:lastRenderedPageBreak/>
        <w:t>The PC</w:t>
      </w:r>
      <w:r w:rsidRPr="00456646">
        <w:rPr>
          <w:rFonts w:ascii="Arial" w:hAnsi="Arial" w:cs="Arial"/>
          <w:b/>
          <w:bCs/>
          <w:sz w:val="28"/>
          <w:szCs w:val="28"/>
          <w:u w:val="single"/>
          <w:rPrChange w:id="8615" w:author="John Clevenger" w:date="2023-11-19T12:34:00Z">
            <w:rPr>
              <w:vertAlign w:val="superscript"/>
            </w:rPr>
          </w:rPrChange>
        </w:rPr>
        <w:t>2</w:t>
      </w:r>
      <w:r w:rsidRPr="002D5D40">
        <w:rPr>
          <w:rFonts w:ascii="Arial" w:hAnsi="Arial" w:cs="Arial"/>
          <w:b/>
          <w:bCs/>
          <w:sz w:val="28"/>
          <w:szCs w:val="28"/>
          <w:u w:val="single"/>
          <w:rPrChange w:id="8616" w:author="John Clevenger" w:date="2023-11-18T16:40:00Z">
            <w:rPr/>
          </w:rPrChange>
        </w:rPr>
        <w:t xml:space="preserve"> Scoreboard</w:t>
      </w:r>
      <w:bookmarkEnd w:id="8606"/>
      <w:bookmarkEnd w:id="8607"/>
      <w:bookmarkEnd w:id="8608"/>
      <w:bookmarkEnd w:id="8609"/>
      <w:bookmarkEnd w:id="8610"/>
      <w:bookmarkEnd w:id="8613"/>
    </w:p>
    <w:p w14:paraId="7CA9B11F" w14:textId="77777777" w:rsidR="002F2961" w:rsidRPr="007D3139" w:rsidRDefault="002F2961">
      <w:pPr>
        <w:outlineLvl w:val="0"/>
        <w:rPr>
          <w:rFonts w:cs="Arial"/>
          <w:bCs/>
          <w:szCs w:val="28"/>
        </w:rPr>
        <w:pPrChange w:id="8617" w:author="John Clevenger" w:date="2023-11-19T13:04:00Z">
          <w:pPr>
            <w:pStyle w:val="Heading1"/>
          </w:pPr>
        </w:pPrChange>
      </w:pPr>
    </w:p>
    <w:p w14:paraId="47D97848" w14:textId="70FB477B" w:rsidR="00481474" w:rsidRPr="007D3139" w:rsidRDefault="00481474">
      <w:pPr>
        <w:pStyle w:val="ListParagraph"/>
        <w:numPr>
          <w:ilvl w:val="1"/>
          <w:numId w:val="53"/>
        </w:numPr>
        <w:tabs>
          <w:tab w:val="left" w:pos="900"/>
        </w:tabs>
        <w:ind w:left="720" w:hanging="702"/>
        <w:outlineLvl w:val="1"/>
        <w:rPr>
          <w:rFonts w:cs="Arial"/>
          <w:bCs/>
          <w:szCs w:val="26"/>
        </w:rPr>
        <w:pPrChange w:id="8618" w:author="John Clevenger" w:date="2023-11-19T17:05:00Z">
          <w:pPr>
            <w:pStyle w:val="Heading2"/>
          </w:pPr>
        </w:pPrChange>
      </w:pPr>
      <w:bookmarkStart w:id="8619" w:name="_Toc261788237"/>
      <w:bookmarkStart w:id="8620" w:name="_Toc274153629"/>
      <w:bookmarkStart w:id="8621" w:name="_Toc274153765"/>
      <w:bookmarkStart w:id="8622" w:name="_Toc274154092"/>
      <w:bookmarkStart w:id="8623" w:name="_Toc151504485"/>
      <w:r w:rsidRPr="00456646">
        <w:rPr>
          <w:rFonts w:ascii="Arial" w:hAnsi="Arial" w:cs="Arial"/>
          <w:b/>
          <w:bCs/>
          <w:sz w:val="26"/>
          <w:szCs w:val="26"/>
          <w:u w:val="single"/>
          <w:rPrChange w:id="8624" w:author="John Clevenger" w:date="2023-11-19T12:34:00Z">
            <w:rPr>
              <w:b w:val="0"/>
            </w:rPr>
          </w:rPrChange>
        </w:rPr>
        <w:t>Overview</w:t>
      </w:r>
      <w:bookmarkEnd w:id="8619"/>
      <w:bookmarkEnd w:id="8620"/>
      <w:bookmarkEnd w:id="8621"/>
      <w:bookmarkEnd w:id="8622"/>
      <w:bookmarkEnd w:id="8623"/>
    </w:p>
    <w:p w14:paraId="7CE84043" w14:textId="77777777" w:rsidR="00481474" w:rsidRDefault="00481474" w:rsidP="00294D33">
      <w:pPr>
        <w:spacing w:before="240"/>
        <w:ind w:firstLine="540"/>
        <w:jc w:val="both"/>
      </w:pPr>
      <w:r>
        <w:t>PC</w:t>
      </w:r>
      <w:r>
        <w:rPr>
          <w:vertAlign w:val="superscript"/>
        </w:rPr>
        <w:t>2</w:t>
      </w:r>
      <w:r>
        <w:t xml:space="preserve"> contains a separate “Scoreboard” module which keeps track of the current standings in a contest.  The scoreboard provides several functions:  it automatically generates HTML pages describing the current state of the co</w:t>
      </w:r>
      <w:r w:rsidR="00BD2A20">
        <w:t xml:space="preserve">ntest in a variety of formats; </w:t>
      </w:r>
      <w:r>
        <w:t xml:space="preserve">it </w:t>
      </w:r>
      <w:r w:rsidR="00B11BB2">
        <w:t xml:space="preserve">generates email and/or printed </w:t>
      </w:r>
      <w:r>
        <w:t>balloon notifications</w:t>
      </w:r>
      <w:r w:rsidR="00B11BB2">
        <w:rPr>
          <w:rStyle w:val="FootnoteReference"/>
        </w:rPr>
        <w:footnoteReference w:id="47"/>
      </w:r>
      <w:r>
        <w:t xml:space="preserve"> (when that option has been selected by the Contest Administrator; see the</w:t>
      </w:r>
      <w:r w:rsidR="00B22322">
        <w:t xml:space="preserve"> section on “</w:t>
      </w:r>
      <w:r w:rsidR="00B22322" w:rsidRPr="00535E67">
        <w:rPr>
          <w:rFonts w:ascii="Arial" w:hAnsi="Arial" w:cs="Arial"/>
          <w:b/>
          <w:sz w:val="20"/>
        </w:rPr>
        <w:t>Options</w:t>
      </w:r>
      <w:r w:rsidR="00B22322">
        <w:t xml:space="preserve">”, above); </w:t>
      </w:r>
      <w:r>
        <w:t xml:space="preserve">and it provides the capability to generate an “export” file containing contest standings data (in the form required for importing </w:t>
      </w:r>
      <w:r w:rsidR="00BD2A20">
        <w:t>in</w:t>
      </w:r>
      <w:r>
        <w:t xml:space="preserve">to the ICPC </w:t>
      </w:r>
      <w:r w:rsidR="00BD2A20">
        <w:t>Contest Management System (CMS)</w:t>
      </w:r>
      <w:r w:rsidR="00535E67">
        <w:t>)</w:t>
      </w:r>
      <w:r>
        <w:t>.</w:t>
      </w:r>
    </w:p>
    <w:p w14:paraId="74F64FEF" w14:textId="300063A5" w:rsidR="0094715E" w:rsidRDefault="00535E67" w:rsidP="00B11BB2">
      <w:pPr>
        <w:spacing w:before="240"/>
        <w:ind w:firstLine="540"/>
        <w:jc w:val="both"/>
      </w:pPr>
      <w:r>
        <w:t>Some contests are run by displaying the actual, current contest standings on a scoreboard throughout the duration of the contest.  However, m</w:t>
      </w:r>
      <w:r w:rsidR="00294D33">
        <w:t xml:space="preserve">any contests are run using the concept of a “scoreboard freeze” – that is, </w:t>
      </w:r>
      <w:del w:id="8625" w:author="John Clevenger [2]" w:date="2022-06-22T18:54:00Z">
        <w:r w:rsidR="00294D33" w:rsidDel="00C22E70">
          <w:delText>a period of time</w:delText>
        </w:r>
      </w:del>
      <w:ins w:id="8626" w:author="John Clevenger [2]" w:date="2022-06-22T18:54:00Z">
        <w:r w:rsidR="00C22E70">
          <w:t>a period</w:t>
        </w:r>
      </w:ins>
      <w:r w:rsidR="00294D33">
        <w:t xml:space="preserve"> near the end of the contest when the judge’s responses to team submissions (and the effects of those responses on the contest standings) are hidden</w:t>
      </w:r>
      <w:r w:rsidR="00BB438D">
        <w:t>, to be revealed at a post-contest ceremony</w:t>
      </w:r>
      <w:r w:rsidR="00294D33">
        <w:t>.</w:t>
      </w:r>
      <w:r w:rsidR="0094715E">
        <w:t xml:space="preserve"> During </w:t>
      </w:r>
      <w:r>
        <w:t>such a</w:t>
      </w:r>
      <w:r w:rsidR="0094715E">
        <w:t xml:space="preserve"> “scoreboard freeze period” any submissions received from teams are displayed </w:t>
      </w:r>
      <w:r>
        <w:t xml:space="preserve">on the scoreboard </w:t>
      </w:r>
      <w:r w:rsidR="0094715E">
        <w:t>as “Pending”</w:t>
      </w:r>
      <w:r>
        <w:t>, and the results of those submissions (and their effects on the contest standings) remain hidden</w:t>
      </w:r>
      <w:r w:rsidR="0094715E">
        <w:t>.</w:t>
      </w:r>
    </w:p>
    <w:p w14:paraId="28657EEF" w14:textId="77777777" w:rsidR="0094715E" w:rsidRDefault="0094715E" w:rsidP="00B11BB2">
      <w:pPr>
        <w:spacing w:before="240"/>
        <w:ind w:firstLine="540"/>
        <w:jc w:val="both"/>
      </w:pPr>
      <w:r>
        <w:t>The</w:t>
      </w:r>
      <w:r w:rsidR="00294D33">
        <w:t xml:space="preserve"> PC</w:t>
      </w:r>
      <w:r w:rsidR="00294D33" w:rsidRPr="00294D33">
        <w:rPr>
          <w:vertAlign w:val="superscript"/>
        </w:rPr>
        <w:t>2</w:t>
      </w:r>
      <w:r w:rsidR="00294D33">
        <w:t xml:space="preserve"> Scoreboard module supports generation of two different sets of HTML files: one </w:t>
      </w:r>
      <w:r w:rsidR="00BB438D">
        <w:t>set which respects any configured scoreboard freeze</w:t>
      </w:r>
      <w:r>
        <w:t xml:space="preserve"> (referred to as the </w:t>
      </w:r>
      <w:r>
        <w:rPr>
          <w:i/>
        </w:rPr>
        <w:t>public</w:t>
      </w:r>
      <w:r>
        <w:t xml:space="preserve"> or</w:t>
      </w:r>
      <w:r w:rsidR="001A2EC0">
        <w:t xml:space="preserve"> </w:t>
      </w:r>
      <w:r w:rsidR="001A2EC0">
        <w:rPr>
          <w:i/>
        </w:rPr>
        <w:t xml:space="preserve">freezable </w:t>
      </w:r>
      <w:r w:rsidR="001A2EC0">
        <w:t>scoreboard)</w:t>
      </w:r>
      <w:r w:rsidR="00B11BB2">
        <w:t>,</w:t>
      </w:r>
      <w:r w:rsidR="00BB438D">
        <w:t xml:space="preserve"> and a second set which shows the </w:t>
      </w:r>
      <w:r w:rsidR="00BB438D" w:rsidRPr="00D73D38">
        <w:t>current act</w:t>
      </w:r>
      <w:r w:rsidR="00B11BB2" w:rsidRPr="00D73D38">
        <w:t>ual contest standings,</w:t>
      </w:r>
      <w:r w:rsidR="00B11BB2">
        <w:rPr>
          <w:i/>
        </w:rPr>
        <w:t xml:space="preserve"> ignoring any “freeze period”</w:t>
      </w:r>
      <w:r w:rsidR="00B11BB2">
        <w:t xml:space="preserve">.  In a contest utilizing a scoreboard freeze, the first </w:t>
      </w:r>
      <w:r w:rsidR="00B2545A">
        <w:t xml:space="preserve">(freezable) </w:t>
      </w:r>
      <w:r w:rsidR="00B11BB2">
        <w:t xml:space="preserve">set of HTML files is appropriate for “public viewing”, while the second set is </w:t>
      </w:r>
      <w:r w:rsidR="00294D33">
        <w:t xml:space="preserve">intended for “private” viewing </w:t>
      </w:r>
      <w:r w:rsidR="00D73D38">
        <w:t xml:space="preserve">only </w:t>
      </w:r>
      <w:r w:rsidR="00294D33">
        <w:t xml:space="preserve">by authorized contest personnel.  </w:t>
      </w:r>
    </w:p>
    <w:p w14:paraId="58C35B15" w14:textId="77777777" w:rsidR="00BB438D" w:rsidRDefault="00B11BB2" w:rsidP="00B11BB2">
      <w:pPr>
        <w:spacing w:before="240"/>
        <w:ind w:firstLine="540"/>
        <w:jc w:val="both"/>
        <w:rPr>
          <w:ins w:id="8627" w:author="John Clevenger" w:date="2023-11-19T17:04:00Z"/>
        </w:rPr>
      </w:pPr>
      <w:r>
        <w:t xml:space="preserve">The </w:t>
      </w:r>
      <w:r w:rsidR="0094715E">
        <w:t xml:space="preserve">public and private scoreboard </w:t>
      </w:r>
      <w:r>
        <w:t xml:space="preserve">HTML files are </w:t>
      </w:r>
      <w:r w:rsidR="00535E67">
        <w:t xml:space="preserve">automatically </w:t>
      </w:r>
      <w:r>
        <w:t>written into two separate (configurable) folders</w:t>
      </w:r>
      <w:r w:rsidR="0094715E">
        <w:t xml:space="preserve">; see the section below on </w:t>
      </w:r>
      <w:r w:rsidR="0094715E" w:rsidRPr="0094715E">
        <w:rPr>
          <w:rFonts w:ascii="Arial" w:hAnsi="Arial" w:cs="Arial"/>
          <w:b/>
          <w:sz w:val="20"/>
        </w:rPr>
        <w:t>Configuring Scoring Properties</w:t>
      </w:r>
      <w:r w:rsidR="0094715E">
        <w:t xml:space="preserve"> for details</w:t>
      </w:r>
      <w:r>
        <w:t>.</w:t>
      </w:r>
      <w:r w:rsidR="0094715E">
        <w:t xml:space="preserve">  Managing the settings for the time in the contest </w:t>
      </w:r>
      <w:r w:rsidR="00D73D38">
        <w:t>at which</w:t>
      </w:r>
      <w:r w:rsidR="0094715E">
        <w:t xml:space="preserve"> the public scoreboard becomes “frozen”, and for when it subsequently becomes “unfrozen” so that the final standings are publicly viewable, is controll</w:t>
      </w:r>
      <w:r w:rsidR="00535E67">
        <w:t xml:space="preserve">ed by settings on the Admin </w:t>
      </w:r>
      <w:r w:rsidR="00535E67" w:rsidRPr="00535E67">
        <w:rPr>
          <w:rFonts w:ascii="Arial" w:hAnsi="Arial" w:cs="Arial"/>
          <w:b/>
          <w:sz w:val="20"/>
        </w:rPr>
        <w:t>Configure Contest &gt; Settings</w:t>
      </w:r>
      <w:r w:rsidR="00535E67">
        <w:t xml:space="preserve"> tab (see the section on </w:t>
      </w:r>
      <w:r w:rsidR="00535E67">
        <w:rPr>
          <w:rFonts w:ascii="Arial" w:hAnsi="Arial" w:cs="Arial"/>
          <w:b/>
          <w:sz w:val="20"/>
        </w:rPr>
        <w:t xml:space="preserve">Options </w:t>
      </w:r>
      <w:r w:rsidR="00535E67" w:rsidRPr="00535E67">
        <w:t>in the chapter on</w:t>
      </w:r>
      <w:r w:rsidR="00535E67">
        <w:rPr>
          <w:rFonts w:ascii="Arial" w:hAnsi="Arial" w:cs="Arial"/>
          <w:sz w:val="20"/>
        </w:rPr>
        <w:t xml:space="preserve"> </w:t>
      </w:r>
      <w:r w:rsidR="00535E67" w:rsidRPr="00535E67">
        <w:rPr>
          <w:rFonts w:ascii="Arial" w:hAnsi="Arial" w:cs="Arial"/>
          <w:b/>
          <w:sz w:val="20"/>
        </w:rPr>
        <w:t>Interactive Contest Configuration</w:t>
      </w:r>
      <w:r w:rsidR="00535E67">
        <w:rPr>
          <w:rFonts w:ascii="Arial" w:hAnsi="Arial" w:cs="Arial"/>
          <w:sz w:val="20"/>
        </w:rPr>
        <w:t xml:space="preserve"> </w:t>
      </w:r>
      <w:r w:rsidR="00535E67" w:rsidRPr="00535E67">
        <w:t>for further details).</w:t>
      </w:r>
      <w:r w:rsidR="00535E67">
        <w:t xml:space="preserve"> </w:t>
      </w:r>
      <w:r w:rsidR="00382C5A">
        <w:t xml:space="preserve">  </w:t>
      </w:r>
    </w:p>
    <w:p w14:paraId="07C80941" w14:textId="77777777" w:rsidR="007D3139" w:rsidRDefault="007D3139" w:rsidP="00B11BB2">
      <w:pPr>
        <w:spacing w:before="240"/>
        <w:ind w:firstLine="540"/>
        <w:jc w:val="both"/>
      </w:pPr>
    </w:p>
    <w:p w14:paraId="598A20AD" w14:textId="77777777" w:rsidR="001554AA" w:rsidRPr="007D3139" w:rsidRDefault="001554AA">
      <w:pPr>
        <w:pStyle w:val="ListParagraph"/>
        <w:numPr>
          <w:ilvl w:val="1"/>
          <w:numId w:val="53"/>
        </w:numPr>
        <w:tabs>
          <w:tab w:val="left" w:pos="900"/>
        </w:tabs>
        <w:ind w:left="720" w:hanging="702"/>
        <w:outlineLvl w:val="1"/>
        <w:rPr>
          <w:rFonts w:cs="Arial"/>
          <w:bCs/>
          <w:szCs w:val="26"/>
        </w:rPr>
        <w:pPrChange w:id="8628" w:author="John Clevenger" w:date="2023-11-19T17:05:00Z">
          <w:pPr>
            <w:pStyle w:val="Heading2"/>
          </w:pPr>
        </w:pPrChange>
      </w:pPr>
      <w:bookmarkStart w:id="8629" w:name="_Toc261788242"/>
      <w:bookmarkStart w:id="8630" w:name="_Toc274153634"/>
      <w:bookmarkStart w:id="8631" w:name="_Toc274153770"/>
      <w:bookmarkStart w:id="8632" w:name="_Toc274154097"/>
      <w:bookmarkStart w:id="8633" w:name="_Toc261788238"/>
      <w:bookmarkStart w:id="8634" w:name="_Toc274153630"/>
      <w:bookmarkStart w:id="8635" w:name="_Toc274153766"/>
      <w:bookmarkStart w:id="8636" w:name="_Toc274154093"/>
      <w:bookmarkStart w:id="8637" w:name="_Toc151504486"/>
      <w:r w:rsidRPr="00456646">
        <w:rPr>
          <w:rFonts w:ascii="Arial" w:hAnsi="Arial" w:cs="Arial"/>
          <w:b/>
          <w:bCs/>
          <w:sz w:val="26"/>
          <w:szCs w:val="26"/>
          <w:u w:val="single"/>
          <w:rPrChange w:id="8638" w:author="John Clevenger" w:date="2023-11-19T12:35:00Z">
            <w:rPr>
              <w:b w:val="0"/>
            </w:rPr>
          </w:rPrChange>
        </w:rPr>
        <w:t>Scoring Algorithm</w:t>
      </w:r>
      <w:bookmarkEnd w:id="8629"/>
      <w:bookmarkEnd w:id="8630"/>
      <w:bookmarkEnd w:id="8631"/>
      <w:bookmarkEnd w:id="8632"/>
      <w:bookmarkEnd w:id="8637"/>
    </w:p>
    <w:p w14:paraId="231463D7" w14:textId="77777777" w:rsidR="001554AA" w:rsidRDefault="001554AA" w:rsidP="001554AA">
      <w:pPr>
        <w:spacing w:before="120"/>
        <w:ind w:firstLine="720"/>
        <w:jc w:val="both"/>
      </w:pPr>
      <w:r>
        <w:t>The algorithm used in PC</w:t>
      </w:r>
      <w:r>
        <w:rPr>
          <w:vertAlign w:val="superscript"/>
        </w:rPr>
        <w:t>2</w:t>
      </w:r>
      <w:r>
        <w:t xml:space="preserve"> to compute Rank and “Score” (Penalty Poi</w:t>
      </w:r>
      <w:r w:rsidR="00DA7D5A">
        <w:t xml:space="preserve">nts) is the one used in the </w:t>
      </w:r>
      <w:r>
        <w:t>ICPC World Finals, which is as follows:</w:t>
      </w:r>
    </w:p>
    <w:p w14:paraId="60470486" w14:textId="77777777" w:rsidR="001554AA" w:rsidRDefault="001554AA" w:rsidP="001554AA">
      <w:pPr>
        <w:numPr>
          <w:ilvl w:val="0"/>
          <w:numId w:val="3"/>
        </w:numPr>
        <w:tabs>
          <w:tab w:val="clear" w:pos="360"/>
          <w:tab w:val="num" w:pos="1080"/>
        </w:tabs>
        <w:spacing w:before="120"/>
        <w:ind w:left="1080"/>
        <w:jc w:val="both"/>
      </w:pPr>
      <w:r>
        <w:t>Teams are ranked according to the number of problems solved; a team solving more problems is always ranked higher than a team solving fewer problems.</w:t>
      </w:r>
    </w:p>
    <w:p w14:paraId="1F856538" w14:textId="77777777" w:rsidR="001554AA" w:rsidRDefault="001554AA" w:rsidP="001554AA">
      <w:pPr>
        <w:numPr>
          <w:ilvl w:val="0"/>
          <w:numId w:val="3"/>
        </w:numPr>
        <w:tabs>
          <w:tab w:val="clear" w:pos="360"/>
          <w:tab w:val="num" w:pos="1080"/>
        </w:tabs>
        <w:spacing w:before="120"/>
        <w:ind w:left="1080"/>
        <w:jc w:val="both"/>
      </w:pPr>
      <w:r>
        <w:t xml:space="preserve">Within a group of teams solving the same number of problems, teams are ranked by increasing “Penalty Points” (that is, the team with the lowest number of Penalty Points is ranked highest within the group).  Teams only accrue Penalty Points for problems </w:t>
      </w:r>
      <w:r>
        <w:lastRenderedPageBreak/>
        <w:t xml:space="preserve">which the team has </w:t>
      </w:r>
      <w:r>
        <w:rPr>
          <w:b/>
          <w:bCs/>
        </w:rPr>
        <w:t>solved</w:t>
      </w:r>
      <w:r>
        <w:t>; unsolved problems do not affect the scoring in any way.  Teams accrue Penalty Points for solved problems in two ways:</w:t>
      </w:r>
    </w:p>
    <w:p w14:paraId="5B88D555" w14:textId="77777777" w:rsidR="001554AA" w:rsidRDefault="00BD2A20" w:rsidP="001554AA">
      <w:pPr>
        <w:numPr>
          <w:ilvl w:val="0"/>
          <w:numId w:val="4"/>
        </w:numPr>
        <w:tabs>
          <w:tab w:val="clear" w:pos="360"/>
          <w:tab w:val="num" w:pos="1800"/>
        </w:tabs>
        <w:spacing w:before="120"/>
        <w:ind w:left="1800"/>
        <w:jc w:val="both"/>
      </w:pPr>
      <w:r>
        <w:t>Some number of penalty</w:t>
      </w:r>
      <w:r w:rsidR="001554AA">
        <w:t xml:space="preserve"> point</w:t>
      </w:r>
      <w:r>
        <w:t>s</w:t>
      </w:r>
      <w:r w:rsidR="001554AA">
        <w:t xml:space="preserve"> for each minute elapsed from the start of the contest until the problem was solved (the time of SUBMISSION is counted as the “time solved”; it does not matter how long it took the Judges to judge it).</w:t>
      </w:r>
    </w:p>
    <w:p w14:paraId="2B6CFC5D" w14:textId="77777777" w:rsidR="001554AA" w:rsidRDefault="00BD2A20" w:rsidP="001554AA">
      <w:pPr>
        <w:numPr>
          <w:ilvl w:val="0"/>
          <w:numId w:val="4"/>
        </w:numPr>
        <w:tabs>
          <w:tab w:val="clear" w:pos="360"/>
          <w:tab w:val="num" w:pos="1800"/>
        </w:tabs>
        <w:spacing w:before="120"/>
        <w:ind w:left="1800"/>
        <w:jc w:val="both"/>
      </w:pPr>
      <w:r>
        <w:t xml:space="preserve">Some </w:t>
      </w:r>
      <w:r w:rsidR="001554AA">
        <w:t xml:space="preserve">number of penalty points for each INCORRECT submission submitted to the Judges </w:t>
      </w:r>
      <w:r w:rsidR="001554AA">
        <w:rPr>
          <w:i/>
        </w:rPr>
        <w:t>prior to a correct solution</w:t>
      </w:r>
      <w:r w:rsidR="001554AA">
        <w:t xml:space="preserve"> for the problem (runs submitted after a correct solution are not counted in the scoring).</w:t>
      </w:r>
      <w:r w:rsidR="001554AA">
        <w:rPr>
          <w:rStyle w:val="FootnoteReference"/>
        </w:rPr>
        <w:footnoteReference w:id="48"/>
      </w:r>
    </w:p>
    <w:p w14:paraId="0F1A5780" w14:textId="77777777" w:rsidR="001554AA" w:rsidRDefault="001554AA" w:rsidP="001554AA">
      <w:pPr>
        <w:numPr>
          <w:ilvl w:val="0"/>
          <w:numId w:val="5"/>
        </w:numPr>
        <w:tabs>
          <w:tab w:val="clear" w:pos="360"/>
          <w:tab w:val="num" w:pos="1080"/>
        </w:tabs>
        <w:spacing w:before="120"/>
        <w:ind w:left="1080"/>
        <w:jc w:val="both"/>
      </w:pPr>
      <w:r>
        <w:t xml:space="preserve">If two or more teams have the same number of solved problems </w:t>
      </w:r>
      <w:r w:rsidR="00A37881">
        <w:t xml:space="preserve">and exactly the same number of </w:t>
      </w:r>
      <w:r>
        <w:t>Penalty Points, ties are broken in favor of the team with the earliest time of the last correct submission (that being the time when the team “finished” the contest).</w:t>
      </w:r>
    </w:p>
    <w:p w14:paraId="009B8991" w14:textId="77777777" w:rsidR="00BF1F00" w:rsidRDefault="00BF1F00" w:rsidP="001554AA">
      <w:pPr>
        <w:numPr>
          <w:ilvl w:val="0"/>
          <w:numId w:val="5"/>
        </w:numPr>
        <w:tabs>
          <w:tab w:val="clear" w:pos="360"/>
          <w:tab w:val="num" w:pos="1080"/>
        </w:tabs>
        <w:spacing w:before="120"/>
        <w:ind w:left="1080"/>
        <w:jc w:val="both"/>
        <w:rPr>
          <w:ins w:id="8641" w:author="John Clevenger" w:date="2023-11-19T17:05:00Z"/>
        </w:rPr>
      </w:pPr>
      <w:r>
        <w:t xml:space="preserve">If two or more teams remain tied </w:t>
      </w:r>
      <w:r w:rsidR="0004165D">
        <w:t xml:space="preserve">for a given rank </w:t>
      </w:r>
      <w:r>
        <w:t xml:space="preserve">after all the above criteria have been applied, the teams are listed in alphabetical order </w:t>
      </w:r>
      <w:r w:rsidR="0004165D">
        <w:t xml:space="preserve">within their rank </w:t>
      </w:r>
      <w:r>
        <w:t>by the team’s “display name”.</w:t>
      </w:r>
    </w:p>
    <w:p w14:paraId="62D9F484" w14:textId="77777777" w:rsidR="007D3139" w:rsidRDefault="007D3139">
      <w:pPr>
        <w:spacing w:before="120"/>
        <w:jc w:val="both"/>
        <w:pPrChange w:id="8642" w:author="John Clevenger" w:date="2023-11-19T17:05:00Z">
          <w:pPr>
            <w:numPr>
              <w:numId w:val="5"/>
            </w:numPr>
            <w:tabs>
              <w:tab w:val="num" w:pos="360"/>
              <w:tab w:val="num" w:pos="1080"/>
            </w:tabs>
            <w:spacing w:before="120"/>
            <w:ind w:left="1080" w:hanging="360"/>
            <w:jc w:val="both"/>
          </w:pPr>
        </w:pPrChange>
      </w:pPr>
    </w:p>
    <w:p w14:paraId="69F93EC3" w14:textId="06760733" w:rsidR="001554AA" w:rsidRPr="00213F44" w:rsidDel="00806550" w:rsidRDefault="001554AA">
      <w:pPr>
        <w:pStyle w:val="Heading2"/>
        <w:tabs>
          <w:tab w:val="left" w:pos="900"/>
        </w:tabs>
        <w:ind w:hanging="706"/>
        <w:rPr>
          <w:del w:id="8643" w:author="John Clevenger [2]" w:date="2022-06-21T11:56:00Z"/>
          <w:rFonts w:cs="Arial"/>
          <w:bCs/>
          <w:szCs w:val="26"/>
        </w:rPr>
        <w:pPrChange w:id="8644" w:author="John Clevenger" w:date="2023-11-19T17:06:00Z">
          <w:pPr>
            <w:spacing w:before="240"/>
            <w:jc w:val="both"/>
          </w:pPr>
        </w:pPrChange>
      </w:pPr>
      <w:del w:id="8645" w:author="John Clevenger [2]" w:date="2022-06-21T11:56:00Z">
        <w:r w:rsidRPr="00213F44" w:rsidDel="00806550">
          <w:rPr>
            <w:rFonts w:cs="Arial"/>
            <w:bCs/>
            <w:szCs w:val="26"/>
          </w:rPr>
          <w:delText xml:space="preserve">   </w:delText>
        </w:r>
        <w:r w:rsidRPr="00213F44" w:rsidDel="00806550">
          <w:rPr>
            <w:rFonts w:cs="Arial"/>
            <w:bCs/>
            <w:szCs w:val="26"/>
          </w:rPr>
          <w:tab/>
          <w:delText>Examples of the PC</w:delText>
        </w:r>
        <w:r w:rsidRPr="007D3139" w:rsidDel="00806550">
          <w:rPr>
            <w:rFonts w:cs="Arial"/>
            <w:bCs/>
            <w:szCs w:val="26"/>
            <w:rPrChange w:id="8646" w:author="John Clevenger" w:date="2023-11-19T17:05:00Z">
              <w:rPr>
                <w:vertAlign w:val="superscript"/>
              </w:rPr>
            </w:rPrChange>
          </w:rPr>
          <w:delText>2</w:delText>
        </w:r>
        <w:r w:rsidRPr="00213F44" w:rsidDel="00806550">
          <w:rPr>
            <w:rFonts w:cs="Arial"/>
            <w:bCs/>
            <w:szCs w:val="26"/>
          </w:rPr>
          <w:delText xml:space="preserve"> scoring algorithm can be found in the PC</w:delText>
        </w:r>
        <w:r w:rsidRPr="007D3139" w:rsidDel="00806550">
          <w:rPr>
            <w:rFonts w:cs="Arial"/>
            <w:bCs/>
            <w:szCs w:val="26"/>
            <w:rPrChange w:id="8647" w:author="John Clevenger" w:date="2023-11-19T17:05:00Z">
              <w:rPr>
                <w:vertAlign w:val="superscript"/>
              </w:rPr>
            </w:rPrChange>
          </w:rPr>
          <w:delText>2</w:delText>
        </w:r>
        <w:r w:rsidRPr="00213F44" w:rsidDel="00806550">
          <w:rPr>
            <w:rFonts w:cs="Arial"/>
            <w:bCs/>
            <w:szCs w:val="26"/>
          </w:rPr>
          <w:delText xml:space="preserve"> Wiki article </w:delText>
        </w:r>
      </w:del>
      <w:del w:id="8648" w:author="John Clevenger [2]" w:date="2022-06-17T12:44:00Z">
        <w:r w:rsidRPr="00213F44" w:rsidDel="00757A23">
          <w:rPr>
            <w:rFonts w:cs="Arial"/>
            <w:bCs/>
            <w:szCs w:val="26"/>
          </w:rPr>
          <w:delText xml:space="preserve">Scoring Algorithm at </w:delText>
        </w:r>
      </w:del>
      <w:del w:id="8649" w:author="John Clevenger [2]" w:date="2022-06-21T11:56:00Z">
        <w:r w:rsidR="00FE3AD6" w:rsidRPr="007D3139" w:rsidDel="00806550">
          <w:rPr>
            <w:rFonts w:cs="Arial"/>
            <w:bCs/>
            <w:szCs w:val="26"/>
          </w:rPr>
          <w:fldChar w:fldCharType="begin"/>
        </w:r>
        <w:r w:rsidR="00FE3AD6" w:rsidRPr="00213F44" w:rsidDel="00806550">
          <w:rPr>
            <w:rFonts w:cs="Arial"/>
            <w:bCs/>
            <w:szCs w:val="26"/>
          </w:rPr>
          <w:delInstrText xml:space="preserve"> HYPERLINK "http://pc2.ecs.csus.edu/wiki/Scoring_Algorithm" </w:delInstrText>
        </w:r>
        <w:r w:rsidR="00FE3AD6" w:rsidRPr="007D3139" w:rsidDel="00806550">
          <w:rPr>
            <w:rFonts w:cs="Arial"/>
            <w:b w:val="0"/>
            <w:bCs/>
            <w:szCs w:val="26"/>
          </w:rPr>
        </w:r>
        <w:r w:rsidR="00FE3AD6" w:rsidRPr="007D3139" w:rsidDel="00806550">
          <w:rPr>
            <w:rFonts w:cs="Arial"/>
            <w:bCs/>
            <w:szCs w:val="26"/>
            <w:rPrChange w:id="8650" w:author="John Clevenger" w:date="2023-11-19T17:05:00Z">
              <w:rPr>
                <w:rStyle w:val="Hyperlink"/>
                <w:rFonts w:ascii="Arial" w:hAnsi="Arial"/>
                <w:sz w:val="26"/>
              </w:rPr>
            </w:rPrChange>
          </w:rPr>
          <w:fldChar w:fldCharType="separate"/>
        </w:r>
      </w:del>
      <w:r w:rsidR="005A0BAC" w:rsidRPr="00213F44">
        <w:rPr>
          <w:rFonts w:cs="Arial"/>
          <w:bCs/>
          <w:szCs w:val="26"/>
        </w:rPr>
        <w:t>Error! Hyperlink reference not valid.</w:t>
      </w:r>
      <w:del w:id="8651" w:author="John Clevenger [2]" w:date="2022-06-21T11:56:00Z">
        <w:r w:rsidR="00FE3AD6" w:rsidRPr="007D3139" w:rsidDel="00806550">
          <w:rPr>
            <w:rFonts w:cs="Arial"/>
            <w:bCs/>
            <w:szCs w:val="26"/>
            <w:rPrChange w:id="8652" w:author="John Clevenger" w:date="2023-11-19T17:05:00Z">
              <w:rPr>
                <w:rStyle w:val="Hyperlink"/>
                <w:rFonts w:ascii="Arial" w:hAnsi="Arial"/>
                <w:sz w:val="26"/>
              </w:rPr>
            </w:rPrChange>
          </w:rPr>
          <w:fldChar w:fldCharType="end"/>
        </w:r>
        <w:r w:rsidRPr="00213F44" w:rsidDel="00806550">
          <w:rPr>
            <w:rFonts w:cs="Arial"/>
            <w:bCs/>
            <w:szCs w:val="26"/>
          </w:rPr>
          <w:delText>.</w:delText>
        </w:r>
        <w:bookmarkStart w:id="8653" w:name="_Toc106795632"/>
        <w:bookmarkStart w:id="8654" w:name="_Toc106814137"/>
        <w:bookmarkStart w:id="8655" w:name="_Toc106966832"/>
        <w:bookmarkStart w:id="8656" w:name="_Toc106979867"/>
        <w:bookmarkStart w:id="8657" w:name="_Toc107239560"/>
        <w:bookmarkStart w:id="8658" w:name="_Toc109139668"/>
        <w:bookmarkStart w:id="8659" w:name="_Toc122082131"/>
        <w:bookmarkStart w:id="8660" w:name="_Toc122186329"/>
        <w:bookmarkStart w:id="8661" w:name="_Toc132121026"/>
        <w:bookmarkStart w:id="8662" w:name="_Toc151285329"/>
        <w:bookmarkStart w:id="8663" w:name="_Toc151285519"/>
        <w:bookmarkStart w:id="8664" w:name="_Toc151285824"/>
        <w:bookmarkStart w:id="8665" w:name="_Toc151286017"/>
        <w:bookmarkStart w:id="8666" w:name="_Toc151286368"/>
        <w:bookmarkStart w:id="8667" w:name="_Toc151287093"/>
        <w:bookmarkStart w:id="8668" w:name="_Toc151287771"/>
        <w:bookmarkStart w:id="8669" w:name="_Toc151290407"/>
        <w:bookmarkStart w:id="8670" w:name="_Toc151291354"/>
        <w:bookmarkStart w:id="8671" w:name="_Toc151306657"/>
        <w:bookmarkStart w:id="8672" w:name="_Toc151488697"/>
        <w:bookmarkStart w:id="8673" w:name="_Toc151504487"/>
        <w:bookmarkEnd w:id="8653"/>
        <w:bookmarkEnd w:id="8654"/>
        <w:bookmarkEnd w:id="8655"/>
        <w:bookmarkEnd w:id="8656"/>
        <w:bookmarkEnd w:id="8657"/>
        <w:bookmarkEnd w:id="8658"/>
        <w:bookmarkEnd w:id="8659"/>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del>
    </w:p>
    <w:p w14:paraId="19E9BCCC" w14:textId="4582F312" w:rsidR="00481474" w:rsidRPr="007D3139" w:rsidRDefault="00103A6B">
      <w:pPr>
        <w:pStyle w:val="ListParagraph"/>
        <w:keepNext/>
        <w:numPr>
          <w:ilvl w:val="1"/>
          <w:numId w:val="53"/>
        </w:numPr>
        <w:tabs>
          <w:tab w:val="left" w:pos="900"/>
        </w:tabs>
        <w:ind w:left="720" w:hanging="706"/>
        <w:outlineLvl w:val="1"/>
        <w:rPr>
          <w:rFonts w:cs="Arial"/>
          <w:bCs/>
          <w:szCs w:val="26"/>
        </w:rPr>
        <w:pPrChange w:id="8674" w:author="John Clevenger" w:date="2023-11-19T17:06:00Z">
          <w:pPr>
            <w:pStyle w:val="Heading2"/>
          </w:pPr>
        </w:pPrChange>
      </w:pPr>
      <w:bookmarkStart w:id="8675" w:name="_Toc151504488"/>
      <w:bookmarkEnd w:id="8633"/>
      <w:bookmarkEnd w:id="8634"/>
      <w:bookmarkEnd w:id="8635"/>
      <w:bookmarkEnd w:id="8636"/>
      <w:r w:rsidRPr="00456646">
        <w:rPr>
          <w:rFonts w:ascii="Arial" w:hAnsi="Arial" w:cs="Arial"/>
          <w:b/>
          <w:bCs/>
          <w:sz w:val="26"/>
          <w:szCs w:val="26"/>
          <w:u w:val="single"/>
          <w:rPrChange w:id="8676" w:author="John Clevenger" w:date="2023-11-19T12:35:00Z">
            <w:rPr>
              <w:b w:val="0"/>
            </w:rPr>
          </w:rPrChange>
        </w:rPr>
        <w:t>Configuring Scoring Properties</w:t>
      </w:r>
      <w:bookmarkEnd w:id="8675"/>
    </w:p>
    <w:p w14:paraId="36FCAA03" w14:textId="77777777" w:rsidR="00D73D38" w:rsidRDefault="00A92296" w:rsidP="00D73D38">
      <w:pPr>
        <w:spacing w:before="240"/>
        <w:ind w:firstLine="720"/>
        <w:jc w:val="both"/>
      </w:pPr>
      <w:r>
        <w:rPr>
          <w:noProof/>
        </w:rPr>
        <w:drawing>
          <wp:anchor distT="0" distB="0" distL="114300" distR="114300" simplePos="0" relativeHeight="251702272" behindDoc="0" locked="0" layoutInCell="1" allowOverlap="1" wp14:anchorId="46F7250C" wp14:editId="5971FCA8">
            <wp:simplePos x="0" y="0"/>
            <wp:positionH relativeFrom="column">
              <wp:posOffset>1642745</wp:posOffset>
            </wp:positionH>
            <wp:positionV relativeFrom="paragraph">
              <wp:posOffset>909955</wp:posOffset>
            </wp:positionV>
            <wp:extent cx="2310130" cy="2265680"/>
            <wp:effectExtent l="0" t="0" r="0" b="0"/>
            <wp:wrapTopAndBottom/>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10130" cy="2265680"/>
                    </a:xfrm>
                    <a:prstGeom prst="rect">
                      <a:avLst/>
                    </a:prstGeom>
                    <a:noFill/>
                    <a:ln>
                      <a:noFill/>
                    </a:ln>
                  </pic:spPr>
                </pic:pic>
              </a:graphicData>
            </a:graphic>
            <wp14:sizeRelH relativeFrom="page">
              <wp14:pctWidth>0</wp14:pctWidth>
            </wp14:sizeRelH>
            <wp14:sizeRelV relativeFrom="page">
              <wp14:pctHeight>0</wp14:pctHeight>
            </wp14:sizeRelV>
          </wp:anchor>
        </w:drawing>
      </w:r>
      <w:r w:rsidR="00103A6B">
        <w:t xml:space="preserve">Certain properties used </w:t>
      </w:r>
      <w:r w:rsidR="00294D33">
        <w:t>in scoring</w:t>
      </w:r>
      <w:r w:rsidR="00103A6B">
        <w:t xml:space="preserve"> are configurable by the Contest Administrator.  To adjust scoring properties, select the </w:t>
      </w:r>
      <w:r w:rsidR="00103A6B" w:rsidRPr="00103A6B">
        <w:rPr>
          <w:rFonts w:ascii="Arial" w:hAnsi="Arial" w:cs="Arial"/>
          <w:b/>
          <w:bCs/>
          <w:sz w:val="20"/>
        </w:rPr>
        <w:t>Settings</w:t>
      </w:r>
      <w:r w:rsidR="00103A6B">
        <w:t xml:space="preserve"> tab on the Contest Administrator</w:t>
      </w:r>
      <w:r w:rsidR="00065168">
        <w:rPr>
          <w:rStyle w:val="FootnoteReference"/>
        </w:rPr>
        <w:footnoteReference w:id="49"/>
      </w:r>
      <w:r w:rsidR="00103A6B">
        <w:t xml:space="preserve"> </w:t>
      </w:r>
      <w:r w:rsidR="00103A6B" w:rsidRPr="00103A6B">
        <w:rPr>
          <w:rFonts w:ascii="Arial" w:hAnsi="Arial" w:cs="Arial"/>
          <w:b/>
          <w:bCs/>
          <w:sz w:val="20"/>
        </w:rPr>
        <w:t>Configure Contest</w:t>
      </w:r>
      <w:r w:rsidR="00103A6B">
        <w:t xml:space="preserve"> tab, then press the </w:t>
      </w:r>
      <w:r w:rsidR="00103A6B" w:rsidRPr="00065168">
        <w:rPr>
          <w:rFonts w:ascii="Arial" w:hAnsi="Arial" w:cs="Arial"/>
          <w:b/>
          <w:bCs/>
          <w:sz w:val="20"/>
        </w:rPr>
        <w:t>Edit Scoring Properties</w:t>
      </w:r>
      <w:r w:rsidR="00103A6B">
        <w:t xml:space="preserve"> button.  This will bring up the following dialog:</w:t>
      </w:r>
    </w:p>
    <w:p w14:paraId="2A31F008" w14:textId="77777777" w:rsidR="00806550" w:rsidRDefault="00806550" w:rsidP="001958B2">
      <w:pPr>
        <w:spacing w:before="240"/>
        <w:ind w:firstLine="360"/>
        <w:jc w:val="both"/>
        <w:rPr>
          <w:ins w:id="8677" w:author="John Clevenger [2]" w:date="2022-06-21T11:56:00Z"/>
        </w:rPr>
      </w:pPr>
    </w:p>
    <w:p w14:paraId="67E09DC1" w14:textId="77777777" w:rsidR="00806550" w:rsidRDefault="00806550" w:rsidP="001958B2">
      <w:pPr>
        <w:spacing w:before="240"/>
        <w:ind w:firstLine="360"/>
        <w:jc w:val="both"/>
        <w:rPr>
          <w:ins w:id="8678" w:author="John Clevenger [2]" w:date="2022-06-21T11:56:00Z"/>
        </w:rPr>
      </w:pPr>
    </w:p>
    <w:p w14:paraId="16130F02" w14:textId="74A48DCB" w:rsidR="00103A6B" w:rsidRDefault="00103A6B" w:rsidP="001958B2">
      <w:pPr>
        <w:spacing w:before="240"/>
        <w:ind w:firstLine="360"/>
        <w:jc w:val="both"/>
      </w:pPr>
      <w:r>
        <w:lastRenderedPageBreak/>
        <w:t>The Scoring Properties have the following meanings:</w:t>
      </w:r>
    </w:p>
    <w:p w14:paraId="74337200" w14:textId="77777777" w:rsidR="00103A6B" w:rsidRDefault="00103A6B" w:rsidP="001958B2">
      <w:pPr>
        <w:numPr>
          <w:ilvl w:val="0"/>
          <w:numId w:val="22"/>
        </w:numPr>
        <w:spacing w:before="240"/>
        <w:ind w:left="900"/>
        <w:jc w:val="both"/>
      </w:pPr>
      <w:r w:rsidRPr="00B22322">
        <w:rPr>
          <w:rFonts w:ascii="Arial Narrow" w:hAnsi="Arial Narrow"/>
          <w:b/>
        </w:rPr>
        <w:t>Base Points per Yes</w:t>
      </w:r>
      <w:r>
        <w:t>:  the number of penalty points</w:t>
      </w:r>
      <w:r w:rsidR="00D20739">
        <w:t xml:space="preserve">, in addition to </w:t>
      </w:r>
      <w:r w:rsidR="00D20739" w:rsidRPr="00D20739">
        <w:rPr>
          <w:rFonts w:ascii="Arial Narrow" w:hAnsi="Arial Narrow"/>
          <w:b/>
        </w:rPr>
        <w:t>Points per Minute (for 1st yes)</w:t>
      </w:r>
      <w:r w:rsidR="00D20739">
        <w:t>),</w:t>
      </w:r>
      <w:r>
        <w:t xml:space="preserve"> which are always assigned to submissions which correctly solve a problem.</w:t>
      </w:r>
    </w:p>
    <w:p w14:paraId="74A965A1" w14:textId="77777777" w:rsidR="00B22322" w:rsidRDefault="00B22322" w:rsidP="001958B2">
      <w:pPr>
        <w:numPr>
          <w:ilvl w:val="0"/>
          <w:numId w:val="22"/>
        </w:numPr>
        <w:spacing w:before="240"/>
        <w:ind w:left="900"/>
        <w:jc w:val="both"/>
      </w:pPr>
      <w:r w:rsidRPr="00B22322">
        <w:rPr>
          <w:rFonts w:ascii="Arial Narrow" w:hAnsi="Arial Narrow"/>
          <w:b/>
        </w:rPr>
        <w:t>Output HTML dir for Judges</w:t>
      </w:r>
      <w:r>
        <w:t xml:space="preserve">: the name of the folder where the scoreboard will output HTML files showing the actual current contest standings.  This output </w:t>
      </w:r>
      <w:r>
        <w:rPr>
          <w:i/>
        </w:rPr>
        <w:t>ignores any “scoreboard freeze”</w:t>
      </w:r>
      <w:r>
        <w:t xml:space="preserve">; it shows the actual </w:t>
      </w:r>
      <w:r w:rsidR="00FD0776">
        <w:t xml:space="preserve">current </w:t>
      </w:r>
      <w:r>
        <w:t>contest standings.  Typically the contents of this folder would be made available only to Judges and other privileged contest personnel.</w:t>
      </w:r>
    </w:p>
    <w:p w14:paraId="21ACC69A" w14:textId="77777777" w:rsidR="00B22322" w:rsidRPr="00B22322" w:rsidRDefault="00B22322" w:rsidP="001958B2">
      <w:pPr>
        <w:numPr>
          <w:ilvl w:val="0"/>
          <w:numId w:val="22"/>
        </w:numPr>
        <w:spacing w:before="240"/>
        <w:ind w:left="900"/>
        <w:jc w:val="both"/>
      </w:pPr>
      <w:r>
        <w:rPr>
          <w:rFonts w:ascii="Arial Narrow" w:hAnsi="Arial Narrow"/>
          <w:b/>
        </w:rPr>
        <w:t>Output Public HTML dir</w:t>
      </w:r>
      <w:r w:rsidRPr="00B22322">
        <w:t xml:space="preserve">: </w:t>
      </w:r>
      <w:r>
        <w:t>the name of the folder where the “public” scoreboard HTML files will be placed.  The data written to this folder will respect any “scoreboard freeze” that is configured.  That is, it will not show results for any submissions sent in during the “freeze period”</w:t>
      </w:r>
      <w:r w:rsidR="00FD0776">
        <w:t>,</w:t>
      </w:r>
      <w:r>
        <w:t xml:space="preserve"> but rather will show any such submissions as “Pending”. Typically the contents of this folder are made available to the general public as the “Current Standings”.</w:t>
      </w:r>
    </w:p>
    <w:p w14:paraId="7C4BD82F" w14:textId="77777777" w:rsidR="00103A6B" w:rsidRDefault="00103A6B" w:rsidP="001958B2">
      <w:pPr>
        <w:numPr>
          <w:ilvl w:val="0"/>
          <w:numId w:val="22"/>
        </w:numPr>
        <w:spacing w:before="240"/>
        <w:ind w:left="900"/>
        <w:jc w:val="both"/>
      </w:pPr>
      <w:r w:rsidRPr="00B22322">
        <w:rPr>
          <w:rFonts w:ascii="Arial Narrow" w:hAnsi="Arial Narrow"/>
          <w:b/>
        </w:rPr>
        <w:t>Points per Compilation Error</w:t>
      </w:r>
      <w:r>
        <w:t>:  the number of penalty points assigned to submissions which fail to compile.</w:t>
      </w:r>
    </w:p>
    <w:p w14:paraId="04B185E7" w14:textId="77777777" w:rsidR="00103A6B" w:rsidRDefault="00103A6B" w:rsidP="001958B2">
      <w:pPr>
        <w:numPr>
          <w:ilvl w:val="0"/>
          <w:numId w:val="22"/>
        </w:numPr>
        <w:spacing w:before="240"/>
        <w:ind w:left="900"/>
        <w:jc w:val="both"/>
      </w:pPr>
      <w:r w:rsidRPr="00B22322">
        <w:rPr>
          <w:rFonts w:ascii="Arial Narrow" w:hAnsi="Arial Narrow"/>
          <w:b/>
        </w:rPr>
        <w:t>Points per Minute (for 1st yes)</w:t>
      </w:r>
      <w:r>
        <w:t>: the number of points</w:t>
      </w:r>
      <w:r w:rsidR="00811868">
        <w:t>, for each minute elapsed in the contest,</w:t>
      </w:r>
      <w:r>
        <w:t xml:space="preserve"> assigned to submissions which correctly solve a problem</w:t>
      </w:r>
      <w:r w:rsidR="00811868">
        <w:t xml:space="preserve"> – from the start of the contest until the time of the correct submission.  (Note that only the FIRST correct submission is counted; if a team subsequently submits another run for the same problem which correctly solves the problem, no points are assigned based on this category.)</w:t>
      </w:r>
    </w:p>
    <w:p w14:paraId="296AA817" w14:textId="77777777" w:rsidR="00811868" w:rsidRDefault="00811868" w:rsidP="001958B2">
      <w:pPr>
        <w:numPr>
          <w:ilvl w:val="0"/>
          <w:numId w:val="22"/>
        </w:numPr>
        <w:spacing w:before="240"/>
        <w:ind w:left="900"/>
        <w:jc w:val="both"/>
      </w:pPr>
      <w:r w:rsidRPr="00B22322">
        <w:rPr>
          <w:rFonts w:ascii="Arial Narrow" w:hAnsi="Arial Narrow"/>
          <w:b/>
        </w:rPr>
        <w:t>Points per No</w:t>
      </w:r>
      <w:r>
        <w:t>: the number of penalty points which are assigned for each incorrect submission on a problem</w:t>
      </w:r>
      <w:r w:rsidR="00A37881">
        <w:t xml:space="preserve"> prior to the problem being solved</w:t>
      </w:r>
      <w:r>
        <w:t xml:space="preserve"> (but only if the problem is eventually solved; unsolved problems accrue no penalty points).</w:t>
      </w:r>
    </w:p>
    <w:p w14:paraId="7BBF4488" w14:textId="77777777" w:rsidR="00103A6B" w:rsidRDefault="00811868" w:rsidP="001958B2">
      <w:pPr>
        <w:numPr>
          <w:ilvl w:val="0"/>
          <w:numId w:val="22"/>
        </w:numPr>
        <w:spacing w:before="240"/>
        <w:ind w:left="900"/>
        <w:jc w:val="both"/>
      </w:pPr>
      <w:r w:rsidRPr="00B22322">
        <w:rPr>
          <w:rFonts w:ascii="Arial Narrow" w:hAnsi="Arial Narrow"/>
          <w:b/>
        </w:rPr>
        <w:t>Points per Security Violation</w:t>
      </w:r>
      <w:r>
        <w:t xml:space="preserve">: penalty points </w:t>
      </w:r>
      <w:r w:rsidR="00065168">
        <w:t>added</w:t>
      </w:r>
      <w:r>
        <w:t xml:space="preserve"> to a submission which generates a PC</w:t>
      </w:r>
      <w:r w:rsidRPr="00811868">
        <w:rPr>
          <w:vertAlign w:val="superscript"/>
        </w:rPr>
        <w:t>2</w:t>
      </w:r>
      <w:r>
        <w:t xml:space="preserve"> Security Violation.  Note that Security Violations can only be generated if a </w:t>
      </w:r>
      <w:r w:rsidR="00A37881">
        <w:t>PC</w:t>
      </w:r>
      <w:r w:rsidR="00A37881" w:rsidRPr="00A37881">
        <w:rPr>
          <w:vertAlign w:val="superscript"/>
        </w:rPr>
        <w:t>2</w:t>
      </w:r>
      <w:r w:rsidR="00A37881">
        <w:t xml:space="preserve"> </w:t>
      </w:r>
      <w:r>
        <w:t>Security Manager (“sandbox”) is installed in the system.</w:t>
      </w:r>
    </w:p>
    <w:p w14:paraId="20FA417A" w14:textId="7E164096" w:rsidR="00CB632F" w:rsidRDefault="00CB632F" w:rsidP="00CB632F">
      <w:pPr>
        <w:spacing w:before="240"/>
        <w:jc w:val="both"/>
        <w:rPr>
          <w:ins w:id="8679" w:author="John Clevenger [2]" w:date="2021-03-14T18:46:00Z"/>
        </w:rPr>
      </w:pPr>
      <w:ins w:id="8680" w:author="John Clevenger [2]" w:date="2021-03-14T18:45:00Z">
        <w:r>
          <w:t>Note that all the above scoring properties can also be set using YAML configuration</w:t>
        </w:r>
      </w:ins>
      <w:ins w:id="8681" w:author="John Clevenger [2]" w:date="2021-03-14T18:46:00Z">
        <w:r>
          <w:t xml:space="preserve"> settings; see </w:t>
        </w:r>
      </w:ins>
      <w:ins w:id="8682" w:author="John Clevenger [2]" w:date="2021-03-14T18:48:00Z">
        <w:r w:rsidR="00FE2FC4">
          <w:t xml:space="preserve">the chapter on </w:t>
        </w:r>
        <w:r w:rsidR="00FE2FC4" w:rsidRPr="00FE2FC4">
          <w:rPr>
            <w:i/>
            <w:iCs/>
            <w:rPrChange w:id="8683" w:author="John Clevenger [2]" w:date="2021-03-14T18:48:00Z">
              <w:rPr/>
            </w:rPrChange>
          </w:rPr>
          <w:t>Configuring the Contest via Configuration Files</w:t>
        </w:r>
      </w:ins>
      <w:ins w:id="8684" w:author="John Clevenger [2]" w:date="2021-03-14T18:46:00Z">
        <w:r>
          <w:t xml:space="preserve"> for details.</w:t>
        </w:r>
      </w:ins>
    </w:p>
    <w:p w14:paraId="73B50EDD" w14:textId="7FB25E50" w:rsidR="00065168" w:rsidRDefault="00065168">
      <w:pPr>
        <w:spacing w:before="240"/>
        <w:jc w:val="both"/>
        <w:rPr>
          <w:ins w:id="8685" w:author="John Clevenger" w:date="2023-11-19T17:06:00Z"/>
        </w:rPr>
      </w:pPr>
      <w:r>
        <w:t xml:space="preserve">Note </w:t>
      </w:r>
      <w:ins w:id="8686" w:author="John Clevenger [2]" w:date="2021-03-14T18:46:00Z">
        <w:r w:rsidR="00CB632F">
          <w:t xml:space="preserve">also </w:t>
        </w:r>
      </w:ins>
      <w:r>
        <w:t>that changing scoring property values only affects that particular scoring criterion; it does not alter the overall determination of ranking criteria.  For example, assigning a negative value to one property does not change the fact that teams are ranked first by number of problems solved; a team with a large negative score will still not be ranked higher than a team which has solved more problems.</w:t>
      </w:r>
    </w:p>
    <w:p w14:paraId="25B5575F" w14:textId="77777777" w:rsidR="007D3139" w:rsidRDefault="007D3139">
      <w:pPr>
        <w:spacing w:before="240"/>
        <w:jc w:val="both"/>
        <w:pPrChange w:id="8687" w:author="John Clevenger [2]" w:date="2021-03-14T18:45:00Z">
          <w:pPr>
            <w:spacing w:before="240"/>
            <w:ind w:firstLine="450"/>
            <w:jc w:val="both"/>
          </w:pPr>
        </w:pPrChange>
      </w:pPr>
    </w:p>
    <w:p w14:paraId="04081F10" w14:textId="77777777" w:rsidR="00103A6B" w:rsidRPr="007D3139" w:rsidRDefault="00103A6B">
      <w:pPr>
        <w:pStyle w:val="ListParagraph"/>
        <w:keepNext/>
        <w:numPr>
          <w:ilvl w:val="1"/>
          <w:numId w:val="53"/>
        </w:numPr>
        <w:tabs>
          <w:tab w:val="left" w:pos="900"/>
        </w:tabs>
        <w:ind w:left="720" w:hanging="706"/>
        <w:outlineLvl w:val="1"/>
        <w:rPr>
          <w:rFonts w:cs="Arial"/>
          <w:bCs/>
          <w:szCs w:val="26"/>
        </w:rPr>
        <w:pPrChange w:id="8688" w:author="John Clevenger" w:date="2023-11-19T17:06:00Z">
          <w:pPr>
            <w:pStyle w:val="Heading2"/>
          </w:pPr>
        </w:pPrChange>
      </w:pPr>
      <w:bookmarkStart w:id="8689" w:name="_Toc151504489"/>
      <w:r w:rsidRPr="00456646">
        <w:rPr>
          <w:rFonts w:ascii="Arial" w:hAnsi="Arial" w:cs="Arial"/>
          <w:b/>
          <w:bCs/>
          <w:sz w:val="26"/>
          <w:szCs w:val="26"/>
          <w:u w:val="single"/>
          <w:rPrChange w:id="8690" w:author="John Clevenger" w:date="2023-11-19T12:35:00Z">
            <w:rPr>
              <w:b w:val="0"/>
            </w:rPr>
          </w:rPrChange>
        </w:rPr>
        <w:lastRenderedPageBreak/>
        <w:t>Starting the Scoreboard</w:t>
      </w:r>
      <w:bookmarkEnd w:id="8689"/>
    </w:p>
    <w:p w14:paraId="469C5625" w14:textId="77777777" w:rsidR="00FD0776" w:rsidRDefault="00310120">
      <w:pPr>
        <w:spacing w:before="240"/>
        <w:ind w:firstLine="720"/>
        <w:jc w:val="both"/>
        <w:pPrChange w:id="8691" w:author="John Clevenger" w:date="2023-11-19T17:06:00Z">
          <w:pPr>
            <w:spacing w:before="120"/>
            <w:ind w:firstLine="720"/>
            <w:jc w:val="both"/>
          </w:pPr>
        </w:pPrChange>
      </w:pPr>
      <w:r>
        <w:t xml:space="preserve">To start a scoreboard, </w:t>
      </w:r>
      <w:r w:rsidR="00481474">
        <w:t>go to a command prompt</w:t>
      </w:r>
      <w:r>
        <w:t xml:space="preserve"> </w:t>
      </w:r>
      <w:r w:rsidR="00BF1F00">
        <w:t>in the PC</w:t>
      </w:r>
      <w:r w:rsidR="00BF1F00" w:rsidRPr="00BF1F00">
        <w:rPr>
          <w:vertAlign w:val="superscript"/>
        </w:rPr>
        <w:t>2</w:t>
      </w:r>
      <w:r w:rsidR="00BF1F00">
        <w:t xml:space="preserve"> installation directory </w:t>
      </w:r>
      <w:r w:rsidR="00481474">
        <w:t xml:space="preserve">and type the command  </w:t>
      </w:r>
      <w:r w:rsidR="00481474" w:rsidRPr="00BF1F00">
        <w:t>“</w:t>
      </w:r>
      <w:r w:rsidR="004B6BA2">
        <w:rPr>
          <w:rFonts w:ascii="Arial" w:hAnsi="Arial" w:cs="Arial"/>
          <w:b/>
          <w:bCs/>
          <w:sz w:val="20"/>
        </w:rPr>
        <w:t>pc</w:t>
      </w:r>
      <w:r w:rsidR="00481474">
        <w:rPr>
          <w:rFonts w:ascii="Arial" w:hAnsi="Arial" w:cs="Arial"/>
          <w:b/>
          <w:bCs/>
          <w:sz w:val="20"/>
        </w:rPr>
        <w:t>2board</w:t>
      </w:r>
      <w:r w:rsidR="00481474">
        <w:t>”.  This will start a PC</w:t>
      </w:r>
      <w:r w:rsidR="00481474">
        <w:rPr>
          <w:vertAlign w:val="superscript"/>
        </w:rPr>
        <w:t>2</w:t>
      </w:r>
      <w:r w:rsidR="00481474">
        <w:t xml:space="preserve"> client expecting a scoreboard login.</w:t>
      </w:r>
      <w:r w:rsidR="001958B2">
        <w:t xml:space="preserve">  </w:t>
      </w:r>
      <w:r w:rsidR="00481474">
        <w:t>Once the Client login window appears, enter the scoreboard account name</w:t>
      </w:r>
      <w:r>
        <w:t xml:space="preserve"> and password</w:t>
      </w:r>
      <w:r w:rsidR="00481474">
        <w:t xml:space="preserve"> as defined when PC</w:t>
      </w:r>
      <w:r w:rsidR="00481474">
        <w:rPr>
          <w:vertAlign w:val="superscript"/>
        </w:rPr>
        <w:t>2</w:t>
      </w:r>
      <w:r w:rsidR="00481474">
        <w:t xml:space="preserve"> accounts were created.</w:t>
      </w:r>
      <w:r w:rsidR="008B0A03">
        <w:rPr>
          <w:rStyle w:val="FootnoteReference"/>
        </w:rPr>
        <w:footnoteReference w:id="50"/>
      </w:r>
      <w:r w:rsidR="00481474">
        <w:t xml:space="preserve">  </w:t>
      </w:r>
    </w:p>
    <w:p w14:paraId="76A19F28" w14:textId="3E26A5A9" w:rsidR="00481474" w:rsidRDefault="00A92296">
      <w:pPr>
        <w:spacing w:before="240"/>
        <w:ind w:firstLine="720"/>
        <w:jc w:val="both"/>
      </w:pPr>
      <w:r>
        <w:rPr>
          <w:noProof/>
        </w:rPr>
        <w:drawing>
          <wp:anchor distT="0" distB="0" distL="114300" distR="114300" simplePos="0" relativeHeight="251704320" behindDoc="0" locked="0" layoutInCell="1" allowOverlap="1" wp14:anchorId="655971D8" wp14:editId="04F6A8FA">
            <wp:simplePos x="0" y="0"/>
            <wp:positionH relativeFrom="column">
              <wp:posOffset>425450</wp:posOffset>
            </wp:positionH>
            <wp:positionV relativeFrom="paragraph">
              <wp:posOffset>751840</wp:posOffset>
            </wp:positionV>
            <wp:extent cx="5088890" cy="3832225"/>
            <wp:effectExtent l="0" t="0" r="0" b="0"/>
            <wp:wrapTopAndBottom/>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88890" cy="3832225"/>
                    </a:xfrm>
                    <a:prstGeom prst="rect">
                      <a:avLst/>
                    </a:prstGeom>
                    <a:noFill/>
                    <a:ln>
                      <a:noFill/>
                    </a:ln>
                  </pic:spPr>
                </pic:pic>
              </a:graphicData>
            </a:graphic>
            <wp14:sizeRelH relativeFrom="page">
              <wp14:pctWidth>0</wp14:pctWidth>
            </wp14:sizeRelH>
            <wp14:sizeRelV relativeFrom="page">
              <wp14:pctHeight>0</wp14:pctHeight>
            </wp14:sizeRelV>
          </wp:anchor>
        </w:drawing>
      </w:r>
      <w:r w:rsidR="00B15D4D">
        <w:rPr>
          <w:noProof/>
        </w:rPr>
        <w:t>Logging in to a scoreboard account</w:t>
      </w:r>
      <w:r w:rsidR="00481474">
        <w:t xml:space="preserve"> will bring up </w:t>
      </w:r>
      <w:r w:rsidR="00FD0776">
        <w:t>a</w:t>
      </w:r>
      <w:r w:rsidR="00481474">
        <w:t xml:space="preserve"> PC</w:t>
      </w:r>
      <w:r w:rsidR="00481474">
        <w:rPr>
          <w:vertAlign w:val="superscript"/>
        </w:rPr>
        <w:t>2</w:t>
      </w:r>
      <w:r w:rsidR="00481474">
        <w:t xml:space="preserve"> Scoreboard display window</w:t>
      </w:r>
      <w:r w:rsidR="00B15D4D">
        <w:t>,</w:t>
      </w:r>
      <w:r w:rsidR="00FD0776">
        <w:t xml:space="preserve"> </w:t>
      </w:r>
      <w:del w:id="8692" w:author="John Clevenger [2]" w:date="2022-06-22T18:54:00Z">
        <w:r w:rsidR="00FD0776" w:rsidDel="001A7C7E">
          <w:delText>similar to</w:delText>
        </w:r>
      </w:del>
      <w:ins w:id="8693" w:author="John Clevenger [2]" w:date="2022-06-22T18:54:00Z">
        <w:r w:rsidR="001A7C7E">
          <w:t>like</w:t>
        </w:r>
      </w:ins>
      <w:r w:rsidR="00FD0776">
        <w:t xml:space="preserve"> the one shown below</w:t>
      </w:r>
      <w:r w:rsidR="00481474">
        <w:t>, indicating that the scoreboard program is running.</w:t>
      </w:r>
    </w:p>
    <w:p w14:paraId="3163B9F1" w14:textId="77777777" w:rsidR="00D73D38" w:rsidRDefault="00D73D38">
      <w:pPr>
        <w:spacing w:before="240"/>
        <w:ind w:firstLine="720"/>
        <w:jc w:val="both"/>
      </w:pPr>
    </w:p>
    <w:p w14:paraId="59E1287E" w14:textId="77777777" w:rsidR="00481474" w:rsidRDefault="00481474">
      <w:pPr>
        <w:spacing w:before="240"/>
        <w:ind w:firstLine="720"/>
        <w:jc w:val="both"/>
      </w:pPr>
      <w:r>
        <w:t xml:space="preserve">The scoreboard automatically generates a complete set of </w:t>
      </w:r>
      <w:r w:rsidR="00FD0776">
        <w:t xml:space="preserve">public and private </w:t>
      </w:r>
      <w:r>
        <w:t xml:space="preserve">HTML files </w:t>
      </w:r>
      <w:r w:rsidR="00FD0776">
        <w:t xml:space="preserve">as described above </w:t>
      </w:r>
      <w:r>
        <w:t>as soon as it is started.  Thereafter it generates updated HTML files periodically according to an algorithm described below</w:t>
      </w:r>
      <w:r w:rsidR="00596E31">
        <w:t xml:space="preserve"> (</w:t>
      </w:r>
      <w:r w:rsidR="00FD0776">
        <w:t>s</w:t>
      </w:r>
      <w:r w:rsidR="00596E31">
        <w:t xml:space="preserve">ee </w:t>
      </w:r>
      <w:r w:rsidR="00596E31" w:rsidRPr="00FD0776">
        <w:rPr>
          <w:rFonts w:ascii="Arial Narrow" w:hAnsi="Arial Narrow"/>
          <w:b/>
        </w:rPr>
        <w:t>Scoreboard Updates</w:t>
      </w:r>
      <w:r w:rsidR="00596E31">
        <w:t>)</w:t>
      </w:r>
      <w:r>
        <w:t xml:space="preserve">.  Each time a new set of HTML files is generated the scoreboard display window is updated to show the most recent update time.  </w:t>
      </w:r>
    </w:p>
    <w:p w14:paraId="2DDB50BA" w14:textId="77777777" w:rsidR="001958B2" w:rsidRPr="00B15D4D" w:rsidRDefault="001958B2">
      <w:pPr>
        <w:spacing w:before="240"/>
        <w:ind w:firstLine="720"/>
        <w:jc w:val="both"/>
        <w:rPr>
          <w:i/>
        </w:rPr>
      </w:pPr>
      <w:r>
        <w:lastRenderedPageBreak/>
        <w:t xml:space="preserve">Note that </w:t>
      </w:r>
      <w:r>
        <w:rPr>
          <w:i/>
        </w:rPr>
        <w:t>the display generated by the PC</w:t>
      </w:r>
      <w:r w:rsidRPr="001958B2">
        <w:rPr>
          <w:i/>
          <w:vertAlign w:val="superscript"/>
        </w:rPr>
        <w:t>2</w:t>
      </w:r>
      <w:r>
        <w:rPr>
          <w:i/>
        </w:rPr>
        <w:t xml:space="preserve"> Scoreboard module (shown above) </w:t>
      </w:r>
      <w:r>
        <w:rPr>
          <w:i/>
          <w:u w:val="single"/>
        </w:rPr>
        <w:t>always contains the actual current contest standings</w:t>
      </w:r>
      <w:r>
        <w:t xml:space="preserve">.  That is, the Scoreboard module display does </w:t>
      </w:r>
      <w:r>
        <w:rPr>
          <w:i/>
        </w:rPr>
        <w:t xml:space="preserve">NOT </w:t>
      </w:r>
      <w:r>
        <w:t xml:space="preserve">respect any “scoreboard freeze” configured in the contest.  Only the HTML files generated in the “public HTML folder” pay attention to freeze period values.  For this reason, </w:t>
      </w:r>
      <w:r>
        <w:rPr>
          <w:i/>
        </w:rPr>
        <w:t>the Scoreboard module display should be considered a “private” scoreboard.</w:t>
      </w:r>
      <w:r w:rsidR="00B15D4D">
        <w:t xml:space="preserve"> (This is another reason for being sure to </w:t>
      </w:r>
      <w:r w:rsidR="00B15D4D">
        <w:rPr>
          <w:i/>
        </w:rPr>
        <w:t>change the scoreboard account password.)</w:t>
      </w:r>
    </w:p>
    <w:p w14:paraId="51B4B913" w14:textId="77777777" w:rsidR="00481474" w:rsidRDefault="00481474" w:rsidP="00B15D4D">
      <w:pPr>
        <w:spacing w:before="240"/>
        <w:ind w:firstLine="720"/>
        <w:jc w:val="both"/>
        <w:rPr>
          <w:ins w:id="8694" w:author="John Clevenger" w:date="2023-11-19T17:07:00Z"/>
        </w:rPr>
      </w:pPr>
      <w:r>
        <w:t xml:space="preserve">Under normal circumstances it is only necessary to have a </w:t>
      </w:r>
      <w:r>
        <w:rPr>
          <w:i/>
          <w:iCs/>
        </w:rPr>
        <w:t>single</w:t>
      </w:r>
      <w:r>
        <w:t xml:space="preserve"> PC</w:t>
      </w:r>
      <w:r>
        <w:rPr>
          <w:vertAlign w:val="superscript"/>
        </w:rPr>
        <w:t>2</w:t>
      </w:r>
      <w:r>
        <w:t xml:space="preserve"> scoreboard running, even in a multi-site contest.  The scoreboard automatically receives update infor</w:t>
      </w:r>
      <w:r w:rsidR="009237C3">
        <w:t xml:space="preserve">mation from every site server, </w:t>
      </w:r>
      <w:r w:rsidR="001958B2">
        <w:t xml:space="preserve">and generates HTML </w:t>
      </w:r>
      <w:r>
        <w:t>files describing the overall contest status (including all sites).   These HTML files can be copied to a publicly-accessible location for access by a browser (see below), so participants at any location can see the current standings.   In addition, a single scoreboard can generate balloon notifications for all sites.    Thus there is rarely a need for running more than one PC</w:t>
      </w:r>
      <w:r>
        <w:rPr>
          <w:vertAlign w:val="superscript"/>
        </w:rPr>
        <w:t>2</w:t>
      </w:r>
      <w:r>
        <w:t xml:space="preserve"> scoreboard in a contest, and this is the recommended mode of operation.</w:t>
      </w:r>
    </w:p>
    <w:p w14:paraId="4CF17A0C" w14:textId="77777777" w:rsidR="007D3139" w:rsidRDefault="007D3139" w:rsidP="00B15D4D">
      <w:pPr>
        <w:spacing w:before="240"/>
        <w:ind w:firstLine="720"/>
        <w:jc w:val="both"/>
      </w:pPr>
    </w:p>
    <w:p w14:paraId="1D2CEF03"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8695" w:author="John Clevenger" w:date="2023-11-19T17:07:00Z">
          <w:pPr>
            <w:pStyle w:val="Heading2"/>
          </w:pPr>
        </w:pPrChange>
      </w:pPr>
      <w:bookmarkStart w:id="8696" w:name="_Toc261788239"/>
      <w:bookmarkStart w:id="8697" w:name="_Toc274153631"/>
      <w:bookmarkStart w:id="8698" w:name="_Toc274153767"/>
      <w:bookmarkStart w:id="8699" w:name="_Toc274154094"/>
      <w:bookmarkStart w:id="8700" w:name="_Toc151504490"/>
      <w:r w:rsidRPr="00456646">
        <w:rPr>
          <w:rFonts w:ascii="Arial" w:hAnsi="Arial" w:cs="Arial"/>
          <w:b/>
          <w:bCs/>
          <w:sz w:val="26"/>
          <w:szCs w:val="26"/>
          <w:u w:val="single"/>
          <w:rPrChange w:id="8701" w:author="John Clevenger" w:date="2023-11-19T12:35:00Z">
            <w:rPr>
              <w:b w:val="0"/>
            </w:rPr>
          </w:rPrChange>
        </w:rPr>
        <w:t>Scoreboard Updates</w:t>
      </w:r>
      <w:bookmarkEnd w:id="8696"/>
      <w:bookmarkEnd w:id="8697"/>
      <w:bookmarkEnd w:id="8698"/>
      <w:bookmarkEnd w:id="8699"/>
      <w:bookmarkEnd w:id="8700"/>
    </w:p>
    <w:p w14:paraId="5FDA0926" w14:textId="77777777" w:rsidR="00481474" w:rsidRDefault="00C57ABA" w:rsidP="00407CE8">
      <w:pPr>
        <w:pStyle w:val="BodyText"/>
        <w:spacing w:before="240" w:after="0"/>
        <w:ind w:firstLine="540"/>
        <w:jc w:val="both"/>
      </w:pPr>
      <w:r>
        <w:t xml:space="preserve">Once the scoreboard </w:t>
      </w:r>
      <w:r w:rsidR="001958B2">
        <w:t xml:space="preserve">module </w:t>
      </w:r>
      <w:r w:rsidR="00481474">
        <w:t xml:space="preserve">is running, </w:t>
      </w:r>
      <w:r>
        <w:t xml:space="preserve">it </w:t>
      </w:r>
      <w:r w:rsidR="00481474">
        <w:t>waits passively until some contest event occurs which could alter the data it s</w:t>
      </w:r>
      <w:r w:rsidR="00BF1F00">
        <w:t>hould display</w:t>
      </w:r>
      <w:r>
        <w:t xml:space="preserve">.  </w:t>
      </w:r>
      <w:r w:rsidR="00481474">
        <w:t>When any such event occurs, the scoreboard obtains an update of the contest state</w:t>
      </w:r>
      <w:r w:rsidR="001958B2" w:rsidRPr="001958B2">
        <w:t xml:space="preserve"> </w:t>
      </w:r>
      <w:r w:rsidR="001958B2">
        <w:t>from the server</w:t>
      </w:r>
      <w:r w:rsidR="00481474">
        <w:t xml:space="preserve">, computes the new standings based on this information, and regenerates the HTML display files. </w:t>
      </w:r>
      <w:r w:rsidR="001958B2">
        <w:t xml:space="preserve">The date and time of the last scoreboard update is shown on the scoreboard </w:t>
      </w:r>
      <w:r w:rsidR="00407CE8">
        <w:t>module</w:t>
      </w:r>
      <w:r w:rsidR="001958B2">
        <w:t xml:space="preserve"> window.</w:t>
      </w:r>
    </w:p>
    <w:p w14:paraId="4A9DE673" w14:textId="77777777" w:rsidR="001B5938" w:rsidRPr="001B5938" w:rsidRDefault="001958B2" w:rsidP="00407CE8">
      <w:pPr>
        <w:pStyle w:val="BodyText"/>
        <w:spacing w:before="240" w:after="0"/>
        <w:ind w:firstLine="540"/>
        <w:jc w:val="both"/>
      </w:pPr>
      <w:r>
        <w:t>Any of the following events</w:t>
      </w:r>
      <w:r w:rsidR="001B5938">
        <w:t xml:space="preserve"> will cause </w:t>
      </w:r>
      <w:r w:rsidR="00407CE8">
        <w:t>the scoreboard module to generate new HTML files:</w:t>
      </w:r>
    </w:p>
    <w:p w14:paraId="269E95FB" w14:textId="77777777" w:rsidR="001B5938" w:rsidRDefault="00915275" w:rsidP="001958B2">
      <w:pPr>
        <w:pStyle w:val="BodyText"/>
        <w:numPr>
          <w:ilvl w:val="0"/>
          <w:numId w:val="36"/>
        </w:numPr>
        <w:tabs>
          <w:tab w:val="clear" w:pos="1440"/>
          <w:tab w:val="num" w:pos="1080"/>
        </w:tabs>
        <w:spacing w:before="120" w:after="0"/>
        <w:ind w:left="1800"/>
        <w:jc w:val="both"/>
      </w:pPr>
      <w:r>
        <w:t xml:space="preserve">Scoreboard </w:t>
      </w:r>
      <w:r w:rsidR="001B5938">
        <w:t xml:space="preserve">module is started </w:t>
      </w:r>
    </w:p>
    <w:p w14:paraId="2CEC8D9C" w14:textId="77777777" w:rsidR="001B5938" w:rsidRDefault="00915275" w:rsidP="001958B2">
      <w:pPr>
        <w:pStyle w:val="BodyText"/>
        <w:numPr>
          <w:ilvl w:val="0"/>
          <w:numId w:val="36"/>
        </w:numPr>
        <w:tabs>
          <w:tab w:val="clear" w:pos="1440"/>
          <w:tab w:val="num" w:pos="1080"/>
        </w:tabs>
        <w:spacing w:before="120" w:after="0"/>
        <w:ind w:left="1800"/>
        <w:jc w:val="both"/>
      </w:pPr>
      <w:r>
        <w:t xml:space="preserve">Scoreboard </w:t>
      </w:r>
      <w:r w:rsidR="001958B2">
        <w:t xml:space="preserve">module </w:t>
      </w:r>
      <w:r w:rsidR="001B5938" w:rsidRPr="001958B2">
        <w:rPr>
          <w:rFonts w:ascii="Arial Narrow" w:hAnsi="Arial Narrow"/>
          <w:b/>
        </w:rPr>
        <w:t>Refresh</w:t>
      </w:r>
      <w:r w:rsidR="001B5938">
        <w:t xml:space="preserve"> button is clicked.</w:t>
      </w:r>
    </w:p>
    <w:p w14:paraId="0A0161D5" w14:textId="77777777" w:rsidR="001B5938" w:rsidRDefault="00915275" w:rsidP="001958B2">
      <w:pPr>
        <w:pStyle w:val="BodyText"/>
        <w:numPr>
          <w:ilvl w:val="0"/>
          <w:numId w:val="36"/>
        </w:numPr>
        <w:tabs>
          <w:tab w:val="clear" w:pos="1440"/>
          <w:tab w:val="num" w:pos="1080"/>
        </w:tabs>
        <w:spacing w:before="120" w:after="0"/>
        <w:ind w:left="1800"/>
        <w:jc w:val="both"/>
      </w:pPr>
      <w:r>
        <w:t xml:space="preserve">Any </w:t>
      </w:r>
      <w:r w:rsidR="001B5938">
        <w:t>run is judged</w:t>
      </w:r>
    </w:p>
    <w:p w14:paraId="7212D8C8" w14:textId="77777777" w:rsidR="001B5938" w:rsidRDefault="00915275" w:rsidP="001958B2">
      <w:pPr>
        <w:pStyle w:val="BodyText"/>
        <w:numPr>
          <w:ilvl w:val="0"/>
          <w:numId w:val="36"/>
        </w:numPr>
        <w:tabs>
          <w:tab w:val="clear" w:pos="1440"/>
          <w:tab w:val="num" w:pos="1080"/>
        </w:tabs>
        <w:spacing w:before="120" w:after="0"/>
        <w:ind w:left="1800"/>
        <w:jc w:val="both"/>
      </w:pPr>
      <w:r>
        <w:t xml:space="preserve">Any </w:t>
      </w:r>
      <w:r w:rsidR="001B5938">
        <w:t xml:space="preserve">run </w:t>
      </w:r>
      <w:r w:rsidR="0053526D">
        <w:t>judgment</w:t>
      </w:r>
      <w:r w:rsidR="001B5938">
        <w:t xml:space="preserve"> is changed (via </w:t>
      </w:r>
      <w:r w:rsidR="001B5938" w:rsidRPr="001958B2">
        <w:rPr>
          <w:rFonts w:ascii="Arial Narrow" w:hAnsi="Arial Narrow"/>
          <w:b/>
        </w:rPr>
        <w:t>Edit Run</w:t>
      </w:r>
      <w:r w:rsidR="001B5938">
        <w:t>)</w:t>
      </w:r>
    </w:p>
    <w:p w14:paraId="58135788" w14:textId="77777777" w:rsidR="001B5938" w:rsidRDefault="00915275" w:rsidP="001958B2">
      <w:pPr>
        <w:pStyle w:val="BodyText"/>
        <w:numPr>
          <w:ilvl w:val="0"/>
          <w:numId w:val="36"/>
        </w:numPr>
        <w:tabs>
          <w:tab w:val="clear" w:pos="1440"/>
          <w:tab w:val="num" w:pos="1080"/>
        </w:tabs>
        <w:spacing w:before="120" w:after="0"/>
        <w:ind w:left="1800"/>
        <w:jc w:val="both"/>
        <w:rPr>
          <w:ins w:id="8702" w:author="John Clevenger" w:date="2023-11-19T17:07:00Z"/>
        </w:rPr>
      </w:pPr>
      <w:r>
        <w:t xml:space="preserve">Contest </w:t>
      </w:r>
      <w:r w:rsidR="001B5938">
        <w:t>configuration definitions/settings are changed (accounts, languages, problems, etc.)</w:t>
      </w:r>
    </w:p>
    <w:p w14:paraId="07877E0D" w14:textId="77777777" w:rsidR="007D3139" w:rsidRPr="001B5938" w:rsidRDefault="007D3139">
      <w:pPr>
        <w:pStyle w:val="BodyText"/>
        <w:spacing w:before="120" w:after="0"/>
        <w:jc w:val="both"/>
        <w:pPrChange w:id="8703" w:author="John Clevenger" w:date="2023-11-19T17:07:00Z">
          <w:pPr>
            <w:pStyle w:val="BodyText"/>
            <w:numPr>
              <w:numId w:val="36"/>
            </w:numPr>
            <w:tabs>
              <w:tab w:val="num" w:pos="1080"/>
              <w:tab w:val="num" w:pos="1440"/>
            </w:tabs>
            <w:spacing w:before="120" w:after="0"/>
            <w:ind w:left="1800" w:hanging="720"/>
            <w:jc w:val="both"/>
          </w:pPr>
        </w:pPrChange>
      </w:pPr>
    </w:p>
    <w:p w14:paraId="7911E561"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8704" w:author="John Clevenger" w:date="2023-11-19T17:07:00Z">
          <w:pPr>
            <w:pStyle w:val="Heading2"/>
          </w:pPr>
        </w:pPrChange>
      </w:pPr>
      <w:bookmarkStart w:id="8705" w:name="_Toc261788240"/>
      <w:bookmarkStart w:id="8706" w:name="_Toc274153632"/>
      <w:bookmarkStart w:id="8707" w:name="_Toc274153768"/>
      <w:bookmarkStart w:id="8708" w:name="_Toc274154095"/>
      <w:bookmarkStart w:id="8709" w:name="_Toc151504491"/>
      <w:r w:rsidRPr="00456646">
        <w:rPr>
          <w:rFonts w:ascii="Arial" w:hAnsi="Arial" w:cs="Arial"/>
          <w:b/>
          <w:bCs/>
          <w:sz w:val="26"/>
          <w:szCs w:val="26"/>
          <w:u w:val="single"/>
          <w:rPrChange w:id="8710" w:author="John Clevenger" w:date="2023-11-19T12:35:00Z">
            <w:rPr>
              <w:b w:val="0"/>
            </w:rPr>
          </w:rPrChange>
        </w:rPr>
        <w:t>Scoreboard  HTML  Files</w:t>
      </w:r>
      <w:bookmarkEnd w:id="8705"/>
      <w:bookmarkEnd w:id="8706"/>
      <w:bookmarkEnd w:id="8707"/>
      <w:bookmarkEnd w:id="8708"/>
      <w:bookmarkEnd w:id="8709"/>
    </w:p>
    <w:p w14:paraId="3E99A66F" w14:textId="77777777" w:rsidR="00481474" w:rsidRDefault="00481474" w:rsidP="00E34DD6">
      <w:pPr>
        <w:spacing w:before="120"/>
        <w:ind w:firstLine="540"/>
        <w:jc w:val="both"/>
      </w:pPr>
      <w:r>
        <w:t xml:space="preserve">  Each HTML file generated by the PC</w:t>
      </w:r>
      <w:r>
        <w:rPr>
          <w:vertAlign w:val="superscript"/>
        </w:rPr>
        <w:t>2</w:t>
      </w:r>
      <w:r>
        <w:t xml:space="preserve"> scoreboard is a complete stand-alone HTML document  (i.e. is bracketed by  </w:t>
      </w:r>
      <w:r>
        <w:rPr>
          <w:rFonts w:ascii="Arial" w:hAnsi="Arial" w:cs="Arial"/>
          <w:b/>
          <w:bCs/>
          <w:sz w:val="20"/>
        </w:rPr>
        <w:t>&lt;</w:t>
      </w:r>
      <w:r>
        <w:rPr>
          <w:rFonts w:ascii="Arial" w:hAnsi="Arial"/>
          <w:b/>
          <w:bCs/>
          <w:sz w:val="20"/>
        </w:rPr>
        <w:t>html</w:t>
      </w:r>
      <w:r>
        <w:rPr>
          <w:rFonts w:ascii="Arial" w:hAnsi="Arial" w:cs="Arial"/>
          <w:b/>
          <w:bCs/>
          <w:sz w:val="20"/>
        </w:rPr>
        <w:t xml:space="preserve">&gt;  </w:t>
      </w:r>
      <w:r>
        <w:t xml:space="preserve">… </w:t>
      </w:r>
      <w:r>
        <w:rPr>
          <w:rFonts w:ascii="Arial" w:hAnsi="Arial" w:cs="Arial"/>
          <w:b/>
          <w:bCs/>
          <w:sz w:val="20"/>
        </w:rPr>
        <w:t>&lt;/</w:t>
      </w:r>
      <w:r>
        <w:rPr>
          <w:rFonts w:ascii="Arial" w:hAnsi="Arial"/>
          <w:b/>
          <w:bCs/>
          <w:sz w:val="20"/>
        </w:rPr>
        <w:t>html</w:t>
      </w:r>
      <w:r>
        <w:rPr>
          <w:rFonts w:ascii="Arial" w:hAnsi="Arial" w:cs="Arial"/>
          <w:b/>
          <w:bCs/>
          <w:sz w:val="20"/>
        </w:rPr>
        <w:t>&gt;</w:t>
      </w:r>
      <w:r>
        <w:t xml:space="preserve"> tags).   Each document </w:t>
      </w:r>
      <w:r>
        <w:rPr>
          <w:rFonts w:ascii="Arial" w:hAnsi="Arial" w:cs="Arial"/>
          <w:b/>
          <w:bCs/>
          <w:sz w:val="20"/>
        </w:rPr>
        <w:t>&lt;head&gt;</w:t>
      </w:r>
      <w:r>
        <w:t xml:space="preserve"> includes a </w:t>
      </w:r>
      <w:r>
        <w:rPr>
          <w:rFonts w:ascii="Arial" w:hAnsi="Arial" w:cs="Arial"/>
          <w:b/>
          <w:bCs/>
          <w:sz w:val="20"/>
        </w:rPr>
        <w:t>&lt;title&gt;</w:t>
      </w:r>
      <w:r>
        <w:t xml:space="preserve"> tag, into which PC</w:t>
      </w:r>
      <w:r>
        <w:rPr>
          <w:vertAlign w:val="superscript"/>
        </w:rPr>
        <w:t>2</w:t>
      </w:r>
      <w:r>
        <w:t xml:space="preserve"> places the Contest Title as specified by the Contest Administrator (see </w:t>
      </w:r>
      <w:r>
        <w:rPr>
          <w:rFonts w:ascii="Arial" w:hAnsi="Arial" w:cs="Arial"/>
          <w:b/>
          <w:bCs/>
          <w:sz w:val="20"/>
        </w:rPr>
        <w:t>Options</w:t>
      </w:r>
      <w:r>
        <w:t xml:space="preserve">, above).  Each document </w:t>
      </w:r>
      <w:r>
        <w:rPr>
          <w:rFonts w:ascii="Arial" w:hAnsi="Arial" w:cs="Arial"/>
          <w:b/>
          <w:bCs/>
          <w:sz w:val="20"/>
        </w:rPr>
        <w:t>&lt;body&gt;</w:t>
      </w:r>
      <w:r>
        <w:rPr>
          <w:sz w:val="20"/>
        </w:rPr>
        <w:t xml:space="preserve"> </w:t>
      </w:r>
      <w:r>
        <w:t xml:space="preserve">contains an imbedded </w:t>
      </w:r>
      <w:r>
        <w:rPr>
          <w:rFonts w:ascii="Arial" w:hAnsi="Arial" w:cs="Arial"/>
          <w:b/>
          <w:bCs/>
          <w:sz w:val="20"/>
        </w:rPr>
        <w:t xml:space="preserve">&lt;table&gt; </w:t>
      </w:r>
      <w:r>
        <w:t>holding contest status information.</w:t>
      </w:r>
      <w:r w:rsidR="00744B56">
        <w:t xml:space="preserve">  Each HTML file is also in an XML formatted </w:t>
      </w:r>
      <w:r w:rsidR="00365C4C">
        <w:t>document</w:t>
      </w:r>
      <w:r w:rsidR="00744B56">
        <w:t>.</w:t>
      </w:r>
    </w:p>
    <w:p w14:paraId="2792D541" w14:textId="77777777" w:rsidR="00481474" w:rsidRDefault="00481474">
      <w:pPr>
        <w:spacing w:before="120"/>
        <w:ind w:firstLine="720"/>
        <w:jc w:val="both"/>
      </w:pPr>
      <w:r>
        <w:t xml:space="preserve">The </w:t>
      </w:r>
      <w:r>
        <w:rPr>
          <w:rFonts w:ascii="Arial" w:hAnsi="Arial" w:cs="Arial"/>
          <w:b/>
          <w:bCs/>
          <w:sz w:val="20"/>
        </w:rPr>
        <w:t xml:space="preserve">&lt;table&gt; </w:t>
      </w:r>
      <w:r>
        <w:t xml:space="preserve">in each different HTML file contains a different set of contest information, such as team rankings, run submission statistics, etc. (see below).   The information outside the </w:t>
      </w:r>
      <w:r>
        <w:rPr>
          <w:rFonts w:ascii="Arial" w:hAnsi="Arial" w:cs="Arial"/>
          <w:b/>
          <w:bCs/>
          <w:sz w:val="18"/>
        </w:rPr>
        <w:t>&lt;table&gt;</w:t>
      </w:r>
      <w:r>
        <w:t xml:space="preserve"> can be edited/replaced as desired, for example by adding additional header information, frames, or any other HTML constructs.  However, it is important to keep in mind that the set of HTML files is </w:t>
      </w:r>
      <w:r>
        <w:rPr>
          <w:i/>
          <w:iCs/>
        </w:rPr>
        <w:t>completely regenerated</w:t>
      </w:r>
      <w:r>
        <w:t xml:space="preserve"> on every scoreboard update; changes made manually to an </w:t>
      </w:r>
      <w:r>
        <w:lastRenderedPageBreak/>
        <w:t>HTML output file will only persist until the next scoreboard update</w:t>
      </w:r>
      <w:r w:rsidR="00365C4C">
        <w:t xml:space="preserve"> (see the section on Adding New HTML files for information on how to alter the HTML scoreboard file contents)</w:t>
      </w:r>
      <w:r>
        <w:t xml:space="preserve">. </w:t>
      </w:r>
    </w:p>
    <w:p w14:paraId="470BEBCA" w14:textId="77777777" w:rsidR="00481474" w:rsidRDefault="00481474">
      <w:pPr>
        <w:spacing w:before="240"/>
        <w:ind w:firstLine="720"/>
        <w:jc w:val="both"/>
      </w:pPr>
      <w:r>
        <w:t>The following HTML files are always generated by the scoreboard</w:t>
      </w:r>
      <w:del w:id="8711" w:author="John Clevenger [2]" w:date="2022-06-15T16:37:00Z">
        <w:r w:rsidR="00686C4E" w:rsidDel="00D77C9D">
          <w:delText xml:space="preserve"> </w:delText>
        </w:r>
      </w:del>
      <w:r>
        <w:t>:</w:t>
      </w:r>
    </w:p>
    <w:p w14:paraId="2F6181AB" w14:textId="77777777" w:rsidR="00481474" w:rsidRDefault="00481474" w:rsidP="001D20F3">
      <w:pPr>
        <w:spacing w:before="120"/>
        <w:jc w:val="both"/>
      </w:pPr>
    </w:p>
    <w:tbl>
      <w:tblPr>
        <w:tblW w:w="10105" w:type="dxa"/>
        <w:tblInd w:w="-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000" w:firstRow="0" w:lastRow="0" w:firstColumn="0" w:lastColumn="0" w:noHBand="0" w:noVBand="0"/>
      </w:tblPr>
      <w:tblGrid>
        <w:gridCol w:w="1800"/>
        <w:gridCol w:w="8305"/>
      </w:tblGrid>
      <w:tr w:rsidR="00481474" w14:paraId="3A62A40B" w14:textId="77777777" w:rsidTr="00382C5A">
        <w:trPr>
          <w:cantSplit/>
          <w:trHeight w:val="341"/>
          <w:tblHeader/>
        </w:trPr>
        <w:tc>
          <w:tcPr>
            <w:tcW w:w="1800" w:type="dxa"/>
            <w:tcBorders>
              <w:bottom w:val="single" w:sz="18" w:space="0" w:color="auto"/>
            </w:tcBorders>
            <w:vAlign w:val="center"/>
          </w:tcPr>
          <w:p w14:paraId="4AB85C6E" w14:textId="77777777" w:rsidR="00481474" w:rsidRDefault="00481474">
            <w:pPr>
              <w:jc w:val="center"/>
              <w:rPr>
                <w:b/>
              </w:rPr>
            </w:pPr>
            <w:r>
              <w:rPr>
                <w:b/>
              </w:rPr>
              <w:t>File Name</w:t>
            </w:r>
          </w:p>
        </w:tc>
        <w:tc>
          <w:tcPr>
            <w:tcW w:w="8305" w:type="dxa"/>
            <w:tcBorders>
              <w:bottom w:val="single" w:sz="18" w:space="0" w:color="auto"/>
            </w:tcBorders>
            <w:vAlign w:val="center"/>
          </w:tcPr>
          <w:p w14:paraId="1DBEC39A" w14:textId="77777777" w:rsidR="00481474" w:rsidRDefault="00481474">
            <w:pPr>
              <w:jc w:val="center"/>
              <w:rPr>
                <w:b/>
              </w:rPr>
            </w:pPr>
            <w:r>
              <w:rPr>
                <w:b/>
              </w:rPr>
              <w:t>Table Contents</w:t>
            </w:r>
          </w:p>
        </w:tc>
      </w:tr>
      <w:tr w:rsidR="00481474" w14:paraId="203E32EB" w14:textId="77777777" w:rsidTr="00382C5A">
        <w:trPr>
          <w:cantSplit/>
        </w:trPr>
        <w:tc>
          <w:tcPr>
            <w:tcW w:w="1800" w:type="dxa"/>
            <w:tcBorders>
              <w:top w:val="single" w:sz="18" w:space="0" w:color="auto"/>
            </w:tcBorders>
            <w:vAlign w:val="center"/>
          </w:tcPr>
          <w:p w14:paraId="753BFD34" w14:textId="77777777" w:rsidR="00481474" w:rsidRDefault="00481474">
            <w:pPr>
              <w:jc w:val="center"/>
            </w:pPr>
            <w:r>
              <w:rPr>
                <w:rFonts w:ascii="Arial" w:hAnsi="Arial"/>
                <w:b/>
                <w:sz w:val="20"/>
              </w:rPr>
              <w:t>full.html</w:t>
            </w:r>
          </w:p>
        </w:tc>
        <w:tc>
          <w:tcPr>
            <w:tcW w:w="8305" w:type="dxa"/>
            <w:tcBorders>
              <w:top w:val="single" w:sz="18" w:space="0" w:color="auto"/>
            </w:tcBorders>
            <w:vAlign w:val="center"/>
          </w:tcPr>
          <w:p w14:paraId="196DB179" w14:textId="77777777" w:rsidR="00481474" w:rsidRDefault="00481474" w:rsidP="00365C4C">
            <w:pPr>
              <w:jc w:val="both"/>
            </w:pPr>
            <w:r>
              <w:t>Columns showi</w:t>
            </w:r>
            <w:r w:rsidR="00407CE8">
              <w:t xml:space="preserve">ng </w:t>
            </w:r>
            <w:r>
              <w:t>rank, team display name, number of proble</w:t>
            </w:r>
            <w:r w:rsidR="00365C4C">
              <w:t xml:space="preserve">ms solved, and penalty points, </w:t>
            </w:r>
            <w:r>
              <w:t xml:space="preserve">with rows ordered by rank.  </w:t>
            </w:r>
          </w:p>
        </w:tc>
      </w:tr>
      <w:tr w:rsidR="00481474" w14:paraId="6D5C8C60" w14:textId="77777777" w:rsidTr="00382C5A">
        <w:trPr>
          <w:cantSplit/>
        </w:trPr>
        <w:tc>
          <w:tcPr>
            <w:tcW w:w="1800" w:type="dxa"/>
            <w:vAlign w:val="center"/>
          </w:tcPr>
          <w:p w14:paraId="0D34318C" w14:textId="77777777" w:rsidR="00481474" w:rsidRDefault="00481474">
            <w:pPr>
              <w:jc w:val="center"/>
            </w:pPr>
            <w:r>
              <w:rPr>
                <w:rFonts w:ascii="Arial" w:hAnsi="Arial"/>
                <w:b/>
                <w:sz w:val="20"/>
              </w:rPr>
              <w:t>fullnums.html</w:t>
            </w:r>
          </w:p>
        </w:tc>
        <w:tc>
          <w:tcPr>
            <w:tcW w:w="8305" w:type="dxa"/>
            <w:vAlign w:val="center"/>
          </w:tcPr>
          <w:p w14:paraId="265D88F9" w14:textId="77777777" w:rsidR="00481474" w:rsidRDefault="00481474">
            <w:pPr>
              <w:jc w:val="both"/>
            </w:pPr>
            <w:r>
              <w:t xml:space="preserve">Same as </w:t>
            </w:r>
            <w:r>
              <w:rPr>
                <w:rFonts w:ascii="Arial" w:hAnsi="Arial"/>
                <w:b/>
                <w:sz w:val="20"/>
              </w:rPr>
              <w:t>full.html</w:t>
            </w:r>
            <w:r>
              <w:rPr>
                <w:sz w:val="20"/>
              </w:rPr>
              <w:t xml:space="preserve"> </w:t>
            </w:r>
            <w:r>
              <w:t>except that the Team Display Name is preceded by the Team Number followed by a dash.</w:t>
            </w:r>
          </w:p>
        </w:tc>
      </w:tr>
      <w:tr w:rsidR="00481474" w14:paraId="6B6196EF" w14:textId="77777777" w:rsidTr="00382C5A">
        <w:trPr>
          <w:cantSplit/>
        </w:trPr>
        <w:tc>
          <w:tcPr>
            <w:tcW w:w="1800" w:type="dxa"/>
            <w:vAlign w:val="center"/>
          </w:tcPr>
          <w:p w14:paraId="12822980" w14:textId="77777777" w:rsidR="00481474" w:rsidRDefault="00481474">
            <w:pPr>
              <w:jc w:val="center"/>
            </w:pPr>
            <w:r>
              <w:rPr>
                <w:rFonts w:ascii="Arial" w:hAnsi="Arial"/>
                <w:b/>
                <w:sz w:val="20"/>
              </w:rPr>
              <w:t>sumtime.html</w:t>
            </w:r>
          </w:p>
        </w:tc>
        <w:tc>
          <w:tcPr>
            <w:tcW w:w="8305" w:type="dxa"/>
            <w:vAlign w:val="center"/>
          </w:tcPr>
          <w:p w14:paraId="267ED943" w14:textId="77777777" w:rsidR="00481474" w:rsidRDefault="00481474">
            <w:pPr>
              <w:jc w:val="both"/>
            </w:pPr>
            <w:r>
              <w:t>A grid showing, for each team and each problem, the number of runs submitted by the team for the problem, and, if the team has solved the problem, giving the contest elap</w:t>
            </w:r>
            <w:r w:rsidR="00365C4C">
              <w:t xml:space="preserve">sed time of the team’s solution.  </w:t>
            </w:r>
            <w:r w:rsidR="00094CF0">
              <w:t>The rows in the grid are listed by team number (not rank).</w:t>
            </w:r>
          </w:p>
        </w:tc>
      </w:tr>
      <w:tr w:rsidR="00481474" w14:paraId="2D737CB5" w14:textId="77777777" w:rsidTr="00382C5A">
        <w:trPr>
          <w:cantSplit/>
        </w:trPr>
        <w:tc>
          <w:tcPr>
            <w:tcW w:w="1800" w:type="dxa"/>
            <w:vAlign w:val="center"/>
          </w:tcPr>
          <w:p w14:paraId="19E8467D" w14:textId="77777777" w:rsidR="00481474" w:rsidRDefault="00481474">
            <w:pPr>
              <w:jc w:val="center"/>
              <w:rPr>
                <w:rFonts w:ascii="Arial" w:hAnsi="Arial"/>
                <w:b/>
                <w:sz w:val="20"/>
              </w:rPr>
            </w:pPr>
            <w:r>
              <w:rPr>
                <w:rFonts w:ascii="Arial" w:hAnsi="Arial"/>
                <w:b/>
                <w:sz w:val="20"/>
              </w:rPr>
              <w:t>sumatt.html</w:t>
            </w:r>
          </w:p>
        </w:tc>
        <w:tc>
          <w:tcPr>
            <w:tcW w:w="8305" w:type="dxa"/>
            <w:vAlign w:val="center"/>
          </w:tcPr>
          <w:p w14:paraId="7EE4E008" w14:textId="77777777" w:rsidR="00481474" w:rsidRDefault="00481474">
            <w:pPr>
              <w:jc w:val="both"/>
            </w:pPr>
            <w:r>
              <w:t xml:space="preserve">A table similar to the </w:t>
            </w:r>
            <w:r>
              <w:rPr>
                <w:rFonts w:ascii="Arial" w:hAnsi="Arial"/>
                <w:b/>
                <w:sz w:val="20"/>
              </w:rPr>
              <w:t>sumtime</w:t>
            </w:r>
            <w:r>
              <w:rPr>
                <w:sz w:val="20"/>
              </w:rPr>
              <w:t xml:space="preserve"> </w:t>
            </w:r>
            <w:r>
              <w:t>table but instead of giving the time of solution for solved problems simply indicates “Y” or “N” according to whether the team has solved the problem.</w:t>
            </w:r>
            <w:r w:rsidR="00094CF0">
              <w:t xml:space="preserve"> The rows in the grid are listed by team number (not rank).</w:t>
            </w:r>
          </w:p>
        </w:tc>
      </w:tr>
      <w:tr w:rsidR="00481474" w14:paraId="3A4F4E85" w14:textId="77777777" w:rsidTr="00382C5A">
        <w:trPr>
          <w:cantSplit/>
        </w:trPr>
        <w:tc>
          <w:tcPr>
            <w:tcW w:w="1800" w:type="dxa"/>
            <w:vAlign w:val="center"/>
          </w:tcPr>
          <w:p w14:paraId="4283F183" w14:textId="77777777" w:rsidR="00481474" w:rsidRDefault="00481474">
            <w:pPr>
              <w:jc w:val="center"/>
            </w:pPr>
            <w:r>
              <w:rPr>
                <w:rFonts w:ascii="Arial" w:hAnsi="Arial"/>
                <w:b/>
                <w:sz w:val="20"/>
              </w:rPr>
              <w:t>summary.html</w:t>
            </w:r>
          </w:p>
        </w:tc>
        <w:tc>
          <w:tcPr>
            <w:tcW w:w="8305" w:type="dxa"/>
            <w:vAlign w:val="center"/>
          </w:tcPr>
          <w:p w14:paraId="5AD50C8C" w14:textId="77777777" w:rsidR="00481474" w:rsidRDefault="00481474" w:rsidP="00094CF0">
            <w:pPr>
              <w:jc w:val="both"/>
            </w:pPr>
            <w:r>
              <w:t xml:space="preserve">A table combining the </w:t>
            </w:r>
            <w:r>
              <w:rPr>
                <w:rFonts w:ascii="Arial" w:hAnsi="Arial"/>
                <w:b/>
                <w:sz w:val="20"/>
              </w:rPr>
              <w:t>full</w:t>
            </w:r>
            <w:r>
              <w:rPr>
                <w:sz w:val="20"/>
              </w:rPr>
              <w:t xml:space="preserve"> </w:t>
            </w:r>
            <w:r>
              <w:t xml:space="preserve">and </w:t>
            </w:r>
            <w:r>
              <w:rPr>
                <w:rFonts w:ascii="Arial" w:hAnsi="Arial"/>
                <w:b/>
                <w:sz w:val="20"/>
              </w:rPr>
              <w:t>sumtime</w:t>
            </w:r>
            <w:r>
              <w:rPr>
                <w:sz w:val="20"/>
              </w:rPr>
              <w:t xml:space="preserve"> </w:t>
            </w:r>
            <w:r>
              <w:t xml:space="preserve">displays described above – that is, a </w:t>
            </w:r>
            <w:r w:rsidR="00094CF0">
              <w:t xml:space="preserve">grid </w:t>
            </w:r>
            <w:r>
              <w:t>showing rank, team display name, number of problems solved, penalty points, and number of runs submitted and solution time for each problem, with rows ordered by rank.</w:t>
            </w:r>
          </w:p>
        </w:tc>
      </w:tr>
      <w:tr w:rsidR="00365C4C" w14:paraId="7FF2B7CB" w14:textId="77777777" w:rsidTr="00382C5A">
        <w:trPr>
          <w:cantSplit/>
        </w:trPr>
        <w:tc>
          <w:tcPr>
            <w:tcW w:w="1800" w:type="dxa"/>
            <w:vAlign w:val="center"/>
          </w:tcPr>
          <w:p w14:paraId="0F84213B" w14:textId="77777777" w:rsidR="00365C4C" w:rsidRDefault="00365C4C">
            <w:pPr>
              <w:jc w:val="center"/>
              <w:rPr>
                <w:rFonts w:ascii="Arial" w:hAnsi="Arial"/>
                <w:b/>
                <w:sz w:val="20"/>
              </w:rPr>
            </w:pPr>
            <w:r>
              <w:rPr>
                <w:rFonts w:ascii="Arial" w:hAnsi="Arial"/>
                <w:b/>
                <w:sz w:val="20"/>
              </w:rPr>
              <w:t>Index.html</w:t>
            </w:r>
          </w:p>
        </w:tc>
        <w:tc>
          <w:tcPr>
            <w:tcW w:w="8305" w:type="dxa"/>
            <w:vAlign w:val="center"/>
          </w:tcPr>
          <w:p w14:paraId="5AFB90E6" w14:textId="77777777" w:rsidR="00365C4C" w:rsidRDefault="00365C4C" w:rsidP="00382C5A">
            <w:pPr>
              <w:jc w:val="both"/>
            </w:pPr>
            <w:r>
              <w:t xml:space="preserve">A table showing the same data as </w:t>
            </w:r>
            <w:r w:rsidR="00094CF0">
              <w:rPr>
                <w:rFonts w:ascii="Arial" w:hAnsi="Arial"/>
                <w:b/>
                <w:sz w:val="20"/>
              </w:rPr>
              <w:t>summary</w:t>
            </w:r>
            <w:r>
              <w:t xml:space="preserve"> (above), but also including header information showing the Contest Title and a “Scoreboard Message” indicating whether this scoreboard is “Live” (i.e., a “private” scoreboard showing current, actual standings) or instead a “public” scoreboard which will show submissions received during the “scoreboard freeze period” as “Pending”.</w:t>
            </w:r>
            <w:r w:rsidR="00382C5A">
              <w:t xml:space="preserve"> For public scoreboards the “Scoreboard Message” automatically changes from showing “Time until freeze goes into effect” (before the freeze period starts) to “Scoreboard was frozen at &lt;time&gt;” during the freeze period, and to “Final Standings” after the contest has been finalized.  </w:t>
            </w:r>
          </w:p>
        </w:tc>
      </w:tr>
    </w:tbl>
    <w:p w14:paraId="1D81EAB2" w14:textId="77777777" w:rsidR="00481474" w:rsidRDefault="00094CF0">
      <w:pPr>
        <w:spacing w:before="480"/>
        <w:ind w:firstLine="720"/>
        <w:jc w:val="both"/>
      </w:pPr>
      <w:r>
        <w:t xml:space="preserve">The public and private HTML scoreboard pages are written to </w:t>
      </w:r>
      <w:r w:rsidRPr="00DC503C">
        <w:rPr>
          <w:i/>
        </w:rPr>
        <w:t>local files</w:t>
      </w:r>
      <w:r>
        <w:t xml:space="preserve"> on the machine on which the PC</w:t>
      </w:r>
      <w:r>
        <w:rPr>
          <w:vertAlign w:val="superscript"/>
        </w:rPr>
        <w:t>2</w:t>
      </w:r>
      <w:r>
        <w:t xml:space="preserve"> scoreboard is running.   One </w:t>
      </w:r>
      <w:r w:rsidR="00481474">
        <w:t>common way to take advantage of the HTML files generated by the scoreboard is to run a separate external process (e.g. a batch script</w:t>
      </w:r>
      <w:r w:rsidR="00596E31">
        <w:rPr>
          <w:rStyle w:val="FootnoteReference"/>
        </w:rPr>
        <w:footnoteReference w:id="51"/>
      </w:r>
      <w:r w:rsidR="00481474">
        <w:t xml:space="preserve">) which repeatedly copies the current </w:t>
      </w:r>
      <w:r w:rsidR="00405E7E">
        <w:rPr>
          <w:i/>
        </w:rPr>
        <w:t xml:space="preserve">public </w:t>
      </w:r>
      <w:r w:rsidR="00481474">
        <w:t>HTML files to some external location</w:t>
      </w:r>
      <w:r w:rsidR="00744B56">
        <w:t xml:space="preserve"> (web site)</w:t>
      </w:r>
      <w:r w:rsidR="00481474">
        <w:t xml:space="preserve">, reformats them if desired, and makes them available to teams and spectators using a browser.  </w:t>
      </w:r>
    </w:p>
    <w:p w14:paraId="1C15838F" w14:textId="77777777" w:rsidR="00481474" w:rsidRDefault="00481474">
      <w:pPr>
        <w:spacing w:before="120"/>
        <w:ind w:firstLine="720"/>
        <w:jc w:val="both"/>
        <w:rPr>
          <w:ins w:id="8718" w:author="John Clevenger" w:date="2023-11-19T17:08:00Z"/>
        </w:rPr>
      </w:pPr>
      <w:r>
        <w:t>There are several advantages to this method of operation.  First, the details of the appearance of the scoreboard can be customized by the Contest Administrator external to PC</w:t>
      </w:r>
      <w:r>
        <w:rPr>
          <w:vertAlign w:val="superscript"/>
        </w:rPr>
        <w:t>2</w:t>
      </w:r>
      <w:r>
        <w:t xml:space="preserve">.  Thus the Contest Administrator can choose to take advantage of the full set of scoreboard screens, </w:t>
      </w:r>
      <w:r>
        <w:lastRenderedPageBreak/>
        <w:t>or can choose to omit some or all of them.  In addition, it is not necessary for teams, judges, spectators, etc. to run separate PC</w:t>
      </w:r>
      <w:r>
        <w:rPr>
          <w:vertAlign w:val="superscript"/>
        </w:rPr>
        <w:t>2</w:t>
      </w:r>
      <w:r>
        <w:t xml:space="preserve"> scoreboards, since most users will already have access to a browser.   The Contest Administrator can arrange that the external scoreboard script builds the desired scoreboard display and puts the resulting HTML in a standard public location ac</w:t>
      </w:r>
      <w:r w:rsidR="00744B56">
        <w:t>cessible to all user’s browsers.</w:t>
      </w:r>
    </w:p>
    <w:p w14:paraId="185F1308" w14:textId="77777777" w:rsidR="007D3139" w:rsidRDefault="007D3139">
      <w:pPr>
        <w:spacing w:before="120"/>
        <w:ind w:firstLine="720"/>
        <w:jc w:val="both"/>
      </w:pPr>
    </w:p>
    <w:p w14:paraId="0064D713"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8719" w:author="John Clevenger" w:date="2023-11-19T17:08:00Z">
          <w:pPr>
            <w:pStyle w:val="Heading2"/>
          </w:pPr>
        </w:pPrChange>
      </w:pPr>
      <w:bookmarkStart w:id="8720" w:name="_Toc261788241"/>
      <w:bookmarkStart w:id="8721" w:name="_Toc274153633"/>
      <w:bookmarkStart w:id="8722" w:name="_Toc274153769"/>
      <w:bookmarkStart w:id="8723" w:name="_Toc274154096"/>
      <w:bookmarkStart w:id="8724" w:name="_Toc151504492"/>
      <w:r w:rsidRPr="00456646">
        <w:rPr>
          <w:rFonts w:ascii="Arial" w:hAnsi="Arial" w:cs="Arial"/>
          <w:b/>
          <w:bCs/>
          <w:sz w:val="26"/>
          <w:szCs w:val="26"/>
          <w:u w:val="single"/>
          <w:rPrChange w:id="8725" w:author="John Clevenger" w:date="2023-11-19T12:36:00Z">
            <w:rPr>
              <w:b w:val="0"/>
            </w:rPr>
          </w:rPrChange>
        </w:rPr>
        <w:t>Scoring Groups</w:t>
      </w:r>
      <w:bookmarkEnd w:id="8720"/>
      <w:bookmarkEnd w:id="8721"/>
      <w:bookmarkEnd w:id="8722"/>
      <w:bookmarkEnd w:id="8723"/>
      <w:bookmarkEnd w:id="8724"/>
    </w:p>
    <w:p w14:paraId="379BAA60" w14:textId="77777777" w:rsidR="00481474" w:rsidRDefault="00481474">
      <w:pPr>
        <w:spacing w:before="240"/>
        <w:ind w:firstLine="720"/>
        <w:jc w:val="both"/>
      </w:pPr>
      <w:r>
        <w:t xml:space="preserve">In addition to the above files, the scoreboard can </w:t>
      </w:r>
      <w:r w:rsidR="000B02BE">
        <w:t xml:space="preserve">be made to </w:t>
      </w:r>
      <w:r>
        <w:t xml:space="preserve">generate </w:t>
      </w:r>
      <w:r w:rsidR="00744B56">
        <w:t xml:space="preserve">separate HTML </w:t>
      </w:r>
      <w:r>
        <w:t xml:space="preserve">files showing rankings based on the concept of “groups” or “regions” with which a team is associated.   For example, in the ICPC World Finals, teams compete not only for placement in the overall world-wide standings, but also among teams from their own region of the world for the regional championship.  Other examples include situations where it is desirable to break contest teams up into separate groups based on level of experience (e.g. “lower division” and “upper division” students), and in multi-site contests where it is desirable to be able to display rankings that show only those teams participating at a given site.  </w:t>
      </w:r>
    </w:p>
    <w:p w14:paraId="69E400BC" w14:textId="77777777" w:rsidR="002B151B" w:rsidRDefault="00481474">
      <w:pPr>
        <w:spacing w:before="240"/>
        <w:ind w:firstLine="720"/>
        <w:jc w:val="both"/>
      </w:pPr>
      <w:r>
        <w:t>Every PC</w:t>
      </w:r>
      <w:r>
        <w:rPr>
          <w:vertAlign w:val="superscript"/>
        </w:rPr>
        <w:t>2</w:t>
      </w:r>
      <w:r>
        <w:t xml:space="preserve"> account has associated with it a “</w:t>
      </w:r>
      <w:r w:rsidR="002B151B">
        <w:t>Group” identifying the region or group</w:t>
      </w:r>
      <w:r>
        <w:t xml:space="preserve"> to which the account belongs. By default accounts </w:t>
      </w:r>
      <w:r w:rsidR="002B151B">
        <w:t xml:space="preserve">do not belong to a group.  </w:t>
      </w:r>
      <w:r>
        <w:t xml:space="preserve">Changing the </w:t>
      </w:r>
      <w:r w:rsidR="002B151B">
        <w:t xml:space="preserve">group </w:t>
      </w:r>
      <w:r>
        <w:t xml:space="preserve">for a particular team </w:t>
      </w:r>
      <w:r w:rsidR="002B151B">
        <w:t xml:space="preserve">account </w:t>
      </w:r>
      <w:r>
        <w:t xml:space="preserve">associates that team </w:t>
      </w:r>
      <w:r w:rsidR="002B151B">
        <w:t xml:space="preserve">account </w:t>
      </w:r>
      <w:r>
        <w:t xml:space="preserve">with other all teams </w:t>
      </w:r>
      <w:r w:rsidR="002B151B">
        <w:t xml:space="preserve">in </w:t>
      </w:r>
      <w:r>
        <w:t xml:space="preserve">the same </w:t>
      </w:r>
      <w:r w:rsidR="007C5552">
        <w:t>group</w:t>
      </w:r>
      <w:r w:rsidR="002B151B">
        <w:t>.</w:t>
      </w:r>
    </w:p>
    <w:p w14:paraId="6AFD2F0B" w14:textId="77777777" w:rsidR="007C5552" w:rsidRDefault="007C5552" w:rsidP="007C5552">
      <w:pPr>
        <w:spacing w:before="240"/>
        <w:ind w:firstLine="720"/>
        <w:jc w:val="both"/>
      </w:pPr>
      <w:r>
        <w:t xml:space="preserve">By default, the scoreboard ignores groups.  In order to cause the scoreboard to pay  attention to Groups, three steps are required.  First, the contest administrator must define the groups to the system.  Second, team accounts must be assigned to a group.  Third, the contest administrator must provide an XSL file describing how to generate the HTML file representing the group standings (see the section below on </w:t>
      </w:r>
      <w:r w:rsidR="009D7943" w:rsidRPr="009D7943">
        <w:rPr>
          <w:rFonts w:ascii="Arial Narrow" w:hAnsi="Arial Narrow"/>
          <w:b/>
        </w:rPr>
        <w:t>Managing HTML File Generation</w:t>
      </w:r>
      <w:r>
        <w:t>).</w:t>
      </w:r>
    </w:p>
    <w:p w14:paraId="0E02B7C7" w14:textId="2AAB433B" w:rsidR="000B02BE" w:rsidRDefault="007D3139">
      <w:pPr>
        <w:spacing w:before="240"/>
        <w:ind w:firstLine="720"/>
        <w:jc w:val="both"/>
      </w:pPr>
      <w:r>
        <w:rPr>
          <w:noProof/>
        </w:rPr>
        <w:drawing>
          <wp:anchor distT="0" distB="0" distL="114300" distR="114300" simplePos="0" relativeHeight="251588608" behindDoc="0" locked="0" layoutInCell="1" allowOverlap="1" wp14:anchorId="1E81F696" wp14:editId="1B030062">
            <wp:simplePos x="0" y="0"/>
            <wp:positionH relativeFrom="column">
              <wp:posOffset>767080</wp:posOffset>
            </wp:positionH>
            <wp:positionV relativeFrom="paragraph">
              <wp:posOffset>1012190</wp:posOffset>
            </wp:positionV>
            <wp:extent cx="4471670" cy="2964815"/>
            <wp:effectExtent l="0" t="0" r="0" b="0"/>
            <wp:wrapTopAndBottom/>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71670"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7C5552">
        <w:t xml:space="preserve">Groups can be defined either manually or by using the “import” functions on the ICPC tab on the main Contest Administrator screen.  </w:t>
      </w:r>
      <w:r w:rsidR="000B02BE">
        <w:t xml:space="preserve">To manually define </w:t>
      </w:r>
      <w:r w:rsidR="007C5552">
        <w:t>a new group</w:t>
      </w:r>
      <w:r w:rsidR="000B02BE">
        <w:t xml:space="preserve">, select the </w:t>
      </w:r>
      <w:r w:rsidR="000B02BE" w:rsidRPr="000B02BE">
        <w:rPr>
          <w:rFonts w:ascii="Arial" w:hAnsi="Arial" w:cs="Arial"/>
          <w:b/>
          <w:bCs/>
          <w:sz w:val="20"/>
        </w:rPr>
        <w:t>Groups</w:t>
      </w:r>
      <w:r w:rsidR="000B02BE">
        <w:t xml:space="preserve"> tab on the </w:t>
      </w:r>
      <w:r w:rsidR="000B02BE" w:rsidRPr="007C5552">
        <w:rPr>
          <w:rFonts w:ascii="Arial" w:hAnsi="Arial" w:cs="Arial"/>
          <w:b/>
          <w:bCs/>
          <w:sz w:val="20"/>
        </w:rPr>
        <w:t>Configure Contest</w:t>
      </w:r>
      <w:r w:rsidR="000B02BE">
        <w:t xml:space="preserve"> tab of the main Administrator screen.  This will display a screen similar to the one shown below.  </w:t>
      </w:r>
    </w:p>
    <w:p w14:paraId="19510DA9" w14:textId="78F6AF2D" w:rsidR="00471057" w:rsidRDefault="00471057">
      <w:pPr>
        <w:spacing w:before="240"/>
        <w:ind w:firstLine="720"/>
        <w:jc w:val="both"/>
      </w:pPr>
    </w:p>
    <w:p w14:paraId="5585C0FE" w14:textId="77777777" w:rsidR="002B151B" w:rsidRDefault="002B151B">
      <w:pPr>
        <w:spacing w:before="240"/>
        <w:ind w:firstLine="720"/>
        <w:jc w:val="both"/>
      </w:pPr>
      <w:r>
        <w:t xml:space="preserve">Click the </w:t>
      </w:r>
      <w:r w:rsidRPr="002B151B">
        <w:rPr>
          <w:rFonts w:ascii="Arial" w:hAnsi="Arial" w:cs="Arial"/>
          <w:b/>
          <w:bCs/>
          <w:sz w:val="20"/>
        </w:rPr>
        <w:t>Add</w:t>
      </w:r>
      <w:r>
        <w:t xml:space="preserve"> button to add a new Group. This will display the following </w:t>
      </w:r>
      <w:r w:rsidRPr="002B151B">
        <w:rPr>
          <w:rFonts w:ascii="Arial" w:hAnsi="Arial" w:cs="Arial"/>
          <w:b/>
          <w:bCs/>
          <w:sz w:val="20"/>
        </w:rPr>
        <w:t>Add New Group</w:t>
      </w:r>
      <w:r>
        <w:t xml:space="preserve"> dialog:</w:t>
      </w:r>
    </w:p>
    <w:p w14:paraId="0749BDBF" w14:textId="77777777" w:rsidR="007E24AC" w:rsidRDefault="00A92296" w:rsidP="002B151B">
      <w:pPr>
        <w:spacing w:before="240"/>
        <w:ind w:firstLine="720"/>
        <w:jc w:val="both"/>
        <w:rPr>
          <w:noProof/>
        </w:rPr>
      </w:pPr>
      <w:r w:rsidRPr="0056099A">
        <w:rPr>
          <w:noProof/>
        </w:rPr>
        <w:drawing>
          <wp:inline distT="0" distB="0" distL="0" distR="0" wp14:anchorId="20D694B1" wp14:editId="346C9DDA">
            <wp:extent cx="5077966" cy="2238374"/>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86233" cy="2242018"/>
                    </a:xfrm>
                    <a:prstGeom prst="rect">
                      <a:avLst/>
                    </a:prstGeom>
                    <a:noFill/>
                    <a:ln>
                      <a:noFill/>
                    </a:ln>
                  </pic:spPr>
                </pic:pic>
              </a:graphicData>
            </a:graphic>
          </wp:inline>
        </w:drawing>
      </w:r>
    </w:p>
    <w:p w14:paraId="33010A53" w14:textId="77777777" w:rsidR="002B151B" w:rsidRDefault="002B151B" w:rsidP="002B151B">
      <w:pPr>
        <w:spacing w:before="240"/>
        <w:ind w:firstLine="720"/>
        <w:jc w:val="both"/>
      </w:pPr>
      <w:r>
        <w:t xml:space="preserve">In the Display Name field enter a name for the new </w:t>
      </w:r>
      <w:r w:rsidR="007C5552">
        <w:t xml:space="preserve">group </w:t>
      </w:r>
      <w:r>
        <w:t xml:space="preserve">(for example, “Upper Division” or “Site 1”).  </w:t>
      </w:r>
      <w:r w:rsidR="007C5552">
        <w:t>The “</w:t>
      </w:r>
      <w:r w:rsidR="007C5552" w:rsidRPr="00094CF0">
        <w:rPr>
          <w:rFonts w:ascii="Arial Narrow" w:hAnsi="Arial Narrow"/>
          <w:b/>
        </w:rPr>
        <w:t>PC^2 Site</w:t>
      </w:r>
      <w:r w:rsidR="007C5552">
        <w:t>” dropdown list and the “External Id” field can be ignored.</w:t>
      </w:r>
    </w:p>
    <w:p w14:paraId="49F5E5FF" w14:textId="77777777" w:rsidR="005B72DE" w:rsidRDefault="005B72DE" w:rsidP="002B151B">
      <w:pPr>
        <w:spacing w:before="240"/>
        <w:ind w:firstLine="720"/>
        <w:jc w:val="both"/>
      </w:pPr>
      <w:r>
        <w:t>If your contest is supported by ICPC Headquarters</w:t>
      </w:r>
      <w:r>
        <w:rPr>
          <w:rStyle w:val="FootnoteReference"/>
        </w:rPr>
        <w:footnoteReference w:id="52"/>
      </w:r>
      <w:r>
        <w:t>, groups can be set by using the “imp</w:t>
      </w:r>
      <w:r w:rsidR="009E5F9E">
        <w:t xml:space="preserve">ort” functions on the </w:t>
      </w:r>
      <w:r w:rsidR="009E5F9E" w:rsidRPr="009E5F9E">
        <w:rPr>
          <w:rFonts w:ascii="Arial" w:hAnsi="Arial" w:cs="Arial"/>
          <w:b/>
          <w:sz w:val="20"/>
        </w:rPr>
        <w:t>ICPC</w:t>
      </w:r>
      <w:r w:rsidR="009E5F9E">
        <w:t xml:space="preserve"> tab </w:t>
      </w:r>
      <w:r>
        <w:t xml:space="preserve">(see the Appendix on </w:t>
      </w:r>
      <w:r w:rsidRPr="009E5F9E">
        <w:rPr>
          <w:rFonts w:ascii="Arial" w:hAnsi="Arial" w:cs="Arial"/>
          <w:b/>
          <w:sz w:val="20"/>
        </w:rPr>
        <w:t>ICPC Import/Export Interfaces</w:t>
      </w:r>
      <w:r>
        <w:t xml:space="preserve">). </w:t>
      </w:r>
    </w:p>
    <w:p w14:paraId="79854B4A" w14:textId="77777777" w:rsidR="00481474" w:rsidRDefault="00AA4256" w:rsidP="001554AA">
      <w:pPr>
        <w:spacing w:before="240"/>
        <w:ind w:firstLine="720"/>
        <w:jc w:val="both"/>
      </w:pPr>
      <w:r>
        <w:t xml:space="preserve">Once groups are defined, accounts can be assigned to a group (an account can belong to at most one group).  </w:t>
      </w:r>
      <w:r w:rsidR="007C5552">
        <w:t xml:space="preserve">Groups can be set when </w:t>
      </w:r>
      <w:r>
        <w:t xml:space="preserve">user </w:t>
      </w:r>
      <w:r w:rsidR="007C5552">
        <w:t xml:space="preserve">accounts are </w:t>
      </w:r>
      <w:r>
        <w:t xml:space="preserve">first </w:t>
      </w:r>
      <w:r w:rsidR="007C5552">
        <w:t>defined</w:t>
      </w:r>
      <w:r>
        <w:t xml:space="preserve">, or by editing accounts later </w:t>
      </w:r>
      <w:r w:rsidR="007C5552">
        <w:t xml:space="preserve">(see the section on </w:t>
      </w:r>
      <w:r>
        <w:t>User Accounts</w:t>
      </w:r>
      <w:r w:rsidR="007C5552">
        <w:t xml:space="preserve"> earlier in this manual).  </w:t>
      </w:r>
    </w:p>
    <w:p w14:paraId="1B9FC1D3" w14:textId="77777777" w:rsidR="007D3139" w:rsidRDefault="00303067" w:rsidP="001554AA">
      <w:pPr>
        <w:spacing w:before="240"/>
        <w:ind w:firstLine="720"/>
        <w:jc w:val="both"/>
        <w:rPr>
          <w:ins w:id="8726" w:author="John Clevenger" w:date="2023-11-19T17:09:00Z"/>
        </w:rPr>
      </w:pPr>
      <w:r>
        <w:t xml:space="preserve">The third step required to </w:t>
      </w:r>
      <w:r w:rsidR="001A2EC0">
        <w:t>make use of</w:t>
      </w:r>
      <w:r>
        <w:t xml:space="preserve"> groups is to define the way in which PC</w:t>
      </w:r>
      <w:r w:rsidRPr="00303067">
        <w:rPr>
          <w:vertAlign w:val="superscript"/>
        </w:rPr>
        <w:t>2</w:t>
      </w:r>
      <w:r>
        <w:t xml:space="preserve"> should generate HTML output for the groups.  This is described in the following section. </w:t>
      </w:r>
    </w:p>
    <w:p w14:paraId="09A6460E" w14:textId="36FCCF0C" w:rsidR="00303067" w:rsidRDefault="00303067" w:rsidP="001554AA">
      <w:pPr>
        <w:spacing w:before="240"/>
        <w:ind w:firstLine="720"/>
        <w:jc w:val="both"/>
      </w:pPr>
      <w:r>
        <w:t xml:space="preserve"> </w:t>
      </w:r>
    </w:p>
    <w:p w14:paraId="4ADA376A" w14:textId="77777777" w:rsidR="00F13D02" w:rsidRPr="007D3139" w:rsidRDefault="00DC503C">
      <w:pPr>
        <w:pStyle w:val="ListParagraph"/>
        <w:keepNext/>
        <w:numPr>
          <w:ilvl w:val="1"/>
          <w:numId w:val="53"/>
        </w:numPr>
        <w:tabs>
          <w:tab w:val="left" w:pos="900"/>
        </w:tabs>
        <w:ind w:left="720" w:hanging="706"/>
        <w:outlineLvl w:val="1"/>
        <w:rPr>
          <w:rFonts w:cs="Arial"/>
          <w:bCs/>
          <w:szCs w:val="26"/>
        </w:rPr>
        <w:pPrChange w:id="8727" w:author="John Clevenger" w:date="2023-11-19T17:09:00Z">
          <w:pPr>
            <w:pStyle w:val="Heading2"/>
          </w:pPr>
        </w:pPrChange>
      </w:pPr>
      <w:bookmarkStart w:id="8728" w:name="_Toc261788243"/>
      <w:bookmarkStart w:id="8729" w:name="_Toc274153635"/>
      <w:bookmarkStart w:id="8730" w:name="_Toc274153771"/>
      <w:bookmarkStart w:id="8731" w:name="_Toc274154098"/>
      <w:bookmarkStart w:id="8732" w:name="_Toc151504493"/>
      <w:r w:rsidRPr="00456646">
        <w:rPr>
          <w:rFonts w:ascii="Arial" w:hAnsi="Arial" w:cs="Arial"/>
          <w:b/>
          <w:bCs/>
          <w:sz w:val="26"/>
          <w:szCs w:val="26"/>
          <w:u w:val="single"/>
          <w:rPrChange w:id="8733" w:author="John Clevenger" w:date="2023-11-19T12:37:00Z">
            <w:rPr>
              <w:b w:val="0"/>
            </w:rPr>
          </w:rPrChange>
        </w:rPr>
        <w:t>Managing</w:t>
      </w:r>
      <w:r w:rsidR="007C5552" w:rsidRPr="00456646">
        <w:rPr>
          <w:rFonts w:ascii="Arial" w:hAnsi="Arial" w:cs="Arial"/>
          <w:b/>
          <w:bCs/>
          <w:sz w:val="26"/>
          <w:szCs w:val="26"/>
          <w:u w:val="single"/>
          <w:rPrChange w:id="8734" w:author="John Clevenger" w:date="2023-11-19T12:37:00Z">
            <w:rPr>
              <w:b w:val="0"/>
            </w:rPr>
          </w:rPrChange>
        </w:rPr>
        <w:t xml:space="preserve"> </w:t>
      </w:r>
      <w:r w:rsidR="00F13D02" w:rsidRPr="00456646">
        <w:rPr>
          <w:rFonts w:ascii="Arial" w:hAnsi="Arial" w:cs="Arial"/>
          <w:b/>
          <w:bCs/>
          <w:sz w:val="26"/>
          <w:szCs w:val="26"/>
          <w:u w:val="single"/>
          <w:rPrChange w:id="8735" w:author="John Clevenger" w:date="2023-11-19T12:37:00Z">
            <w:rPr>
              <w:b w:val="0"/>
            </w:rPr>
          </w:rPrChange>
        </w:rPr>
        <w:t>HTML File</w:t>
      </w:r>
      <w:bookmarkEnd w:id="8728"/>
      <w:bookmarkEnd w:id="8729"/>
      <w:bookmarkEnd w:id="8730"/>
      <w:bookmarkEnd w:id="8731"/>
      <w:r w:rsidRPr="00456646">
        <w:rPr>
          <w:rFonts w:ascii="Arial" w:hAnsi="Arial" w:cs="Arial"/>
          <w:b/>
          <w:bCs/>
          <w:sz w:val="26"/>
          <w:szCs w:val="26"/>
          <w:u w:val="single"/>
          <w:rPrChange w:id="8736" w:author="John Clevenger" w:date="2023-11-19T12:37:00Z">
            <w:rPr>
              <w:b w:val="0"/>
            </w:rPr>
          </w:rPrChange>
        </w:rPr>
        <w:t xml:space="preserve"> Generation</w:t>
      </w:r>
      <w:bookmarkEnd w:id="8732"/>
    </w:p>
    <w:p w14:paraId="308CBD6B" w14:textId="77777777" w:rsidR="00DC503C" w:rsidRDefault="000B02BE">
      <w:pPr>
        <w:spacing w:before="240"/>
        <w:ind w:firstLine="432"/>
        <w:jc w:val="both"/>
        <w:pPrChange w:id="8737" w:author="John Clevenger" w:date="2023-11-19T17:09:00Z">
          <w:pPr>
            <w:spacing w:before="120"/>
            <w:ind w:firstLine="432"/>
            <w:jc w:val="both"/>
          </w:pPr>
        </w:pPrChange>
      </w:pPr>
      <w:r>
        <w:t>PC</w:t>
      </w:r>
      <w:r w:rsidR="00A8738D" w:rsidRPr="000B02BE">
        <w:rPr>
          <w:vertAlign w:val="superscript"/>
        </w:rPr>
        <w:t>2</w:t>
      </w:r>
      <w:r w:rsidR="00A8738D">
        <w:t xml:space="preserve"> uses </w:t>
      </w:r>
      <w:r w:rsidR="00B466A8">
        <w:t xml:space="preserve">two </w:t>
      </w:r>
      <w:r w:rsidR="00CE365B">
        <w:t>data sets</w:t>
      </w:r>
      <w:r w:rsidR="00B466A8">
        <w:t xml:space="preserve"> to</w:t>
      </w:r>
      <w:r w:rsidR="00261AB6">
        <w:t xml:space="preserve"> create scoreboard </w:t>
      </w:r>
      <w:r w:rsidR="009E5F9E">
        <w:t xml:space="preserve">output </w:t>
      </w:r>
      <w:r w:rsidR="00261AB6">
        <w:t>HTML</w:t>
      </w:r>
      <w:r w:rsidR="00424A57">
        <w:t xml:space="preserve"> files</w:t>
      </w:r>
      <w:r w:rsidR="00261AB6">
        <w:t xml:space="preserve">.  The first </w:t>
      </w:r>
      <w:r w:rsidR="00CE365B">
        <w:t>data set</w:t>
      </w:r>
      <w:r w:rsidR="00261AB6">
        <w:t xml:space="preserve"> </w:t>
      </w:r>
      <w:r w:rsidR="00303067">
        <w:t xml:space="preserve">is </w:t>
      </w:r>
      <w:r w:rsidR="00CE365B">
        <w:t>a pair of</w:t>
      </w:r>
      <w:r w:rsidR="00303067">
        <w:t xml:space="preserve"> eXtensible Markup Language </w:t>
      </w:r>
      <w:r w:rsidR="00DC503C">
        <w:t xml:space="preserve">(XML) </w:t>
      </w:r>
      <w:r w:rsidR="002C2B59">
        <w:t>document string</w:t>
      </w:r>
      <w:r w:rsidR="00CE365B">
        <w:t>s</w:t>
      </w:r>
      <w:r w:rsidR="002C2B59" w:rsidRPr="002C2B59">
        <w:t xml:space="preserve"> </w:t>
      </w:r>
      <w:r w:rsidR="002C2B59">
        <w:t>co</w:t>
      </w:r>
      <w:r w:rsidR="00CE365B">
        <w:t>ntaining the contest standings – one string for the public (freezable) version, the other for the private (live) version</w:t>
      </w:r>
      <w:r w:rsidR="002C2B59">
        <w:t xml:space="preserve">. </w:t>
      </w:r>
      <w:r w:rsidR="00CE365B">
        <w:t>These</w:t>
      </w:r>
      <w:r w:rsidR="002C2B59">
        <w:t xml:space="preserve"> string</w:t>
      </w:r>
      <w:r w:rsidR="00CE365B">
        <w:t>s</w:t>
      </w:r>
      <w:r w:rsidR="002C2B59">
        <w:t xml:space="preserve"> </w:t>
      </w:r>
      <w:r w:rsidR="00CE365B">
        <w:t>are</w:t>
      </w:r>
      <w:r w:rsidR="002C2B59">
        <w:t xml:space="preserve"> automatically generated whenever the standings change, and </w:t>
      </w:r>
      <w:r w:rsidR="00CE365B">
        <w:t>are</w:t>
      </w:r>
      <w:r w:rsidR="002C2B59">
        <w:t xml:space="preserve"> cached internally</w:t>
      </w:r>
      <w:r w:rsidR="00CE365B">
        <w:t xml:space="preserve">.  In addition, the </w:t>
      </w:r>
      <w:r w:rsidR="00CE365B">
        <w:rPr>
          <w:i/>
        </w:rPr>
        <w:t xml:space="preserve">private </w:t>
      </w:r>
      <w:r w:rsidR="00CE365B">
        <w:t>(</w:t>
      </w:r>
      <w:r w:rsidR="00B2545A">
        <w:t>live</w:t>
      </w:r>
      <w:r w:rsidR="00CE365B">
        <w:t>) version</w:t>
      </w:r>
      <w:r w:rsidR="00DB459F">
        <w:t xml:space="preserve"> </w:t>
      </w:r>
      <w:r w:rsidR="002C2B59">
        <w:t>is written to a file</w:t>
      </w:r>
      <w:r w:rsidR="00DC503C">
        <w:t xml:space="preserve"> named </w:t>
      </w:r>
      <w:r w:rsidR="00DC503C" w:rsidRPr="00DC503C">
        <w:rPr>
          <w:rFonts w:ascii="Arial Narrow" w:hAnsi="Arial Narrow"/>
          <w:b/>
        </w:rPr>
        <w:t>results.xml</w:t>
      </w:r>
      <w:r w:rsidR="00CE365B">
        <w:t xml:space="preserve"> </w:t>
      </w:r>
      <w:r w:rsidR="001A2EC0">
        <w:t xml:space="preserve">(overwriting any previous contents) </w:t>
      </w:r>
      <w:r w:rsidR="00CE365B">
        <w:t>each time the standings change.</w:t>
      </w:r>
    </w:p>
    <w:p w14:paraId="224B7888" w14:textId="77777777" w:rsidR="00CE365B" w:rsidRDefault="00303067" w:rsidP="00DC503C">
      <w:pPr>
        <w:spacing w:before="120"/>
        <w:ind w:firstLine="432"/>
        <w:jc w:val="both"/>
      </w:pPr>
      <w:r>
        <w:t xml:space="preserve">The second </w:t>
      </w:r>
      <w:r w:rsidR="00CE365B">
        <w:t>data set</w:t>
      </w:r>
      <w:r>
        <w:t xml:space="preserve"> </w:t>
      </w:r>
      <w:r w:rsidR="00B2545A">
        <w:t xml:space="preserve">used for scoreboard output file creation </w:t>
      </w:r>
      <w:r w:rsidR="00CE365B">
        <w:t>is a collection of</w:t>
      </w:r>
      <w:r w:rsidR="00261AB6">
        <w:t xml:space="preserve"> </w:t>
      </w:r>
      <w:r>
        <w:t>eXtensible Stylesheet Language</w:t>
      </w:r>
      <w:r w:rsidR="00261AB6">
        <w:t xml:space="preserve"> </w:t>
      </w:r>
      <w:r w:rsidR="00A8738D">
        <w:t>(</w:t>
      </w:r>
      <w:r>
        <w:t>XSL</w:t>
      </w:r>
      <w:r w:rsidR="00A8738D">
        <w:t>)</w:t>
      </w:r>
      <w:r w:rsidR="00FA5F8B">
        <w:t xml:space="preserve"> </w:t>
      </w:r>
      <w:r>
        <w:t>file</w:t>
      </w:r>
      <w:r w:rsidR="00CE365B">
        <w:t>s</w:t>
      </w:r>
      <w:r>
        <w:t xml:space="preserve"> describing how the XML standings should be transformed (processed)</w:t>
      </w:r>
      <w:r w:rsidR="00261AB6">
        <w:t>.</w:t>
      </w:r>
      <w:r w:rsidR="00CE365B">
        <w:t xml:space="preserve"> Whenever the contest standings change, the scoreboard module generates a new pair of standings XML strings, saves the private (live) version to the </w:t>
      </w:r>
      <w:r w:rsidR="00CE365B" w:rsidRPr="00DB459F">
        <w:rPr>
          <w:rFonts w:ascii="Arial Narrow" w:hAnsi="Arial Narrow"/>
          <w:b/>
        </w:rPr>
        <w:t>results.xml</w:t>
      </w:r>
      <w:r w:rsidR="00CE365B">
        <w:t xml:space="preserve"> file, then looks </w:t>
      </w:r>
      <w:r w:rsidR="001A2EC0">
        <w:t xml:space="preserve">in the </w:t>
      </w:r>
      <w:r w:rsidR="001A2EC0">
        <w:rPr>
          <w:i/>
        </w:rPr>
        <w:lastRenderedPageBreak/>
        <w:t xml:space="preserve">current directory </w:t>
      </w:r>
      <w:r w:rsidR="001A2EC0">
        <w:t xml:space="preserve">for a folder named </w:t>
      </w:r>
      <w:r w:rsidR="001A2EC0" w:rsidRPr="001A2EC0">
        <w:rPr>
          <w:rFonts w:ascii="Arial Narrow" w:hAnsi="Arial Narrow"/>
          <w:b/>
        </w:rPr>
        <w:t>data</w:t>
      </w:r>
      <w:r w:rsidR="001A2EC0">
        <w:t xml:space="preserve"> containing a subfolder named </w:t>
      </w:r>
      <w:r w:rsidR="001A2EC0" w:rsidRPr="001A2EC0">
        <w:rPr>
          <w:rFonts w:ascii="Arial Narrow" w:hAnsi="Arial Narrow"/>
          <w:b/>
        </w:rPr>
        <w:t>xsl</w:t>
      </w:r>
      <w:r w:rsidR="001A2EC0">
        <w:t xml:space="preserve">.  If the </w:t>
      </w:r>
      <w:r w:rsidR="001A2EC0" w:rsidRPr="001A2EC0">
        <w:rPr>
          <w:rFonts w:ascii="Arial Narrow" w:hAnsi="Arial Narrow"/>
          <w:b/>
        </w:rPr>
        <w:t>data/xsl</w:t>
      </w:r>
      <w:r w:rsidR="001A2EC0">
        <w:t xml:space="preserve"> folder is present, the scoreboard looks there </w:t>
      </w:r>
      <w:r w:rsidR="00CE365B">
        <w:t xml:space="preserve">for </w:t>
      </w:r>
      <w:r w:rsidR="001A2EC0">
        <w:t xml:space="preserve">a set of XSL files (filenames ending in </w:t>
      </w:r>
      <w:r w:rsidR="001A2EC0" w:rsidRPr="001A2EC0">
        <w:rPr>
          <w:rFonts w:ascii="Arial Narrow" w:hAnsi="Arial Narrow"/>
          <w:b/>
        </w:rPr>
        <w:t>.xsl</w:t>
      </w:r>
      <w:r w:rsidR="001A2EC0">
        <w:t>) to control processing.</w:t>
      </w:r>
    </w:p>
    <w:p w14:paraId="445BB7E6" w14:textId="77777777" w:rsidR="00DC503C" w:rsidRDefault="001A2EC0" w:rsidP="00DC503C">
      <w:pPr>
        <w:spacing w:before="120"/>
        <w:ind w:firstLine="432"/>
        <w:jc w:val="both"/>
      </w:pPr>
      <w:r>
        <w:t xml:space="preserve">If no </w:t>
      </w:r>
      <w:r w:rsidRPr="001A2EC0">
        <w:rPr>
          <w:rFonts w:ascii="Arial Narrow" w:hAnsi="Arial Narrow"/>
          <w:b/>
        </w:rPr>
        <w:t>data/xsl</w:t>
      </w:r>
      <w:r>
        <w:t xml:space="preserve"> folder is found in the current directory, the scoreboard instead looks for </w:t>
      </w:r>
      <w:r w:rsidR="00B2545A" w:rsidRPr="001A2EC0">
        <w:rPr>
          <w:rFonts w:ascii="Arial Narrow" w:hAnsi="Arial Narrow"/>
          <w:b/>
        </w:rPr>
        <w:t>data/xsl</w:t>
      </w:r>
      <w:r w:rsidR="00B2545A">
        <w:t xml:space="preserve"> </w:t>
      </w:r>
      <w:r>
        <w:t xml:space="preserve">under </w:t>
      </w:r>
      <w:r w:rsidRPr="001A2EC0">
        <w:rPr>
          <w:rFonts w:ascii="Arial Narrow" w:hAnsi="Arial Narrow"/>
          <w:b/>
        </w:rPr>
        <w:t>$PC2HOME</w:t>
      </w:r>
      <w:r>
        <w:t xml:space="preserve">.  </w:t>
      </w:r>
      <w:r w:rsidR="00094CF0">
        <w:t>The standard PC</w:t>
      </w:r>
      <w:r w:rsidR="00094CF0" w:rsidRPr="00094CF0">
        <w:rPr>
          <w:vertAlign w:val="superscript"/>
        </w:rPr>
        <w:t>2</w:t>
      </w:r>
      <w:r w:rsidR="00094CF0">
        <w:t xml:space="preserve"> distribution includes a collection of </w:t>
      </w:r>
      <w:r w:rsidR="00094CF0" w:rsidRPr="00094CF0">
        <w:rPr>
          <w:rFonts w:ascii="Arial Narrow" w:hAnsi="Arial Narrow"/>
          <w:b/>
        </w:rPr>
        <w:t>.xsl</w:t>
      </w:r>
      <w:r w:rsidR="00094CF0">
        <w:t xml:space="preserve"> files – one for each of the standard HTML output files listed above – in the </w:t>
      </w:r>
      <w:r w:rsidR="00094CF0" w:rsidRPr="00424A57">
        <w:rPr>
          <w:rFonts w:ascii="Arial Narrow" w:hAnsi="Arial Narrow"/>
          <w:b/>
        </w:rPr>
        <w:t>$</w:t>
      </w:r>
      <w:r w:rsidR="0090030D" w:rsidRPr="00424A57">
        <w:rPr>
          <w:rFonts w:ascii="Arial Narrow" w:hAnsi="Arial Narrow"/>
          <w:b/>
        </w:rPr>
        <w:t>PC2HOME</w:t>
      </w:r>
      <w:r w:rsidR="00094CF0" w:rsidRPr="00424A57">
        <w:rPr>
          <w:rFonts w:ascii="Arial Narrow" w:hAnsi="Arial Narrow"/>
          <w:b/>
        </w:rPr>
        <w:t>/data/xsl</w:t>
      </w:r>
      <w:r w:rsidR="00094CF0">
        <w:t xml:space="preserve"> folder. </w:t>
      </w:r>
    </w:p>
    <w:p w14:paraId="0DAAB8C4" w14:textId="77777777" w:rsidR="00DB459F" w:rsidRDefault="00B2545A" w:rsidP="00DB459F">
      <w:pPr>
        <w:spacing w:before="240"/>
        <w:ind w:firstLine="446"/>
        <w:jc w:val="both"/>
      </w:pPr>
      <w:r>
        <w:t xml:space="preserve">The scoreboard </w:t>
      </w:r>
      <w:r w:rsidR="002C2B59">
        <w:t>read</w:t>
      </w:r>
      <w:r w:rsidR="0004165D">
        <w:t>s</w:t>
      </w:r>
      <w:r w:rsidR="002C2B59">
        <w:t xml:space="preserve"> each </w:t>
      </w:r>
      <w:r w:rsidRPr="00B2545A">
        <w:rPr>
          <w:rFonts w:ascii="Arial Narrow" w:hAnsi="Arial Narrow"/>
          <w:b/>
        </w:rPr>
        <w:t>.xsl</w:t>
      </w:r>
      <w:r>
        <w:t xml:space="preserve"> </w:t>
      </w:r>
      <w:r w:rsidR="002C2B59">
        <w:t xml:space="preserve">file </w:t>
      </w:r>
      <w:r>
        <w:t xml:space="preserve">found </w:t>
      </w:r>
      <w:r w:rsidR="002C2B59">
        <w:t xml:space="preserve">in the </w:t>
      </w:r>
      <w:r w:rsidR="002C2B59" w:rsidRPr="00B2545A">
        <w:rPr>
          <w:rFonts w:ascii="Arial Narrow" w:hAnsi="Arial Narrow"/>
          <w:b/>
        </w:rPr>
        <w:t>data</w:t>
      </w:r>
      <w:r w:rsidRPr="00B2545A">
        <w:rPr>
          <w:rFonts w:ascii="Arial Narrow" w:hAnsi="Arial Narrow"/>
          <w:b/>
        </w:rPr>
        <w:t>/</w:t>
      </w:r>
      <w:r w:rsidR="002C2B59" w:rsidRPr="00B2545A">
        <w:rPr>
          <w:rFonts w:ascii="Arial Narrow" w:hAnsi="Arial Narrow"/>
          <w:b/>
        </w:rPr>
        <w:t>xsl</w:t>
      </w:r>
      <w:r w:rsidR="002C2B59">
        <w:t xml:space="preserve"> directory and use</w:t>
      </w:r>
      <w:r w:rsidR="000F62DE">
        <w:t>s</w:t>
      </w:r>
      <w:r w:rsidR="002C2B59">
        <w:t xml:space="preserve"> the XSL transformations specified in that file to create a new </w:t>
      </w:r>
      <w:r w:rsidR="002C2B59" w:rsidRPr="00B2545A">
        <w:rPr>
          <w:rFonts w:ascii="Arial Narrow" w:hAnsi="Arial Narrow"/>
          <w:b/>
        </w:rPr>
        <w:t>.html</w:t>
      </w:r>
      <w:r w:rsidR="002C2B59">
        <w:t xml:space="preserve"> file in the appropriate (public or private) </w:t>
      </w:r>
      <w:r w:rsidR="002C2B59" w:rsidRPr="00AD13D8">
        <w:rPr>
          <w:rFonts w:ascii="Arial Narrow" w:hAnsi="Arial Narrow"/>
          <w:b/>
        </w:rPr>
        <w:t>html</w:t>
      </w:r>
      <w:r w:rsidR="002C2B59">
        <w:t xml:space="preserve"> directory.</w:t>
      </w:r>
      <w:r>
        <w:rPr>
          <w:rStyle w:val="FootnoteReference"/>
        </w:rPr>
        <w:footnoteReference w:id="53"/>
      </w:r>
      <w:r>
        <w:t xml:space="preserve"> </w:t>
      </w:r>
      <w:r w:rsidR="002C2B59">
        <w:t xml:space="preserve">  For example, the presence of a file named</w:t>
      </w:r>
      <w:r w:rsidR="002C2B59" w:rsidRPr="00C448BB">
        <w:rPr>
          <w:rStyle w:val="CODE"/>
        </w:rPr>
        <w:t xml:space="preserve"> </w:t>
      </w:r>
      <w:r w:rsidR="002C2B59" w:rsidRPr="00B2545A">
        <w:rPr>
          <w:rFonts w:ascii="Arial Narrow" w:hAnsi="Arial Narrow"/>
          <w:b/>
        </w:rPr>
        <w:t>full.xsl</w:t>
      </w:r>
      <w:r w:rsidR="002C2B59">
        <w:t xml:space="preserve"> will create the file </w:t>
      </w:r>
      <w:r w:rsidR="002C2B59" w:rsidRPr="00B2545A">
        <w:rPr>
          <w:rFonts w:ascii="Arial Narrow" w:hAnsi="Arial Narrow"/>
          <w:b/>
        </w:rPr>
        <w:t>full.html</w:t>
      </w:r>
      <w:r w:rsidR="002C2B59">
        <w:t xml:space="preserve">.   </w:t>
      </w:r>
    </w:p>
    <w:p w14:paraId="697EF23F" w14:textId="77777777" w:rsidR="00874000" w:rsidRDefault="00303067" w:rsidP="00DB459F">
      <w:pPr>
        <w:spacing w:before="240"/>
        <w:ind w:firstLine="446"/>
        <w:jc w:val="both"/>
      </w:pPr>
      <w:r>
        <w:t xml:space="preserve">The contest administrator </w:t>
      </w:r>
      <w:r w:rsidR="00424A57">
        <w:t xml:space="preserve">can </w:t>
      </w:r>
      <w:r w:rsidR="00DC503C">
        <w:t xml:space="preserve">generate additional HTML output files by placing </w:t>
      </w:r>
      <w:r w:rsidR="00424A57">
        <w:t>additional</w:t>
      </w:r>
      <w:r>
        <w:t xml:space="preserve"> XSL file</w:t>
      </w:r>
      <w:r w:rsidR="00424A57">
        <w:t xml:space="preserve">s in </w:t>
      </w:r>
      <w:r w:rsidR="00AD13D8">
        <w:t xml:space="preserve">the </w:t>
      </w:r>
      <w:r w:rsidR="00AD13D8" w:rsidRPr="00AD13D8">
        <w:rPr>
          <w:rFonts w:ascii="Arial Narrow" w:hAnsi="Arial Narrow"/>
          <w:b/>
        </w:rPr>
        <w:t>data/xsl</w:t>
      </w:r>
      <w:r w:rsidR="00424A57">
        <w:t xml:space="preserve"> folder</w:t>
      </w:r>
      <w:r w:rsidR="00DC503C">
        <w:t xml:space="preserve">; each XSL file in the </w:t>
      </w:r>
      <w:r w:rsidR="00DC503C" w:rsidRPr="00DC503C">
        <w:rPr>
          <w:rFonts w:ascii="Arial Narrow" w:hAnsi="Arial Narrow"/>
          <w:b/>
        </w:rPr>
        <w:t>data/xsl</w:t>
      </w:r>
      <w:r w:rsidR="00DC503C">
        <w:t xml:space="preserve"> folder will cause a corresponding HTML output file to be generated.</w:t>
      </w:r>
      <w:r w:rsidR="00AD13D8">
        <w:rPr>
          <w:rStyle w:val="FootnoteReference"/>
        </w:rPr>
        <w:footnoteReference w:id="54"/>
      </w:r>
      <w:r w:rsidR="00DC503C">
        <w:t xml:space="preserve">  T</w:t>
      </w:r>
      <w:r>
        <w:t xml:space="preserve">here are numerous sample XSL files in the </w:t>
      </w:r>
      <w:r w:rsidRPr="00303067">
        <w:rPr>
          <w:rStyle w:val="CODE"/>
          <w:b/>
        </w:rPr>
        <w:t>samps\web\xsl</w:t>
      </w:r>
      <w:r w:rsidR="00DC503C">
        <w:t xml:space="preserve"> directory which can be copied into </w:t>
      </w:r>
      <w:r w:rsidR="00DC503C" w:rsidRPr="00DC503C">
        <w:rPr>
          <w:rFonts w:ascii="Arial Narrow" w:hAnsi="Arial Narrow"/>
          <w:b/>
        </w:rPr>
        <w:t>data/xsl</w:t>
      </w:r>
      <w:r w:rsidR="00DC503C">
        <w:t xml:space="preserve"> (and then edited as desired).</w:t>
      </w:r>
      <w:r w:rsidR="00DC503C" w:rsidRPr="00DC503C">
        <w:t xml:space="preserve"> </w:t>
      </w:r>
      <w:r w:rsidR="00DC503C">
        <w:t xml:space="preserve">There are also sample XSL files in </w:t>
      </w:r>
      <w:r w:rsidR="00DC503C" w:rsidRPr="00424A57">
        <w:rPr>
          <w:rStyle w:val="CODE"/>
          <w:b/>
        </w:rPr>
        <w:t>samps\web\xsl</w:t>
      </w:r>
      <w:r w:rsidR="00DC503C">
        <w:t xml:space="preserve"> that create per-region HTML files and World Finals HTML files; see the file </w:t>
      </w:r>
      <w:r w:rsidR="00DC503C" w:rsidRPr="00424A57">
        <w:rPr>
          <w:rStyle w:val="CODE"/>
          <w:b/>
        </w:rPr>
        <w:t>samps\web\xsl\README</w:t>
      </w:r>
      <w:r w:rsidR="00DC503C">
        <w:rPr>
          <w:rStyle w:val="CODE"/>
        </w:rPr>
        <w:t xml:space="preserve"> </w:t>
      </w:r>
      <w:r w:rsidR="00DC503C">
        <w:t>for more details.</w:t>
      </w:r>
    </w:p>
    <w:p w14:paraId="462039D2" w14:textId="77777777" w:rsidR="00AD13D8" w:rsidRDefault="00AD13D8" w:rsidP="00DB459F">
      <w:pPr>
        <w:spacing w:before="240"/>
        <w:ind w:firstLine="446"/>
        <w:jc w:val="both"/>
      </w:pPr>
    </w:p>
    <w:p w14:paraId="5D570C72" w14:textId="77777777" w:rsidR="00C337B5" w:rsidRDefault="00DB459F" w:rsidP="00DB459F">
      <w:pPr>
        <w:spacing w:before="240"/>
        <w:ind w:firstLine="446"/>
        <w:jc w:val="both"/>
      </w:pPr>
      <w:r>
        <w:t xml:space="preserve">The XML standings string which is transformed by each </w:t>
      </w:r>
      <w:r w:rsidRPr="00DB459F">
        <w:rPr>
          <w:rFonts w:ascii="Arial Narrow" w:hAnsi="Arial Narrow"/>
          <w:b/>
        </w:rPr>
        <w:t>.xsl</w:t>
      </w:r>
      <w:r>
        <w:t xml:space="preserve"> </w:t>
      </w:r>
      <w:r w:rsidR="00C337B5">
        <w:t xml:space="preserve">transformation </w:t>
      </w:r>
      <w:r>
        <w:t xml:space="preserve">file </w:t>
      </w:r>
      <w:r w:rsidR="00C337B5">
        <w:t xml:space="preserve">is a hierarchical XML document </w:t>
      </w:r>
      <w:r>
        <w:t>contain</w:t>
      </w:r>
      <w:r w:rsidR="00C337B5">
        <w:t>ing</w:t>
      </w:r>
      <w:r>
        <w:t xml:space="preserve"> a variety of data fields which can be accessed by the XSL transformations and which can therefore be used to “customize” the resulting HTML output file.</w:t>
      </w:r>
    </w:p>
    <w:p w14:paraId="6F85657A" w14:textId="77777777" w:rsidR="000F62DE" w:rsidRDefault="000B1B7F" w:rsidP="00DB459F">
      <w:pPr>
        <w:spacing w:before="240"/>
        <w:ind w:firstLine="446"/>
        <w:jc w:val="both"/>
      </w:pPr>
      <w:r>
        <w:t>For example, the XML standings string contains a</w:t>
      </w:r>
      <w:r w:rsidR="00C337B5">
        <w:t xml:space="preserve"> root node named </w:t>
      </w:r>
      <w:r w:rsidR="00C337B5" w:rsidRPr="00C337B5">
        <w:rPr>
          <w:rFonts w:ascii="Arial Narrow" w:hAnsi="Arial Narrow"/>
          <w:b/>
        </w:rPr>
        <w:t>/contestStandings</w:t>
      </w:r>
      <w:r w:rsidR="00C337B5">
        <w:t xml:space="preserve">, below which is a node named </w:t>
      </w:r>
      <w:r w:rsidR="00C337B5" w:rsidRPr="00C337B5">
        <w:rPr>
          <w:rFonts w:ascii="Arial Narrow" w:hAnsi="Arial Narrow"/>
          <w:b/>
        </w:rPr>
        <w:t>/standingsHeader</w:t>
      </w:r>
      <w:r w:rsidR="00C337B5">
        <w:t xml:space="preserve">.  The </w:t>
      </w:r>
      <w:r w:rsidR="00C337B5" w:rsidRPr="00C337B5">
        <w:rPr>
          <w:rFonts w:ascii="Arial Narrow" w:hAnsi="Arial Narrow"/>
          <w:b/>
        </w:rPr>
        <w:t>/standingsHeader</w:t>
      </w:r>
      <w:r w:rsidR="00C337B5">
        <w:t xml:space="preserve"> node contains two fields, </w:t>
      </w:r>
      <w:r w:rsidR="00C337B5" w:rsidRPr="00C337B5">
        <w:rPr>
          <w:rFonts w:ascii="Arial Narrow" w:hAnsi="Arial Narrow"/>
          <w:b/>
        </w:rPr>
        <w:t>@title</w:t>
      </w:r>
      <w:r w:rsidR="00C337B5">
        <w:t xml:space="preserve"> (holding the current Contest Title) and </w:t>
      </w:r>
      <w:r w:rsidR="00C337B5" w:rsidRPr="00C337B5">
        <w:rPr>
          <w:rFonts w:ascii="Arial Narrow" w:hAnsi="Arial Narrow"/>
          <w:b/>
        </w:rPr>
        <w:t>@scoreboardMessage</w:t>
      </w:r>
      <w:r w:rsidR="00C337B5">
        <w:t xml:space="preserve"> (holding a message indicating whether the standings are for a “</w:t>
      </w:r>
      <w:r w:rsidR="00AD13D8">
        <w:t>l</w:t>
      </w:r>
      <w:r w:rsidR="00C337B5">
        <w:t xml:space="preserve">ive” (private) or “freezable” (public) scoreboard.  </w:t>
      </w:r>
    </w:p>
    <w:p w14:paraId="6B92E105" w14:textId="77777777" w:rsidR="00DB459F" w:rsidRDefault="00C337B5" w:rsidP="00DB459F">
      <w:pPr>
        <w:spacing w:before="240"/>
        <w:ind w:firstLine="446"/>
        <w:jc w:val="both"/>
      </w:pPr>
      <w:r>
        <w:t>Thus, the inclusion of a line in an XSL transformation file such as</w:t>
      </w:r>
    </w:p>
    <w:p w14:paraId="7CCF65A3" w14:textId="77777777" w:rsidR="00C337B5" w:rsidRPr="00C337B5" w:rsidRDefault="00C337B5" w:rsidP="000F62D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Consolas" w:hAnsi="Consolas" w:cs="Courier New"/>
          <w:color w:val="24292E"/>
          <w:sz w:val="20"/>
        </w:rPr>
      </w:pPr>
      <w:r w:rsidRPr="00C337B5">
        <w:rPr>
          <w:rFonts w:ascii="Consolas" w:hAnsi="Consolas" w:cs="Courier New"/>
          <w:color w:val="24292E"/>
          <w:sz w:val="20"/>
        </w:rPr>
        <w:t>&lt;</w:t>
      </w:r>
      <w:r w:rsidRPr="00C337B5">
        <w:rPr>
          <w:rFonts w:ascii="Consolas" w:hAnsi="Consolas" w:cs="Courier New"/>
          <w:color w:val="22863A"/>
          <w:sz w:val="20"/>
        </w:rPr>
        <w:t>h2</w:t>
      </w:r>
      <w:r w:rsidRPr="00C337B5">
        <w:rPr>
          <w:rFonts w:ascii="Consolas" w:hAnsi="Consolas" w:cs="Courier New"/>
          <w:color w:val="24292E"/>
          <w:sz w:val="20"/>
        </w:rPr>
        <w:t>&gt;&lt;</w:t>
      </w:r>
      <w:r w:rsidRPr="00C337B5">
        <w:rPr>
          <w:rFonts w:ascii="Consolas" w:hAnsi="Consolas" w:cs="Courier New"/>
          <w:color w:val="22863A"/>
          <w:sz w:val="20"/>
        </w:rPr>
        <w:t>xsl:value-of</w:t>
      </w:r>
      <w:r w:rsidRPr="00C337B5">
        <w:rPr>
          <w:rFonts w:ascii="Consolas" w:hAnsi="Consolas" w:cs="Courier New"/>
          <w:color w:val="24292E"/>
          <w:sz w:val="20"/>
        </w:rPr>
        <w:t xml:space="preserve"> </w:t>
      </w:r>
      <w:r w:rsidRPr="00C337B5">
        <w:rPr>
          <w:rFonts w:ascii="Consolas" w:hAnsi="Consolas" w:cs="Courier New"/>
          <w:color w:val="6F42C1"/>
          <w:sz w:val="20"/>
        </w:rPr>
        <w:t>select</w:t>
      </w:r>
      <w:r w:rsidRPr="00C337B5">
        <w:rPr>
          <w:rFonts w:ascii="Consolas" w:hAnsi="Consolas" w:cs="Courier New"/>
          <w:color w:val="24292E"/>
          <w:sz w:val="20"/>
        </w:rPr>
        <w:t>=</w:t>
      </w:r>
      <w:r w:rsidRPr="00C337B5">
        <w:rPr>
          <w:rFonts w:ascii="Consolas" w:hAnsi="Consolas" w:cs="Courier New"/>
          <w:color w:val="032F62"/>
          <w:sz w:val="20"/>
        </w:rPr>
        <w:t>"/contestStandings/standingsHeader/@title"</w:t>
      </w:r>
      <w:r w:rsidRPr="00C337B5">
        <w:rPr>
          <w:rFonts w:ascii="Consolas" w:hAnsi="Consolas" w:cs="Courier New"/>
          <w:color w:val="24292E"/>
          <w:sz w:val="20"/>
        </w:rPr>
        <w:t>/&gt;&lt;/</w:t>
      </w:r>
      <w:r w:rsidRPr="00C337B5">
        <w:rPr>
          <w:rFonts w:ascii="Consolas" w:hAnsi="Consolas" w:cs="Courier New"/>
          <w:color w:val="22863A"/>
          <w:sz w:val="20"/>
        </w:rPr>
        <w:t>h2</w:t>
      </w:r>
      <w:r w:rsidRPr="00C337B5">
        <w:rPr>
          <w:rFonts w:ascii="Consolas" w:hAnsi="Consolas" w:cs="Courier New"/>
          <w:color w:val="24292E"/>
          <w:sz w:val="20"/>
        </w:rPr>
        <w:t>&gt;</w:t>
      </w:r>
    </w:p>
    <w:p w14:paraId="3B7B22EA" w14:textId="77777777" w:rsidR="00C337B5" w:rsidRDefault="00C337B5" w:rsidP="00DB459F">
      <w:pPr>
        <w:spacing w:before="240"/>
        <w:ind w:firstLine="446"/>
        <w:jc w:val="both"/>
      </w:pPr>
      <w:r>
        <w:t>will place the Contest Title at that position in the HTML output (using &lt;h2&gt; font), while the appearance of a line such as</w:t>
      </w:r>
    </w:p>
    <w:p w14:paraId="7DF738DB" w14:textId="77777777" w:rsidR="00C337B5" w:rsidRPr="00C337B5" w:rsidRDefault="00C337B5" w:rsidP="000F62D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Consolas" w:hAnsi="Consolas" w:cs="Courier New"/>
          <w:color w:val="24292E"/>
          <w:sz w:val="20"/>
        </w:rPr>
      </w:pPr>
      <w:r w:rsidRPr="00C337B5">
        <w:rPr>
          <w:rFonts w:ascii="Consolas" w:hAnsi="Consolas" w:cs="Courier New"/>
          <w:color w:val="24292E"/>
          <w:sz w:val="20"/>
        </w:rPr>
        <w:t>&lt;</w:t>
      </w:r>
      <w:r w:rsidRPr="00C337B5">
        <w:rPr>
          <w:rFonts w:ascii="Consolas" w:hAnsi="Consolas" w:cs="Courier New"/>
          <w:color w:val="22863A"/>
          <w:sz w:val="20"/>
        </w:rPr>
        <w:t>xsl:value-of</w:t>
      </w:r>
      <w:r w:rsidRPr="00C337B5">
        <w:rPr>
          <w:rFonts w:ascii="Consolas" w:hAnsi="Consolas" w:cs="Courier New"/>
          <w:color w:val="24292E"/>
          <w:sz w:val="20"/>
        </w:rPr>
        <w:t xml:space="preserve"> </w:t>
      </w:r>
      <w:r w:rsidRPr="00C337B5">
        <w:rPr>
          <w:rFonts w:ascii="Consolas" w:hAnsi="Consolas" w:cs="Courier New"/>
          <w:color w:val="6F42C1"/>
          <w:sz w:val="20"/>
        </w:rPr>
        <w:t>select</w:t>
      </w:r>
      <w:r w:rsidRPr="00C337B5">
        <w:rPr>
          <w:rFonts w:ascii="Consolas" w:hAnsi="Consolas" w:cs="Courier New"/>
          <w:color w:val="24292E"/>
          <w:sz w:val="20"/>
        </w:rPr>
        <w:t>=</w:t>
      </w:r>
      <w:r w:rsidRPr="00C337B5">
        <w:rPr>
          <w:rFonts w:ascii="Consolas" w:hAnsi="Consolas" w:cs="Courier New"/>
          <w:color w:val="032F62"/>
          <w:sz w:val="20"/>
        </w:rPr>
        <w:t>"/contestStandings/standingsHeader/@scoreboardMessage"</w:t>
      </w:r>
      <w:r w:rsidRPr="00C337B5">
        <w:rPr>
          <w:rFonts w:ascii="Consolas" w:hAnsi="Consolas" w:cs="Courier New"/>
          <w:color w:val="24292E"/>
          <w:sz w:val="20"/>
        </w:rPr>
        <w:t>/&gt;</w:t>
      </w:r>
    </w:p>
    <w:p w14:paraId="104D1F33" w14:textId="77777777" w:rsidR="00C337B5" w:rsidRDefault="00C337B5" w:rsidP="00DB459F">
      <w:pPr>
        <w:spacing w:before="240"/>
        <w:ind w:firstLine="446"/>
        <w:jc w:val="both"/>
      </w:pPr>
      <w:r>
        <w:t>in the XSL transformation file will place the “scoreboard message” at that position in the HTML output.    See the PC</w:t>
      </w:r>
      <w:r w:rsidRPr="000F62DE">
        <w:rPr>
          <w:vertAlign w:val="superscript"/>
        </w:rPr>
        <w:t>2</w:t>
      </w:r>
      <w:r>
        <w:t xml:space="preserve"> wiki page at </w:t>
      </w:r>
      <w:hyperlink r:id="rId86" w:history="1">
        <w:r>
          <w:rPr>
            <w:rStyle w:val="Hyperlink"/>
          </w:rPr>
          <w:t>https://github.com/pc2ccs/pc2v9/wiki/Scoreboard-Standings-Data-Fields</w:t>
        </w:r>
      </w:hyperlink>
      <w:r>
        <w:t xml:space="preserve"> for a complete listing of all the contest standings XML attributes which are accessible to XSL Transformation files.</w:t>
      </w:r>
    </w:p>
    <w:p w14:paraId="79B2A1E5" w14:textId="77777777" w:rsidR="009237C3" w:rsidRPr="007D3139" w:rsidRDefault="009237C3">
      <w:pPr>
        <w:pStyle w:val="ListParagraph"/>
        <w:keepNext/>
        <w:numPr>
          <w:ilvl w:val="1"/>
          <w:numId w:val="53"/>
        </w:numPr>
        <w:tabs>
          <w:tab w:val="left" w:pos="900"/>
        </w:tabs>
        <w:ind w:left="720" w:hanging="706"/>
        <w:outlineLvl w:val="1"/>
        <w:rPr>
          <w:rFonts w:cs="Arial"/>
          <w:bCs/>
          <w:szCs w:val="26"/>
        </w:rPr>
        <w:pPrChange w:id="8738" w:author="John Clevenger" w:date="2023-11-19T17:10:00Z">
          <w:pPr>
            <w:pStyle w:val="Heading2"/>
          </w:pPr>
        </w:pPrChange>
      </w:pPr>
      <w:bookmarkStart w:id="8739" w:name="_Toc151504494"/>
      <w:r w:rsidRPr="00456646">
        <w:rPr>
          <w:rFonts w:ascii="Arial" w:hAnsi="Arial" w:cs="Arial"/>
          <w:b/>
          <w:bCs/>
          <w:sz w:val="26"/>
          <w:szCs w:val="26"/>
          <w:u w:val="single"/>
          <w:rPrChange w:id="8740" w:author="John Clevenger" w:date="2023-11-19T12:37:00Z">
            <w:rPr>
              <w:b w:val="0"/>
            </w:rPr>
          </w:rPrChange>
        </w:rPr>
        <w:lastRenderedPageBreak/>
        <w:t>No-GUI Mode</w:t>
      </w:r>
      <w:bookmarkEnd w:id="8739"/>
    </w:p>
    <w:p w14:paraId="54F9BB23" w14:textId="77777777" w:rsidR="00405E7E" w:rsidRDefault="009237C3">
      <w:pPr>
        <w:spacing w:before="240"/>
        <w:ind w:firstLine="720"/>
        <w:jc w:val="both"/>
        <w:pPrChange w:id="8741" w:author="John Clevenger" w:date="2023-11-19T17:10:00Z">
          <w:pPr>
            <w:spacing w:before="120"/>
            <w:ind w:firstLine="720"/>
            <w:jc w:val="both"/>
          </w:pPr>
        </w:pPrChange>
      </w:pPr>
      <w:r>
        <w:t>Beginning with PC</w:t>
      </w:r>
      <w:r w:rsidRPr="009237C3">
        <w:rPr>
          <w:vertAlign w:val="superscript"/>
        </w:rPr>
        <w:t>2</w:t>
      </w:r>
      <w:r>
        <w:t xml:space="preserve"> Version 9.5 the scoreboard can be started in “no GUI” mode by adding the argument “</w:t>
      </w:r>
      <w:r w:rsidRPr="009237C3">
        <w:rPr>
          <w:rFonts w:ascii="Courier New" w:hAnsi="Courier New" w:cs="Courier New"/>
          <w:b/>
          <w:sz w:val="22"/>
          <w:szCs w:val="22"/>
        </w:rPr>
        <w:t>--nogui</w:t>
      </w:r>
      <w:r>
        <w:t xml:space="preserve">” to the </w:t>
      </w:r>
      <w:r w:rsidRPr="009237C3">
        <w:rPr>
          <w:rFonts w:ascii="Arial" w:hAnsi="Arial" w:cs="Arial"/>
          <w:b/>
          <w:bCs/>
          <w:sz w:val="20"/>
        </w:rPr>
        <w:t>pc2board</w:t>
      </w:r>
      <w:r>
        <w:t xml:space="preserve"> startup command.  A scoreboard started in no-GUI (also called “headless”) mode does not provide a direct graphical display of the current standings </w:t>
      </w:r>
      <w:r w:rsidR="00180DA2">
        <w:t xml:space="preserve">– </w:t>
      </w:r>
      <w:r>
        <w:t xml:space="preserve">but it </w:t>
      </w:r>
      <w:r>
        <w:rPr>
          <w:i/>
        </w:rPr>
        <w:t xml:space="preserve">does </w:t>
      </w:r>
      <w:r w:rsidR="00180DA2">
        <w:t xml:space="preserve">continually </w:t>
      </w:r>
      <w:r>
        <w:t>generate all the specified scoreboard HTML files</w:t>
      </w:r>
      <w:r w:rsidR="00180DA2">
        <w:t xml:space="preserve"> as described above</w:t>
      </w:r>
      <w:r>
        <w:t xml:space="preserve">, including automatically updating them as described above. </w:t>
      </w:r>
    </w:p>
    <w:p w14:paraId="0B8D0BC1" w14:textId="77777777" w:rsidR="009237C3" w:rsidRDefault="00180DA2" w:rsidP="00C337B5">
      <w:pPr>
        <w:spacing w:before="120"/>
        <w:ind w:firstLine="720"/>
        <w:jc w:val="both"/>
      </w:pPr>
      <w:r>
        <w:t>This can be useful in a situation where the scoreboard machine is being managed remotely from a terminal without a graphical display.</w:t>
      </w:r>
      <w:r w:rsidR="00407CE8">
        <w:t xml:space="preserve">  It can also be useful to avoid having the “actual current standings” visible in the Scoreboard module display if the module is being run at a location where people should only be allowed to see the “public standings” which respect the “scoreboard freeze”.</w:t>
      </w:r>
    </w:p>
    <w:p w14:paraId="2AEBCF1D" w14:textId="77777777" w:rsidR="00D3149E" w:rsidRDefault="00D3149E">
      <w:pPr>
        <w:rPr>
          <w:ins w:id="8742" w:author="John Clevenger" w:date="2023-11-18T16:47:00Z"/>
          <w:rFonts w:ascii="Arial" w:hAnsi="Arial" w:cs="Arial"/>
          <w:b/>
          <w:bCs/>
          <w:sz w:val="28"/>
          <w:szCs w:val="28"/>
          <w:u w:val="single"/>
        </w:rPr>
      </w:pPr>
      <w:ins w:id="8743" w:author="John Clevenger" w:date="2023-11-18T16:47:00Z">
        <w:r>
          <w:rPr>
            <w:rFonts w:ascii="Arial" w:hAnsi="Arial" w:cs="Arial"/>
            <w:b/>
            <w:bCs/>
            <w:sz w:val="28"/>
            <w:szCs w:val="28"/>
            <w:u w:val="single"/>
          </w:rPr>
          <w:br w:type="page"/>
        </w:r>
      </w:ins>
    </w:p>
    <w:p w14:paraId="3D089D04" w14:textId="3D48BF9D" w:rsidR="00105C9A" w:rsidRPr="007D3139" w:rsidRDefault="003F6651">
      <w:pPr>
        <w:pStyle w:val="ListParagraph"/>
        <w:numPr>
          <w:ilvl w:val="0"/>
          <w:numId w:val="53"/>
        </w:numPr>
        <w:outlineLvl w:val="0"/>
        <w:rPr>
          <w:rFonts w:cs="Arial"/>
          <w:bCs/>
          <w:szCs w:val="28"/>
        </w:rPr>
        <w:pPrChange w:id="8744" w:author="John Clevenger" w:date="2023-11-19T12:37:00Z">
          <w:pPr>
            <w:pStyle w:val="Heading1"/>
          </w:pPr>
        </w:pPrChange>
      </w:pPr>
      <w:bookmarkStart w:id="8745" w:name="_Toc151504495"/>
      <w:r w:rsidRPr="002D5D40">
        <w:rPr>
          <w:rFonts w:ascii="Arial" w:hAnsi="Arial" w:cs="Arial"/>
          <w:b/>
          <w:bCs/>
          <w:sz w:val="28"/>
          <w:szCs w:val="28"/>
          <w:u w:val="single"/>
          <w:rPrChange w:id="8746" w:author="John Clevenger" w:date="2023-11-18T16:40:00Z">
            <w:rPr>
              <w:b w:val="0"/>
            </w:rPr>
          </w:rPrChange>
        </w:rPr>
        <w:lastRenderedPageBreak/>
        <w:t>Finishing the Contest</w:t>
      </w:r>
      <w:bookmarkEnd w:id="8745"/>
    </w:p>
    <w:p w14:paraId="0E7C7B3F" w14:textId="77777777" w:rsidR="003F6651" w:rsidRDefault="003F6651" w:rsidP="003F6651"/>
    <w:p w14:paraId="5890DCBA" w14:textId="3F215EAD" w:rsidR="003F6651" w:rsidRDefault="003F6651" w:rsidP="00C62D99">
      <w:pPr>
        <w:jc w:val="both"/>
        <w:rPr>
          <w:ins w:id="8747" w:author="John Clevenger" w:date="2023-11-19T13:05:00Z"/>
        </w:rPr>
      </w:pPr>
      <w:r>
        <w:t xml:space="preserve">   </w:t>
      </w:r>
      <w:r w:rsidR="00145C17">
        <w:t xml:space="preserve">When the contest is over, there are typically </w:t>
      </w:r>
      <w:del w:id="8748" w:author="John Clevenger [2]" w:date="2022-06-15T16:40:00Z">
        <w:r w:rsidR="00145C17" w:rsidDel="00973AD0">
          <w:delText>a number of</w:delText>
        </w:r>
      </w:del>
      <w:ins w:id="8749" w:author="John Clevenger [2]" w:date="2022-06-15T16:40:00Z">
        <w:r w:rsidR="00973AD0">
          <w:t>several</w:t>
        </w:r>
      </w:ins>
      <w:r w:rsidR="00145C17">
        <w:t xml:space="preserve"> additional steps required to “finish up”.  These include “finalizing” the results, </w:t>
      </w:r>
      <w:r w:rsidR="00796263">
        <w:t xml:space="preserve">optionally </w:t>
      </w:r>
      <w:r w:rsidR="00145C17">
        <w:t>exporting the results for upload to another system, and shutting PC</w:t>
      </w:r>
      <w:r w:rsidR="00145C17" w:rsidRPr="00145C17">
        <w:rPr>
          <w:vertAlign w:val="superscript"/>
        </w:rPr>
        <w:t>2</w:t>
      </w:r>
      <w:r w:rsidR="00145C17">
        <w:t xml:space="preserve"> down smoothly.  This chapter discusses each of those tasks.</w:t>
      </w:r>
    </w:p>
    <w:p w14:paraId="5D207B50" w14:textId="77777777" w:rsidR="002F2961" w:rsidRPr="003F6651" w:rsidRDefault="002F2961" w:rsidP="00C62D99">
      <w:pPr>
        <w:jc w:val="both"/>
      </w:pPr>
    </w:p>
    <w:p w14:paraId="4870B84B" w14:textId="77777777" w:rsidR="00ED1DC1" w:rsidRPr="007D3139" w:rsidRDefault="003F6651">
      <w:pPr>
        <w:pStyle w:val="ListParagraph"/>
        <w:keepNext/>
        <w:numPr>
          <w:ilvl w:val="1"/>
          <w:numId w:val="53"/>
        </w:numPr>
        <w:tabs>
          <w:tab w:val="left" w:pos="900"/>
        </w:tabs>
        <w:ind w:left="720" w:hanging="706"/>
        <w:outlineLvl w:val="1"/>
        <w:rPr>
          <w:rFonts w:cs="Arial"/>
          <w:bCs/>
          <w:szCs w:val="26"/>
        </w:rPr>
        <w:pPrChange w:id="8750" w:author="John Clevenger" w:date="2023-11-19T17:11:00Z">
          <w:pPr>
            <w:pStyle w:val="Heading2"/>
          </w:pPr>
        </w:pPrChange>
      </w:pPr>
      <w:bookmarkStart w:id="8751" w:name="_Toc151504496"/>
      <w:r w:rsidRPr="00456646">
        <w:rPr>
          <w:rFonts w:ascii="Arial" w:hAnsi="Arial" w:cs="Arial"/>
          <w:b/>
          <w:bCs/>
          <w:sz w:val="26"/>
          <w:szCs w:val="26"/>
          <w:u w:val="single"/>
          <w:rPrChange w:id="8752" w:author="John Clevenger" w:date="2023-11-19T12:38:00Z">
            <w:rPr>
              <w:b w:val="0"/>
            </w:rPr>
          </w:rPrChange>
        </w:rPr>
        <w:t>Finalizing</w:t>
      </w:r>
      <w:bookmarkEnd w:id="8751"/>
    </w:p>
    <w:p w14:paraId="3E8227E5" w14:textId="77777777" w:rsidR="002F2961" w:rsidRDefault="002F2961" w:rsidP="003F6651">
      <w:pPr>
        <w:ind w:firstLine="432"/>
        <w:jc w:val="both"/>
        <w:rPr>
          <w:ins w:id="8753" w:author="John Clevenger" w:date="2023-11-19T13:05:00Z"/>
        </w:rPr>
      </w:pPr>
    </w:p>
    <w:p w14:paraId="275ADE3A" w14:textId="066A7E76" w:rsidR="00145C17" w:rsidRDefault="00145C17" w:rsidP="003F6651">
      <w:pPr>
        <w:ind w:firstLine="432"/>
        <w:jc w:val="both"/>
      </w:pPr>
      <w:r>
        <w:t>“Finalizing” a contest refers to certifying to PC</w:t>
      </w:r>
      <w:r w:rsidRPr="00145C17">
        <w:rPr>
          <w:vertAlign w:val="superscript"/>
        </w:rPr>
        <w:t>2</w:t>
      </w:r>
      <w:r>
        <w:t xml:space="preserve"> that the contest has been completed. </w:t>
      </w:r>
      <w:r w:rsidR="00796263">
        <w:t>Finalization checks</w:t>
      </w:r>
      <w:r>
        <w:t xml:space="preserve"> several things: </w:t>
      </w:r>
      <w:del w:id="8754" w:author="John Clevenger [2]" w:date="2022-06-15T16:40:00Z">
        <w:r w:rsidDel="00973AD0">
          <w:delText>insuring</w:delText>
        </w:r>
      </w:del>
      <w:ins w:id="8755" w:author="John Clevenger [2]" w:date="2022-06-15T16:40:00Z">
        <w:r w:rsidR="00973AD0">
          <w:t>ensuring</w:t>
        </w:r>
      </w:ins>
      <w:r>
        <w:t xml:space="preserve"> that all submitted runs have been judged, that all clarification requests have been answered (even if </w:t>
      </w:r>
      <w:r w:rsidR="008202B5">
        <w:t xml:space="preserve">just </w:t>
      </w:r>
      <w:r>
        <w:t xml:space="preserve">nominally), </w:t>
      </w:r>
      <w:r w:rsidR="00796263">
        <w:t xml:space="preserve">and </w:t>
      </w:r>
      <w:r w:rsidR="0032759C">
        <w:t>that e</w:t>
      </w:r>
      <w:r w:rsidR="00796263">
        <w:t xml:space="preserve">vent feeds are closed properly.  In addition, Finalization allows for </w:t>
      </w:r>
      <w:r>
        <w:t>providing an indication of what “medals” should be awarded.  (This latter step is provided for compatibility with the CLICS CCS specification and is used at the ICPC World Finals; it may or may not be relevant to your own contest.)</w:t>
      </w:r>
    </w:p>
    <w:p w14:paraId="640C2DC3" w14:textId="77777777" w:rsidR="008202B5" w:rsidRDefault="008202B5" w:rsidP="008202B5">
      <w:pPr>
        <w:spacing w:before="240"/>
        <w:ind w:firstLine="432"/>
        <w:jc w:val="both"/>
      </w:pPr>
      <w:r>
        <w:t xml:space="preserve">Finalizing is done via the </w:t>
      </w:r>
      <w:r w:rsidRPr="003D7244">
        <w:rPr>
          <w:rFonts w:ascii="Arial" w:hAnsi="Arial" w:cs="Arial"/>
          <w:b/>
          <w:sz w:val="20"/>
        </w:rPr>
        <w:t>Finalize</w:t>
      </w:r>
      <w:r w:rsidRPr="003D7244">
        <w:rPr>
          <w:sz w:val="20"/>
        </w:rPr>
        <w:t xml:space="preserve"> </w:t>
      </w:r>
      <w:r>
        <w:t xml:space="preserve">tab on the Admin </w:t>
      </w:r>
      <w:r w:rsidRPr="003D7244">
        <w:rPr>
          <w:rFonts w:ascii="Arial" w:hAnsi="Arial" w:cs="Arial"/>
          <w:b/>
          <w:sz w:val="20"/>
        </w:rPr>
        <w:t>Run Contest</w:t>
      </w:r>
      <w:r w:rsidRPr="003D7244">
        <w:rPr>
          <w:sz w:val="20"/>
        </w:rPr>
        <w:t xml:space="preserve"> </w:t>
      </w:r>
      <w:r>
        <w:t>screen, shown below.  Pressing the “</w:t>
      </w:r>
      <w:r w:rsidRPr="00C62D99">
        <w:rPr>
          <w:rFonts w:ascii="Arial" w:hAnsi="Arial" w:cs="Arial"/>
          <w:b/>
          <w:sz w:val="20"/>
        </w:rPr>
        <w:t>Finalize</w:t>
      </w:r>
      <w:r>
        <w:t>” button causes PC</w:t>
      </w:r>
      <w:r w:rsidRPr="008202B5">
        <w:rPr>
          <w:vertAlign w:val="superscript"/>
        </w:rPr>
        <w:t>2</w:t>
      </w:r>
      <w:r>
        <w:t xml:space="preserve"> to check that all prerequisites for finalization have been met, and if so to mark the contest “finalized”.   </w:t>
      </w:r>
    </w:p>
    <w:p w14:paraId="424471C0" w14:textId="77777777" w:rsidR="008202B5" w:rsidRDefault="00A92296" w:rsidP="008202B5">
      <w:pPr>
        <w:spacing w:before="240"/>
        <w:ind w:firstLine="432"/>
        <w:jc w:val="both"/>
      </w:pPr>
      <w:r>
        <w:rPr>
          <w:noProof/>
        </w:rPr>
        <w:drawing>
          <wp:anchor distT="0" distB="0" distL="114300" distR="114300" simplePos="0" relativeHeight="251637760" behindDoc="0" locked="0" layoutInCell="1" allowOverlap="1" wp14:anchorId="6A4850D8" wp14:editId="60EA73AD">
            <wp:simplePos x="0" y="0"/>
            <wp:positionH relativeFrom="column">
              <wp:posOffset>334010</wp:posOffset>
            </wp:positionH>
            <wp:positionV relativeFrom="paragraph">
              <wp:posOffset>121285</wp:posOffset>
            </wp:positionV>
            <wp:extent cx="5380990" cy="2992120"/>
            <wp:effectExtent l="0" t="0" r="0" b="0"/>
            <wp:wrapTopAndBottom/>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80990"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8202B5">
        <w:t xml:space="preserve">Finalizing a contest also has the side effect of generating a </w:t>
      </w:r>
      <w:r w:rsidR="008202B5" w:rsidRPr="003D7244">
        <w:rPr>
          <w:rFonts w:ascii="Arial" w:hAnsi="Arial" w:cs="Arial"/>
          <w:b/>
          <w:sz w:val="20"/>
        </w:rPr>
        <w:t>results.tsv</w:t>
      </w:r>
      <w:r w:rsidR="008202B5">
        <w:t xml:space="preserve"> file containing the final contest standings (this file can then be uploaded to external systems such as the ICPC Contest Management System; see below).  Note that in the screen shot shown above, the “</w:t>
      </w:r>
      <w:r w:rsidR="008202B5" w:rsidRPr="00C62D99">
        <w:rPr>
          <w:rFonts w:ascii="Arial" w:hAnsi="Arial" w:cs="Arial"/>
          <w:b/>
          <w:sz w:val="20"/>
        </w:rPr>
        <w:t>Finalize</w:t>
      </w:r>
      <w:r w:rsidR="008202B5">
        <w:t xml:space="preserve">” button has already been pushed, as indicated by the message giving the location of the </w:t>
      </w:r>
      <w:r w:rsidR="008202B5" w:rsidRPr="003D7244">
        <w:rPr>
          <w:rFonts w:ascii="Arial" w:hAnsi="Arial" w:cs="Arial"/>
          <w:b/>
          <w:sz w:val="20"/>
        </w:rPr>
        <w:t>results.tsv</w:t>
      </w:r>
      <w:r w:rsidR="008202B5">
        <w:t xml:space="preserve"> file (this file will not be generated if the contest cannot be finalized for some reason, such as remaining unjudged runs).</w:t>
      </w:r>
      <w:r w:rsidR="00796263">
        <w:t xml:space="preserve">  See the following section for more information on </w:t>
      </w:r>
      <w:r w:rsidR="00796263" w:rsidRPr="00796263">
        <w:rPr>
          <w:rFonts w:ascii="Arial" w:hAnsi="Arial" w:cs="Arial"/>
          <w:b/>
          <w:sz w:val="20"/>
        </w:rPr>
        <w:t>results.tsv</w:t>
      </w:r>
      <w:r w:rsidR="00796263">
        <w:t>.</w:t>
      </w:r>
    </w:p>
    <w:p w14:paraId="56CC9968" w14:textId="77777777" w:rsidR="00C62D99" w:rsidRDefault="00C62D99" w:rsidP="008202B5">
      <w:pPr>
        <w:spacing w:before="240"/>
        <w:ind w:firstLine="432"/>
        <w:jc w:val="both"/>
      </w:pPr>
      <w:r>
        <w:t xml:space="preserve">Finalizing also has the additional effect of enabling the “public” scoreboard to be “Unfrozen” (see the section on </w:t>
      </w:r>
      <w:r w:rsidRPr="00C62D99">
        <w:rPr>
          <w:rFonts w:ascii="Arial" w:hAnsi="Arial" w:cs="Arial"/>
          <w:b/>
          <w:sz w:val="20"/>
        </w:rPr>
        <w:t>Options</w:t>
      </w:r>
      <w:r>
        <w:t xml:space="preserve"> in the chapter on </w:t>
      </w:r>
      <w:r w:rsidRPr="00C62D99">
        <w:rPr>
          <w:rFonts w:ascii="Arial" w:hAnsi="Arial" w:cs="Arial"/>
          <w:b/>
          <w:sz w:val="20"/>
        </w:rPr>
        <w:t>Interactive Contest Configuration</w:t>
      </w:r>
      <w:r>
        <w:t xml:space="preserve">, as well as the chapter on the </w:t>
      </w:r>
      <w:r w:rsidRPr="00C62D99">
        <w:rPr>
          <w:rFonts w:ascii="Arial" w:hAnsi="Arial" w:cs="Arial"/>
          <w:b/>
          <w:sz w:val="20"/>
        </w:rPr>
        <w:t>PC</w:t>
      </w:r>
      <w:r w:rsidRPr="00C62D99">
        <w:rPr>
          <w:rFonts w:ascii="Arial" w:hAnsi="Arial" w:cs="Arial"/>
          <w:b/>
          <w:sz w:val="20"/>
          <w:vertAlign w:val="superscript"/>
        </w:rPr>
        <w:t>2</w:t>
      </w:r>
      <w:r w:rsidRPr="00C62D99">
        <w:rPr>
          <w:rFonts w:ascii="Arial" w:hAnsi="Arial" w:cs="Arial"/>
          <w:b/>
          <w:sz w:val="20"/>
        </w:rPr>
        <w:t xml:space="preserve"> Scoreboard</w:t>
      </w:r>
      <w:r>
        <w:t>, for additional details on scoreboard “unfreezing”).</w:t>
      </w:r>
    </w:p>
    <w:p w14:paraId="02260FA4" w14:textId="25EC526C" w:rsidR="00ED1DC1" w:rsidRDefault="008202B5" w:rsidP="008202B5">
      <w:pPr>
        <w:spacing w:before="240"/>
        <w:ind w:firstLine="432"/>
        <w:jc w:val="both"/>
        <w:rPr>
          <w:ins w:id="8756" w:author="John Clevenger" w:date="2023-11-19T12:41:00Z"/>
        </w:rPr>
      </w:pPr>
      <w:r>
        <w:lastRenderedPageBreak/>
        <w:t xml:space="preserve">The </w:t>
      </w:r>
      <w:r w:rsidRPr="003D7244">
        <w:rPr>
          <w:rFonts w:ascii="Arial" w:hAnsi="Arial" w:cs="Arial"/>
          <w:b/>
          <w:sz w:val="20"/>
        </w:rPr>
        <w:t>Report</w:t>
      </w:r>
      <w:r w:rsidRPr="003D7244">
        <w:rPr>
          <w:sz w:val="20"/>
        </w:rPr>
        <w:t xml:space="preserve"> </w:t>
      </w:r>
      <w:r>
        <w:t xml:space="preserve">button </w:t>
      </w:r>
      <w:r w:rsidR="00C62D99">
        <w:t xml:space="preserve">on the </w:t>
      </w:r>
      <w:r w:rsidR="00C62D99" w:rsidRPr="00C62D99">
        <w:rPr>
          <w:rFonts w:ascii="Arial" w:hAnsi="Arial" w:cs="Arial"/>
          <w:b/>
          <w:sz w:val="20"/>
        </w:rPr>
        <w:t>Finalize</w:t>
      </w:r>
      <w:r w:rsidR="00C62D99">
        <w:t xml:space="preserve"> screen </w:t>
      </w:r>
      <w:r>
        <w:t xml:space="preserve">can be used to view and save a copy of a “Finalization Report” for the contest; the </w:t>
      </w:r>
      <w:r w:rsidRPr="003D7244">
        <w:rPr>
          <w:rFonts w:ascii="Arial" w:hAnsi="Arial" w:cs="Arial"/>
          <w:b/>
          <w:sz w:val="20"/>
        </w:rPr>
        <w:t>View</w:t>
      </w:r>
      <w:r w:rsidRPr="003D7244">
        <w:rPr>
          <w:sz w:val="20"/>
        </w:rPr>
        <w:t xml:space="preserve"> </w:t>
      </w:r>
      <w:r>
        <w:t xml:space="preserve">button can be used to view and save a copy of the </w:t>
      </w:r>
      <w:r w:rsidRPr="003D7244">
        <w:rPr>
          <w:rFonts w:ascii="Arial" w:hAnsi="Arial" w:cs="Arial"/>
          <w:b/>
          <w:sz w:val="20"/>
        </w:rPr>
        <w:t>results.tsv</w:t>
      </w:r>
      <w:r w:rsidRPr="003D7244">
        <w:rPr>
          <w:sz w:val="20"/>
        </w:rPr>
        <w:t xml:space="preserve"> </w:t>
      </w:r>
      <w:r>
        <w:t>file after it has been generated</w:t>
      </w:r>
      <w:ins w:id="8757" w:author="John Clevenger" w:date="2023-11-19T12:41:00Z">
        <w:r w:rsidR="00456646">
          <w:t>.</w:t>
        </w:r>
      </w:ins>
    </w:p>
    <w:p w14:paraId="7F26D523" w14:textId="77777777" w:rsidR="00456646" w:rsidRDefault="00456646" w:rsidP="008202B5">
      <w:pPr>
        <w:spacing w:before="240"/>
        <w:ind w:firstLine="432"/>
        <w:jc w:val="both"/>
      </w:pPr>
    </w:p>
    <w:p w14:paraId="0932A66D" w14:textId="77777777" w:rsidR="00E04D48" w:rsidRPr="007D3139" w:rsidRDefault="00E04D48">
      <w:pPr>
        <w:pStyle w:val="ListParagraph"/>
        <w:keepNext/>
        <w:numPr>
          <w:ilvl w:val="1"/>
          <w:numId w:val="53"/>
        </w:numPr>
        <w:tabs>
          <w:tab w:val="left" w:pos="900"/>
        </w:tabs>
        <w:ind w:left="720" w:hanging="706"/>
        <w:outlineLvl w:val="1"/>
        <w:rPr>
          <w:rFonts w:cs="Arial"/>
          <w:bCs/>
          <w:szCs w:val="26"/>
        </w:rPr>
        <w:pPrChange w:id="8758" w:author="John Clevenger" w:date="2023-11-19T17:11:00Z">
          <w:pPr>
            <w:pStyle w:val="Heading2"/>
          </w:pPr>
        </w:pPrChange>
      </w:pPr>
      <w:bookmarkStart w:id="8759" w:name="_Toc151504497"/>
      <w:r w:rsidRPr="00456646">
        <w:rPr>
          <w:rFonts w:ascii="Arial" w:hAnsi="Arial" w:cs="Arial"/>
          <w:b/>
          <w:bCs/>
          <w:sz w:val="26"/>
          <w:szCs w:val="26"/>
          <w:u w:val="single"/>
          <w:rPrChange w:id="8760" w:author="John Clevenger" w:date="2023-11-19T12:38:00Z">
            <w:rPr>
              <w:b w:val="0"/>
            </w:rPr>
          </w:rPrChange>
        </w:rPr>
        <w:t>Exporting Contest Results</w:t>
      </w:r>
      <w:bookmarkEnd w:id="8759"/>
    </w:p>
    <w:p w14:paraId="77275EA4" w14:textId="77777777" w:rsidR="00E04D48" w:rsidRDefault="00E04D48">
      <w:pPr>
        <w:spacing w:before="240"/>
        <w:ind w:firstLine="720"/>
        <w:jc w:val="both"/>
        <w:rPr>
          <w:ins w:id="8761" w:author="John Clevenger" w:date="2023-11-19T12:41:00Z"/>
        </w:rPr>
        <w:pPrChange w:id="8762" w:author="John Clevenger" w:date="2023-11-19T17:12:00Z">
          <w:pPr>
            <w:spacing w:before="120"/>
            <w:ind w:firstLine="720"/>
            <w:jc w:val="both"/>
          </w:pPr>
        </w:pPrChange>
      </w:pPr>
      <w:r>
        <w:t>When a contest is comp</w:t>
      </w:r>
      <w:r w:rsidR="00755096">
        <w:t>leted, it is sometimes desir</w:t>
      </w:r>
      <w:r>
        <w:t>e</w:t>
      </w:r>
      <w:r w:rsidR="00755096">
        <w:t>d</w:t>
      </w:r>
      <w:r>
        <w:t xml:space="preserve"> to be able to transmit the contest results to other, external systems – for example, </w:t>
      </w:r>
      <w:r w:rsidR="0069777B">
        <w:t xml:space="preserve">by </w:t>
      </w:r>
      <w:r>
        <w:t>uploading the results to the ICPC Contest Management System (CMS).  PC</w:t>
      </w:r>
      <w:r w:rsidRPr="00D214DC">
        <w:rPr>
          <w:vertAlign w:val="superscript"/>
        </w:rPr>
        <w:t>2</w:t>
      </w:r>
      <w:r>
        <w:t xml:space="preserve"> supports two different mechanisms for exporting contest results.  The preferred method is to generate a </w:t>
      </w:r>
      <w:r w:rsidRPr="0069777B">
        <w:rPr>
          <w:rFonts w:ascii="Arial" w:hAnsi="Arial" w:cs="Arial"/>
          <w:b/>
          <w:sz w:val="20"/>
        </w:rPr>
        <w:t>results.tsv</w:t>
      </w:r>
      <w:r>
        <w:t xml:space="preserve"> file.  An older method, generating a </w:t>
      </w:r>
      <w:r w:rsidRPr="0069777B">
        <w:rPr>
          <w:rFonts w:ascii="Arial" w:hAnsi="Arial" w:cs="Arial"/>
          <w:b/>
          <w:sz w:val="20"/>
        </w:rPr>
        <w:t>pc2export.dat</w:t>
      </w:r>
      <w:r>
        <w:t xml:space="preserve"> file, is also retained for backwards compatibility with older external systems.</w:t>
      </w:r>
    </w:p>
    <w:p w14:paraId="7F871B64" w14:textId="77777777" w:rsidR="00456646" w:rsidRDefault="00456646" w:rsidP="00E04D48">
      <w:pPr>
        <w:spacing w:before="120"/>
        <w:ind w:firstLine="720"/>
        <w:jc w:val="both"/>
      </w:pPr>
    </w:p>
    <w:p w14:paraId="3C66AF82" w14:textId="77777777" w:rsidR="00E04D48" w:rsidRPr="007D3139" w:rsidRDefault="00E04D48">
      <w:pPr>
        <w:pStyle w:val="ListParagraph"/>
        <w:numPr>
          <w:ilvl w:val="2"/>
          <w:numId w:val="53"/>
        </w:numPr>
        <w:ind w:left="900" w:hanging="864"/>
        <w:outlineLvl w:val="2"/>
        <w:rPr>
          <w:rFonts w:cs="Arial"/>
          <w:bCs/>
          <w:szCs w:val="24"/>
        </w:rPr>
        <w:pPrChange w:id="8763" w:author="John Clevenger" w:date="2023-11-19T12:39:00Z">
          <w:pPr>
            <w:pStyle w:val="Heading3"/>
          </w:pPr>
        </w:pPrChange>
      </w:pPr>
      <w:bookmarkStart w:id="8764" w:name="_Toc151504498"/>
      <w:r w:rsidRPr="00456646">
        <w:rPr>
          <w:rFonts w:ascii="Arial" w:hAnsi="Arial" w:cs="Arial"/>
          <w:b/>
          <w:bCs/>
          <w:szCs w:val="24"/>
          <w:u w:val="single"/>
          <w:rPrChange w:id="8765" w:author="John Clevenger" w:date="2023-11-19T12:39:00Z">
            <w:rPr>
              <w:b w:val="0"/>
            </w:rPr>
          </w:rPrChange>
        </w:rPr>
        <w:t>Generating</w:t>
      </w:r>
      <w:r w:rsidR="00755096" w:rsidRPr="00456646">
        <w:rPr>
          <w:rFonts w:ascii="Arial" w:hAnsi="Arial" w:cs="Arial"/>
          <w:b/>
          <w:bCs/>
          <w:szCs w:val="24"/>
          <w:u w:val="single"/>
          <w:rPrChange w:id="8766" w:author="John Clevenger" w:date="2023-11-19T12:39:00Z">
            <w:rPr>
              <w:b w:val="0"/>
            </w:rPr>
          </w:rPrChange>
        </w:rPr>
        <w:t xml:space="preserve"> a</w:t>
      </w:r>
      <w:r w:rsidRPr="00456646">
        <w:rPr>
          <w:rFonts w:ascii="Arial" w:hAnsi="Arial" w:cs="Arial"/>
          <w:b/>
          <w:bCs/>
          <w:szCs w:val="24"/>
          <w:u w:val="single"/>
          <w:rPrChange w:id="8767" w:author="John Clevenger" w:date="2023-11-19T12:39:00Z">
            <w:rPr>
              <w:b w:val="0"/>
            </w:rPr>
          </w:rPrChange>
        </w:rPr>
        <w:t xml:space="preserve"> </w:t>
      </w:r>
      <w:r w:rsidRPr="00374D22">
        <w:rPr>
          <w:rFonts w:ascii="Arial" w:hAnsi="Arial" w:cs="Arial"/>
          <w:b/>
          <w:bCs/>
          <w:i/>
          <w:iCs/>
          <w:szCs w:val="24"/>
          <w:u w:val="single"/>
          <w:rPrChange w:id="8768" w:author="John Clevenger" w:date="2023-11-19T17:12:00Z">
            <w:rPr>
              <w:b w:val="0"/>
              <w:i/>
            </w:rPr>
          </w:rPrChange>
        </w:rPr>
        <w:t>results</w:t>
      </w:r>
      <w:r w:rsidRPr="00456646">
        <w:rPr>
          <w:rFonts w:ascii="Arial" w:hAnsi="Arial" w:cs="Arial"/>
          <w:b/>
          <w:bCs/>
          <w:szCs w:val="24"/>
          <w:u w:val="single"/>
          <w:rPrChange w:id="8769" w:author="John Clevenger" w:date="2023-11-19T12:39:00Z">
            <w:rPr>
              <w:b w:val="0"/>
              <w:i/>
            </w:rPr>
          </w:rPrChange>
        </w:rPr>
        <w:t>.tsv</w:t>
      </w:r>
      <w:r w:rsidR="00755096" w:rsidRPr="00456646">
        <w:rPr>
          <w:rFonts w:ascii="Arial" w:hAnsi="Arial" w:cs="Arial"/>
          <w:b/>
          <w:bCs/>
          <w:szCs w:val="24"/>
          <w:u w:val="single"/>
          <w:rPrChange w:id="8770" w:author="John Clevenger" w:date="2023-11-19T12:39:00Z">
            <w:rPr>
              <w:b w:val="0"/>
            </w:rPr>
          </w:rPrChange>
        </w:rPr>
        <w:t xml:space="preserve"> export file</w:t>
      </w:r>
      <w:bookmarkEnd w:id="8764"/>
    </w:p>
    <w:p w14:paraId="787BA2E2" w14:textId="77777777" w:rsidR="00456646" w:rsidRDefault="00E04D48" w:rsidP="00E04D48">
      <w:pPr>
        <w:spacing w:before="120"/>
        <w:ind w:firstLine="720"/>
        <w:jc w:val="both"/>
        <w:rPr>
          <w:ins w:id="8771" w:author="John Clevenger" w:date="2023-11-19T12:41:00Z"/>
        </w:rPr>
      </w:pPr>
      <w:r>
        <w:t>PC</w:t>
      </w:r>
      <w:r w:rsidRPr="0069777B">
        <w:rPr>
          <w:vertAlign w:val="superscript"/>
        </w:rPr>
        <w:t>2</w:t>
      </w:r>
      <w:r>
        <w:t xml:space="preserve"> </w:t>
      </w:r>
      <w:r w:rsidR="0069777B">
        <w:t xml:space="preserve">automatically </w:t>
      </w:r>
      <w:r>
        <w:t xml:space="preserve">generates a file named </w:t>
      </w:r>
      <w:r w:rsidRPr="003F54E2">
        <w:rPr>
          <w:rFonts w:ascii="Arial" w:hAnsi="Arial" w:cs="Arial"/>
          <w:b/>
          <w:bCs/>
          <w:sz w:val="20"/>
        </w:rPr>
        <w:t>results.tsv</w:t>
      </w:r>
      <w:r>
        <w:t xml:space="preserve"> when the contest is “Finalized” (see the </w:t>
      </w:r>
      <w:r w:rsidR="00252861">
        <w:t>s</w:t>
      </w:r>
      <w:r w:rsidR="00755096">
        <w:t>ection on Finalizing</w:t>
      </w:r>
      <w:r w:rsidR="00252861">
        <w:t xml:space="preserve">, above).  </w:t>
      </w:r>
      <w:r w:rsidR="000301CB">
        <w:t xml:space="preserve">The generated file </w:t>
      </w:r>
      <w:r w:rsidR="00755096">
        <w:t xml:space="preserve">contains a complete summary of contest results and </w:t>
      </w:r>
      <w:r w:rsidR="000301CB">
        <w:t xml:space="preserve">matches the format for </w:t>
      </w:r>
      <w:r w:rsidR="000301CB" w:rsidRPr="00755096">
        <w:rPr>
          <w:rFonts w:ascii="Arial" w:hAnsi="Arial" w:cs="Arial"/>
          <w:b/>
          <w:bCs/>
          <w:sz w:val="20"/>
        </w:rPr>
        <w:t>results.tsv</w:t>
      </w:r>
      <w:r w:rsidR="000301CB">
        <w:t xml:space="preserve"> specified by the CLICS CCS specification</w:t>
      </w:r>
      <w:ins w:id="8772" w:author="John Clevenger [2]" w:date="2022-06-15T16:44:00Z">
        <w:r w:rsidR="00B462F3">
          <w:t>;</w:t>
        </w:r>
      </w:ins>
      <w:ins w:id="8773" w:author="John Clevenger [2]" w:date="2022-06-15T16:45:00Z">
        <w:r w:rsidR="00B462F3">
          <w:t xml:space="preserve"> </w:t>
        </w:r>
      </w:ins>
      <w:del w:id="8774" w:author="John Clevenger [2]" w:date="2022-06-15T16:44:00Z">
        <w:r w:rsidR="000301CB" w:rsidDel="00B462F3">
          <w:delText xml:space="preserve"> at </w:delText>
        </w:r>
        <w:r w:rsidR="00D06049" w:rsidDel="00B462F3">
          <w:fldChar w:fldCharType="begin"/>
        </w:r>
        <w:r w:rsidR="00D06049" w:rsidDel="00B462F3">
          <w:delInstrText xml:space="preserve"> HYPERLINK "https://clics.ecs.baylor.edu/index.php/Contest_Control_System" \l "results.tsv" </w:delInstrText>
        </w:r>
        <w:r w:rsidR="00D06049" w:rsidDel="00B462F3">
          <w:fldChar w:fldCharType="separate"/>
        </w:r>
      </w:del>
      <w:r w:rsidR="005A0BAC">
        <w:rPr>
          <w:b/>
          <w:bCs/>
        </w:rPr>
        <w:t>Error! Hyperlink reference not valid.</w:t>
      </w:r>
      <w:del w:id="8775" w:author="John Clevenger [2]" w:date="2022-06-15T16:44:00Z">
        <w:r w:rsidR="00D06049" w:rsidDel="00B462F3">
          <w:rPr>
            <w:rStyle w:val="Hyperlink"/>
          </w:rPr>
          <w:fldChar w:fldCharType="end"/>
        </w:r>
        <w:r w:rsidR="00651C8C" w:rsidDel="00B462F3">
          <w:delText xml:space="preserve">; </w:delText>
        </w:r>
      </w:del>
      <w:r w:rsidR="00651C8C">
        <w:t xml:space="preserve">this file is therefore </w:t>
      </w:r>
      <w:r w:rsidR="00755096">
        <w:t xml:space="preserve">suitable for direct uploading to the ICPC </w:t>
      </w:r>
      <w:del w:id="8776" w:author="John Clevenger [2]" w:date="2022-06-21T11:58:00Z">
        <w:r w:rsidR="00755096" w:rsidDel="00D435CE">
          <w:delText>CMS</w:delText>
        </w:r>
      </w:del>
      <w:ins w:id="8777" w:author="John Clevenger [2]" w:date="2022-06-21T11:58:00Z">
        <w:r w:rsidR="00D435CE">
          <w:t>Contest Management System</w:t>
        </w:r>
      </w:ins>
      <w:r w:rsidR="00755096">
        <w:t xml:space="preserve">.  See the Appendix on </w:t>
      </w:r>
      <w:r w:rsidR="00755096" w:rsidRPr="00651C8C">
        <w:rPr>
          <w:rFonts w:ascii="Arial" w:hAnsi="Arial" w:cs="Arial"/>
          <w:b/>
          <w:sz w:val="20"/>
        </w:rPr>
        <w:t>Import/Export Interfaces</w:t>
      </w:r>
      <w:r w:rsidR="00755096">
        <w:t xml:space="preserve"> for further details on the format of the </w:t>
      </w:r>
      <w:r w:rsidR="00755096">
        <w:rPr>
          <w:rFonts w:ascii="Courier New" w:hAnsi="Courier New" w:cs="Courier New"/>
          <w:b/>
          <w:sz w:val="22"/>
          <w:szCs w:val="22"/>
        </w:rPr>
        <w:t>results.tsv</w:t>
      </w:r>
      <w:r w:rsidR="00755096">
        <w:t xml:space="preserve"> file.</w:t>
      </w:r>
    </w:p>
    <w:p w14:paraId="4A67D52F" w14:textId="002A7949" w:rsidR="00E04D48" w:rsidRDefault="00755096" w:rsidP="00E04D48">
      <w:pPr>
        <w:spacing w:before="120"/>
        <w:ind w:firstLine="720"/>
        <w:jc w:val="both"/>
      </w:pPr>
      <w:r>
        <w:t xml:space="preserve"> </w:t>
      </w:r>
      <w:del w:id="8778" w:author="John Clevenger [2]" w:date="2022-06-21T12:01:00Z">
        <w:r w:rsidDel="00D435CE">
          <w:delText>The PC</w:delText>
        </w:r>
        <w:r w:rsidRPr="00755096" w:rsidDel="00D435CE">
          <w:rPr>
            <w:vertAlign w:val="superscript"/>
          </w:rPr>
          <w:delText>2</w:delText>
        </w:r>
        <w:r w:rsidDel="00D435CE">
          <w:delText xml:space="preserve"> Wiki page at </w:delText>
        </w:r>
        <w:r w:rsidR="00FE3AD6" w:rsidDel="00D435CE">
          <w:fldChar w:fldCharType="begin"/>
        </w:r>
        <w:r w:rsidR="00FE3AD6" w:rsidDel="00D435CE">
          <w:delInstrText xml:space="preserve"> HYPERLINK "https://pc2.ecs.csus.edu/wiki/Results.tsv" </w:delInstrText>
        </w:r>
        <w:r w:rsidR="00FE3AD6" w:rsidDel="00D435CE">
          <w:fldChar w:fldCharType="separate"/>
        </w:r>
      </w:del>
      <w:r w:rsidR="005A0BAC">
        <w:rPr>
          <w:b/>
          <w:bCs/>
        </w:rPr>
        <w:t>Error! Hyperlink reference not valid.</w:t>
      </w:r>
      <w:del w:id="8779" w:author="John Clevenger [2]" w:date="2022-06-21T12:01:00Z">
        <w:r w:rsidR="00FE3AD6" w:rsidDel="00D435CE">
          <w:rPr>
            <w:rStyle w:val="Hyperlink"/>
          </w:rPr>
          <w:fldChar w:fldCharType="end"/>
        </w:r>
        <w:r w:rsidDel="00D435CE">
          <w:delText xml:space="preserve"> also contains more information on the </w:delText>
        </w:r>
        <w:r w:rsidRPr="00755096" w:rsidDel="00D435CE">
          <w:rPr>
            <w:rFonts w:ascii="Arial" w:hAnsi="Arial" w:cs="Arial"/>
            <w:b/>
            <w:bCs/>
            <w:sz w:val="20"/>
          </w:rPr>
          <w:delText>results.tsv</w:delText>
        </w:r>
        <w:r w:rsidDel="00D435CE">
          <w:delText xml:space="preserve"> file.</w:delText>
        </w:r>
      </w:del>
    </w:p>
    <w:p w14:paraId="0C6A4671" w14:textId="77777777" w:rsidR="00E04D48" w:rsidRPr="007D3139" w:rsidRDefault="00E04D48">
      <w:pPr>
        <w:pStyle w:val="ListParagraph"/>
        <w:numPr>
          <w:ilvl w:val="2"/>
          <w:numId w:val="53"/>
        </w:numPr>
        <w:ind w:left="900" w:hanging="864"/>
        <w:outlineLvl w:val="2"/>
        <w:rPr>
          <w:rFonts w:cs="Arial"/>
          <w:bCs/>
          <w:szCs w:val="24"/>
        </w:rPr>
        <w:pPrChange w:id="8780" w:author="John Clevenger" w:date="2023-11-19T12:40:00Z">
          <w:pPr>
            <w:pStyle w:val="Heading3"/>
          </w:pPr>
        </w:pPrChange>
      </w:pPr>
      <w:bookmarkStart w:id="8781" w:name="_Toc151504499"/>
      <w:r w:rsidRPr="00456646">
        <w:rPr>
          <w:rFonts w:ascii="Arial" w:hAnsi="Arial" w:cs="Arial"/>
          <w:b/>
          <w:bCs/>
          <w:szCs w:val="24"/>
          <w:u w:val="single"/>
          <w:rPrChange w:id="8782" w:author="John Clevenger" w:date="2023-11-19T12:40:00Z">
            <w:rPr>
              <w:b w:val="0"/>
            </w:rPr>
          </w:rPrChange>
        </w:rPr>
        <w:t>Generating</w:t>
      </w:r>
      <w:r w:rsidR="00755096" w:rsidRPr="00456646">
        <w:rPr>
          <w:rFonts w:ascii="Arial" w:hAnsi="Arial" w:cs="Arial"/>
          <w:b/>
          <w:bCs/>
          <w:szCs w:val="24"/>
          <w:u w:val="single"/>
          <w:rPrChange w:id="8783" w:author="John Clevenger" w:date="2023-11-19T12:40:00Z">
            <w:rPr>
              <w:b w:val="0"/>
            </w:rPr>
          </w:rPrChange>
        </w:rPr>
        <w:t xml:space="preserve"> a</w:t>
      </w:r>
      <w:r w:rsidRPr="00456646">
        <w:rPr>
          <w:rFonts w:ascii="Arial" w:hAnsi="Arial" w:cs="Arial"/>
          <w:b/>
          <w:bCs/>
          <w:szCs w:val="24"/>
          <w:u w:val="single"/>
          <w:rPrChange w:id="8784" w:author="John Clevenger" w:date="2023-11-19T12:40:00Z">
            <w:rPr>
              <w:b w:val="0"/>
            </w:rPr>
          </w:rPrChange>
        </w:rPr>
        <w:t xml:space="preserve"> </w:t>
      </w:r>
      <w:r w:rsidRPr="00374D22">
        <w:rPr>
          <w:rFonts w:ascii="Arial" w:hAnsi="Arial" w:cs="Arial"/>
          <w:b/>
          <w:bCs/>
          <w:i/>
          <w:iCs/>
          <w:szCs w:val="24"/>
          <w:u w:val="single"/>
          <w:rPrChange w:id="8785" w:author="John Clevenger" w:date="2023-11-19T17:12:00Z">
            <w:rPr>
              <w:b w:val="0"/>
              <w:i/>
            </w:rPr>
          </w:rPrChange>
        </w:rPr>
        <w:t>pc2export.dat</w:t>
      </w:r>
      <w:r w:rsidR="00755096" w:rsidRPr="00456646">
        <w:rPr>
          <w:rFonts w:ascii="Arial" w:hAnsi="Arial" w:cs="Arial"/>
          <w:b/>
          <w:bCs/>
          <w:szCs w:val="24"/>
          <w:u w:val="single"/>
          <w:rPrChange w:id="8786" w:author="John Clevenger" w:date="2023-11-19T12:40:00Z">
            <w:rPr>
              <w:b w:val="0"/>
              <w:i/>
            </w:rPr>
          </w:rPrChange>
        </w:rPr>
        <w:t xml:space="preserve"> </w:t>
      </w:r>
      <w:r w:rsidR="00755096" w:rsidRPr="00456646">
        <w:rPr>
          <w:rFonts w:ascii="Arial" w:hAnsi="Arial" w:cs="Arial"/>
          <w:b/>
          <w:bCs/>
          <w:szCs w:val="24"/>
          <w:u w:val="single"/>
          <w:rPrChange w:id="8787" w:author="John Clevenger" w:date="2023-11-19T12:40:00Z">
            <w:rPr>
              <w:b w:val="0"/>
            </w:rPr>
          </w:rPrChange>
        </w:rPr>
        <w:t>export file</w:t>
      </w:r>
      <w:bookmarkEnd w:id="8781"/>
    </w:p>
    <w:p w14:paraId="641D12C6" w14:textId="77777777" w:rsidR="00E04D48" w:rsidRDefault="00E04D48" w:rsidP="00E04D48">
      <w:pPr>
        <w:spacing w:before="120"/>
        <w:ind w:firstLine="720"/>
        <w:jc w:val="both"/>
      </w:pPr>
      <w:r>
        <w:t>The PC</w:t>
      </w:r>
      <w:r w:rsidRPr="003F54E2">
        <w:rPr>
          <w:vertAlign w:val="superscript"/>
        </w:rPr>
        <w:t>2</w:t>
      </w:r>
      <w:r>
        <w:t xml:space="preserve"> Scoreboard automatically generates a text file named </w:t>
      </w:r>
      <w:r w:rsidRPr="00686C4E">
        <w:rPr>
          <w:rFonts w:ascii="Courier New" w:hAnsi="Courier New" w:cs="Courier New"/>
          <w:b/>
          <w:sz w:val="22"/>
          <w:szCs w:val="22"/>
        </w:rPr>
        <w:t>pc2export.dat</w:t>
      </w:r>
      <w:r>
        <w:t xml:space="preserve"> containing contest standings on the occurrence of any scoreboard refresh event as described earlier</w:t>
      </w:r>
      <w:r w:rsidR="001F70FC">
        <w:t xml:space="preserve"> in the Scoreboard chapter</w:t>
      </w:r>
      <w:r>
        <w:t xml:space="preserve">.  The </w:t>
      </w:r>
      <w:r>
        <w:rPr>
          <w:rFonts w:ascii="Arial" w:hAnsi="Arial" w:cs="Arial"/>
          <w:b/>
          <w:bCs/>
          <w:sz w:val="20"/>
        </w:rPr>
        <w:t>pc2export.dat</w:t>
      </w:r>
      <w:r w:rsidR="001F70FC">
        <w:rPr>
          <w:rFonts w:ascii="Arial" w:hAnsi="Arial" w:cs="Arial"/>
          <w:b/>
          <w:bCs/>
          <w:sz w:val="20"/>
        </w:rPr>
        <w:t xml:space="preserve"> </w:t>
      </w:r>
      <w:r w:rsidR="001F70FC" w:rsidRPr="001F70FC">
        <w:t>file</w:t>
      </w:r>
      <w:r>
        <w:t xml:space="preserve"> is created in the directory where the Scoreboard was started.</w:t>
      </w:r>
    </w:p>
    <w:p w14:paraId="4A6618D6" w14:textId="77777777" w:rsidR="00E04D48" w:rsidRDefault="00E04D48" w:rsidP="00E04D48">
      <w:pPr>
        <w:spacing w:before="120"/>
        <w:ind w:firstLine="720"/>
        <w:jc w:val="both"/>
        <w:rPr>
          <w:ins w:id="8788" w:author="John Clevenger" w:date="2023-11-19T12:42:00Z"/>
        </w:rPr>
      </w:pPr>
      <w:r>
        <w:t xml:space="preserve"> The </w:t>
      </w:r>
      <w:r w:rsidRPr="00686C4E">
        <w:rPr>
          <w:rFonts w:ascii="Courier New" w:hAnsi="Courier New" w:cs="Courier New"/>
          <w:b/>
          <w:sz w:val="22"/>
          <w:szCs w:val="22"/>
        </w:rPr>
        <w:t>pc2export.dat</w:t>
      </w:r>
      <w:r>
        <w:t xml:space="preserve"> file contains, for each team, a record giving the number of problems solved, the total number of penalty points accrued on solved problems, and the time of last submission of a correct solution (used in the ICPC World Finals as a tiebreaker).  See the Appendix on </w:t>
      </w:r>
      <w:r w:rsidRPr="00651C8C">
        <w:rPr>
          <w:rFonts w:ascii="Arial" w:hAnsi="Arial" w:cs="Arial"/>
          <w:b/>
          <w:sz w:val="20"/>
        </w:rPr>
        <w:t>Import/Export Interfaces</w:t>
      </w:r>
      <w:r>
        <w:t xml:space="preserve"> for further details on the format of the </w:t>
      </w:r>
      <w:r w:rsidRPr="00686C4E">
        <w:rPr>
          <w:rFonts w:ascii="Courier New" w:hAnsi="Courier New" w:cs="Courier New"/>
          <w:b/>
          <w:sz w:val="22"/>
          <w:szCs w:val="22"/>
        </w:rPr>
        <w:t>pc2export.dat</w:t>
      </w:r>
      <w:r>
        <w:t xml:space="preserve"> file.</w:t>
      </w:r>
    </w:p>
    <w:p w14:paraId="49DCDF68" w14:textId="77777777" w:rsidR="00456646" w:rsidRDefault="00456646" w:rsidP="00E04D48">
      <w:pPr>
        <w:spacing w:before="120"/>
        <w:ind w:firstLine="720"/>
        <w:jc w:val="both"/>
      </w:pPr>
    </w:p>
    <w:p w14:paraId="49D39A97" w14:textId="77777777" w:rsidR="003F6651" w:rsidRPr="00374D22" w:rsidRDefault="003F6651">
      <w:pPr>
        <w:pStyle w:val="ListParagraph"/>
        <w:keepNext/>
        <w:numPr>
          <w:ilvl w:val="1"/>
          <w:numId w:val="53"/>
        </w:numPr>
        <w:tabs>
          <w:tab w:val="left" w:pos="900"/>
        </w:tabs>
        <w:ind w:left="720" w:hanging="706"/>
        <w:outlineLvl w:val="1"/>
        <w:rPr>
          <w:rFonts w:cs="Arial"/>
          <w:bCs/>
          <w:szCs w:val="26"/>
        </w:rPr>
        <w:pPrChange w:id="8789" w:author="John Clevenger" w:date="2023-11-19T17:12:00Z">
          <w:pPr>
            <w:pStyle w:val="Heading2"/>
          </w:pPr>
        </w:pPrChange>
      </w:pPr>
      <w:bookmarkStart w:id="8790" w:name="_Toc151504500"/>
      <w:r w:rsidRPr="00456646">
        <w:rPr>
          <w:rFonts w:ascii="Arial" w:hAnsi="Arial" w:cs="Arial"/>
          <w:b/>
          <w:bCs/>
          <w:sz w:val="26"/>
          <w:szCs w:val="26"/>
          <w:u w:val="single"/>
          <w:rPrChange w:id="8791" w:author="John Clevenger" w:date="2023-11-19T12:38:00Z">
            <w:rPr>
              <w:b w:val="0"/>
            </w:rPr>
          </w:rPrChange>
        </w:rPr>
        <w:t>Shutting Down</w:t>
      </w:r>
      <w:bookmarkEnd w:id="8790"/>
    </w:p>
    <w:p w14:paraId="55DE6C52" w14:textId="77777777" w:rsidR="00252861" w:rsidRDefault="00252861" w:rsidP="001F70FC">
      <w:pPr>
        <w:spacing w:before="120"/>
        <w:ind w:firstLine="720"/>
        <w:jc w:val="both"/>
      </w:pPr>
      <w:r>
        <w:t xml:space="preserve">Clients (team, judge, scoreboard, and admin) can be shut down by pressing the </w:t>
      </w:r>
      <w:r w:rsidRPr="001F70FC">
        <w:rPr>
          <w:rFonts w:ascii="Arial" w:hAnsi="Arial" w:cs="Arial"/>
          <w:b/>
          <w:bCs/>
          <w:sz w:val="20"/>
        </w:rPr>
        <w:t>Exit</w:t>
      </w:r>
      <w:r>
        <w:t xml:space="preserve"> button in the upper right corner of their GUI.  </w:t>
      </w:r>
    </w:p>
    <w:p w14:paraId="50EE5AFB" w14:textId="77777777" w:rsidR="00ED1DC1" w:rsidRDefault="00252861" w:rsidP="001F70FC">
      <w:pPr>
        <w:spacing w:before="120"/>
        <w:ind w:firstLine="720"/>
        <w:jc w:val="both"/>
      </w:pPr>
      <w:r>
        <w:t>PC</w:t>
      </w:r>
      <w:r w:rsidRPr="00C62D99">
        <w:rPr>
          <w:vertAlign w:val="superscript"/>
        </w:rPr>
        <w:t>2</w:t>
      </w:r>
      <w:r>
        <w:t xml:space="preserve"> s</w:t>
      </w:r>
      <w:r w:rsidR="00ED1DC1">
        <w:t>erver</w:t>
      </w:r>
      <w:r>
        <w:t>s</w:t>
      </w:r>
      <w:r w:rsidR="00ED1DC1">
        <w:t xml:space="preserve"> can </w:t>
      </w:r>
      <w:r>
        <w:t xml:space="preserve">likewise </w:t>
      </w:r>
      <w:r w:rsidR="00ED1DC1">
        <w:t>be shut</w:t>
      </w:r>
      <w:r>
        <w:t xml:space="preserve"> </w:t>
      </w:r>
      <w:r w:rsidR="00ED1DC1">
        <w:t xml:space="preserve">down by using the </w:t>
      </w:r>
      <w:r w:rsidR="00ED1DC1" w:rsidRPr="001F70FC">
        <w:rPr>
          <w:rFonts w:ascii="Arial" w:hAnsi="Arial" w:cs="Arial"/>
          <w:b/>
          <w:bCs/>
          <w:sz w:val="20"/>
        </w:rPr>
        <w:t>Exit</w:t>
      </w:r>
      <w:r w:rsidR="00ED1DC1">
        <w:t xml:space="preserve"> button on the Server GUI</w:t>
      </w:r>
      <w:r w:rsidR="00E04D48">
        <w:t xml:space="preserve"> (shown below)</w:t>
      </w:r>
      <w:r w:rsidR="00C62D99">
        <w:t xml:space="preserve">. </w:t>
      </w:r>
      <w:r w:rsidR="00ED1DC1">
        <w:t>When a server is shutdown</w:t>
      </w:r>
      <w:r w:rsidR="001F70FC">
        <w:t>,</w:t>
      </w:r>
      <w:r w:rsidR="00ED1DC1">
        <w:t xml:space="preserve"> </w:t>
      </w:r>
      <w:r w:rsidR="00ED1DC1" w:rsidRPr="00B42286">
        <w:rPr>
          <w:b/>
          <w:i/>
        </w:rPr>
        <w:t>all clients</w:t>
      </w:r>
      <w:r w:rsidR="00E04D48">
        <w:rPr>
          <w:b/>
          <w:i/>
        </w:rPr>
        <w:t xml:space="preserve"> currently logged in to that server</w:t>
      </w:r>
      <w:r w:rsidR="00ED1DC1">
        <w:t xml:space="preserve"> will also be shutdown.</w:t>
      </w:r>
    </w:p>
    <w:p w14:paraId="63253D2D" w14:textId="77777777" w:rsidR="00ED1DC1" w:rsidRDefault="00ED1DC1" w:rsidP="00897CF8">
      <w:pPr>
        <w:jc w:val="both"/>
      </w:pPr>
    </w:p>
    <w:p w14:paraId="26A8DA11" w14:textId="77777777" w:rsidR="00ED1DC1" w:rsidRDefault="00ED1DC1" w:rsidP="001F70FC">
      <w:pPr>
        <w:spacing w:before="120"/>
        <w:ind w:firstLine="720"/>
        <w:jc w:val="both"/>
      </w:pPr>
      <w:r>
        <w:t xml:space="preserve"> For </w:t>
      </w:r>
      <w:r w:rsidR="00252861">
        <w:t xml:space="preserve">servers running in </w:t>
      </w:r>
      <w:r>
        <w:t xml:space="preserve">non-GUI </w:t>
      </w:r>
      <w:r w:rsidR="00252861">
        <w:t>mode</w:t>
      </w:r>
      <w:r w:rsidR="00E04D48">
        <w:t>,</w:t>
      </w:r>
      <w:r>
        <w:t xml:space="preserve"> use the </w:t>
      </w:r>
      <w:r w:rsidRPr="001F70FC">
        <w:rPr>
          <w:rFonts w:ascii="Arial" w:hAnsi="Arial" w:cs="Arial"/>
          <w:b/>
          <w:bCs/>
          <w:sz w:val="20"/>
        </w:rPr>
        <w:t>Shutdown</w:t>
      </w:r>
      <w:r>
        <w:t xml:space="preserve"> button on the </w:t>
      </w:r>
      <w:r w:rsidRPr="001F70FC">
        <w:rPr>
          <w:rFonts w:ascii="Arial" w:hAnsi="Arial" w:cs="Arial"/>
          <w:b/>
          <w:bCs/>
          <w:sz w:val="20"/>
        </w:rPr>
        <w:t>Site</w:t>
      </w:r>
      <w:r w:rsidR="003F6651" w:rsidRPr="001F70FC">
        <w:rPr>
          <w:rFonts w:ascii="Arial" w:hAnsi="Arial" w:cs="Arial"/>
          <w:b/>
          <w:bCs/>
          <w:sz w:val="20"/>
        </w:rPr>
        <w:t>s</w:t>
      </w:r>
      <w:r>
        <w:t xml:space="preserve"> tab on the Administrator</w:t>
      </w:r>
      <w:r w:rsidR="00E04D48">
        <w:t xml:space="preserve">: select a site and press </w:t>
      </w:r>
      <w:r w:rsidR="00E04D48" w:rsidRPr="001F70FC">
        <w:rPr>
          <w:rFonts w:ascii="Arial" w:hAnsi="Arial" w:cs="Arial"/>
          <w:b/>
          <w:bCs/>
          <w:sz w:val="20"/>
        </w:rPr>
        <w:t>Shutdown</w:t>
      </w:r>
      <w:r>
        <w:t xml:space="preserve"> t</w:t>
      </w:r>
      <w:r w:rsidR="00897CF8">
        <w:t>o shut</w:t>
      </w:r>
      <w:r w:rsidR="00E04D48">
        <w:t xml:space="preserve"> </w:t>
      </w:r>
      <w:r w:rsidR="00897CF8">
        <w:t>down the server</w:t>
      </w:r>
      <w:r w:rsidR="00E04D48">
        <w:t xml:space="preserve"> for that site</w:t>
      </w:r>
      <w:r w:rsidR="00897CF8">
        <w:t>.</w:t>
      </w:r>
      <w:r w:rsidR="00E04D48">
        <w:t xml:space="preserve">  Selecting multiple sites and pressing Shutdown will shut down all those site servers.</w:t>
      </w:r>
    </w:p>
    <w:p w14:paraId="36C2752D" w14:textId="77777777" w:rsidR="00B42286" w:rsidRDefault="00B42286" w:rsidP="00897CF8">
      <w:pPr>
        <w:ind w:firstLine="432"/>
        <w:jc w:val="both"/>
      </w:pPr>
    </w:p>
    <w:p w14:paraId="5D15FF43" w14:textId="77777777" w:rsidR="00585F98" w:rsidRDefault="00585F98" w:rsidP="00ED1DC1">
      <w:pPr>
        <w:ind w:firstLine="432"/>
      </w:pPr>
    </w:p>
    <w:p w14:paraId="2FEE84DB" w14:textId="77777777" w:rsidR="00481474" w:rsidRDefault="00A92296" w:rsidP="00E04D48">
      <w:pPr>
        <w:ind w:firstLine="432"/>
      </w:pPr>
      <w:r w:rsidRPr="0056099A">
        <w:rPr>
          <w:noProof/>
        </w:rPr>
        <w:lastRenderedPageBreak/>
        <w:drawing>
          <wp:inline distT="0" distB="0" distL="0" distR="0" wp14:anchorId="37E34268" wp14:editId="236F362E">
            <wp:extent cx="5524500" cy="38100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24500" cy="3810000"/>
                    </a:xfrm>
                    <a:prstGeom prst="rect">
                      <a:avLst/>
                    </a:prstGeom>
                    <a:noFill/>
                    <a:ln>
                      <a:noFill/>
                    </a:ln>
                  </pic:spPr>
                </pic:pic>
              </a:graphicData>
            </a:graphic>
          </wp:inline>
        </w:drawing>
      </w:r>
      <w:r w:rsidR="00105C9A">
        <w:t xml:space="preserve"> </w:t>
      </w:r>
    </w:p>
    <w:p w14:paraId="6C6BA564" w14:textId="77777777" w:rsidR="00481474" w:rsidRDefault="00481474" w:rsidP="00E33FB1">
      <w:pPr>
        <w:pStyle w:val="Appendix"/>
      </w:pPr>
      <w:bookmarkStart w:id="8792" w:name="_Toc261788248"/>
      <w:bookmarkStart w:id="8793" w:name="_Toc274153640"/>
      <w:bookmarkStart w:id="8794" w:name="_Toc274153776"/>
      <w:bookmarkStart w:id="8795" w:name="_Toc274154103"/>
      <w:bookmarkStart w:id="8796" w:name="_Toc40367858"/>
      <w:bookmarkStart w:id="8797" w:name="_Toc151504501"/>
      <w:r>
        <w:lastRenderedPageBreak/>
        <w:t xml:space="preserve">Appendix A  –  </w:t>
      </w:r>
      <w:r w:rsidR="0046413A">
        <w:t>pc2v9.ini</w:t>
      </w:r>
      <w:r>
        <w:t xml:space="preserve"> Attributes</w:t>
      </w:r>
      <w:bookmarkEnd w:id="8792"/>
      <w:bookmarkEnd w:id="8793"/>
      <w:bookmarkEnd w:id="8794"/>
      <w:bookmarkEnd w:id="8795"/>
      <w:bookmarkEnd w:id="8797"/>
    </w:p>
    <w:p w14:paraId="78B4D361" w14:textId="6C2B15A5" w:rsidR="00481474" w:rsidRDefault="00481474">
      <w:pPr>
        <w:pStyle w:val="PlainText"/>
        <w:spacing w:before="240"/>
        <w:ind w:firstLine="720"/>
        <w:jc w:val="both"/>
        <w:rPr>
          <w:rFonts w:ascii="Times New Roman" w:hAnsi="Times New Roman"/>
          <w:szCs w:val="24"/>
        </w:rPr>
      </w:pPr>
      <w:r>
        <w:rPr>
          <w:rFonts w:ascii="Times New Roman" w:hAnsi="Times New Roman"/>
        </w:rPr>
        <w:t>As described in the chapter on PC</w:t>
      </w:r>
      <w:r>
        <w:rPr>
          <w:rFonts w:ascii="Times New Roman" w:hAnsi="Times New Roman"/>
          <w:szCs w:val="24"/>
          <w:vertAlign w:val="superscript"/>
        </w:rPr>
        <w:t>2</w:t>
      </w:r>
      <w:r>
        <w:rPr>
          <w:rFonts w:ascii="Times New Roman" w:hAnsi="Times New Roman"/>
        </w:rPr>
        <w:t xml:space="preserve"> Initialization Files, the</w:t>
      </w:r>
      <w:r>
        <w:t xml:space="preserve"> </w:t>
      </w:r>
      <w:r w:rsidR="0046413A" w:rsidRPr="00D93A25">
        <w:rPr>
          <w:rFonts w:cs="Courier New"/>
          <w:b/>
          <w:sz w:val="22"/>
        </w:rPr>
        <w:t>pc2v9.ini</w:t>
      </w:r>
      <w:r>
        <w:t xml:space="preserve"> </w:t>
      </w:r>
      <w:r>
        <w:rPr>
          <w:rFonts w:ascii="Times New Roman" w:hAnsi="Times New Roman"/>
        </w:rPr>
        <w:t xml:space="preserve">file </w:t>
      </w:r>
      <w:del w:id="8798" w:author="John Clevenger [2]" w:date="2022-06-15T16:46:00Z">
        <w:r w:rsidDel="00B462F3">
          <w:rPr>
            <w:rFonts w:ascii="Times New Roman" w:hAnsi="Times New Roman"/>
          </w:rPr>
          <w:delText>consists</w:delText>
        </w:r>
      </w:del>
      <w:ins w:id="8799" w:author="John Clevenger [2]" w:date="2022-06-15T16:46:00Z">
        <w:r w:rsidR="00B462F3">
          <w:rPr>
            <w:rFonts w:ascii="Times New Roman" w:hAnsi="Times New Roman"/>
          </w:rPr>
          <w:t>consists of</w:t>
        </w:r>
      </w:ins>
      <w:r>
        <w:rPr>
          <w:rFonts w:ascii="Times New Roman" w:hAnsi="Times New Roman"/>
        </w:rPr>
        <w:t xml:space="preserve"> </w:t>
      </w:r>
      <w:r>
        <w:rPr>
          <w:rFonts w:ascii="Arial" w:hAnsi="Arial" w:cs="Arial"/>
          <w:b/>
          <w:bCs/>
          <w:sz w:val="20"/>
        </w:rPr>
        <w:t>[server]</w:t>
      </w:r>
      <w:r w:rsidR="00D93A25">
        <w:rPr>
          <w:rFonts w:ascii="Arial" w:hAnsi="Arial" w:cs="Arial"/>
          <w:b/>
          <w:sz w:val="20"/>
        </w:rPr>
        <w:t xml:space="preserve"> </w:t>
      </w:r>
      <w:r w:rsidR="00D93A25" w:rsidRPr="00D93A25">
        <w:rPr>
          <w:rFonts w:ascii="Times New Roman" w:hAnsi="Times New Roman"/>
        </w:rPr>
        <w:t>and</w:t>
      </w:r>
      <w:r w:rsidR="00D93A25">
        <w:rPr>
          <w:rFonts w:ascii="Arial" w:hAnsi="Arial" w:cs="Arial"/>
          <w:b/>
          <w:sz w:val="20"/>
        </w:rPr>
        <w:t xml:space="preserve"> </w:t>
      </w:r>
      <w:r>
        <w:rPr>
          <w:rFonts w:ascii="Arial" w:hAnsi="Arial" w:cs="Arial"/>
          <w:b/>
          <w:bCs/>
          <w:sz w:val="20"/>
        </w:rPr>
        <w:t>[client]</w:t>
      </w:r>
      <w:r>
        <w:rPr>
          <w:rFonts w:ascii="Arial" w:hAnsi="Arial" w:cs="Arial"/>
          <w:b/>
          <w:sz w:val="20"/>
        </w:rPr>
        <w:t xml:space="preserve"> </w:t>
      </w:r>
      <w:r w:rsidR="00D93A25" w:rsidRPr="00D93A25">
        <w:rPr>
          <w:rFonts w:ascii="Times New Roman" w:hAnsi="Times New Roman"/>
        </w:rPr>
        <w:t>sections</w:t>
      </w:r>
      <w:r w:rsidR="00D93A25">
        <w:rPr>
          <w:rFonts w:ascii="Arial" w:hAnsi="Arial" w:cs="Arial"/>
          <w:b/>
          <w:sz w:val="20"/>
        </w:rPr>
        <w:t xml:space="preserve">, </w:t>
      </w:r>
      <w:r>
        <w:rPr>
          <w:rFonts w:ascii="Times New Roman" w:hAnsi="Times New Roman"/>
        </w:rPr>
        <w:t xml:space="preserve">with each section containing one or more "attribute assignment" statements of the form </w:t>
      </w:r>
      <w:r>
        <w:rPr>
          <w:b/>
          <w:sz w:val="22"/>
          <w:szCs w:val="22"/>
        </w:rPr>
        <w:t>attributeName=value</w:t>
      </w:r>
      <w:r>
        <w:rPr>
          <w:rFonts w:ascii="Times New Roman" w:hAnsi="Times New Roman"/>
          <w:szCs w:val="24"/>
        </w:rPr>
        <w:t xml:space="preserve">.  Lines in the file which begin with a “#” or “;” character are ignored, as are blank lines.  Attribute names (left side of the equal-sign) are not case sensitive; however, string data on the right side of the equal-sign </w:t>
      </w:r>
      <w:r>
        <w:rPr>
          <w:rFonts w:ascii="Times New Roman" w:hAnsi="Times New Roman"/>
          <w:i/>
          <w:iCs/>
          <w:szCs w:val="24"/>
        </w:rPr>
        <w:t>is</w:t>
      </w:r>
      <w:r>
        <w:rPr>
          <w:rFonts w:ascii="Times New Roman" w:hAnsi="Times New Roman"/>
          <w:szCs w:val="24"/>
        </w:rPr>
        <w:t xml:space="preserve"> case sensitive.</w:t>
      </w:r>
    </w:p>
    <w:p w14:paraId="4C1E195D" w14:textId="77777777" w:rsidR="00481474" w:rsidRDefault="00481474">
      <w:pPr>
        <w:spacing w:before="240"/>
        <w:ind w:firstLine="720"/>
        <w:jc w:val="both"/>
      </w:pPr>
      <w:r>
        <w:t xml:space="preserve">The following list gives the attributes which can be defined in each section of the </w:t>
      </w:r>
      <w:r w:rsidR="0046413A" w:rsidRPr="00D93A25">
        <w:rPr>
          <w:rFonts w:ascii="Courier New" w:hAnsi="Courier New" w:cs="Courier New"/>
          <w:b/>
          <w:sz w:val="22"/>
        </w:rPr>
        <w:t>pc2v9.ini</w:t>
      </w:r>
      <w:r>
        <w:t xml:space="preserve"> file, along with a description of their function.  </w:t>
      </w:r>
    </w:p>
    <w:p w14:paraId="39BFD8A1" w14:textId="77777777" w:rsidR="00481474" w:rsidRDefault="00481474">
      <w:pPr>
        <w:ind w:left="720" w:firstLine="720"/>
        <w:jc w:val="both"/>
        <w:rPr>
          <w:szCs w:val="24"/>
        </w:rPr>
      </w:pPr>
    </w:p>
    <w:p w14:paraId="0FE67C25" w14:textId="77777777" w:rsidR="00481474" w:rsidRDefault="00481474">
      <w:pPr>
        <w:jc w:val="both"/>
        <w:rPr>
          <w:rFonts w:ascii="Courier New" w:hAnsi="Courier New" w:cs="Courier New"/>
          <w:b/>
          <w:u w:val="single"/>
        </w:rPr>
      </w:pPr>
      <w:r>
        <w:rPr>
          <w:rFonts w:ascii="Courier New" w:hAnsi="Courier New" w:cs="Courier New"/>
          <w:b/>
          <w:u w:val="single"/>
        </w:rPr>
        <w:t>[server] section attributes:</w:t>
      </w:r>
    </w:p>
    <w:p w14:paraId="18356140" w14:textId="77777777" w:rsidR="00481474" w:rsidRDefault="00481474">
      <w:pPr>
        <w:jc w:val="both"/>
        <w:rPr>
          <w:rFonts w:ascii="Courier New" w:hAnsi="Courier New" w:cs="Courier New"/>
          <w:b/>
          <w:sz w:val="20"/>
        </w:rPr>
      </w:pPr>
    </w:p>
    <w:p w14:paraId="52E08481" w14:textId="77777777" w:rsidR="00481474" w:rsidRDefault="00481474" w:rsidP="00171B7E">
      <w:pPr>
        <w:pStyle w:val="PlainText"/>
        <w:keepNext/>
        <w:keepLines/>
        <w:ind w:left="360"/>
        <w:rPr>
          <w:b/>
          <w:i/>
          <w:sz w:val="22"/>
          <w:szCs w:val="22"/>
        </w:rPr>
      </w:pPr>
      <w:r>
        <w:rPr>
          <w:b/>
          <w:sz w:val="22"/>
          <w:szCs w:val="22"/>
        </w:rPr>
        <w:t>port=</w:t>
      </w:r>
      <w:r>
        <w:rPr>
          <w:b/>
          <w:i/>
          <w:sz w:val="22"/>
          <w:szCs w:val="22"/>
        </w:rPr>
        <w:t>&lt;portNumber&gt;</w:t>
      </w:r>
    </w:p>
    <w:p w14:paraId="0A4821CF" w14:textId="77777777" w:rsidR="00917EEF" w:rsidRPr="00917EEF" w:rsidRDefault="00481474" w:rsidP="00171B7E">
      <w:pPr>
        <w:pStyle w:val="BodyTextIndent"/>
        <w:spacing w:before="240"/>
        <w:ind w:left="720" w:firstLine="0"/>
        <w:jc w:val="both"/>
        <w:rPr>
          <w:sz w:val="24"/>
          <w:szCs w:val="24"/>
        </w:rPr>
      </w:pPr>
      <w:r>
        <w:rPr>
          <w:sz w:val="24"/>
          <w:szCs w:val="24"/>
        </w:rPr>
        <w:t>Tells the server the port number on which it should expect to be contacted by clients, and by other PC</w:t>
      </w:r>
      <w:r>
        <w:rPr>
          <w:sz w:val="24"/>
          <w:szCs w:val="24"/>
          <w:vertAlign w:val="superscript"/>
        </w:rPr>
        <w:t>2</w:t>
      </w:r>
      <w:r>
        <w:rPr>
          <w:sz w:val="24"/>
          <w:szCs w:val="24"/>
        </w:rPr>
        <w:t xml:space="preserve"> servers in a multi-site contest.   This attribute may be omitted from the </w:t>
      </w:r>
      <w:r w:rsidR="0046413A" w:rsidRPr="00F13B57">
        <w:rPr>
          <w:rFonts w:ascii="Courier New" w:hAnsi="Courier New" w:cs="Courier New"/>
          <w:b/>
          <w:sz w:val="22"/>
        </w:rPr>
        <w:t>pc2v9.ini</w:t>
      </w:r>
      <w:r>
        <w:rPr>
          <w:sz w:val="24"/>
          <w:szCs w:val="24"/>
        </w:rPr>
        <w:t xml:space="preserve"> file, in which case </w:t>
      </w:r>
      <w:r>
        <w:rPr>
          <w:sz w:val="24"/>
          <w:szCs w:val="24"/>
          <w:u w:val="single"/>
        </w:rPr>
        <w:t>it defaults to 50002</w:t>
      </w:r>
      <w:r>
        <w:rPr>
          <w:sz w:val="24"/>
          <w:szCs w:val="24"/>
        </w:rPr>
        <w:t>.   Note that if you choose to assign a specific port number, then all clients and other servers contacting this server must also be told to use this same port number (this is specified with the “</w:t>
      </w:r>
      <w:r>
        <w:rPr>
          <w:rFonts w:ascii="Arial" w:hAnsi="Arial" w:cs="Arial"/>
          <w:b/>
          <w:bCs/>
          <w:sz w:val="20"/>
          <w:szCs w:val="24"/>
        </w:rPr>
        <w:t>server=</w:t>
      </w:r>
      <w:r>
        <w:rPr>
          <w:sz w:val="24"/>
          <w:szCs w:val="24"/>
        </w:rPr>
        <w:t>” attribute in the case of clients, and with the “</w:t>
      </w:r>
      <w:r>
        <w:rPr>
          <w:rFonts w:ascii="Arial" w:hAnsi="Arial" w:cs="Arial"/>
          <w:b/>
          <w:bCs/>
          <w:sz w:val="20"/>
          <w:szCs w:val="24"/>
        </w:rPr>
        <w:t>remoteServer=</w:t>
      </w:r>
      <w:r>
        <w:rPr>
          <w:sz w:val="24"/>
          <w:szCs w:val="24"/>
        </w:rPr>
        <w:t>” attribute in the case of other servers).  Note also that if you choose to assign a specific port number, the port number should be greater than 49151 according to the conventions established by the IANA (Internet Assigned Numbers Authority)</w:t>
      </w:r>
      <w:r>
        <w:rPr>
          <w:rStyle w:val="FootnoteReference"/>
          <w:sz w:val="24"/>
          <w:szCs w:val="24"/>
        </w:rPr>
        <w:footnoteReference w:id="55"/>
      </w:r>
      <w:r>
        <w:rPr>
          <w:sz w:val="24"/>
          <w:szCs w:val="24"/>
        </w:rPr>
        <w:t xml:space="preserve">.  </w:t>
      </w:r>
    </w:p>
    <w:p w14:paraId="0C45A69E" w14:textId="77777777" w:rsidR="00481474" w:rsidRDefault="00481474" w:rsidP="00171B7E">
      <w:pPr>
        <w:pStyle w:val="PlainText"/>
        <w:keepNext/>
        <w:keepLines/>
        <w:spacing w:before="240"/>
        <w:ind w:left="360"/>
        <w:rPr>
          <w:b/>
          <w:i/>
          <w:sz w:val="22"/>
          <w:szCs w:val="22"/>
        </w:rPr>
      </w:pPr>
      <w:r>
        <w:rPr>
          <w:b/>
          <w:sz w:val="22"/>
          <w:szCs w:val="22"/>
        </w:rPr>
        <w:t>remoteServer=</w:t>
      </w:r>
      <w:r>
        <w:rPr>
          <w:b/>
          <w:i/>
          <w:sz w:val="22"/>
          <w:szCs w:val="22"/>
        </w:rPr>
        <w:t>&lt;IPAddress&gt;:&lt;portNumber&gt;</w:t>
      </w:r>
    </w:p>
    <w:p w14:paraId="6715B983" w14:textId="77777777" w:rsidR="00FE0B94" w:rsidRDefault="00481474" w:rsidP="00171B7E">
      <w:pPr>
        <w:pStyle w:val="BodyTextIndent"/>
        <w:spacing w:before="240"/>
        <w:ind w:left="720" w:firstLine="0"/>
        <w:jc w:val="both"/>
        <w:rPr>
          <w:sz w:val="24"/>
          <w:szCs w:val="24"/>
        </w:rPr>
      </w:pPr>
      <w:r>
        <w:rPr>
          <w:sz w:val="24"/>
          <w:szCs w:val="24"/>
        </w:rPr>
        <w:t>Tells the server the IP address and port number of a remote PC</w:t>
      </w:r>
      <w:r>
        <w:rPr>
          <w:sz w:val="24"/>
          <w:szCs w:val="24"/>
          <w:vertAlign w:val="superscript"/>
        </w:rPr>
        <w:t>2</w:t>
      </w:r>
      <w:r>
        <w:rPr>
          <w:sz w:val="24"/>
          <w:szCs w:val="24"/>
        </w:rPr>
        <w:t xml:space="preserve"> server at another site which it should contact in order to join a multi-site contest.   The </w:t>
      </w:r>
      <w:r>
        <w:rPr>
          <w:b/>
          <w:i/>
          <w:sz w:val="22"/>
          <w:szCs w:val="22"/>
        </w:rPr>
        <w:t>&lt;portNumber&gt;</w:t>
      </w:r>
      <w:r>
        <w:rPr>
          <w:sz w:val="24"/>
          <w:szCs w:val="24"/>
        </w:rPr>
        <w:t xml:space="preserve"> must be specified and must match the port number being used by the server at the remote site.  The appearance of this attribute makes this server a “secondary” server; if this attribute is not defined in the </w:t>
      </w:r>
      <w:r>
        <w:rPr>
          <w:rFonts w:ascii="Arial" w:hAnsi="Arial" w:cs="Arial"/>
          <w:b/>
          <w:sz w:val="20"/>
        </w:rPr>
        <w:t>[server]</w:t>
      </w:r>
      <w:r>
        <w:rPr>
          <w:sz w:val="24"/>
          <w:szCs w:val="24"/>
        </w:rPr>
        <w:t xml:space="preserve"> section then this server is a “primary” server and waits passively to be contacted by other site servers.   </w:t>
      </w:r>
    </w:p>
    <w:p w14:paraId="477AC6AF" w14:textId="77777777" w:rsidR="00FE0B94" w:rsidRPr="00FE0B94" w:rsidRDefault="00FE0B94" w:rsidP="00171B7E">
      <w:pPr>
        <w:pStyle w:val="PlainText"/>
        <w:keepNext/>
        <w:keepLines/>
        <w:spacing w:before="240"/>
        <w:ind w:left="360"/>
        <w:rPr>
          <w:b/>
          <w:sz w:val="22"/>
          <w:szCs w:val="22"/>
        </w:rPr>
      </w:pPr>
      <w:r>
        <w:rPr>
          <w:b/>
          <w:sz w:val="22"/>
          <w:szCs w:val="22"/>
        </w:rPr>
        <w:t>proxyme=true</w:t>
      </w:r>
    </w:p>
    <w:p w14:paraId="4C24F739" w14:textId="3C3B87AE" w:rsidR="00481474" w:rsidRDefault="00FE0B94" w:rsidP="00171B7E">
      <w:pPr>
        <w:pStyle w:val="BodyTextIndent"/>
        <w:spacing w:before="240"/>
        <w:ind w:left="720" w:firstLine="0"/>
        <w:jc w:val="both"/>
        <w:rPr>
          <w:sz w:val="24"/>
          <w:szCs w:val="24"/>
        </w:rPr>
      </w:pPr>
      <w:r>
        <w:rPr>
          <w:sz w:val="24"/>
          <w:szCs w:val="24"/>
        </w:rPr>
        <w:t xml:space="preserve">Tells a server which is connecting to a remote server to </w:t>
      </w:r>
      <w:r w:rsidR="006A7B96">
        <w:rPr>
          <w:sz w:val="24"/>
          <w:szCs w:val="24"/>
        </w:rPr>
        <w:t>ask</w:t>
      </w:r>
      <w:r>
        <w:rPr>
          <w:sz w:val="24"/>
          <w:szCs w:val="24"/>
        </w:rPr>
        <w:t xml:space="preserve"> that remote server to act as a proxy for communications </w:t>
      </w:r>
      <w:r w:rsidR="006A7B96">
        <w:rPr>
          <w:sz w:val="24"/>
          <w:szCs w:val="24"/>
        </w:rPr>
        <w:t>with</w:t>
      </w:r>
      <w:r>
        <w:rPr>
          <w:sz w:val="24"/>
          <w:szCs w:val="24"/>
        </w:rPr>
        <w:t xml:space="preserve"> other servers.  If this attribute is defined</w:t>
      </w:r>
      <w:r w:rsidR="006A7B96">
        <w:rPr>
          <w:sz w:val="24"/>
          <w:szCs w:val="24"/>
        </w:rPr>
        <w:t xml:space="preserve"> for a server</w:t>
      </w:r>
      <w:r>
        <w:rPr>
          <w:sz w:val="24"/>
          <w:szCs w:val="24"/>
        </w:rPr>
        <w:t xml:space="preserve">, no other server will ever attempt to make an inbound connection to this server – meaning it is not necessary to </w:t>
      </w:r>
      <w:del w:id="8800" w:author="John Clevenger [2]" w:date="2022-06-15T16:47:00Z">
        <w:r w:rsidDel="00B462F3">
          <w:rPr>
            <w:sz w:val="24"/>
            <w:szCs w:val="24"/>
          </w:rPr>
          <w:delText>open up</w:delText>
        </w:r>
      </w:del>
      <w:ins w:id="8801" w:author="John Clevenger [2]" w:date="2022-06-15T16:47:00Z">
        <w:r w:rsidR="00B462F3">
          <w:rPr>
            <w:sz w:val="24"/>
            <w:szCs w:val="24"/>
          </w:rPr>
          <w:t>open</w:t>
        </w:r>
      </w:ins>
      <w:r>
        <w:rPr>
          <w:sz w:val="24"/>
          <w:szCs w:val="24"/>
        </w:rPr>
        <w:t xml:space="preserve"> any firewall ports for inbound access</w:t>
      </w:r>
      <w:r w:rsidR="006A7B96">
        <w:rPr>
          <w:sz w:val="24"/>
          <w:szCs w:val="24"/>
        </w:rPr>
        <w:t xml:space="preserve"> on this server</w:t>
      </w:r>
      <w:r>
        <w:rPr>
          <w:sz w:val="24"/>
          <w:szCs w:val="24"/>
        </w:rPr>
        <w:t xml:space="preserve">.  </w:t>
      </w:r>
      <w:r w:rsidR="006A7B96">
        <w:rPr>
          <w:sz w:val="24"/>
          <w:szCs w:val="24"/>
        </w:rPr>
        <w:t xml:space="preserve"> If this server is a primary server (</w:t>
      </w:r>
      <w:del w:id="8802" w:author="John Clevenger [2]" w:date="2022-06-15T16:47:00Z">
        <w:r w:rsidR="006A7B96" w:rsidDel="00B462F3">
          <w:rPr>
            <w:sz w:val="24"/>
            <w:szCs w:val="24"/>
          </w:rPr>
          <w:delText>i.e.</w:delText>
        </w:r>
      </w:del>
      <w:ins w:id="8803" w:author="John Clevenger [2]" w:date="2022-06-15T16:47:00Z">
        <w:r w:rsidR="00B462F3">
          <w:rPr>
            <w:sz w:val="24"/>
            <w:szCs w:val="24"/>
          </w:rPr>
          <w:t>i.e.,</w:t>
        </w:r>
      </w:ins>
      <w:r w:rsidR="006A7B96">
        <w:rPr>
          <w:sz w:val="24"/>
          <w:szCs w:val="24"/>
        </w:rPr>
        <w:t xml:space="preserve"> does not contain a </w:t>
      </w:r>
      <w:r w:rsidR="00171B7E">
        <w:rPr>
          <w:rFonts w:ascii="Arial" w:hAnsi="Arial" w:cs="Arial"/>
          <w:b/>
          <w:bCs/>
          <w:sz w:val="20"/>
          <w:szCs w:val="24"/>
        </w:rPr>
        <w:t>remoteServer=</w:t>
      </w:r>
      <w:r w:rsidR="006A7B96">
        <w:rPr>
          <w:sz w:val="24"/>
          <w:szCs w:val="24"/>
        </w:rPr>
        <w:t xml:space="preserve"> entry in its </w:t>
      </w:r>
      <w:r w:rsidR="006A7B96" w:rsidRPr="006A7B96">
        <w:rPr>
          <w:rFonts w:ascii="Courier New" w:hAnsi="Courier New" w:cs="Courier New"/>
          <w:b/>
          <w:sz w:val="22"/>
        </w:rPr>
        <w:t>pc2v9.ini</w:t>
      </w:r>
      <w:r w:rsidR="006A7B96">
        <w:rPr>
          <w:sz w:val="24"/>
          <w:szCs w:val="24"/>
        </w:rPr>
        <w:t xml:space="preserve"> file and hence does not connect to a remote server), this attribute has no effect. </w:t>
      </w:r>
    </w:p>
    <w:p w14:paraId="412D22C5" w14:textId="77777777" w:rsidR="00C644EF" w:rsidRDefault="00C644EF" w:rsidP="00C644EF">
      <w:pPr>
        <w:pStyle w:val="PlainText"/>
        <w:keepNext/>
        <w:keepLines/>
        <w:spacing w:before="240"/>
        <w:ind w:left="360"/>
        <w:rPr>
          <w:b/>
          <w:sz w:val="22"/>
          <w:szCs w:val="22"/>
        </w:rPr>
      </w:pPr>
      <w:r>
        <w:rPr>
          <w:b/>
          <w:sz w:val="22"/>
          <w:szCs w:val="22"/>
        </w:rPr>
        <w:lastRenderedPageBreak/>
        <w:t>baseRunNumber=&lt;positive_integer&gt;</w:t>
      </w:r>
    </w:p>
    <w:p w14:paraId="7B9BA9F8" w14:textId="54CE2214" w:rsidR="00C644EF" w:rsidRPr="00C644EF" w:rsidRDefault="00C644EF" w:rsidP="00C644EF">
      <w:pPr>
        <w:pStyle w:val="BodyTextIndent"/>
        <w:spacing w:before="240"/>
        <w:ind w:left="720" w:firstLine="0"/>
        <w:jc w:val="both"/>
        <w:rPr>
          <w:sz w:val="24"/>
          <w:szCs w:val="24"/>
        </w:rPr>
      </w:pPr>
      <w:r>
        <w:rPr>
          <w:sz w:val="24"/>
          <w:szCs w:val="24"/>
        </w:rPr>
        <w:t xml:space="preserve">The </w:t>
      </w:r>
      <w:r w:rsidRPr="00C644EF">
        <w:rPr>
          <w:sz w:val="24"/>
          <w:szCs w:val="24"/>
        </w:rPr>
        <w:t xml:space="preserve">run </w:t>
      </w:r>
      <w:r>
        <w:rPr>
          <w:sz w:val="24"/>
          <w:szCs w:val="24"/>
        </w:rPr>
        <w:t xml:space="preserve">ID </w:t>
      </w:r>
      <w:r w:rsidRPr="00C644EF">
        <w:rPr>
          <w:sz w:val="24"/>
          <w:szCs w:val="24"/>
        </w:rPr>
        <w:t xml:space="preserve">number </w:t>
      </w:r>
      <w:r>
        <w:rPr>
          <w:sz w:val="24"/>
          <w:szCs w:val="24"/>
        </w:rPr>
        <w:t>to be assigned to the first run submission from teams at this site.  RunIDs are assigned increasing sequential integers starting with this value</w:t>
      </w:r>
      <w:r w:rsidRPr="00C644EF">
        <w:rPr>
          <w:sz w:val="24"/>
          <w:szCs w:val="24"/>
        </w:rPr>
        <w:t xml:space="preserve"> (</w:t>
      </w:r>
      <w:r>
        <w:rPr>
          <w:sz w:val="24"/>
          <w:szCs w:val="24"/>
        </w:rPr>
        <w:t xml:space="preserve">the </w:t>
      </w:r>
      <w:r w:rsidRPr="00C644EF">
        <w:rPr>
          <w:sz w:val="24"/>
          <w:szCs w:val="24"/>
        </w:rPr>
        <w:t xml:space="preserve">default </w:t>
      </w:r>
      <w:r w:rsidR="002B7E4B">
        <w:rPr>
          <w:sz w:val="24"/>
          <w:szCs w:val="24"/>
        </w:rPr>
        <w:t>baseRunNumber</w:t>
      </w:r>
      <w:r>
        <w:rPr>
          <w:sz w:val="24"/>
          <w:szCs w:val="24"/>
        </w:rPr>
        <w:t xml:space="preserve"> value </w:t>
      </w:r>
      <w:r w:rsidRPr="00C644EF">
        <w:rPr>
          <w:sz w:val="24"/>
          <w:szCs w:val="24"/>
        </w:rPr>
        <w:t>is 1</w:t>
      </w:r>
      <w:r>
        <w:rPr>
          <w:sz w:val="24"/>
          <w:szCs w:val="24"/>
        </w:rPr>
        <w:t xml:space="preserve"> </w:t>
      </w:r>
      <w:r>
        <w:rPr>
          <w:i/>
          <w:sz w:val="24"/>
          <w:szCs w:val="24"/>
        </w:rPr>
        <w:t>for each site</w:t>
      </w:r>
      <w:r>
        <w:rPr>
          <w:sz w:val="24"/>
          <w:szCs w:val="24"/>
        </w:rPr>
        <w:t xml:space="preserve"> if this attribute is not present in that site’s </w:t>
      </w:r>
      <w:r w:rsidRPr="00C644EF">
        <w:rPr>
          <w:rFonts w:ascii="Courier New" w:hAnsi="Courier New" w:cs="Courier New"/>
          <w:b/>
          <w:sz w:val="22"/>
        </w:rPr>
        <w:t>pc2v9.ini</w:t>
      </w:r>
      <w:r>
        <w:rPr>
          <w:sz w:val="24"/>
          <w:szCs w:val="24"/>
        </w:rPr>
        <w:t xml:space="preserve"> file</w:t>
      </w:r>
      <w:r w:rsidRPr="00C644EF">
        <w:rPr>
          <w:sz w:val="24"/>
          <w:szCs w:val="24"/>
        </w:rPr>
        <w:t>)</w:t>
      </w:r>
      <w:r>
        <w:rPr>
          <w:sz w:val="24"/>
          <w:szCs w:val="24"/>
        </w:rPr>
        <w:t xml:space="preserve">.  This attribute allows the contest administrator to guarantee that run IDs are unique </w:t>
      </w:r>
      <w:r w:rsidR="002B7E4B">
        <w:rPr>
          <w:sz w:val="24"/>
          <w:szCs w:val="24"/>
        </w:rPr>
        <w:t xml:space="preserve">across all </w:t>
      </w:r>
      <w:del w:id="8804" w:author="John Clevenger [2]" w:date="2022-06-15T16:48:00Z">
        <w:r w:rsidR="002B7E4B" w:rsidDel="00B462F3">
          <w:rPr>
            <w:sz w:val="24"/>
            <w:szCs w:val="24"/>
          </w:rPr>
          <w:delText xml:space="preserve">sites </w:delText>
        </w:r>
        <w:r w:rsidDel="00B462F3">
          <w:rPr>
            <w:sz w:val="24"/>
            <w:szCs w:val="24"/>
          </w:rPr>
          <w:delText>,</w:delText>
        </w:r>
      </w:del>
      <w:ins w:id="8805" w:author="John Clevenger [2]" w:date="2022-06-15T16:48:00Z">
        <w:r w:rsidR="00B462F3">
          <w:rPr>
            <w:sz w:val="24"/>
            <w:szCs w:val="24"/>
          </w:rPr>
          <w:t>sites,</w:t>
        </w:r>
      </w:ins>
      <w:r>
        <w:rPr>
          <w:sz w:val="24"/>
          <w:szCs w:val="24"/>
        </w:rPr>
        <w:t xml:space="preserve"> by assigning (for example) </w:t>
      </w:r>
      <w:r w:rsidRPr="00C644EF">
        <w:rPr>
          <w:rFonts w:ascii="Courier New" w:hAnsi="Courier New"/>
          <w:b/>
          <w:sz w:val="22"/>
          <w:szCs w:val="22"/>
        </w:rPr>
        <w:t>baseRunNumber=1</w:t>
      </w:r>
      <w:ins w:id="8806" w:author="John Clevenger [2]" w:date="2022-06-15T16:48:00Z">
        <w:r w:rsidR="00B462F3">
          <w:rPr>
            <w:rFonts w:ascii="Courier New" w:hAnsi="Courier New"/>
            <w:b/>
            <w:sz w:val="22"/>
            <w:szCs w:val="22"/>
          </w:rPr>
          <w:t>0</w:t>
        </w:r>
      </w:ins>
      <w:r w:rsidRPr="00C644EF">
        <w:rPr>
          <w:rFonts w:ascii="Courier New" w:hAnsi="Courier New"/>
          <w:b/>
          <w:sz w:val="22"/>
          <w:szCs w:val="22"/>
        </w:rPr>
        <w:t>001</w:t>
      </w:r>
      <w:r>
        <w:rPr>
          <w:sz w:val="24"/>
          <w:szCs w:val="24"/>
        </w:rPr>
        <w:t xml:space="preserve"> on site one, </w:t>
      </w:r>
      <w:r w:rsidRPr="00C644EF">
        <w:rPr>
          <w:rFonts w:ascii="Courier New" w:hAnsi="Courier New"/>
          <w:b/>
          <w:sz w:val="22"/>
          <w:szCs w:val="22"/>
        </w:rPr>
        <w:t>baseRunNumber=2</w:t>
      </w:r>
      <w:ins w:id="8807" w:author="John Clevenger [2]" w:date="2022-06-15T16:48:00Z">
        <w:r w:rsidR="00B462F3">
          <w:rPr>
            <w:rFonts w:ascii="Courier New" w:hAnsi="Courier New"/>
            <w:b/>
            <w:sz w:val="22"/>
            <w:szCs w:val="22"/>
          </w:rPr>
          <w:t>0</w:t>
        </w:r>
      </w:ins>
      <w:r w:rsidRPr="00C644EF">
        <w:rPr>
          <w:rFonts w:ascii="Courier New" w:hAnsi="Courier New"/>
          <w:b/>
          <w:sz w:val="22"/>
          <w:szCs w:val="22"/>
        </w:rPr>
        <w:t>001</w:t>
      </w:r>
      <w:r>
        <w:rPr>
          <w:sz w:val="24"/>
          <w:szCs w:val="24"/>
        </w:rPr>
        <w:t xml:space="preserve"> on site two, etc.  </w:t>
      </w:r>
    </w:p>
    <w:p w14:paraId="1DD47719" w14:textId="77777777" w:rsidR="00C644EF" w:rsidRDefault="00C644EF" w:rsidP="00C644EF">
      <w:pPr>
        <w:autoSpaceDE w:val="0"/>
        <w:autoSpaceDN w:val="0"/>
        <w:adjustRightInd w:val="0"/>
        <w:rPr>
          <w:rFonts w:ascii="Consolas" w:hAnsi="Consolas" w:cs="Consolas"/>
          <w:sz w:val="20"/>
        </w:rPr>
      </w:pPr>
    </w:p>
    <w:p w14:paraId="7AE9B20D" w14:textId="77777777" w:rsidR="00C644EF" w:rsidRPr="00C644EF" w:rsidRDefault="00C644EF" w:rsidP="00C644EF">
      <w:pPr>
        <w:pStyle w:val="PlainText"/>
        <w:keepNext/>
        <w:keepLines/>
        <w:spacing w:before="240"/>
        <w:ind w:left="360"/>
        <w:rPr>
          <w:b/>
          <w:sz w:val="22"/>
          <w:szCs w:val="22"/>
        </w:rPr>
      </w:pPr>
    </w:p>
    <w:p w14:paraId="726090DC" w14:textId="77777777" w:rsidR="00481474" w:rsidRDefault="00481474">
      <w:pPr>
        <w:pStyle w:val="PlainText"/>
        <w:keepNext/>
        <w:keepLines/>
        <w:ind w:left="720"/>
        <w:rPr>
          <w:b/>
          <w:sz w:val="22"/>
          <w:szCs w:val="22"/>
        </w:rPr>
      </w:pPr>
    </w:p>
    <w:p w14:paraId="7DA236BD" w14:textId="77777777" w:rsidR="00481474" w:rsidRDefault="00481474" w:rsidP="00F13B57">
      <w:pPr>
        <w:keepNext/>
        <w:keepLines/>
        <w:jc w:val="both"/>
        <w:rPr>
          <w:rFonts w:ascii="Courier New" w:hAnsi="Courier New" w:cs="Courier New"/>
          <w:b/>
          <w:u w:val="single"/>
        </w:rPr>
      </w:pPr>
      <w:r>
        <w:rPr>
          <w:rFonts w:ascii="Courier New" w:hAnsi="Courier New" w:cs="Courier New"/>
          <w:b/>
          <w:u w:val="single"/>
        </w:rPr>
        <w:t>[client] section attributes:</w:t>
      </w:r>
    </w:p>
    <w:p w14:paraId="531AE360" w14:textId="77777777" w:rsidR="00481474" w:rsidRDefault="00481474" w:rsidP="00F13B57">
      <w:pPr>
        <w:pStyle w:val="PlainText"/>
        <w:keepNext/>
        <w:keepLines/>
        <w:ind w:left="720"/>
        <w:rPr>
          <w:b/>
          <w:sz w:val="22"/>
          <w:szCs w:val="22"/>
        </w:rPr>
      </w:pPr>
    </w:p>
    <w:p w14:paraId="4991B74F" w14:textId="77777777" w:rsidR="00481474" w:rsidRDefault="00481474" w:rsidP="00171B7E">
      <w:pPr>
        <w:pStyle w:val="PlainText"/>
        <w:keepNext/>
        <w:keepLines/>
        <w:spacing w:before="240"/>
        <w:ind w:left="360"/>
        <w:rPr>
          <w:b/>
          <w:sz w:val="22"/>
          <w:szCs w:val="22"/>
        </w:rPr>
      </w:pPr>
      <w:r>
        <w:rPr>
          <w:b/>
          <w:sz w:val="22"/>
          <w:szCs w:val="22"/>
        </w:rPr>
        <w:t>server=</w:t>
      </w:r>
      <w:r w:rsidRPr="00171B7E">
        <w:rPr>
          <w:b/>
          <w:sz w:val="22"/>
          <w:szCs w:val="22"/>
        </w:rPr>
        <w:t>&lt;IPAddress&gt;:&lt;portNumber&gt;</w:t>
      </w:r>
    </w:p>
    <w:p w14:paraId="76323EF1" w14:textId="229CA438" w:rsidR="00481474" w:rsidRDefault="00481474" w:rsidP="00171B7E">
      <w:pPr>
        <w:pStyle w:val="BodyTextIndent"/>
        <w:spacing w:before="240"/>
        <w:ind w:left="720" w:firstLine="0"/>
        <w:jc w:val="both"/>
        <w:rPr>
          <w:sz w:val="24"/>
          <w:szCs w:val="24"/>
        </w:rPr>
      </w:pPr>
      <w:r>
        <w:rPr>
          <w:sz w:val="24"/>
        </w:rPr>
        <w:t>Specifies the IP address and port number at which the client module should contact the PC</w:t>
      </w:r>
      <w:r>
        <w:rPr>
          <w:sz w:val="24"/>
          <w:vertAlign w:val="superscript"/>
        </w:rPr>
        <w:t>2</w:t>
      </w:r>
      <w:r>
        <w:rPr>
          <w:sz w:val="24"/>
        </w:rPr>
        <w:t xml:space="preserve"> server. </w:t>
      </w:r>
      <w:r>
        <w:rPr>
          <w:sz w:val="24"/>
          <w:szCs w:val="24"/>
        </w:rPr>
        <w:t>Every</w:t>
      </w:r>
      <w:r>
        <w:rPr>
          <w:sz w:val="24"/>
        </w:rPr>
        <w:t xml:space="preserve"> client module MUST have a “</w:t>
      </w:r>
      <w:r>
        <w:rPr>
          <w:b/>
          <w:sz w:val="22"/>
          <w:szCs w:val="22"/>
        </w:rPr>
        <w:t>server=</w:t>
      </w:r>
      <w:r>
        <w:rPr>
          <w:b/>
          <w:i/>
          <w:sz w:val="22"/>
          <w:szCs w:val="22"/>
        </w:rPr>
        <w:t>&lt;IPAddress&gt;:&lt;portNumber&gt;</w:t>
      </w:r>
      <w:r>
        <w:rPr>
          <w:sz w:val="24"/>
        </w:rPr>
        <w:t xml:space="preserve">” entry in the </w:t>
      </w:r>
      <w:r>
        <w:rPr>
          <w:rFonts w:ascii="Arial" w:hAnsi="Arial" w:cs="Arial"/>
          <w:b/>
          <w:sz w:val="20"/>
        </w:rPr>
        <w:t>[</w:t>
      </w:r>
      <w:del w:id="8808" w:author="John Clevenger [2]" w:date="2022-06-15T16:48:00Z">
        <w:r w:rsidDel="007933FD">
          <w:rPr>
            <w:rFonts w:ascii="Arial" w:hAnsi="Arial" w:cs="Arial"/>
            <w:b/>
            <w:sz w:val="20"/>
          </w:rPr>
          <w:delText>client]</w:delText>
        </w:r>
        <w:r w:rsidDel="007933FD">
          <w:rPr>
            <w:sz w:val="24"/>
          </w:rPr>
          <w:delText xml:space="preserve">  section</w:delText>
        </w:r>
      </w:del>
      <w:ins w:id="8809" w:author="John Clevenger [2]" w:date="2022-06-15T16:48:00Z">
        <w:r w:rsidR="007933FD">
          <w:rPr>
            <w:rFonts w:ascii="Arial" w:hAnsi="Arial" w:cs="Arial"/>
            <w:b/>
            <w:sz w:val="20"/>
          </w:rPr>
          <w:t>client]</w:t>
        </w:r>
        <w:r w:rsidR="007933FD">
          <w:rPr>
            <w:sz w:val="24"/>
          </w:rPr>
          <w:t xml:space="preserve"> section</w:t>
        </w:r>
      </w:ins>
      <w:r>
        <w:rPr>
          <w:sz w:val="24"/>
        </w:rPr>
        <w:t xml:space="preserve"> of its </w:t>
      </w:r>
      <w:r w:rsidR="0046413A" w:rsidRPr="00F13B57">
        <w:rPr>
          <w:rFonts w:ascii="Courier New" w:hAnsi="Courier New" w:cs="Courier New"/>
          <w:b/>
          <w:sz w:val="22"/>
        </w:rPr>
        <w:t>pc2v9.ini</w:t>
      </w:r>
      <w:r>
        <w:rPr>
          <w:sz w:val="24"/>
        </w:rPr>
        <w:t xml:space="preserve"> file.  The IP address and port number must correspond to the address of the machine running the PC</w:t>
      </w:r>
      <w:r>
        <w:rPr>
          <w:sz w:val="24"/>
          <w:szCs w:val="24"/>
          <w:vertAlign w:val="superscript"/>
        </w:rPr>
        <w:t>2</w:t>
      </w:r>
      <w:r>
        <w:rPr>
          <w:sz w:val="24"/>
        </w:rPr>
        <w:t xml:space="preserve"> server and the port number at which the server on that machine is expecting to be contacted.  </w:t>
      </w:r>
    </w:p>
    <w:p w14:paraId="00A59D50" w14:textId="77777777" w:rsidR="00481474" w:rsidRDefault="00481474" w:rsidP="00F13B57">
      <w:pPr>
        <w:pStyle w:val="BodyTextIndent"/>
        <w:spacing w:before="240"/>
        <w:ind w:left="0" w:firstLine="0"/>
        <w:jc w:val="both"/>
        <w:rPr>
          <w:sz w:val="24"/>
        </w:rPr>
      </w:pPr>
    </w:p>
    <w:p w14:paraId="6C90BFFB" w14:textId="77777777" w:rsidR="00F13B57" w:rsidRDefault="00F13B57" w:rsidP="00171B7E">
      <w:pPr>
        <w:pStyle w:val="PlainText"/>
        <w:keepNext/>
        <w:keepLines/>
        <w:spacing w:before="240"/>
        <w:ind w:left="360"/>
        <w:rPr>
          <w:b/>
          <w:sz w:val="22"/>
          <w:szCs w:val="22"/>
        </w:rPr>
      </w:pPr>
      <w:r>
        <w:rPr>
          <w:b/>
          <w:sz w:val="22"/>
          <w:szCs w:val="22"/>
        </w:rPr>
        <w:t>plaf=</w:t>
      </w:r>
      <w:r w:rsidRPr="00171B7E">
        <w:rPr>
          <w:b/>
          <w:sz w:val="22"/>
          <w:szCs w:val="22"/>
        </w:rPr>
        <w:t>&lt;type&gt;</w:t>
      </w:r>
    </w:p>
    <w:p w14:paraId="0821E9B0" w14:textId="77777777" w:rsidR="00481474" w:rsidRDefault="00F13B57" w:rsidP="00171B7E">
      <w:pPr>
        <w:pStyle w:val="BodyTextIndent"/>
        <w:spacing w:before="240"/>
        <w:ind w:left="720" w:firstLine="0"/>
        <w:jc w:val="both"/>
        <w:rPr>
          <w:sz w:val="24"/>
          <w:szCs w:val="24"/>
        </w:rPr>
      </w:pPr>
      <w:r>
        <w:rPr>
          <w:sz w:val="24"/>
        </w:rPr>
        <w:t xml:space="preserve"> </w:t>
      </w:r>
      <w:r>
        <w:rPr>
          <w:sz w:val="24"/>
          <w:szCs w:val="24"/>
        </w:rPr>
        <w:t xml:space="preserve">Specifies the “Programmable Look-And-Feel (PLAF)” which should be used in displaying the client GUI.  Allowable values for </w:t>
      </w:r>
      <w:r w:rsidRPr="008A40B6">
        <w:rPr>
          <w:rFonts w:ascii="Courier New" w:hAnsi="Courier New"/>
          <w:b/>
          <w:i/>
          <w:sz w:val="22"/>
          <w:szCs w:val="22"/>
        </w:rPr>
        <w:t>&lt;type&gt;</w:t>
      </w:r>
      <w:r>
        <w:rPr>
          <w:sz w:val="24"/>
          <w:szCs w:val="24"/>
        </w:rPr>
        <w:t xml:space="preserve"> are  “</w:t>
      </w:r>
      <w:r w:rsidRPr="008A40B6">
        <w:rPr>
          <w:rFonts w:ascii="Arial" w:hAnsi="Arial" w:cs="Arial"/>
          <w:b/>
          <w:sz w:val="24"/>
          <w:szCs w:val="24"/>
        </w:rPr>
        <w:t>java</w:t>
      </w:r>
      <w:r>
        <w:rPr>
          <w:sz w:val="24"/>
          <w:szCs w:val="24"/>
        </w:rPr>
        <w:t>”, which causes the GUI to use the standard Java GUI appearance (which means that client GUIs will look the same regardless of the underlying platform),  and “</w:t>
      </w:r>
      <w:r w:rsidRPr="008A40B6">
        <w:rPr>
          <w:rFonts w:ascii="Arial" w:hAnsi="Arial" w:cs="Arial"/>
          <w:b/>
          <w:sz w:val="24"/>
          <w:szCs w:val="24"/>
        </w:rPr>
        <w:t>native</w:t>
      </w:r>
      <w:r>
        <w:rPr>
          <w:sz w:val="24"/>
          <w:szCs w:val="24"/>
        </w:rPr>
        <w:t xml:space="preserve">”, which causes the GUI to use the underlying platform’s “native look-and-feel” – so for example on a Windows machine </w:t>
      </w:r>
      <w:r w:rsidR="008A40B6">
        <w:rPr>
          <w:sz w:val="24"/>
          <w:szCs w:val="24"/>
        </w:rPr>
        <w:t xml:space="preserve">the GUI </w:t>
      </w:r>
      <w:r>
        <w:rPr>
          <w:sz w:val="24"/>
          <w:szCs w:val="24"/>
        </w:rPr>
        <w:t xml:space="preserve">will look “Windows-like” while on a Mac </w:t>
      </w:r>
      <w:r w:rsidR="008A40B6">
        <w:rPr>
          <w:sz w:val="24"/>
          <w:szCs w:val="24"/>
        </w:rPr>
        <w:t xml:space="preserve">the same GUI </w:t>
      </w:r>
      <w:r>
        <w:rPr>
          <w:sz w:val="24"/>
          <w:szCs w:val="24"/>
        </w:rPr>
        <w:t>will look “Mac-like”.</w:t>
      </w:r>
    </w:p>
    <w:p w14:paraId="180EBA5D" w14:textId="77777777" w:rsidR="00481474" w:rsidRDefault="00481474" w:rsidP="00E33FB1">
      <w:pPr>
        <w:pStyle w:val="Appendix"/>
      </w:pPr>
      <w:bookmarkStart w:id="8810" w:name="_Toc261788249"/>
      <w:bookmarkStart w:id="8811" w:name="_Toc274153641"/>
      <w:bookmarkStart w:id="8812" w:name="_Toc274153777"/>
      <w:bookmarkStart w:id="8813" w:name="_Toc274154104"/>
      <w:bookmarkStart w:id="8814" w:name="_Toc151504502"/>
      <w:r>
        <w:lastRenderedPageBreak/>
        <w:t>Appendix B  –  Networking Constraints</w:t>
      </w:r>
      <w:bookmarkEnd w:id="8810"/>
      <w:bookmarkEnd w:id="8811"/>
      <w:bookmarkEnd w:id="8812"/>
      <w:bookmarkEnd w:id="8813"/>
      <w:bookmarkEnd w:id="8814"/>
    </w:p>
    <w:p w14:paraId="081048D2" w14:textId="77777777" w:rsidR="003C7E74" w:rsidRPr="003C7E74" w:rsidRDefault="003C7E74" w:rsidP="003C7E74">
      <w:pPr>
        <w:rPr>
          <w:rFonts w:ascii="Arial" w:hAnsi="Arial" w:cs="Arial"/>
          <w:b/>
        </w:rPr>
      </w:pPr>
      <w:r>
        <w:rPr>
          <w:rFonts w:ascii="Arial" w:hAnsi="Arial" w:cs="Arial"/>
          <w:b/>
        </w:rPr>
        <w:t>Overview</w:t>
      </w:r>
    </w:p>
    <w:p w14:paraId="73C65B41" w14:textId="77777777" w:rsidR="00481474" w:rsidRDefault="00481474">
      <w:pPr>
        <w:spacing w:before="240"/>
        <w:ind w:firstLine="720"/>
        <w:jc w:val="both"/>
      </w:pPr>
      <w:r>
        <w:t>As mentioned in the beginning of this manual, PC</w:t>
      </w:r>
      <w:r>
        <w:rPr>
          <w:vertAlign w:val="superscript"/>
        </w:rPr>
        <w:t>2</w:t>
      </w:r>
      <w:r>
        <w:t xml:space="preserve"> modules must be able to communicate</w:t>
      </w:r>
      <w:r w:rsidR="00243C62">
        <w:t xml:space="preserve"> with each other via TCP</w:t>
      </w:r>
      <w:r>
        <w:t xml:space="preserve">:  clients must be able to communicate with their servers, and servers in a multi-site contest must be able to communicate </w:t>
      </w:r>
      <w:r w:rsidR="004F09F4">
        <w:t xml:space="preserve">(directly or </w:t>
      </w:r>
      <w:r w:rsidR="00A15A5D">
        <w:t xml:space="preserve">via </w:t>
      </w:r>
      <w:r w:rsidR="00A15A5D">
        <w:rPr>
          <w:i/>
        </w:rPr>
        <w:t>proxies</w:t>
      </w:r>
      <w:r w:rsidR="004F09F4">
        <w:t xml:space="preserve">) </w:t>
      </w:r>
      <w:r>
        <w:t xml:space="preserve">with other servers.  If client machines reside on the same </w:t>
      </w:r>
      <w:r w:rsidR="00562D06">
        <w:t xml:space="preserve">network </w:t>
      </w:r>
      <w:r>
        <w:t>segment as their server, and if all servers have publicly routable IP addresses which can be reached by other servers, then communication should work with no problems.</w:t>
      </w:r>
    </w:p>
    <w:p w14:paraId="1BA7CAF2" w14:textId="6ADBB40C" w:rsidR="00481474" w:rsidRDefault="00481474">
      <w:pPr>
        <w:spacing w:before="240"/>
        <w:ind w:firstLine="720"/>
        <w:jc w:val="both"/>
      </w:pPr>
      <w:r>
        <w:t xml:space="preserve">However, given the wide variety of network configurations which can exist – firewalls, NAT, and VPNs, just to name a few – there may be some constraints in a given network setup which will cause problems in setting up a contest </w:t>
      </w:r>
      <w:del w:id="8815" w:author="John Clevenger [2]" w:date="2022-06-15T16:48:00Z">
        <w:r w:rsidDel="001C4342">
          <w:delText>using  PC</w:delText>
        </w:r>
      </w:del>
      <w:ins w:id="8816" w:author="John Clevenger [2]" w:date="2022-06-15T16:48:00Z">
        <w:r w:rsidR="001C4342">
          <w:t>using PC</w:t>
        </w:r>
      </w:ins>
      <w:r>
        <w:rPr>
          <w:vertAlign w:val="superscript"/>
        </w:rPr>
        <w:t>2</w:t>
      </w:r>
      <w:r>
        <w:t xml:space="preserve">.    </w:t>
      </w:r>
      <w:del w:id="8817" w:author="John Clevenger [2]" w:date="2022-06-15T16:49:00Z">
        <w:r w:rsidDel="001C4342">
          <w:delText>In order to</w:delText>
        </w:r>
      </w:del>
      <w:ins w:id="8818" w:author="John Clevenger [2]" w:date="2022-06-15T16:49:00Z">
        <w:r w:rsidR="001C4342">
          <w:t>To</w:t>
        </w:r>
      </w:ins>
      <w:r>
        <w:t xml:space="preserve"> understand how to avoid (or circumvent) these problems, it is useful to have some understanding of how PC</w:t>
      </w:r>
      <w:r>
        <w:rPr>
          <w:vertAlign w:val="superscript"/>
        </w:rPr>
        <w:t>2</w:t>
      </w:r>
      <w:r>
        <w:t xml:space="preserve"> networking is implemented.</w:t>
      </w:r>
    </w:p>
    <w:p w14:paraId="0F2162FC" w14:textId="77777777" w:rsidR="004F09F4" w:rsidRPr="00643795" w:rsidRDefault="003A20D9" w:rsidP="00230D8D">
      <w:pPr>
        <w:spacing w:before="240"/>
        <w:ind w:firstLine="720"/>
        <w:jc w:val="both"/>
      </w:pPr>
      <w:r>
        <w:t>PC</w:t>
      </w:r>
      <w:r>
        <w:rPr>
          <w:vertAlign w:val="superscript"/>
        </w:rPr>
        <w:t>2</w:t>
      </w:r>
      <w:r>
        <w:t xml:space="preserve"> is written in Java and uses </w:t>
      </w:r>
      <w:r w:rsidR="00A1615F">
        <w:t xml:space="preserve">TCP </w:t>
      </w:r>
      <w:r>
        <w:t>sockets</w:t>
      </w:r>
      <w:r w:rsidR="004F09F4">
        <w:t xml:space="preserve"> for communication between modules</w:t>
      </w:r>
      <w:r w:rsidR="00230D8D">
        <w:t xml:space="preserve">.  </w:t>
      </w:r>
      <w:r w:rsidR="00C903E2">
        <w:t>Server modules listen for incoming connections</w:t>
      </w:r>
      <w:r w:rsidR="004F09F4">
        <w:t>,</w:t>
      </w:r>
      <w:r w:rsidR="00C903E2">
        <w:t xml:space="preserve"> </w:t>
      </w:r>
      <w:r w:rsidR="002D1584">
        <w:t xml:space="preserve">using </w:t>
      </w:r>
      <w:r w:rsidR="00C903E2">
        <w:t>port 50002</w:t>
      </w:r>
      <w:r w:rsidR="000F7C20">
        <w:t xml:space="preserve"> by default</w:t>
      </w:r>
      <w:r w:rsidR="00C903E2">
        <w:t>.</w:t>
      </w:r>
      <w:r w:rsidR="00C903E2">
        <w:rPr>
          <w:rStyle w:val="FootnoteReference"/>
        </w:rPr>
        <w:footnoteReference w:id="56"/>
      </w:r>
      <w:r w:rsidR="00C903E2">
        <w:t xml:space="preserve">  </w:t>
      </w:r>
      <w:r w:rsidR="00230D8D">
        <w:t xml:space="preserve">Client machines initiate connections to </w:t>
      </w:r>
      <w:r w:rsidR="004F09F4">
        <w:t xml:space="preserve">a (single) server based on the </w:t>
      </w:r>
      <w:r w:rsidR="004F09F4" w:rsidRPr="004F09F4">
        <w:rPr>
          <w:rFonts w:ascii="Courier New" w:hAnsi="Courier New" w:cs="Courier New"/>
          <w:b/>
        </w:rPr>
        <w:t>server=</w:t>
      </w:r>
      <w:r w:rsidR="00E97001">
        <w:rPr>
          <w:rFonts w:ascii="Courier New" w:hAnsi="Courier New" w:cs="Courier New"/>
          <w:b/>
        </w:rPr>
        <w:t>IP:port</w:t>
      </w:r>
      <w:r w:rsidR="004F09F4">
        <w:rPr>
          <w:i/>
        </w:rPr>
        <w:t xml:space="preserve"> </w:t>
      </w:r>
      <w:r w:rsidR="004F09F4">
        <w:t xml:space="preserve">attribute in the </w:t>
      </w:r>
      <w:r w:rsidR="004F09F4" w:rsidRPr="004F09F4">
        <w:rPr>
          <w:rFonts w:ascii="Courier New" w:hAnsi="Courier New" w:cs="Courier New"/>
          <w:b/>
        </w:rPr>
        <w:t>[client]</w:t>
      </w:r>
      <w:r w:rsidR="004F09F4">
        <w:t xml:space="preserve"> section of the client machine’s </w:t>
      </w:r>
      <w:r w:rsidR="004F09F4" w:rsidRPr="00E97001">
        <w:rPr>
          <w:i/>
        </w:rPr>
        <w:t>pc2v9.ini</w:t>
      </w:r>
      <w:r w:rsidR="004F09F4">
        <w:t xml:space="preserve"> file.</w:t>
      </w:r>
      <w:r w:rsidR="00643795">
        <w:t xml:space="preserve">  Client machines </w:t>
      </w:r>
      <w:r w:rsidR="00643795">
        <w:rPr>
          <w:i/>
        </w:rPr>
        <w:t xml:space="preserve">only </w:t>
      </w:r>
      <w:r w:rsidR="00643795">
        <w:t xml:space="preserve">communicate with the server specified in their </w:t>
      </w:r>
      <w:r w:rsidR="00643795" w:rsidRPr="00643795">
        <w:rPr>
          <w:i/>
        </w:rPr>
        <w:t>pc2v9.ini</w:t>
      </w:r>
      <w:r w:rsidR="00643795">
        <w:t xml:space="preserve"> file.</w:t>
      </w:r>
    </w:p>
    <w:p w14:paraId="0EDF1273" w14:textId="77777777" w:rsidR="009B2A25" w:rsidRDefault="009B2A25" w:rsidP="009B2A25">
      <w:pPr>
        <w:rPr>
          <w:rFonts w:ascii="Arial" w:hAnsi="Arial" w:cs="Arial"/>
          <w:b/>
        </w:rPr>
      </w:pPr>
    </w:p>
    <w:p w14:paraId="1ED38266" w14:textId="77777777" w:rsidR="009B2A25" w:rsidRDefault="009B2A25" w:rsidP="009B2A25">
      <w:pPr>
        <w:rPr>
          <w:rFonts w:ascii="Arial" w:hAnsi="Arial" w:cs="Arial"/>
          <w:b/>
        </w:rPr>
      </w:pPr>
    </w:p>
    <w:p w14:paraId="333E3482" w14:textId="77777777" w:rsidR="009B2A25" w:rsidRPr="009B2A25" w:rsidRDefault="009B2A25" w:rsidP="009B2A25">
      <w:pPr>
        <w:rPr>
          <w:rFonts w:ascii="Arial" w:hAnsi="Arial" w:cs="Arial"/>
          <w:b/>
        </w:rPr>
      </w:pPr>
      <w:r>
        <w:rPr>
          <w:rFonts w:ascii="Arial" w:hAnsi="Arial" w:cs="Arial"/>
          <w:b/>
        </w:rPr>
        <w:t>Server to Server Communication</w:t>
      </w:r>
    </w:p>
    <w:p w14:paraId="74713491" w14:textId="77777777" w:rsidR="00E97001" w:rsidRDefault="00E97001" w:rsidP="00230D8D">
      <w:pPr>
        <w:spacing w:before="240"/>
        <w:ind w:firstLine="720"/>
        <w:jc w:val="both"/>
      </w:pPr>
      <w:r>
        <w:t xml:space="preserve">When a server is started, it looks in the </w:t>
      </w:r>
      <w:r w:rsidRPr="00E97001">
        <w:rPr>
          <w:rFonts w:ascii="Courier New" w:hAnsi="Courier New" w:cs="Courier New"/>
          <w:b/>
        </w:rPr>
        <w:t>[server]</w:t>
      </w:r>
      <w:r>
        <w:t xml:space="preserve"> section of its </w:t>
      </w:r>
      <w:r w:rsidRPr="00E97001">
        <w:rPr>
          <w:i/>
        </w:rPr>
        <w:t>pc2v9.ini</w:t>
      </w:r>
      <w:r>
        <w:t xml:space="preserve"> file.  </w:t>
      </w:r>
      <w:r w:rsidR="00230D8D">
        <w:t xml:space="preserve"> </w:t>
      </w:r>
      <w:r>
        <w:t xml:space="preserve">If there is no </w:t>
      </w:r>
      <w:r w:rsidRPr="00E97001">
        <w:rPr>
          <w:rFonts w:ascii="Courier New" w:hAnsi="Courier New" w:cs="Courier New"/>
          <w:b/>
        </w:rPr>
        <w:t>remoteServer=</w:t>
      </w:r>
      <w:r>
        <w:rPr>
          <w:rFonts w:ascii="Courier New" w:hAnsi="Courier New" w:cs="Courier New"/>
          <w:b/>
        </w:rPr>
        <w:t>IP:port</w:t>
      </w:r>
      <w:r>
        <w:t xml:space="preserve"> entry in the file, the server assumes it is the “primary” (first) server in the contest, and waits for inbound connections from clients and/or other servers.  </w:t>
      </w:r>
    </w:p>
    <w:p w14:paraId="35FA9A9C" w14:textId="77777777" w:rsidR="00230D8D" w:rsidRDefault="00E97001" w:rsidP="00230D8D">
      <w:pPr>
        <w:spacing w:before="240"/>
        <w:ind w:firstLine="720"/>
        <w:jc w:val="both"/>
      </w:pPr>
      <w:r>
        <w:t xml:space="preserve">If the </w:t>
      </w:r>
      <w:r w:rsidRPr="00E97001">
        <w:rPr>
          <w:rFonts w:ascii="Courier New" w:hAnsi="Courier New" w:cs="Courier New"/>
          <w:b/>
        </w:rPr>
        <w:t>[server]</w:t>
      </w:r>
      <w:r>
        <w:t xml:space="preserve"> section of the </w:t>
      </w:r>
      <w:r w:rsidRPr="00E97001">
        <w:rPr>
          <w:i/>
        </w:rPr>
        <w:t>pc2v9.ini</w:t>
      </w:r>
      <w:r>
        <w:t xml:space="preserve"> file does contain a </w:t>
      </w:r>
      <w:r w:rsidRPr="00E97001">
        <w:rPr>
          <w:rFonts w:ascii="Courier New" w:hAnsi="Courier New" w:cs="Courier New"/>
          <w:b/>
        </w:rPr>
        <w:t>remoteServer=</w:t>
      </w:r>
      <w:r>
        <w:rPr>
          <w:rFonts w:ascii="Courier New" w:hAnsi="Courier New" w:cs="Courier New"/>
          <w:b/>
        </w:rPr>
        <w:t>IP:port</w:t>
      </w:r>
      <w:r>
        <w:t xml:space="preserve"> entry, then the server assumes it is a “secondary” server and it initiates an outbound connection to the remote server at the specified IP:port address</w:t>
      </w:r>
      <w:r w:rsidR="00230D8D">
        <w:t xml:space="preserve">.  </w:t>
      </w:r>
      <w:r>
        <w:t>(This in turn implies that the primary server must always be configured to accept such an inbound connection; there must not be any firewall blocking inbound connections on the specified port at the primary server.)</w:t>
      </w:r>
    </w:p>
    <w:p w14:paraId="6A0A16EE" w14:textId="77777777" w:rsidR="00E97001" w:rsidRDefault="00E97001" w:rsidP="00230D8D">
      <w:pPr>
        <w:spacing w:before="240"/>
        <w:ind w:firstLine="720"/>
        <w:jc w:val="both"/>
      </w:pPr>
      <w:r>
        <w:t xml:space="preserve">Once a secondary server has connected to the primary server, it receives back information </w:t>
      </w:r>
      <w:r w:rsidR="00431804">
        <w:t xml:space="preserve">identifying any </w:t>
      </w:r>
      <w:r w:rsidR="00431804">
        <w:rPr>
          <w:i/>
        </w:rPr>
        <w:t xml:space="preserve">other </w:t>
      </w:r>
      <w:r w:rsidR="00431804">
        <w:t xml:space="preserve">servers which may also be connected to the contest.  </w:t>
      </w:r>
      <w:r w:rsidR="00EB3FE6">
        <w:t>B</w:t>
      </w:r>
      <w:r w:rsidR="00431804">
        <w:t xml:space="preserve">y default </w:t>
      </w:r>
      <w:r w:rsidR="00EB3FE6">
        <w:t xml:space="preserve">it then </w:t>
      </w:r>
      <w:r w:rsidR="00431804">
        <w:t xml:space="preserve">attempts to make a direct connection to those other servers.  This in turn implies that </w:t>
      </w:r>
      <w:r w:rsidR="00EB3FE6">
        <w:t xml:space="preserve">by default </w:t>
      </w:r>
      <w:r w:rsidR="00431804">
        <w:t xml:space="preserve">all secondary servers </w:t>
      </w:r>
      <w:r w:rsidR="00643795">
        <w:t xml:space="preserve">must </w:t>
      </w:r>
      <w:r w:rsidR="00431804">
        <w:t>be configured to accept inbound connections from other servers – that is, there must not be any firewall blocking access to inbound connections on secondary servers.</w:t>
      </w:r>
      <w:r w:rsidR="009B2A25">
        <w:t xml:space="preserve">  (See the section on Proxy Sites below for information on how to avoid the necessity of opening up inbound ports on secondary servers.)</w:t>
      </w:r>
    </w:p>
    <w:p w14:paraId="201E9483" w14:textId="77777777" w:rsidR="003C7E74" w:rsidRDefault="003C7E74" w:rsidP="003C7E74">
      <w:pPr>
        <w:ind w:firstLine="720"/>
      </w:pPr>
    </w:p>
    <w:p w14:paraId="50341638" w14:textId="77777777" w:rsidR="003C7E74" w:rsidRDefault="003C7E74" w:rsidP="00230D8D">
      <w:pPr>
        <w:spacing w:before="240"/>
        <w:ind w:firstLine="720"/>
        <w:jc w:val="both"/>
      </w:pPr>
    </w:p>
    <w:p w14:paraId="794537C2" w14:textId="77777777" w:rsidR="003C7E74" w:rsidRPr="003C7E74" w:rsidRDefault="003C7E74" w:rsidP="003C7E74">
      <w:pPr>
        <w:keepNext/>
        <w:keepLines/>
        <w:rPr>
          <w:rFonts w:ascii="Arial" w:hAnsi="Arial" w:cs="Arial"/>
          <w:b/>
        </w:rPr>
      </w:pPr>
      <w:r>
        <w:rPr>
          <w:rFonts w:ascii="Arial" w:hAnsi="Arial" w:cs="Arial"/>
          <w:b/>
        </w:rPr>
        <w:lastRenderedPageBreak/>
        <w:t>Proxy Sites</w:t>
      </w:r>
    </w:p>
    <w:p w14:paraId="6F791060" w14:textId="172989C5" w:rsidR="009B2A25" w:rsidRDefault="00431804" w:rsidP="00230D8D">
      <w:pPr>
        <w:spacing w:before="240"/>
        <w:ind w:firstLine="720"/>
        <w:jc w:val="both"/>
      </w:pPr>
      <w:r>
        <w:t xml:space="preserve">In situations where it is desired to avoid having to </w:t>
      </w:r>
      <w:del w:id="8819" w:author="John Clevenger [2]" w:date="2022-06-15T16:49:00Z">
        <w:r w:rsidDel="001C4342">
          <w:delText>open up</w:delText>
        </w:r>
      </w:del>
      <w:ins w:id="8820" w:author="John Clevenger [2]" w:date="2022-06-15T16:49:00Z">
        <w:r w:rsidR="001C4342">
          <w:t>open</w:t>
        </w:r>
      </w:ins>
      <w:r>
        <w:t xml:space="preserve"> firewall ports on secondary servers, it is possible to arrange for </w:t>
      </w:r>
      <w:r w:rsidRPr="00643795">
        <w:rPr>
          <w:i/>
        </w:rPr>
        <w:t>proxying</w:t>
      </w:r>
      <w:r w:rsidR="00EB3FE6">
        <w:rPr>
          <w:rStyle w:val="FootnoteReference"/>
        </w:rPr>
        <w:footnoteReference w:id="57"/>
      </w:r>
      <w:r>
        <w:t xml:space="preserve">.  When a secondary server is started, it looks in its </w:t>
      </w:r>
      <w:r w:rsidRPr="00431804">
        <w:rPr>
          <w:i/>
        </w:rPr>
        <w:t>pc2v9.ini</w:t>
      </w:r>
      <w:r>
        <w:t xml:space="preserve"> file for an entry of the form </w:t>
      </w:r>
      <w:r w:rsidRPr="00431804">
        <w:rPr>
          <w:rFonts w:ascii="Courier New" w:hAnsi="Courier New" w:cs="Courier New"/>
          <w:b/>
        </w:rPr>
        <w:t>proxyme=true</w:t>
      </w:r>
      <w:r>
        <w:t xml:space="preserve">.  If this entry is present, then when the secondary server first contacts the primary server it requests </w:t>
      </w:r>
      <w:r w:rsidR="00EB3FE6">
        <w:t xml:space="preserve">that </w:t>
      </w:r>
      <w:r>
        <w:t xml:space="preserve">the primary </w:t>
      </w:r>
      <w:r w:rsidR="00EB3FE6">
        <w:t>should</w:t>
      </w:r>
      <w:r>
        <w:t xml:space="preserve"> act as a proxy for all communications with any other servers.  </w:t>
      </w:r>
    </w:p>
    <w:p w14:paraId="1276194E" w14:textId="1DDB03E1" w:rsidR="00431804" w:rsidRPr="00431804" w:rsidRDefault="00431804" w:rsidP="00230D8D">
      <w:pPr>
        <w:spacing w:before="240"/>
        <w:ind w:firstLine="720"/>
        <w:jc w:val="both"/>
      </w:pPr>
      <w:r>
        <w:t xml:space="preserve">When a secondary server has requested proxying like this, it will not attempt to make direct connections to </w:t>
      </w:r>
      <w:r w:rsidR="00643795">
        <w:t>any server other than</w:t>
      </w:r>
      <w:r>
        <w:t xml:space="preserve"> the primary</w:t>
      </w:r>
      <w:r w:rsidR="00EB3FE6">
        <w:t>, and no other servers will ever attempt to directly contact that secondary server</w:t>
      </w:r>
      <w:r>
        <w:t>; all communications intended for the proxied secondary server will automatically be routed through the pro</w:t>
      </w:r>
      <w:r w:rsidR="0015533F">
        <w:t>xy</w:t>
      </w:r>
      <w:r>
        <w:t xml:space="preserve">.  </w:t>
      </w:r>
      <w:r w:rsidR="004A5F86">
        <w:t xml:space="preserve">The effect of this is that secondary servers which are proxied will never be contacted by any server other than their primary – hence, </w:t>
      </w:r>
      <w:r w:rsidR="004A5F86" w:rsidRPr="009B2A25">
        <w:rPr>
          <w:b/>
        </w:rPr>
        <w:t xml:space="preserve">a proxied secondary server does not have to </w:t>
      </w:r>
      <w:del w:id="8821" w:author="John Clevenger [2]" w:date="2022-06-15T16:49:00Z">
        <w:r w:rsidR="004A5F86" w:rsidRPr="009B2A25" w:rsidDel="001C4342">
          <w:rPr>
            <w:b/>
          </w:rPr>
          <w:delText>open up</w:delText>
        </w:r>
      </w:del>
      <w:ins w:id="8822" w:author="John Clevenger [2]" w:date="2022-06-15T16:49:00Z">
        <w:r w:rsidR="001C4342" w:rsidRPr="009B2A25">
          <w:rPr>
            <w:b/>
          </w:rPr>
          <w:t>open</w:t>
        </w:r>
      </w:ins>
      <w:r w:rsidR="004A5F86" w:rsidRPr="009B2A25">
        <w:rPr>
          <w:b/>
        </w:rPr>
        <w:t xml:space="preserve"> any firewall ports for inbound connections</w:t>
      </w:r>
      <w:r w:rsidR="004A5F86">
        <w:t>.</w:t>
      </w:r>
    </w:p>
    <w:p w14:paraId="57B58480" w14:textId="77777777" w:rsidR="00230D8D" w:rsidRPr="00A3386D" w:rsidRDefault="00230D8D" w:rsidP="0098147C">
      <w:pPr>
        <w:spacing w:before="240"/>
        <w:jc w:val="both"/>
      </w:pPr>
      <w:r>
        <w:tab/>
      </w:r>
    </w:p>
    <w:p w14:paraId="69A9010F" w14:textId="77777777" w:rsidR="009B2A25" w:rsidRDefault="009B2A25" w:rsidP="009B2A25">
      <w:pPr>
        <w:keepNext/>
        <w:keepLines/>
        <w:rPr>
          <w:rFonts w:ascii="Arial" w:hAnsi="Arial" w:cs="Arial"/>
          <w:b/>
        </w:rPr>
      </w:pPr>
      <w:r>
        <w:rPr>
          <w:rFonts w:ascii="Arial" w:hAnsi="Arial" w:cs="Arial"/>
          <w:b/>
        </w:rPr>
        <w:t>NAT</w:t>
      </w:r>
    </w:p>
    <w:p w14:paraId="139A7F22" w14:textId="47969F4F" w:rsidR="009B2A25" w:rsidRDefault="009B2A25" w:rsidP="009B2A25">
      <w:pPr>
        <w:ind w:firstLine="720"/>
        <w:jc w:val="both"/>
      </w:pPr>
      <w:r>
        <w:t>Another constraint on networking has to do with NAT (Network Address Translation).   For PC</w:t>
      </w:r>
      <w:r w:rsidRPr="003A20D9">
        <w:rPr>
          <w:vertAlign w:val="superscript"/>
        </w:rPr>
        <w:t>2</w:t>
      </w:r>
      <w:r>
        <w:t xml:space="preserve"> to work using </w:t>
      </w:r>
      <w:r w:rsidRPr="00A3386D">
        <w:t xml:space="preserve">NAT you </w:t>
      </w:r>
      <w:r>
        <w:t>must</w:t>
      </w:r>
      <w:r w:rsidRPr="00A3386D">
        <w:t xml:space="preserve"> configure port forwarding</w:t>
      </w:r>
      <w:r>
        <w:t xml:space="preserve"> on your </w:t>
      </w:r>
      <w:del w:id="8823" w:author="John Clevenger [2]" w:date="2022-06-15T16:50:00Z">
        <w:r w:rsidDel="001C4342">
          <w:delText xml:space="preserve">firewall, </w:delText>
        </w:r>
        <w:r w:rsidRPr="00A3386D" w:rsidDel="001C4342">
          <w:delText>and</w:delText>
        </w:r>
      </w:del>
      <w:ins w:id="8824" w:author="John Clevenger [2]" w:date="2022-06-15T16:50:00Z">
        <w:r w:rsidR="001C4342">
          <w:t>firewall and</w:t>
        </w:r>
      </w:ins>
      <w:r w:rsidRPr="00A3386D">
        <w:t xml:space="preserve"> configure the </w:t>
      </w:r>
      <w:r>
        <w:t>PC</w:t>
      </w:r>
      <w:r w:rsidRPr="009B2A25">
        <w:rPr>
          <w:vertAlign w:val="superscript"/>
        </w:rPr>
        <w:t>2</w:t>
      </w:r>
      <w:r>
        <w:t xml:space="preserve"> </w:t>
      </w:r>
      <w:r w:rsidRPr="00A3386D">
        <w:t>site table with the public address/port for remote connections.</w:t>
      </w:r>
      <w:r>
        <w:t xml:space="preserve">  Note that this</w:t>
      </w:r>
      <w:r w:rsidR="00B95997">
        <w:t xml:space="preserve"> only applies to non-proxied servers; proxied servers do not receive inbound connection requests and therefore are not affected by port forwarding under NAT.</w:t>
      </w:r>
    </w:p>
    <w:p w14:paraId="290BF74C" w14:textId="77777777" w:rsidR="009B2A25" w:rsidRPr="003C7E74" w:rsidRDefault="009B2A25" w:rsidP="009B2A25">
      <w:pPr>
        <w:keepNext/>
        <w:keepLines/>
        <w:rPr>
          <w:rFonts w:ascii="Arial" w:hAnsi="Arial" w:cs="Arial"/>
          <w:b/>
        </w:rPr>
      </w:pPr>
    </w:p>
    <w:p w14:paraId="4B1ADE13" w14:textId="77777777" w:rsidR="00A3386D" w:rsidRDefault="00A3386D">
      <w:pPr>
        <w:spacing w:before="240"/>
        <w:ind w:firstLine="720"/>
        <w:jc w:val="both"/>
      </w:pPr>
    </w:p>
    <w:p w14:paraId="60C652F8" w14:textId="77777777" w:rsidR="00A3386D" w:rsidRDefault="00A3386D">
      <w:pPr>
        <w:spacing w:before="240"/>
        <w:ind w:firstLine="720"/>
        <w:jc w:val="both"/>
      </w:pPr>
    </w:p>
    <w:p w14:paraId="3369ECA8" w14:textId="77777777" w:rsidR="009446D8" w:rsidRDefault="009446D8">
      <w:pPr>
        <w:spacing w:before="240"/>
        <w:ind w:firstLine="720"/>
        <w:jc w:val="both"/>
      </w:pPr>
    </w:p>
    <w:p w14:paraId="01A8A67A" w14:textId="77777777" w:rsidR="0046413A" w:rsidRDefault="0046413A"/>
    <w:p w14:paraId="3E0747B3" w14:textId="77777777" w:rsidR="00481474" w:rsidRDefault="00481474"/>
    <w:p w14:paraId="38566C68" w14:textId="77777777" w:rsidR="009446D8" w:rsidRDefault="009446D8"/>
    <w:p w14:paraId="66899092" w14:textId="77777777" w:rsidR="009446D8" w:rsidRDefault="009446D8"/>
    <w:p w14:paraId="467C131F" w14:textId="092F3F0F" w:rsidR="00481474" w:rsidRDefault="00BD2517" w:rsidP="00E33FB1">
      <w:pPr>
        <w:pStyle w:val="Appendix"/>
      </w:pPr>
      <w:bookmarkStart w:id="8825" w:name="_Toc261788250"/>
      <w:bookmarkStart w:id="8826" w:name="_Toc274153642"/>
      <w:bookmarkStart w:id="8827" w:name="_Toc274153778"/>
      <w:bookmarkStart w:id="8828" w:name="_Toc274154105"/>
      <w:bookmarkStart w:id="8829" w:name="_Toc151504503"/>
      <w:r>
        <w:lastRenderedPageBreak/>
        <w:t>Appendix C</w:t>
      </w:r>
      <w:r w:rsidR="00481474">
        <w:t xml:space="preserve">  –  </w:t>
      </w:r>
      <w:del w:id="8830" w:author="John Clevenger [2]" w:date="2022-07-19T14:22:00Z">
        <w:r w:rsidR="00481474" w:rsidDel="005C0EA6">
          <w:delText>PC</w:delText>
        </w:r>
        <w:r w:rsidR="00481474" w:rsidDel="005C0EA6">
          <w:rPr>
            <w:vertAlign w:val="superscript"/>
          </w:rPr>
          <w:delText>2</w:delText>
        </w:r>
        <w:r w:rsidR="00481474" w:rsidDel="005C0EA6">
          <w:delText xml:space="preserve"> Server </w:delText>
        </w:r>
      </w:del>
      <w:r w:rsidR="00481474">
        <w:t>Command Line</w:t>
      </w:r>
      <w:bookmarkEnd w:id="8796"/>
      <w:bookmarkEnd w:id="8825"/>
      <w:bookmarkEnd w:id="8826"/>
      <w:bookmarkEnd w:id="8827"/>
      <w:bookmarkEnd w:id="8828"/>
      <w:r w:rsidR="00E47F6B">
        <w:t xml:space="preserve"> Arguments</w:t>
      </w:r>
      <w:bookmarkEnd w:id="8829"/>
    </w:p>
    <w:p w14:paraId="68CE3AD8" w14:textId="4BCE7B30" w:rsidR="008117AF" w:rsidRDefault="005C0EA6" w:rsidP="005C0EA6">
      <w:pPr>
        <w:spacing w:before="120" w:after="120"/>
        <w:ind w:firstLine="540"/>
        <w:jc w:val="both"/>
        <w:rPr>
          <w:ins w:id="8831" w:author="John Clevenger [2]" w:date="2022-09-22T22:08:00Z"/>
        </w:rPr>
      </w:pPr>
      <w:ins w:id="8832" w:author="John Clevenger [2]" w:date="2022-07-19T14:23:00Z">
        <w:r>
          <w:t>The various PC</w:t>
        </w:r>
        <w:r w:rsidRPr="005C0EA6">
          <w:rPr>
            <w:vertAlign w:val="superscript"/>
            <w:rPrChange w:id="8833" w:author="John Clevenger [2]" w:date="2022-07-19T14:23:00Z">
              <w:rPr/>
            </w:rPrChange>
          </w:rPr>
          <w:t>2</w:t>
        </w:r>
        <w:r>
          <w:t xml:space="preserve"> modules</w:t>
        </w:r>
      </w:ins>
      <w:ins w:id="8834" w:author="John Clevenger [2]" w:date="2022-07-19T14:26:00Z">
        <w:r>
          <w:t xml:space="preserve"> </w:t>
        </w:r>
      </w:ins>
      <w:ins w:id="8835" w:author="John Clevenger [2]" w:date="2022-07-19T15:44:00Z">
        <w:r w:rsidR="00582869">
          <w:t xml:space="preserve">(for example, the Server, the Admin, etc.) </w:t>
        </w:r>
      </w:ins>
      <w:ins w:id="8836" w:author="John Clevenger [2]" w:date="2022-07-19T15:42:00Z">
        <w:r w:rsidR="00582869">
          <w:t xml:space="preserve">are </w:t>
        </w:r>
      </w:ins>
      <w:ins w:id="8837" w:author="John Clevenger [2]" w:date="2022-07-19T15:43:00Z">
        <w:r w:rsidR="00582869">
          <w:t xml:space="preserve">invoked by executing one of several </w:t>
        </w:r>
        <w:r w:rsidR="00582869" w:rsidRPr="00582869">
          <w:rPr>
            <w:i/>
            <w:iCs/>
            <w:rPrChange w:id="8838" w:author="John Clevenger [2]" w:date="2022-07-19T15:44:00Z">
              <w:rPr/>
            </w:rPrChange>
          </w:rPr>
          <w:t>command scripts</w:t>
        </w:r>
        <w:r w:rsidR="00582869">
          <w:t xml:space="preserve"> (see the section on </w:t>
        </w:r>
        <w:r w:rsidR="00582869" w:rsidRPr="003F07BE">
          <w:rPr>
            <w:b/>
            <w:bCs/>
          </w:rPr>
          <w:t>Built-in Commands</w:t>
        </w:r>
        <w:r w:rsidR="00582869">
          <w:t xml:space="preserve"> in the chapter on </w:t>
        </w:r>
        <w:r w:rsidR="00582869" w:rsidRPr="003F07BE">
          <w:rPr>
            <w:b/>
            <w:bCs/>
          </w:rPr>
          <w:t>Startup Procedures</w:t>
        </w:r>
        <w:r w:rsidR="00582869">
          <w:t xml:space="preserve">).  </w:t>
        </w:r>
      </w:ins>
      <w:ins w:id="8839" w:author="John Clevenger [2]" w:date="2022-07-19T15:44:00Z">
        <w:r w:rsidR="00582869">
          <w:t xml:space="preserve">Each command script </w:t>
        </w:r>
      </w:ins>
      <w:ins w:id="8840" w:author="John Clevenger [2]" w:date="2022-07-19T14:26:00Z">
        <w:r>
          <w:t>accept</w:t>
        </w:r>
      </w:ins>
      <w:ins w:id="8841" w:author="John Clevenger [2]" w:date="2022-07-19T15:44:00Z">
        <w:r w:rsidR="00582869">
          <w:t>s</w:t>
        </w:r>
      </w:ins>
      <w:ins w:id="8842" w:author="John Clevenger [2]" w:date="2022-07-19T14:26:00Z">
        <w:r>
          <w:t xml:space="preserve"> a variety of </w:t>
        </w:r>
        <w:r w:rsidR="00FA3867">
          <w:t>command line arguments to control</w:t>
        </w:r>
      </w:ins>
      <w:ins w:id="8843" w:author="John Clevenger [2]" w:date="2022-07-19T15:01:00Z">
        <w:r w:rsidR="000321AE">
          <w:t xml:space="preserve"> </w:t>
        </w:r>
      </w:ins>
      <w:ins w:id="8844" w:author="John Clevenger [2]" w:date="2022-07-19T15:44:00Z">
        <w:r w:rsidR="00582869">
          <w:t>its</w:t>
        </w:r>
      </w:ins>
      <w:ins w:id="8845" w:author="John Clevenger [2]" w:date="2022-07-19T14:27:00Z">
        <w:r w:rsidR="00FA3867">
          <w:t xml:space="preserve"> operation.</w:t>
        </w:r>
      </w:ins>
      <w:ins w:id="8846" w:author="John Clevenger [2]" w:date="2022-07-19T15:45:00Z">
        <w:r w:rsidR="00582869">
          <w:rPr>
            <w:rStyle w:val="FootnoteReference"/>
          </w:rPr>
          <w:footnoteReference w:id="58"/>
        </w:r>
      </w:ins>
      <w:ins w:id="8857" w:author="John Clevenger [2]" w:date="2022-07-19T14:27:00Z">
        <w:r w:rsidR="00FA3867">
          <w:t xml:space="preserve">  </w:t>
        </w:r>
      </w:ins>
      <w:ins w:id="8858" w:author="John Clevenger [2]" w:date="2022-09-22T22:14:00Z">
        <w:r w:rsidR="001E3EFB">
          <w:t>With one exception (“-F”),</w:t>
        </w:r>
      </w:ins>
      <w:ins w:id="8859" w:author="John Clevenger [2]" w:date="2022-07-19T14:27:00Z">
        <w:r w:rsidR="00FA3867">
          <w:t xml:space="preserve"> arguments are </w:t>
        </w:r>
      </w:ins>
      <w:ins w:id="8860" w:author="John Clevenger [2]" w:date="2022-07-19T14:30:00Z">
        <w:r w:rsidR="00FA3867">
          <w:t>preceded by double dashes</w:t>
        </w:r>
      </w:ins>
      <w:ins w:id="8861" w:author="John Clevenger [2]" w:date="2022-07-19T14:31:00Z">
        <w:r w:rsidR="00FA3867">
          <w:t>, e.g. “</w:t>
        </w:r>
      </w:ins>
      <w:ins w:id="8862" w:author="John Clevenger [2]" w:date="2022-07-19T14:33:00Z">
        <w:r w:rsidR="003E0A50">
          <w:rPr>
            <w:rFonts w:ascii="Courier New" w:hAnsi="Courier New" w:cs="Courier New"/>
            <w:b/>
            <w:bCs/>
          </w:rPr>
          <w:t>--</w:t>
        </w:r>
      </w:ins>
      <w:ins w:id="8863" w:author="John Clevenger [2]" w:date="2022-07-19T14:28:00Z">
        <w:r w:rsidR="00FA3867" w:rsidRPr="00FA3867">
          <w:rPr>
            <w:rFonts w:ascii="Courier New" w:hAnsi="Courier New" w:cs="Courier New"/>
            <w:b/>
            <w:bCs/>
            <w:rPrChange w:id="8864" w:author="John Clevenger [2]" w:date="2022-07-19T14:29:00Z">
              <w:rPr/>
            </w:rPrChange>
          </w:rPr>
          <w:t>xxx</w:t>
        </w:r>
      </w:ins>
      <w:ins w:id="8865" w:author="John Clevenger [2]" w:date="2022-07-19T14:33:00Z">
        <w:r w:rsidR="003E0A50">
          <w:t>”</w:t>
        </w:r>
      </w:ins>
      <w:ins w:id="8866" w:author="John Clevenger [2]" w:date="2022-07-19T14:28:00Z">
        <w:r w:rsidR="00FA3867">
          <w:t xml:space="preserve">, where </w:t>
        </w:r>
        <w:r w:rsidR="00FA3867" w:rsidRPr="00FA3867">
          <w:rPr>
            <w:rFonts w:ascii="Courier New" w:hAnsi="Courier New" w:cs="Courier New"/>
            <w:b/>
            <w:bCs/>
            <w:rPrChange w:id="8867" w:author="John Clevenger [2]" w:date="2022-07-19T14:29:00Z">
              <w:rPr/>
            </w:rPrChange>
          </w:rPr>
          <w:t>xxx</w:t>
        </w:r>
        <w:r w:rsidR="00FA3867">
          <w:t xml:space="preserve"> is the</w:t>
        </w:r>
      </w:ins>
      <w:ins w:id="8868" w:author="John Clevenger [2]" w:date="2022-07-19T14:29:00Z">
        <w:r w:rsidR="00FA3867">
          <w:t xml:space="preserve"> </w:t>
        </w:r>
      </w:ins>
      <w:ins w:id="8869" w:author="John Clevenger [2]" w:date="2022-07-19T14:30:00Z">
        <w:r w:rsidR="00FA3867">
          <w:t>name of the argument</w:t>
        </w:r>
      </w:ins>
      <w:ins w:id="8870" w:author="John Clevenger [2]" w:date="2022-07-19T14:31:00Z">
        <w:r w:rsidR="00FA3867">
          <w:t xml:space="preserve">.  Some arguments may be followed by </w:t>
        </w:r>
      </w:ins>
      <w:ins w:id="8871" w:author="John Clevenger [2]" w:date="2022-07-19T14:34:00Z">
        <w:r w:rsidR="003E0A50">
          <w:t>parameters</w:t>
        </w:r>
      </w:ins>
      <w:ins w:id="8872" w:author="John Clevenger [2]" w:date="2022-07-19T14:31:00Z">
        <w:r w:rsidR="00FA3867">
          <w:t>, some of which may be required while others are optional.</w:t>
        </w:r>
      </w:ins>
      <w:ins w:id="8873" w:author="John Clevenger [2]" w:date="2022-07-19T14:32:00Z">
        <w:r w:rsidR="003E0A50">
          <w:t xml:space="preserve">  </w:t>
        </w:r>
      </w:ins>
    </w:p>
    <w:p w14:paraId="201009D5" w14:textId="7F188E40" w:rsidR="005C0EA6" w:rsidRDefault="008117AF" w:rsidP="005C0EA6">
      <w:pPr>
        <w:spacing w:before="120" w:after="120"/>
        <w:ind w:firstLine="540"/>
        <w:jc w:val="both"/>
        <w:rPr>
          <w:ins w:id="8874" w:author="John Clevenger [2]" w:date="2022-07-19T14:31:00Z"/>
        </w:rPr>
      </w:pPr>
      <w:ins w:id="8875" w:author="John Clevenger [2]" w:date="2022-09-22T22:08:00Z">
        <w:r>
          <w:t>The following tables define the allowed (valid) arguments.  S</w:t>
        </w:r>
      </w:ins>
      <w:ins w:id="8876" w:author="John Clevenger [2]" w:date="2022-09-22T22:06:00Z">
        <w:r>
          <w:t xml:space="preserve">pecifying an </w:t>
        </w:r>
      </w:ins>
      <w:ins w:id="8877" w:author="John Clevenger [2]" w:date="2022-09-22T22:08:00Z">
        <w:r>
          <w:t xml:space="preserve">invalid </w:t>
        </w:r>
      </w:ins>
      <w:ins w:id="8878" w:author="John Clevenger [2]" w:date="2022-09-22T22:06:00Z">
        <w:r>
          <w:t xml:space="preserve">argument </w:t>
        </w:r>
      </w:ins>
      <w:ins w:id="8879" w:author="John Clevenger [2]" w:date="2022-09-22T22:09:00Z">
        <w:r>
          <w:t xml:space="preserve">(that is, an argument </w:t>
        </w:r>
      </w:ins>
      <w:ins w:id="8880" w:author="John Clevenger [2]" w:date="2022-09-22T22:06:00Z">
        <w:r>
          <w:t>not listed in one of the following tables</w:t>
        </w:r>
      </w:ins>
      <w:ins w:id="8881" w:author="John Clevenger [2]" w:date="2022-09-22T22:09:00Z">
        <w:r>
          <w:t>)</w:t>
        </w:r>
      </w:ins>
      <w:ins w:id="8882" w:author="John Clevenger [2]" w:date="2022-09-22T22:06:00Z">
        <w:r>
          <w:t xml:space="preserve"> causes the invoked module to terminate with a fatal error</w:t>
        </w:r>
      </w:ins>
      <w:ins w:id="8883" w:author="John Clevenger [2]" w:date="2022-09-22T22:15:00Z">
        <w:r w:rsidR="00A93DB2">
          <w:t xml:space="preserve"> message</w:t>
        </w:r>
      </w:ins>
      <w:ins w:id="8884" w:author="John Clevenger [2]" w:date="2022-09-22T22:06:00Z">
        <w:r>
          <w:t>.</w:t>
        </w:r>
      </w:ins>
      <w:ins w:id="8885" w:author="John Clevenger [2]" w:date="2022-09-22T22:09:00Z">
        <w:r w:rsidRPr="008117AF">
          <w:t xml:space="preserve"> </w:t>
        </w:r>
        <w:r>
          <w:t>Any (valid) arguments which are not used by a given module are silently ignored.</w:t>
        </w:r>
      </w:ins>
    </w:p>
    <w:p w14:paraId="18940E11" w14:textId="09E29CA6" w:rsidR="003E0A50" w:rsidRDefault="003E0A50" w:rsidP="005C0EA6">
      <w:pPr>
        <w:spacing w:before="120" w:after="120"/>
        <w:ind w:firstLine="540"/>
        <w:jc w:val="both"/>
        <w:rPr>
          <w:ins w:id="8886" w:author="John Clevenger [2]" w:date="2022-07-19T14:32:00Z"/>
        </w:rPr>
      </w:pPr>
      <w:ins w:id="8887" w:author="John Clevenger [2]" w:date="2022-07-19T14:31:00Z">
        <w:r>
          <w:t xml:space="preserve">The following table </w:t>
        </w:r>
      </w:ins>
      <w:ins w:id="8888" w:author="John Clevenger [2]" w:date="2022-07-19T14:32:00Z">
        <w:r>
          <w:t xml:space="preserve">lists the </w:t>
        </w:r>
      </w:ins>
      <w:ins w:id="8889" w:author="John Clevenger [2]" w:date="2022-07-19T15:26:00Z">
        <w:r w:rsidR="00DD6E5B">
          <w:t>most commonly used</w:t>
        </w:r>
      </w:ins>
      <w:ins w:id="8890" w:author="John Clevenger [2]" w:date="2022-07-19T14:49:00Z">
        <w:r w:rsidR="00227A46">
          <w:t xml:space="preserve"> command line </w:t>
        </w:r>
      </w:ins>
      <w:ins w:id="8891" w:author="John Clevenger [2]" w:date="2022-07-19T14:32:00Z">
        <w:r>
          <w:t>arguments.</w:t>
        </w:r>
      </w:ins>
      <w:ins w:id="8892" w:author="John Clevenger [2]" w:date="2022-07-19T14:50:00Z">
        <w:r w:rsidR="00227A46" w:rsidRPr="00227A46">
          <w:t xml:space="preserve"> </w:t>
        </w:r>
      </w:ins>
    </w:p>
    <w:p w14:paraId="7ADA2E6C" w14:textId="54CF9DE7" w:rsidR="003E0A50" w:rsidRDefault="003E0A50" w:rsidP="005C0EA6">
      <w:pPr>
        <w:spacing w:before="120" w:after="120"/>
        <w:ind w:firstLine="540"/>
        <w:jc w:val="both"/>
        <w:rPr>
          <w:ins w:id="8893" w:author="John Clevenger [2]" w:date="2022-07-19T14:35:00Z"/>
        </w:rPr>
      </w:pPr>
    </w:p>
    <w:tbl>
      <w:tblPr>
        <w:tblStyle w:val="TableGrid"/>
        <w:tblW w:w="10008" w:type="dxa"/>
        <w:tblLook w:val="04A0" w:firstRow="1" w:lastRow="0" w:firstColumn="1" w:lastColumn="0" w:noHBand="0" w:noVBand="1"/>
        <w:tblPrChange w:id="8894" w:author="John Clevenger [2]" w:date="2022-07-19T15:16:00Z">
          <w:tblPr>
            <w:tblStyle w:val="TableGrid"/>
            <w:tblW w:w="0" w:type="auto"/>
            <w:tblLook w:val="04A0" w:firstRow="1" w:lastRow="0" w:firstColumn="1" w:lastColumn="0" w:noHBand="0" w:noVBand="1"/>
          </w:tblPr>
        </w:tblPrChange>
      </w:tblPr>
      <w:tblGrid>
        <w:gridCol w:w="3078"/>
        <w:gridCol w:w="2160"/>
        <w:gridCol w:w="4770"/>
        <w:tblGridChange w:id="8895">
          <w:tblGrid>
            <w:gridCol w:w="1998"/>
            <w:gridCol w:w="1080"/>
            <w:gridCol w:w="1260"/>
            <w:gridCol w:w="425"/>
            <w:gridCol w:w="475"/>
            <w:gridCol w:w="2073"/>
            <w:gridCol w:w="2402"/>
            <w:gridCol w:w="295"/>
          </w:tblGrid>
        </w:tblGridChange>
      </w:tblGrid>
      <w:tr w:rsidR="00227A46" w:rsidRPr="00227A46" w14:paraId="4C8439C8" w14:textId="77777777" w:rsidTr="003B72E3">
        <w:trPr>
          <w:ins w:id="8896" w:author="John Clevenger [2]" w:date="2022-07-19T14:36:00Z"/>
          <w:trPrChange w:id="8897" w:author="John Clevenger [2]" w:date="2022-07-19T15:16:00Z">
            <w:trPr>
              <w:gridAfter w:val="0"/>
            </w:trPr>
          </w:trPrChange>
        </w:trPr>
        <w:tc>
          <w:tcPr>
            <w:tcW w:w="3078" w:type="dxa"/>
            <w:tcPrChange w:id="8898" w:author="John Clevenger [2]" w:date="2022-07-19T15:16:00Z">
              <w:tcPr>
                <w:tcW w:w="1998" w:type="dxa"/>
              </w:tcPr>
            </w:tcPrChange>
          </w:tcPr>
          <w:p w14:paraId="3A1AA371" w14:textId="612840FB" w:rsidR="00227A46" w:rsidRPr="00702652" w:rsidRDefault="00227A46">
            <w:pPr>
              <w:spacing w:before="120" w:after="120"/>
              <w:jc w:val="center"/>
              <w:rPr>
                <w:ins w:id="8899" w:author="John Clevenger [2]" w:date="2022-07-19T14:36:00Z"/>
                <w:rFonts w:ascii="Courier New" w:hAnsi="Courier New" w:cs="Courier New"/>
                <w:b/>
                <w:bCs/>
                <w:rPrChange w:id="8900" w:author="John Clevenger [2]" w:date="2022-07-19T14:37:00Z">
                  <w:rPr>
                    <w:ins w:id="8901" w:author="John Clevenger [2]" w:date="2022-07-19T14:36:00Z"/>
                  </w:rPr>
                </w:rPrChange>
              </w:rPr>
              <w:pPrChange w:id="8902" w:author="John Clevenger [2]" w:date="2022-07-19T14:55:00Z">
                <w:pPr>
                  <w:spacing w:before="120" w:after="120"/>
                  <w:jc w:val="both"/>
                </w:pPr>
              </w:pPrChange>
            </w:pPr>
            <w:ins w:id="8903" w:author="John Clevenger [2]" w:date="2022-07-19T14:36:00Z">
              <w:r w:rsidRPr="00702652">
                <w:rPr>
                  <w:rFonts w:ascii="Courier New" w:hAnsi="Courier New" w:cs="Courier New"/>
                  <w:b/>
                  <w:bCs/>
                  <w:rPrChange w:id="8904" w:author="John Clevenger [2]" w:date="2022-07-19T14:37:00Z">
                    <w:rPr/>
                  </w:rPrChange>
                </w:rPr>
                <w:t>Argument</w:t>
              </w:r>
            </w:ins>
          </w:p>
        </w:tc>
        <w:tc>
          <w:tcPr>
            <w:tcW w:w="2160" w:type="dxa"/>
            <w:tcPrChange w:id="8905" w:author="John Clevenger [2]" w:date="2022-07-19T15:16:00Z">
              <w:tcPr>
                <w:tcW w:w="2340" w:type="dxa"/>
                <w:gridSpan w:val="2"/>
              </w:tcPr>
            </w:tcPrChange>
          </w:tcPr>
          <w:p w14:paraId="2AFCEDAF" w14:textId="1CCCB641" w:rsidR="00227A46" w:rsidRPr="00702652" w:rsidRDefault="00227A46">
            <w:pPr>
              <w:spacing w:before="120" w:after="120"/>
              <w:jc w:val="center"/>
              <w:rPr>
                <w:ins w:id="8906" w:author="John Clevenger [2]" w:date="2022-07-19T14:36:00Z"/>
                <w:rFonts w:ascii="Courier New" w:hAnsi="Courier New" w:cs="Courier New"/>
                <w:b/>
                <w:bCs/>
                <w:rPrChange w:id="8907" w:author="John Clevenger [2]" w:date="2022-07-19T14:37:00Z">
                  <w:rPr>
                    <w:ins w:id="8908" w:author="John Clevenger [2]" w:date="2022-07-19T14:36:00Z"/>
                  </w:rPr>
                </w:rPrChange>
              </w:rPr>
              <w:pPrChange w:id="8909" w:author="John Clevenger [2]" w:date="2022-07-19T14:42:00Z">
                <w:pPr>
                  <w:spacing w:before="120" w:after="120"/>
                  <w:jc w:val="both"/>
                </w:pPr>
              </w:pPrChange>
            </w:pPr>
            <w:ins w:id="8910" w:author="John Clevenger [2]" w:date="2022-07-19T14:36:00Z">
              <w:r w:rsidRPr="00702652">
                <w:rPr>
                  <w:rFonts w:ascii="Courier New" w:hAnsi="Courier New" w:cs="Courier New"/>
                  <w:b/>
                  <w:bCs/>
                  <w:rPrChange w:id="8911" w:author="John Clevenger [2]" w:date="2022-07-19T14:37:00Z">
                    <w:rPr/>
                  </w:rPrChange>
                </w:rPr>
                <w:t>Parameters</w:t>
              </w:r>
            </w:ins>
          </w:p>
        </w:tc>
        <w:tc>
          <w:tcPr>
            <w:tcW w:w="4770" w:type="dxa"/>
            <w:tcPrChange w:id="8912" w:author="John Clevenger [2]" w:date="2022-07-19T15:16:00Z">
              <w:tcPr>
                <w:tcW w:w="2973" w:type="dxa"/>
                <w:gridSpan w:val="3"/>
              </w:tcPr>
            </w:tcPrChange>
          </w:tcPr>
          <w:p w14:paraId="44371EED" w14:textId="52B69E2F" w:rsidR="00227A46" w:rsidRPr="00702652" w:rsidRDefault="00227A46">
            <w:pPr>
              <w:spacing w:before="120" w:after="120"/>
              <w:jc w:val="center"/>
              <w:rPr>
                <w:ins w:id="8913" w:author="John Clevenger [2]" w:date="2022-07-19T14:36:00Z"/>
                <w:rFonts w:ascii="Courier New" w:hAnsi="Courier New" w:cs="Courier New"/>
                <w:b/>
                <w:bCs/>
                <w:rPrChange w:id="8914" w:author="John Clevenger [2]" w:date="2022-07-19T14:37:00Z">
                  <w:rPr>
                    <w:ins w:id="8915" w:author="John Clevenger [2]" w:date="2022-07-19T14:36:00Z"/>
                  </w:rPr>
                </w:rPrChange>
              </w:rPr>
              <w:pPrChange w:id="8916" w:author="John Clevenger [2]" w:date="2022-07-19T14:42:00Z">
                <w:pPr>
                  <w:spacing w:before="120" w:after="120"/>
                  <w:jc w:val="both"/>
                </w:pPr>
              </w:pPrChange>
            </w:pPr>
            <w:ins w:id="8917" w:author="John Clevenger [2]" w:date="2022-07-19T14:37:00Z">
              <w:r w:rsidRPr="00702652">
                <w:rPr>
                  <w:rFonts w:ascii="Courier New" w:hAnsi="Courier New" w:cs="Courier New"/>
                  <w:b/>
                  <w:bCs/>
                  <w:rPrChange w:id="8918" w:author="John Clevenger [2]" w:date="2022-07-19T14:37:00Z">
                    <w:rPr/>
                  </w:rPrChange>
                </w:rPr>
                <w:t>Purpose</w:t>
              </w:r>
            </w:ins>
          </w:p>
        </w:tc>
      </w:tr>
      <w:tr w:rsidR="0091528E" w:rsidRPr="00227A46" w14:paraId="1B5A6DE7" w14:textId="77777777" w:rsidTr="003B72E3">
        <w:trPr>
          <w:ins w:id="8919" w:author="John Clevenger [2]" w:date="2022-07-19T15:39:00Z"/>
        </w:trPr>
        <w:tc>
          <w:tcPr>
            <w:tcW w:w="3078" w:type="dxa"/>
          </w:tcPr>
          <w:p w14:paraId="5447080A" w14:textId="45DA0B93" w:rsidR="0091528E" w:rsidRPr="0091528E" w:rsidRDefault="0091528E" w:rsidP="00893BF3">
            <w:pPr>
              <w:spacing w:before="120" w:after="120"/>
              <w:jc w:val="center"/>
              <w:rPr>
                <w:ins w:id="8920" w:author="John Clevenger [2]" w:date="2022-07-19T15:39:00Z"/>
                <w:rFonts w:ascii="Courier New" w:hAnsi="Courier New" w:cs="Courier New"/>
                <w:b/>
                <w:bCs/>
              </w:rPr>
            </w:pPr>
            <w:ins w:id="8921" w:author="John Clevenger [2]" w:date="2022-07-19T15:40:00Z">
              <w:r w:rsidRPr="003F07BE">
                <w:rPr>
                  <w:rFonts w:ascii="Courier New" w:hAnsi="Courier New" w:cs="Courier New"/>
                  <w:b/>
                  <w:bCs/>
                </w:rPr>
                <w:t>--</w:t>
              </w:r>
              <w:r>
                <w:rPr>
                  <w:rFonts w:ascii="Courier New" w:hAnsi="Courier New" w:cs="Courier New"/>
                  <w:b/>
                  <w:bCs/>
                </w:rPr>
                <w:t>help</w:t>
              </w:r>
            </w:ins>
          </w:p>
        </w:tc>
        <w:tc>
          <w:tcPr>
            <w:tcW w:w="2160" w:type="dxa"/>
          </w:tcPr>
          <w:p w14:paraId="440C5088" w14:textId="77777777" w:rsidR="0091528E" w:rsidRPr="0091528E" w:rsidRDefault="0091528E" w:rsidP="00EE68B0">
            <w:pPr>
              <w:spacing w:before="120" w:after="120"/>
              <w:jc w:val="center"/>
              <w:rPr>
                <w:ins w:id="8922" w:author="John Clevenger [2]" w:date="2022-07-19T15:39:00Z"/>
                <w:rFonts w:ascii="Courier New" w:hAnsi="Courier New" w:cs="Courier New"/>
                <w:b/>
                <w:bCs/>
              </w:rPr>
            </w:pPr>
          </w:p>
        </w:tc>
        <w:tc>
          <w:tcPr>
            <w:tcW w:w="4770" w:type="dxa"/>
          </w:tcPr>
          <w:p w14:paraId="277A56A3" w14:textId="3E8E6836" w:rsidR="0091528E" w:rsidRPr="0091528E" w:rsidRDefault="0091528E" w:rsidP="00EE68B0">
            <w:pPr>
              <w:spacing w:before="120" w:after="120"/>
              <w:jc w:val="center"/>
              <w:rPr>
                <w:ins w:id="8923" w:author="John Clevenger [2]" w:date="2022-07-19T15:39:00Z"/>
                <w:rPrChange w:id="8924" w:author="John Clevenger [2]" w:date="2022-07-19T15:40:00Z">
                  <w:rPr>
                    <w:ins w:id="8925" w:author="John Clevenger [2]" w:date="2022-07-19T15:39:00Z"/>
                    <w:rFonts w:ascii="Courier New" w:hAnsi="Courier New" w:cs="Courier New"/>
                    <w:b/>
                    <w:bCs/>
                  </w:rPr>
                </w:rPrChange>
              </w:rPr>
            </w:pPr>
            <w:ins w:id="8926" w:author="John Clevenger [2]" w:date="2022-07-19T15:40:00Z">
              <w:r>
                <w:t>Displays a short “usage” message for the specified PC2 module.</w:t>
              </w:r>
            </w:ins>
          </w:p>
        </w:tc>
      </w:tr>
      <w:tr w:rsidR="00B640AD" w:rsidRPr="00227A46" w14:paraId="5E4E6CC4" w14:textId="77777777" w:rsidTr="003B72E3">
        <w:trPr>
          <w:ins w:id="8927" w:author="John Clevenger [2]" w:date="2022-07-19T15:59:00Z"/>
        </w:trPr>
        <w:tc>
          <w:tcPr>
            <w:tcW w:w="3078" w:type="dxa"/>
          </w:tcPr>
          <w:p w14:paraId="1D694A48" w14:textId="619BFD01" w:rsidR="00B640AD" w:rsidRPr="003F07BE" w:rsidRDefault="00B640AD" w:rsidP="00893BF3">
            <w:pPr>
              <w:spacing w:before="120" w:after="120"/>
              <w:jc w:val="center"/>
              <w:rPr>
                <w:ins w:id="8928" w:author="John Clevenger [2]" w:date="2022-07-19T15:59:00Z"/>
                <w:rFonts w:ascii="Courier New" w:hAnsi="Courier New" w:cs="Courier New"/>
                <w:b/>
                <w:bCs/>
              </w:rPr>
            </w:pPr>
            <w:ins w:id="8929" w:author="John Clevenger [2]" w:date="2022-07-19T15:59:00Z">
              <w:r w:rsidRPr="003F07BE">
                <w:rPr>
                  <w:rFonts w:ascii="Courier New" w:hAnsi="Courier New" w:cs="Courier New"/>
                  <w:b/>
                  <w:bCs/>
                </w:rPr>
                <w:t>--</w:t>
              </w:r>
              <w:r>
                <w:rPr>
                  <w:rFonts w:ascii="Courier New" w:hAnsi="Courier New" w:cs="Courier New"/>
                  <w:b/>
                  <w:bCs/>
                </w:rPr>
                <w:t>server</w:t>
              </w:r>
            </w:ins>
          </w:p>
        </w:tc>
        <w:tc>
          <w:tcPr>
            <w:tcW w:w="2160" w:type="dxa"/>
          </w:tcPr>
          <w:p w14:paraId="6B5379EE" w14:textId="77777777" w:rsidR="00B640AD" w:rsidRPr="0091528E" w:rsidRDefault="00B640AD" w:rsidP="00EE68B0">
            <w:pPr>
              <w:spacing w:before="120" w:after="120"/>
              <w:jc w:val="center"/>
              <w:rPr>
                <w:ins w:id="8930" w:author="John Clevenger [2]" w:date="2022-07-19T15:59:00Z"/>
                <w:rFonts w:ascii="Courier New" w:hAnsi="Courier New" w:cs="Courier New"/>
                <w:b/>
                <w:bCs/>
              </w:rPr>
            </w:pPr>
          </w:p>
        </w:tc>
        <w:tc>
          <w:tcPr>
            <w:tcW w:w="4770" w:type="dxa"/>
          </w:tcPr>
          <w:p w14:paraId="7C798E20" w14:textId="05F2A63F" w:rsidR="00B640AD" w:rsidRDefault="00B640AD" w:rsidP="00EE68B0">
            <w:pPr>
              <w:spacing w:before="120" w:after="120"/>
              <w:jc w:val="center"/>
              <w:rPr>
                <w:ins w:id="8931" w:author="John Clevenger [2]" w:date="2022-07-19T15:59:00Z"/>
              </w:rPr>
            </w:pPr>
            <w:ins w:id="8932" w:author="John Clevenger [2]" w:date="2022-07-19T15:59:00Z">
              <w:r>
                <w:t>Specif</w:t>
              </w:r>
            </w:ins>
            <w:ins w:id="8933" w:author="John Clevenger [2]" w:date="2022-07-19T16:00:00Z">
              <w:r>
                <w:t>ies that the PC2 module being started is a server.</w:t>
              </w:r>
            </w:ins>
          </w:p>
        </w:tc>
      </w:tr>
      <w:tr w:rsidR="00227A46" w14:paraId="6125F1F1" w14:textId="77777777" w:rsidTr="003B72E3">
        <w:trPr>
          <w:ins w:id="8934" w:author="John Clevenger [2]" w:date="2022-07-19T14:36:00Z"/>
          <w:trPrChange w:id="8935" w:author="John Clevenger [2]" w:date="2022-07-19T15:16:00Z">
            <w:trPr>
              <w:gridAfter w:val="0"/>
            </w:trPr>
          </w:trPrChange>
        </w:trPr>
        <w:tc>
          <w:tcPr>
            <w:tcW w:w="3078" w:type="dxa"/>
            <w:tcPrChange w:id="8936" w:author="John Clevenger [2]" w:date="2022-07-19T15:16:00Z">
              <w:tcPr>
                <w:tcW w:w="1998" w:type="dxa"/>
              </w:tcPr>
            </w:tcPrChange>
          </w:tcPr>
          <w:p w14:paraId="07A9852D" w14:textId="4A651907" w:rsidR="00227A46" w:rsidRPr="00702652" w:rsidRDefault="00227A46">
            <w:pPr>
              <w:spacing w:before="120" w:after="120"/>
              <w:jc w:val="center"/>
              <w:rPr>
                <w:ins w:id="8937" w:author="John Clevenger [2]" w:date="2022-07-19T14:36:00Z"/>
                <w:rFonts w:ascii="Courier New" w:hAnsi="Courier New" w:cs="Courier New"/>
                <w:b/>
                <w:bCs/>
                <w:rPrChange w:id="8938" w:author="John Clevenger [2]" w:date="2022-07-19T14:41:00Z">
                  <w:rPr>
                    <w:ins w:id="8939" w:author="John Clevenger [2]" w:date="2022-07-19T14:36:00Z"/>
                  </w:rPr>
                </w:rPrChange>
              </w:rPr>
              <w:pPrChange w:id="8940" w:author="John Clevenger [2]" w:date="2022-07-19T14:55:00Z">
                <w:pPr>
                  <w:spacing w:before="120" w:after="120"/>
                  <w:jc w:val="both"/>
                </w:pPr>
              </w:pPrChange>
            </w:pPr>
            <w:ins w:id="8941" w:author="John Clevenger [2]" w:date="2022-07-19T14:41:00Z">
              <w:r w:rsidRPr="00702652">
                <w:rPr>
                  <w:rFonts w:ascii="Courier New" w:hAnsi="Courier New" w:cs="Courier New"/>
                  <w:b/>
                  <w:bCs/>
                  <w:rPrChange w:id="8942" w:author="John Clevenger [2]" w:date="2022-07-19T14:41:00Z">
                    <w:rPr/>
                  </w:rPrChange>
                </w:rPr>
                <w:t>--login</w:t>
              </w:r>
            </w:ins>
          </w:p>
        </w:tc>
        <w:tc>
          <w:tcPr>
            <w:tcW w:w="2160" w:type="dxa"/>
            <w:tcPrChange w:id="8943" w:author="John Clevenger [2]" w:date="2022-07-19T15:16:00Z">
              <w:tcPr>
                <w:tcW w:w="2340" w:type="dxa"/>
                <w:gridSpan w:val="2"/>
              </w:tcPr>
            </w:tcPrChange>
          </w:tcPr>
          <w:p w14:paraId="0D66C8D2" w14:textId="04D1FDF5" w:rsidR="00227A46" w:rsidRDefault="00227A46">
            <w:pPr>
              <w:spacing w:before="120" w:after="120"/>
              <w:jc w:val="center"/>
              <w:rPr>
                <w:ins w:id="8944" w:author="John Clevenger [2]" w:date="2022-07-19T14:36:00Z"/>
              </w:rPr>
              <w:pPrChange w:id="8945" w:author="John Clevenger [2]" w:date="2022-07-19T14:42:00Z">
                <w:pPr>
                  <w:spacing w:before="120" w:after="120"/>
                  <w:jc w:val="both"/>
                </w:pPr>
              </w:pPrChange>
            </w:pPr>
            <w:ins w:id="8946" w:author="John Clevenger [2]" w:date="2022-07-19T14:41:00Z">
              <w:r>
                <w:t>&lt;account</w:t>
              </w:r>
            </w:ins>
            <w:ins w:id="8947" w:author="John Clevenger [2]" w:date="2022-07-19T14:42:00Z">
              <w:r>
                <w:t>Id</w:t>
              </w:r>
            </w:ins>
            <w:ins w:id="8948" w:author="John Clevenger [2]" w:date="2022-07-19T14:41:00Z">
              <w:r>
                <w:t>&gt;</w:t>
              </w:r>
            </w:ins>
          </w:p>
        </w:tc>
        <w:tc>
          <w:tcPr>
            <w:tcW w:w="4770" w:type="dxa"/>
            <w:tcPrChange w:id="8949" w:author="John Clevenger [2]" w:date="2022-07-19T15:16:00Z">
              <w:tcPr>
                <w:tcW w:w="2973" w:type="dxa"/>
                <w:gridSpan w:val="3"/>
              </w:tcPr>
            </w:tcPrChange>
          </w:tcPr>
          <w:p w14:paraId="3B32DFFB" w14:textId="2130C037" w:rsidR="00227A46" w:rsidRDefault="00227A46">
            <w:pPr>
              <w:spacing w:before="120" w:after="120"/>
              <w:jc w:val="center"/>
              <w:rPr>
                <w:ins w:id="8950" w:author="John Clevenger [2]" w:date="2022-07-19T14:36:00Z"/>
              </w:rPr>
              <w:pPrChange w:id="8951" w:author="John Clevenger [2]" w:date="2022-07-19T14:42:00Z">
                <w:pPr>
                  <w:spacing w:before="120" w:after="120"/>
                  <w:jc w:val="both"/>
                </w:pPr>
              </w:pPrChange>
            </w:pPr>
            <w:ins w:id="8952" w:author="John Clevenger [2]" w:date="2022-07-19T14:42:00Z">
              <w:r>
                <w:t>Specif</w:t>
              </w:r>
            </w:ins>
            <w:ins w:id="8953" w:author="John Clevenger [2]" w:date="2022-07-19T14:43:00Z">
              <w:r>
                <w:t xml:space="preserve">y the PC2 </w:t>
              </w:r>
            </w:ins>
            <w:ins w:id="8954" w:author="John Clevenger [2]" w:date="2022-07-19T14:42:00Z">
              <w:r>
                <w:t xml:space="preserve"> account</w:t>
              </w:r>
            </w:ins>
            <w:ins w:id="8955" w:author="John Clevenger [2]" w:date="2022-07-19T14:43:00Z">
              <w:r>
                <w:t xml:space="preserve"> which is logging in</w:t>
              </w:r>
            </w:ins>
            <w:ins w:id="8956" w:author="John Clevenger [2]" w:date="2022-07-19T15:25:00Z">
              <w:r w:rsidR="00215E95">
                <w:t>.</w:t>
              </w:r>
            </w:ins>
          </w:p>
        </w:tc>
      </w:tr>
      <w:tr w:rsidR="00227A46" w14:paraId="757022F2" w14:textId="77777777" w:rsidTr="003B72E3">
        <w:trPr>
          <w:ins w:id="8957" w:author="John Clevenger [2]" w:date="2022-07-19T14:36:00Z"/>
          <w:trPrChange w:id="8958" w:author="John Clevenger [2]" w:date="2022-07-19T15:16:00Z">
            <w:trPr>
              <w:gridAfter w:val="0"/>
            </w:trPr>
          </w:trPrChange>
        </w:trPr>
        <w:tc>
          <w:tcPr>
            <w:tcW w:w="3078" w:type="dxa"/>
            <w:tcPrChange w:id="8959" w:author="John Clevenger [2]" w:date="2022-07-19T15:16:00Z">
              <w:tcPr>
                <w:tcW w:w="1998" w:type="dxa"/>
              </w:tcPr>
            </w:tcPrChange>
          </w:tcPr>
          <w:p w14:paraId="07BF8F7C" w14:textId="63EC5840" w:rsidR="00227A46" w:rsidRDefault="00227A46">
            <w:pPr>
              <w:spacing w:before="120" w:after="120"/>
              <w:jc w:val="center"/>
              <w:rPr>
                <w:ins w:id="8960" w:author="John Clevenger [2]" w:date="2022-07-19T14:36:00Z"/>
              </w:rPr>
              <w:pPrChange w:id="8961" w:author="John Clevenger [2]" w:date="2022-07-19T14:55:00Z">
                <w:pPr>
                  <w:spacing w:before="120" w:after="120"/>
                  <w:jc w:val="both"/>
                </w:pPr>
              </w:pPrChange>
            </w:pPr>
            <w:ins w:id="8962" w:author="John Clevenger [2]" w:date="2022-07-19T14:45:00Z">
              <w:r w:rsidRPr="00EE68B0">
                <w:rPr>
                  <w:rFonts w:ascii="Courier New" w:hAnsi="Courier New" w:cs="Courier New"/>
                  <w:b/>
                  <w:bCs/>
                  <w:rPrChange w:id="8963" w:author="John Clevenger [2]" w:date="2022-07-19T14:45:00Z">
                    <w:rPr/>
                  </w:rPrChange>
                </w:rPr>
                <w:t>--password</w:t>
              </w:r>
            </w:ins>
          </w:p>
        </w:tc>
        <w:tc>
          <w:tcPr>
            <w:tcW w:w="2160" w:type="dxa"/>
            <w:tcPrChange w:id="8964" w:author="John Clevenger [2]" w:date="2022-07-19T15:16:00Z">
              <w:tcPr>
                <w:tcW w:w="2340" w:type="dxa"/>
                <w:gridSpan w:val="2"/>
              </w:tcPr>
            </w:tcPrChange>
          </w:tcPr>
          <w:p w14:paraId="5AF02EDC" w14:textId="33E21A78" w:rsidR="00227A46" w:rsidRDefault="00227A46">
            <w:pPr>
              <w:spacing w:before="120" w:after="120"/>
              <w:jc w:val="center"/>
              <w:rPr>
                <w:ins w:id="8965" w:author="John Clevenger [2]" w:date="2022-07-19T14:36:00Z"/>
              </w:rPr>
              <w:pPrChange w:id="8966" w:author="John Clevenger [2]" w:date="2022-07-19T14:42:00Z">
                <w:pPr>
                  <w:spacing w:before="120" w:after="120"/>
                  <w:jc w:val="both"/>
                </w:pPr>
              </w:pPrChange>
            </w:pPr>
            <w:ins w:id="8967" w:author="John Clevenger [2]" w:date="2022-07-19T14:45:00Z">
              <w:r>
                <w:t>&lt;password string</w:t>
              </w:r>
            </w:ins>
            <w:ins w:id="8968" w:author="John Clevenger [2]" w:date="2022-07-19T14:46:00Z">
              <w:r>
                <w:t>&gt;</w:t>
              </w:r>
            </w:ins>
          </w:p>
        </w:tc>
        <w:tc>
          <w:tcPr>
            <w:tcW w:w="4770" w:type="dxa"/>
            <w:tcPrChange w:id="8969" w:author="John Clevenger [2]" w:date="2022-07-19T15:16:00Z">
              <w:tcPr>
                <w:tcW w:w="2973" w:type="dxa"/>
                <w:gridSpan w:val="3"/>
              </w:tcPr>
            </w:tcPrChange>
          </w:tcPr>
          <w:p w14:paraId="4B428B35" w14:textId="25F01699" w:rsidR="00227A46" w:rsidRDefault="00227A46">
            <w:pPr>
              <w:spacing w:before="120" w:after="120"/>
              <w:jc w:val="center"/>
              <w:rPr>
                <w:ins w:id="8970" w:author="John Clevenger [2]" w:date="2022-07-19T14:36:00Z"/>
              </w:rPr>
              <w:pPrChange w:id="8971" w:author="John Clevenger [2]" w:date="2022-07-19T14:42:00Z">
                <w:pPr>
                  <w:spacing w:before="120" w:after="120"/>
                  <w:jc w:val="both"/>
                </w:pPr>
              </w:pPrChange>
            </w:pPr>
            <w:ins w:id="8972" w:author="John Clevenger [2]" w:date="2022-07-19T14:46:00Z">
              <w:r>
                <w:t xml:space="preserve">Specify for the password for the PC2 account given by   </w:t>
              </w:r>
              <w:r w:rsidRPr="00EE68B0">
                <w:rPr>
                  <w:rFonts w:ascii="Courier New" w:hAnsi="Courier New" w:cs="Courier New"/>
                  <w:b/>
                  <w:bCs/>
                  <w:rPrChange w:id="8973" w:author="John Clevenger [2]" w:date="2022-07-19T14:46:00Z">
                    <w:rPr/>
                  </w:rPrChange>
                </w:rPr>
                <w:t>--login</w:t>
              </w:r>
            </w:ins>
            <w:ins w:id="8974" w:author="John Clevenger [2]" w:date="2022-07-19T15:25:00Z">
              <w:r w:rsidR="00215E95">
                <w:rPr>
                  <w:rFonts w:ascii="Courier New" w:hAnsi="Courier New" w:cs="Courier New"/>
                  <w:b/>
                  <w:bCs/>
                </w:rPr>
                <w:t>.</w:t>
              </w:r>
            </w:ins>
          </w:p>
        </w:tc>
      </w:tr>
      <w:tr w:rsidR="00227A46" w14:paraId="2E343046" w14:textId="77777777" w:rsidTr="003B72E3">
        <w:trPr>
          <w:ins w:id="8975" w:author="John Clevenger [2]" w:date="2022-07-19T14:36:00Z"/>
          <w:trPrChange w:id="8976" w:author="John Clevenger [2]" w:date="2022-07-19T15:16:00Z">
            <w:trPr>
              <w:gridAfter w:val="0"/>
            </w:trPr>
          </w:trPrChange>
        </w:trPr>
        <w:tc>
          <w:tcPr>
            <w:tcW w:w="3078" w:type="dxa"/>
            <w:tcPrChange w:id="8977" w:author="John Clevenger [2]" w:date="2022-07-19T15:16:00Z">
              <w:tcPr>
                <w:tcW w:w="1998" w:type="dxa"/>
              </w:tcPr>
            </w:tcPrChange>
          </w:tcPr>
          <w:p w14:paraId="69F9A3BC" w14:textId="27C88071" w:rsidR="00227A46" w:rsidRPr="00A82E00" w:rsidRDefault="00227A46">
            <w:pPr>
              <w:spacing w:before="120" w:after="120"/>
              <w:jc w:val="center"/>
              <w:rPr>
                <w:ins w:id="8978" w:author="John Clevenger [2]" w:date="2022-07-19T14:36:00Z"/>
                <w:rFonts w:ascii="Courier New" w:hAnsi="Courier New" w:cs="Courier New"/>
                <w:b/>
                <w:bCs/>
                <w:rPrChange w:id="8979" w:author="John Clevenger [2]" w:date="2022-07-19T14:57:00Z">
                  <w:rPr>
                    <w:ins w:id="8980" w:author="John Clevenger [2]" w:date="2022-07-19T14:36:00Z"/>
                  </w:rPr>
                </w:rPrChange>
              </w:rPr>
              <w:pPrChange w:id="8981" w:author="John Clevenger [2]" w:date="2022-07-19T14:55:00Z">
                <w:pPr>
                  <w:spacing w:before="120" w:after="120"/>
                  <w:jc w:val="both"/>
                </w:pPr>
              </w:pPrChange>
            </w:pPr>
            <w:ins w:id="8982" w:author="John Clevenger [2]" w:date="2022-07-19T14:52:00Z">
              <w:r w:rsidRPr="00A82E00">
                <w:rPr>
                  <w:rFonts w:ascii="Courier New" w:hAnsi="Courier New" w:cs="Courier New"/>
                  <w:b/>
                  <w:bCs/>
                  <w:rPrChange w:id="8983" w:author="John Clevenger [2]" w:date="2022-07-19T14:57:00Z">
                    <w:rPr/>
                  </w:rPrChange>
                </w:rPr>
                <w:t>--ini</w:t>
              </w:r>
            </w:ins>
          </w:p>
        </w:tc>
        <w:tc>
          <w:tcPr>
            <w:tcW w:w="2160" w:type="dxa"/>
            <w:tcPrChange w:id="8984" w:author="John Clevenger [2]" w:date="2022-07-19T15:16:00Z">
              <w:tcPr>
                <w:tcW w:w="2340" w:type="dxa"/>
                <w:gridSpan w:val="2"/>
              </w:tcPr>
            </w:tcPrChange>
          </w:tcPr>
          <w:p w14:paraId="290B4D06" w14:textId="6F08E6F5" w:rsidR="00227A46" w:rsidRDefault="00AF4663">
            <w:pPr>
              <w:spacing w:before="120" w:after="120"/>
              <w:jc w:val="center"/>
              <w:rPr>
                <w:ins w:id="8985" w:author="John Clevenger [2]" w:date="2022-07-19T14:36:00Z"/>
              </w:rPr>
              <w:pPrChange w:id="8986" w:author="John Clevenger [2]" w:date="2022-07-19T14:42:00Z">
                <w:pPr>
                  <w:spacing w:before="120" w:after="120"/>
                  <w:jc w:val="both"/>
                </w:pPr>
              </w:pPrChange>
            </w:pPr>
            <w:ins w:id="8987" w:author="John Clevenger [2]" w:date="2022-07-19T15:02:00Z">
              <w:r>
                <w:t>&lt;filename&gt;</w:t>
              </w:r>
            </w:ins>
          </w:p>
        </w:tc>
        <w:tc>
          <w:tcPr>
            <w:tcW w:w="4770" w:type="dxa"/>
            <w:tcPrChange w:id="8988" w:author="John Clevenger [2]" w:date="2022-07-19T15:16:00Z">
              <w:tcPr>
                <w:tcW w:w="2973" w:type="dxa"/>
                <w:gridSpan w:val="3"/>
              </w:tcPr>
            </w:tcPrChange>
          </w:tcPr>
          <w:p w14:paraId="31969DF9" w14:textId="686C2F47" w:rsidR="00227A46" w:rsidRDefault="00AF4663">
            <w:pPr>
              <w:spacing w:before="120" w:after="120"/>
              <w:jc w:val="center"/>
              <w:rPr>
                <w:ins w:id="8989" w:author="John Clevenger [2]" w:date="2022-07-19T14:36:00Z"/>
              </w:rPr>
              <w:pPrChange w:id="8990" w:author="John Clevenger [2]" w:date="2022-07-19T14:42:00Z">
                <w:pPr>
                  <w:spacing w:before="120" w:after="120"/>
                  <w:jc w:val="both"/>
                </w:pPr>
              </w:pPrChange>
            </w:pPr>
            <w:ins w:id="8991" w:author="John Clevenger [2]" w:date="2022-07-19T15:02:00Z">
              <w:r>
                <w:t>Specify the name of an initialization</w:t>
              </w:r>
            </w:ins>
            <w:ins w:id="8992" w:author="John Clevenger [2]" w:date="2022-07-19T15:03:00Z">
              <w:r>
                <w:t>/configuration</w:t>
              </w:r>
            </w:ins>
            <w:ins w:id="8993" w:author="John Clevenger [2]" w:date="2022-07-19T15:02:00Z">
              <w:r>
                <w:t xml:space="preserve"> file to be used in li</w:t>
              </w:r>
            </w:ins>
            <w:ins w:id="8994" w:author="John Clevenger [2]" w:date="2022-07-19T15:03:00Z">
              <w:r>
                <w:t xml:space="preserve">eu of the standard </w:t>
              </w:r>
              <w:r w:rsidRPr="00AF4663">
                <w:rPr>
                  <w:rFonts w:ascii="Arial" w:hAnsi="Arial" w:cs="Arial"/>
                  <w:b/>
                  <w:bCs/>
                  <w:sz w:val="22"/>
                  <w:szCs w:val="22"/>
                  <w:rPrChange w:id="8995" w:author="John Clevenger [2]" w:date="2022-07-19T15:03:00Z">
                    <w:rPr/>
                  </w:rPrChange>
                </w:rPr>
                <w:t>pc2v9.ini</w:t>
              </w:r>
              <w:r>
                <w:t xml:space="preserve"> file</w:t>
              </w:r>
            </w:ins>
            <w:ins w:id="8996" w:author="John Clevenger [2]" w:date="2022-07-19T15:25:00Z">
              <w:r w:rsidR="00215E95">
                <w:t>.</w:t>
              </w:r>
            </w:ins>
          </w:p>
        </w:tc>
      </w:tr>
      <w:tr w:rsidR="00B640AD" w14:paraId="614B4B98" w14:textId="77777777" w:rsidTr="003B72E3">
        <w:trPr>
          <w:ins w:id="8997" w:author="John Clevenger [2]" w:date="2022-07-19T16:02:00Z"/>
        </w:trPr>
        <w:tc>
          <w:tcPr>
            <w:tcW w:w="3078" w:type="dxa"/>
          </w:tcPr>
          <w:p w14:paraId="0E146101" w14:textId="1272DBA7" w:rsidR="00B640AD" w:rsidRPr="00B640AD" w:rsidRDefault="00B640AD" w:rsidP="00893BF3">
            <w:pPr>
              <w:spacing w:before="120" w:after="120"/>
              <w:jc w:val="center"/>
              <w:rPr>
                <w:ins w:id="8998" w:author="John Clevenger [2]" w:date="2022-07-19T16:02:00Z"/>
                <w:rFonts w:ascii="Courier New" w:hAnsi="Courier New" w:cs="Courier New"/>
                <w:b/>
                <w:bCs/>
              </w:rPr>
            </w:pPr>
            <w:ins w:id="8999" w:author="John Clevenger [2]" w:date="2022-07-19T16:02:00Z">
              <w:r w:rsidRPr="003F07BE">
                <w:rPr>
                  <w:rFonts w:ascii="Courier New" w:hAnsi="Courier New" w:cs="Courier New"/>
                  <w:b/>
                  <w:bCs/>
                </w:rPr>
                <w:t>--</w:t>
              </w:r>
              <w:r>
                <w:rPr>
                  <w:rFonts w:ascii="Courier New" w:hAnsi="Courier New" w:cs="Courier New"/>
                  <w:b/>
                  <w:bCs/>
                </w:rPr>
                <w:t>skip</w:t>
              </w:r>
              <w:r w:rsidRPr="003F07BE">
                <w:rPr>
                  <w:rFonts w:ascii="Courier New" w:hAnsi="Courier New" w:cs="Courier New"/>
                  <w:b/>
                  <w:bCs/>
                </w:rPr>
                <w:t>ini</w:t>
              </w:r>
            </w:ins>
          </w:p>
        </w:tc>
        <w:tc>
          <w:tcPr>
            <w:tcW w:w="2160" w:type="dxa"/>
          </w:tcPr>
          <w:p w14:paraId="3EDA212E" w14:textId="77777777" w:rsidR="00B640AD" w:rsidRDefault="00B640AD" w:rsidP="00EE68B0">
            <w:pPr>
              <w:spacing w:before="120" w:after="120"/>
              <w:jc w:val="center"/>
              <w:rPr>
                <w:ins w:id="9000" w:author="John Clevenger [2]" w:date="2022-07-19T16:02:00Z"/>
              </w:rPr>
            </w:pPr>
          </w:p>
        </w:tc>
        <w:tc>
          <w:tcPr>
            <w:tcW w:w="4770" w:type="dxa"/>
          </w:tcPr>
          <w:p w14:paraId="5137B5EE" w14:textId="6EB72747" w:rsidR="00B640AD" w:rsidRDefault="00B640AD" w:rsidP="00EE68B0">
            <w:pPr>
              <w:spacing w:before="120" w:after="120"/>
              <w:jc w:val="center"/>
              <w:rPr>
                <w:ins w:id="9001" w:author="John Clevenger [2]" w:date="2022-07-19T16:02:00Z"/>
              </w:rPr>
            </w:pPr>
            <w:ins w:id="9002" w:author="John Clevenger [2]" w:date="2022-07-19T16:02:00Z">
              <w:r>
                <w:t xml:space="preserve">Instructs the PC2 module to ignore the contents of the </w:t>
              </w:r>
              <w:r w:rsidRPr="00B640AD">
                <w:rPr>
                  <w:rFonts w:ascii="Arial" w:hAnsi="Arial" w:cs="Arial"/>
                  <w:b/>
                  <w:bCs/>
                  <w:sz w:val="22"/>
                  <w:szCs w:val="22"/>
                  <w:rPrChange w:id="9003" w:author="John Clevenger [2]" w:date="2022-07-19T16:03:00Z">
                    <w:rPr/>
                  </w:rPrChange>
                </w:rPr>
                <w:t>pc2v9.ini</w:t>
              </w:r>
              <w:r>
                <w:t xml:space="preserve"> file and use defaults for every</w:t>
              </w:r>
            </w:ins>
            <w:ins w:id="9004" w:author="John Clevenger [2]" w:date="2022-07-19T16:03:00Z">
              <w:r>
                <w:t>thing (not necessarily a good idea…)</w:t>
              </w:r>
            </w:ins>
          </w:p>
        </w:tc>
      </w:tr>
      <w:tr w:rsidR="00227A46" w14:paraId="64CB2394" w14:textId="77777777" w:rsidTr="003B72E3">
        <w:trPr>
          <w:ins w:id="9005" w:author="John Clevenger [2]" w:date="2022-07-19T14:36:00Z"/>
          <w:trPrChange w:id="9006" w:author="John Clevenger [2]" w:date="2022-07-19T15:16:00Z">
            <w:trPr>
              <w:gridAfter w:val="0"/>
            </w:trPr>
          </w:trPrChange>
        </w:trPr>
        <w:tc>
          <w:tcPr>
            <w:tcW w:w="3078" w:type="dxa"/>
            <w:tcPrChange w:id="9007" w:author="John Clevenger [2]" w:date="2022-07-19T15:16:00Z">
              <w:tcPr>
                <w:tcW w:w="1998" w:type="dxa"/>
              </w:tcPr>
            </w:tcPrChange>
          </w:tcPr>
          <w:p w14:paraId="232CA780" w14:textId="2D1AC0E4" w:rsidR="00893BF3" w:rsidRPr="00A82E00" w:rsidRDefault="00893BF3">
            <w:pPr>
              <w:spacing w:before="120" w:after="120"/>
              <w:jc w:val="center"/>
              <w:rPr>
                <w:ins w:id="9008" w:author="John Clevenger [2]" w:date="2022-07-19T14:36:00Z"/>
                <w:rFonts w:ascii="Courier New" w:hAnsi="Courier New" w:cs="Courier New"/>
                <w:b/>
                <w:bCs/>
                <w:rPrChange w:id="9009" w:author="John Clevenger [2]" w:date="2022-07-19T14:57:00Z">
                  <w:rPr>
                    <w:ins w:id="9010" w:author="John Clevenger [2]" w:date="2022-07-19T14:36:00Z"/>
                  </w:rPr>
                </w:rPrChange>
              </w:rPr>
              <w:pPrChange w:id="9011" w:author="John Clevenger [2]" w:date="2022-07-19T14:55:00Z">
                <w:pPr>
                  <w:spacing w:before="120" w:after="120"/>
                  <w:jc w:val="both"/>
                </w:pPr>
              </w:pPrChange>
            </w:pPr>
            <w:ins w:id="9012" w:author="John Clevenger [2]" w:date="2022-07-19T14:52:00Z">
              <w:r w:rsidRPr="00A82E00">
                <w:rPr>
                  <w:rFonts w:ascii="Courier New" w:hAnsi="Courier New" w:cs="Courier New"/>
                  <w:b/>
                  <w:bCs/>
                  <w:rPrChange w:id="9013" w:author="John Clevenger [2]" w:date="2022-07-19T14:57:00Z">
                    <w:rPr/>
                  </w:rPrChange>
                </w:rPr>
                <w:t>--profile</w:t>
              </w:r>
            </w:ins>
          </w:p>
        </w:tc>
        <w:tc>
          <w:tcPr>
            <w:tcW w:w="2160" w:type="dxa"/>
            <w:tcPrChange w:id="9014" w:author="John Clevenger [2]" w:date="2022-07-19T15:16:00Z">
              <w:tcPr>
                <w:tcW w:w="2340" w:type="dxa"/>
                <w:gridSpan w:val="2"/>
              </w:tcPr>
            </w:tcPrChange>
          </w:tcPr>
          <w:p w14:paraId="0322AA94" w14:textId="70D24983" w:rsidR="00227A46" w:rsidRDefault="00AF4663">
            <w:pPr>
              <w:spacing w:before="120" w:after="120"/>
              <w:jc w:val="center"/>
              <w:rPr>
                <w:ins w:id="9015" w:author="John Clevenger [2]" w:date="2022-07-19T14:36:00Z"/>
              </w:rPr>
              <w:pPrChange w:id="9016" w:author="John Clevenger [2]" w:date="2022-07-19T14:42:00Z">
                <w:pPr>
                  <w:spacing w:before="120" w:after="120"/>
                  <w:jc w:val="both"/>
                </w:pPr>
              </w:pPrChange>
            </w:pPr>
            <w:ins w:id="9017" w:author="John Clevenger [2]" w:date="2022-07-19T15:03:00Z">
              <w:r>
                <w:t>Profile folde</w:t>
              </w:r>
            </w:ins>
            <w:ins w:id="9018" w:author="John Clevenger [2]" w:date="2022-07-19T15:04:00Z">
              <w:r>
                <w:t>r name</w:t>
              </w:r>
            </w:ins>
          </w:p>
        </w:tc>
        <w:tc>
          <w:tcPr>
            <w:tcW w:w="4770" w:type="dxa"/>
            <w:tcPrChange w:id="9019" w:author="John Clevenger [2]" w:date="2022-07-19T15:16:00Z">
              <w:tcPr>
                <w:tcW w:w="2973" w:type="dxa"/>
                <w:gridSpan w:val="3"/>
              </w:tcPr>
            </w:tcPrChange>
          </w:tcPr>
          <w:p w14:paraId="63F69168" w14:textId="64FF07AE" w:rsidR="00227A46" w:rsidRDefault="00AF4663">
            <w:pPr>
              <w:spacing w:before="120" w:after="120"/>
              <w:jc w:val="center"/>
              <w:rPr>
                <w:ins w:id="9020" w:author="John Clevenger [2]" w:date="2022-07-19T14:36:00Z"/>
              </w:rPr>
              <w:pPrChange w:id="9021" w:author="John Clevenger [2]" w:date="2022-07-19T14:42:00Z">
                <w:pPr>
                  <w:spacing w:before="120" w:after="120"/>
                  <w:jc w:val="both"/>
                </w:pPr>
              </w:pPrChange>
            </w:pPr>
            <w:ins w:id="9022" w:author="John Clevenger [2]" w:date="2022-07-19T15:04:00Z">
              <w:r>
                <w:t xml:space="preserve">Instruct a PC2 Server to use the specified </w:t>
              </w:r>
            </w:ins>
            <w:ins w:id="9023" w:author="John Clevenger [2]" w:date="2022-07-19T15:25:00Z">
              <w:r w:rsidR="00215E95">
                <w:t xml:space="preserve">(previously saved) </w:t>
              </w:r>
            </w:ins>
            <w:ins w:id="9024" w:author="John Clevenger [2]" w:date="2022-07-19T15:04:00Z">
              <w:r>
                <w:t>profile</w:t>
              </w:r>
            </w:ins>
            <w:ins w:id="9025" w:author="John Clevenger [2]" w:date="2022-07-19T15:24:00Z">
              <w:r w:rsidR="00215E95">
                <w:t>.</w:t>
              </w:r>
            </w:ins>
          </w:p>
        </w:tc>
      </w:tr>
      <w:tr w:rsidR="00A82E00" w14:paraId="30ABB5B7" w14:textId="77777777" w:rsidTr="003B72E3">
        <w:trPr>
          <w:ins w:id="9026" w:author="John Clevenger [2]" w:date="2022-07-19T14:58:00Z"/>
          <w:trPrChange w:id="9027" w:author="John Clevenger [2]" w:date="2022-07-19T15:16:00Z">
            <w:trPr>
              <w:gridAfter w:val="0"/>
            </w:trPr>
          </w:trPrChange>
        </w:trPr>
        <w:tc>
          <w:tcPr>
            <w:tcW w:w="3078" w:type="dxa"/>
            <w:tcPrChange w:id="9028" w:author="John Clevenger [2]" w:date="2022-07-19T15:16:00Z">
              <w:tcPr>
                <w:tcW w:w="3078" w:type="dxa"/>
                <w:gridSpan w:val="2"/>
              </w:tcPr>
            </w:tcPrChange>
          </w:tcPr>
          <w:p w14:paraId="64307DDF" w14:textId="0B2D1C9F" w:rsidR="00A82E00" w:rsidRPr="00A82E00" w:rsidRDefault="00A82E00" w:rsidP="00893BF3">
            <w:pPr>
              <w:spacing w:before="120" w:after="120"/>
              <w:jc w:val="center"/>
              <w:rPr>
                <w:ins w:id="9029" w:author="John Clevenger [2]" w:date="2022-07-19T14:58:00Z"/>
                <w:rFonts w:ascii="Courier New" w:hAnsi="Courier New" w:cs="Courier New"/>
                <w:b/>
                <w:bCs/>
              </w:rPr>
            </w:pPr>
            <w:ins w:id="9030" w:author="John Clevenger [2]" w:date="2022-07-19T14:58:00Z">
              <w:r w:rsidRPr="003F07BE">
                <w:rPr>
                  <w:rFonts w:ascii="Courier New" w:hAnsi="Courier New" w:cs="Courier New"/>
                  <w:b/>
                  <w:bCs/>
                </w:rPr>
                <w:t>--load</w:t>
              </w:r>
            </w:ins>
          </w:p>
        </w:tc>
        <w:tc>
          <w:tcPr>
            <w:tcW w:w="2160" w:type="dxa"/>
            <w:tcPrChange w:id="9031" w:author="John Clevenger [2]" w:date="2022-07-19T15:16:00Z">
              <w:tcPr>
                <w:tcW w:w="1678" w:type="dxa"/>
                <w:gridSpan w:val="2"/>
              </w:tcPr>
            </w:tcPrChange>
          </w:tcPr>
          <w:p w14:paraId="3359B2DF" w14:textId="2BA4A648" w:rsidR="00A82E00" w:rsidRDefault="00B640AD" w:rsidP="00EE68B0">
            <w:pPr>
              <w:spacing w:before="120" w:after="120"/>
              <w:jc w:val="center"/>
              <w:rPr>
                <w:ins w:id="9032" w:author="John Clevenger [2]" w:date="2022-07-19T14:58:00Z"/>
              </w:rPr>
            </w:pPr>
            <w:ins w:id="9033" w:author="John Clevenger [2]" w:date="2022-07-19T16:01:00Z">
              <w:r>
                <w:t>Directory or filename</w:t>
              </w:r>
            </w:ins>
          </w:p>
        </w:tc>
        <w:tc>
          <w:tcPr>
            <w:tcW w:w="4770" w:type="dxa"/>
            <w:tcPrChange w:id="9034" w:author="John Clevenger [2]" w:date="2022-07-19T15:16:00Z">
              <w:tcPr>
                <w:tcW w:w="4950" w:type="dxa"/>
                <w:gridSpan w:val="3"/>
              </w:tcPr>
            </w:tcPrChange>
          </w:tcPr>
          <w:p w14:paraId="132FED35" w14:textId="5C024830" w:rsidR="00A82E00" w:rsidRDefault="00AF4663" w:rsidP="00EE68B0">
            <w:pPr>
              <w:spacing w:before="120" w:after="120"/>
              <w:jc w:val="center"/>
              <w:rPr>
                <w:ins w:id="9035" w:author="John Clevenger [2]" w:date="2022-07-19T14:58:00Z"/>
              </w:rPr>
            </w:pPr>
            <w:ins w:id="9036" w:author="John Clevenger [2]" w:date="2022-07-19T15:04:00Z">
              <w:r>
                <w:t>Instruct</w:t>
              </w:r>
            </w:ins>
            <w:ins w:id="9037" w:author="John Clevenger [2]" w:date="2022-07-19T16:04:00Z">
              <w:r w:rsidR="002224E8">
                <w:t>s</w:t>
              </w:r>
            </w:ins>
            <w:ins w:id="9038" w:author="John Clevenger [2]" w:date="2022-07-19T15:04:00Z">
              <w:r>
                <w:t xml:space="preserve"> a PC2 Server to load a contest configuratio</w:t>
              </w:r>
            </w:ins>
            <w:ins w:id="9039" w:author="John Clevenger [2]" w:date="2022-07-19T15:05:00Z">
              <w:r>
                <w:t xml:space="preserve">n from </w:t>
              </w:r>
            </w:ins>
            <w:ins w:id="9040" w:author="John Clevenger [2]" w:date="2022-07-19T16:04:00Z">
              <w:r w:rsidR="002224E8">
                <w:t xml:space="preserve">either a directory in CLICS </w:t>
              </w:r>
              <w:r w:rsidR="002224E8">
                <w:lastRenderedPageBreak/>
                <w:t xml:space="preserve">CDP format or from a specified YAML file. </w:t>
              </w:r>
            </w:ins>
            <w:ins w:id="9041" w:author="John Clevenger [2]" w:date="2022-07-19T15:05:00Z">
              <w:r>
                <w:t xml:space="preserve">If the </w:t>
              </w:r>
            </w:ins>
            <w:ins w:id="9042" w:author="John Clevenger [2]" w:date="2022-07-19T15:06:00Z">
              <w:r>
                <w:t>parameter</w:t>
              </w:r>
            </w:ins>
            <w:ins w:id="9043" w:author="John Clevenger [2]" w:date="2022-07-19T15:05:00Z">
              <w:r>
                <w:t xml:space="preserve"> does not contain a path, PC2 looks in its </w:t>
              </w:r>
              <w:r w:rsidRPr="00AF4663">
                <w:rPr>
                  <w:rFonts w:ascii="Arial" w:hAnsi="Arial" w:cs="Arial"/>
                  <w:b/>
                  <w:bCs/>
                  <w:sz w:val="22"/>
                  <w:szCs w:val="22"/>
                  <w:rPrChange w:id="9044" w:author="John Clevenger [2]" w:date="2022-07-19T15:07:00Z">
                    <w:rPr/>
                  </w:rPrChange>
                </w:rPr>
                <w:t>samps/contests</w:t>
              </w:r>
              <w:r>
                <w:t xml:space="preserve"> folder for the specified contest name</w:t>
              </w:r>
            </w:ins>
            <w:ins w:id="9045" w:author="John Clevenger [2]" w:date="2022-07-19T15:24:00Z">
              <w:r w:rsidR="00215E95">
                <w:t>.</w:t>
              </w:r>
            </w:ins>
          </w:p>
        </w:tc>
      </w:tr>
      <w:tr w:rsidR="00A82E00" w14:paraId="6825FA67" w14:textId="77777777" w:rsidTr="003B72E3">
        <w:trPr>
          <w:ins w:id="9046" w:author="John Clevenger [2]" w:date="2022-07-19T14:58:00Z"/>
          <w:trPrChange w:id="9047" w:author="John Clevenger [2]" w:date="2022-07-19T15:16:00Z">
            <w:trPr>
              <w:gridAfter w:val="0"/>
            </w:trPr>
          </w:trPrChange>
        </w:trPr>
        <w:tc>
          <w:tcPr>
            <w:tcW w:w="3078" w:type="dxa"/>
            <w:tcPrChange w:id="9048" w:author="John Clevenger [2]" w:date="2022-07-19T15:16:00Z">
              <w:tcPr>
                <w:tcW w:w="3078" w:type="dxa"/>
                <w:gridSpan w:val="2"/>
              </w:tcPr>
            </w:tcPrChange>
          </w:tcPr>
          <w:p w14:paraId="2632F925" w14:textId="2EA17DFD" w:rsidR="00A82E00" w:rsidRPr="00A82E00" w:rsidRDefault="00A82E00" w:rsidP="00893BF3">
            <w:pPr>
              <w:spacing w:before="120" w:after="120"/>
              <w:jc w:val="center"/>
              <w:rPr>
                <w:ins w:id="9049" w:author="John Clevenger [2]" w:date="2022-07-19T14:58:00Z"/>
                <w:rFonts w:ascii="Courier New" w:hAnsi="Courier New" w:cs="Courier New"/>
                <w:rPrChange w:id="9050" w:author="John Clevenger [2]" w:date="2022-07-19T14:58:00Z">
                  <w:rPr>
                    <w:ins w:id="9051" w:author="John Clevenger [2]" w:date="2022-07-19T14:58:00Z"/>
                    <w:rFonts w:ascii="Courier New" w:hAnsi="Courier New" w:cs="Courier New"/>
                    <w:b/>
                    <w:bCs/>
                  </w:rPr>
                </w:rPrChange>
              </w:rPr>
            </w:pPr>
            <w:ins w:id="9052" w:author="John Clevenger [2]" w:date="2022-07-19T14:58:00Z">
              <w:r w:rsidRPr="003F07BE">
                <w:rPr>
                  <w:rFonts w:ascii="Courier New" w:hAnsi="Courier New" w:cs="Courier New"/>
                  <w:b/>
                  <w:bCs/>
                </w:rPr>
                <w:lastRenderedPageBreak/>
                <w:t>--nogui</w:t>
              </w:r>
            </w:ins>
          </w:p>
        </w:tc>
        <w:tc>
          <w:tcPr>
            <w:tcW w:w="2160" w:type="dxa"/>
            <w:tcPrChange w:id="9053" w:author="John Clevenger [2]" w:date="2022-07-19T15:16:00Z">
              <w:tcPr>
                <w:tcW w:w="1678" w:type="dxa"/>
                <w:gridSpan w:val="2"/>
              </w:tcPr>
            </w:tcPrChange>
          </w:tcPr>
          <w:p w14:paraId="0C8CBE30" w14:textId="77777777" w:rsidR="00A82E00" w:rsidRDefault="00A82E00" w:rsidP="00EE68B0">
            <w:pPr>
              <w:spacing w:before="120" w:after="120"/>
              <w:jc w:val="center"/>
              <w:rPr>
                <w:ins w:id="9054" w:author="John Clevenger [2]" w:date="2022-07-19T14:58:00Z"/>
              </w:rPr>
            </w:pPr>
          </w:p>
        </w:tc>
        <w:tc>
          <w:tcPr>
            <w:tcW w:w="4770" w:type="dxa"/>
            <w:tcPrChange w:id="9055" w:author="John Clevenger [2]" w:date="2022-07-19T15:16:00Z">
              <w:tcPr>
                <w:tcW w:w="4950" w:type="dxa"/>
                <w:gridSpan w:val="3"/>
              </w:tcPr>
            </w:tcPrChange>
          </w:tcPr>
          <w:p w14:paraId="0E68DE54" w14:textId="1567911B" w:rsidR="00A82E00" w:rsidRDefault="00AF4663" w:rsidP="00EE68B0">
            <w:pPr>
              <w:spacing w:before="120" w:after="120"/>
              <w:jc w:val="center"/>
              <w:rPr>
                <w:ins w:id="9056" w:author="John Clevenger [2]" w:date="2022-07-19T14:58:00Z"/>
              </w:rPr>
            </w:pPr>
            <w:ins w:id="9057" w:author="John Clevenger [2]" w:date="2022-07-19T15:07:00Z">
              <w:r>
                <w:t>Start the specified module with no Graphical User Interface</w:t>
              </w:r>
            </w:ins>
            <w:ins w:id="9058" w:author="John Clevenger [2]" w:date="2022-07-19T15:24:00Z">
              <w:r w:rsidR="00215E95">
                <w:t>.</w:t>
              </w:r>
            </w:ins>
            <w:ins w:id="9059" w:author="John Clevenger [2]" w:date="2022-07-19T16:06:00Z">
              <w:r w:rsidR="002224E8">
                <w:t xml:space="preserve"> </w:t>
              </w:r>
            </w:ins>
            <w:moveToRangeStart w:id="9060" w:author="John Clevenger [2]" w:date="2022-07-19T16:06:00Z" w:name="move109139219"/>
            <w:moveTo w:id="9061" w:author="John Clevenger [2]" w:date="2022-07-19T16:06:00Z">
              <w:r w:rsidR="002224E8">
                <w:t xml:space="preserve">See the section </w:t>
              </w:r>
              <w:r w:rsidR="002224E8">
                <w:rPr>
                  <w:b/>
                </w:rPr>
                <w:t xml:space="preserve">Non-GUI Server Startup </w:t>
              </w:r>
              <w:r w:rsidR="002224E8">
                <w:t>for more details.</w:t>
              </w:r>
            </w:moveTo>
            <w:moveToRangeEnd w:id="9060"/>
          </w:p>
        </w:tc>
      </w:tr>
      <w:tr w:rsidR="00A82E00" w14:paraId="4424AC77" w14:textId="77777777" w:rsidTr="003B72E3">
        <w:trPr>
          <w:ins w:id="9062" w:author="John Clevenger [2]" w:date="2022-07-19T14:58:00Z"/>
          <w:trPrChange w:id="9063" w:author="John Clevenger [2]" w:date="2022-07-19T15:16:00Z">
            <w:trPr>
              <w:gridAfter w:val="0"/>
            </w:trPr>
          </w:trPrChange>
        </w:trPr>
        <w:tc>
          <w:tcPr>
            <w:tcW w:w="3078" w:type="dxa"/>
            <w:tcPrChange w:id="9064" w:author="John Clevenger [2]" w:date="2022-07-19T15:16:00Z">
              <w:tcPr>
                <w:tcW w:w="3078" w:type="dxa"/>
                <w:gridSpan w:val="2"/>
              </w:tcPr>
            </w:tcPrChange>
          </w:tcPr>
          <w:p w14:paraId="5DE2B4F4" w14:textId="22794979" w:rsidR="00A82E00" w:rsidRPr="00A82E00" w:rsidRDefault="00A82E00" w:rsidP="00893BF3">
            <w:pPr>
              <w:spacing w:before="120" w:after="120"/>
              <w:jc w:val="center"/>
              <w:rPr>
                <w:ins w:id="9065" w:author="John Clevenger [2]" w:date="2022-07-19T14:58:00Z"/>
                <w:rFonts w:ascii="Courier New" w:hAnsi="Courier New" w:cs="Courier New"/>
                <w:b/>
                <w:bCs/>
              </w:rPr>
            </w:pPr>
            <w:ins w:id="9066" w:author="John Clevenger [2]" w:date="2022-07-19T14:58:00Z">
              <w:r w:rsidRPr="003F07BE">
                <w:rPr>
                  <w:rFonts w:ascii="Courier New" w:hAnsi="Courier New" w:cs="Courier New"/>
                  <w:b/>
                  <w:bCs/>
                </w:rPr>
                <w:t>--port</w:t>
              </w:r>
            </w:ins>
          </w:p>
        </w:tc>
        <w:tc>
          <w:tcPr>
            <w:tcW w:w="2160" w:type="dxa"/>
            <w:tcPrChange w:id="9067" w:author="John Clevenger [2]" w:date="2022-07-19T15:16:00Z">
              <w:tcPr>
                <w:tcW w:w="1678" w:type="dxa"/>
                <w:gridSpan w:val="2"/>
              </w:tcPr>
            </w:tcPrChange>
          </w:tcPr>
          <w:p w14:paraId="5D44D3F3" w14:textId="28FE8A7D" w:rsidR="00A82E00" w:rsidRDefault="00943B42" w:rsidP="00EE68B0">
            <w:pPr>
              <w:spacing w:before="120" w:after="120"/>
              <w:jc w:val="center"/>
              <w:rPr>
                <w:ins w:id="9068" w:author="John Clevenger [2]" w:date="2022-07-19T14:58:00Z"/>
              </w:rPr>
            </w:pPr>
            <w:ins w:id="9069" w:author="John Clevenger [2]" w:date="2022-07-19T15:07:00Z">
              <w:r>
                <w:t>&lt;integer&gt;</w:t>
              </w:r>
            </w:ins>
          </w:p>
        </w:tc>
        <w:tc>
          <w:tcPr>
            <w:tcW w:w="4770" w:type="dxa"/>
            <w:tcPrChange w:id="9070" w:author="John Clevenger [2]" w:date="2022-07-19T15:16:00Z">
              <w:tcPr>
                <w:tcW w:w="4950" w:type="dxa"/>
                <w:gridSpan w:val="3"/>
              </w:tcPr>
            </w:tcPrChange>
          </w:tcPr>
          <w:p w14:paraId="3483ECEA" w14:textId="74CE1E8D" w:rsidR="00A82E00" w:rsidRDefault="00943B42" w:rsidP="00EE68B0">
            <w:pPr>
              <w:spacing w:before="120" w:after="120"/>
              <w:jc w:val="center"/>
              <w:rPr>
                <w:ins w:id="9071" w:author="John Clevenger [2]" w:date="2022-07-19T14:58:00Z"/>
              </w:rPr>
            </w:pPr>
            <w:ins w:id="9072" w:author="John Clevenger [2]" w:date="2022-07-19T15:07:00Z">
              <w:r>
                <w:t>Instructs a PC2 Ser</w:t>
              </w:r>
            </w:ins>
            <w:ins w:id="9073" w:author="John Clevenger [2]" w:date="2022-07-19T15:08:00Z">
              <w:r>
                <w:t>ver to listen for connections on the specified port instead of the default (50002)</w:t>
              </w:r>
            </w:ins>
            <w:ins w:id="9074" w:author="John Clevenger [2]" w:date="2022-07-19T15:24:00Z">
              <w:r w:rsidR="00215E95">
                <w:t>.</w:t>
              </w:r>
            </w:ins>
          </w:p>
        </w:tc>
      </w:tr>
      <w:tr w:rsidR="00A82E00" w14:paraId="53EAA788" w14:textId="77777777" w:rsidTr="003B72E3">
        <w:trPr>
          <w:ins w:id="9075" w:author="John Clevenger [2]" w:date="2022-07-19T14:58:00Z"/>
          <w:trPrChange w:id="9076" w:author="John Clevenger [2]" w:date="2022-07-19T15:16:00Z">
            <w:trPr>
              <w:gridAfter w:val="0"/>
            </w:trPr>
          </w:trPrChange>
        </w:trPr>
        <w:tc>
          <w:tcPr>
            <w:tcW w:w="3078" w:type="dxa"/>
            <w:tcPrChange w:id="9077" w:author="John Clevenger [2]" w:date="2022-07-19T15:16:00Z">
              <w:tcPr>
                <w:tcW w:w="3078" w:type="dxa"/>
                <w:gridSpan w:val="2"/>
              </w:tcPr>
            </w:tcPrChange>
          </w:tcPr>
          <w:p w14:paraId="3ADA0E79" w14:textId="220993ED" w:rsidR="00A82E00" w:rsidRPr="00A82E00" w:rsidRDefault="00A82E00" w:rsidP="00893BF3">
            <w:pPr>
              <w:spacing w:before="120" w:after="120"/>
              <w:jc w:val="center"/>
              <w:rPr>
                <w:ins w:id="9078" w:author="John Clevenger [2]" w:date="2022-07-19T14:58:00Z"/>
                <w:rFonts w:ascii="Courier New" w:hAnsi="Courier New" w:cs="Courier New"/>
                <w:b/>
                <w:bCs/>
              </w:rPr>
            </w:pPr>
            <w:ins w:id="9079" w:author="John Clevenger [2]" w:date="2022-07-19T14:59:00Z">
              <w:r w:rsidRPr="003F07BE">
                <w:rPr>
                  <w:rFonts w:ascii="Courier New" w:hAnsi="Courier New" w:cs="Courier New"/>
                  <w:b/>
                  <w:bCs/>
                </w:rPr>
                <w:t>--remoteServer</w:t>
              </w:r>
            </w:ins>
          </w:p>
        </w:tc>
        <w:tc>
          <w:tcPr>
            <w:tcW w:w="2160" w:type="dxa"/>
            <w:tcPrChange w:id="9080" w:author="John Clevenger [2]" w:date="2022-07-19T15:16:00Z">
              <w:tcPr>
                <w:tcW w:w="1678" w:type="dxa"/>
                <w:gridSpan w:val="2"/>
              </w:tcPr>
            </w:tcPrChange>
          </w:tcPr>
          <w:p w14:paraId="5A6A0A90" w14:textId="53865F70" w:rsidR="00A82E00" w:rsidRDefault="00943B42" w:rsidP="00EE68B0">
            <w:pPr>
              <w:spacing w:before="120" w:after="120"/>
              <w:jc w:val="center"/>
              <w:rPr>
                <w:ins w:id="9081" w:author="John Clevenger [2]" w:date="2022-07-19T14:58:00Z"/>
              </w:rPr>
            </w:pPr>
            <w:ins w:id="9082" w:author="John Clevenger [2]" w:date="2022-07-19T15:09:00Z">
              <w:r>
                <w:t>&lt;IP address&gt;</w:t>
              </w:r>
            </w:ins>
            <w:ins w:id="9083" w:author="John Clevenger [2]" w:date="2022-07-19T15:14:00Z">
              <w:r w:rsidR="001E0B30">
                <w:t>[:port]</w:t>
              </w:r>
            </w:ins>
          </w:p>
        </w:tc>
        <w:tc>
          <w:tcPr>
            <w:tcW w:w="4770" w:type="dxa"/>
            <w:tcPrChange w:id="9084" w:author="John Clevenger [2]" w:date="2022-07-19T15:16:00Z">
              <w:tcPr>
                <w:tcW w:w="4950" w:type="dxa"/>
                <w:gridSpan w:val="3"/>
              </w:tcPr>
            </w:tcPrChange>
          </w:tcPr>
          <w:p w14:paraId="31242D4D" w14:textId="00DD9B27" w:rsidR="00A82E00" w:rsidRDefault="00943B42" w:rsidP="00EE68B0">
            <w:pPr>
              <w:spacing w:before="120" w:after="120"/>
              <w:jc w:val="center"/>
              <w:rPr>
                <w:ins w:id="9085" w:author="John Clevenger [2]" w:date="2022-07-19T14:58:00Z"/>
              </w:rPr>
            </w:pPr>
            <w:ins w:id="9086" w:author="John Clevenger [2]" w:date="2022-07-19T15:09:00Z">
              <w:r>
                <w:t>Specifies that the PC2 Se</w:t>
              </w:r>
            </w:ins>
            <w:ins w:id="9087" w:author="John Clevenger [2]" w:date="2022-07-19T15:10:00Z">
              <w:r>
                <w:t>rver being started is a “remote site server” and should connect to the primary server at the specified IP address</w:t>
              </w:r>
            </w:ins>
            <w:ins w:id="9088" w:author="John Clevenger [2]" w:date="2022-07-19T15:16:00Z">
              <w:r w:rsidR="003B72E3">
                <w:t xml:space="preserve"> (and, optionally, port).  This overrides the </w:t>
              </w:r>
              <w:r w:rsidR="003B72E3" w:rsidRPr="003B72E3">
                <w:rPr>
                  <w:rFonts w:ascii="Arial" w:hAnsi="Arial" w:cs="Arial"/>
                  <w:b/>
                  <w:bCs/>
                  <w:sz w:val="22"/>
                  <w:szCs w:val="22"/>
                  <w:rPrChange w:id="9089" w:author="John Clevenger [2]" w:date="2022-07-19T15:16:00Z">
                    <w:rPr/>
                  </w:rPrChange>
                </w:rPr>
                <w:t>remoteServer=xxx</w:t>
              </w:r>
              <w:r w:rsidR="003B72E3">
                <w:t xml:space="preserve"> entry in the </w:t>
              </w:r>
              <w:r w:rsidR="003B72E3" w:rsidRPr="003B72E3">
                <w:rPr>
                  <w:rFonts w:ascii="Arial" w:hAnsi="Arial" w:cs="Arial"/>
                  <w:b/>
                  <w:bCs/>
                  <w:sz w:val="22"/>
                  <w:szCs w:val="22"/>
                  <w:rPrChange w:id="9090" w:author="John Clevenger [2]" w:date="2022-07-19T15:17:00Z">
                    <w:rPr/>
                  </w:rPrChange>
                </w:rPr>
                <w:t>pc2v9.ini</w:t>
              </w:r>
              <w:r w:rsidR="003B72E3">
                <w:t xml:space="preserve"> file.</w:t>
              </w:r>
            </w:ins>
          </w:p>
        </w:tc>
      </w:tr>
      <w:tr w:rsidR="00A82E00" w14:paraId="541FEE53" w14:textId="77777777" w:rsidTr="003B72E3">
        <w:trPr>
          <w:ins w:id="9091" w:author="John Clevenger [2]" w:date="2022-07-19T14:58:00Z"/>
          <w:trPrChange w:id="9092" w:author="John Clevenger [2]" w:date="2022-07-19T15:16:00Z">
            <w:trPr>
              <w:gridAfter w:val="0"/>
            </w:trPr>
          </w:trPrChange>
        </w:trPr>
        <w:tc>
          <w:tcPr>
            <w:tcW w:w="3078" w:type="dxa"/>
            <w:tcPrChange w:id="9093" w:author="John Clevenger [2]" w:date="2022-07-19T15:16:00Z">
              <w:tcPr>
                <w:tcW w:w="3078" w:type="dxa"/>
                <w:gridSpan w:val="2"/>
              </w:tcPr>
            </w:tcPrChange>
          </w:tcPr>
          <w:p w14:paraId="1ACC7EAE" w14:textId="66EDDD98" w:rsidR="00A82E00" w:rsidRPr="00A82E00" w:rsidRDefault="00A82E00" w:rsidP="00893BF3">
            <w:pPr>
              <w:spacing w:before="120" w:after="120"/>
              <w:jc w:val="center"/>
              <w:rPr>
                <w:ins w:id="9094" w:author="John Clevenger [2]" w:date="2022-07-19T14:58:00Z"/>
                <w:rFonts w:ascii="Courier New" w:hAnsi="Courier New" w:cs="Courier New"/>
                <w:b/>
                <w:bCs/>
              </w:rPr>
            </w:pPr>
            <w:ins w:id="9095" w:author="John Clevenger [2]" w:date="2022-07-19T14:59:00Z">
              <w:r w:rsidRPr="003F07BE">
                <w:rPr>
                  <w:rFonts w:ascii="Courier New" w:hAnsi="Courier New" w:cs="Courier New"/>
                  <w:b/>
                  <w:bCs/>
                </w:rPr>
                <w:t>--proxyme</w:t>
              </w:r>
            </w:ins>
          </w:p>
        </w:tc>
        <w:tc>
          <w:tcPr>
            <w:tcW w:w="2160" w:type="dxa"/>
            <w:tcPrChange w:id="9096" w:author="John Clevenger [2]" w:date="2022-07-19T15:16:00Z">
              <w:tcPr>
                <w:tcW w:w="1678" w:type="dxa"/>
                <w:gridSpan w:val="2"/>
              </w:tcPr>
            </w:tcPrChange>
          </w:tcPr>
          <w:p w14:paraId="3224A5DD" w14:textId="77777777" w:rsidR="00A82E00" w:rsidRDefault="00A82E00" w:rsidP="00EE68B0">
            <w:pPr>
              <w:spacing w:before="120" w:after="120"/>
              <w:jc w:val="center"/>
              <w:rPr>
                <w:ins w:id="9097" w:author="John Clevenger [2]" w:date="2022-07-19T14:58:00Z"/>
              </w:rPr>
            </w:pPr>
          </w:p>
        </w:tc>
        <w:tc>
          <w:tcPr>
            <w:tcW w:w="4770" w:type="dxa"/>
            <w:tcPrChange w:id="9098" w:author="John Clevenger [2]" w:date="2022-07-19T15:16:00Z">
              <w:tcPr>
                <w:tcW w:w="4950" w:type="dxa"/>
                <w:gridSpan w:val="3"/>
              </w:tcPr>
            </w:tcPrChange>
          </w:tcPr>
          <w:p w14:paraId="42FBE228" w14:textId="6BFC65B2" w:rsidR="00A82E00" w:rsidRDefault="003B72E3" w:rsidP="00EE68B0">
            <w:pPr>
              <w:spacing w:before="120" w:after="120"/>
              <w:jc w:val="center"/>
              <w:rPr>
                <w:ins w:id="9099" w:author="John Clevenger [2]" w:date="2022-07-19T14:58:00Z"/>
              </w:rPr>
            </w:pPr>
            <w:ins w:id="9100" w:author="John Clevenger [2]" w:date="2022-07-19T15:17:00Z">
              <w:r>
                <w:t>Specifies that the PC2 Server being started is requesting that the primary server to which i</w:t>
              </w:r>
            </w:ins>
            <w:ins w:id="9101" w:author="John Clevenger [2]" w:date="2022-07-19T15:18:00Z">
              <w:r>
                <w:t xml:space="preserve">t is connecting act as a “proxy” for all PC2 communications for this server. </w:t>
              </w:r>
            </w:ins>
            <w:ins w:id="9102" w:author="John Clevenger [2]" w:date="2022-07-19T15:21:00Z">
              <w:r w:rsidR="00215E95">
                <w:t xml:space="preserve">This argument is only useful when used immediately following a </w:t>
              </w:r>
            </w:ins>
            <w:ins w:id="9103" w:author="John Clevenger [2]" w:date="2022-07-19T15:27:00Z">
              <w:r w:rsidR="00DD6E5B">
                <w:t>–</w:t>
              </w:r>
            </w:ins>
            <w:ins w:id="9104" w:author="John Clevenger [2]" w:date="2022-07-19T15:21:00Z">
              <w:r w:rsidR="00215E95" w:rsidRPr="00215E95">
                <w:rPr>
                  <w:rFonts w:ascii="Courier New" w:hAnsi="Courier New" w:cs="Courier New"/>
                  <w:b/>
                  <w:bCs/>
                  <w:rPrChange w:id="9105" w:author="John Clevenger [2]" w:date="2022-07-19T15:24:00Z">
                    <w:rPr/>
                  </w:rPrChange>
                </w:rPr>
                <w:t>remoteServer &lt;IP:port&gt;</w:t>
              </w:r>
              <w:r w:rsidR="00215E95">
                <w:t xml:space="preserve"> argu</w:t>
              </w:r>
            </w:ins>
            <w:ins w:id="9106" w:author="John Clevenger [2]" w:date="2022-07-19T15:22:00Z">
              <w:r w:rsidR="00215E95">
                <w:t xml:space="preserve">ment.  </w:t>
              </w:r>
            </w:ins>
            <w:ins w:id="9107" w:author="John Clevenger [2]" w:date="2022-07-19T15:20:00Z">
              <w:r w:rsidR="00215E95">
                <w:t xml:space="preserve">See the Appendix on Networking Constraints for </w:t>
              </w:r>
            </w:ins>
            <w:ins w:id="9108" w:author="John Clevenger [2]" w:date="2022-07-19T15:22:00Z">
              <w:r w:rsidR="00215E95">
                <w:t>additional information</w:t>
              </w:r>
            </w:ins>
            <w:ins w:id="9109" w:author="John Clevenger [2]" w:date="2022-07-19T15:20:00Z">
              <w:r w:rsidR="00215E95">
                <w:t>.</w:t>
              </w:r>
            </w:ins>
          </w:p>
        </w:tc>
      </w:tr>
      <w:tr w:rsidR="00227A46" w14:paraId="409B2C12" w14:textId="77777777" w:rsidTr="003B72E3">
        <w:trPr>
          <w:ins w:id="9110" w:author="John Clevenger [2]" w:date="2022-07-19T14:36:00Z"/>
          <w:trPrChange w:id="9111" w:author="John Clevenger [2]" w:date="2022-07-19T15:16:00Z">
            <w:trPr>
              <w:gridAfter w:val="0"/>
            </w:trPr>
          </w:trPrChange>
        </w:trPr>
        <w:tc>
          <w:tcPr>
            <w:tcW w:w="3078" w:type="dxa"/>
            <w:tcPrChange w:id="9112" w:author="John Clevenger [2]" w:date="2022-07-19T15:16:00Z">
              <w:tcPr>
                <w:tcW w:w="1998" w:type="dxa"/>
              </w:tcPr>
            </w:tcPrChange>
          </w:tcPr>
          <w:p w14:paraId="6020C3D9" w14:textId="5F62AD34" w:rsidR="00227A46" w:rsidRPr="00A82E00" w:rsidRDefault="00A82E00">
            <w:pPr>
              <w:spacing w:before="120" w:after="120"/>
              <w:jc w:val="center"/>
              <w:rPr>
                <w:ins w:id="9113" w:author="John Clevenger [2]" w:date="2022-07-19T14:36:00Z"/>
                <w:rFonts w:ascii="Courier New" w:hAnsi="Courier New" w:cs="Courier New"/>
                <w:b/>
                <w:bCs/>
                <w:rPrChange w:id="9114" w:author="John Clevenger [2]" w:date="2022-07-19T14:57:00Z">
                  <w:rPr>
                    <w:ins w:id="9115" w:author="John Clevenger [2]" w:date="2022-07-19T14:36:00Z"/>
                  </w:rPr>
                </w:rPrChange>
              </w:rPr>
              <w:pPrChange w:id="9116" w:author="John Clevenger [2]" w:date="2022-07-19T14:55:00Z">
                <w:pPr>
                  <w:spacing w:before="120" w:after="120"/>
                  <w:jc w:val="both"/>
                </w:pPr>
              </w:pPrChange>
            </w:pPr>
            <w:ins w:id="9117" w:author="John Clevenger [2]" w:date="2022-07-19T14:59:00Z">
              <w:r w:rsidRPr="003F07BE">
                <w:rPr>
                  <w:rFonts w:ascii="Courier New" w:hAnsi="Courier New" w:cs="Courier New"/>
                  <w:b/>
                  <w:bCs/>
                </w:rPr>
                <w:t>--first</w:t>
              </w:r>
            </w:ins>
          </w:p>
        </w:tc>
        <w:tc>
          <w:tcPr>
            <w:tcW w:w="2160" w:type="dxa"/>
            <w:tcPrChange w:id="9118" w:author="John Clevenger [2]" w:date="2022-07-19T15:16:00Z">
              <w:tcPr>
                <w:tcW w:w="2340" w:type="dxa"/>
                <w:gridSpan w:val="2"/>
              </w:tcPr>
            </w:tcPrChange>
          </w:tcPr>
          <w:p w14:paraId="640648ED" w14:textId="77777777" w:rsidR="00227A46" w:rsidRDefault="00227A46">
            <w:pPr>
              <w:spacing w:before="120" w:after="120"/>
              <w:jc w:val="center"/>
              <w:rPr>
                <w:ins w:id="9119" w:author="John Clevenger [2]" w:date="2022-07-19T14:36:00Z"/>
              </w:rPr>
              <w:pPrChange w:id="9120" w:author="John Clevenger [2]" w:date="2022-07-19T14:42:00Z">
                <w:pPr>
                  <w:spacing w:before="120" w:after="120"/>
                  <w:jc w:val="both"/>
                </w:pPr>
              </w:pPrChange>
            </w:pPr>
          </w:p>
        </w:tc>
        <w:tc>
          <w:tcPr>
            <w:tcW w:w="4770" w:type="dxa"/>
            <w:tcPrChange w:id="9121" w:author="John Clevenger [2]" w:date="2022-07-19T15:16:00Z">
              <w:tcPr>
                <w:tcW w:w="2973" w:type="dxa"/>
                <w:gridSpan w:val="3"/>
              </w:tcPr>
            </w:tcPrChange>
          </w:tcPr>
          <w:p w14:paraId="602897EB" w14:textId="01F2E043" w:rsidR="00227A46" w:rsidRDefault="00215E95">
            <w:pPr>
              <w:spacing w:before="120" w:after="120"/>
              <w:jc w:val="center"/>
              <w:rPr>
                <w:ins w:id="9122" w:author="John Clevenger [2]" w:date="2022-07-19T14:36:00Z"/>
              </w:rPr>
              <w:pPrChange w:id="9123" w:author="John Clevenger [2]" w:date="2022-07-19T14:42:00Z">
                <w:pPr>
                  <w:spacing w:before="120" w:after="120"/>
                  <w:jc w:val="both"/>
                </w:pPr>
              </w:pPrChange>
            </w:pPr>
            <w:ins w:id="9124" w:author="John Clevenger [2]" w:date="2022-07-19T15:23:00Z">
              <w:r>
                <w:t xml:space="preserve">Indicates that the PC2 Server being started is the “first” (primary) server in a multi-site contest (this is the default in the absence of a </w:t>
              </w:r>
            </w:ins>
            <w:ins w:id="9125" w:author="John Clevenger [2]" w:date="2022-07-19T15:24:00Z">
              <w:r>
                <w:t xml:space="preserve">  --</w:t>
              </w:r>
              <w:r w:rsidRPr="003F07BE">
                <w:rPr>
                  <w:rFonts w:ascii="Courier New" w:hAnsi="Courier New" w:cs="Courier New"/>
                  <w:b/>
                  <w:bCs/>
                </w:rPr>
                <w:t>remoteServer &lt;IP:port&gt;</w:t>
              </w:r>
              <w:r>
                <w:rPr>
                  <w:rFonts w:ascii="Courier New" w:hAnsi="Courier New" w:cs="Courier New"/>
                  <w:b/>
                  <w:bCs/>
                </w:rPr>
                <w:t xml:space="preserve"> </w:t>
              </w:r>
              <w:r w:rsidRPr="00215E95">
                <w:rPr>
                  <w:rPrChange w:id="9126" w:author="John Clevenger [2]" w:date="2022-07-19T15:24:00Z">
                    <w:rPr>
                      <w:rFonts w:ascii="Courier New" w:hAnsi="Courier New" w:cs="Courier New"/>
                      <w:b/>
                      <w:bCs/>
                    </w:rPr>
                  </w:rPrChange>
                </w:rPr>
                <w:t>argument</w:t>
              </w:r>
              <w:r>
                <w:t>.</w:t>
              </w:r>
            </w:ins>
          </w:p>
        </w:tc>
      </w:tr>
      <w:tr w:rsidR="0091528E" w14:paraId="69737CBA" w14:textId="77777777" w:rsidTr="003B72E3">
        <w:trPr>
          <w:ins w:id="9127" w:author="John Clevenger [2]" w:date="2022-07-19T15:38:00Z"/>
        </w:trPr>
        <w:tc>
          <w:tcPr>
            <w:tcW w:w="3078" w:type="dxa"/>
          </w:tcPr>
          <w:p w14:paraId="5662F38C" w14:textId="1D000604" w:rsidR="0091528E" w:rsidRPr="003F07BE" w:rsidRDefault="0091528E" w:rsidP="0091528E">
            <w:pPr>
              <w:spacing w:before="120" w:after="120"/>
              <w:jc w:val="center"/>
              <w:rPr>
                <w:ins w:id="9128" w:author="John Clevenger [2]" w:date="2022-07-19T15:38:00Z"/>
                <w:rFonts w:ascii="Courier New" w:hAnsi="Courier New" w:cs="Courier New"/>
                <w:b/>
                <w:bCs/>
              </w:rPr>
            </w:pPr>
            <w:ins w:id="9129" w:author="John Clevenger [2]" w:date="2022-07-19T15:38:00Z">
              <w:r w:rsidRPr="003F07BE">
                <w:rPr>
                  <w:rFonts w:ascii="Courier New" w:hAnsi="Courier New" w:cs="Courier New"/>
                  <w:b/>
                  <w:bCs/>
                </w:rPr>
                <w:t>--contestpassword</w:t>
              </w:r>
            </w:ins>
          </w:p>
        </w:tc>
        <w:tc>
          <w:tcPr>
            <w:tcW w:w="2160" w:type="dxa"/>
          </w:tcPr>
          <w:p w14:paraId="2D261ACD" w14:textId="0EF79E43" w:rsidR="0091528E" w:rsidRDefault="0091528E" w:rsidP="0091528E">
            <w:pPr>
              <w:spacing w:before="120" w:after="120"/>
              <w:jc w:val="center"/>
              <w:rPr>
                <w:ins w:id="9130" w:author="John Clevenger [2]" w:date="2022-07-19T15:38:00Z"/>
              </w:rPr>
            </w:pPr>
            <w:ins w:id="9131" w:author="John Clevenger [2]" w:date="2022-07-19T15:38:00Z">
              <w:r>
                <w:t>&lt;password string&gt;</w:t>
              </w:r>
            </w:ins>
          </w:p>
        </w:tc>
        <w:tc>
          <w:tcPr>
            <w:tcW w:w="4770" w:type="dxa"/>
          </w:tcPr>
          <w:p w14:paraId="29DEF541" w14:textId="131E99D6" w:rsidR="0091528E" w:rsidRDefault="0091528E" w:rsidP="0091528E">
            <w:pPr>
              <w:spacing w:before="120" w:after="120"/>
              <w:jc w:val="center"/>
              <w:rPr>
                <w:ins w:id="9132" w:author="John Clevenger [2]" w:date="2022-07-19T15:38:00Z"/>
              </w:rPr>
            </w:pPr>
            <w:ins w:id="9133" w:author="John Clevenger [2]" w:date="2022-07-19T15:38:00Z">
              <w:r>
                <w:t>Sets the master “contest password” when a PC2 Server is first sta</w:t>
              </w:r>
            </w:ins>
            <w:ins w:id="9134" w:author="John Clevenger [2]" w:date="2022-07-19T15:39:00Z">
              <w:r>
                <w:t>rted.</w:t>
              </w:r>
            </w:ins>
            <w:ins w:id="9135" w:author="John Clevenger [2]" w:date="2022-07-19T16:05:00Z">
              <w:r w:rsidR="002224E8">
                <w:t xml:space="preserve">  On</w:t>
              </w:r>
            </w:ins>
            <w:ins w:id="9136" w:author="John Clevenger [2]" w:date="2022-07-19T16:06:00Z">
              <w:r w:rsidR="002224E8">
                <w:t>ly useful on the first (primary) PC2 server.</w:t>
              </w:r>
            </w:ins>
          </w:p>
        </w:tc>
      </w:tr>
      <w:tr w:rsidR="0091528E" w14:paraId="054A57B8" w14:textId="77777777" w:rsidTr="003B72E3">
        <w:trPr>
          <w:ins w:id="9137" w:author="John Clevenger [2]" w:date="2022-07-19T14:36:00Z"/>
          <w:trPrChange w:id="9138" w:author="John Clevenger [2]" w:date="2022-07-19T15:16:00Z">
            <w:trPr>
              <w:gridAfter w:val="0"/>
            </w:trPr>
          </w:trPrChange>
        </w:trPr>
        <w:tc>
          <w:tcPr>
            <w:tcW w:w="3078" w:type="dxa"/>
            <w:tcPrChange w:id="9139" w:author="John Clevenger [2]" w:date="2022-07-19T15:16:00Z">
              <w:tcPr>
                <w:tcW w:w="1998" w:type="dxa"/>
              </w:tcPr>
            </w:tcPrChange>
          </w:tcPr>
          <w:p w14:paraId="1BF689F4" w14:textId="4D2AB019" w:rsidR="0091528E" w:rsidRPr="00A82E00" w:rsidRDefault="0091528E">
            <w:pPr>
              <w:spacing w:before="120" w:after="120"/>
              <w:jc w:val="center"/>
              <w:rPr>
                <w:ins w:id="9140" w:author="John Clevenger [2]" w:date="2022-07-19T14:36:00Z"/>
                <w:rFonts w:ascii="Courier New" w:hAnsi="Courier New" w:cs="Courier New"/>
                <w:b/>
                <w:bCs/>
                <w:rPrChange w:id="9141" w:author="John Clevenger [2]" w:date="2022-07-19T14:57:00Z">
                  <w:rPr>
                    <w:ins w:id="9142" w:author="John Clevenger [2]" w:date="2022-07-19T14:36:00Z"/>
                  </w:rPr>
                </w:rPrChange>
              </w:rPr>
              <w:pPrChange w:id="9143" w:author="John Clevenger [2]" w:date="2022-07-19T14:55:00Z">
                <w:pPr>
                  <w:spacing w:before="120" w:after="120"/>
                  <w:jc w:val="both"/>
                </w:pPr>
              </w:pPrChange>
            </w:pPr>
            <w:ins w:id="9144" w:author="John Clevenger [2]" w:date="2022-07-19T14:52:00Z">
              <w:r w:rsidRPr="00A82E00">
                <w:rPr>
                  <w:rFonts w:ascii="Courier New" w:hAnsi="Courier New" w:cs="Courier New"/>
                  <w:b/>
                  <w:bCs/>
                  <w:rPrChange w:id="9145" w:author="John Clevenger [2]" w:date="2022-07-19T14:57:00Z">
                    <w:rPr/>
                  </w:rPrChange>
                </w:rPr>
                <w:t>-F</w:t>
              </w:r>
            </w:ins>
          </w:p>
        </w:tc>
        <w:tc>
          <w:tcPr>
            <w:tcW w:w="2160" w:type="dxa"/>
            <w:tcPrChange w:id="9146" w:author="John Clevenger [2]" w:date="2022-07-19T15:16:00Z">
              <w:tcPr>
                <w:tcW w:w="2340" w:type="dxa"/>
                <w:gridSpan w:val="2"/>
              </w:tcPr>
            </w:tcPrChange>
          </w:tcPr>
          <w:p w14:paraId="5C172031" w14:textId="77887223" w:rsidR="0091528E" w:rsidRDefault="0091528E">
            <w:pPr>
              <w:spacing w:before="120" w:after="120"/>
              <w:jc w:val="center"/>
              <w:rPr>
                <w:ins w:id="9147" w:author="John Clevenger [2]" w:date="2022-07-19T14:36:00Z"/>
              </w:rPr>
              <w:pPrChange w:id="9148" w:author="John Clevenger [2]" w:date="2022-07-19T14:42:00Z">
                <w:pPr>
                  <w:spacing w:before="120" w:after="120"/>
                  <w:jc w:val="both"/>
                </w:pPr>
              </w:pPrChange>
            </w:pPr>
            <w:ins w:id="9149" w:author="John Clevenger [2]" w:date="2022-07-19T15:25:00Z">
              <w:r>
                <w:t>&lt;filename&gt;</w:t>
              </w:r>
            </w:ins>
          </w:p>
        </w:tc>
        <w:tc>
          <w:tcPr>
            <w:tcW w:w="4770" w:type="dxa"/>
            <w:tcPrChange w:id="9150" w:author="John Clevenger [2]" w:date="2022-07-19T15:16:00Z">
              <w:tcPr>
                <w:tcW w:w="2973" w:type="dxa"/>
                <w:gridSpan w:val="3"/>
              </w:tcPr>
            </w:tcPrChange>
          </w:tcPr>
          <w:p w14:paraId="7E3AEDBC" w14:textId="5DE54FDA" w:rsidR="0091528E" w:rsidRPr="00535B40" w:rsidRDefault="0091528E">
            <w:pPr>
              <w:spacing w:before="120" w:after="120"/>
              <w:jc w:val="center"/>
              <w:rPr>
                <w:ins w:id="9151" w:author="John Clevenger [2]" w:date="2022-07-19T14:36:00Z"/>
              </w:rPr>
              <w:pPrChange w:id="9152" w:author="John Clevenger [2]" w:date="2022-07-19T14:42:00Z">
                <w:pPr>
                  <w:spacing w:before="120" w:after="120"/>
                  <w:jc w:val="both"/>
                </w:pPr>
              </w:pPrChange>
            </w:pPr>
            <w:ins w:id="9153" w:author="John Clevenger [2]" w:date="2022-07-19T15:25:00Z">
              <w:r>
                <w:t>Specifies the name of a file containing command line ar</w:t>
              </w:r>
            </w:ins>
            <w:ins w:id="9154" w:author="John Clevenger [2]" w:date="2022-07-19T15:26:00Z">
              <w:r>
                <w:t>guments/options (see below).</w:t>
              </w:r>
            </w:ins>
            <w:ins w:id="9155" w:author="John Clevenger [2]" w:date="2022-07-19T16:09:00Z">
              <w:r w:rsidR="00535B40">
                <w:t xml:space="preserve">  Note that this option requires a </w:t>
              </w:r>
              <w:r w:rsidR="00535B40">
                <w:rPr>
                  <w:i/>
                  <w:iCs/>
                </w:rPr>
                <w:t xml:space="preserve">single </w:t>
              </w:r>
              <w:r w:rsidR="00535B40">
                <w:t>dash in front of the “F”</w:t>
              </w:r>
            </w:ins>
          </w:p>
        </w:tc>
      </w:tr>
    </w:tbl>
    <w:p w14:paraId="3BE98C4C" w14:textId="7590DE6C" w:rsidR="003E0A50" w:rsidRDefault="003E0A50" w:rsidP="005C0EA6">
      <w:pPr>
        <w:spacing w:before="120" w:after="120"/>
        <w:ind w:firstLine="540"/>
        <w:jc w:val="both"/>
        <w:rPr>
          <w:ins w:id="9156" w:author="John Clevenger [2]" w:date="2022-07-19T16:09:00Z"/>
        </w:rPr>
      </w:pPr>
    </w:p>
    <w:p w14:paraId="51B1C2A1" w14:textId="77777777" w:rsidR="00535B40" w:rsidRDefault="00535B40" w:rsidP="005C0EA6">
      <w:pPr>
        <w:spacing w:before="120" w:after="120"/>
        <w:ind w:firstLine="540"/>
        <w:jc w:val="both"/>
        <w:rPr>
          <w:ins w:id="9157" w:author="John Clevenger [2]" w:date="2022-07-19T15:28:00Z"/>
        </w:rPr>
      </w:pPr>
    </w:p>
    <w:p w14:paraId="432328FD" w14:textId="03A3D815" w:rsidR="00DD6E5B" w:rsidRDefault="00DD6E5B" w:rsidP="005C0EA6">
      <w:pPr>
        <w:spacing w:before="120" w:after="120"/>
        <w:ind w:firstLine="540"/>
        <w:jc w:val="both"/>
        <w:rPr>
          <w:ins w:id="9158" w:author="John Clevenger [2]" w:date="2022-07-19T15:28:00Z"/>
        </w:rPr>
      </w:pPr>
      <w:ins w:id="9159" w:author="John Clevenger [2]" w:date="2022-07-19T15:28:00Z">
        <w:r>
          <w:lastRenderedPageBreak/>
          <w:t xml:space="preserve">The following table lists additional command line arguments which are recognized by certain modules.  These are primarily special-purpose options used for </w:t>
        </w:r>
      </w:ins>
      <w:ins w:id="9160" w:author="John Clevenger [2]" w:date="2022-07-19T15:29:00Z">
        <w:r>
          <w:t>testing, debugging, and tuning the system and are not normally used in regular contest environments.</w:t>
        </w:r>
      </w:ins>
    </w:p>
    <w:p w14:paraId="07530613" w14:textId="77777777" w:rsidR="00DD6E5B" w:rsidRDefault="00DD6E5B" w:rsidP="005C0EA6">
      <w:pPr>
        <w:spacing w:before="120" w:after="120"/>
        <w:ind w:firstLine="540"/>
        <w:jc w:val="both"/>
        <w:rPr>
          <w:ins w:id="9161" w:author="John Clevenger [2]" w:date="2022-07-19T14:32:00Z"/>
        </w:rPr>
      </w:pPr>
    </w:p>
    <w:tbl>
      <w:tblPr>
        <w:tblStyle w:val="TableGrid"/>
        <w:tblW w:w="10008" w:type="dxa"/>
        <w:tblLook w:val="04A0" w:firstRow="1" w:lastRow="0" w:firstColumn="1" w:lastColumn="0" w:noHBand="0" w:noVBand="1"/>
        <w:tblPrChange w:id="9162" w:author="John Clevenger [2]" w:date="2022-07-19T16:07:00Z">
          <w:tblPr>
            <w:tblStyle w:val="TableGrid"/>
            <w:tblW w:w="9749" w:type="dxa"/>
            <w:tblLook w:val="04A0" w:firstRow="1" w:lastRow="0" w:firstColumn="1" w:lastColumn="0" w:noHBand="0" w:noVBand="1"/>
          </w:tblPr>
        </w:tblPrChange>
      </w:tblPr>
      <w:tblGrid>
        <w:gridCol w:w="3249"/>
        <w:gridCol w:w="1809"/>
        <w:gridCol w:w="4950"/>
        <w:tblGridChange w:id="9163">
          <w:tblGrid>
            <w:gridCol w:w="3078"/>
            <w:gridCol w:w="171"/>
            <w:gridCol w:w="1989"/>
            <w:gridCol w:w="1261"/>
            <w:gridCol w:w="3250"/>
          </w:tblGrid>
        </w:tblGridChange>
      </w:tblGrid>
      <w:tr w:rsidR="00DD6E5B" w:rsidRPr="00227A46" w14:paraId="46EFE114" w14:textId="77777777" w:rsidTr="00E3338D">
        <w:trPr>
          <w:ins w:id="9164" w:author="John Clevenger [2]" w:date="2022-07-19T15:29:00Z"/>
        </w:trPr>
        <w:tc>
          <w:tcPr>
            <w:tcW w:w="3249" w:type="dxa"/>
            <w:tcPrChange w:id="9165" w:author="John Clevenger [2]" w:date="2022-07-19T16:07:00Z">
              <w:tcPr>
                <w:tcW w:w="3078" w:type="dxa"/>
              </w:tcPr>
            </w:tcPrChange>
          </w:tcPr>
          <w:p w14:paraId="0F3928E3" w14:textId="77777777" w:rsidR="00DD6E5B" w:rsidRPr="003F07BE" w:rsidRDefault="00DD6E5B" w:rsidP="003F07BE">
            <w:pPr>
              <w:spacing w:before="120" w:after="120"/>
              <w:jc w:val="center"/>
              <w:rPr>
                <w:ins w:id="9166" w:author="John Clevenger [2]" w:date="2022-07-19T15:29:00Z"/>
                <w:rFonts w:ascii="Courier New" w:hAnsi="Courier New" w:cs="Courier New"/>
                <w:b/>
                <w:bCs/>
              </w:rPr>
            </w:pPr>
            <w:ins w:id="9167" w:author="John Clevenger [2]" w:date="2022-07-19T15:29:00Z">
              <w:r w:rsidRPr="003F07BE">
                <w:rPr>
                  <w:rFonts w:ascii="Courier New" w:hAnsi="Courier New" w:cs="Courier New"/>
                  <w:b/>
                  <w:bCs/>
                </w:rPr>
                <w:t>Argument</w:t>
              </w:r>
            </w:ins>
          </w:p>
        </w:tc>
        <w:tc>
          <w:tcPr>
            <w:tcW w:w="1809" w:type="dxa"/>
            <w:tcPrChange w:id="9168" w:author="John Clevenger [2]" w:date="2022-07-19T16:07:00Z">
              <w:tcPr>
                <w:tcW w:w="2160" w:type="dxa"/>
                <w:gridSpan w:val="2"/>
              </w:tcPr>
            </w:tcPrChange>
          </w:tcPr>
          <w:p w14:paraId="1EE233BB" w14:textId="77777777" w:rsidR="00DD6E5B" w:rsidRPr="003F07BE" w:rsidRDefault="00DD6E5B" w:rsidP="003F07BE">
            <w:pPr>
              <w:spacing w:before="120" w:after="120"/>
              <w:jc w:val="center"/>
              <w:rPr>
                <w:ins w:id="9169" w:author="John Clevenger [2]" w:date="2022-07-19T15:29:00Z"/>
                <w:rFonts w:ascii="Courier New" w:hAnsi="Courier New" w:cs="Courier New"/>
                <w:b/>
                <w:bCs/>
              </w:rPr>
            </w:pPr>
            <w:ins w:id="9170" w:author="John Clevenger [2]" w:date="2022-07-19T15:29:00Z">
              <w:r w:rsidRPr="003F07BE">
                <w:rPr>
                  <w:rFonts w:ascii="Courier New" w:hAnsi="Courier New" w:cs="Courier New"/>
                  <w:b/>
                  <w:bCs/>
                </w:rPr>
                <w:t>Parameters</w:t>
              </w:r>
            </w:ins>
          </w:p>
        </w:tc>
        <w:tc>
          <w:tcPr>
            <w:tcW w:w="4950" w:type="dxa"/>
            <w:tcPrChange w:id="9171" w:author="John Clevenger [2]" w:date="2022-07-19T16:07:00Z">
              <w:tcPr>
                <w:tcW w:w="4511" w:type="dxa"/>
                <w:gridSpan w:val="2"/>
              </w:tcPr>
            </w:tcPrChange>
          </w:tcPr>
          <w:p w14:paraId="66E7474D" w14:textId="77777777" w:rsidR="00DD6E5B" w:rsidRPr="003F07BE" w:rsidRDefault="00DD6E5B" w:rsidP="003F07BE">
            <w:pPr>
              <w:spacing w:before="120" w:after="120"/>
              <w:jc w:val="center"/>
              <w:rPr>
                <w:ins w:id="9172" w:author="John Clevenger [2]" w:date="2022-07-19T15:29:00Z"/>
                <w:rFonts w:ascii="Courier New" w:hAnsi="Courier New" w:cs="Courier New"/>
                <w:b/>
                <w:bCs/>
              </w:rPr>
            </w:pPr>
            <w:ins w:id="9173" w:author="John Clevenger [2]" w:date="2022-07-19T15:29:00Z">
              <w:r w:rsidRPr="003F07BE">
                <w:rPr>
                  <w:rFonts w:ascii="Courier New" w:hAnsi="Courier New" w:cs="Courier New"/>
                  <w:b/>
                  <w:bCs/>
                </w:rPr>
                <w:t>Purpose</w:t>
              </w:r>
            </w:ins>
          </w:p>
        </w:tc>
      </w:tr>
      <w:tr w:rsidR="00DD6E5B" w14:paraId="31FF63E4" w14:textId="77777777" w:rsidTr="00E3338D">
        <w:tblPrEx>
          <w:tblPrExChange w:id="9174" w:author="John Clevenger [2]" w:date="2022-07-19T16:07:00Z">
            <w:tblPrEx>
              <w:tblW w:w="10008" w:type="dxa"/>
            </w:tblPrEx>
          </w:tblPrExChange>
        </w:tblPrEx>
        <w:trPr>
          <w:ins w:id="9175" w:author="John Clevenger [2]" w:date="2022-07-19T15:29:00Z"/>
          <w:trPrChange w:id="9176" w:author="John Clevenger [2]" w:date="2022-07-19T16:07:00Z">
            <w:trPr>
              <w:wAfter w:w="259" w:type="dxa"/>
            </w:trPr>
          </w:trPrChange>
        </w:trPr>
        <w:tc>
          <w:tcPr>
            <w:tcW w:w="3249" w:type="dxa"/>
            <w:tcPrChange w:id="9177" w:author="John Clevenger [2]" w:date="2022-07-19T16:07:00Z">
              <w:tcPr>
                <w:tcW w:w="3249" w:type="dxa"/>
                <w:gridSpan w:val="2"/>
              </w:tcPr>
            </w:tcPrChange>
          </w:tcPr>
          <w:p w14:paraId="12BBAC61" w14:textId="4D89B4CC" w:rsidR="00DD6E5B" w:rsidRPr="003F07BE" w:rsidRDefault="00DD6E5B">
            <w:pPr>
              <w:spacing w:before="120" w:after="120"/>
              <w:jc w:val="center"/>
              <w:rPr>
                <w:ins w:id="9178" w:author="John Clevenger [2]" w:date="2022-07-19T15:29:00Z"/>
                <w:rFonts w:ascii="Courier New" w:hAnsi="Courier New" w:cs="Courier New"/>
                <w:b/>
                <w:bCs/>
              </w:rPr>
              <w:pPrChange w:id="9179" w:author="John Clevenger [2]" w:date="2022-07-19T15:30:00Z">
                <w:pPr>
                  <w:spacing w:before="120" w:after="120"/>
                  <w:jc w:val="both"/>
                </w:pPr>
              </w:pPrChange>
            </w:pPr>
            <w:ins w:id="9180" w:author="John Clevenger [2]" w:date="2022-07-19T15:29:00Z">
              <w:r>
                <w:rPr>
                  <w:rFonts w:ascii="Courier New" w:hAnsi="Courier New" w:cs="Courier New"/>
                  <w:b/>
                  <w:bCs/>
                </w:rPr>
                <w:t>--</w:t>
              </w:r>
              <w:r w:rsidRPr="003F07BE">
                <w:rPr>
                  <w:rFonts w:ascii="Courier New" w:hAnsi="Courier New" w:cs="Courier New"/>
                  <w:b/>
                  <w:bCs/>
                </w:rPr>
                <w:t>nologging</w:t>
              </w:r>
            </w:ins>
          </w:p>
        </w:tc>
        <w:tc>
          <w:tcPr>
            <w:tcW w:w="1809" w:type="dxa"/>
            <w:tcPrChange w:id="9181" w:author="John Clevenger [2]" w:date="2022-07-19T16:07:00Z">
              <w:tcPr>
                <w:tcW w:w="3250" w:type="dxa"/>
                <w:gridSpan w:val="2"/>
              </w:tcPr>
            </w:tcPrChange>
          </w:tcPr>
          <w:p w14:paraId="44D0C215" w14:textId="77777777" w:rsidR="00DD6E5B" w:rsidRDefault="00DD6E5B" w:rsidP="00DD6E5B">
            <w:pPr>
              <w:spacing w:before="120" w:after="120"/>
              <w:jc w:val="both"/>
              <w:rPr>
                <w:ins w:id="9182" w:author="John Clevenger [2]" w:date="2022-07-19T15:29:00Z"/>
              </w:rPr>
            </w:pPr>
          </w:p>
        </w:tc>
        <w:tc>
          <w:tcPr>
            <w:tcW w:w="4950" w:type="dxa"/>
            <w:tcPrChange w:id="9183" w:author="John Clevenger [2]" w:date="2022-07-19T16:07:00Z">
              <w:tcPr>
                <w:tcW w:w="3250" w:type="dxa"/>
              </w:tcPr>
            </w:tcPrChange>
          </w:tcPr>
          <w:p w14:paraId="17B265FD" w14:textId="012C7DD2" w:rsidR="00DD6E5B" w:rsidRDefault="00DD6E5B" w:rsidP="00DD6E5B">
            <w:pPr>
              <w:spacing w:before="120" w:after="120"/>
              <w:jc w:val="both"/>
              <w:rPr>
                <w:ins w:id="9184" w:author="John Clevenger [2]" w:date="2022-07-19T15:29:00Z"/>
              </w:rPr>
            </w:pPr>
            <w:ins w:id="9185" w:author="John Clevenger [2]" w:date="2022-07-19T15:30:00Z">
              <w:r>
                <w:t xml:space="preserve">Suppress all module logging.  While this can save time, it is not </w:t>
              </w:r>
            </w:ins>
            <w:ins w:id="9186" w:author="John Clevenger [2]" w:date="2022-07-19T15:31:00Z">
              <w:r>
                <w:t>recommended.</w:t>
              </w:r>
            </w:ins>
          </w:p>
        </w:tc>
      </w:tr>
      <w:tr w:rsidR="00DD6E5B" w14:paraId="2D47F1C0" w14:textId="77777777" w:rsidTr="00E3338D">
        <w:tblPrEx>
          <w:tblPrExChange w:id="9187" w:author="John Clevenger [2]" w:date="2022-07-19T16:07:00Z">
            <w:tblPrEx>
              <w:tblW w:w="10008" w:type="dxa"/>
            </w:tblPrEx>
          </w:tblPrExChange>
        </w:tblPrEx>
        <w:trPr>
          <w:ins w:id="9188" w:author="John Clevenger [2]" w:date="2022-07-19T15:27:00Z"/>
          <w:trPrChange w:id="9189" w:author="John Clevenger [2]" w:date="2022-07-19T16:07:00Z">
            <w:trPr>
              <w:wAfter w:w="259" w:type="dxa"/>
            </w:trPr>
          </w:trPrChange>
        </w:trPr>
        <w:tc>
          <w:tcPr>
            <w:tcW w:w="3249" w:type="dxa"/>
            <w:tcPrChange w:id="9190" w:author="John Clevenger [2]" w:date="2022-07-19T16:07:00Z">
              <w:tcPr>
                <w:tcW w:w="3249" w:type="dxa"/>
                <w:gridSpan w:val="2"/>
              </w:tcPr>
            </w:tcPrChange>
          </w:tcPr>
          <w:p w14:paraId="49B0334F" w14:textId="02EAEEBD" w:rsidR="00DD6E5B" w:rsidRDefault="00DD6E5B">
            <w:pPr>
              <w:spacing w:before="120" w:after="120"/>
              <w:jc w:val="center"/>
              <w:rPr>
                <w:ins w:id="9191" w:author="John Clevenger [2]" w:date="2022-07-19T15:27:00Z"/>
              </w:rPr>
              <w:pPrChange w:id="9192" w:author="John Clevenger [2]" w:date="2022-07-19T15:30:00Z">
                <w:pPr>
                  <w:spacing w:before="120" w:after="120"/>
                  <w:jc w:val="both"/>
                </w:pPr>
              </w:pPrChange>
            </w:pPr>
            <w:ins w:id="9193" w:author="John Clevenger [2]" w:date="2022-07-19T15:27:00Z">
              <w:r w:rsidRPr="003F07BE">
                <w:rPr>
                  <w:rFonts w:ascii="Courier New" w:hAnsi="Courier New" w:cs="Courier New"/>
                  <w:b/>
                  <w:bCs/>
                </w:rPr>
                <w:t>--nostandings</w:t>
              </w:r>
            </w:ins>
          </w:p>
        </w:tc>
        <w:tc>
          <w:tcPr>
            <w:tcW w:w="1809" w:type="dxa"/>
            <w:tcPrChange w:id="9194" w:author="John Clevenger [2]" w:date="2022-07-19T16:07:00Z">
              <w:tcPr>
                <w:tcW w:w="3250" w:type="dxa"/>
                <w:gridSpan w:val="2"/>
              </w:tcPr>
            </w:tcPrChange>
          </w:tcPr>
          <w:p w14:paraId="07AD4434" w14:textId="77777777" w:rsidR="00DD6E5B" w:rsidRDefault="00DD6E5B" w:rsidP="00DD6E5B">
            <w:pPr>
              <w:spacing w:before="120" w:after="120"/>
              <w:jc w:val="both"/>
              <w:rPr>
                <w:ins w:id="9195" w:author="John Clevenger [2]" w:date="2022-07-19T15:27:00Z"/>
              </w:rPr>
            </w:pPr>
          </w:p>
        </w:tc>
        <w:tc>
          <w:tcPr>
            <w:tcW w:w="4950" w:type="dxa"/>
            <w:tcPrChange w:id="9196" w:author="John Clevenger [2]" w:date="2022-07-19T16:07:00Z">
              <w:tcPr>
                <w:tcW w:w="3250" w:type="dxa"/>
              </w:tcPr>
            </w:tcPrChange>
          </w:tcPr>
          <w:p w14:paraId="1D1E44F3" w14:textId="755DC306" w:rsidR="00DD6E5B" w:rsidRDefault="00DD6E5B">
            <w:pPr>
              <w:spacing w:before="120" w:after="120"/>
              <w:jc w:val="center"/>
              <w:rPr>
                <w:ins w:id="9197" w:author="John Clevenger [2]" w:date="2022-07-19T15:27:00Z"/>
              </w:rPr>
              <w:pPrChange w:id="9198" w:author="John Clevenger [2]" w:date="2022-07-19T15:32:00Z">
                <w:pPr>
                  <w:spacing w:before="120" w:after="120"/>
                  <w:jc w:val="both"/>
                </w:pPr>
              </w:pPrChange>
            </w:pPr>
            <w:ins w:id="9199" w:author="John Clevenger [2]" w:date="2022-07-19T15:31:00Z">
              <w:r>
                <w:t>Suppress the inclusion of the “</w:t>
              </w:r>
              <w:r w:rsidRPr="00B939EB">
                <w:rPr>
                  <w:rFonts w:ascii="Arial" w:hAnsi="Arial" w:cs="Arial"/>
                  <w:b/>
                  <w:bCs/>
                  <w:sz w:val="22"/>
                  <w:szCs w:val="22"/>
                  <w:rPrChange w:id="9200" w:author="John Clevenger [2]" w:date="2022-07-19T15:32:00Z">
                    <w:rPr/>
                  </w:rPrChange>
                </w:rPr>
                <w:t>Standings</w:t>
              </w:r>
              <w:r>
                <w:t>” and “</w:t>
              </w:r>
              <w:r w:rsidRPr="00B939EB">
                <w:rPr>
                  <w:rFonts w:ascii="Arial" w:hAnsi="Arial" w:cs="Arial"/>
                  <w:b/>
                  <w:bCs/>
                  <w:sz w:val="22"/>
                  <w:szCs w:val="22"/>
                  <w:rPrChange w:id="9201" w:author="John Clevenger [2]" w:date="2022-07-19T15:32:00Z">
                    <w:rPr/>
                  </w:rPrChange>
                </w:rPr>
                <w:t>Standings HTML</w:t>
              </w:r>
              <w:r>
                <w:t>” panes in those GUI displays which normally display these panes.</w:t>
              </w:r>
            </w:ins>
          </w:p>
        </w:tc>
      </w:tr>
      <w:tr w:rsidR="00DD6E5B" w14:paraId="3C426ED3" w14:textId="77777777" w:rsidTr="00E3338D">
        <w:tblPrEx>
          <w:tblPrExChange w:id="9202" w:author="John Clevenger [2]" w:date="2022-07-19T16:07:00Z">
            <w:tblPrEx>
              <w:tblW w:w="10008" w:type="dxa"/>
            </w:tblPrEx>
          </w:tblPrExChange>
        </w:tblPrEx>
        <w:trPr>
          <w:ins w:id="9203" w:author="John Clevenger [2]" w:date="2022-07-19T15:27:00Z"/>
          <w:trPrChange w:id="9204" w:author="John Clevenger [2]" w:date="2022-07-19T16:07:00Z">
            <w:trPr>
              <w:wAfter w:w="259" w:type="dxa"/>
            </w:trPr>
          </w:trPrChange>
        </w:trPr>
        <w:tc>
          <w:tcPr>
            <w:tcW w:w="3249" w:type="dxa"/>
            <w:tcPrChange w:id="9205" w:author="John Clevenger [2]" w:date="2022-07-19T16:07:00Z">
              <w:tcPr>
                <w:tcW w:w="3249" w:type="dxa"/>
                <w:gridSpan w:val="2"/>
              </w:tcPr>
            </w:tcPrChange>
          </w:tcPr>
          <w:p w14:paraId="3C121390" w14:textId="09D58BCD" w:rsidR="00DD6E5B" w:rsidRDefault="00DD6E5B">
            <w:pPr>
              <w:spacing w:before="120" w:after="120"/>
              <w:jc w:val="center"/>
              <w:rPr>
                <w:ins w:id="9206" w:author="John Clevenger [2]" w:date="2022-07-19T15:27:00Z"/>
              </w:rPr>
              <w:pPrChange w:id="9207" w:author="John Clevenger [2]" w:date="2022-07-19T15:30:00Z">
                <w:pPr>
                  <w:spacing w:before="120" w:after="120"/>
                  <w:jc w:val="both"/>
                </w:pPr>
              </w:pPrChange>
            </w:pPr>
            <w:ins w:id="9208" w:author="John Clevenger [2]" w:date="2022-07-19T15:27:00Z">
              <w:r w:rsidRPr="003F07BE">
                <w:rPr>
                  <w:rFonts w:ascii="Courier New" w:hAnsi="Courier New" w:cs="Courier New"/>
                  <w:b/>
                  <w:bCs/>
                </w:rPr>
                <w:t>--addefjs</w:t>
              </w:r>
            </w:ins>
          </w:p>
        </w:tc>
        <w:tc>
          <w:tcPr>
            <w:tcW w:w="1809" w:type="dxa"/>
            <w:tcPrChange w:id="9209" w:author="John Clevenger [2]" w:date="2022-07-19T16:07:00Z">
              <w:tcPr>
                <w:tcW w:w="3250" w:type="dxa"/>
                <w:gridSpan w:val="2"/>
              </w:tcPr>
            </w:tcPrChange>
          </w:tcPr>
          <w:p w14:paraId="1C8559BA" w14:textId="77777777" w:rsidR="00DD6E5B" w:rsidRDefault="00DD6E5B" w:rsidP="00DD6E5B">
            <w:pPr>
              <w:spacing w:before="120" w:after="120"/>
              <w:jc w:val="both"/>
              <w:rPr>
                <w:ins w:id="9210" w:author="John Clevenger [2]" w:date="2022-07-19T15:27:00Z"/>
              </w:rPr>
            </w:pPr>
          </w:p>
        </w:tc>
        <w:tc>
          <w:tcPr>
            <w:tcW w:w="4950" w:type="dxa"/>
            <w:tcPrChange w:id="9211" w:author="John Clevenger [2]" w:date="2022-07-19T16:07:00Z">
              <w:tcPr>
                <w:tcW w:w="3250" w:type="dxa"/>
              </w:tcPr>
            </w:tcPrChange>
          </w:tcPr>
          <w:p w14:paraId="42CFE2F3" w14:textId="27148AFA" w:rsidR="00DD6E5B" w:rsidRDefault="00B939EB" w:rsidP="00DD6E5B">
            <w:pPr>
              <w:spacing w:before="120" w:after="120"/>
              <w:jc w:val="both"/>
              <w:rPr>
                <w:ins w:id="9212" w:author="John Clevenger [2]" w:date="2022-07-19T15:27:00Z"/>
              </w:rPr>
            </w:pPr>
            <w:ins w:id="9213" w:author="John Clevenger [2]" w:date="2022-07-19T15:34:00Z">
              <w:r>
                <w:t>Allows loading a set of submission</w:t>
              </w:r>
            </w:ins>
            <w:ins w:id="9214" w:author="John Clevenger [2]" w:date="2022-07-19T15:35:00Z">
              <w:r>
                <w:t>s and judgements from a CLICS “E</w:t>
              </w:r>
            </w:ins>
            <w:ins w:id="9215" w:author="John Clevenger [2]" w:date="2022-07-19T15:36:00Z">
              <w:r>
                <w:t>vent Feed”.</w:t>
              </w:r>
            </w:ins>
          </w:p>
        </w:tc>
      </w:tr>
      <w:tr w:rsidR="00DD6E5B" w14:paraId="6F3CD27A" w14:textId="77777777" w:rsidTr="00E3338D">
        <w:tblPrEx>
          <w:tblPrExChange w:id="9216" w:author="John Clevenger [2]" w:date="2022-07-19T16:07:00Z">
            <w:tblPrEx>
              <w:tblW w:w="10008" w:type="dxa"/>
            </w:tblPrEx>
          </w:tblPrExChange>
        </w:tblPrEx>
        <w:trPr>
          <w:ins w:id="9217" w:author="John Clevenger [2]" w:date="2022-07-19T15:27:00Z"/>
          <w:trPrChange w:id="9218" w:author="John Clevenger [2]" w:date="2022-07-19T16:07:00Z">
            <w:trPr>
              <w:wAfter w:w="259" w:type="dxa"/>
            </w:trPr>
          </w:trPrChange>
        </w:trPr>
        <w:tc>
          <w:tcPr>
            <w:tcW w:w="3249" w:type="dxa"/>
            <w:tcPrChange w:id="9219" w:author="John Clevenger [2]" w:date="2022-07-19T16:07:00Z">
              <w:tcPr>
                <w:tcW w:w="3249" w:type="dxa"/>
                <w:gridSpan w:val="2"/>
              </w:tcPr>
            </w:tcPrChange>
          </w:tcPr>
          <w:p w14:paraId="5BA279BB" w14:textId="6060E15C" w:rsidR="00DD6E5B" w:rsidRDefault="00DD6E5B">
            <w:pPr>
              <w:spacing w:before="120" w:after="120"/>
              <w:jc w:val="center"/>
              <w:rPr>
                <w:ins w:id="9220" w:author="John Clevenger [2]" w:date="2022-07-19T15:27:00Z"/>
              </w:rPr>
              <w:pPrChange w:id="9221" w:author="John Clevenger [2]" w:date="2022-07-19T15:30:00Z">
                <w:pPr>
                  <w:spacing w:before="120" w:after="120"/>
                  <w:jc w:val="both"/>
                </w:pPr>
              </w:pPrChange>
            </w:pPr>
            <w:ins w:id="9222" w:author="John Clevenger [2]" w:date="2022-07-19T15:27:00Z">
              <w:r w:rsidRPr="003F07BE">
                <w:rPr>
                  <w:rFonts w:ascii="Courier New" w:hAnsi="Courier New" w:cs="Courier New"/>
                  <w:b/>
                  <w:bCs/>
                </w:rPr>
                <w:t>--debug</w:t>
              </w:r>
            </w:ins>
          </w:p>
        </w:tc>
        <w:tc>
          <w:tcPr>
            <w:tcW w:w="1809" w:type="dxa"/>
            <w:tcPrChange w:id="9223" w:author="John Clevenger [2]" w:date="2022-07-19T16:07:00Z">
              <w:tcPr>
                <w:tcW w:w="3250" w:type="dxa"/>
                <w:gridSpan w:val="2"/>
              </w:tcPr>
            </w:tcPrChange>
          </w:tcPr>
          <w:p w14:paraId="0324D60D" w14:textId="77777777" w:rsidR="00DD6E5B" w:rsidRDefault="00DD6E5B" w:rsidP="00DD6E5B">
            <w:pPr>
              <w:spacing w:before="120" w:after="120"/>
              <w:jc w:val="both"/>
              <w:rPr>
                <w:ins w:id="9224" w:author="John Clevenger [2]" w:date="2022-07-19T15:27:00Z"/>
              </w:rPr>
            </w:pPr>
          </w:p>
        </w:tc>
        <w:tc>
          <w:tcPr>
            <w:tcW w:w="4950" w:type="dxa"/>
            <w:tcPrChange w:id="9225" w:author="John Clevenger [2]" w:date="2022-07-19T16:07:00Z">
              <w:tcPr>
                <w:tcW w:w="3250" w:type="dxa"/>
              </w:tcPr>
            </w:tcPrChange>
          </w:tcPr>
          <w:p w14:paraId="37345F67" w14:textId="4CD3CB72" w:rsidR="00DD6E5B" w:rsidRDefault="00B939EB" w:rsidP="00DD6E5B">
            <w:pPr>
              <w:spacing w:before="120" w:after="120"/>
              <w:jc w:val="both"/>
              <w:rPr>
                <w:ins w:id="9226" w:author="John Clevenger [2]" w:date="2022-07-19T15:27:00Z"/>
              </w:rPr>
            </w:pPr>
            <w:ins w:id="9227" w:author="John Clevenger [2]" w:date="2022-07-19T15:36:00Z">
              <w:r>
                <w:t>Runs the specified PC2 module in “debug” mode.  Caution: this radically increases the amount of output sent to logs and consoles.</w:t>
              </w:r>
            </w:ins>
          </w:p>
        </w:tc>
      </w:tr>
      <w:tr w:rsidR="00DD6E5B" w14:paraId="5B0FA075" w14:textId="77777777" w:rsidTr="00E3338D">
        <w:tblPrEx>
          <w:tblPrExChange w:id="9228" w:author="John Clevenger [2]" w:date="2022-07-19T16:07:00Z">
            <w:tblPrEx>
              <w:tblW w:w="10008" w:type="dxa"/>
            </w:tblPrEx>
          </w:tblPrExChange>
        </w:tblPrEx>
        <w:trPr>
          <w:ins w:id="9229" w:author="John Clevenger [2]" w:date="2022-07-19T15:27:00Z"/>
          <w:trPrChange w:id="9230" w:author="John Clevenger [2]" w:date="2022-07-19T16:07:00Z">
            <w:trPr>
              <w:wAfter w:w="259" w:type="dxa"/>
            </w:trPr>
          </w:trPrChange>
        </w:trPr>
        <w:tc>
          <w:tcPr>
            <w:tcW w:w="3249" w:type="dxa"/>
            <w:tcPrChange w:id="9231" w:author="John Clevenger [2]" w:date="2022-07-19T16:07:00Z">
              <w:tcPr>
                <w:tcW w:w="3249" w:type="dxa"/>
                <w:gridSpan w:val="2"/>
              </w:tcPr>
            </w:tcPrChange>
          </w:tcPr>
          <w:p w14:paraId="0B637DEC" w14:textId="7FB2657E" w:rsidR="00DD6E5B" w:rsidRDefault="00DD6E5B">
            <w:pPr>
              <w:spacing w:before="120" w:after="120"/>
              <w:jc w:val="center"/>
              <w:rPr>
                <w:ins w:id="9232" w:author="John Clevenger [2]" w:date="2022-07-19T15:27:00Z"/>
              </w:rPr>
              <w:pPrChange w:id="9233" w:author="John Clevenger [2]" w:date="2022-07-19T15:30:00Z">
                <w:pPr>
                  <w:spacing w:before="120" w:after="120"/>
                  <w:jc w:val="both"/>
                </w:pPr>
              </w:pPrChange>
            </w:pPr>
            <w:ins w:id="9234" w:author="John Clevenger [2]" w:date="2022-07-19T15:27:00Z">
              <w:r w:rsidRPr="003F07BE">
                <w:rPr>
                  <w:rFonts w:ascii="Courier New" w:hAnsi="Courier New" w:cs="Courier New"/>
                  <w:b/>
                  <w:bCs/>
                </w:rPr>
                <w:t>--noconnectionspane</w:t>
              </w:r>
            </w:ins>
          </w:p>
        </w:tc>
        <w:tc>
          <w:tcPr>
            <w:tcW w:w="1809" w:type="dxa"/>
            <w:tcPrChange w:id="9235" w:author="John Clevenger [2]" w:date="2022-07-19T16:07:00Z">
              <w:tcPr>
                <w:tcW w:w="3250" w:type="dxa"/>
                <w:gridSpan w:val="2"/>
              </w:tcPr>
            </w:tcPrChange>
          </w:tcPr>
          <w:p w14:paraId="02E273EC" w14:textId="77777777" w:rsidR="00DD6E5B" w:rsidRDefault="00DD6E5B" w:rsidP="00DD6E5B">
            <w:pPr>
              <w:spacing w:before="120" w:after="120"/>
              <w:jc w:val="both"/>
              <w:rPr>
                <w:ins w:id="9236" w:author="John Clevenger [2]" w:date="2022-07-19T15:27:00Z"/>
              </w:rPr>
            </w:pPr>
          </w:p>
        </w:tc>
        <w:tc>
          <w:tcPr>
            <w:tcW w:w="4950" w:type="dxa"/>
            <w:tcPrChange w:id="9237" w:author="John Clevenger [2]" w:date="2022-07-19T16:07:00Z">
              <w:tcPr>
                <w:tcW w:w="3250" w:type="dxa"/>
              </w:tcPr>
            </w:tcPrChange>
          </w:tcPr>
          <w:p w14:paraId="4485C627" w14:textId="0AF342D0" w:rsidR="00DD6E5B" w:rsidRDefault="0091528E" w:rsidP="00DD6E5B">
            <w:pPr>
              <w:spacing w:before="120" w:after="120"/>
              <w:jc w:val="both"/>
              <w:rPr>
                <w:ins w:id="9238" w:author="John Clevenger [2]" w:date="2022-07-19T15:27:00Z"/>
              </w:rPr>
            </w:pPr>
            <w:ins w:id="9239" w:author="John Clevenger [2]" w:date="2022-07-19T15:37:00Z">
              <w:r>
                <w:t>Suppress the inclusion of the “</w:t>
              </w:r>
              <w:r>
                <w:rPr>
                  <w:rFonts w:ascii="Arial" w:hAnsi="Arial" w:cs="Arial"/>
                  <w:b/>
                  <w:bCs/>
                  <w:sz w:val="22"/>
                  <w:szCs w:val="22"/>
                </w:rPr>
                <w:t>Connections</w:t>
              </w:r>
              <w:r>
                <w:t>” pane in those GUI displays which normally display this pane.</w:t>
              </w:r>
            </w:ins>
          </w:p>
        </w:tc>
      </w:tr>
      <w:tr w:rsidR="00DD6E5B" w14:paraId="0F000443" w14:textId="77777777" w:rsidTr="00E3338D">
        <w:tblPrEx>
          <w:tblPrExChange w:id="9240" w:author="John Clevenger [2]" w:date="2022-07-19T16:07:00Z">
            <w:tblPrEx>
              <w:tblW w:w="10008" w:type="dxa"/>
            </w:tblPrEx>
          </w:tblPrExChange>
        </w:tblPrEx>
        <w:trPr>
          <w:ins w:id="9241" w:author="John Clevenger [2]" w:date="2022-07-19T15:27:00Z"/>
          <w:trPrChange w:id="9242" w:author="John Clevenger [2]" w:date="2022-07-19T16:07:00Z">
            <w:trPr>
              <w:wAfter w:w="259" w:type="dxa"/>
            </w:trPr>
          </w:trPrChange>
        </w:trPr>
        <w:tc>
          <w:tcPr>
            <w:tcW w:w="3249" w:type="dxa"/>
            <w:tcPrChange w:id="9243" w:author="John Clevenger [2]" w:date="2022-07-19T16:07:00Z">
              <w:tcPr>
                <w:tcW w:w="3249" w:type="dxa"/>
                <w:gridSpan w:val="2"/>
              </w:tcPr>
            </w:tcPrChange>
          </w:tcPr>
          <w:p w14:paraId="018B94A1" w14:textId="79EC96F2" w:rsidR="00DD6E5B" w:rsidRDefault="00DD6E5B">
            <w:pPr>
              <w:spacing w:before="120" w:after="120"/>
              <w:jc w:val="center"/>
              <w:rPr>
                <w:ins w:id="9244" w:author="John Clevenger [2]" w:date="2022-07-19T15:27:00Z"/>
              </w:rPr>
              <w:pPrChange w:id="9245" w:author="John Clevenger [2]" w:date="2022-07-19T15:30:00Z">
                <w:pPr>
                  <w:spacing w:before="120" w:after="120"/>
                  <w:jc w:val="both"/>
                </w:pPr>
              </w:pPrChange>
            </w:pPr>
            <w:ins w:id="9246" w:author="John Clevenger [2]" w:date="2022-07-19T15:27:00Z">
              <w:r w:rsidRPr="003F07BE">
                <w:rPr>
                  <w:rFonts w:ascii="Courier New" w:hAnsi="Courier New" w:cs="Courier New"/>
                  <w:b/>
                  <w:bCs/>
                </w:rPr>
                <w:t>--nologinspane</w:t>
              </w:r>
            </w:ins>
          </w:p>
        </w:tc>
        <w:tc>
          <w:tcPr>
            <w:tcW w:w="1809" w:type="dxa"/>
            <w:tcPrChange w:id="9247" w:author="John Clevenger [2]" w:date="2022-07-19T16:07:00Z">
              <w:tcPr>
                <w:tcW w:w="3250" w:type="dxa"/>
                <w:gridSpan w:val="2"/>
              </w:tcPr>
            </w:tcPrChange>
          </w:tcPr>
          <w:p w14:paraId="62D19C15" w14:textId="77777777" w:rsidR="00DD6E5B" w:rsidRDefault="00DD6E5B" w:rsidP="00DD6E5B">
            <w:pPr>
              <w:spacing w:before="120" w:after="120"/>
              <w:jc w:val="both"/>
              <w:rPr>
                <w:ins w:id="9248" w:author="John Clevenger [2]" w:date="2022-07-19T15:27:00Z"/>
              </w:rPr>
            </w:pPr>
          </w:p>
        </w:tc>
        <w:tc>
          <w:tcPr>
            <w:tcW w:w="4950" w:type="dxa"/>
            <w:tcPrChange w:id="9249" w:author="John Clevenger [2]" w:date="2022-07-19T16:07:00Z">
              <w:tcPr>
                <w:tcW w:w="3250" w:type="dxa"/>
              </w:tcPr>
            </w:tcPrChange>
          </w:tcPr>
          <w:p w14:paraId="1E5DC94B" w14:textId="772AB0DB" w:rsidR="00DD6E5B" w:rsidRDefault="0091528E" w:rsidP="00DD6E5B">
            <w:pPr>
              <w:spacing w:before="120" w:after="120"/>
              <w:jc w:val="both"/>
              <w:rPr>
                <w:ins w:id="9250" w:author="John Clevenger [2]" w:date="2022-07-19T15:27:00Z"/>
              </w:rPr>
            </w:pPr>
            <w:ins w:id="9251" w:author="John Clevenger [2]" w:date="2022-07-19T15:37:00Z">
              <w:r>
                <w:t>Suppress the inclusion of the “</w:t>
              </w:r>
              <w:r>
                <w:rPr>
                  <w:rFonts w:ascii="Arial" w:hAnsi="Arial" w:cs="Arial"/>
                  <w:b/>
                  <w:bCs/>
                  <w:sz w:val="22"/>
                  <w:szCs w:val="22"/>
                </w:rPr>
                <w:t>Logins</w:t>
              </w:r>
              <w:r>
                <w:t>” pane in those GUI displays which normally display this pane.</w:t>
              </w:r>
            </w:ins>
          </w:p>
        </w:tc>
      </w:tr>
      <w:tr w:rsidR="00DD6E5B" w14:paraId="1F0F8AB4" w14:textId="77777777" w:rsidTr="00E3338D">
        <w:tblPrEx>
          <w:tblPrExChange w:id="9252" w:author="John Clevenger [2]" w:date="2022-07-19T16:07:00Z">
            <w:tblPrEx>
              <w:tblW w:w="10008" w:type="dxa"/>
            </w:tblPrEx>
          </w:tblPrExChange>
        </w:tblPrEx>
        <w:trPr>
          <w:ins w:id="9253" w:author="John Clevenger [2]" w:date="2022-07-19T15:27:00Z"/>
          <w:trPrChange w:id="9254" w:author="John Clevenger [2]" w:date="2022-07-19T16:07:00Z">
            <w:trPr>
              <w:wAfter w:w="259" w:type="dxa"/>
            </w:trPr>
          </w:trPrChange>
        </w:trPr>
        <w:tc>
          <w:tcPr>
            <w:tcW w:w="3249" w:type="dxa"/>
            <w:tcPrChange w:id="9255" w:author="John Clevenger [2]" w:date="2022-07-19T16:07:00Z">
              <w:tcPr>
                <w:tcW w:w="3249" w:type="dxa"/>
                <w:gridSpan w:val="2"/>
              </w:tcPr>
            </w:tcPrChange>
          </w:tcPr>
          <w:p w14:paraId="13030120" w14:textId="18307172" w:rsidR="00DD6E5B" w:rsidRDefault="00DD6E5B">
            <w:pPr>
              <w:spacing w:before="120" w:after="120"/>
              <w:jc w:val="center"/>
              <w:rPr>
                <w:ins w:id="9256" w:author="John Clevenger [2]" w:date="2022-07-19T15:27:00Z"/>
              </w:rPr>
              <w:pPrChange w:id="9257" w:author="John Clevenger [2]" w:date="2022-07-19T15:30:00Z">
                <w:pPr>
                  <w:spacing w:before="120" w:after="120"/>
                  <w:jc w:val="both"/>
                </w:pPr>
              </w:pPrChange>
            </w:pPr>
            <w:ins w:id="9258" w:author="John Clevenger [2]" w:date="2022-07-19T15:27:00Z">
              <w:r w:rsidRPr="003F07BE">
                <w:rPr>
                  <w:rFonts w:ascii="Courier New" w:hAnsi="Courier New" w:cs="Courier New"/>
                  <w:b/>
                  <w:bCs/>
                </w:rPr>
                <w:t>--ui</w:t>
              </w:r>
            </w:ins>
          </w:p>
        </w:tc>
        <w:tc>
          <w:tcPr>
            <w:tcW w:w="1809" w:type="dxa"/>
            <w:tcPrChange w:id="9259" w:author="John Clevenger [2]" w:date="2022-07-19T16:07:00Z">
              <w:tcPr>
                <w:tcW w:w="3250" w:type="dxa"/>
                <w:gridSpan w:val="2"/>
              </w:tcPr>
            </w:tcPrChange>
          </w:tcPr>
          <w:p w14:paraId="754EF546" w14:textId="77777777" w:rsidR="00DD6E5B" w:rsidRDefault="00DD6E5B" w:rsidP="00DD6E5B">
            <w:pPr>
              <w:spacing w:before="120" w:after="120"/>
              <w:jc w:val="both"/>
              <w:rPr>
                <w:ins w:id="9260" w:author="John Clevenger [2]" w:date="2022-07-19T15:27:00Z"/>
              </w:rPr>
            </w:pPr>
          </w:p>
        </w:tc>
        <w:tc>
          <w:tcPr>
            <w:tcW w:w="4950" w:type="dxa"/>
            <w:tcPrChange w:id="9261" w:author="John Clevenger [2]" w:date="2022-07-19T16:07:00Z">
              <w:tcPr>
                <w:tcW w:w="3250" w:type="dxa"/>
              </w:tcPr>
            </w:tcPrChange>
          </w:tcPr>
          <w:p w14:paraId="712477A9" w14:textId="7F642285" w:rsidR="00DD6E5B" w:rsidRDefault="00535B40" w:rsidP="00DD6E5B">
            <w:pPr>
              <w:spacing w:before="120" w:after="120"/>
              <w:jc w:val="both"/>
              <w:rPr>
                <w:ins w:id="9262" w:author="John Clevenger [2]" w:date="2022-07-19T15:27:00Z"/>
              </w:rPr>
            </w:pPr>
            <w:ins w:id="9263" w:author="John Clevenger [2]" w:date="2022-07-19T16:11:00Z">
              <w:r>
                <w:t>Allows the user to specify an alternative class name to be used for the module UI.</w:t>
              </w:r>
            </w:ins>
          </w:p>
        </w:tc>
      </w:tr>
    </w:tbl>
    <w:p w14:paraId="5ADC8DB7" w14:textId="32A396D0" w:rsidR="003E0A50" w:rsidRDefault="003E0A50" w:rsidP="005C0EA6">
      <w:pPr>
        <w:spacing w:before="120" w:after="120"/>
        <w:ind w:firstLine="540"/>
        <w:jc w:val="both"/>
        <w:rPr>
          <w:ins w:id="9264" w:author="John Clevenger [2]" w:date="2022-07-19T14:32:00Z"/>
        </w:rPr>
      </w:pPr>
    </w:p>
    <w:p w14:paraId="20F65D30" w14:textId="12809E46" w:rsidR="00481474" w:rsidDel="00B640AD" w:rsidRDefault="00481474" w:rsidP="004544F5">
      <w:pPr>
        <w:spacing w:before="120" w:after="120"/>
        <w:jc w:val="both"/>
        <w:rPr>
          <w:del w:id="9265" w:author="John Clevenger [2]" w:date="2022-07-19T16:01:00Z"/>
        </w:rPr>
      </w:pPr>
      <w:del w:id="9266" w:author="John Clevenger [2]" w:date="2022-07-19T16:01:00Z">
        <w:r w:rsidDel="00B640AD">
          <w:delText>The command to start a server is</w:delText>
        </w:r>
        <w:r w:rsidR="00B95F78" w:rsidDel="00B640AD">
          <w:delText>:</w:delText>
        </w:r>
      </w:del>
    </w:p>
    <w:p w14:paraId="2661B482" w14:textId="4AE01361" w:rsidR="00481474" w:rsidRPr="005C610E" w:rsidDel="00B640AD" w:rsidRDefault="00B95F78" w:rsidP="005C610E">
      <w:pPr>
        <w:pStyle w:val="Preformatted"/>
        <w:spacing w:before="240" w:after="240"/>
        <w:rPr>
          <w:del w:id="9267" w:author="John Clevenger [2]" w:date="2022-07-19T16:01:00Z"/>
          <w:rFonts w:cs="Courier New"/>
          <w:b/>
        </w:rPr>
      </w:pPr>
      <w:del w:id="9268" w:author="John Clevenger [2]" w:date="2022-07-19T16:01:00Z">
        <w:r w:rsidDel="00B640AD">
          <w:rPr>
            <w:bCs/>
            <w:sz w:val="24"/>
          </w:rPr>
          <w:tab/>
        </w:r>
        <w:r w:rsidDel="00B640AD">
          <w:rPr>
            <w:bCs/>
            <w:sz w:val="24"/>
          </w:rPr>
          <w:tab/>
        </w:r>
        <w:r w:rsidRPr="002551FB" w:rsidDel="00B640AD">
          <w:rPr>
            <w:rStyle w:val="CODE"/>
            <w:b/>
          </w:rPr>
          <w:delText>pc2server</w:delText>
        </w:r>
      </w:del>
    </w:p>
    <w:p w14:paraId="0D56B04D" w14:textId="73FCF69D" w:rsidR="00481474" w:rsidDel="00B640AD" w:rsidRDefault="00481474" w:rsidP="00F05134">
      <w:pPr>
        <w:pStyle w:val="Normal-Justified"/>
        <w:rPr>
          <w:del w:id="9269" w:author="John Clevenger [2]" w:date="2022-07-19T16:01:00Z"/>
        </w:rPr>
      </w:pPr>
      <w:del w:id="9270" w:author="John Clevenger [2]" w:date="2022-07-19T16:01:00Z">
        <w:r w:rsidDel="00B640AD">
          <w:delText xml:space="preserve">The server accepts a number of command line options when it is started.  One option is </w:delText>
        </w:r>
        <w:r w:rsidDel="00B640AD">
          <w:rPr>
            <w:rFonts w:ascii="Courier New" w:hAnsi="Courier New" w:cs="Courier New"/>
            <w:b/>
            <w:bCs/>
            <w:sz w:val="22"/>
          </w:rPr>
          <w:delText>-h</w:delText>
        </w:r>
        <w:r w:rsidDel="00B640AD">
          <w:delText xml:space="preserve"> (or   </w:delText>
        </w:r>
        <w:r w:rsidDel="00B640AD">
          <w:rPr>
            <w:rFonts w:ascii="Courier New" w:hAnsi="Courier New" w:cs="Courier New"/>
            <w:b/>
            <w:bCs/>
            <w:sz w:val="22"/>
          </w:rPr>
          <w:delText>--help)</w:delText>
        </w:r>
        <w:r w:rsidDel="00B640AD">
          <w:delText>,  which produces the following “usage” output:</w:delText>
        </w:r>
      </w:del>
    </w:p>
    <w:p w14:paraId="51B641FA" w14:textId="4A8DDB0C" w:rsidR="00481474" w:rsidDel="00B640AD" w:rsidRDefault="00481474">
      <w:pPr>
        <w:pStyle w:val="IndexHeading"/>
        <w:rPr>
          <w:del w:id="9271" w:author="John Clevenger [2]" w:date="2022-07-19T16:01:00Z"/>
        </w:rPr>
      </w:pPr>
    </w:p>
    <w:p w14:paraId="580E0303" w14:textId="73D54691" w:rsidR="00481474" w:rsidDel="00B640AD" w:rsidRDefault="00481474">
      <w:pPr>
        <w:pStyle w:val="Preformatted"/>
        <w:ind w:left="959"/>
        <w:rPr>
          <w:del w:id="9272" w:author="John Clevenger [2]" w:date="2022-07-19T16:01:00Z"/>
          <w:b/>
          <w:bCs/>
        </w:rPr>
      </w:pPr>
      <w:del w:id="9273" w:author="John Clevenger [2]" w:date="2022-07-19T16:01:00Z">
        <w:r w:rsidDel="00B640AD">
          <w:rPr>
            <w:b/>
            <w:bCs/>
          </w:rPr>
          <w:delText xml:space="preserve">$ </w:delText>
        </w:r>
        <w:r w:rsidR="004544F5" w:rsidDel="00B640AD">
          <w:rPr>
            <w:b/>
            <w:bCs/>
          </w:rPr>
          <w:delText xml:space="preserve">pc2server </w:delText>
        </w:r>
        <w:r w:rsidR="0098147C" w:rsidDel="00B640AD">
          <w:rPr>
            <w:b/>
            <w:bCs/>
          </w:rPr>
          <w:delText>--</w:delText>
        </w:r>
        <w:r w:rsidDel="00B640AD">
          <w:rPr>
            <w:b/>
            <w:bCs/>
          </w:rPr>
          <w:delText>help</w:delText>
        </w:r>
      </w:del>
    </w:p>
    <w:p w14:paraId="2C967936" w14:textId="2FD45BFA" w:rsidR="006A225B" w:rsidDel="00B640AD" w:rsidRDefault="0098147C" w:rsidP="0098147C">
      <w:pPr>
        <w:pStyle w:val="Preformatted"/>
        <w:rPr>
          <w:del w:id="9274" w:author="John Clevenger [2]" w:date="2022-07-19T16:01:00Z"/>
          <w:b/>
          <w:bCs/>
        </w:rPr>
      </w:pPr>
      <w:del w:id="9275" w:author="John Clevenger [2]" w:date="2022-07-19T16:01:00Z">
        <w:r w:rsidDel="00B640AD">
          <w:rPr>
            <w:b/>
            <w:bCs/>
          </w:rPr>
          <w:tab/>
        </w:r>
        <w:r w:rsidRPr="0098147C" w:rsidDel="00B640AD">
          <w:rPr>
            <w:b/>
            <w:bCs/>
          </w:rPr>
          <w:delText xml:space="preserve">Usage: Starter [--help] </w:delText>
        </w:r>
        <w:r w:rsidR="006A225B" w:rsidRPr="0098147C" w:rsidDel="00B640AD">
          <w:rPr>
            <w:b/>
            <w:bCs/>
          </w:rPr>
          <w:delText xml:space="preserve">[-F filename] </w:delText>
        </w:r>
        <w:r w:rsidRPr="0098147C" w:rsidDel="00B640AD">
          <w:rPr>
            <w:b/>
            <w:bCs/>
          </w:rPr>
          <w:delText xml:space="preserve">[--server] [--first] </w:delText>
        </w:r>
      </w:del>
    </w:p>
    <w:p w14:paraId="23B4CE68" w14:textId="7C591217" w:rsidR="006A225B" w:rsidDel="00B640AD" w:rsidRDefault="006A225B" w:rsidP="0098147C">
      <w:pPr>
        <w:pStyle w:val="Preformatted"/>
        <w:rPr>
          <w:del w:id="9276" w:author="John Clevenger [2]" w:date="2022-07-19T16:01:00Z"/>
          <w:b/>
          <w:bCs/>
        </w:rPr>
      </w:pPr>
      <w:del w:id="9277" w:author="John Clevenger [2]" w:date="2022-07-19T16:01:00Z">
        <w:r w:rsidDel="00B640AD">
          <w:rPr>
            <w:b/>
            <w:bCs/>
          </w:rPr>
          <w:tab/>
        </w:r>
        <w:r w:rsidDel="00B640AD">
          <w:rPr>
            <w:b/>
            <w:bCs/>
          </w:rPr>
          <w:tab/>
        </w:r>
        <w:r w:rsidR="0098147C" w:rsidRPr="0098147C" w:rsidDel="00B640AD">
          <w:rPr>
            <w:b/>
            <w:bCs/>
          </w:rPr>
          <w:delText>[--login &lt;login&gt;]</w:delText>
        </w:r>
        <w:r w:rsidDel="00B640AD">
          <w:rPr>
            <w:b/>
            <w:bCs/>
          </w:rPr>
          <w:delText xml:space="preserve"> </w:delText>
        </w:r>
        <w:r w:rsidR="0098147C" w:rsidRPr="0098147C" w:rsidDel="00B640AD">
          <w:rPr>
            <w:b/>
            <w:bCs/>
          </w:rPr>
          <w:delText xml:space="preserve"> [--</w:delText>
        </w:r>
        <w:r w:rsidR="0098147C" w:rsidDel="00B640AD">
          <w:rPr>
            <w:b/>
            <w:bCs/>
          </w:rPr>
          <w:delText>p</w:delText>
        </w:r>
        <w:r w:rsidR="0098147C" w:rsidRPr="0098147C" w:rsidDel="00B640AD">
          <w:rPr>
            <w:b/>
            <w:bCs/>
          </w:rPr>
          <w:delText xml:space="preserve">assword &lt;pass&gt;] </w:delText>
        </w:r>
      </w:del>
    </w:p>
    <w:p w14:paraId="6A5F31B0" w14:textId="75B307F1" w:rsidR="006A225B" w:rsidDel="002224E8" w:rsidRDefault="006A225B" w:rsidP="0098147C">
      <w:pPr>
        <w:pStyle w:val="Preformatted"/>
        <w:rPr>
          <w:del w:id="9278" w:author="John Clevenger [2]" w:date="2022-07-19T16:07:00Z"/>
          <w:b/>
          <w:bCs/>
        </w:rPr>
      </w:pPr>
      <w:del w:id="9279" w:author="John Clevenger [2]" w:date="2022-07-19T16:07:00Z">
        <w:r w:rsidDel="002224E8">
          <w:rPr>
            <w:b/>
            <w:bCs/>
          </w:rPr>
          <w:tab/>
        </w:r>
        <w:r w:rsidDel="002224E8">
          <w:rPr>
            <w:b/>
            <w:bCs/>
          </w:rPr>
          <w:tab/>
        </w:r>
      </w:del>
      <w:del w:id="9280" w:author="John Clevenger [2]" w:date="2022-07-19T16:02:00Z">
        <w:r w:rsidDel="00B640AD">
          <w:rPr>
            <w:b/>
            <w:bCs/>
          </w:rPr>
          <w:delText>[--load &lt;dir&gt;|&lt;file&gt;]</w:delText>
        </w:r>
      </w:del>
      <w:del w:id="9281" w:author="John Clevenger [2]" w:date="2022-07-19T16:07:00Z">
        <w:r w:rsidDel="002224E8">
          <w:rPr>
            <w:b/>
            <w:bCs/>
          </w:rPr>
          <w:delText xml:space="preserve"> </w:delText>
        </w:r>
      </w:del>
    </w:p>
    <w:p w14:paraId="610218D5" w14:textId="7F38D4B3" w:rsidR="0098147C" w:rsidDel="00B640AD" w:rsidRDefault="006A225B">
      <w:pPr>
        <w:pStyle w:val="Preformatted"/>
        <w:rPr>
          <w:del w:id="9282" w:author="John Clevenger [2]" w:date="2022-07-19T16:03:00Z"/>
          <w:b/>
          <w:bCs/>
        </w:rPr>
      </w:pPr>
      <w:del w:id="9283" w:author="John Clevenger [2]" w:date="2022-07-19T16:03:00Z">
        <w:r w:rsidDel="00B640AD">
          <w:rPr>
            <w:b/>
            <w:bCs/>
          </w:rPr>
          <w:tab/>
        </w:r>
        <w:r w:rsidDel="00B640AD">
          <w:rPr>
            <w:b/>
            <w:bCs/>
          </w:rPr>
          <w:tab/>
        </w:r>
        <w:r w:rsidR="0098147C" w:rsidRPr="0098147C" w:rsidDel="00B640AD">
          <w:rPr>
            <w:b/>
            <w:bCs/>
          </w:rPr>
          <w:delText xml:space="preserve">[--skipini] [--ini filename] </w:delText>
        </w:r>
      </w:del>
    </w:p>
    <w:p w14:paraId="287F92CD" w14:textId="632B87C5" w:rsidR="0098147C" w:rsidDel="00B640AD" w:rsidRDefault="0098147C">
      <w:pPr>
        <w:pStyle w:val="Preformatted"/>
        <w:rPr>
          <w:del w:id="9284" w:author="John Clevenger [2]" w:date="2022-07-19T16:03:00Z"/>
          <w:b/>
          <w:bCs/>
        </w:rPr>
      </w:pPr>
      <w:del w:id="9285" w:author="John Clevenger [2]" w:date="2022-07-19T16:03:00Z">
        <w:r w:rsidDel="00B640AD">
          <w:rPr>
            <w:b/>
            <w:bCs/>
          </w:rPr>
          <w:tab/>
        </w:r>
        <w:r w:rsidDel="00B640AD">
          <w:rPr>
            <w:b/>
            <w:bCs/>
          </w:rPr>
          <w:tab/>
        </w:r>
        <w:r w:rsidRPr="0098147C" w:rsidDel="00B640AD">
          <w:rPr>
            <w:b/>
            <w:bCs/>
          </w:rPr>
          <w:delText xml:space="preserve">[--contestpassword &lt;pass&gt;]  [--nogui] </w:delText>
        </w:r>
      </w:del>
    </w:p>
    <w:p w14:paraId="412F79C5" w14:textId="18048070" w:rsidR="0098147C" w:rsidDel="00B640AD" w:rsidRDefault="0098147C">
      <w:pPr>
        <w:pStyle w:val="Preformatted"/>
        <w:rPr>
          <w:del w:id="9286" w:author="John Clevenger [2]" w:date="2022-07-19T16:03:00Z"/>
          <w:b/>
          <w:bCs/>
        </w:rPr>
      </w:pPr>
    </w:p>
    <w:p w14:paraId="555F565A" w14:textId="7FC0036D" w:rsidR="00B95F78" w:rsidRPr="00B95F78" w:rsidDel="00B640AD" w:rsidRDefault="00B95F78">
      <w:pPr>
        <w:pStyle w:val="Preformatted"/>
        <w:rPr>
          <w:del w:id="9287" w:author="John Clevenger [2]" w:date="2022-07-19T16:03:00Z"/>
          <w:b/>
          <w:bCs/>
        </w:rPr>
        <w:pPrChange w:id="9288" w:author="John Clevenger [2]" w:date="2022-07-19T16:07:00Z">
          <w:pPr>
            <w:pStyle w:val="Preformatted"/>
            <w:ind w:left="959"/>
          </w:pPr>
        </w:pPrChange>
      </w:pPr>
    </w:p>
    <w:p w14:paraId="4580A817" w14:textId="396D9D62" w:rsidR="00481474" w:rsidDel="00B640AD" w:rsidRDefault="00481474">
      <w:pPr>
        <w:pStyle w:val="Preformatted"/>
        <w:rPr>
          <w:del w:id="9289" w:author="John Clevenger [2]" w:date="2022-07-19T16:03:00Z"/>
        </w:rPr>
        <w:pPrChange w:id="9290" w:author="John Clevenger [2]" w:date="2022-07-19T16:07:00Z">
          <w:pPr>
            <w:ind w:firstLine="720"/>
            <w:jc w:val="both"/>
          </w:pPr>
        </w:pPrChange>
      </w:pPr>
      <w:del w:id="9291" w:author="John Clevenger [2]" w:date="2022-07-19T16:03:00Z">
        <w:r w:rsidDel="00B640AD">
          <w:delText xml:space="preserve">As seen from the “usage” output, </w:delText>
        </w:r>
        <w:r w:rsidR="0098147C" w:rsidDel="00B640AD">
          <w:delText xml:space="preserve">the pc2server command actually runs a program named “Starter” (with a </w:delText>
        </w:r>
        <w:r w:rsidR="0098147C" w:rsidRPr="0098147C" w:rsidDel="00B640AD">
          <w:rPr>
            <w:rFonts w:ascii="Arial" w:hAnsi="Arial" w:cs="Arial"/>
            <w:b/>
            <w:bCs/>
          </w:rPr>
          <w:delText>--server</w:delText>
        </w:r>
        <w:r w:rsidR="0098147C" w:rsidDel="00B640AD">
          <w:delText xml:space="preserve"> option).  The Starter</w:delText>
        </w:r>
        <w:r w:rsidDel="00B640AD">
          <w:delText xml:space="preserve"> </w:delText>
        </w:r>
        <w:r w:rsidR="006A225B" w:rsidDel="00B640AD">
          <w:delText xml:space="preserve">program </w:delText>
        </w:r>
        <w:r w:rsidDel="00B640AD">
          <w:delText>accepts the following command line options:</w:delText>
        </w:r>
      </w:del>
    </w:p>
    <w:p w14:paraId="73BD5BAF" w14:textId="3D3B8C39" w:rsidR="00481474" w:rsidDel="00B640AD" w:rsidRDefault="00481474">
      <w:pPr>
        <w:pStyle w:val="Preformatted"/>
        <w:rPr>
          <w:del w:id="9292" w:author="John Clevenger [2]" w:date="2022-07-19T16:03:00Z"/>
        </w:rPr>
        <w:pPrChange w:id="9293" w:author="John Clevenger [2]" w:date="2022-07-19T16:07:00Z">
          <w:pPr>
            <w:ind w:firstLine="720"/>
            <w:jc w:val="both"/>
          </w:pPr>
        </w:pPrChange>
      </w:pPr>
    </w:p>
    <w:p w14:paraId="427346E7" w14:textId="3F962E43" w:rsidR="006A225B" w:rsidDel="00B640AD" w:rsidRDefault="006A225B">
      <w:pPr>
        <w:pStyle w:val="Preformatted"/>
        <w:rPr>
          <w:del w:id="9294" w:author="John Clevenger [2]" w:date="2022-07-19T16:03:00Z"/>
        </w:rPr>
        <w:pPrChange w:id="9295" w:author="John Clevenger [2]" w:date="2022-07-19T16:07:00Z">
          <w:pPr>
            <w:ind w:left="1530" w:hanging="810"/>
            <w:jc w:val="both"/>
          </w:pPr>
        </w:pPrChange>
      </w:pPr>
      <w:del w:id="9296" w:author="John Clevenger [2]" w:date="2022-07-19T16:03:00Z">
        <w:r w:rsidDel="00B640AD">
          <w:delText xml:space="preserve">-F: specifies a text file with command line options, an alternate to specifying sensitive information on the command line.  See the </w:delText>
        </w:r>
      </w:del>
      <w:del w:id="9297" w:author="John Clevenger [2]" w:date="2022-06-15T16:50:00Z">
        <w:r w:rsidDel="00D82B8D">
          <w:delText xml:space="preserve">section  </w:delText>
        </w:r>
        <w:r w:rsidRPr="0098147C" w:rsidDel="00D82B8D">
          <w:rPr>
            <w:b/>
          </w:rPr>
          <w:delText>Using</w:delText>
        </w:r>
      </w:del>
      <w:del w:id="9298" w:author="John Clevenger [2]" w:date="2022-07-19T16:03:00Z">
        <w:r w:rsidRPr="0098147C" w:rsidDel="00B640AD">
          <w:rPr>
            <w:b/>
          </w:rPr>
          <w:delText xml:space="preserve"> the -F option</w:delText>
        </w:r>
        <w:r w:rsidDel="00B640AD">
          <w:delText xml:space="preserve"> for more details.</w:delText>
        </w:r>
      </w:del>
    </w:p>
    <w:p w14:paraId="5B73EF59" w14:textId="7F7984D2" w:rsidR="006A225B" w:rsidDel="00B640AD" w:rsidRDefault="006A225B">
      <w:pPr>
        <w:pStyle w:val="Preformatted"/>
        <w:rPr>
          <w:del w:id="9299" w:author="John Clevenger [2]" w:date="2022-07-19T16:03:00Z"/>
        </w:rPr>
        <w:pPrChange w:id="9300" w:author="John Clevenger [2]" w:date="2022-07-19T16:07:00Z">
          <w:pPr>
            <w:ind w:left="1530" w:hanging="810"/>
            <w:jc w:val="both"/>
          </w:pPr>
        </w:pPrChange>
      </w:pPr>
    </w:p>
    <w:p w14:paraId="09B20499" w14:textId="5D10AE3A" w:rsidR="0098147C" w:rsidDel="00B640AD" w:rsidRDefault="0098147C">
      <w:pPr>
        <w:pStyle w:val="Preformatted"/>
        <w:rPr>
          <w:del w:id="9301" w:author="John Clevenger [2]" w:date="2022-07-19T16:03:00Z"/>
        </w:rPr>
        <w:pPrChange w:id="9302" w:author="John Clevenger [2]" w:date="2022-07-19T16:07:00Z">
          <w:pPr>
            <w:ind w:left="1530" w:hanging="810"/>
            <w:jc w:val="both"/>
          </w:pPr>
        </w:pPrChange>
      </w:pPr>
      <w:del w:id="9303" w:author="John Clevenger [2]" w:date="2022-07-19T16:03:00Z">
        <w:r w:rsidDel="00B640AD">
          <w:delText>--server:  indicates that this Starter is to run as a server, otherwise starts as a client.</w:delText>
        </w:r>
      </w:del>
    </w:p>
    <w:p w14:paraId="0D671E34" w14:textId="63F8C4A7" w:rsidR="0098147C" w:rsidDel="00B640AD" w:rsidRDefault="0098147C">
      <w:pPr>
        <w:pStyle w:val="Preformatted"/>
        <w:rPr>
          <w:del w:id="9304" w:author="John Clevenger [2]" w:date="2022-07-19T16:03:00Z"/>
        </w:rPr>
        <w:pPrChange w:id="9305" w:author="John Clevenger [2]" w:date="2022-07-19T16:07:00Z">
          <w:pPr>
            <w:ind w:left="1530" w:hanging="810"/>
            <w:jc w:val="both"/>
          </w:pPr>
        </w:pPrChange>
      </w:pPr>
    </w:p>
    <w:p w14:paraId="47FE6258" w14:textId="1F9B41DC" w:rsidR="00600FE2" w:rsidDel="00B640AD" w:rsidRDefault="00481474">
      <w:pPr>
        <w:pStyle w:val="Preformatted"/>
        <w:rPr>
          <w:del w:id="9306" w:author="John Clevenger [2]" w:date="2022-07-19T16:03:00Z"/>
        </w:rPr>
        <w:pPrChange w:id="9307" w:author="John Clevenger [2]" w:date="2022-07-19T16:07:00Z">
          <w:pPr>
            <w:ind w:left="1440" w:hanging="720"/>
            <w:jc w:val="both"/>
          </w:pPr>
        </w:pPrChange>
      </w:pPr>
      <w:del w:id="9308" w:author="John Clevenger [2]" w:date="2022-07-19T16:03:00Z">
        <w:r w:rsidDel="00B640AD">
          <w:delText>-</w:delText>
        </w:r>
        <w:r w:rsidR="00600FE2" w:rsidDel="00B640AD">
          <w:delText>-</w:delText>
        </w:r>
      </w:del>
      <w:del w:id="9309" w:author="John Clevenger [2]" w:date="2022-06-15T16:50:00Z">
        <w:r w:rsidDel="00D82B8D">
          <w:delText>first :</w:delText>
        </w:r>
      </w:del>
      <w:del w:id="9310" w:author="John Clevenger [2]" w:date="2022-07-19T16:03:00Z">
        <w:r w:rsidDel="00B640AD">
          <w:delText xml:space="preserve">  indicates that this server is a primary server and should not attempt to contact any other servers (ignores any </w:delText>
        </w:r>
        <w:r w:rsidDel="00B640AD">
          <w:rPr>
            <w:rFonts w:cs="Courier New"/>
            <w:b/>
            <w:bCs/>
          </w:rPr>
          <w:delText>remoteServer=</w:delText>
        </w:r>
        <w:r w:rsidDel="00B640AD">
          <w:delText xml:space="preserve"> attribute in </w:delText>
        </w:r>
        <w:r w:rsidR="0046413A" w:rsidDel="00B640AD">
          <w:rPr>
            <w:rFonts w:ascii="Arial" w:hAnsi="Arial" w:cs="Arial"/>
            <w:b/>
            <w:bCs/>
          </w:rPr>
          <w:delText>pc2v9.ini</w:delText>
        </w:r>
        <w:r w:rsidR="0098147C" w:rsidDel="00B640AD">
          <w:delText>)</w:delText>
        </w:r>
      </w:del>
    </w:p>
    <w:p w14:paraId="050F9F51" w14:textId="223A65FF" w:rsidR="00DB1D12" w:rsidDel="00B640AD" w:rsidRDefault="00DB1D12">
      <w:pPr>
        <w:pStyle w:val="Preformatted"/>
        <w:rPr>
          <w:del w:id="9311" w:author="John Clevenger [2]" w:date="2022-07-19T16:03:00Z"/>
        </w:rPr>
        <w:pPrChange w:id="9312" w:author="John Clevenger [2]" w:date="2022-07-19T16:07:00Z">
          <w:pPr>
            <w:ind w:left="1530" w:hanging="810"/>
            <w:jc w:val="both"/>
          </w:pPr>
        </w:pPrChange>
      </w:pPr>
    </w:p>
    <w:p w14:paraId="435F95A1" w14:textId="7F3F6865" w:rsidR="0098147C" w:rsidDel="00B640AD" w:rsidRDefault="0098147C">
      <w:pPr>
        <w:pStyle w:val="Preformatted"/>
        <w:rPr>
          <w:del w:id="9313" w:author="John Clevenger [2]" w:date="2022-07-19T16:03:00Z"/>
        </w:rPr>
        <w:pPrChange w:id="9314" w:author="John Clevenger [2]" w:date="2022-07-19T16:07:00Z">
          <w:pPr>
            <w:ind w:left="1530" w:hanging="810"/>
            <w:jc w:val="both"/>
          </w:pPr>
        </w:pPrChange>
      </w:pPr>
      <w:del w:id="9315" w:author="John Clevenger [2]" w:date="2022-07-19T16:03:00Z">
        <w:r w:rsidDel="00B640AD">
          <w:delText>--</w:delText>
        </w:r>
      </w:del>
      <w:del w:id="9316" w:author="John Clevenger [2]" w:date="2022-06-15T16:51:00Z">
        <w:r w:rsidDel="00D82B8D">
          <w:delText>login :</w:delText>
        </w:r>
      </w:del>
      <w:del w:id="9317" w:author="John Clevenger [2]" w:date="2022-07-19T16:03:00Z">
        <w:r w:rsidDel="00B640AD">
          <w:delText xml:space="preserve"> specifies the </w:delText>
        </w:r>
        <w:r w:rsidRPr="007E2CDE" w:rsidDel="00B640AD">
          <w:delText>PC</w:delText>
        </w:r>
        <w:r w:rsidRPr="007E2CDE" w:rsidDel="00B640AD">
          <w:rPr>
            <w:vertAlign w:val="superscript"/>
          </w:rPr>
          <w:delText>2</w:delText>
        </w:r>
        <w:r w:rsidDel="00B640AD">
          <w:delText xml:space="preserve"> login account name</w:delText>
        </w:r>
      </w:del>
    </w:p>
    <w:p w14:paraId="44FC2BF6" w14:textId="3E94EEB7" w:rsidR="0098147C" w:rsidDel="00B640AD" w:rsidRDefault="0098147C">
      <w:pPr>
        <w:pStyle w:val="Preformatted"/>
        <w:rPr>
          <w:del w:id="9318" w:author="John Clevenger [2]" w:date="2022-07-19T16:03:00Z"/>
        </w:rPr>
        <w:pPrChange w:id="9319" w:author="John Clevenger [2]" w:date="2022-07-19T16:07:00Z">
          <w:pPr>
            <w:ind w:left="1530" w:hanging="810"/>
            <w:jc w:val="both"/>
          </w:pPr>
        </w:pPrChange>
      </w:pPr>
    </w:p>
    <w:p w14:paraId="192F5A7B" w14:textId="07AEBF52" w:rsidR="0098147C" w:rsidDel="00B640AD" w:rsidRDefault="0098147C">
      <w:pPr>
        <w:pStyle w:val="Preformatted"/>
        <w:rPr>
          <w:del w:id="9320" w:author="John Clevenger [2]" w:date="2022-07-19T16:03:00Z"/>
        </w:rPr>
        <w:pPrChange w:id="9321" w:author="John Clevenger [2]" w:date="2022-07-19T16:07:00Z">
          <w:pPr>
            <w:ind w:left="1530" w:hanging="810"/>
            <w:jc w:val="both"/>
          </w:pPr>
        </w:pPrChange>
      </w:pPr>
      <w:del w:id="9322" w:author="John Clevenger [2]" w:date="2022-07-19T16:03:00Z">
        <w:r w:rsidDel="00B640AD">
          <w:delText>--</w:delText>
        </w:r>
      </w:del>
      <w:del w:id="9323" w:author="John Clevenger [2]" w:date="2022-06-15T16:51:00Z">
        <w:r w:rsidDel="00D82B8D">
          <w:delText>password :</w:delText>
        </w:r>
      </w:del>
      <w:del w:id="9324" w:author="John Clevenger [2]" w:date="2022-07-19T16:03:00Z">
        <w:r w:rsidDel="00B640AD">
          <w:delText xml:space="preserve"> specifies the </w:delText>
        </w:r>
        <w:r w:rsidRPr="007E2CDE" w:rsidDel="00B640AD">
          <w:delText>PC</w:delText>
        </w:r>
        <w:r w:rsidRPr="007E2CDE" w:rsidDel="00B640AD">
          <w:rPr>
            <w:vertAlign w:val="superscript"/>
          </w:rPr>
          <w:delText>2</w:delText>
        </w:r>
        <w:r w:rsidDel="00B640AD">
          <w:delText xml:space="preserve"> password</w:delText>
        </w:r>
      </w:del>
    </w:p>
    <w:p w14:paraId="48AED98E" w14:textId="6612CFC2" w:rsidR="0098147C" w:rsidDel="002224E8" w:rsidRDefault="0098147C">
      <w:pPr>
        <w:pStyle w:val="Preformatted"/>
        <w:rPr>
          <w:del w:id="9325" w:author="John Clevenger [2]" w:date="2022-07-19T16:07:00Z"/>
        </w:rPr>
        <w:pPrChange w:id="9326" w:author="John Clevenger [2]" w:date="2022-07-19T16:07:00Z">
          <w:pPr>
            <w:ind w:left="1530" w:hanging="810"/>
            <w:jc w:val="both"/>
          </w:pPr>
        </w:pPrChange>
      </w:pPr>
    </w:p>
    <w:p w14:paraId="76DCF140" w14:textId="2A64593C" w:rsidR="006A225B" w:rsidDel="002224E8" w:rsidRDefault="006A225B" w:rsidP="006A225B">
      <w:pPr>
        <w:ind w:left="1530" w:hanging="810"/>
        <w:jc w:val="both"/>
        <w:rPr>
          <w:del w:id="9327" w:author="John Clevenger [2]" w:date="2022-07-19T16:05:00Z"/>
        </w:rPr>
      </w:pPr>
      <w:del w:id="9328" w:author="John Clevenger [2]" w:date="2022-07-19T16:05:00Z">
        <w:r w:rsidDel="002224E8">
          <w:delText>--load: loads a contest configuration from either a directory in CLICS CDP format or from a specified YAML file.</w:delText>
        </w:r>
      </w:del>
    </w:p>
    <w:p w14:paraId="15202E32" w14:textId="66C0243E" w:rsidR="006A225B" w:rsidDel="002224E8" w:rsidRDefault="006A225B" w:rsidP="006A225B">
      <w:pPr>
        <w:ind w:left="1530" w:hanging="810"/>
        <w:jc w:val="both"/>
        <w:rPr>
          <w:del w:id="9329" w:author="John Clevenger [2]" w:date="2022-07-19T16:05:00Z"/>
        </w:rPr>
      </w:pPr>
    </w:p>
    <w:p w14:paraId="0E98F714" w14:textId="1CB2FB51" w:rsidR="0098147C" w:rsidDel="002224E8" w:rsidRDefault="0098147C" w:rsidP="0098147C">
      <w:pPr>
        <w:ind w:left="1530" w:hanging="810"/>
        <w:jc w:val="both"/>
        <w:rPr>
          <w:del w:id="9330" w:author="John Clevenger [2]" w:date="2022-07-19T16:05:00Z"/>
        </w:rPr>
      </w:pPr>
      <w:del w:id="9331" w:author="John Clevenger [2]" w:date="2022-07-19T16:05:00Z">
        <w:r w:rsidDel="002224E8">
          <w:delText xml:space="preserve">--skipini:  ignores the </w:delText>
        </w:r>
        <w:r w:rsidRPr="0098147C" w:rsidDel="002224E8">
          <w:rPr>
            <w:rFonts w:ascii="Arial" w:hAnsi="Arial" w:cs="Arial"/>
            <w:b/>
            <w:bCs/>
            <w:sz w:val="20"/>
          </w:rPr>
          <w:delText>pc2v9.ini</w:delText>
        </w:r>
        <w:r w:rsidDel="002224E8">
          <w:delText xml:space="preserve"> file </w:delText>
        </w:r>
      </w:del>
    </w:p>
    <w:p w14:paraId="1D4B759C" w14:textId="19602047" w:rsidR="0098147C" w:rsidDel="002224E8" w:rsidRDefault="0098147C" w:rsidP="0098147C">
      <w:pPr>
        <w:ind w:left="1530" w:hanging="810"/>
        <w:jc w:val="both"/>
        <w:rPr>
          <w:del w:id="9332" w:author="John Clevenger [2]" w:date="2022-07-19T16:05:00Z"/>
        </w:rPr>
      </w:pPr>
    </w:p>
    <w:p w14:paraId="72EBB61D" w14:textId="31BF53C2" w:rsidR="0098147C" w:rsidDel="002224E8" w:rsidRDefault="0098147C" w:rsidP="0098147C">
      <w:pPr>
        <w:ind w:left="1530" w:hanging="810"/>
        <w:jc w:val="both"/>
        <w:rPr>
          <w:del w:id="9333" w:author="John Clevenger [2]" w:date="2022-07-19T16:05:00Z"/>
        </w:rPr>
      </w:pPr>
      <w:del w:id="9334" w:author="John Clevenger [2]" w:date="2022-07-19T16:05:00Z">
        <w:r w:rsidDel="002224E8">
          <w:delText xml:space="preserve">--ini:  specifies an override ini filename </w:delText>
        </w:r>
      </w:del>
    </w:p>
    <w:p w14:paraId="57B66B92" w14:textId="13FD187D" w:rsidR="0098147C" w:rsidDel="002224E8" w:rsidRDefault="0098147C" w:rsidP="0098147C">
      <w:pPr>
        <w:ind w:left="1530" w:hanging="810"/>
        <w:jc w:val="both"/>
        <w:rPr>
          <w:del w:id="9335" w:author="John Clevenger [2]" w:date="2022-07-19T16:05:00Z"/>
        </w:rPr>
      </w:pPr>
    </w:p>
    <w:p w14:paraId="0C49B5C1" w14:textId="4B012F51" w:rsidR="006A225B" w:rsidDel="002224E8" w:rsidRDefault="006A225B" w:rsidP="006A225B">
      <w:pPr>
        <w:ind w:left="1530" w:hanging="810"/>
        <w:jc w:val="both"/>
        <w:rPr>
          <w:del w:id="9336" w:author="John Clevenger [2]" w:date="2022-07-19T16:05:00Z"/>
        </w:rPr>
      </w:pPr>
      <w:del w:id="9337" w:author="John Clevenger [2]" w:date="2022-07-19T16:05:00Z">
        <w:r w:rsidDel="002224E8">
          <w:delText>--</w:delText>
        </w:r>
        <w:r w:rsidRPr="001F6761" w:rsidDel="002224E8">
          <w:delText>contestpassword</w:delText>
        </w:r>
        <w:r w:rsidDel="002224E8">
          <w:delText>: on the first server only, specifies the contest password.</w:delText>
        </w:r>
      </w:del>
    </w:p>
    <w:p w14:paraId="02CE6E4E" w14:textId="628E5FE3" w:rsidR="006A225B" w:rsidDel="002224E8" w:rsidRDefault="006A225B" w:rsidP="006A225B">
      <w:pPr>
        <w:ind w:left="1530" w:hanging="810"/>
        <w:jc w:val="both"/>
        <w:rPr>
          <w:del w:id="9338" w:author="John Clevenger [2]" w:date="2022-07-19T16:07:00Z"/>
        </w:rPr>
      </w:pPr>
    </w:p>
    <w:p w14:paraId="446A5ADC" w14:textId="4832247E" w:rsidR="00AB772C" w:rsidDel="002224E8" w:rsidRDefault="0098147C" w:rsidP="00600FE2">
      <w:pPr>
        <w:ind w:left="1530" w:hanging="810"/>
        <w:jc w:val="both"/>
        <w:rPr>
          <w:del w:id="9339" w:author="John Clevenger [2]" w:date="2022-07-19T16:07:00Z"/>
        </w:rPr>
      </w:pPr>
      <w:del w:id="9340" w:author="John Clevenger [2]" w:date="2022-07-19T16:07:00Z">
        <w:r w:rsidDel="002224E8">
          <w:delText xml:space="preserve">--nogui:  starts this server without a graphical user interface.  </w:delText>
        </w:r>
      </w:del>
      <w:moveFromRangeStart w:id="9341" w:author="John Clevenger [2]" w:date="2022-07-19T16:06:00Z" w:name="move109139219"/>
      <w:moveFrom w:id="9342" w:author="John Clevenger [2]" w:date="2022-07-19T16:06:00Z">
        <w:del w:id="9343" w:author="John Clevenger [2]" w:date="2022-07-19T16:07:00Z">
          <w:r w:rsidDel="002224E8">
            <w:delText xml:space="preserve">See the section </w:delText>
          </w:r>
          <w:r w:rsidDel="002224E8">
            <w:rPr>
              <w:b/>
            </w:rPr>
            <w:delText xml:space="preserve">Non-GUI Server Startup </w:delText>
          </w:r>
          <w:r w:rsidDel="002224E8">
            <w:delText>for more details.</w:delText>
          </w:r>
        </w:del>
      </w:moveFrom>
      <w:moveFromRangeEnd w:id="9341"/>
    </w:p>
    <w:p w14:paraId="3F2C906D" w14:textId="5DDD48A0" w:rsidR="0098147C" w:rsidRPr="0098147C" w:rsidDel="002224E8" w:rsidRDefault="0098147C" w:rsidP="006A225B">
      <w:pPr>
        <w:jc w:val="both"/>
        <w:rPr>
          <w:del w:id="9344" w:author="John Clevenger [2]" w:date="2022-07-19T16:07:00Z"/>
        </w:rPr>
      </w:pPr>
    </w:p>
    <w:p w14:paraId="2BAD82A9" w14:textId="0488AF00" w:rsidR="005206AB" w:rsidRDefault="00AB772C" w:rsidP="00600FE2">
      <w:pPr>
        <w:ind w:left="1530" w:hanging="810"/>
        <w:jc w:val="both"/>
      </w:pPr>
      <w:del w:id="9345" w:author="John Clevenger [2]" w:date="2022-07-19T16:07:00Z">
        <w:r w:rsidDel="002224E8">
          <w:br w:type="page"/>
        </w:r>
      </w:del>
    </w:p>
    <w:p w14:paraId="3A7A57CD" w14:textId="77777777" w:rsidR="005206AB" w:rsidRPr="005206AB" w:rsidRDefault="005206AB" w:rsidP="005206AB">
      <w:pPr>
        <w:rPr>
          <w:rFonts w:ascii="Arial" w:hAnsi="Arial" w:cs="Arial"/>
          <w:b/>
        </w:rPr>
      </w:pPr>
      <w:r w:rsidRPr="005206AB">
        <w:rPr>
          <w:rFonts w:ascii="Arial" w:hAnsi="Arial" w:cs="Arial"/>
          <w:b/>
        </w:rPr>
        <w:t>Using the –F optio</w:t>
      </w:r>
      <w:r w:rsidR="00C448BB">
        <w:rPr>
          <w:rFonts w:ascii="Arial" w:hAnsi="Arial" w:cs="Arial"/>
          <w:b/>
        </w:rPr>
        <w:t>n</w:t>
      </w:r>
    </w:p>
    <w:p w14:paraId="0287151D" w14:textId="77777777" w:rsidR="00481474" w:rsidRDefault="00481474">
      <w:pPr>
        <w:ind w:firstLine="720"/>
        <w:jc w:val="both"/>
      </w:pPr>
    </w:p>
    <w:p w14:paraId="1341B182" w14:textId="404B14C7" w:rsidR="00AB772C" w:rsidRDefault="005206AB">
      <w:pPr>
        <w:ind w:firstLine="720"/>
        <w:jc w:val="both"/>
      </w:pPr>
      <w:r>
        <w:t>The –F</w:t>
      </w:r>
      <w:r w:rsidR="00551D79">
        <w:t xml:space="preserve"> command line option will load command line options from </w:t>
      </w:r>
      <w:r w:rsidR="00AB772C">
        <w:t>an</w:t>
      </w:r>
      <w:r w:rsidR="00551D79">
        <w:t xml:space="preserve"> input text file. </w:t>
      </w:r>
      <w:r w:rsidR="005C610E">
        <w:t xml:space="preserve">  This option is a </w:t>
      </w:r>
      <w:r w:rsidR="00AB772C">
        <w:t>security feature</w:t>
      </w:r>
      <w:r w:rsidR="005C610E">
        <w:t>.  U</w:t>
      </w:r>
      <w:r w:rsidR="00AB772C">
        <w:t xml:space="preserve">nder </w:t>
      </w:r>
      <w:r w:rsidR="00704158">
        <w:t>most</w:t>
      </w:r>
      <w:r w:rsidR="00AB772C">
        <w:t xml:space="preserve"> Unix systems the </w:t>
      </w:r>
      <w:r w:rsidR="008532E5">
        <w:t xml:space="preserve">complete </w:t>
      </w:r>
      <w:r w:rsidR="00AB772C">
        <w:t xml:space="preserve">command line is listed when using a </w:t>
      </w:r>
      <w:r w:rsidR="00AB772C" w:rsidRPr="00EA0043">
        <w:rPr>
          <w:b/>
        </w:rPr>
        <w:t>ps</w:t>
      </w:r>
      <w:r w:rsidR="00AB772C">
        <w:t xml:space="preserve"> or similar command revealing login </w:t>
      </w:r>
      <w:r w:rsidR="00EA0043">
        <w:t>id</w:t>
      </w:r>
      <w:r w:rsidR="005C610E">
        <w:t xml:space="preserve">s </w:t>
      </w:r>
      <w:r w:rsidR="00AB772C">
        <w:t xml:space="preserve">and passwords. </w:t>
      </w:r>
      <w:r w:rsidR="005C610E">
        <w:t xml:space="preserve">  Using the -F option, </w:t>
      </w:r>
      <w:r w:rsidR="00AB772C">
        <w:t xml:space="preserve">login </w:t>
      </w:r>
      <w:r w:rsidR="00EA0043">
        <w:t>id</w:t>
      </w:r>
      <w:r w:rsidR="005C610E">
        <w:t xml:space="preserve">s </w:t>
      </w:r>
      <w:r w:rsidR="00AB772C">
        <w:t>and passwords can be stored in a text file.  Note that the command line options are not limite</w:t>
      </w:r>
      <w:r w:rsidR="00EA0043">
        <w:t xml:space="preserve">d to login and password </w:t>
      </w:r>
      <w:del w:id="9346" w:author="John Clevenger [2]" w:date="2022-06-15T16:51:00Z">
        <w:r w:rsidR="00EA0043" w:rsidDel="00D82B8D">
          <w:delText>options;</w:delText>
        </w:r>
        <w:r w:rsidR="00AB772C" w:rsidDel="00D82B8D">
          <w:delText xml:space="preserve">  any</w:delText>
        </w:r>
      </w:del>
      <w:ins w:id="9347" w:author="John Clevenger [2]" w:date="2022-06-15T16:51:00Z">
        <w:r w:rsidR="00D82B8D">
          <w:t>options; any</w:t>
        </w:r>
      </w:ins>
      <w:r w:rsidR="00AB772C">
        <w:t xml:space="preserve"> command line option can be stored in the specified text file.</w:t>
      </w:r>
    </w:p>
    <w:p w14:paraId="5A439601" w14:textId="77777777" w:rsidR="00AB772C" w:rsidRDefault="00AB772C">
      <w:pPr>
        <w:ind w:firstLine="720"/>
        <w:jc w:val="both"/>
      </w:pPr>
    </w:p>
    <w:p w14:paraId="6DDE83AB" w14:textId="77777777" w:rsidR="00AB772C" w:rsidRDefault="00AB772C">
      <w:pPr>
        <w:ind w:firstLine="720"/>
        <w:jc w:val="both"/>
      </w:pPr>
      <w:r>
        <w:t xml:space="preserve">If this command line was used: </w:t>
      </w:r>
    </w:p>
    <w:p w14:paraId="0C6E3920" w14:textId="77777777" w:rsidR="00AB772C" w:rsidRDefault="00AB772C">
      <w:pPr>
        <w:ind w:firstLine="720"/>
        <w:jc w:val="both"/>
      </w:pPr>
    </w:p>
    <w:p w14:paraId="7B9239CB" w14:textId="77777777" w:rsidR="00AB772C" w:rsidRPr="00E3338D" w:rsidRDefault="00AB772C" w:rsidP="00AB772C">
      <w:pPr>
        <w:rPr>
          <w:rStyle w:val="CODE"/>
          <w:b/>
          <w:bCs/>
          <w:rPrChange w:id="9348" w:author="John Clevenger [2]" w:date="2022-07-19T16:08:00Z">
            <w:rPr>
              <w:rStyle w:val="CODE"/>
            </w:rPr>
          </w:rPrChange>
        </w:rPr>
      </w:pPr>
      <w:r w:rsidRPr="00E3338D">
        <w:rPr>
          <w:rStyle w:val="CODE"/>
          <w:b/>
          <w:bCs/>
          <w:rPrChange w:id="9349" w:author="John Clevenger [2]" w:date="2022-07-19T16:08:00Z">
            <w:rPr>
              <w:rStyle w:val="CODE"/>
            </w:rPr>
          </w:rPrChange>
        </w:rPr>
        <w:t>pc2server --nogui --contestpassword cpass --login site1 --password site1pass</w:t>
      </w:r>
    </w:p>
    <w:p w14:paraId="33C0114A" w14:textId="77777777" w:rsidR="00AB772C" w:rsidRDefault="00AB772C">
      <w:pPr>
        <w:ind w:firstLine="720"/>
        <w:jc w:val="both"/>
      </w:pPr>
    </w:p>
    <w:p w14:paraId="6A641720" w14:textId="77777777" w:rsidR="00AB772C" w:rsidRDefault="00AB772C">
      <w:pPr>
        <w:ind w:firstLine="720"/>
        <w:jc w:val="both"/>
      </w:pPr>
      <w:r>
        <w:t>One could alternatively use the -F option:</w:t>
      </w:r>
    </w:p>
    <w:p w14:paraId="1CD81F43" w14:textId="77777777" w:rsidR="00AB772C" w:rsidRDefault="00AB772C">
      <w:pPr>
        <w:ind w:firstLine="720"/>
        <w:jc w:val="both"/>
      </w:pPr>
    </w:p>
    <w:p w14:paraId="2A3411C0" w14:textId="77777777" w:rsidR="00AB772C" w:rsidRPr="00E3338D" w:rsidRDefault="00AB772C" w:rsidP="00AB772C">
      <w:pPr>
        <w:rPr>
          <w:rStyle w:val="CODE"/>
          <w:b/>
          <w:bCs/>
          <w:rPrChange w:id="9350" w:author="John Clevenger [2]" w:date="2022-07-19T16:08:00Z">
            <w:rPr>
              <w:rStyle w:val="CODE"/>
            </w:rPr>
          </w:rPrChange>
        </w:rPr>
      </w:pPr>
      <w:r w:rsidRPr="00E3338D">
        <w:rPr>
          <w:rStyle w:val="CODE"/>
          <w:b/>
          <w:bCs/>
          <w:rPrChange w:id="9351" w:author="John Clevenger [2]" w:date="2022-07-19T16:08:00Z">
            <w:rPr>
              <w:rStyle w:val="CODE"/>
            </w:rPr>
          </w:rPrChange>
        </w:rPr>
        <w:t>pc2server -F secure.txt</w:t>
      </w:r>
    </w:p>
    <w:p w14:paraId="2A99C65F" w14:textId="77777777" w:rsidR="00AB772C" w:rsidRDefault="00AB772C">
      <w:pPr>
        <w:ind w:firstLine="720"/>
        <w:jc w:val="both"/>
      </w:pPr>
    </w:p>
    <w:p w14:paraId="685BF942" w14:textId="77777777" w:rsidR="00AB772C" w:rsidRDefault="00AB772C">
      <w:pPr>
        <w:ind w:firstLine="720"/>
        <w:jc w:val="both"/>
      </w:pPr>
      <w:r>
        <w:t>where the secure.txt file contains</w:t>
      </w:r>
    </w:p>
    <w:p w14:paraId="2B765582" w14:textId="77777777" w:rsidR="00AB772C" w:rsidRDefault="00AB772C">
      <w:pPr>
        <w:ind w:firstLine="720"/>
        <w:jc w:val="both"/>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3"/>
      </w:tblGrid>
      <w:tr w:rsidR="00AB772C" w:rsidRPr="00C65834" w14:paraId="0B63066F" w14:textId="77777777" w:rsidTr="00A40953">
        <w:tc>
          <w:tcPr>
            <w:tcW w:w="5833" w:type="dxa"/>
          </w:tcPr>
          <w:p w14:paraId="75BB31B7" w14:textId="77777777" w:rsidR="00AB772C" w:rsidRDefault="00AB772C" w:rsidP="00AB772C">
            <w:pPr>
              <w:rPr>
                <w:rStyle w:val="CODE"/>
              </w:rPr>
            </w:pPr>
            <w:r>
              <w:rPr>
                <w:rStyle w:val="CODE"/>
              </w:rPr>
              <w:t>#</w:t>
            </w:r>
          </w:p>
          <w:p w14:paraId="296F435A" w14:textId="7D960C51" w:rsidR="00AB772C" w:rsidRDefault="00AB772C" w:rsidP="00AB772C">
            <w:pPr>
              <w:rPr>
                <w:rStyle w:val="CODE"/>
              </w:rPr>
            </w:pPr>
            <w:r>
              <w:rPr>
                <w:rStyle w:val="CODE"/>
              </w:rPr>
              <w:t xml:space="preserve"># Command line for </w:t>
            </w:r>
            <w:del w:id="9352" w:author="John Clevenger [2]" w:date="2022-06-15T16:51:00Z">
              <w:r w:rsidDel="00D82B8D">
                <w:rPr>
                  <w:rStyle w:val="CODE"/>
                </w:rPr>
                <w:delText>non GUI</w:delText>
              </w:r>
            </w:del>
            <w:ins w:id="9353" w:author="John Clevenger [2]" w:date="2022-06-15T16:51:00Z">
              <w:r w:rsidR="00D82B8D">
                <w:rPr>
                  <w:rStyle w:val="CODE"/>
                </w:rPr>
                <w:t>non-GUI</w:t>
              </w:r>
            </w:ins>
            <w:r>
              <w:rPr>
                <w:rStyle w:val="CODE"/>
              </w:rPr>
              <w:t xml:space="preserve"> server</w:t>
            </w:r>
          </w:p>
          <w:p w14:paraId="2C778F91" w14:textId="77777777" w:rsidR="00AB772C" w:rsidRDefault="00AB772C" w:rsidP="00AB772C">
            <w:pPr>
              <w:rPr>
                <w:rStyle w:val="CODE"/>
              </w:rPr>
            </w:pPr>
            <w:r>
              <w:rPr>
                <w:rStyle w:val="CODE"/>
              </w:rPr>
              <w:t>#</w:t>
            </w:r>
          </w:p>
          <w:p w14:paraId="01CB662D" w14:textId="77777777" w:rsidR="00AB772C" w:rsidRDefault="00AB772C" w:rsidP="00AB772C">
            <w:pPr>
              <w:rPr>
                <w:rStyle w:val="CODE"/>
              </w:rPr>
            </w:pPr>
            <w:r>
              <w:rPr>
                <w:rStyle w:val="CODE"/>
              </w:rPr>
              <w:t>--nogui</w:t>
            </w:r>
          </w:p>
          <w:p w14:paraId="731B7E2C" w14:textId="77777777" w:rsidR="00AB772C" w:rsidRPr="00AB772C" w:rsidRDefault="00AB772C" w:rsidP="00AB772C">
            <w:pPr>
              <w:rPr>
                <w:rStyle w:val="CODE"/>
              </w:rPr>
            </w:pPr>
            <w:r w:rsidRPr="00AB772C">
              <w:rPr>
                <w:rStyle w:val="CODE"/>
              </w:rPr>
              <w:t xml:space="preserve">--contestpassword cpass </w:t>
            </w:r>
          </w:p>
          <w:p w14:paraId="00C4562D" w14:textId="77777777" w:rsidR="00AB772C" w:rsidRPr="00AB772C" w:rsidRDefault="00AB772C" w:rsidP="00AB772C">
            <w:pPr>
              <w:rPr>
                <w:rStyle w:val="CODE"/>
              </w:rPr>
            </w:pPr>
            <w:r w:rsidRPr="00AB772C">
              <w:rPr>
                <w:rStyle w:val="CODE"/>
              </w:rPr>
              <w:t xml:space="preserve">--login site1 </w:t>
            </w:r>
          </w:p>
          <w:p w14:paraId="072AAE07" w14:textId="77777777" w:rsidR="00AB772C" w:rsidRPr="00C65834" w:rsidRDefault="00AB772C" w:rsidP="00AB772C">
            <w:r w:rsidRPr="00AB772C">
              <w:rPr>
                <w:rStyle w:val="CODE"/>
              </w:rPr>
              <w:t>--password site1pass</w:t>
            </w:r>
          </w:p>
        </w:tc>
      </w:tr>
    </w:tbl>
    <w:p w14:paraId="70FA7EAA" w14:textId="77777777" w:rsidR="00AB772C" w:rsidRDefault="00AB772C">
      <w:pPr>
        <w:ind w:firstLine="720"/>
        <w:jc w:val="both"/>
      </w:pPr>
    </w:p>
    <w:p w14:paraId="54DA3A01" w14:textId="77777777" w:rsidR="008532E5" w:rsidRDefault="008532E5">
      <w:pPr>
        <w:ind w:firstLine="720"/>
        <w:jc w:val="both"/>
      </w:pPr>
    </w:p>
    <w:p w14:paraId="52F00C5B" w14:textId="77777777" w:rsidR="008532E5" w:rsidRDefault="005C610E">
      <w:pPr>
        <w:ind w:firstLine="720"/>
        <w:jc w:val="both"/>
      </w:pPr>
      <w:r>
        <w:t>B</w:t>
      </w:r>
      <w:r w:rsidR="008532E5">
        <w:t>lank lines and li</w:t>
      </w:r>
      <w:r>
        <w:t>nes starting with # are ignored in the file (secure.txt).</w:t>
      </w:r>
    </w:p>
    <w:p w14:paraId="5E16F0A6" w14:textId="77777777" w:rsidR="001F6761" w:rsidRDefault="001F6761">
      <w:pPr>
        <w:ind w:firstLine="720"/>
        <w:jc w:val="both"/>
      </w:pPr>
    </w:p>
    <w:p w14:paraId="311AF83B" w14:textId="77777777" w:rsidR="001B5938" w:rsidRDefault="001F6761">
      <w:pPr>
        <w:ind w:firstLine="720"/>
        <w:jc w:val="both"/>
      </w:pPr>
      <w:r>
        <w:t xml:space="preserve">The order that command line values are </w:t>
      </w:r>
      <w:r w:rsidR="001B5938">
        <w:t>applied (highest precedent first) are:</w:t>
      </w:r>
    </w:p>
    <w:p w14:paraId="72B1C6CC" w14:textId="77777777" w:rsidR="001F6761" w:rsidRDefault="001F6761" w:rsidP="008320FA">
      <w:pPr>
        <w:numPr>
          <w:ilvl w:val="0"/>
          <w:numId w:val="12"/>
        </w:numPr>
        <w:jc w:val="both"/>
      </w:pPr>
      <w:r>
        <w:t>specified -F option properties</w:t>
      </w:r>
    </w:p>
    <w:p w14:paraId="2924785F" w14:textId="77777777" w:rsidR="001F6761" w:rsidRDefault="001F6761" w:rsidP="008320FA">
      <w:pPr>
        <w:numPr>
          <w:ilvl w:val="0"/>
          <w:numId w:val="12"/>
        </w:numPr>
        <w:jc w:val="both"/>
      </w:pPr>
      <w:r>
        <w:t>specified on the command line</w:t>
      </w:r>
    </w:p>
    <w:p w14:paraId="772A9C84" w14:textId="77777777" w:rsidR="001F6761" w:rsidRDefault="001F6761" w:rsidP="008320FA">
      <w:pPr>
        <w:numPr>
          <w:ilvl w:val="0"/>
          <w:numId w:val="12"/>
        </w:numPr>
        <w:jc w:val="both"/>
      </w:pPr>
      <w:r>
        <w:t xml:space="preserve">pc2v9.ini </w:t>
      </w:r>
    </w:p>
    <w:p w14:paraId="38C36326" w14:textId="77777777" w:rsidR="00481474" w:rsidRDefault="00BD2517" w:rsidP="00E33FB1">
      <w:pPr>
        <w:pStyle w:val="Appendix"/>
      </w:pPr>
      <w:bookmarkStart w:id="9354" w:name="_Toc40367860"/>
      <w:bookmarkStart w:id="9355" w:name="_Toc261788251"/>
      <w:bookmarkStart w:id="9356" w:name="_Toc274153643"/>
      <w:bookmarkStart w:id="9357" w:name="_Toc274153779"/>
      <w:bookmarkStart w:id="9358" w:name="_Toc274154106"/>
      <w:bookmarkStart w:id="9359" w:name="_Toc151504504"/>
      <w:bookmarkEnd w:id="9354"/>
      <w:r>
        <w:lastRenderedPageBreak/>
        <w:t>Appendix D</w:t>
      </w:r>
      <w:r w:rsidR="00481474">
        <w:t xml:space="preserve">  –  ICPC Import/Export Interfaces</w:t>
      </w:r>
      <w:bookmarkEnd w:id="9355"/>
      <w:bookmarkEnd w:id="9356"/>
      <w:bookmarkEnd w:id="9357"/>
      <w:bookmarkEnd w:id="9358"/>
      <w:bookmarkEnd w:id="9359"/>
      <w:r w:rsidR="00481474">
        <w:t xml:space="preserve"> </w:t>
      </w:r>
    </w:p>
    <w:p w14:paraId="3ABF7190" w14:textId="77777777" w:rsidR="00481474" w:rsidRDefault="00EE087D" w:rsidP="00EE087D">
      <w:pPr>
        <w:spacing w:before="360"/>
        <w:jc w:val="both"/>
        <w:rPr>
          <w:rFonts w:ascii="Arial" w:hAnsi="Arial" w:cs="Arial"/>
          <w:b/>
          <w:bCs/>
          <w:u w:val="single"/>
        </w:rPr>
      </w:pPr>
      <w:r>
        <w:rPr>
          <w:rFonts w:ascii="Arial" w:hAnsi="Arial" w:cs="Arial"/>
          <w:b/>
          <w:bCs/>
          <w:u w:val="single"/>
        </w:rPr>
        <w:t xml:space="preserve">D.1  </w:t>
      </w:r>
      <w:r w:rsidR="00481474">
        <w:rPr>
          <w:rFonts w:ascii="Arial" w:hAnsi="Arial" w:cs="Arial"/>
          <w:b/>
          <w:bCs/>
          <w:u w:val="single"/>
        </w:rPr>
        <w:t xml:space="preserve"> Importing ICPC Registration Data</w:t>
      </w:r>
    </w:p>
    <w:p w14:paraId="5D746319" w14:textId="77777777" w:rsidR="00481474" w:rsidRDefault="00481474">
      <w:pPr>
        <w:spacing w:before="240"/>
        <w:ind w:firstLine="720"/>
        <w:jc w:val="both"/>
      </w:pPr>
      <w:r>
        <w:t>As men</w:t>
      </w:r>
      <w:r w:rsidR="000301CB">
        <w:t xml:space="preserve">tioned earlier in this manual, </w:t>
      </w:r>
      <w:r>
        <w:t>PC</w:t>
      </w:r>
      <w:r>
        <w:rPr>
          <w:vertAlign w:val="superscript"/>
        </w:rPr>
        <w:t>2</w:t>
      </w:r>
      <w:r>
        <w:t xml:space="preserve"> was designed for supporting the International Collegiate Programming Contest, including its local and Regional contests worldwide.  The ICPC maintains an online Contest </w:t>
      </w:r>
      <w:r w:rsidR="00755096">
        <w:t>Management System</w:t>
      </w:r>
      <w:r>
        <w:t xml:space="preserve"> which is used by Regional Contest Directors (RCDs) around the world to manage participation in the various ICPC Regional Contests.  PC</w:t>
      </w:r>
      <w:r>
        <w:rPr>
          <w:vertAlign w:val="superscript"/>
        </w:rPr>
        <w:t>2</w:t>
      </w:r>
      <w:r>
        <w:t xml:space="preserve"> provides interfaces to import contest registration data from the ICPC </w:t>
      </w:r>
      <w:r w:rsidR="00755096">
        <w:t>CMS</w:t>
      </w:r>
      <w:r>
        <w:t xml:space="preserve">, and also to export contest results back to the ICPC </w:t>
      </w:r>
      <w:r w:rsidR="00755096">
        <w:t>CMS</w:t>
      </w:r>
      <w:r>
        <w:t xml:space="preserve">.  </w:t>
      </w:r>
    </w:p>
    <w:p w14:paraId="550AA25A" w14:textId="77777777" w:rsidR="00481474" w:rsidRDefault="00481474">
      <w:pPr>
        <w:spacing w:before="240"/>
        <w:ind w:firstLine="720"/>
        <w:jc w:val="both"/>
      </w:pPr>
      <w:r>
        <w:t xml:space="preserve">To import ICPC </w:t>
      </w:r>
      <w:r w:rsidR="00755096">
        <w:t xml:space="preserve">registration </w:t>
      </w:r>
      <w:r>
        <w:t>data to PC</w:t>
      </w:r>
      <w:r>
        <w:rPr>
          <w:vertAlign w:val="superscript"/>
        </w:rPr>
        <w:t>2</w:t>
      </w:r>
      <w:r>
        <w:t xml:space="preserve">, the RCD must first log into the ICPC </w:t>
      </w:r>
      <w:r w:rsidR="00755096">
        <w:t>CMS</w:t>
      </w:r>
      <w:r>
        <w:t xml:space="preserve"> and download the “PC</w:t>
      </w:r>
      <w:r>
        <w:rPr>
          <w:vertAlign w:val="superscript"/>
        </w:rPr>
        <w:t>2</w:t>
      </w:r>
      <w:r>
        <w:t xml:space="preserve"> Initialization” zip file which is automatically created and updated as </w:t>
      </w:r>
      <w:r w:rsidR="00EE087D">
        <w:t xml:space="preserve">changes in </w:t>
      </w:r>
      <w:r>
        <w:t>registration data occur.</w:t>
      </w:r>
      <w:r>
        <w:rPr>
          <w:rStyle w:val="FootnoteReference"/>
        </w:rPr>
        <w:footnoteReference w:id="59"/>
      </w:r>
      <w:r>
        <w:t xml:space="preserve">  Once the PC</w:t>
      </w:r>
      <w:r>
        <w:rPr>
          <w:vertAlign w:val="superscript"/>
        </w:rPr>
        <w:t>2</w:t>
      </w:r>
      <w:r>
        <w:t xml:space="preserve"> Initialization data file is downloaded, it should be “unzipped” at any convenient location. </w:t>
      </w:r>
    </w:p>
    <w:p w14:paraId="14034298" w14:textId="4828E24B" w:rsidR="00481474" w:rsidRDefault="00481474" w:rsidP="00EE087D">
      <w:pPr>
        <w:spacing w:before="240"/>
        <w:ind w:firstLine="720"/>
        <w:jc w:val="both"/>
      </w:pPr>
      <w:r>
        <w:t>Unzipping the PC</w:t>
      </w:r>
      <w:r>
        <w:rPr>
          <w:vertAlign w:val="superscript"/>
        </w:rPr>
        <w:t>2</w:t>
      </w:r>
      <w:r>
        <w:t xml:space="preserve"> Initialization data file will produce </w:t>
      </w:r>
      <w:r w:rsidR="00EE087D">
        <w:t>four</w:t>
      </w:r>
      <w:r>
        <w:t xml:space="preserve"> separate files</w:t>
      </w:r>
      <w:del w:id="9362" w:author="John Clevenger [2]" w:date="2022-06-15T16:51:00Z">
        <w:r w:rsidDel="003B5AFA">
          <w:delText>:  “</w:delText>
        </w:r>
      </w:del>
      <w:ins w:id="9363" w:author="John Clevenger [2]" w:date="2022-06-15T16:51:00Z">
        <w:r w:rsidR="003B5AFA">
          <w:t>: “</w:t>
        </w:r>
      </w:ins>
      <w:r>
        <w:rPr>
          <w:rFonts w:ascii="Courier New" w:hAnsi="Courier New" w:cs="Courier New"/>
          <w:b/>
          <w:bCs/>
          <w:sz w:val="20"/>
        </w:rPr>
        <w:t>PC2_Contest.tab</w:t>
      </w:r>
      <w:r>
        <w:rPr>
          <w:i/>
          <w:iCs/>
        </w:rPr>
        <w:t>”</w:t>
      </w:r>
      <w:r>
        <w:t>, containing details about the organization of the contest (such as the formal name of the contest);  “</w:t>
      </w:r>
      <w:r>
        <w:rPr>
          <w:rFonts w:ascii="Courier New" w:hAnsi="Courier New" w:cs="Courier New"/>
          <w:b/>
          <w:bCs/>
          <w:sz w:val="20"/>
        </w:rPr>
        <w:t>PC2_Site.tab</w:t>
      </w:r>
      <w:r>
        <w:rPr>
          <w:i/>
          <w:iCs/>
        </w:rPr>
        <w:t>”</w:t>
      </w:r>
      <w:r>
        <w:t>, containing data identifying the sites in the contest; “</w:t>
      </w:r>
      <w:r>
        <w:rPr>
          <w:rFonts w:ascii="Courier New" w:hAnsi="Courier New" w:cs="Courier New"/>
          <w:b/>
          <w:bCs/>
          <w:sz w:val="20"/>
        </w:rPr>
        <w:t>PC2_Team.tab</w:t>
      </w:r>
      <w:r>
        <w:t>”, containing data about the teams that are registered in the contest</w:t>
      </w:r>
      <w:r w:rsidR="00860F7F">
        <w:t>;</w:t>
      </w:r>
      <w:r w:rsidR="00EE087D">
        <w:t xml:space="preserve"> and “</w:t>
      </w:r>
      <w:r w:rsidR="00EE087D" w:rsidRPr="00EE087D">
        <w:rPr>
          <w:rFonts w:ascii="Courier New" w:hAnsi="Courier New" w:cs="Courier New"/>
          <w:b/>
          <w:bCs/>
          <w:sz w:val="20"/>
        </w:rPr>
        <w:t>_PC2_Team.tab</w:t>
      </w:r>
      <w:r w:rsidR="00EE087D">
        <w:t xml:space="preserve">”.  This last file contains the same data as in the </w:t>
      </w:r>
      <w:r w:rsidR="00EE087D" w:rsidRPr="00EE087D">
        <w:rPr>
          <w:rFonts w:ascii="Courier New" w:hAnsi="Courier New" w:cs="Courier New"/>
          <w:b/>
          <w:bCs/>
          <w:sz w:val="20"/>
        </w:rPr>
        <w:t>PC2_Team.tab</w:t>
      </w:r>
      <w:r w:rsidR="00EE087D">
        <w:t xml:space="preserve"> file but has an additional column which is initially filled with “null” and is intended to be filled in by the contest administrator in order to specify the PC</w:t>
      </w:r>
      <w:r w:rsidR="00EE087D" w:rsidRPr="00EE087D">
        <w:rPr>
          <w:vertAlign w:val="superscript"/>
        </w:rPr>
        <w:t>2</w:t>
      </w:r>
      <w:r w:rsidR="00EE087D">
        <w:t xml:space="preserve"> team number to be associated with each team.</w:t>
      </w:r>
    </w:p>
    <w:p w14:paraId="5C1E8A46" w14:textId="77777777" w:rsidR="00481474" w:rsidRDefault="00481474">
      <w:pPr>
        <w:spacing w:before="240"/>
        <w:ind w:firstLine="720"/>
        <w:jc w:val="both"/>
      </w:pPr>
      <w:r>
        <w:t>Note that PC</w:t>
      </w:r>
      <w:r>
        <w:rPr>
          <w:vertAlign w:val="superscript"/>
        </w:rPr>
        <w:t>2</w:t>
      </w:r>
      <w:r>
        <w:t xml:space="preserve"> does </w:t>
      </w:r>
      <w:r>
        <w:rPr>
          <w:i/>
          <w:iCs/>
        </w:rPr>
        <w:t>not</w:t>
      </w:r>
      <w:r>
        <w:t xml:space="preserve"> use the ICPC Team ID field for </w:t>
      </w:r>
      <w:r w:rsidR="00EE087D">
        <w:t xml:space="preserve">purposes of identifying a team. </w:t>
      </w:r>
      <w:r>
        <w:t>If the contest administrator wishes to associate registered teams with PC</w:t>
      </w:r>
      <w:r>
        <w:rPr>
          <w:vertAlign w:val="superscript"/>
        </w:rPr>
        <w:t>2</w:t>
      </w:r>
      <w:r>
        <w:t xml:space="preserve"> accounts</w:t>
      </w:r>
      <w:r w:rsidR="00EE087D">
        <w:t xml:space="preserve">, the </w:t>
      </w:r>
      <w:r>
        <w:t>“</w:t>
      </w:r>
      <w:r>
        <w:rPr>
          <w:rFonts w:ascii="Courier New" w:hAnsi="Courier New" w:cs="Courier New"/>
          <w:b/>
          <w:sz w:val="20"/>
          <w:szCs w:val="22"/>
        </w:rPr>
        <w:t>_PC2_Team.tab</w:t>
      </w:r>
      <w:r w:rsidR="00EE087D">
        <w:t xml:space="preserve">” </w:t>
      </w:r>
      <w:r>
        <w:t xml:space="preserve">file can be edited by adding </w:t>
      </w:r>
      <w:r w:rsidR="00EE087D">
        <w:t>the PC</w:t>
      </w:r>
      <w:r w:rsidR="00EE087D" w:rsidRPr="00EE087D">
        <w:rPr>
          <w:vertAlign w:val="superscript"/>
        </w:rPr>
        <w:t>2</w:t>
      </w:r>
      <w:r w:rsidR="00EE087D">
        <w:t xml:space="preserve"> team number in the leftmost column. The specified team numbers will then be assigned to the corresponding teams when the initialization file is loaded into PC</w:t>
      </w:r>
      <w:r w:rsidR="00EE087D" w:rsidRPr="00EE087D">
        <w:rPr>
          <w:vertAlign w:val="superscript"/>
        </w:rPr>
        <w:t>2</w:t>
      </w:r>
      <w:r w:rsidR="00EE087D">
        <w:t xml:space="preserve">. </w:t>
      </w:r>
    </w:p>
    <w:p w14:paraId="1AAB7D18" w14:textId="666D651F" w:rsidR="0072051D" w:rsidRDefault="0072051D" w:rsidP="0072051D">
      <w:pPr>
        <w:spacing w:before="240"/>
        <w:ind w:firstLine="720"/>
        <w:jc w:val="both"/>
      </w:pPr>
      <w:r>
        <w:t>PC</w:t>
      </w:r>
      <w:r>
        <w:rPr>
          <w:vertAlign w:val="superscript"/>
        </w:rPr>
        <w:t>2</w:t>
      </w:r>
      <w:r>
        <w:t xml:space="preserve"> expects quotation marks in the team data to be “quoted”.  That is, if any field in the data contains a quotation mark (</w:t>
      </w:r>
      <w:r>
        <w:rPr>
          <w:rFonts w:ascii="Arial" w:hAnsi="Arial" w:cs="Arial"/>
          <w:b/>
          <w:bCs/>
          <w:sz w:val="20"/>
        </w:rPr>
        <w:sym w:font="Symbol" w:char="F0B2"/>
      </w:r>
      <w:r>
        <w:t xml:space="preserve">), then (1) the entire field must be surrounded by an additional matching set of quotation marks, and also (2) each quotation mark which is part of the data must be doubled.  Thus for example a team name like   </w:t>
      </w:r>
      <w:r>
        <w:rPr>
          <w:rFonts w:ascii="Arial" w:hAnsi="Arial" w:cs="Arial"/>
          <w:b/>
          <w:bCs/>
          <w:sz w:val="20"/>
        </w:rPr>
        <w:t xml:space="preserve">The </w:t>
      </w:r>
      <w:r>
        <w:rPr>
          <w:rFonts w:ascii="Arial" w:hAnsi="Arial" w:cs="Arial"/>
          <w:b/>
          <w:bCs/>
          <w:sz w:val="20"/>
        </w:rPr>
        <w:sym w:font="Symbol" w:char="F0B2"/>
      </w:r>
      <w:r>
        <w:rPr>
          <w:rFonts w:ascii="Arial" w:hAnsi="Arial" w:cs="Arial"/>
          <w:b/>
          <w:bCs/>
          <w:sz w:val="20"/>
        </w:rPr>
        <w:t>TOPS</w:t>
      </w:r>
      <w:r>
        <w:rPr>
          <w:rFonts w:ascii="Arial" w:hAnsi="Arial" w:cs="Arial"/>
          <w:b/>
          <w:bCs/>
          <w:sz w:val="20"/>
        </w:rPr>
        <w:sym w:font="Symbol" w:char="F0B2"/>
      </w:r>
      <w:r>
        <w:rPr>
          <w:rFonts w:ascii="Arial" w:hAnsi="Arial" w:cs="Arial"/>
          <w:b/>
          <w:bCs/>
          <w:sz w:val="20"/>
        </w:rPr>
        <w:t xml:space="preserve"> Team</w:t>
      </w:r>
      <w:r>
        <w:t xml:space="preserve">   should appear in the import data file as </w:t>
      </w:r>
      <w:r>
        <w:rPr>
          <w:rFonts w:ascii="Arial" w:hAnsi="Arial" w:cs="Arial"/>
          <w:b/>
          <w:bCs/>
          <w:sz w:val="20"/>
        </w:rPr>
        <w:sym w:font="Symbol" w:char="F0B2"/>
      </w:r>
      <w:r>
        <w:rPr>
          <w:rFonts w:ascii="Arial" w:hAnsi="Arial" w:cs="Arial"/>
          <w:b/>
          <w:bCs/>
          <w:sz w:val="20"/>
        </w:rPr>
        <w:t xml:space="preserve">The </w:t>
      </w:r>
      <w:r>
        <w:rPr>
          <w:rFonts w:ascii="Arial" w:hAnsi="Arial" w:cs="Arial"/>
          <w:b/>
          <w:bCs/>
          <w:sz w:val="20"/>
        </w:rPr>
        <w:sym w:font="Symbol" w:char="F0B2"/>
      </w:r>
      <w:r>
        <w:rPr>
          <w:rFonts w:ascii="Arial" w:hAnsi="Arial" w:cs="Arial"/>
          <w:b/>
          <w:bCs/>
          <w:sz w:val="20"/>
        </w:rPr>
        <w:sym w:font="Symbol" w:char="F0B2"/>
      </w:r>
      <w:r>
        <w:rPr>
          <w:rFonts w:ascii="Arial" w:hAnsi="Arial" w:cs="Arial"/>
          <w:b/>
          <w:bCs/>
          <w:sz w:val="20"/>
        </w:rPr>
        <w:t>TOPS</w:t>
      </w:r>
      <w:r>
        <w:rPr>
          <w:rFonts w:ascii="Arial" w:hAnsi="Arial" w:cs="Arial"/>
          <w:b/>
          <w:bCs/>
          <w:sz w:val="20"/>
        </w:rPr>
        <w:sym w:font="Symbol" w:char="F0B2"/>
      </w:r>
      <w:r>
        <w:rPr>
          <w:rFonts w:ascii="Arial" w:hAnsi="Arial" w:cs="Arial"/>
          <w:b/>
          <w:bCs/>
          <w:sz w:val="20"/>
        </w:rPr>
        <w:sym w:font="Symbol" w:char="F0B2"/>
      </w:r>
      <w:r>
        <w:rPr>
          <w:rFonts w:ascii="Arial" w:hAnsi="Arial" w:cs="Arial"/>
          <w:b/>
          <w:bCs/>
          <w:sz w:val="20"/>
        </w:rPr>
        <w:t xml:space="preserve"> Team</w:t>
      </w:r>
      <w:r>
        <w:rPr>
          <w:rFonts w:ascii="Arial" w:hAnsi="Arial" w:cs="Arial"/>
          <w:b/>
          <w:bCs/>
          <w:sz w:val="20"/>
        </w:rPr>
        <w:sym w:font="Symbol" w:char="F0B2"/>
      </w:r>
      <w:r>
        <w:t>.    If the PC</w:t>
      </w:r>
      <w:r>
        <w:rPr>
          <w:vertAlign w:val="superscript"/>
        </w:rPr>
        <w:t>2</w:t>
      </w:r>
      <w:r>
        <w:t xml:space="preserve"> Initialization file exported from the ICPC </w:t>
      </w:r>
      <w:r w:rsidR="00797CEB">
        <w:t>CMS</w:t>
      </w:r>
      <w:r>
        <w:t xml:space="preserve"> contains data with quotation marks, it may be necessary edit the data by hand (or load it into a program such as Microsoft’s Excel and then save it) to </w:t>
      </w:r>
      <w:del w:id="9364" w:author="John Clevenger [2]" w:date="2022-06-15T16:52:00Z">
        <w:r w:rsidDel="003B5AFA">
          <w:delText>insure</w:delText>
        </w:r>
      </w:del>
      <w:ins w:id="9365" w:author="John Clevenger [2]" w:date="2022-06-15T16:52:00Z">
        <w:r w:rsidR="003B5AFA">
          <w:t>ensure</w:t>
        </w:r>
      </w:ins>
      <w:r>
        <w:t xml:space="preserve"> that quotation marks ar</w:t>
      </w:r>
      <w:r w:rsidR="00797CEB">
        <w:t xml:space="preserve">e properly formed.  If this is </w:t>
      </w:r>
      <w:r>
        <w:t>not done prior to importing the data into PC</w:t>
      </w:r>
      <w:r>
        <w:rPr>
          <w:vertAlign w:val="superscript"/>
        </w:rPr>
        <w:t>2</w:t>
      </w:r>
      <w:r>
        <w:t>, you may see “format error” messages in the log file, and the data containing the quotes will not be displayed properly.</w:t>
      </w:r>
    </w:p>
    <w:p w14:paraId="3FEAB725" w14:textId="77777777" w:rsidR="007E24AC" w:rsidRDefault="007E24AC" w:rsidP="00EE087D">
      <w:pPr>
        <w:spacing w:before="240"/>
        <w:ind w:firstLine="720"/>
        <w:jc w:val="both"/>
        <w:rPr>
          <w:noProof/>
        </w:rPr>
      </w:pPr>
    </w:p>
    <w:p w14:paraId="2A80CD7A" w14:textId="77777777" w:rsidR="007E24AC" w:rsidRDefault="007E24AC" w:rsidP="00EE087D">
      <w:pPr>
        <w:spacing w:before="240"/>
        <w:ind w:firstLine="720"/>
        <w:jc w:val="both"/>
        <w:rPr>
          <w:noProof/>
        </w:rPr>
      </w:pPr>
    </w:p>
    <w:p w14:paraId="2A577C4A" w14:textId="77777777" w:rsidR="00EE087D" w:rsidRDefault="00EE087D" w:rsidP="00EE087D">
      <w:pPr>
        <w:spacing w:before="240"/>
        <w:ind w:firstLine="720"/>
        <w:jc w:val="both"/>
      </w:pPr>
      <w:r>
        <w:lastRenderedPageBreak/>
        <w:t>To load the ICPC import data into PC</w:t>
      </w:r>
      <w:r w:rsidRPr="00EE087D">
        <w:rPr>
          <w:vertAlign w:val="superscript"/>
        </w:rPr>
        <w:t>2</w:t>
      </w:r>
      <w:r>
        <w:t xml:space="preserve">, select the </w:t>
      </w:r>
      <w:r w:rsidRPr="00EE087D">
        <w:rPr>
          <w:rFonts w:ascii="Courier New" w:hAnsi="Courier New" w:cs="Courier New"/>
          <w:b/>
          <w:sz w:val="22"/>
          <w:szCs w:val="22"/>
        </w:rPr>
        <w:t>ICPC</w:t>
      </w:r>
      <w:r>
        <w:t xml:space="preserve"> tab on the </w:t>
      </w:r>
      <w:r w:rsidRPr="00EE087D">
        <w:rPr>
          <w:rFonts w:ascii="Courier New" w:hAnsi="Courier New" w:cs="Courier New"/>
          <w:b/>
          <w:sz w:val="22"/>
          <w:szCs w:val="22"/>
        </w:rPr>
        <w:t>Configure Contest</w:t>
      </w:r>
      <w:r>
        <w:t xml:space="preserve"> tab on the main Administrator screen.  This will produce the following screen:</w:t>
      </w:r>
    </w:p>
    <w:p w14:paraId="7947FAD8" w14:textId="252F9A9D" w:rsidR="00481474" w:rsidRDefault="00A92296">
      <w:pPr>
        <w:spacing w:before="240"/>
        <w:ind w:firstLine="720"/>
        <w:jc w:val="both"/>
      </w:pPr>
      <w:r>
        <w:rPr>
          <w:noProof/>
        </w:rPr>
        <w:drawing>
          <wp:anchor distT="0" distB="0" distL="114300" distR="114300" simplePos="0" relativeHeight="251594752" behindDoc="0" locked="0" layoutInCell="1" allowOverlap="1" wp14:anchorId="109AF2C9" wp14:editId="51F20319">
            <wp:simplePos x="0" y="0"/>
            <wp:positionH relativeFrom="column">
              <wp:posOffset>544830</wp:posOffset>
            </wp:positionH>
            <wp:positionV relativeFrom="paragraph">
              <wp:posOffset>139065</wp:posOffset>
            </wp:positionV>
            <wp:extent cx="4850130" cy="3215640"/>
            <wp:effectExtent l="0" t="0" r="0" b="0"/>
            <wp:wrapTopAndBottom/>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50130" cy="3215640"/>
                    </a:xfrm>
                    <a:prstGeom prst="rect">
                      <a:avLst/>
                    </a:prstGeom>
                    <a:noFill/>
                    <a:ln>
                      <a:noFill/>
                    </a:ln>
                  </pic:spPr>
                </pic:pic>
              </a:graphicData>
            </a:graphic>
            <wp14:sizeRelH relativeFrom="page">
              <wp14:pctWidth>0</wp14:pctWidth>
            </wp14:sizeRelH>
            <wp14:sizeRelV relativeFrom="page">
              <wp14:pctHeight>0</wp14:pctHeight>
            </wp14:sizeRelV>
          </wp:anchor>
        </w:drawing>
      </w:r>
      <w:r w:rsidR="00EE087D">
        <w:t xml:space="preserve">The </w:t>
      </w:r>
      <w:r w:rsidR="00481474">
        <w:t xml:space="preserve">next step is to </w:t>
      </w:r>
      <w:r w:rsidR="00EE087D">
        <w:t xml:space="preserve">specify the sites which are to be imported into the system. Press the “Import Sites” button on screen; this will </w:t>
      </w:r>
      <w:del w:id="9366" w:author="John Clevenger [2]" w:date="2022-06-15T16:52:00Z">
        <w:r w:rsidR="00EE087D" w:rsidDel="003B5AFA">
          <w:delText>cause  PC</w:delText>
        </w:r>
      </w:del>
      <w:ins w:id="9367" w:author="John Clevenger [2]" w:date="2022-06-15T16:52:00Z">
        <w:r w:rsidR="003B5AFA">
          <w:t>cause PC</w:t>
        </w:r>
      </w:ins>
      <w:r w:rsidR="00EE087D">
        <w:rPr>
          <w:vertAlign w:val="superscript"/>
        </w:rPr>
        <w:t>2</w:t>
      </w:r>
      <w:r w:rsidR="00EE087D">
        <w:t xml:space="preserve"> to display a “file selection” dialog.  Navigate to the location where the import files were unzipped and select the </w:t>
      </w:r>
      <w:r w:rsidR="00EE087D" w:rsidRPr="00EE087D">
        <w:rPr>
          <w:rFonts w:ascii="Courier New" w:hAnsi="Courier New" w:cs="Courier New"/>
          <w:b/>
          <w:bCs/>
          <w:sz w:val="20"/>
        </w:rPr>
        <w:t>PC2_Site.tab</w:t>
      </w:r>
      <w:r w:rsidR="00EE087D">
        <w:t xml:space="preserve"> file.  This will load </w:t>
      </w:r>
      <w:r w:rsidR="00EE087D">
        <w:rPr>
          <w:i/>
        </w:rPr>
        <w:t>both</w:t>
      </w:r>
      <w:r w:rsidR="00EE087D">
        <w:t xml:space="preserve"> the </w:t>
      </w:r>
      <w:r w:rsidR="00EE087D" w:rsidRPr="00EE087D">
        <w:rPr>
          <w:rFonts w:ascii="Courier New" w:hAnsi="Courier New" w:cs="Courier New"/>
          <w:b/>
          <w:bCs/>
          <w:sz w:val="20"/>
        </w:rPr>
        <w:t>PC2_Site.tab</w:t>
      </w:r>
      <w:r w:rsidR="00EE087D">
        <w:t xml:space="preserve"> file </w:t>
      </w:r>
      <w:r w:rsidR="00EE087D" w:rsidRPr="00EE087D">
        <w:rPr>
          <w:i/>
        </w:rPr>
        <w:t>and</w:t>
      </w:r>
      <w:r w:rsidR="00EE087D">
        <w:t xml:space="preserve"> the </w:t>
      </w:r>
      <w:r w:rsidR="00EE087D" w:rsidRPr="00EE087D">
        <w:rPr>
          <w:rFonts w:ascii="Courier New" w:hAnsi="Courier New" w:cs="Courier New"/>
          <w:b/>
          <w:bCs/>
          <w:sz w:val="20"/>
        </w:rPr>
        <w:t>PC2_Contest.tab</w:t>
      </w:r>
      <w:r w:rsidR="00EE087D">
        <w:t xml:space="preserve"> file.   Next, </w:t>
      </w:r>
      <w:r w:rsidR="00481474">
        <w:t xml:space="preserve">press the “Import </w:t>
      </w:r>
      <w:r w:rsidR="008813FD">
        <w:t>Accounts</w:t>
      </w:r>
      <w:r w:rsidR="00EE087D">
        <w:t xml:space="preserve">” button, </w:t>
      </w:r>
      <w:r w:rsidR="00481474">
        <w:t xml:space="preserve">navigate to the directory containing the </w:t>
      </w:r>
      <w:r w:rsidR="00EE087D">
        <w:t>import files,</w:t>
      </w:r>
      <w:r w:rsidR="00481474">
        <w:t xml:space="preserve"> and select</w:t>
      </w:r>
      <w:r w:rsidR="00EE087D">
        <w:t xml:space="preserve"> the</w:t>
      </w:r>
      <w:r w:rsidR="00481474">
        <w:t xml:space="preserve"> </w:t>
      </w:r>
      <w:r w:rsidR="00EE087D" w:rsidRPr="00EE087D">
        <w:rPr>
          <w:rFonts w:ascii="Courier New" w:hAnsi="Courier New" w:cs="Courier New"/>
          <w:b/>
          <w:bCs/>
          <w:sz w:val="20"/>
        </w:rPr>
        <w:t>_PC2_Team.tab</w:t>
      </w:r>
      <w:r w:rsidR="00481474">
        <w:t xml:space="preserve">.  Note: all initialization “.tab” files must all reside in the </w:t>
      </w:r>
      <w:r w:rsidR="00481474">
        <w:rPr>
          <w:i/>
          <w:iCs/>
        </w:rPr>
        <w:t>same directory</w:t>
      </w:r>
      <w:r w:rsidR="00481474">
        <w:t>.</w:t>
      </w:r>
    </w:p>
    <w:p w14:paraId="596F3A1C" w14:textId="77777777" w:rsidR="0072051D" w:rsidRDefault="0072051D">
      <w:pPr>
        <w:spacing w:before="240"/>
        <w:ind w:firstLine="720"/>
        <w:jc w:val="both"/>
      </w:pPr>
      <w:r>
        <w:t xml:space="preserve">Selecting the PC2_Team.tab file will produce the </w:t>
      </w:r>
      <w:r w:rsidRPr="0072051D">
        <w:rPr>
          <w:rFonts w:ascii="Courier New" w:hAnsi="Courier New" w:cs="Courier New"/>
          <w:b/>
          <w:bCs/>
          <w:sz w:val="20"/>
        </w:rPr>
        <w:t>Change Display Format</w:t>
      </w:r>
      <w:r>
        <w:t xml:space="preserve"> screen, shown below (this screen can also be invoked by pressing the </w:t>
      </w:r>
      <w:r w:rsidRPr="0072051D">
        <w:rPr>
          <w:rFonts w:ascii="Courier New" w:hAnsi="Courier New" w:cs="Courier New"/>
          <w:b/>
          <w:bCs/>
          <w:sz w:val="20"/>
        </w:rPr>
        <w:t>Change Display Format</w:t>
      </w:r>
      <w:r>
        <w:t xml:space="preserve"> button after completing an account import).  Each record in the ICPC PC</w:t>
      </w:r>
      <w:r>
        <w:rPr>
          <w:vertAlign w:val="superscript"/>
        </w:rPr>
        <w:t>2</w:t>
      </w:r>
      <w:r>
        <w:t xml:space="preserve"> Initialization data contains </w:t>
      </w:r>
      <w:r>
        <w:rPr>
          <w:i/>
          <w:iCs/>
        </w:rPr>
        <w:t xml:space="preserve">multiple </w:t>
      </w:r>
      <w:r>
        <w:t>names associated with each team – the team name, the full name of the school, and a short version of the school name.  PC</w:t>
      </w:r>
      <w:r>
        <w:rPr>
          <w:vertAlign w:val="superscript"/>
        </w:rPr>
        <w:t>2</w:t>
      </w:r>
      <w:r>
        <w:t xml:space="preserve"> can be configured to use any one of these names, or a combination of them, as the name to be displayed on the scoreboard; that is the purpose of the </w:t>
      </w:r>
      <w:r w:rsidRPr="0072051D">
        <w:rPr>
          <w:rFonts w:ascii="Courier New" w:hAnsi="Courier New" w:cs="Courier New"/>
          <w:b/>
          <w:bCs/>
          <w:sz w:val="20"/>
        </w:rPr>
        <w:t>Change Display Format</w:t>
      </w:r>
      <w:r>
        <w:t xml:space="preserve"> screen.</w:t>
      </w:r>
    </w:p>
    <w:p w14:paraId="1B1537F0" w14:textId="77777777" w:rsidR="0072051D" w:rsidRDefault="0072051D">
      <w:pPr>
        <w:spacing w:before="240"/>
        <w:ind w:firstLine="720"/>
        <w:jc w:val="both"/>
      </w:pPr>
    </w:p>
    <w:p w14:paraId="180FBE05" w14:textId="77777777" w:rsidR="008C6F24" w:rsidRDefault="00A92296">
      <w:pPr>
        <w:spacing w:before="240"/>
        <w:ind w:firstLine="720"/>
        <w:jc w:val="both"/>
        <w:rPr>
          <w:noProof/>
        </w:rPr>
      </w:pPr>
      <w:r>
        <w:rPr>
          <w:noProof/>
        </w:rPr>
        <w:lastRenderedPageBreak/>
        <w:drawing>
          <wp:anchor distT="0" distB="0" distL="114300" distR="114300" simplePos="0" relativeHeight="251598848" behindDoc="0" locked="0" layoutInCell="1" allowOverlap="1" wp14:anchorId="5411C471" wp14:editId="29082B21">
            <wp:simplePos x="0" y="0"/>
            <wp:positionH relativeFrom="column">
              <wp:posOffset>337820</wp:posOffset>
            </wp:positionH>
            <wp:positionV relativeFrom="paragraph">
              <wp:posOffset>90805</wp:posOffset>
            </wp:positionV>
            <wp:extent cx="5380990" cy="4755515"/>
            <wp:effectExtent l="0" t="0" r="0" b="0"/>
            <wp:wrapTopAndBottom/>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80990" cy="4755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97266" w14:textId="77777777" w:rsidR="00481474" w:rsidRDefault="0072051D">
      <w:pPr>
        <w:spacing w:before="240"/>
        <w:ind w:firstLine="720"/>
        <w:jc w:val="both"/>
      </w:pPr>
      <w:r>
        <w:t xml:space="preserve">Select the desired </w:t>
      </w:r>
      <w:r w:rsidRPr="0072051D">
        <w:rPr>
          <w:rFonts w:ascii="Courier New" w:hAnsi="Courier New" w:cs="Courier New"/>
          <w:b/>
          <w:bCs/>
          <w:sz w:val="20"/>
        </w:rPr>
        <w:t>Display Name Choice</w:t>
      </w:r>
      <w:r>
        <w:t xml:space="preserve"> on the </w:t>
      </w:r>
      <w:r w:rsidRPr="0072051D">
        <w:rPr>
          <w:rFonts w:ascii="Courier New" w:hAnsi="Courier New" w:cs="Courier New"/>
          <w:b/>
          <w:bCs/>
          <w:sz w:val="20"/>
        </w:rPr>
        <w:t>Change Display Format</w:t>
      </w:r>
      <w:r>
        <w:t xml:space="preserve"> screen and then press the </w:t>
      </w:r>
      <w:r w:rsidRPr="0072051D">
        <w:rPr>
          <w:rFonts w:ascii="Courier New" w:hAnsi="Courier New" w:cs="Courier New"/>
          <w:b/>
          <w:bCs/>
          <w:sz w:val="20"/>
        </w:rPr>
        <w:t>Apply</w:t>
      </w:r>
      <w:r>
        <w:t xml:space="preserve"> button.  </w:t>
      </w:r>
      <w:r w:rsidRPr="0072051D">
        <w:rPr>
          <w:rFonts w:ascii="Courier New" w:hAnsi="Courier New" w:cs="Courier New"/>
          <w:b/>
          <w:bCs/>
          <w:sz w:val="20"/>
        </w:rPr>
        <w:t>Apply</w:t>
      </w:r>
      <w:r>
        <w:t xml:space="preserve"> changes the values displayed in the </w:t>
      </w:r>
      <w:r w:rsidRPr="0072051D">
        <w:rPr>
          <w:rFonts w:ascii="Courier New" w:hAnsi="Courier New" w:cs="Courier New"/>
          <w:b/>
          <w:bCs/>
          <w:sz w:val="20"/>
        </w:rPr>
        <w:t>New Display Name</w:t>
      </w:r>
      <w:r>
        <w:t xml:space="preserve"> column to match the chosen option.   </w:t>
      </w:r>
    </w:p>
    <w:p w14:paraId="32A68FD1" w14:textId="77777777" w:rsidR="0072051D" w:rsidRDefault="0072051D">
      <w:pPr>
        <w:spacing w:before="240"/>
        <w:ind w:firstLine="720"/>
        <w:jc w:val="both"/>
      </w:pPr>
      <w:r>
        <w:t xml:space="preserve">When the </w:t>
      </w:r>
      <w:r w:rsidRPr="0072051D">
        <w:rPr>
          <w:rFonts w:ascii="Courier New" w:hAnsi="Courier New" w:cs="Courier New"/>
          <w:b/>
          <w:bCs/>
          <w:sz w:val="20"/>
        </w:rPr>
        <w:t>Change Display Format</w:t>
      </w:r>
      <w:r>
        <w:t xml:space="preserve"> screen is invoked it displays only information for accounts which have changed.  During an initial import operation, all accounts will be displayed; however, if the screen is subsequently invoked by pressing the </w:t>
      </w:r>
      <w:r w:rsidRPr="0072051D">
        <w:rPr>
          <w:rFonts w:ascii="Courier New" w:hAnsi="Courier New" w:cs="Courier New"/>
          <w:b/>
          <w:bCs/>
          <w:sz w:val="20"/>
        </w:rPr>
        <w:t>Change Display Format</w:t>
      </w:r>
      <w:r>
        <w:t xml:space="preserve"> button it will initially be empty (since no accounts have changed).  Click the “Include unchanged accounts” checkbox to display all accounts.</w:t>
      </w:r>
    </w:p>
    <w:p w14:paraId="3AE819D2" w14:textId="77777777" w:rsidR="0072051D" w:rsidRDefault="0072051D">
      <w:pPr>
        <w:spacing w:before="240"/>
        <w:ind w:firstLine="720"/>
        <w:jc w:val="both"/>
      </w:pPr>
      <w:r>
        <w:t xml:space="preserve">Once the desired account configuration is set up, click the </w:t>
      </w:r>
      <w:r w:rsidRPr="0072051D">
        <w:rPr>
          <w:rFonts w:ascii="Courier New" w:hAnsi="Courier New" w:cs="Courier New"/>
          <w:b/>
          <w:bCs/>
          <w:sz w:val="20"/>
        </w:rPr>
        <w:t>Update</w:t>
      </w:r>
      <w:r>
        <w:t xml:space="preserve"> button to save the new display names in the system. </w:t>
      </w:r>
    </w:p>
    <w:p w14:paraId="75335F68" w14:textId="77777777" w:rsidR="0020314F" w:rsidRDefault="0020314F">
      <w:pPr>
        <w:spacing w:before="240"/>
        <w:ind w:firstLine="720"/>
        <w:jc w:val="both"/>
      </w:pPr>
    </w:p>
    <w:p w14:paraId="4EE01BFB" w14:textId="77777777" w:rsidR="000A790A" w:rsidRDefault="000A790A">
      <w:pPr>
        <w:spacing w:before="240"/>
        <w:ind w:firstLine="720"/>
        <w:jc w:val="both"/>
      </w:pPr>
    </w:p>
    <w:p w14:paraId="069E4820" w14:textId="77777777" w:rsidR="00797CEB" w:rsidRDefault="0057696E" w:rsidP="00767AA2">
      <w:pPr>
        <w:keepNext/>
        <w:keepLines/>
        <w:spacing w:before="360"/>
        <w:jc w:val="both"/>
        <w:rPr>
          <w:rFonts w:ascii="Arial" w:hAnsi="Arial" w:cs="Arial"/>
          <w:b/>
          <w:bCs/>
          <w:u w:val="single"/>
        </w:rPr>
      </w:pPr>
      <w:r>
        <w:rPr>
          <w:rFonts w:ascii="Arial" w:hAnsi="Arial" w:cs="Arial"/>
          <w:b/>
          <w:bCs/>
          <w:u w:val="single"/>
        </w:rPr>
        <w:lastRenderedPageBreak/>
        <w:t>D</w:t>
      </w:r>
      <w:r w:rsidR="00481474">
        <w:rPr>
          <w:rFonts w:ascii="Arial" w:hAnsi="Arial" w:cs="Arial"/>
          <w:b/>
          <w:bCs/>
          <w:u w:val="single"/>
        </w:rPr>
        <w:t xml:space="preserve">.2  </w:t>
      </w:r>
      <w:r w:rsidR="00797CEB">
        <w:rPr>
          <w:rFonts w:ascii="Arial" w:hAnsi="Arial" w:cs="Arial"/>
          <w:b/>
          <w:bCs/>
          <w:u w:val="single"/>
        </w:rPr>
        <w:t>Exporting Contest Results</w:t>
      </w:r>
    </w:p>
    <w:p w14:paraId="0141A23C" w14:textId="77777777" w:rsidR="00797CEB" w:rsidRPr="000301CB" w:rsidRDefault="00797CEB" w:rsidP="00797CEB">
      <w:pPr>
        <w:pStyle w:val="NormalWeb"/>
        <w:shd w:val="clear" w:color="auto" w:fill="FFFFFF"/>
        <w:spacing w:before="240" w:beforeAutospacing="0" w:after="120" w:afterAutospacing="0"/>
        <w:ind w:firstLine="547"/>
        <w:jc w:val="both"/>
        <w:rPr>
          <w:color w:val="252525"/>
        </w:rPr>
      </w:pPr>
      <w:r>
        <w:rPr>
          <w:color w:val="252525"/>
        </w:rPr>
        <w:t>As described earlier in this manual, PC</w:t>
      </w:r>
      <w:r w:rsidRPr="003B5AFA">
        <w:rPr>
          <w:color w:val="252525"/>
          <w:vertAlign w:val="superscript"/>
          <w:rPrChange w:id="9368" w:author="John Clevenger [2]" w:date="2022-06-15T16:53:00Z">
            <w:rPr>
              <w:color w:val="252525"/>
            </w:rPr>
          </w:rPrChange>
        </w:rPr>
        <w:t>2</w:t>
      </w:r>
      <w:r>
        <w:rPr>
          <w:color w:val="252525"/>
        </w:rPr>
        <w:t xml:space="preserve"> supports two different file formats for exporting contest results:  the newer </w:t>
      </w:r>
      <w:r w:rsidRPr="00797CEB">
        <w:rPr>
          <w:rFonts w:ascii="Arial" w:hAnsi="Arial" w:cs="Arial"/>
          <w:b/>
          <w:color w:val="252525"/>
          <w:sz w:val="20"/>
          <w:szCs w:val="20"/>
        </w:rPr>
        <w:t>results.tsv</w:t>
      </w:r>
      <w:r>
        <w:rPr>
          <w:color w:val="252525"/>
        </w:rPr>
        <w:t xml:space="preserve"> format and the older </w:t>
      </w:r>
      <w:r w:rsidRPr="00797CEB">
        <w:rPr>
          <w:rFonts w:ascii="Arial" w:hAnsi="Arial" w:cs="Arial"/>
          <w:b/>
          <w:color w:val="252525"/>
          <w:sz w:val="20"/>
          <w:szCs w:val="20"/>
        </w:rPr>
        <w:t>pc2export.dat</w:t>
      </w:r>
      <w:r>
        <w:rPr>
          <w:color w:val="252525"/>
        </w:rPr>
        <w:t xml:space="preserve"> format (retained for backward compatibility).  This section describes the layouts of each of these files</w:t>
      </w:r>
    </w:p>
    <w:p w14:paraId="4DF98A86" w14:textId="77777777" w:rsidR="00481474" w:rsidRDefault="00797CEB" w:rsidP="00767AA2">
      <w:pPr>
        <w:keepNext/>
        <w:keepLines/>
        <w:spacing w:before="360"/>
        <w:jc w:val="both"/>
      </w:pPr>
      <w:r>
        <w:rPr>
          <w:rFonts w:ascii="Arial" w:hAnsi="Arial" w:cs="Arial"/>
          <w:b/>
          <w:bCs/>
          <w:u w:val="single"/>
        </w:rPr>
        <w:t xml:space="preserve">D.2.1  The </w:t>
      </w:r>
      <w:r w:rsidR="000301CB" w:rsidRPr="00797CEB">
        <w:rPr>
          <w:rFonts w:ascii="Arial" w:hAnsi="Arial" w:cs="Arial"/>
          <w:b/>
          <w:bCs/>
          <w:i/>
          <w:u w:val="single"/>
        </w:rPr>
        <w:t>results.ts</w:t>
      </w:r>
      <w:r w:rsidRPr="00797CEB">
        <w:rPr>
          <w:rFonts w:ascii="Arial" w:hAnsi="Arial" w:cs="Arial"/>
          <w:b/>
          <w:bCs/>
          <w:i/>
          <w:u w:val="single"/>
        </w:rPr>
        <w:t>v</w:t>
      </w:r>
      <w:r>
        <w:rPr>
          <w:rFonts w:ascii="Arial" w:hAnsi="Arial" w:cs="Arial"/>
          <w:b/>
          <w:bCs/>
          <w:u w:val="single"/>
        </w:rPr>
        <w:t xml:space="preserve"> File</w:t>
      </w:r>
    </w:p>
    <w:p w14:paraId="79440F65" w14:textId="2784F960" w:rsidR="000301CB" w:rsidRPr="000301CB" w:rsidRDefault="000301CB" w:rsidP="000301CB">
      <w:pPr>
        <w:pStyle w:val="NormalWeb"/>
        <w:shd w:val="clear" w:color="auto" w:fill="FFFFFF"/>
        <w:spacing w:before="240" w:beforeAutospacing="0" w:after="120" w:afterAutospacing="0"/>
        <w:ind w:firstLine="547"/>
        <w:jc w:val="both"/>
        <w:rPr>
          <w:color w:val="252525"/>
        </w:rPr>
      </w:pPr>
      <w:del w:id="9369" w:author="John Clevenger [2]" w:date="2022-06-21T12:04:00Z">
        <w:r w:rsidRPr="000301CB" w:rsidDel="00E65480">
          <w:rPr>
            <w:color w:val="252525"/>
          </w:rPr>
          <w:delText xml:space="preserve">The format of the </w:delText>
        </w:r>
        <w:r w:rsidRPr="000301CB" w:rsidDel="00E65480">
          <w:rPr>
            <w:rFonts w:ascii="Arial" w:hAnsi="Arial" w:cs="Arial"/>
            <w:b/>
            <w:color w:val="252525"/>
            <w:sz w:val="20"/>
            <w:szCs w:val="20"/>
          </w:rPr>
          <w:delText>results.tsv</w:delText>
        </w:r>
        <w:r w:rsidRPr="000301CB" w:rsidDel="00E65480">
          <w:rPr>
            <w:color w:val="252525"/>
          </w:rPr>
          <w:delText xml:space="preserve"> file is as defined in the</w:delText>
        </w:r>
        <w:r w:rsidRPr="000301CB" w:rsidDel="00E65480">
          <w:rPr>
            <w:rStyle w:val="apple-converted-space"/>
            <w:color w:val="252525"/>
          </w:rPr>
          <w:delText> </w:delText>
        </w:r>
        <w:r w:rsidR="00FE3AD6" w:rsidDel="00E65480">
          <w:fldChar w:fldCharType="begin"/>
        </w:r>
        <w:r w:rsidR="00FE3AD6" w:rsidDel="00E65480">
          <w:delInstrText xml:space="preserve"> HYPERLINK "https://pc2.ecs.csus.edu/wiki/CLICS" \o "CLICS" </w:delInstrText>
        </w:r>
        <w:r w:rsidR="00FE3AD6" w:rsidDel="00E65480">
          <w:fldChar w:fldCharType="separate"/>
        </w:r>
      </w:del>
      <w:r w:rsidR="005A0BAC">
        <w:rPr>
          <w:b/>
          <w:bCs/>
        </w:rPr>
        <w:t>Error! Hyperlink reference not valid.</w:t>
      </w:r>
      <w:del w:id="9370" w:author="John Clevenger [2]" w:date="2022-06-21T12:04:00Z">
        <w:r w:rsidR="00FE3AD6" w:rsidDel="00E65480">
          <w:rPr>
            <w:rStyle w:val="Hyperlink"/>
            <w:color w:val="0B0080"/>
          </w:rPr>
          <w:fldChar w:fldCharType="end"/>
        </w:r>
        <w:r w:rsidRPr="000301CB" w:rsidDel="00E65480">
          <w:rPr>
            <w:rStyle w:val="apple-converted-space"/>
            <w:color w:val="252525"/>
          </w:rPr>
          <w:delText> </w:delText>
        </w:r>
        <w:r w:rsidR="00FE3AD6" w:rsidDel="00E65480">
          <w:fldChar w:fldCharType="begin"/>
        </w:r>
        <w:r w:rsidR="00FE3AD6" w:rsidDel="00E65480">
          <w:delInstrText xml:space="preserve"> HYPERLINK "https://pc2.ecs.csus.edu/wiki/CCS" \o "CCS" </w:delInstrText>
        </w:r>
        <w:r w:rsidR="00FE3AD6" w:rsidDel="00E65480">
          <w:fldChar w:fldCharType="separate"/>
        </w:r>
      </w:del>
      <w:r w:rsidR="005A0BAC">
        <w:rPr>
          <w:b/>
          <w:bCs/>
        </w:rPr>
        <w:t>Error! Hyperlink reference not valid.</w:t>
      </w:r>
      <w:del w:id="9371" w:author="John Clevenger [2]" w:date="2022-06-21T12:04:00Z">
        <w:r w:rsidR="00FE3AD6" w:rsidDel="00E65480">
          <w:rPr>
            <w:rStyle w:val="Hyperlink"/>
            <w:color w:val="0B0080"/>
          </w:rPr>
          <w:fldChar w:fldCharType="end"/>
        </w:r>
        <w:r w:rsidRPr="000301CB" w:rsidDel="00E65480">
          <w:rPr>
            <w:rStyle w:val="apple-converted-space"/>
            <w:color w:val="252525"/>
          </w:rPr>
          <w:delText> </w:delText>
        </w:r>
        <w:r w:rsidRPr="000301CB" w:rsidDel="00E65480">
          <w:rPr>
            <w:color w:val="252525"/>
          </w:rPr>
          <w:delText>specification</w:delText>
        </w:r>
        <w:r w:rsidDel="00E65480">
          <w:rPr>
            <w:color w:val="252525"/>
          </w:rPr>
          <w:delText xml:space="preserve"> (see </w:delText>
        </w:r>
        <w:r w:rsidR="00FE3AD6" w:rsidDel="00E65480">
          <w:fldChar w:fldCharType="begin"/>
        </w:r>
        <w:r w:rsidR="00FE3AD6" w:rsidDel="00E65480">
          <w:delInstrText xml:space="preserve"> HYPERLINK "https://pc2.ecs.csus.edu/wiki/CLICS" </w:delInstrText>
        </w:r>
        <w:r w:rsidR="00FE3AD6" w:rsidDel="00E65480">
          <w:fldChar w:fldCharType="separate"/>
        </w:r>
      </w:del>
      <w:r w:rsidR="005A0BAC">
        <w:rPr>
          <w:b/>
          <w:bCs/>
        </w:rPr>
        <w:t>Error! Hyperlink reference not valid.</w:t>
      </w:r>
      <w:del w:id="9372" w:author="John Clevenger [2]" w:date="2022-06-21T12:04:00Z">
        <w:r w:rsidR="00FE3AD6" w:rsidDel="00E65480">
          <w:rPr>
            <w:rStyle w:val="Hyperlink"/>
          </w:rPr>
          <w:fldChar w:fldCharType="end"/>
        </w:r>
        <w:r w:rsidDel="00E65480">
          <w:rPr>
            <w:color w:val="252525"/>
          </w:rPr>
          <w:delText xml:space="preserve"> for details regarding CLICS).  </w:delText>
        </w:r>
      </w:del>
      <w:r w:rsidRPr="000301CB">
        <w:rPr>
          <w:rFonts w:ascii="Arial" w:hAnsi="Arial" w:cs="Arial"/>
          <w:b/>
          <w:color w:val="252525"/>
          <w:sz w:val="20"/>
          <w:szCs w:val="20"/>
        </w:rPr>
        <w:t xml:space="preserve">Results.tsv </w:t>
      </w:r>
      <w:r>
        <w:rPr>
          <w:color w:val="252525"/>
        </w:rPr>
        <w:t xml:space="preserve">is </w:t>
      </w:r>
      <w:ins w:id="9373" w:author="John Clevenger [2]" w:date="2022-06-21T12:05:00Z">
        <w:r w:rsidR="00E65480">
          <w:rPr>
            <w:color w:val="252525"/>
          </w:rPr>
          <w:t xml:space="preserve">a </w:t>
        </w:r>
      </w:ins>
      <w:r w:rsidRPr="000301CB">
        <w:rPr>
          <w:color w:val="252525"/>
        </w:rPr>
        <w:t xml:space="preserve">text file </w:t>
      </w:r>
      <w:ins w:id="9374" w:author="John Clevenger [2]" w:date="2022-06-21T12:05:00Z">
        <w:r w:rsidR="00E65480">
          <w:rPr>
            <w:color w:val="252525"/>
          </w:rPr>
          <w:t xml:space="preserve">intended for uploading contest results to an external system such as the ICPC Contest Management System.  A </w:t>
        </w:r>
        <w:r w:rsidR="00E65480" w:rsidRPr="00E65480">
          <w:rPr>
            <w:rFonts w:ascii="Arial" w:hAnsi="Arial" w:cs="Arial"/>
            <w:b/>
            <w:color w:val="252525"/>
            <w:sz w:val="20"/>
            <w:szCs w:val="20"/>
            <w:rPrChange w:id="9375" w:author="John Clevenger [2]" w:date="2022-06-21T12:06:00Z">
              <w:rPr>
                <w:color w:val="252525"/>
              </w:rPr>
            </w:rPrChange>
          </w:rPr>
          <w:t>results.tsv</w:t>
        </w:r>
        <w:r w:rsidR="00E65480">
          <w:rPr>
            <w:color w:val="252525"/>
          </w:rPr>
          <w:t xml:space="preserve"> file </w:t>
        </w:r>
      </w:ins>
      <w:del w:id="9376" w:author="John Clevenger [2]" w:date="2022-06-21T12:07:00Z">
        <w:r w:rsidRPr="000301CB" w:rsidDel="001116B2">
          <w:rPr>
            <w:color w:val="252525"/>
          </w:rPr>
          <w:delText>consist</w:delText>
        </w:r>
      </w:del>
      <w:ins w:id="9377" w:author="John Clevenger [2]" w:date="2022-06-21T12:07:00Z">
        <w:r w:rsidR="001116B2" w:rsidRPr="000301CB">
          <w:rPr>
            <w:color w:val="252525"/>
          </w:rPr>
          <w:t>consist</w:t>
        </w:r>
        <w:r w:rsidR="001116B2">
          <w:rPr>
            <w:color w:val="252525"/>
          </w:rPr>
          <w:t>s of</w:t>
        </w:r>
      </w:ins>
      <w:del w:id="9378" w:author="John Clevenger [2]" w:date="2022-06-21T12:05:00Z">
        <w:r w:rsidRPr="000301CB" w:rsidDel="00E65480">
          <w:rPr>
            <w:color w:val="252525"/>
          </w:rPr>
          <w:delText>ing</w:delText>
        </w:r>
      </w:del>
      <w:del w:id="9379" w:author="John Clevenger [2]" w:date="2022-06-21T12:07:00Z">
        <w:r w:rsidRPr="000301CB" w:rsidDel="001116B2">
          <w:rPr>
            <w:color w:val="252525"/>
          </w:rPr>
          <w:delText xml:space="preserve"> of</w:delText>
        </w:r>
      </w:del>
      <w:r w:rsidRPr="000301CB">
        <w:rPr>
          <w:color w:val="252525"/>
        </w:rPr>
        <w:t xml:space="preserve"> a</w:t>
      </w:r>
      <w:r w:rsidR="00797CEB">
        <w:rPr>
          <w:color w:val="252525"/>
        </w:rPr>
        <w:t xml:space="preserve"> single</w:t>
      </w:r>
      <w:r w:rsidRPr="000301CB">
        <w:rPr>
          <w:color w:val="252525"/>
        </w:rPr>
        <w:t xml:space="preserve"> </w:t>
      </w:r>
      <w:r w:rsidR="00797CEB">
        <w:rPr>
          <w:color w:val="252525"/>
        </w:rPr>
        <w:t>“</w:t>
      </w:r>
      <w:r w:rsidRPr="000301CB">
        <w:rPr>
          <w:color w:val="252525"/>
        </w:rPr>
        <w:t>version line</w:t>
      </w:r>
      <w:r w:rsidR="00797CEB">
        <w:rPr>
          <w:color w:val="252525"/>
        </w:rPr>
        <w:t>”</w:t>
      </w:r>
      <w:r w:rsidRPr="000301CB">
        <w:rPr>
          <w:color w:val="252525"/>
        </w:rPr>
        <w:t xml:space="preserve"> </w:t>
      </w:r>
      <w:r w:rsidR="00797CEB">
        <w:rPr>
          <w:color w:val="252525"/>
        </w:rPr>
        <w:t>followed by a series of lines,</w:t>
      </w:r>
      <w:r w:rsidRPr="000301CB">
        <w:rPr>
          <w:color w:val="252525"/>
        </w:rPr>
        <w:t xml:space="preserve"> one for each team in the contest, sorted in rank order with alphabetical order on team name as tie breaker. Each line has </w:t>
      </w:r>
      <w:r w:rsidRPr="002665D6">
        <w:rPr>
          <w:i/>
          <w:color w:val="252525"/>
        </w:rPr>
        <w:t>tab separated fields</w:t>
      </w:r>
      <w:r w:rsidRPr="000301CB">
        <w:rPr>
          <w:color w:val="252525"/>
        </w:rPr>
        <w:t xml:space="preserve"> as defined below.</w:t>
      </w:r>
    </w:p>
    <w:p w14:paraId="430F7D64" w14:textId="77777777" w:rsidR="00C310AC" w:rsidRDefault="000301CB" w:rsidP="00493D01">
      <w:pPr>
        <w:pStyle w:val="NormalWeb"/>
        <w:shd w:val="clear" w:color="auto" w:fill="FFFFFF"/>
        <w:spacing w:before="120" w:beforeAutospacing="0" w:after="120" w:afterAutospacing="0"/>
        <w:ind w:firstLine="180"/>
        <w:rPr>
          <w:color w:val="252525"/>
        </w:rPr>
      </w:pPr>
      <w:r w:rsidRPr="000301CB">
        <w:rPr>
          <w:color w:val="252525"/>
        </w:rPr>
        <w:t>The first line has the following format</w:t>
      </w:r>
      <w:r>
        <w:rPr>
          <w:color w:val="252525"/>
        </w:rPr>
        <w:t>:</w:t>
      </w:r>
    </w:p>
    <w:p w14:paraId="444A4E27" w14:textId="77777777" w:rsidR="00C310AC" w:rsidRPr="00C310AC" w:rsidRDefault="002665D6"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r</w:t>
      </w:r>
      <w:r w:rsidR="00C310AC" w:rsidRPr="00C310AC">
        <w:rPr>
          <w:rFonts w:ascii="Courier New" w:hAnsi="Courier New" w:cs="Courier New"/>
          <w:b/>
          <w:color w:val="252525"/>
        </w:rPr>
        <w:t>esults</w:t>
      </w:r>
      <w:r w:rsidR="00C310AC" w:rsidRPr="00C310AC">
        <w:rPr>
          <w:rFonts w:ascii="Courier New" w:hAnsi="Courier New" w:cs="Courier New"/>
          <w:b/>
          <w:color w:val="252525"/>
        </w:rPr>
        <w:tab/>
        <w:t>1</w:t>
      </w:r>
      <w:r>
        <w:rPr>
          <w:rFonts w:ascii="Courier New" w:hAnsi="Courier New" w:cs="Courier New"/>
          <w:b/>
          <w:color w:val="252525"/>
        </w:rPr>
        <w:tab/>
      </w:r>
      <w:r w:rsidRPr="002665D6">
        <w:rPr>
          <w:color w:val="252525"/>
        </w:rPr>
        <w:t>(‘1’ represents the file format version number)</w:t>
      </w:r>
    </w:p>
    <w:p w14:paraId="71A50C6D" w14:textId="77777777" w:rsidR="000301CB" w:rsidRDefault="000301CB" w:rsidP="00493D01">
      <w:pPr>
        <w:pStyle w:val="NormalWeb"/>
        <w:shd w:val="clear" w:color="auto" w:fill="FFFFFF"/>
        <w:spacing w:before="240" w:beforeAutospacing="0" w:after="120" w:afterAutospacing="0"/>
        <w:ind w:firstLine="180"/>
        <w:rPr>
          <w:color w:val="252525"/>
        </w:rPr>
      </w:pPr>
      <w:r w:rsidRPr="000301CB">
        <w:rPr>
          <w:color w:val="252525"/>
        </w:rPr>
        <w:t>Then follow several lines (one per team)</w:t>
      </w:r>
      <w:r>
        <w:rPr>
          <w:color w:val="252525"/>
        </w:rPr>
        <w:t xml:space="preserve"> </w:t>
      </w:r>
      <w:r w:rsidRPr="000301CB">
        <w:rPr>
          <w:color w:val="252525"/>
        </w:rPr>
        <w:t xml:space="preserve">with </w:t>
      </w:r>
      <w:r w:rsidR="00C310AC">
        <w:rPr>
          <w:color w:val="252525"/>
        </w:rPr>
        <w:t>tab-separated fields as follows</w:t>
      </w:r>
      <w:r>
        <w:rPr>
          <w:color w:val="252525"/>
        </w:rPr>
        <w:t>:</w:t>
      </w:r>
    </w:p>
    <w:p w14:paraId="63DA9EC4" w14:textId="2460AE50" w:rsidR="00C310AC" w:rsidRDefault="00C310AC" w:rsidP="002D5AB1">
      <w:pPr>
        <w:pStyle w:val="NormalWeb"/>
        <w:shd w:val="clear" w:color="auto" w:fill="FFFFFF"/>
        <w:spacing w:before="120" w:beforeAutospacing="0" w:after="120" w:afterAutospacing="0"/>
        <w:ind w:left="2610" w:right="-367" w:hanging="1890"/>
        <w:rPr>
          <w:rFonts w:ascii="Courier New" w:hAnsi="Courier New" w:cs="Courier New"/>
          <w:b/>
          <w:color w:val="252525"/>
        </w:rPr>
      </w:pPr>
      <w:r>
        <w:rPr>
          <w:rFonts w:ascii="Courier New" w:hAnsi="Courier New" w:cs="Courier New"/>
          <w:b/>
          <w:color w:val="252525"/>
        </w:rPr>
        <w:t xml:space="preserve">TeamID </w:t>
      </w:r>
      <w:del w:id="9380" w:author="John Clevenger [2]" w:date="2022-06-15T16:54:00Z">
        <w:r w:rsidRPr="00C310AC" w:rsidDel="00611731">
          <w:rPr>
            <w:color w:val="252525"/>
          </w:rPr>
          <w:delText xml:space="preserve">– </w:delText>
        </w:r>
        <w:r w:rsidDel="00611731">
          <w:rPr>
            <w:color w:val="252525"/>
          </w:rPr>
          <w:delText xml:space="preserve"> </w:delText>
        </w:r>
        <w:r w:rsidRPr="00C310AC" w:rsidDel="00611731">
          <w:rPr>
            <w:color w:val="252525"/>
          </w:rPr>
          <w:delText>an</w:delText>
        </w:r>
      </w:del>
      <w:ins w:id="9381" w:author="John Clevenger [2]" w:date="2022-06-15T16:54:00Z">
        <w:r w:rsidR="00611731" w:rsidRPr="00C310AC">
          <w:rPr>
            <w:color w:val="252525"/>
          </w:rPr>
          <w:t xml:space="preserve">– </w:t>
        </w:r>
        <w:r w:rsidR="00611731">
          <w:rPr>
            <w:color w:val="252525"/>
          </w:rPr>
          <w:t>an</w:t>
        </w:r>
      </w:ins>
      <w:r w:rsidRPr="00C310AC">
        <w:rPr>
          <w:color w:val="252525"/>
        </w:rPr>
        <w:t xml:space="preserve"> integer; for uploads to ICPC CMS, this must be the team’s </w:t>
      </w:r>
      <w:r w:rsidR="002665D6">
        <w:rPr>
          <w:color w:val="252525"/>
        </w:rPr>
        <w:t xml:space="preserve">CMS </w:t>
      </w:r>
      <w:r w:rsidRPr="00C310AC">
        <w:rPr>
          <w:color w:val="252525"/>
        </w:rPr>
        <w:t>“external ID”</w:t>
      </w:r>
    </w:p>
    <w:p w14:paraId="5509B811"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Rank In Contest </w:t>
      </w:r>
      <w:r w:rsidRPr="00C310AC">
        <w:rPr>
          <w:color w:val="252525"/>
        </w:rPr>
        <w:t xml:space="preserve">– </w:t>
      </w:r>
      <w:r>
        <w:rPr>
          <w:color w:val="252525"/>
        </w:rPr>
        <w:t xml:space="preserve">an integer giving </w:t>
      </w:r>
      <w:r w:rsidRPr="00C310AC">
        <w:rPr>
          <w:color w:val="252525"/>
        </w:rPr>
        <w:t>the rank this team earned</w:t>
      </w:r>
    </w:p>
    <w:p w14:paraId="70E74F78"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Award </w:t>
      </w:r>
      <w:r w:rsidRPr="00C310AC">
        <w:rPr>
          <w:color w:val="252525"/>
        </w:rPr>
        <w:t>– a string listing any award(s) the team one; e.g. “Gold Medal”</w:t>
      </w:r>
    </w:p>
    <w:p w14:paraId="74E0B2FD"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Problems Solved </w:t>
      </w:r>
      <w:r w:rsidRPr="00C310AC">
        <w:rPr>
          <w:color w:val="252525"/>
        </w:rPr>
        <w:t xml:space="preserve">– </w:t>
      </w:r>
      <w:r>
        <w:rPr>
          <w:color w:val="252525"/>
        </w:rPr>
        <w:t>an integer giving the number of problems the team solved</w:t>
      </w:r>
    </w:p>
    <w:p w14:paraId="6B3F929D"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Total</w:t>
      </w:r>
      <w:r w:rsidRPr="00C310AC">
        <w:rPr>
          <w:rFonts w:ascii="Courier New" w:hAnsi="Courier New" w:cs="Courier New"/>
          <w:b/>
          <w:color w:val="252525"/>
        </w:rPr>
        <w:t>T</w:t>
      </w:r>
      <w:r>
        <w:rPr>
          <w:rFonts w:ascii="Courier New" w:hAnsi="Courier New" w:cs="Courier New"/>
          <w:b/>
          <w:color w:val="252525"/>
        </w:rPr>
        <w:t xml:space="preserve">ime </w:t>
      </w:r>
      <w:r w:rsidRPr="00C310AC">
        <w:rPr>
          <w:color w:val="252525"/>
        </w:rPr>
        <w:t xml:space="preserve">– </w:t>
      </w:r>
      <w:r>
        <w:rPr>
          <w:color w:val="252525"/>
        </w:rPr>
        <w:t>an integer giving the total “time penalty” the team accrued</w:t>
      </w:r>
    </w:p>
    <w:p w14:paraId="00E870DF" w14:textId="77777777" w:rsidR="00C310AC" w:rsidRDefault="00C310AC" w:rsidP="002D5AB1">
      <w:pPr>
        <w:pStyle w:val="NormalWeb"/>
        <w:shd w:val="clear" w:color="auto" w:fill="FFFFFF"/>
        <w:spacing w:before="120" w:beforeAutospacing="0" w:after="120" w:afterAutospacing="0"/>
        <w:ind w:left="2610" w:hanging="1890"/>
        <w:rPr>
          <w:rFonts w:ascii="Courier New" w:hAnsi="Courier New" w:cs="Courier New"/>
          <w:b/>
          <w:color w:val="252525"/>
        </w:rPr>
      </w:pPr>
      <w:r>
        <w:rPr>
          <w:rFonts w:ascii="Courier New" w:hAnsi="Courier New" w:cs="Courier New"/>
          <w:b/>
          <w:color w:val="252525"/>
        </w:rPr>
        <w:t xml:space="preserve">Time Of Last Submission </w:t>
      </w:r>
      <w:r w:rsidRPr="00C310AC">
        <w:rPr>
          <w:color w:val="252525"/>
        </w:rPr>
        <w:t xml:space="preserve">– </w:t>
      </w:r>
      <w:r>
        <w:rPr>
          <w:color w:val="252525"/>
        </w:rPr>
        <w:t>an integer giving the contest time at which the team’s last successful submission took place</w:t>
      </w:r>
    </w:p>
    <w:p w14:paraId="703EDAC6" w14:textId="77777777" w:rsidR="000301CB" w:rsidRPr="00C310AC" w:rsidRDefault="00C310AC" w:rsidP="002D5AB1">
      <w:pPr>
        <w:pStyle w:val="NormalWeb"/>
        <w:shd w:val="clear" w:color="auto" w:fill="FFFFFF"/>
        <w:spacing w:before="120" w:beforeAutospacing="0" w:after="120" w:afterAutospacing="0"/>
        <w:ind w:left="2610" w:hanging="1890"/>
        <w:rPr>
          <w:rFonts w:ascii="Courier New" w:hAnsi="Courier New" w:cs="Courier New"/>
          <w:b/>
          <w:color w:val="252525"/>
        </w:rPr>
      </w:pPr>
      <w:r>
        <w:rPr>
          <w:rFonts w:ascii="Courier New" w:hAnsi="Courier New" w:cs="Courier New"/>
          <w:b/>
          <w:color w:val="252525"/>
        </w:rPr>
        <w:t xml:space="preserve">Group </w:t>
      </w:r>
      <w:r w:rsidRPr="00C310AC">
        <w:rPr>
          <w:rFonts w:ascii="Courier New" w:hAnsi="Courier New" w:cs="Courier New"/>
          <w:b/>
          <w:color w:val="252525"/>
        </w:rPr>
        <w:t>Winner</w:t>
      </w:r>
      <w:r>
        <w:rPr>
          <w:rFonts w:ascii="Courier New" w:hAnsi="Courier New" w:cs="Courier New"/>
          <w:b/>
          <w:color w:val="252525"/>
        </w:rPr>
        <w:t xml:space="preserve"> </w:t>
      </w:r>
      <w:r w:rsidRPr="00C310AC">
        <w:rPr>
          <w:color w:val="252525"/>
        </w:rPr>
        <w:t xml:space="preserve">– a string listing any </w:t>
      </w:r>
      <w:r>
        <w:rPr>
          <w:color w:val="252525"/>
        </w:rPr>
        <w:t>Group (Region) in which the team finished first (e.g., “North America”)</w:t>
      </w:r>
    </w:p>
    <w:p w14:paraId="365BCDE0" w14:textId="77777777" w:rsidR="00481474" w:rsidRDefault="002665D6" w:rsidP="002D5AB1">
      <w:pPr>
        <w:pStyle w:val="NormalWeb"/>
        <w:shd w:val="clear" w:color="auto" w:fill="FFFFFF"/>
        <w:spacing w:before="240" w:beforeAutospacing="0" w:after="120" w:afterAutospacing="0"/>
        <w:ind w:firstLine="547"/>
        <w:jc w:val="both"/>
      </w:pPr>
      <w:r>
        <w:t xml:space="preserve">The </w:t>
      </w:r>
      <w:r w:rsidRPr="002665D6">
        <w:rPr>
          <w:rFonts w:ascii="Arial" w:hAnsi="Arial" w:cs="Arial"/>
          <w:b/>
          <w:color w:val="252525"/>
          <w:sz w:val="20"/>
        </w:rPr>
        <w:t>results.tsv</w:t>
      </w:r>
      <w:r>
        <w:t xml:space="preserve"> file is automatically generated when the contest is “finalized” (see the section on Finalizing the Contest).</w:t>
      </w:r>
      <w:r w:rsidR="002D5AB1">
        <w:t xml:space="preserve">  It can also be generated manually by pushing the </w:t>
      </w:r>
      <w:r w:rsidR="002D5AB1" w:rsidRPr="002D5AB1">
        <w:rPr>
          <w:rFonts w:ascii="Arial" w:hAnsi="Arial" w:cs="Arial"/>
          <w:b/>
          <w:color w:val="252525"/>
          <w:sz w:val="20"/>
          <w:szCs w:val="20"/>
        </w:rPr>
        <w:t>Refresh</w:t>
      </w:r>
      <w:r w:rsidR="002D5AB1">
        <w:t xml:space="preserve"> button on the PC</w:t>
      </w:r>
      <w:r w:rsidR="002D5AB1" w:rsidRPr="002D5AB1">
        <w:rPr>
          <w:vertAlign w:val="superscript"/>
        </w:rPr>
        <w:t>2</w:t>
      </w:r>
      <w:r w:rsidR="002D5AB1">
        <w:t xml:space="preserve"> Scoreboard client.  </w:t>
      </w:r>
    </w:p>
    <w:p w14:paraId="7AF5D79F" w14:textId="77777777" w:rsidR="000301CB" w:rsidRDefault="000301CB" w:rsidP="000301CB">
      <w:pPr>
        <w:keepNext/>
        <w:keepLines/>
        <w:spacing w:before="360"/>
        <w:jc w:val="both"/>
      </w:pPr>
      <w:r>
        <w:rPr>
          <w:rFonts w:ascii="Arial" w:hAnsi="Arial" w:cs="Arial"/>
          <w:b/>
          <w:bCs/>
          <w:u w:val="single"/>
        </w:rPr>
        <w:t>D.</w:t>
      </w:r>
      <w:r w:rsidR="00797CEB">
        <w:rPr>
          <w:rFonts w:ascii="Arial" w:hAnsi="Arial" w:cs="Arial"/>
          <w:b/>
          <w:bCs/>
          <w:u w:val="single"/>
        </w:rPr>
        <w:t xml:space="preserve">2.2 The </w:t>
      </w:r>
      <w:r w:rsidRPr="00797CEB">
        <w:rPr>
          <w:rFonts w:ascii="Arial" w:hAnsi="Arial" w:cs="Arial"/>
          <w:b/>
          <w:bCs/>
          <w:i/>
          <w:u w:val="single"/>
        </w:rPr>
        <w:t>pc2export.da</w:t>
      </w:r>
      <w:r w:rsidR="00797CEB" w:rsidRPr="00797CEB">
        <w:rPr>
          <w:rFonts w:ascii="Arial" w:hAnsi="Arial" w:cs="Arial"/>
          <w:b/>
          <w:bCs/>
          <w:i/>
          <w:u w:val="single"/>
        </w:rPr>
        <w:t>t</w:t>
      </w:r>
      <w:r w:rsidR="00797CEB">
        <w:rPr>
          <w:rFonts w:ascii="Arial" w:hAnsi="Arial" w:cs="Arial"/>
          <w:b/>
          <w:bCs/>
          <w:u w:val="single"/>
        </w:rPr>
        <w:t xml:space="preserve"> File</w:t>
      </w:r>
    </w:p>
    <w:p w14:paraId="445DF961" w14:textId="77777777" w:rsidR="00481474" w:rsidRDefault="00481474" w:rsidP="000301CB">
      <w:pPr>
        <w:spacing w:before="240"/>
        <w:ind w:firstLine="720"/>
        <w:jc w:val="both"/>
      </w:pPr>
      <w:r>
        <w:t>Pressing the “</w:t>
      </w:r>
      <w:r w:rsidR="00323020">
        <w:rPr>
          <w:rFonts w:ascii="Arial" w:hAnsi="Arial" w:cs="Arial"/>
          <w:b/>
          <w:bCs/>
          <w:sz w:val="20"/>
        </w:rPr>
        <w:t>Refresh</w:t>
      </w:r>
      <w:r>
        <w:t xml:space="preserve">” button on the scoreboard display causes the scoreboard to generate a </w:t>
      </w:r>
      <w:r w:rsidR="003C2B64">
        <w:t xml:space="preserve">new </w:t>
      </w:r>
      <w:r w:rsidR="003C2B64" w:rsidRPr="003C2B64">
        <w:rPr>
          <w:rFonts w:ascii="Courier New" w:hAnsi="Courier New" w:cs="Courier New"/>
          <w:b/>
          <w:sz w:val="22"/>
          <w:szCs w:val="22"/>
        </w:rPr>
        <w:t>pc2export.dat</w:t>
      </w:r>
      <w:r w:rsidR="003C2B64">
        <w:t xml:space="preserve"> </w:t>
      </w:r>
      <w:r>
        <w:t xml:space="preserve">text file containing the contest </w:t>
      </w:r>
      <w:r w:rsidR="00797CEB">
        <w:t>results</w:t>
      </w:r>
      <w:r>
        <w:t xml:space="preserve"> in </w:t>
      </w:r>
      <w:r w:rsidR="00493D01">
        <w:t>the old</w:t>
      </w:r>
      <w:r>
        <w:t xml:space="preserve"> form required by the </w:t>
      </w:r>
      <w:r>
        <w:lastRenderedPageBreak/>
        <w:t xml:space="preserve">ICPC </w:t>
      </w:r>
      <w:r w:rsidR="00493D01">
        <w:t>CMS</w:t>
      </w:r>
      <w:r>
        <w:t>.</w:t>
      </w:r>
      <w:r>
        <w:rPr>
          <w:rStyle w:val="FootnoteReference"/>
        </w:rPr>
        <w:footnoteReference w:id="60"/>
      </w:r>
      <w:r>
        <w:t xml:space="preserve">  This file is made up of a series of text records, one record for each team in the contest.  Each record contains a set of comma-separated fields.  The fields in each record are:</w:t>
      </w:r>
    </w:p>
    <w:p w14:paraId="6434D993" w14:textId="77777777" w:rsidR="00481474" w:rsidRDefault="00481474" w:rsidP="00016A1C">
      <w:pPr>
        <w:numPr>
          <w:ilvl w:val="2"/>
          <w:numId w:val="8"/>
        </w:numPr>
        <w:tabs>
          <w:tab w:val="clear" w:pos="5685"/>
          <w:tab w:val="num" w:pos="900"/>
        </w:tabs>
        <w:spacing w:before="120"/>
        <w:ind w:left="893" w:hanging="461"/>
        <w:jc w:val="both"/>
      </w:pPr>
      <w:r>
        <w:t xml:space="preserve">ICPC Team ID (note: </w:t>
      </w:r>
      <w:r>
        <w:rPr>
          <w:i/>
          <w:iCs/>
        </w:rPr>
        <w:t xml:space="preserve">not </w:t>
      </w:r>
      <w:r>
        <w:t>the PC</w:t>
      </w:r>
      <w:r>
        <w:rPr>
          <w:vertAlign w:val="superscript"/>
        </w:rPr>
        <w:t>2</w:t>
      </w:r>
      <w:r>
        <w:t xml:space="preserve"> team number).     </w:t>
      </w:r>
    </w:p>
    <w:p w14:paraId="5A8BC65A" w14:textId="77777777" w:rsidR="00481474" w:rsidRDefault="00481474" w:rsidP="00016A1C">
      <w:pPr>
        <w:numPr>
          <w:ilvl w:val="2"/>
          <w:numId w:val="8"/>
        </w:numPr>
        <w:tabs>
          <w:tab w:val="clear" w:pos="5685"/>
          <w:tab w:val="num" w:pos="900"/>
        </w:tabs>
        <w:spacing w:before="120"/>
        <w:ind w:left="893" w:hanging="461"/>
        <w:jc w:val="both"/>
      </w:pPr>
      <w:r>
        <w:t xml:space="preserve">Rank in contest (this field is blank if the team falls in the “Honorable Mention” category as defined by the scoring display algorithm for the ICPC World Finals; see the description of the file </w:t>
      </w:r>
      <w:r w:rsidR="003C2B64">
        <w:rPr>
          <w:rFonts w:ascii="Arial" w:hAnsi="Arial" w:cs="Arial"/>
          <w:b/>
          <w:bCs/>
          <w:sz w:val="20"/>
        </w:rPr>
        <w:t>wf.standings</w:t>
      </w:r>
      <w:r w:rsidR="003C2B64">
        <w:t xml:space="preserve"> in the samps/web/xsl directory </w:t>
      </w:r>
      <w:r>
        <w:t xml:space="preserve">for details).  </w:t>
      </w:r>
    </w:p>
    <w:p w14:paraId="3F453E64" w14:textId="77777777" w:rsidR="00481474" w:rsidRDefault="00481474" w:rsidP="00016A1C">
      <w:pPr>
        <w:numPr>
          <w:ilvl w:val="2"/>
          <w:numId w:val="8"/>
        </w:numPr>
        <w:tabs>
          <w:tab w:val="clear" w:pos="5685"/>
          <w:tab w:val="num" w:pos="900"/>
        </w:tabs>
        <w:spacing w:before="120"/>
        <w:ind w:left="893" w:hanging="461"/>
        <w:jc w:val="both"/>
      </w:pPr>
      <w:r>
        <w:t>A non-negative integer giving the number of problems the team has solved.</w:t>
      </w:r>
    </w:p>
    <w:p w14:paraId="5E77580B" w14:textId="77777777" w:rsidR="00481474" w:rsidRDefault="00481474" w:rsidP="00016A1C">
      <w:pPr>
        <w:numPr>
          <w:ilvl w:val="2"/>
          <w:numId w:val="8"/>
        </w:numPr>
        <w:tabs>
          <w:tab w:val="clear" w:pos="5685"/>
          <w:tab w:val="num" w:pos="900"/>
        </w:tabs>
        <w:spacing w:before="120"/>
        <w:ind w:left="893" w:hanging="461"/>
        <w:jc w:val="both"/>
      </w:pPr>
      <w:r>
        <w:t>A real number giving the total number of penalty points accrued by the team.</w:t>
      </w:r>
    </w:p>
    <w:p w14:paraId="23799668" w14:textId="77777777" w:rsidR="00481474" w:rsidRDefault="00481474" w:rsidP="00016A1C">
      <w:pPr>
        <w:numPr>
          <w:ilvl w:val="2"/>
          <w:numId w:val="8"/>
        </w:numPr>
        <w:tabs>
          <w:tab w:val="clear" w:pos="5685"/>
          <w:tab w:val="num" w:pos="900"/>
        </w:tabs>
        <w:spacing w:before="120"/>
        <w:ind w:left="893" w:hanging="461"/>
        <w:jc w:val="both"/>
      </w:pPr>
      <w:r>
        <w:t>A real number giving the time of the last submission by the team, taking into account only the problems which the team has solved (used as the ICPC World Finals tiebreaker determination).</w:t>
      </w:r>
    </w:p>
    <w:p w14:paraId="0A8BE9A7" w14:textId="77777777" w:rsidR="00481474" w:rsidRDefault="00481474">
      <w:pPr>
        <w:spacing w:before="240"/>
        <w:ind w:firstLine="720"/>
        <w:jc w:val="both"/>
      </w:pPr>
      <w:r>
        <w:t>The records in the file are sorted by team rank based on problems solved and penalty points.  In particular, teams that fall into the “Honorable Mention” category as defined by the ICPC World Finals results display algorithm will still appear in rank order in the file, as defined by number of problems solved, penalty points accrued, and tie-breaking time of last submission.</w:t>
      </w:r>
    </w:p>
    <w:p w14:paraId="348F654A" w14:textId="77777777" w:rsidR="00481474" w:rsidRDefault="00481474">
      <w:pPr>
        <w:spacing w:before="120"/>
        <w:ind w:firstLine="720"/>
        <w:jc w:val="both"/>
      </w:pPr>
      <w:r>
        <w:t xml:space="preserve">The exported data file contains all the information necessary to update the ICPC </w:t>
      </w:r>
      <w:r w:rsidR="003C2B64">
        <w:t>Contest Management</w:t>
      </w:r>
      <w:r>
        <w:t xml:space="preserve"> </w:t>
      </w:r>
      <w:r w:rsidR="00493D01">
        <w:t>S</w:t>
      </w:r>
      <w:r>
        <w:t>ystem with the results of a contest.  It is primarily intended to provide an automated mechanism for Regional Contest Directors to post the results of Regional Contests.  The export data file can also be imported into any program that wishes to make use of the standings data.</w:t>
      </w:r>
    </w:p>
    <w:p w14:paraId="7C2D9581" w14:textId="77777777" w:rsidR="00481474" w:rsidRDefault="00481474">
      <w:pPr>
        <w:spacing w:before="120"/>
        <w:ind w:firstLine="720"/>
        <w:jc w:val="both"/>
      </w:pPr>
      <w:r>
        <w:t xml:space="preserve">  Note that if no “</w:t>
      </w:r>
      <w:r>
        <w:rPr>
          <w:rFonts w:ascii="Arial" w:hAnsi="Arial" w:cs="Arial"/>
          <w:b/>
          <w:bCs/>
          <w:sz w:val="20"/>
        </w:rPr>
        <w:t>ICPC Import</w:t>
      </w:r>
      <w:r>
        <w:t>” operation was performed prior to invoking the “</w:t>
      </w:r>
      <w:r>
        <w:rPr>
          <w:rFonts w:ascii="Arial" w:hAnsi="Arial" w:cs="Arial"/>
          <w:b/>
          <w:bCs/>
          <w:sz w:val="20"/>
        </w:rPr>
        <w:t>Export ICPC</w:t>
      </w:r>
      <w:r>
        <w:t>” operation, then PC</w:t>
      </w:r>
      <w:r>
        <w:rPr>
          <w:vertAlign w:val="superscript"/>
        </w:rPr>
        <w:t>2</w:t>
      </w:r>
      <w:r>
        <w:t xml:space="preserve"> will have no record of the ICPC Team ID associated with each team.  In this case the “Team ID” value in field #1 in the exported file will be </w:t>
      </w:r>
      <w:r w:rsidR="003C2B64">
        <w:t>empty</w:t>
      </w:r>
      <w:r>
        <w:t>. This problem can be circumvented in contests other than Regional Contests (that is, contests where there is no ICPC data to import) by creating a local version of the “</w:t>
      </w:r>
      <w:r>
        <w:rPr>
          <w:rFonts w:ascii="Arial" w:hAnsi="Arial" w:cs="Arial"/>
          <w:b/>
          <w:bCs/>
          <w:sz w:val="20"/>
        </w:rPr>
        <w:t>PC2_Team.tab</w:t>
      </w:r>
      <w:r>
        <w:t xml:space="preserve">” file, entering the appropriate </w:t>
      </w:r>
      <w:r>
        <w:rPr>
          <w:b/>
          <w:bCs/>
          <w:u w:val="single"/>
        </w:rPr>
        <w:t>PC</w:t>
      </w:r>
      <w:r>
        <w:rPr>
          <w:b/>
          <w:bCs/>
          <w:u w:val="single"/>
          <w:vertAlign w:val="superscript"/>
        </w:rPr>
        <w:t>2</w:t>
      </w:r>
      <w:r>
        <w:t xml:space="preserve"> team account number in lieu of the ICPC Team ID.  This will cause the “</w:t>
      </w:r>
      <w:r>
        <w:rPr>
          <w:rFonts w:ascii="Arial" w:hAnsi="Arial" w:cs="Arial"/>
          <w:b/>
          <w:bCs/>
          <w:sz w:val="20"/>
        </w:rPr>
        <w:t>Export ICPC</w:t>
      </w:r>
      <w:r>
        <w:t>” operation to generate a file containing all the data necessary to compute complete contest standings utilizing PC</w:t>
      </w:r>
      <w:r>
        <w:rPr>
          <w:vertAlign w:val="superscript"/>
        </w:rPr>
        <w:t>2</w:t>
      </w:r>
      <w:r>
        <w:t xml:space="preserve"> account numbers. </w:t>
      </w:r>
    </w:p>
    <w:p w14:paraId="7BCD7CF5" w14:textId="77777777" w:rsidR="00EE087D" w:rsidRDefault="00EE087D">
      <w:pPr>
        <w:spacing w:before="120"/>
        <w:ind w:firstLine="720"/>
        <w:jc w:val="both"/>
      </w:pPr>
    </w:p>
    <w:p w14:paraId="153FB007" w14:textId="77777777" w:rsidR="00EE087D" w:rsidRDefault="00EE087D" w:rsidP="0072051D">
      <w:pPr>
        <w:keepNext/>
        <w:keepLines/>
        <w:spacing w:before="360"/>
        <w:jc w:val="both"/>
        <w:rPr>
          <w:rFonts w:ascii="Arial" w:hAnsi="Arial" w:cs="Arial"/>
          <w:b/>
          <w:bCs/>
          <w:u w:val="single"/>
        </w:rPr>
      </w:pPr>
      <w:r>
        <w:rPr>
          <w:rFonts w:ascii="Arial" w:hAnsi="Arial" w:cs="Arial"/>
          <w:b/>
          <w:bCs/>
          <w:u w:val="single"/>
        </w:rPr>
        <w:t>D.</w:t>
      </w:r>
      <w:r w:rsidR="00797CEB">
        <w:rPr>
          <w:rFonts w:ascii="Arial" w:hAnsi="Arial" w:cs="Arial"/>
          <w:b/>
          <w:bCs/>
          <w:u w:val="single"/>
        </w:rPr>
        <w:t>3</w:t>
      </w:r>
      <w:r>
        <w:rPr>
          <w:rFonts w:ascii="Arial" w:hAnsi="Arial" w:cs="Arial"/>
          <w:b/>
          <w:bCs/>
          <w:u w:val="single"/>
        </w:rPr>
        <w:t xml:space="preserve">  </w:t>
      </w:r>
      <w:r w:rsidR="00797CEB">
        <w:rPr>
          <w:rFonts w:ascii="Arial" w:hAnsi="Arial" w:cs="Arial"/>
          <w:b/>
          <w:bCs/>
          <w:u w:val="single"/>
        </w:rPr>
        <w:t xml:space="preserve">The </w:t>
      </w:r>
      <w:r w:rsidRPr="00797CEB">
        <w:rPr>
          <w:rFonts w:ascii="Arial" w:hAnsi="Arial" w:cs="Arial"/>
          <w:b/>
          <w:bCs/>
          <w:i/>
          <w:u w:val="single"/>
        </w:rPr>
        <w:t>PC2_Team</w:t>
      </w:r>
      <w:r w:rsidR="00797CEB">
        <w:rPr>
          <w:rFonts w:ascii="Arial" w:hAnsi="Arial" w:cs="Arial"/>
          <w:b/>
          <w:bCs/>
          <w:u w:val="single"/>
        </w:rPr>
        <w:t xml:space="preserve"> File</w:t>
      </w:r>
      <w:r w:rsidRPr="00EE087D">
        <w:rPr>
          <w:rFonts w:ascii="Arial" w:hAnsi="Arial" w:cs="Arial"/>
          <w:b/>
          <w:bCs/>
          <w:u w:val="single"/>
        </w:rPr>
        <w:t xml:space="preserve"> </w:t>
      </w:r>
    </w:p>
    <w:p w14:paraId="4750BB1C" w14:textId="77777777" w:rsidR="00EE087D" w:rsidRDefault="00EE087D" w:rsidP="00EE087D">
      <w:pPr>
        <w:spacing w:before="240" w:after="240"/>
        <w:ind w:firstLine="720"/>
        <w:jc w:val="both"/>
      </w:pPr>
      <w:r>
        <w:t xml:space="preserve">The </w:t>
      </w:r>
      <w:r>
        <w:rPr>
          <w:rFonts w:ascii="Courier New" w:hAnsi="Courier New" w:cs="Courier New"/>
          <w:b/>
          <w:bCs/>
          <w:sz w:val="20"/>
        </w:rPr>
        <w:t>PC2_Team.tab</w:t>
      </w:r>
      <w:r>
        <w:t xml:space="preserve"> file consists of text-based tab-delimited records, one record for each team registered in the contest.  The tab-delimited field contents of each record are as follows:</w:t>
      </w:r>
    </w:p>
    <w:p w14:paraId="7F26EE58" w14:textId="77777777" w:rsidR="00EE087D" w:rsidRDefault="00EE087D" w:rsidP="00EE087D">
      <w:pPr>
        <w:spacing w:after="60"/>
        <w:ind w:left="1440" w:right="353" w:hanging="720"/>
        <w:jc w:val="both"/>
      </w:pPr>
      <w:r>
        <w:t xml:space="preserve">1) An integer giving the ICPC Team ID (note that this is </w:t>
      </w:r>
      <w:r>
        <w:rPr>
          <w:i/>
          <w:iCs/>
        </w:rPr>
        <w:t>not</w:t>
      </w:r>
      <w:r>
        <w:t xml:space="preserve"> the same thing as the PC</w:t>
      </w:r>
      <w:r>
        <w:rPr>
          <w:vertAlign w:val="superscript"/>
        </w:rPr>
        <w:t>2</w:t>
      </w:r>
      <w:r>
        <w:t xml:space="preserve"> Team ID; see </w:t>
      </w:r>
      <w:r w:rsidR="0072051D">
        <w:t>above</w:t>
      </w:r>
      <w:r>
        <w:t>).</w:t>
      </w:r>
    </w:p>
    <w:p w14:paraId="1392A99F" w14:textId="77777777" w:rsidR="00EE087D" w:rsidRDefault="00EE087D" w:rsidP="00EE087D">
      <w:pPr>
        <w:spacing w:after="60"/>
        <w:ind w:left="1440" w:right="353" w:hanging="720"/>
        <w:jc w:val="both"/>
      </w:pPr>
      <w:r>
        <w:t>2) An integer giving the ICPC Region ID (the “region” or “group” to which the team belongs).</w:t>
      </w:r>
    </w:p>
    <w:p w14:paraId="7C81F1C7" w14:textId="77777777" w:rsidR="00EE087D" w:rsidRDefault="00EE087D" w:rsidP="00EE087D">
      <w:pPr>
        <w:spacing w:after="60"/>
        <w:ind w:left="1440" w:right="353" w:hanging="720"/>
        <w:jc w:val="both"/>
      </w:pPr>
      <w:r>
        <w:lastRenderedPageBreak/>
        <w:t>3) A single character indicating the Team’s “registration status” for the contest – typically either ‘P’ (pending), ‘A’ (accepted), or ‘C’ (cancelled).  PC</w:t>
      </w:r>
      <w:r>
        <w:rPr>
          <w:vertAlign w:val="superscript"/>
        </w:rPr>
        <w:t>2</w:t>
      </w:r>
      <w:r>
        <w:t xml:space="preserve"> ignores records containing ‘C’ in this field.    </w:t>
      </w:r>
    </w:p>
    <w:p w14:paraId="20256844" w14:textId="5EE44F9C" w:rsidR="00EE087D" w:rsidRDefault="00EE087D" w:rsidP="00EE087D">
      <w:pPr>
        <w:spacing w:after="60"/>
        <w:ind w:left="1440" w:right="353" w:hanging="720"/>
        <w:jc w:val="both"/>
      </w:pPr>
      <w:r>
        <w:t xml:space="preserve">4) A string giving the Team Name; for </w:t>
      </w:r>
      <w:del w:id="9384" w:author="John Clevenger [2]" w:date="2022-06-15T16:54:00Z">
        <w:r w:rsidDel="00611731">
          <w:delText>example,  “</w:delText>
        </w:r>
      </w:del>
      <w:ins w:id="9385" w:author="John Clevenger [2]" w:date="2022-06-15T16:54:00Z">
        <w:r w:rsidR="00611731">
          <w:t>example, “</w:t>
        </w:r>
      </w:ins>
      <w:r>
        <w:t>The Top Coders”.</w:t>
      </w:r>
    </w:p>
    <w:p w14:paraId="561DADAD" w14:textId="77777777" w:rsidR="00EE087D" w:rsidRDefault="00EE087D" w:rsidP="00EE087D">
      <w:pPr>
        <w:spacing w:after="60"/>
        <w:ind w:left="1440" w:right="353" w:hanging="720"/>
        <w:jc w:val="both"/>
      </w:pPr>
      <w:r>
        <w:t>5) A string giving the full name of the Team’s school; for example, “California State University, Sacramento”.</w:t>
      </w:r>
    </w:p>
    <w:p w14:paraId="4B9CAFCC" w14:textId="77777777" w:rsidR="00EE087D" w:rsidRDefault="00EE087D" w:rsidP="00EE087D">
      <w:pPr>
        <w:spacing w:after="60"/>
        <w:ind w:left="1440" w:right="353" w:hanging="720"/>
        <w:jc w:val="both"/>
      </w:pPr>
      <w:r>
        <w:t>6) A string giving the Team’s school name in “short form”; for example, “CSUS”.</w:t>
      </w:r>
    </w:p>
    <w:p w14:paraId="5510F8CE" w14:textId="77777777" w:rsidR="00EE087D" w:rsidRDefault="00EE087D" w:rsidP="00EE087D">
      <w:pPr>
        <w:spacing w:after="60"/>
        <w:ind w:left="1440" w:right="353" w:hanging="720"/>
        <w:jc w:val="both"/>
      </w:pPr>
      <w:r>
        <w:t xml:space="preserve">7) A string giving the Team’s school’s URL; for example, </w:t>
      </w:r>
      <w:hyperlink r:id="rId91" w:history="1">
        <w:r>
          <w:rPr>
            <w:rStyle w:val="Hyperlink"/>
          </w:rPr>
          <w:t>http://www.csus.edu</w:t>
        </w:r>
      </w:hyperlink>
      <w:r>
        <w:t>.</w:t>
      </w:r>
    </w:p>
    <w:p w14:paraId="0725CC8F" w14:textId="77777777" w:rsidR="00EE087D" w:rsidRDefault="00EE087D" w:rsidP="00EE087D">
      <w:pPr>
        <w:spacing w:after="60"/>
        <w:ind w:left="1440" w:right="353" w:hanging="720"/>
        <w:jc w:val="both"/>
      </w:pPr>
      <w:r>
        <w:t>8) A string giving the Team’s school’s country code (three letters); for example, “USA”.</w:t>
      </w:r>
    </w:p>
    <w:p w14:paraId="502535A2" w14:textId="77777777" w:rsidR="00EE087D" w:rsidRDefault="00EE087D" w:rsidP="00EE087D">
      <w:pPr>
        <w:spacing w:after="60"/>
        <w:ind w:left="1440" w:right="353" w:hanging="720"/>
        <w:jc w:val="both"/>
      </w:pPr>
      <w:r>
        <w:t>9) A single character ‘Y’ or ‘N’ indicating whether the Team’s school has a graduate program .  PC</w:t>
      </w:r>
      <w:r>
        <w:rPr>
          <w:vertAlign w:val="superscript"/>
        </w:rPr>
        <w:t>2</w:t>
      </w:r>
      <w:r>
        <w:t xml:space="preserve"> ignores this field (but it must be present).</w:t>
      </w:r>
    </w:p>
    <w:p w14:paraId="3E875DB8" w14:textId="77777777" w:rsidR="00EE087D" w:rsidRDefault="00EE087D">
      <w:pPr>
        <w:spacing w:before="120"/>
        <w:ind w:firstLine="720"/>
        <w:jc w:val="both"/>
      </w:pPr>
    </w:p>
    <w:p w14:paraId="6A233BD3" w14:textId="77777777" w:rsidR="00481474" w:rsidRDefault="00BD2517" w:rsidP="00E33FB1">
      <w:pPr>
        <w:pStyle w:val="Appendix"/>
      </w:pPr>
      <w:bookmarkStart w:id="9386" w:name="_Toc261788252"/>
      <w:bookmarkStart w:id="9387" w:name="_Toc274153644"/>
      <w:bookmarkStart w:id="9388" w:name="_Toc274153780"/>
      <w:bookmarkStart w:id="9389" w:name="_Toc274154107"/>
      <w:bookmarkStart w:id="9390" w:name="_Toc151504505"/>
      <w:r>
        <w:lastRenderedPageBreak/>
        <w:t xml:space="preserve">Appendix </w:t>
      </w:r>
      <w:r w:rsidR="0057696E">
        <w:t>E</w:t>
      </w:r>
      <w:r w:rsidR="00481474">
        <w:t xml:space="preserve">  –  </w:t>
      </w:r>
      <w:r w:rsidR="00BE3829">
        <w:t xml:space="preserve">Output </w:t>
      </w:r>
      <w:r w:rsidR="00481474">
        <w:t>Validators</w:t>
      </w:r>
      <w:bookmarkEnd w:id="9386"/>
      <w:bookmarkEnd w:id="9387"/>
      <w:bookmarkEnd w:id="9388"/>
      <w:bookmarkEnd w:id="9389"/>
      <w:bookmarkEnd w:id="9390"/>
      <w:r w:rsidR="00481474">
        <w:t xml:space="preserve"> </w:t>
      </w:r>
    </w:p>
    <w:p w14:paraId="64BB01A4" w14:textId="77777777" w:rsidR="00481474" w:rsidRDefault="0057696E" w:rsidP="00407929">
      <w:pPr>
        <w:spacing w:before="240"/>
        <w:jc w:val="both"/>
        <w:rPr>
          <w:rFonts w:ascii="Arial" w:hAnsi="Arial" w:cs="Arial"/>
          <w:b/>
          <w:u w:val="single"/>
        </w:rPr>
      </w:pPr>
      <w:r>
        <w:rPr>
          <w:rFonts w:ascii="Arial" w:hAnsi="Arial" w:cs="Arial"/>
          <w:b/>
          <w:u w:val="single"/>
        </w:rPr>
        <w:t>E</w:t>
      </w:r>
      <w:r w:rsidR="00481474">
        <w:rPr>
          <w:rFonts w:ascii="Arial" w:hAnsi="Arial" w:cs="Arial"/>
          <w:b/>
          <w:u w:val="single"/>
        </w:rPr>
        <w:t>.1  Overview</w:t>
      </w:r>
    </w:p>
    <w:p w14:paraId="753AD14F" w14:textId="0338F454" w:rsidR="00481474" w:rsidRDefault="00481474" w:rsidP="00C1069E">
      <w:pPr>
        <w:spacing w:before="240"/>
        <w:ind w:firstLine="720"/>
        <w:jc w:val="both"/>
      </w:pPr>
      <w:r>
        <w:t>PC</w:t>
      </w:r>
      <w:r>
        <w:rPr>
          <w:vertAlign w:val="superscript"/>
        </w:rPr>
        <w:t>2</w:t>
      </w:r>
      <w:r>
        <w:t xml:space="preserve"> allows the Contest Administrator to configure each problem so that it has associated with it a </w:t>
      </w:r>
      <w:r>
        <w:rPr>
          <w:i/>
          <w:iCs/>
        </w:rPr>
        <w:t>validator</w:t>
      </w:r>
      <w:r>
        <w:t xml:space="preserve"> whose purpose is to help automate the judging process.  A “validator” is a program which is given, as input, the output of the execution of a run (that is, the output of a program submitted by a team).</w:t>
      </w:r>
      <w:r w:rsidR="0088086C">
        <w:rPr>
          <w:rStyle w:val="FootnoteReference"/>
        </w:rPr>
        <w:footnoteReference w:id="61"/>
      </w:r>
      <w:ins w:id="9393" w:author="John Clevenger [2]" w:date="2023-11-21T19:00:00Z">
        <w:r w:rsidR="00796258" w:rsidRPr="00796258">
          <w:rPr>
            <w:rStyle w:val="FootnoteReference"/>
            <w:rPrChange w:id="9394" w:author="John Clevenger [2]" w:date="2023-11-21T19:00:00Z">
              <w:rPr/>
            </w:rPrChange>
          </w:rPr>
          <w:t>,</w:t>
        </w:r>
        <w:r w:rsidR="00796258">
          <w:rPr>
            <w:rStyle w:val="FootnoteReference"/>
          </w:rPr>
          <w:footnoteReference w:id="62"/>
        </w:r>
      </w:ins>
      <w:ins w:id="9418" w:author="John Clevenger [2]" w:date="2023-11-21T19:05:00Z">
        <w:r w:rsidR="00400466">
          <w:t xml:space="preserve"> </w:t>
        </w:r>
      </w:ins>
      <w:del w:id="9419" w:author="John Clevenger [2]" w:date="2023-11-21T19:05:00Z">
        <w:r w:rsidDel="00400466">
          <w:delText xml:space="preserve">  </w:delText>
        </w:r>
      </w:del>
      <w:r w:rsidR="00C1069E">
        <w:t xml:space="preserve">The validator program </w:t>
      </w:r>
      <w:r>
        <w:t xml:space="preserve">contains logic to </w:t>
      </w:r>
      <w:del w:id="9420" w:author="John Clevenger [2]" w:date="2022-06-15T16:55:00Z">
        <w:r w:rsidDel="00353CD9">
          <w:delText>make a determination</w:delText>
        </w:r>
      </w:del>
      <w:ins w:id="9421" w:author="John Clevenger [2]" w:date="2022-06-15T16:56:00Z">
        <w:r w:rsidR="00353CD9">
          <w:t xml:space="preserve">make a decision regarding the </w:t>
        </w:r>
      </w:ins>
      <w:del w:id="9422" w:author="John Clevenger [2]" w:date="2022-06-15T16:56:00Z">
        <w:r w:rsidDel="00353CD9">
          <w:delText>,</w:delText>
        </w:r>
      </w:del>
      <w:r>
        <w:t xml:space="preserve"> </w:t>
      </w:r>
      <w:del w:id="9423" w:author="John Clevenger [2]" w:date="2022-06-15T16:55:00Z">
        <w:r w:rsidDel="00353CD9">
          <w:delText xml:space="preserve">according to some set of rules, regarding the </w:delText>
        </w:r>
      </w:del>
      <w:r>
        <w:t xml:space="preserve">correctness of the </w:t>
      </w:r>
      <w:r w:rsidR="00C1069E">
        <w:t xml:space="preserve">team’s </w:t>
      </w:r>
      <w:r w:rsidR="0088086C">
        <w:t>output</w:t>
      </w:r>
      <w:ins w:id="9424" w:author="John Clevenger [2]" w:date="2022-06-15T16:56:00Z">
        <w:r w:rsidR="00353CD9">
          <w:t xml:space="preserve"> according to some set of rules</w:t>
        </w:r>
      </w:ins>
      <w:r w:rsidR="0088086C">
        <w:t>.  A</w:t>
      </w:r>
      <w:r>
        <w:t xml:space="preserve"> validator can also return the result of its determination to PC</w:t>
      </w:r>
      <w:r>
        <w:rPr>
          <w:vertAlign w:val="superscript"/>
        </w:rPr>
        <w:t>2</w:t>
      </w:r>
      <w:r w:rsidR="0088086C">
        <w:t>, making it possible to totally automate the judging process.</w:t>
      </w:r>
      <w:r w:rsidR="0088086C">
        <w:rPr>
          <w:rStyle w:val="FootnoteReference"/>
        </w:rPr>
        <w:footnoteReference w:id="63"/>
      </w:r>
    </w:p>
    <w:p w14:paraId="6C7CB0A5" w14:textId="77777777" w:rsidR="00481474" w:rsidRDefault="0088086C">
      <w:pPr>
        <w:spacing w:before="240"/>
        <w:ind w:firstLine="720"/>
        <w:jc w:val="both"/>
      </w:pPr>
      <w:r>
        <w:t>A</w:t>
      </w:r>
      <w:r w:rsidR="00481474">
        <w:t xml:space="preserve"> validator must contain program logic which directs how it determines correctness.  This logic could be hard-coded within the validator (in which case the validator is almost always problem-specific), or could be more general (for example, </w:t>
      </w:r>
      <w:r w:rsidR="001D0091">
        <w:t xml:space="preserve">it could </w:t>
      </w:r>
      <w:r w:rsidR="00105BA3">
        <w:t>perform</w:t>
      </w:r>
      <w:r w:rsidR="00481474">
        <w:t xml:space="preserve"> “difference testing” between the </w:t>
      </w:r>
      <w:r w:rsidR="001D0091">
        <w:t xml:space="preserve">team’s </w:t>
      </w:r>
      <w:r w:rsidR="00481474">
        <w:t>program</w:t>
      </w:r>
      <w:r w:rsidR="001D0091">
        <w:t>’s</w:t>
      </w:r>
      <w:r w:rsidR="00481474">
        <w:t xml:space="preserve"> output </w:t>
      </w:r>
      <w:r w:rsidR="001D0091">
        <w:t xml:space="preserve">and a Judge’s “answer file”).  </w:t>
      </w:r>
    </w:p>
    <w:p w14:paraId="069187FB" w14:textId="77777777" w:rsidR="00481474" w:rsidRDefault="00105BA3">
      <w:pPr>
        <w:spacing w:before="240"/>
        <w:ind w:firstLine="720"/>
        <w:jc w:val="both"/>
      </w:pPr>
      <w:r>
        <w:t>PC</w:t>
      </w:r>
      <w:r w:rsidRPr="00105BA3">
        <w:rPr>
          <w:vertAlign w:val="superscript"/>
        </w:rPr>
        <w:t>2</w:t>
      </w:r>
      <w:r>
        <w:t xml:space="preserve"> utilizes a set of “interface c</w:t>
      </w:r>
      <w:r w:rsidR="00481474">
        <w:t>onventions</w:t>
      </w:r>
      <w:r>
        <w:t>”</w:t>
      </w:r>
      <w:r w:rsidR="00481474">
        <w:t xml:space="preserve"> </w:t>
      </w:r>
      <w:r>
        <w:t>defining both how information is passed from PC</w:t>
      </w:r>
      <w:r w:rsidRPr="00105BA3">
        <w:rPr>
          <w:vertAlign w:val="superscript"/>
        </w:rPr>
        <w:t>2</w:t>
      </w:r>
      <w:r>
        <w:t xml:space="preserve"> to </w:t>
      </w:r>
      <w:r w:rsidR="00C169C3">
        <w:t>a</w:t>
      </w:r>
      <w:r>
        <w:t xml:space="preserve"> validator and how the validator </w:t>
      </w:r>
      <w:r w:rsidR="00481474">
        <w:t>return</w:t>
      </w:r>
      <w:r>
        <w:t>s</w:t>
      </w:r>
      <w:r w:rsidR="00481474">
        <w:t xml:space="preserve"> to PC</w:t>
      </w:r>
      <w:r w:rsidR="00481474">
        <w:rPr>
          <w:vertAlign w:val="superscript"/>
        </w:rPr>
        <w:t>2</w:t>
      </w:r>
      <w:r w:rsidR="00481474">
        <w:t xml:space="preserve"> an indication of what </w:t>
      </w:r>
      <w:r w:rsidR="00174AF9">
        <w:t>judgment</w:t>
      </w:r>
      <w:r w:rsidR="00481474">
        <w:t xml:space="preserve"> it thinks should be applied to the run.  </w:t>
      </w:r>
      <w:r w:rsidR="001D0091">
        <w:t>PC</w:t>
      </w:r>
      <w:r w:rsidR="001D0091" w:rsidRPr="001D0091">
        <w:rPr>
          <w:vertAlign w:val="superscript"/>
        </w:rPr>
        <w:t>2</w:t>
      </w:r>
      <w:r w:rsidR="001D0091">
        <w:t xml:space="preserve"> can be configured either to accept the validator judgment as final (called “fully automated” or “computer” judging), or it can be configured such that </w:t>
      </w:r>
      <w:r w:rsidR="00481474">
        <w:t xml:space="preserve">the validator </w:t>
      </w:r>
      <w:r w:rsidR="001D0091">
        <w:t>result</w:t>
      </w:r>
      <w:r w:rsidR="00481474">
        <w:t xml:space="preserve"> is displayed to </w:t>
      </w:r>
      <w:r w:rsidR="001D0091">
        <w:t>a</w:t>
      </w:r>
      <w:r w:rsidR="00481474">
        <w:t xml:space="preserve"> human judge as a “recommendation</w:t>
      </w:r>
      <w:r w:rsidR="001D0091">
        <w:t>” (in which case the human judge makes the determination of whether to accept the validator recommendation or instead to assign some other judgment to the team’s submission).</w:t>
      </w:r>
      <w:r w:rsidR="00481474">
        <w:t xml:space="preserve">  </w:t>
      </w:r>
    </w:p>
    <w:p w14:paraId="181A5A2A" w14:textId="77777777" w:rsidR="00481474" w:rsidRDefault="0057696E" w:rsidP="00407929">
      <w:pPr>
        <w:spacing w:before="360"/>
        <w:jc w:val="both"/>
        <w:rPr>
          <w:rFonts w:ascii="Arial" w:hAnsi="Arial" w:cs="Arial"/>
          <w:b/>
          <w:u w:val="single"/>
        </w:rPr>
      </w:pPr>
      <w:r>
        <w:rPr>
          <w:rFonts w:ascii="Arial" w:hAnsi="Arial" w:cs="Arial"/>
          <w:b/>
          <w:u w:val="single"/>
        </w:rPr>
        <w:t>E</w:t>
      </w:r>
      <w:r w:rsidR="00481474">
        <w:rPr>
          <w:rFonts w:ascii="Arial" w:hAnsi="Arial" w:cs="Arial"/>
          <w:b/>
          <w:u w:val="single"/>
        </w:rPr>
        <w:t xml:space="preserve">.2  Validator </w:t>
      </w:r>
      <w:r w:rsidR="001D0091">
        <w:rPr>
          <w:rFonts w:ascii="Arial" w:hAnsi="Arial" w:cs="Arial"/>
          <w:b/>
          <w:u w:val="single"/>
        </w:rPr>
        <w:t>Selection</w:t>
      </w:r>
    </w:p>
    <w:p w14:paraId="4601B6A7" w14:textId="5A2309A9" w:rsidR="00622E1B" w:rsidRDefault="00481474" w:rsidP="0053640B">
      <w:pPr>
        <w:spacing w:before="240"/>
        <w:ind w:firstLine="720"/>
        <w:jc w:val="both"/>
      </w:pPr>
      <w:r>
        <w:t xml:space="preserve">By </w:t>
      </w:r>
      <w:del w:id="9427" w:author="John Clevenger [2]" w:date="2022-06-15T16:57:00Z">
        <w:r w:rsidDel="00353CD9">
          <w:delText>default</w:delText>
        </w:r>
      </w:del>
      <w:ins w:id="9428" w:author="John Clevenger [2]" w:date="2022-06-15T16:57:00Z">
        <w:r w:rsidR="00353CD9">
          <w:t>default,</w:t>
        </w:r>
      </w:ins>
      <w:r>
        <w:t xml:space="preserve"> there is no validator attached to (associated with) a contest problem in PC</w:t>
      </w:r>
      <w:r>
        <w:rPr>
          <w:vertAlign w:val="superscript"/>
        </w:rPr>
        <w:t>2</w:t>
      </w:r>
      <w:r>
        <w:t xml:space="preserve">.  Validators can be attached to a problem by the Contest Administrator by using the </w:t>
      </w:r>
      <w:r w:rsidR="004F36D8">
        <w:rPr>
          <w:rFonts w:ascii="Arial" w:hAnsi="Arial" w:cs="Arial"/>
          <w:b/>
          <w:bCs/>
          <w:sz w:val="20"/>
        </w:rPr>
        <w:t>Output V</w:t>
      </w:r>
      <w:r>
        <w:rPr>
          <w:rFonts w:ascii="Arial" w:hAnsi="Arial" w:cs="Arial"/>
          <w:b/>
          <w:bCs/>
          <w:sz w:val="20"/>
        </w:rPr>
        <w:t>alidator</w:t>
      </w:r>
      <w:r>
        <w:t xml:space="preserve"> tab on the </w:t>
      </w:r>
      <w:r>
        <w:rPr>
          <w:rFonts w:ascii="Arial" w:hAnsi="Arial" w:cs="Arial"/>
          <w:b/>
          <w:bCs/>
          <w:sz w:val="20"/>
        </w:rPr>
        <w:t>Edit Problem</w:t>
      </w:r>
      <w:r>
        <w:t xml:space="preserve"> dialog.</w:t>
      </w:r>
      <w:ins w:id="9429" w:author="John Clevenger [2]" w:date="2022-12-16T12:03:00Z">
        <w:r w:rsidR="00486415">
          <w:rPr>
            <w:rStyle w:val="FootnoteReference"/>
          </w:rPr>
          <w:footnoteReference w:id="64"/>
        </w:r>
      </w:ins>
      <w:r>
        <w:t xml:space="preserve">  This displays the Validator </w:t>
      </w:r>
      <w:r w:rsidR="00703EDE">
        <w:t>C</w:t>
      </w:r>
      <w:r>
        <w:t>onfigurat</w:t>
      </w:r>
      <w:r w:rsidR="00105BA3">
        <w:t xml:space="preserve">ion screen, </w:t>
      </w:r>
      <w:r>
        <w:t xml:space="preserve">shown below. </w:t>
      </w:r>
      <w:del w:id="9436" w:author="John Clevenger [2]" w:date="2023-11-21T19:14:00Z">
        <w:r w:rsidDel="00B5602F">
          <w:lastRenderedPageBreak/>
          <w:delText xml:space="preserve">When </w:delText>
        </w:r>
      </w:del>
      <w:ins w:id="9437" w:author="John Clevenger [2]" w:date="2023-11-21T19:14:00Z">
        <w:r w:rsidR="00B5602F">
          <w:t xml:space="preserve">If </w:t>
        </w:r>
      </w:ins>
      <w:r>
        <w:t>the Contest Administrator configures a problem to use</w:t>
      </w:r>
      <w:r w:rsidR="00105BA3">
        <w:t xml:space="preserve"> a validator, then when a judge (automated or human) </w:t>
      </w:r>
      <w:r>
        <w:t xml:space="preserve">executes a team program the specified validator will automatically be invoked as soon as the team program </w:t>
      </w:r>
      <w:r w:rsidR="00622E1B">
        <w:t>completes execution.</w:t>
      </w:r>
    </w:p>
    <w:p w14:paraId="4AC903C0" w14:textId="0CB0EC2F" w:rsidR="00481474" w:rsidRDefault="00B5602F">
      <w:pPr>
        <w:spacing w:before="240"/>
        <w:ind w:firstLine="720"/>
        <w:jc w:val="both"/>
      </w:pPr>
      <w:r>
        <w:rPr>
          <w:noProof/>
        </w:rPr>
        <w:drawing>
          <wp:anchor distT="0" distB="0" distL="114300" distR="114300" simplePos="0" relativeHeight="251653120" behindDoc="0" locked="0" layoutInCell="1" allowOverlap="1" wp14:anchorId="3DE9F665" wp14:editId="6B8066A3">
            <wp:simplePos x="0" y="0"/>
            <wp:positionH relativeFrom="column">
              <wp:posOffset>698500</wp:posOffset>
            </wp:positionH>
            <wp:positionV relativeFrom="paragraph">
              <wp:posOffset>920115</wp:posOffset>
            </wp:positionV>
            <wp:extent cx="4538345" cy="4060190"/>
            <wp:effectExtent l="0" t="0" r="0" b="0"/>
            <wp:wrapTopAndBottom/>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4538345" cy="406019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53">
        <w:t xml:space="preserve">The </w:t>
      </w:r>
      <w:r w:rsidR="00703EDE">
        <w:t>Contest Administrator can choose one of three options for attaching a</w:t>
      </w:r>
      <w:r w:rsidR="004F36D8">
        <w:t>n</w:t>
      </w:r>
      <w:r w:rsidR="00703EDE">
        <w:t xml:space="preserve"> </w:t>
      </w:r>
      <w:r w:rsidR="004F36D8">
        <w:t xml:space="preserve">output </w:t>
      </w:r>
      <w:r w:rsidR="00703EDE">
        <w:t xml:space="preserve">validator to </w:t>
      </w:r>
      <w:r w:rsidR="00333184">
        <w:t>a</w:t>
      </w:r>
      <w:r w:rsidR="00703EDE">
        <w:t xml:space="preserve"> </w:t>
      </w:r>
      <w:r w:rsidR="00333184">
        <w:t xml:space="preserve">contest </w:t>
      </w:r>
      <w:r w:rsidR="00703EDE">
        <w:t>problem:  the simple “built-in PC</w:t>
      </w:r>
      <w:r w:rsidR="00703EDE" w:rsidRPr="00703EDE">
        <w:rPr>
          <w:vertAlign w:val="superscript"/>
        </w:rPr>
        <w:t>2</w:t>
      </w:r>
      <w:r w:rsidR="00703EDE">
        <w:t xml:space="preserve"> Validator”</w:t>
      </w:r>
      <w:r w:rsidR="004F36D8">
        <w:t>;</w:t>
      </w:r>
      <w:r w:rsidR="00703EDE">
        <w:t xml:space="preserve"> an implementation of the</w:t>
      </w:r>
      <w:r w:rsidR="00333184">
        <w:t xml:space="preserve"> more robust</w:t>
      </w:r>
      <w:r w:rsidR="00703EDE">
        <w:t xml:space="preserve"> “CLICS Validator”</w:t>
      </w:r>
      <w:r w:rsidR="004F36D8">
        <w:t>;</w:t>
      </w:r>
      <w:r w:rsidR="00703EDE">
        <w:t xml:space="preserve"> or a custom (user-supplied) validator.  </w:t>
      </w:r>
    </w:p>
    <w:p w14:paraId="1CA1C9D9" w14:textId="1AA37456" w:rsidR="00D24960" w:rsidRDefault="00C169C3" w:rsidP="00C169C3">
      <w:pPr>
        <w:spacing w:before="240"/>
        <w:ind w:firstLine="720"/>
        <w:jc w:val="both"/>
      </w:pPr>
      <w:r>
        <w:t>The Contest Administrator can choose whether or not to display the validator result to the (human) judge.  Checking the box “</w:t>
      </w:r>
      <w:r w:rsidRPr="00353CD9">
        <w:rPr>
          <w:b/>
          <w:bCs/>
          <w:rPrChange w:id="9438" w:author="John Clevenger [2]" w:date="2022-06-15T16:57:00Z">
            <w:rPr/>
          </w:rPrChange>
        </w:rPr>
        <w:t>Show Validation To Judges (SVTJ)</w:t>
      </w:r>
      <w:r>
        <w:t xml:space="preserve">” when configuring a validator will cause the response returned by the validator to appear on the Judge’s display when the run finishes executing.  If the checkbox is unchecked the validator result will not be visible to the judge.   </w:t>
      </w:r>
    </w:p>
    <w:p w14:paraId="05C94F4B" w14:textId="3CB8F2A6" w:rsidR="00105BA3" w:rsidRDefault="00C169C3" w:rsidP="00D24960">
      <w:pPr>
        <w:spacing w:before="240"/>
        <w:ind w:firstLine="720"/>
        <w:jc w:val="both"/>
      </w:pPr>
      <w:r>
        <w:t>The “Report” button pops up a window displaying the configuration of the current problem (not just the Validator portion</w:t>
      </w:r>
      <w:del w:id="9439" w:author="John Clevenger [2]" w:date="2022-06-15T16:58:00Z">
        <w:r w:rsidDel="00353CD9">
          <w:delText>), and</w:delText>
        </w:r>
      </w:del>
      <w:ins w:id="9440" w:author="John Clevenger [2]" w:date="2022-06-15T16:58:00Z">
        <w:r w:rsidR="00353CD9">
          <w:t>) and</w:t>
        </w:r>
      </w:ins>
      <w:r>
        <w:t xml:space="preserve"> allows saving the report to a file.</w:t>
      </w:r>
    </w:p>
    <w:p w14:paraId="16F3B256" w14:textId="77777777" w:rsidR="00703EDE" w:rsidRDefault="00703EDE" w:rsidP="0081297D">
      <w:pPr>
        <w:spacing w:before="360"/>
        <w:ind w:firstLine="360"/>
        <w:jc w:val="both"/>
        <w:rPr>
          <w:rFonts w:ascii="Arial" w:hAnsi="Arial" w:cs="Arial"/>
          <w:b/>
          <w:u w:val="single"/>
        </w:rPr>
      </w:pPr>
      <w:r>
        <w:rPr>
          <w:rFonts w:ascii="Arial" w:hAnsi="Arial" w:cs="Arial"/>
          <w:b/>
          <w:u w:val="single"/>
        </w:rPr>
        <w:t>E.2.1  The Simple Built-in PC</w:t>
      </w:r>
      <w:r w:rsidRPr="00703EDE">
        <w:rPr>
          <w:rFonts w:ascii="Arial" w:hAnsi="Arial" w:cs="Arial"/>
          <w:b/>
          <w:u w:val="single"/>
          <w:vertAlign w:val="superscript"/>
        </w:rPr>
        <w:t>2</w:t>
      </w:r>
      <w:r>
        <w:rPr>
          <w:rFonts w:ascii="Arial" w:hAnsi="Arial" w:cs="Arial"/>
          <w:b/>
          <w:u w:val="single"/>
        </w:rPr>
        <w:t xml:space="preserve"> Validator</w:t>
      </w:r>
    </w:p>
    <w:p w14:paraId="1E0D48AA" w14:textId="77777777" w:rsidR="00105BA3" w:rsidRDefault="00495453">
      <w:pPr>
        <w:spacing w:before="240"/>
        <w:ind w:firstLine="720"/>
        <w:jc w:val="both"/>
      </w:pPr>
      <w:r>
        <w:t>The built-in PC</w:t>
      </w:r>
      <w:r w:rsidRPr="00495453">
        <w:rPr>
          <w:vertAlign w:val="superscript"/>
        </w:rPr>
        <w:t>2</w:t>
      </w:r>
      <w:r>
        <w:t xml:space="preserve"> validator is essentially a simple version of the Unix “diff” program, with the ability to choose some options.  The choices include:</w:t>
      </w:r>
      <w:r w:rsidR="00703EDE">
        <w:t xml:space="preserve">  </w:t>
      </w:r>
    </w:p>
    <w:p w14:paraId="7EA956CE" w14:textId="77777777" w:rsidR="00105BA3" w:rsidRDefault="00105BA3" w:rsidP="008320FA">
      <w:pPr>
        <w:numPr>
          <w:ilvl w:val="0"/>
          <w:numId w:val="28"/>
        </w:numPr>
        <w:spacing w:before="120"/>
        <w:jc w:val="both"/>
      </w:pPr>
      <w:r>
        <w:t>Perform a straight “diff” between the team’s output and the judge’s answer</w:t>
      </w:r>
      <w:r w:rsidR="00703EDE">
        <w:t xml:space="preserve"> file</w:t>
      </w:r>
    </w:p>
    <w:p w14:paraId="41740DC1" w14:textId="77777777" w:rsidR="00105BA3" w:rsidRDefault="00105BA3" w:rsidP="008320FA">
      <w:pPr>
        <w:numPr>
          <w:ilvl w:val="0"/>
          <w:numId w:val="28"/>
        </w:numPr>
        <w:spacing w:before="120"/>
        <w:jc w:val="both"/>
      </w:pPr>
      <w:r>
        <w:lastRenderedPageBreak/>
        <w:t>Perform a diff, but ignore any whitespace at the beginning of the team’s output</w:t>
      </w:r>
    </w:p>
    <w:p w14:paraId="1C4074C4" w14:textId="77777777" w:rsidR="00105BA3" w:rsidRDefault="00105BA3" w:rsidP="008320FA">
      <w:pPr>
        <w:numPr>
          <w:ilvl w:val="0"/>
          <w:numId w:val="28"/>
        </w:numPr>
        <w:spacing w:before="120"/>
        <w:jc w:val="both"/>
      </w:pPr>
      <w:r>
        <w:t>Perform a diff, but ignore any leading whitespace on lines of the team’s output</w:t>
      </w:r>
    </w:p>
    <w:p w14:paraId="6FCC39E6" w14:textId="77777777" w:rsidR="00105BA3" w:rsidRDefault="00105BA3" w:rsidP="008320FA">
      <w:pPr>
        <w:numPr>
          <w:ilvl w:val="0"/>
          <w:numId w:val="28"/>
        </w:numPr>
        <w:spacing w:before="120"/>
        <w:jc w:val="both"/>
      </w:pPr>
      <w:r>
        <w:t>Perform a diff, but ignore all whitespace on lines in the team’s output</w:t>
      </w:r>
    </w:p>
    <w:p w14:paraId="08D61D53" w14:textId="77777777" w:rsidR="00105BA3" w:rsidRDefault="00105BA3" w:rsidP="008320FA">
      <w:pPr>
        <w:numPr>
          <w:ilvl w:val="0"/>
          <w:numId w:val="28"/>
        </w:numPr>
        <w:spacing w:before="120"/>
        <w:jc w:val="both"/>
      </w:pPr>
      <w:r>
        <w:t>Ignore empty lines in the team’s output</w:t>
      </w:r>
    </w:p>
    <w:p w14:paraId="192FBADE" w14:textId="77777777" w:rsidR="00333184" w:rsidRDefault="00703EDE" w:rsidP="00333184">
      <w:pPr>
        <w:spacing w:before="240"/>
        <w:ind w:firstLine="810"/>
        <w:jc w:val="both"/>
      </w:pPr>
      <w:r>
        <w:t>The above choices are mutually exclusive; there is no way to combine the options (see the term “simple”, above).    The simple PC</w:t>
      </w:r>
      <w:r w:rsidRPr="00703EDE">
        <w:rPr>
          <w:vertAlign w:val="superscript"/>
        </w:rPr>
        <w:t>2</w:t>
      </w:r>
      <w:r>
        <w:t xml:space="preserve"> validator also separately supports the ability to specify </w:t>
      </w:r>
      <w:r w:rsidR="00D24960">
        <w:t>whether the validator should or should not</w:t>
      </w:r>
      <w:r>
        <w:t xml:space="preserve"> ignore character case (upper vs. lower) in the team’s output</w:t>
      </w:r>
      <w:r w:rsidR="00D24960">
        <w:t>,</w:t>
      </w:r>
      <w:r w:rsidR="00495453">
        <w:t xml:space="preserve"> by checking the corresponding box</w:t>
      </w:r>
      <w:r w:rsidR="00554961">
        <w:t xml:space="preserve"> shown on the above screen</w:t>
      </w:r>
      <w:r>
        <w:t>.</w:t>
      </w:r>
    </w:p>
    <w:p w14:paraId="57209596" w14:textId="77777777" w:rsidR="00703EDE" w:rsidRDefault="00703EDE" w:rsidP="0081297D">
      <w:pPr>
        <w:keepNext/>
        <w:keepLines/>
        <w:spacing w:before="360"/>
        <w:ind w:firstLine="360"/>
        <w:jc w:val="both"/>
        <w:rPr>
          <w:rFonts w:ascii="Arial" w:hAnsi="Arial" w:cs="Arial"/>
          <w:b/>
          <w:u w:val="single"/>
        </w:rPr>
      </w:pPr>
      <w:r>
        <w:rPr>
          <w:rFonts w:ascii="Arial" w:hAnsi="Arial" w:cs="Arial"/>
          <w:b/>
          <w:u w:val="single"/>
        </w:rPr>
        <w:t>E.2.2  The CLICS Validator</w:t>
      </w:r>
    </w:p>
    <w:p w14:paraId="18178B83" w14:textId="3C6405F4" w:rsidR="00495453" w:rsidRDefault="00703EDE">
      <w:pPr>
        <w:spacing w:before="240"/>
        <w:ind w:firstLine="720"/>
        <w:jc w:val="both"/>
      </w:pPr>
      <w:r>
        <w:t>PC</w:t>
      </w:r>
      <w:r w:rsidRPr="00333184">
        <w:rPr>
          <w:vertAlign w:val="superscript"/>
        </w:rPr>
        <w:t>2</w:t>
      </w:r>
      <w:r>
        <w:t xml:space="preserve"> supports an implementation of the </w:t>
      </w:r>
      <w:r w:rsidR="00333184">
        <w:t xml:space="preserve">default </w:t>
      </w:r>
      <w:r>
        <w:t xml:space="preserve">validator defined by the CLICS CCS specification, found at </w:t>
      </w:r>
      <w:ins w:id="9441" w:author="John Clevenger [2]" w:date="2022-06-15T16:59:00Z">
        <w:r w:rsidR="006058BB">
          <w:fldChar w:fldCharType="begin"/>
        </w:r>
        <w:r w:rsidR="006058BB">
          <w:instrText xml:space="preserve"> HYPERLINK "https://icpc.io/problem-package-format/spec/output_validators" </w:instrText>
        </w:r>
        <w:r w:rsidR="006058BB">
          <w:fldChar w:fldCharType="separate"/>
        </w:r>
        <w:r w:rsidR="006058BB" w:rsidRPr="006058BB">
          <w:rPr>
            <w:rStyle w:val="Hyperlink"/>
          </w:rPr>
          <w:t>https://icpc.io/problem-package-format/spec/output_validators</w:t>
        </w:r>
        <w:r w:rsidR="006058BB">
          <w:fldChar w:fldCharType="end"/>
        </w:r>
      </w:ins>
      <w:del w:id="9442" w:author="John Clevenger [2]" w:date="2022-06-15T16:58:00Z">
        <w:r w:rsidR="00D06049" w:rsidDel="006058BB">
          <w:fldChar w:fldCharType="begin"/>
        </w:r>
        <w:r w:rsidR="00D06049" w:rsidDel="006058BB">
          <w:delInstrText xml:space="preserve"> HYPERLINK "https://clics.ecs.baylor.edu/index.php/Problem_format%23Output_Validators" </w:delInstrText>
        </w:r>
        <w:r w:rsidR="00D06049" w:rsidDel="006058BB">
          <w:fldChar w:fldCharType="separate"/>
        </w:r>
      </w:del>
      <w:r w:rsidR="005A0BAC">
        <w:rPr>
          <w:b/>
          <w:bCs/>
        </w:rPr>
        <w:t>Error! Hyperlink reference not valid.</w:t>
      </w:r>
      <w:del w:id="9443" w:author="John Clevenger [2]" w:date="2022-06-15T16:58:00Z">
        <w:r w:rsidR="00D06049" w:rsidDel="006058BB">
          <w:rPr>
            <w:rStyle w:val="Hyperlink"/>
          </w:rPr>
          <w:fldChar w:fldCharType="end"/>
        </w:r>
      </w:del>
      <w:r w:rsidR="00495453">
        <w:t>.  This is the validator typically used at the ICPC World Finals.</w:t>
      </w:r>
    </w:p>
    <w:p w14:paraId="5A4FE945" w14:textId="417E1A1C" w:rsidR="00495453" w:rsidRDefault="00D800AF">
      <w:pPr>
        <w:spacing w:before="240"/>
        <w:ind w:firstLine="720"/>
        <w:jc w:val="both"/>
      </w:pPr>
      <w:r>
        <w:rPr>
          <w:noProof/>
        </w:rPr>
        <w:drawing>
          <wp:anchor distT="0" distB="0" distL="114300" distR="114300" simplePos="0" relativeHeight="251609088" behindDoc="0" locked="0" layoutInCell="1" allowOverlap="1" wp14:anchorId="7CB92870" wp14:editId="41AC1218">
            <wp:simplePos x="0" y="0"/>
            <wp:positionH relativeFrom="column">
              <wp:posOffset>508000</wp:posOffset>
            </wp:positionH>
            <wp:positionV relativeFrom="paragraph">
              <wp:posOffset>714375</wp:posOffset>
            </wp:positionV>
            <wp:extent cx="5031740" cy="4501515"/>
            <wp:effectExtent l="0" t="0" r="0" b="0"/>
            <wp:wrapTopAndBottom/>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5031740" cy="450151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53">
        <w:t>The following screen shows the options available when the CLICS Validator implementation is selected:</w:t>
      </w:r>
    </w:p>
    <w:p w14:paraId="46B4DD40" w14:textId="4B817BFB" w:rsidR="003B7FC3" w:rsidRDefault="00495453" w:rsidP="004F36D8">
      <w:pPr>
        <w:spacing w:before="240"/>
        <w:ind w:firstLine="720"/>
        <w:jc w:val="both"/>
      </w:pPr>
      <w:r>
        <w:lastRenderedPageBreak/>
        <w:t>Checking the “Case-sensitive” checkbox causes the PC</w:t>
      </w:r>
      <w:r w:rsidRPr="00495453">
        <w:rPr>
          <w:vertAlign w:val="superscript"/>
        </w:rPr>
        <w:t>2</w:t>
      </w:r>
      <w:r w:rsidR="003B7FC3">
        <w:t xml:space="preserve"> </w:t>
      </w:r>
      <w:r>
        <w:t xml:space="preserve">CLICS Validator to reject submissions which do not match the judge’s answer in character case (if the box is unchecked, the </w:t>
      </w:r>
      <w:r w:rsidR="003B7FC3">
        <w:t>v</w:t>
      </w:r>
      <w:r>
        <w:t xml:space="preserve">alidator will </w:t>
      </w:r>
      <w:r w:rsidR="00554961">
        <w:t>judge</w:t>
      </w:r>
      <w:r>
        <w:t xml:space="preserve"> </w:t>
      </w:r>
      <w:r w:rsidR="003B7FC3">
        <w:t xml:space="preserve">a submission as “correct” if the only differences are </w:t>
      </w:r>
      <w:r>
        <w:t xml:space="preserve">in </w:t>
      </w:r>
      <w:r w:rsidR="003B7FC3">
        <w:t>character case).</w:t>
      </w:r>
    </w:p>
    <w:p w14:paraId="2398AA48" w14:textId="77777777" w:rsidR="00333184" w:rsidRDefault="00495453">
      <w:pPr>
        <w:spacing w:before="240"/>
        <w:ind w:firstLine="720"/>
        <w:jc w:val="both"/>
      </w:pPr>
      <w:r>
        <w:t>Checking the “Space-sensitive” checkbox causes the validator to require that spacing in the team’</w:t>
      </w:r>
      <w:r w:rsidR="003B7FC3">
        <w:t>s</w:t>
      </w:r>
      <w:r>
        <w:t xml:space="preserve"> output </w:t>
      </w:r>
      <w:r w:rsidR="003B7FC3">
        <w:t xml:space="preserve">exactly </w:t>
      </w:r>
      <w:r>
        <w:t>match that of the judge’s answer; if the box is unchecked then the validator essentially “tokenizes” the team’s output, ignoring whitespace, and compares the resulting tokens with those found in the judge’s answer file.</w:t>
      </w:r>
    </w:p>
    <w:p w14:paraId="32C95151" w14:textId="77777777" w:rsidR="003B7FC3" w:rsidRDefault="003B7FC3">
      <w:pPr>
        <w:spacing w:before="240"/>
        <w:ind w:firstLine="720"/>
        <w:jc w:val="both"/>
      </w:pPr>
      <w:r>
        <w:t xml:space="preserve">Checking the “Float relative tolerance” checkbox allows the Contest Administrator to specify a </w:t>
      </w:r>
      <w:r>
        <w:rPr>
          <w:i/>
        </w:rPr>
        <w:t xml:space="preserve">relative tolerance </w:t>
      </w:r>
      <w:r>
        <w:t>for floating point values in the team’s output; if a floating point value in the team’s output is within the specified relative tolerance of the corresponding value in the judge’s answer, the team value is accepted as correct.   The relative tolerance value is a percentage, represented as a decimal value between zero and one with “1” representing 100%; for example, specifying a float relative tolerance of 0.1 indicates that the team’s output will be accepted if it is within 10% of the judge’s answer.</w:t>
      </w:r>
    </w:p>
    <w:p w14:paraId="70415D00" w14:textId="77777777" w:rsidR="003B7FC3" w:rsidRDefault="003B7FC3" w:rsidP="003B7FC3">
      <w:pPr>
        <w:spacing w:before="240"/>
        <w:ind w:firstLine="720"/>
        <w:jc w:val="both"/>
      </w:pPr>
      <w:r>
        <w:t xml:space="preserve">Checking the “Float absolute tolerance” checkbox allows the Contest Administrator to specify an </w:t>
      </w:r>
      <w:r>
        <w:rPr>
          <w:i/>
        </w:rPr>
        <w:t xml:space="preserve">absolute tolerance </w:t>
      </w:r>
      <w:r>
        <w:t>for floating point values in the team’s output; if a floating point value in the team’s output is within the specified absolute tolerance of the corresponding value in the judge’s answer, the team value is accepted as correct.   For example, specifying a float absolute tolerance of 2 indicates that the team’s output will be accepted if it is within 2 units of the judge’s answer.</w:t>
      </w:r>
    </w:p>
    <w:p w14:paraId="1699BB45" w14:textId="77777777" w:rsidR="003B7FC3" w:rsidRPr="003B7FC3" w:rsidRDefault="003B7FC3" w:rsidP="003B7FC3">
      <w:pPr>
        <w:spacing w:before="240"/>
        <w:ind w:firstLine="720"/>
        <w:jc w:val="both"/>
      </w:pPr>
      <w:r>
        <w:t xml:space="preserve">The interpretation of </w:t>
      </w:r>
      <w:r w:rsidR="000A3C93">
        <w:t xml:space="preserve">combining </w:t>
      </w:r>
      <w:r>
        <w:t xml:space="preserve">float absolute and relative tolerances is that if </w:t>
      </w:r>
      <w:r w:rsidRPr="00726900">
        <w:rPr>
          <w:i/>
        </w:rPr>
        <w:t>both</w:t>
      </w:r>
      <w:r>
        <w:t xml:space="preserve"> are specified, then the team’s output value is accepted as correct if it lies </w:t>
      </w:r>
      <w:r w:rsidR="00726900">
        <w:rPr>
          <w:i/>
        </w:rPr>
        <w:t xml:space="preserve">either </w:t>
      </w:r>
      <w:r>
        <w:t xml:space="preserve">within the specified float absolute tolerance </w:t>
      </w:r>
      <w:r>
        <w:rPr>
          <w:i/>
        </w:rPr>
        <w:t xml:space="preserve">or </w:t>
      </w:r>
      <w:r w:rsidR="00726900">
        <w:t xml:space="preserve">within </w:t>
      </w:r>
      <w:r>
        <w:t xml:space="preserve">the specified float relative tolerance.  </w:t>
      </w:r>
      <w:r w:rsidR="00726900">
        <w:t>(This matches the CLICS Default Validator specification).</w:t>
      </w:r>
    </w:p>
    <w:p w14:paraId="22B1F9B2" w14:textId="77777777" w:rsidR="00333184" w:rsidRDefault="00333184" w:rsidP="0081297D">
      <w:pPr>
        <w:keepNext/>
        <w:keepLines/>
        <w:spacing w:before="360"/>
        <w:ind w:firstLine="360"/>
        <w:jc w:val="both"/>
        <w:rPr>
          <w:rFonts w:ascii="Arial" w:hAnsi="Arial" w:cs="Arial"/>
          <w:b/>
          <w:u w:val="single"/>
        </w:rPr>
      </w:pPr>
      <w:r>
        <w:rPr>
          <w:rFonts w:ascii="Arial" w:hAnsi="Arial" w:cs="Arial"/>
          <w:b/>
          <w:u w:val="single"/>
        </w:rPr>
        <w:t>E.2.3  Custom (User-supplied) Validators</w:t>
      </w:r>
    </w:p>
    <w:p w14:paraId="20C4DAE9" w14:textId="77777777" w:rsidR="00481474" w:rsidRDefault="00333184">
      <w:pPr>
        <w:spacing w:before="240"/>
        <w:ind w:firstLine="720"/>
        <w:jc w:val="both"/>
      </w:pPr>
      <w:r>
        <w:t>The third validator option is to use a separate external program as the validator.</w:t>
      </w:r>
      <w:r w:rsidR="00D24960">
        <w:rPr>
          <w:rStyle w:val="FootnoteReference"/>
        </w:rPr>
        <w:footnoteReference w:id="65"/>
      </w:r>
      <w:r w:rsidR="00481474">
        <w:t xml:space="preserve">  </w:t>
      </w:r>
      <w:r w:rsidR="003027C4">
        <w:t xml:space="preserve">In order </w:t>
      </w:r>
      <w:r w:rsidR="00D24960">
        <w:t>to use this option</w:t>
      </w:r>
      <w:r w:rsidR="003027C4">
        <w:t xml:space="preserve"> the Contest Administrator must specify three things:</w:t>
      </w:r>
    </w:p>
    <w:p w14:paraId="3B0EEDCB" w14:textId="77777777" w:rsidR="003027C4" w:rsidRDefault="003027C4" w:rsidP="008320FA">
      <w:pPr>
        <w:numPr>
          <w:ilvl w:val="0"/>
          <w:numId w:val="29"/>
        </w:numPr>
        <w:spacing w:before="120"/>
        <w:ind w:left="907"/>
        <w:jc w:val="both"/>
      </w:pPr>
      <w:r>
        <w:t xml:space="preserve">The full path to the external </w:t>
      </w:r>
      <w:r w:rsidR="00C169C3">
        <w:t xml:space="preserve">validator </w:t>
      </w:r>
      <w:r>
        <w:t>program file (the executable program, script, etc.)</w:t>
      </w:r>
    </w:p>
    <w:p w14:paraId="46C553B8" w14:textId="77777777" w:rsidR="003027C4" w:rsidRDefault="00C169C3" w:rsidP="008320FA">
      <w:pPr>
        <w:numPr>
          <w:ilvl w:val="0"/>
          <w:numId w:val="29"/>
        </w:numPr>
        <w:spacing w:before="120"/>
        <w:ind w:left="907"/>
        <w:jc w:val="both"/>
      </w:pPr>
      <w:r>
        <w:t>The command line which is used to invoke the external validator program, and</w:t>
      </w:r>
    </w:p>
    <w:p w14:paraId="1B29A4EB" w14:textId="77777777" w:rsidR="00C169C3" w:rsidRDefault="00C169C3" w:rsidP="008320FA">
      <w:pPr>
        <w:numPr>
          <w:ilvl w:val="0"/>
          <w:numId w:val="29"/>
        </w:numPr>
        <w:spacing w:before="120"/>
        <w:ind w:left="907"/>
        <w:jc w:val="both"/>
      </w:pPr>
      <w:r>
        <w:t xml:space="preserve">An indication of the </w:t>
      </w:r>
      <w:r>
        <w:rPr>
          <w:i/>
        </w:rPr>
        <w:t xml:space="preserve">interface convention </w:t>
      </w:r>
      <w:r>
        <w:t>used by the external validator program (that is, the specification of how the validator interfaces with PC</w:t>
      </w:r>
      <w:r w:rsidRPr="00652186">
        <w:rPr>
          <w:vertAlign w:val="superscript"/>
        </w:rPr>
        <w:t>2</w:t>
      </w:r>
      <w:r>
        <w:t xml:space="preserve"> both to get its input and to return its output). </w:t>
      </w:r>
    </w:p>
    <w:p w14:paraId="27A89481" w14:textId="77777777" w:rsidR="00D24960" w:rsidRDefault="00D24960" w:rsidP="00D24960">
      <w:pPr>
        <w:spacing w:before="240"/>
        <w:ind w:firstLine="720"/>
        <w:jc w:val="both"/>
      </w:pPr>
      <w:r>
        <w:t xml:space="preserve">The following screen shows a contest problem </w:t>
      </w:r>
      <w:r w:rsidR="00ED55BB">
        <w:t>being c</w:t>
      </w:r>
      <w:r>
        <w:t xml:space="preserve">onfigured to use a custom validator.  </w:t>
      </w:r>
    </w:p>
    <w:p w14:paraId="0955D722" w14:textId="2CB8B34C" w:rsidR="00D24960" w:rsidRPr="00D24960" w:rsidRDefault="00A92296" w:rsidP="00ED55BB">
      <w:pPr>
        <w:spacing w:before="360"/>
        <w:ind w:firstLine="720"/>
        <w:jc w:val="both"/>
      </w:pPr>
      <w:r>
        <w:rPr>
          <w:noProof/>
        </w:rPr>
        <w:lastRenderedPageBreak/>
        <w:drawing>
          <wp:anchor distT="0" distB="0" distL="114300" distR="114300" simplePos="0" relativeHeight="251613184" behindDoc="0" locked="0" layoutInCell="1" allowOverlap="1" wp14:anchorId="57571B0F" wp14:editId="69D31B74">
            <wp:simplePos x="0" y="0"/>
            <wp:positionH relativeFrom="column">
              <wp:posOffset>450850</wp:posOffset>
            </wp:positionH>
            <wp:positionV relativeFrom="paragraph">
              <wp:posOffset>24130</wp:posOffset>
            </wp:positionV>
            <wp:extent cx="5038090" cy="4507230"/>
            <wp:effectExtent l="0" t="0" r="0" b="0"/>
            <wp:wrapTopAndBottom/>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tretch>
                      <a:fillRect/>
                    </a:stretch>
                  </pic:blipFill>
                  <pic:spPr bwMode="auto">
                    <a:xfrm>
                      <a:off x="0" y="0"/>
                      <a:ext cx="5038090" cy="4507230"/>
                    </a:xfrm>
                    <a:prstGeom prst="rect">
                      <a:avLst/>
                    </a:prstGeom>
                    <a:noFill/>
                    <a:ln>
                      <a:noFill/>
                    </a:ln>
                  </pic:spPr>
                </pic:pic>
              </a:graphicData>
            </a:graphic>
            <wp14:sizeRelH relativeFrom="page">
              <wp14:pctWidth>0</wp14:pctWidth>
            </wp14:sizeRelH>
            <wp14:sizeRelV relativeFrom="page">
              <wp14:pctHeight>0</wp14:pctHeight>
            </wp14:sizeRelV>
          </wp:anchor>
        </w:drawing>
      </w:r>
      <w:r w:rsidR="00D24960">
        <w:t xml:space="preserve">In </w:t>
      </w:r>
      <w:r w:rsidR="00FC113B">
        <w:t>the</w:t>
      </w:r>
      <w:r w:rsidR="00D24960">
        <w:t xml:space="preserve"> example</w:t>
      </w:r>
      <w:r w:rsidR="00FC113B">
        <w:t xml:space="preserve"> shown above </w:t>
      </w:r>
      <w:r w:rsidR="00D24960">
        <w:t xml:space="preserve">the validator program is </w:t>
      </w:r>
      <w:r w:rsidR="00ED55BB">
        <w:t>an executable file named “</w:t>
      </w:r>
      <w:del w:id="9444" w:author="John Buck [2]" w:date="2023-11-05T08:04:00Z">
        <w:r w:rsidR="00ED55BB" w:rsidRPr="00ED55BB" w:rsidDel="00E36E96">
          <w:rPr>
            <w:rFonts w:ascii="Arial" w:hAnsi="Arial" w:cs="Arial"/>
            <w:b/>
            <w:sz w:val="22"/>
            <w:szCs w:val="22"/>
          </w:rPr>
          <w:delText>MyValidator.exe</w:delText>
        </w:r>
      </w:del>
      <w:ins w:id="9445" w:author="John Buck [2]" w:date="2023-11-05T08:04:00Z">
        <w:r w:rsidR="00E36E96">
          <w:rPr>
            <w:rFonts w:ascii="Arial" w:hAnsi="Arial" w:cs="Arial"/>
            <w:b/>
            <w:sz w:val="22"/>
            <w:szCs w:val="22"/>
          </w:rPr>
          <w:t>val</w:t>
        </w:r>
      </w:ins>
      <w:r w:rsidR="00ED55BB">
        <w:t>”</w:t>
      </w:r>
      <w:r w:rsidR="00D24960">
        <w:t xml:space="preserve"> </w:t>
      </w:r>
      <w:r w:rsidR="00ED55BB">
        <w:t xml:space="preserve">which has been </w:t>
      </w:r>
      <w:r w:rsidR="00D24960">
        <w:t>written to use the “</w:t>
      </w:r>
      <w:r w:rsidR="00ED55BB">
        <w:t xml:space="preserve">CLICS </w:t>
      </w:r>
      <w:r w:rsidR="00D24960">
        <w:t>Validator Interface”</w:t>
      </w:r>
      <w:r w:rsidR="00585045">
        <w:t xml:space="preserve"> convention and</w:t>
      </w:r>
      <w:r w:rsidR="00D24960">
        <w:t xml:space="preserve"> is invoked using the following command line</w:t>
      </w:r>
      <w:r w:rsidR="00585045">
        <w:t>:</w:t>
      </w:r>
    </w:p>
    <w:p w14:paraId="3D2AE4A8" w14:textId="0D486CD8" w:rsidR="00D24960" w:rsidRPr="00B67E35" w:rsidRDefault="00ED55BB" w:rsidP="00B67E35">
      <w:pPr>
        <w:spacing w:before="240"/>
        <w:ind w:firstLine="360"/>
        <w:jc w:val="both"/>
        <w:rPr>
          <w:rFonts w:ascii="Courier New" w:hAnsi="Courier New" w:cs="Courier New"/>
          <w:b/>
          <w:sz w:val="22"/>
          <w:szCs w:val="22"/>
        </w:rPr>
      </w:pPr>
      <w:r>
        <w:rPr>
          <w:rFonts w:ascii="Courier New" w:hAnsi="Courier New" w:cs="Courier New"/>
          <w:b/>
          <w:sz w:val="22"/>
          <w:szCs w:val="22"/>
        </w:rPr>
        <w:t>{:validator} {:infile</w:t>
      </w:r>
      <w:ins w:id="9446" w:author="John Clevenger [2]" w:date="2022-12-15T16:53:00Z">
        <w:r w:rsidR="00952F62">
          <w:rPr>
            <w:rFonts w:ascii="Courier New" w:hAnsi="Courier New" w:cs="Courier New"/>
            <w:b/>
            <w:sz w:val="22"/>
            <w:szCs w:val="22"/>
          </w:rPr>
          <w:t>name</w:t>
        </w:r>
      </w:ins>
      <w:r>
        <w:rPr>
          <w:rFonts w:ascii="Courier New" w:hAnsi="Courier New" w:cs="Courier New"/>
          <w:b/>
          <w:sz w:val="22"/>
          <w:szCs w:val="22"/>
        </w:rPr>
        <w:t>}</w:t>
      </w:r>
      <w:r w:rsidR="00B67E35">
        <w:rPr>
          <w:rFonts w:ascii="Courier New" w:hAnsi="Courier New" w:cs="Courier New"/>
          <w:b/>
          <w:sz w:val="22"/>
          <w:szCs w:val="22"/>
        </w:rPr>
        <w:t xml:space="preserve"> {:ansfile</w:t>
      </w:r>
      <w:ins w:id="9447" w:author="John Clevenger [2]" w:date="2022-12-15T16:53:00Z">
        <w:r w:rsidR="00952F62">
          <w:rPr>
            <w:rFonts w:ascii="Courier New" w:hAnsi="Courier New" w:cs="Courier New"/>
            <w:b/>
            <w:sz w:val="22"/>
            <w:szCs w:val="22"/>
          </w:rPr>
          <w:t>name</w:t>
        </w:r>
      </w:ins>
      <w:r w:rsidR="00B67E35">
        <w:rPr>
          <w:rFonts w:ascii="Courier New" w:hAnsi="Courier New" w:cs="Courier New"/>
          <w:b/>
          <w:sz w:val="22"/>
          <w:szCs w:val="22"/>
        </w:rPr>
        <w:t>} {:</w:t>
      </w:r>
      <w:r>
        <w:rPr>
          <w:rFonts w:ascii="Courier New" w:hAnsi="Courier New" w:cs="Courier New"/>
          <w:b/>
          <w:sz w:val="22"/>
          <w:szCs w:val="22"/>
        </w:rPr>
        <w:t>feedbackdir</w:t>
      </w:r>
      <w:r w:rsidR="00B67E35">
        <w:rPr>
          <w:rFonts w:ascii="Courier New" w:hAnsi="Courier New" w:cs="Courier New"/>
          <w:b/>
          <w:sz w:val="22"/>
          <w:szCs w:val="22"/>
        </w:rPr>
        <w:t xml:space="preserve">} </w:t>
      </w:r>
      <w:r w:rsidR="004F36D8">
        <w:rPr>
          <w:rFonts w:ascii="Courier New" w:hAnsi="Courier New" w:cs="Courier New"/>
          <w:b/>
          <w:sz w:val="22"/>
          <w:szCs w:val="22"/>
        </w:rPr>
        <w:t>my</w:t>
      </w:r>
      <w:ins w:id="9448" w:author="John Buck [2]" w:date="2023-11-05T08:05:00Z">
        <w:r w:rsidR="00E36E96">
          <w:rPr>
            <w:rFonts w:ascii="Courier New" w:hAnsi="Courier New" w:cs="Courier New"/>
            <w:b/>
            <w:sz w:val="22"/>
            <w:szCs w:val="22"/>
          </w:rPr>
          <w:t>o</w:t>
        </w:r>
      </w:ins>
      <w:del w:id="9449" w:author="John Buck [2]" w:date="2023-11-05T08:05:00Z">
        <w:r w:rsidR="004F36D8" w:rsidDel="00E36E96">
          <w:rPr>
            <w:rFonts w:ascii="Courier New" w:hAnsi="Courier New" w:cs="Courier New"/>
            <w:b/>
            <w:sz w:val="22"/>
            <w:szCs w:val="22"/>
          </w:rPr>
          <w:delText>O</w:delText>
        </w:r>
      </w:del>
      <w:r w:rsidR="004F36D8">
        <w:rPr>
          <w:rFonts w:ascii="Courier New" w:hAnsi="Courier New" w:cs="Courier New"/>
          <w:b/>
          <w:sz w:val="22"/>
          <w:szCs w:val="22"/>
        </w:rPr>
        <w:t>pt</w:t>
      </w:r>
      <w:r>
        <w:rPr>
          <w:rFonts w:ascii="Courier New" w:hAnsi="Courier New" w:cs="Courier New"/>
          <w:b/>
          <w:sz w:val="22"/>
          <w:szCs w:val="22"/>
        </w:rPr>
        <w:t>=</w:t>
      </w:r>
      <w:del w:id="9450" w:author="John Buck [2]" w:date="2023-11-05T08:05:00Z">
        <w:r w:rsidDel="00E36E96">
          <w:rPr>
            <w:rFonts w:ascii="Courier New" w:hAnsi="Courier New" w:cs="Courier New"/>
            <w:b/>
            <w:sz w:val="22"/>
            <w:szCs w:val="22"/>
          </w:rPr>
          <w:delText>9</w:delText>
        </w:r>
      </w:del>
      <w:r>
        <w:rPr>
          <w:rFonts w:ascii="Courier New" w:hAnsi="Courier New" w:cs="Courier New"/>
          <w:b/>
          <w:sz w:val="22"/>
          <w:szCs w:val="22"/>
        </w:rPr>
        <w:t>9</w:t>
      </w:r>
    </w:p>
    <w:p w14:paraId="3192C870" w14:textId="34BC064A" w:rsidR="00ED55BB" w:rsidRDefault="00ED55BB" w:rsidP="00407929">
      <w:pPr>
        <w:spacing w:before="240"/>
        <w:ind w:firstLine="720"/>
        <w:jc w:val="both"/>
      </w:pPr>
      <w:r>
        <w:t>“</w:t>
      </w:r>
      <w:r w:rsidR="006D3EF9">
        <w:rPr>
          <w:rFonts w:ascii="Courier New" w:hAnsi="Courier New" w:cs="Courier New"/>
          <w:b/>
          <w:sz w:val="22"/>
          <w:szCs w:val="22"/>
        </w:rPr>
        <w:t>m</w:t>
      </w:r>
      <w:r w:rsidR="004F36D8">
        <w:rPr>
          <w:rFonts w:ascii="Courier New" w:hAnsi="Courier New" w:cs="Courier New"/>
          <w:b/>
          <w:sz w:val="22"/>
          <w:szCs w:val="22"/>
        </w:rPr>
        <w:t>y</w:t>
      </w:r>
      <w:ins w:id="9451" w:author="John Buck [2]" w:date="2023-11-05T08:05:00Z">
        <w:r w:rsidR="00E36E96">
          <w:rPr>
            <w:rFonts w:ascii="Courier New" w:hAnsi="Courier New" w:cs="Courier New"/>
            <w:b/>
            <w:sz w:val="22"/>
            <w:szCs w:val="22"/>
          </w:rPr>
          <w:t>o</w:t>
        </w:r>
      </w:ins>
      <w:del w:id="9452" w:author="John Buck [2]" w:date="2023-11-05T08:05:00Z">
        <w:r w:rsidR="004F36D8" w:rsidDel="00E36E96">
          <w:rPr>
            <w:rFonts w:ascii="Courier New" w:hAnsi="Courier New" w:cs="Courier New"/>
            <w:b/>
            <w:sz w:val="22"/>
            <w:szCs w:val="22"/>
          </w:rPr>
          <w:delText>O</w:delText>
        </w:r>
      </w:del>
      <w:r w:rsidR="004F36D8">
        <w:rPr>
          <w:rFonts w:ascii="Courier New" w:hAnsi="Courier New" w:cs="Courier New"/>
          <w:b/>
          <w:sz w:val="22"/>
          <w:szCs w:val="22"/>
        </w:rPr>
        <w:t>pt</w:t>
      </w:r>
      <w:r w:rsidRPr="00ED55BB">
        <w:rPr>
          <w:rFonts w:ascii="Courier New" w:hAnsi="Courier New" w:cs="Courier New"/>
          <w:b/>
          <w:sz w:val="22"/>
          <w:szCs w:val="22"/>
        </w:rPr>
        <w:t>=</w:t>
      </w:r>
      <w:del w:id="9453" w:author="John Buck [2]" w:date="2023-11-05T08:05:00Z">
        <w:r w:rsidRPr="00ED55BB" w:rsidDel="00E36E96">
          <w:rPr>
            <w:rFonts w:ascii="Courier New" w:hAnsi="Courier New" w:cs="Courier New"/>
            <w:b/>
            <w:sz w:val="22"/>
            <w:szCs w:val="22"/>
          </w:rPr>
          <w:delText>9</w:delText>
        </w:r>
      </w:del>
      <w:r w:rsidRPr="00ED55BB">
        <w:rPr>
          <w:rFonts w:ascii="Courier New" w:hAnsi="Courier New" w:cs="Courier New"/>
          <w:b/>
          <w:sz w:val="22"/>
          <w:szCs w:val="22"/>
        </w:rPr>
        <w:t>9</w:t>
      </w:r>
      <w:r>
        <w:t xml:space="preserve">” is an argument that the </w:t>
      </w:r>
      <w:del w:id="9454" w:author="John Buck [2]" w:date="2023-11-05T08:05:00Z">
        <w:r w:rsidRPr="00ED55BB" w:rsidDel="00E36E96">
          <w:rPr>
            <w:rFonts w:ascii="Arial" w:hAnsi="Arial" w:cs="Arial"/>
            <w:b/>
            <w:sz w:val="22"/>
            <w:szCs w:val="22"/>
          </w:rPr>
          <w:delText>MyValidator.exe</w:delText>
        </w:r>
      </w:del>
      <w:ins w:id="9455" w:author="John Buck [2]" w:date="2023-11-05T08:05:00Z">
        <w:r w:rsidR="00E36E96">
          <w:rPr>
            <w:rFonts w:ascii="Arial" w:hAnsi="Arial" w:cs="Arial"/>
            <w:b/>
            <w:sz w:val="22"/>
            <w:szCs w:val="22"/>
          </w:rPr>
          <w:t>v</w:t>
        </w:r>
      </w:ins>
      <w:ins w:id="9456" w:author="John Buck [2]" w:date="2023-11-05T08:06:00Z">
        <w:r w:rsidR="00E36E96">
          <w:rPr>
            <w:rFonts w:ascii="Arial" w:hAnsi="Arial" w:cs="Arial"/>
            <w:b/>
            <w:sz w:val="22"/>
            <w:szCs w:val="22"/>
          </w:rPr>
          <w:t>al</w:t>
        </w:r>
      </w:ins>
      <w:r>
        <w:t xml:space="preserve"> program is expected to accept and process (along with the substituted values of the other command parameters, described below).</w:t>
      </w:r>
    </w:p>
    <w:p w14:paraId="67204E7F" w14:textId="77777777" w:rsidR="00D24960" w:rsidRDefault="00C7711D" w:rsidP="00407929">
      <w:pPr>
        <w:spacing w:before="240"/>
        <w:ind w:firstLine="720"/>
        <w:jc w:val="both"/>
      </w:pPr>
      <w:r>
        <w:t xml:space="preserve">The </w:t>
      </w:r>
      <w:r w:rsidRPr="00C7711D">
        <w:rPr>
          <w:rFonts w:ascii="Arial" w:hAnsi="Arial" w:cs="Arial"/>
          <w:b/>
          <w:sz w:val="20"/>
        </w:rPr>
        <w:t>Choose</w:t>
      </w:r>
      <w:r>
        <w:rPr>
          <w:rFonts w:ascii="Arial" w:hAnsi="Arial" w:cs="Arial"/>
          <w:b/>
          <w:sz w:val="20"/>
        </w:rPr>
        <w:t>…</w:t>
      </w:r>
      <w:r>
        <w:t xml:space="preserve"> button can be used to navigate to and select the program to be used as the custom validator; it will automatically insert the full path to the selected program </w:t>
      </w:r>
      <w:r w:rsidR="0012658B">
        <w:t xml:space="preserve">file </w:t>
      </w:r>
      <w:r>
        <w:t xml:space="preserve">into the </w:t>
      </w:r>
      <w:r w:rsidRPr="00C7711D">
        <w:rPr>
          <w:rFonts w:ascii="Arial" w:hAnsi="Arial" w:cs="Arial"/>
          <w:b/>
          <w:sz w:val="20"/>
        </w:rPr>
        <w:t>Validator program</w:t>
      </w:r>
      <w:r>
        <w:t xml:space="preserve"> textbox.  If the program name is instead typed directly into the </w:t>
      </w:r>
      <w:r w:rsidRPr="00C7711D">
        <w:rPr>
          <w:rFonts w:ascii="Arial" w:hAnsi="Arial" w:cs="Arial"/>
          <w:b/>
          <w:sz w:val="20"/>
        </w:rPr>
        <w:t>Validator program</w:t>
      </w:r>
      <w:r>
        <w:t xml:space="preserve"> textbox, be sure to include the </w:t>
      </w:r>
      <w:r>
        <w:rPr>
          <w:i/>
        </w:rPr>
        <w:t xml:space="preserve">full path to the program </w:t>
      </w:r>
      <w:r>
        <w:t xml:space="preserve">as part of the program name.  </w:t>
      </w:r>
      <w:r w:rsidR="00585045">
        <w:t>S</w:t>
      </w:r>
      <w:r w:rsidR="00585045" w:rsidRPr="00D24960">
        <w:t>e</w:t>
      </w:r>
      <w:r w:rsidR="00585045">
        <w:t xml:space="preserve">e the following sections for </w:t>
      </w:r>
      <w:r w:rsidR="00585045" w:rsidRPr="00D24960">
        <w:t>explanation</w:t>
      </w:r>
      <w:r w:rsidR="00585045">
        <w:t xml:space="preserve">s of validator interfaces and of </w:t>
      </w:r>
      <w:r>
        <w:t>the fields in the above command.</w:t>
      </w:r>
    </w:p>
    <w:p w14:paraId="5D7047DC" w14:textId="77777777" w:rsidR="00481474" w:rsidRDefault="0057696E" w:rsidP="006D3EF9">
      <w:pPr>
        <w:keepNext/>
        <w:keepLines/>
        <w:spacing w:before="360"/>
        <w:jc w:val="both"/>
        <w:rPr>
          <w:rFonts w:ascii="Arial" w:hAnsi="Arial" w:cs="Arial"/>
          <w:b/>
          <w:u w:val="single"/>
        </w:rPr>
      </w:pPr>
      <w:r>
        <w:rPr>
          <w:rFonts w:ascii="Arial" w:hAnsi="Arial" w:cs="Arial"/>
          <w:b/>
          <w:u w:val="single"/>
        </w:rPr>
        <w:t>E</w:t>
      </w:r>
      <w:r w:rsidR="00585045">
        <w:rPr>
          <w:rFonts w:ascii="Arial" w:hAnsi="Arial" w:cs="Arial"/>
          <w:b/>
          <w:u w:val="single"/>
        </w:rPr>
        <w:t>.3</w:t>
      </w:r>
      <w:r w:rsidR="00481474">
        <w:rPr>
          <w:rFonts w:ascii="Arial" w:hAnsi="Arial" w:cs="Arial"/>
          <w:b/>
          <w:u w:val="single"/>
        </w:rPr>
        <w:t xml:space="preserve">   </w:t>
      </w:r>
      <w:r w:rsidR="00585045">
        <w:rPr>
          <w:rFonts w:ascii="Arial" w:hAnsi="Arial" w:cs="Arial"/>
          <w:b/>
          <w:u w:val="single"/>
        </w:rPr>
        <w:t xml:space="preserve">Custom </w:t>
      </w:r>
      <w:r w:rsidR="00481474">
        <w:rPr>
          <w:rFonts w:ascii="Arial" w:hAnsi="Arial" w:cs="Arial"/>
          <w:b/>
          <w:u w:val="single"/>
        </w:rPr>
        <w:t>Validator</w:t>
      </w:r>
      <w:r w:rsidR="00585045">
        <w:rPr>
          <w:rFonts w:ascii="Arial" w:hAnsi="Arial" w:cs="Arial"/>
          <w:b/>
          <w:u w:val="single"/>
        </w:rPr>
        <w:t xml:space="preserve"> Invocation Command Lines</w:t>
      </w:r>
    </w:p>
    <w:p w14:paraId="3781A813" w14:textId="77777777" w:rsidR="0001013B" w:rsidRDefault="00C7711D">
      <w:pPr>
        <w:spacing w:before="240"/>
        <w:ind w:firstLine="720"/>
        <w:jc w:val="both"/>
      </w:pPr>
      <w:r>
        <w:t>The Contest Administrator enters the command to be used by PC</w:t>
      </w:r>
      <w:r>
        <w:rPr>
          <w:vertAlign w:val="superscript"/>
        </w:rPr>
        <w:t>2</w:t>
      </w:r>
      <w:r>
        <w:t xml:space="preserve"> to invoke the validator into </w:t>
      </w:r>
      <w:r w:rsidR="00481474">
        <w:t xml:space="preserve">the </w:t>
      </w:r>
      <w:r w:rsidR="00481474">
        <w:rPr>
          <w:rFonts w:ascii="Arial" w:hAnsi="Arial" w:cs="Arial"/>
          <w:b/>
          <w:bCs/>
          <w:sz w:val="20"/>
        </w:rPr>
        <w:t>Validator Command Line</w:t>
      </w:r>
      <w:r w:rsidR="00481474">
        <w:t xml:space="preserve"> textbox</w:t>
      </w:r>
      <w:r>
        <w:t>.</w:t>
      </w:r>
      <w:r w:rsidR="00481474">
        <w:t xml:space="preserve">  </w:t>
      </w:r>
      <w:r w:rsidR="0001013B">
        <w:t xml:space="preserve">Following the execution of the team’s program on each </w:t>
      </w:r>
      <w:r w:rsidR="0001013B">
        <w:lastRenderedPageBreak/>
        <w:t>judge’s data set configured in the contest problem, the system immediately invokes the specified validator command just as if the command had been typed at a console window on the host platform.</w:t>
      </w:r>
    </w:p>
    <w:p w14:paraId="0419C2FD" w14:textId="2E5FA42B" w:rsidR="00481474" w:rsidRDefault="0001013B">
      <w:pPr>
        <w:spacing w:before="240"/>
        <w:ind w:firstLine="720"/>
        <w:jc w:val="both"/>
      </w:pPr>
      <w:r>
        <w:t>The Validator Command</w:t>
      </w:r>
      <w:r w:rsidR="00481474">
        <w:t xml:space="preserve"> can include </w:t>
      </w:r>
      <w:r w:rsidR="00481474">
        <w:rPr>
          <w:i/>
          <w:iCs/>
        </w:rPr>
        <w:t>parameter substitutions</w:t>
      </w:r>
      <w:r w:rsidR="00481474">
        <w:t xml:space="preserve"> similar to those allowed when configuring languages. As when defining </w:t>
      </w:r>
      <w:r w:rsidR="00FE67A4">
        <w:t xml:space="preserve">contest </w:t>
      </w:r>
      <w:r w:rsidR="00481474">
        <w:t>languages, parameter substitutions are indicated by a set of matching curly braces with a colon as the first character and containing a substitution keyword</w:t>
      </w:r>
      <w:r w:rsidR="00D256DF">
        <w:t>;</w:t>
      </w:r>
      <w:r w:rsidR="00481474">
        <w:t xml:space="preserve"> for example</w:t>
      </w:r>
      <w:del w:id="9457" w:author="John Clevenger [2]" w:date="2022-06-15T17:00:00Z">
        <w:r w:rsidR="00D256DF" w:rsidDel="006058BB">
          <w:delText>:</w:delText>
        </w:r>
        <w:r w:rsidR="00481474" w:rsidDel="006058BB">
          <w:delText xml:space="preserve">  </w:delText>
        </w:r>
        <w:r w:rsidR="00481474" w:rsidDel="006058BB">
          <w:rPr>
            <w:rFonts w:ascii="Arial" w:hAnsi="Arial" w:cs="Arial"/>
            <w:b/>
            <w:bCs/>
            <w:sz w:val="20"/>
          </w:rPr>
          <w:delText>{</w:delText>
        </w:r>
      </w:del>
      <w:ins w:id="9458" w:author="John Clevenger [2]" w:date="2022-06-15T17:00:00Z">
        <w:r w:rsidR="006058BB">
          <w:t xml:space="preserve">: </w:t>
        </w:r>
        <w:r w:rsidR="006058BB" w:rsidRPr="006058BB">
          <w:rPr>
            <w:b/>
            <w:bCs/>
            <w:rPrChange w:id="9459" w:author="John Clevenger [2]" w:date="2022-06-15T17:00:00Z">
              <w:rPr/>
            </w:rPrChange>
          </w:rPr>
          <w:t>{</w:t>
        </w:r>
      </w:ins>
      <w:r w:rsidR="00481474" w:rsidRPr="006058BB">
        <w:rPr>
          <w:rFonts w:ascii="Arial" w:hAnsi="Arial" w:cs="Arial"/>
          <w:b/>
          <w:bCs/>
          <w:sz w:val="20"/>
        </w:rPr>
        <w:t>:infile}</w:t>
      </w:r>
      <w:r w:rsidR="00481474">
        <w:t xml:space="preserve">  The following table shows the substitutions which will be </w:t>
      </w:r>
      <w:r w:rsidR="00F05394">
        <w:t>applied to the command line</w:t>
      </w:r>
      <w:r w:rsidR="00481474">
        <w:t xml:space="preserve"> by PC</w:t>
      </w:r>
      <w:r w:rsidR="00481474">
        <w:rPr>
          <w:vertAlign w:val="superscript"/>
        </w:rPr>
        <w:t>2</w:t>
      </w:r>
      <w:r w:rsidR="00481474">
        <w:t xml:space="preserve"> prior to invoking the validator:</w:t>
      </w:r>
    </w:p>
    <w:p w14:paraId="6B5A0E78" w14:textId="77777777" w:rsidR="00481474" w:rsidRDefault="00481474">
      <w:pPr>
        <w:spacing w:before="240"/>
        <w:ind w:firstLine="720"/>
        <w:jc w:val="both"/>
      </w:pPr>
    </w:p>
    <w:tbl>
      <w:tblPr>
        <w:tblW w:w="80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000" w:firstRow="0" w:lastRow="0" w:firstColumn="0" w:lastColumn="0" w:noHBand="0" w:noVBand="0"/>
      </w:tblPr>
      <w:tblGrid>
        <w:gridCol w:w="1683"/>
        <w:gridCol w:w="6376"/>
      </w:tblGrid>
      <w:tr w:rsidR="00481474" w14:paraId="3357A05A" w14:textId="77777777" w:rsidTr="00B67E35">
        <w:trPr>
          <w:cantSplit/>
          <w:trHeight w:val="593"/>
          <w:tblHeader/>
          <w:jc w:val="center"/>
        </w:trPr>
        <w:tc>
          <w:tcPr>
            <w:tcW w:w="1683" w:type="dxa"/>
            <w:vAlign w:val="center"/>
          </w:tcPr>
          <w:p w14:paraId="78E9F206" w14:textId="77777777" w:rsidR="00481474" w:rsidRDefault="00481474">
            <w:pPr>
              <w:jc w:val="center"/>
              <w:rPr>
                <w:b/>
                <w:sz w:val="26"/>
              </w:rPr>
            </w:pPr>
            <w:r>
              <w:rPr>
                <w:b/>
                <w:sz w:val="26"/>
              </w:rPr>
              <w:t>Keyword</w:t>
            </w:r>
          </w:p>
        </w:tc>
        <w:tc>
          <w:tcPr>
            <w:tcW w:w="6376" w:type="dxa"/>
            <w:vAlign w:val="center"/>
          </w:tcPr>
          <w:p w14:paraId="41F6C7B1" w14:textId="77777777" w:rsidR="00481474" w:rsidRDefault="00481474">
            <w:pPr>
              <w:jc w:val="center"/>
              <w:rPr>
                <w:b/>
                <w:sz w:val="26"/>
              </w:rPr>
            </w:pPr>
            <w:r>
              <w:rPr>
                <w:b/>
                <w:sz w:val="26"/>
              </w:rPr>
              <w:t>Meaning</w:t>
            </w:r>
          </w:p>
        </w:tc>
      </w:tr>
      <w:tr w:rsidR="00481474" w14:paraId="3856961B" w14:textId="77777777" w:rsidTr="00B67E35">
        <w:trPr>
          <w:cantSplit/>
          <w:trHeight w:val="825"/>
          <w:jc w:val="center"/>
        </w:trPr>
        <w:tc>
          <w:tcPr>
            <w:tcW w:w="1683" w:type="dxa"/>
            <w:vAlign w:val="center"/>
          </w:tcPr>
          <w:p w14:paraId="43AF685F" w14:textId="77777777" w:rsidR="00481474" w:rsidRDefault="00481474">
            <w:pPr>
              <w:jc w:val="center"/>
              <w:rPr>
                <w:rFonts w:ascii="Courier New" w:hAnsi="Courier New" w:cs="Courier New"/>
                <w:b/>
                <w:bCs/>
                <w:sz w:val="22"/>
              </w:rPr>
            </w:pPr>
            <w:r>
              <w:rPr>
                <w:rFonts w:ascii="Courier New" w:hAnsi="Courier New" w:cs="Courier New"/>
                <w:b/>
                <w:bCs/>
                <w:sz w:val="22"/>
              </w:rPr>
              <w:t>validator</w:t>
            </w:r>
          </w:p>
        </w:tc>
        <w:tc>
          <w:tcPr>
            <w:tcW w:w="6376" w:type="dxa"/>
            <w:vAlign w:val="center"/>
          </w:tcPr>
          <w:p w14:paraId="3B43EFE2" w14:textId="77777777" w:rsidR="00481474" w:rsidRDefault="00481474" w:rsidP="00B41F71">
            <w:pPr>
              <w:jc w:val="both"/>
            </w:pPr>
            <w:r>
              <w:t xml:space="preserve">Represents the file name given in the </w:t>
            </w:r>
            <w:r>
              <w:rPr>
                <w:rFonts w:ascii="Arial" w:hAnsi="Arial" w:cs="Arial"/>
                <w:b/>
                <w:bCs/>
                <w:sz w:val="20"/>
              </w:rPr>
              <w:t>Validator Program</w:t>
            </w:r>
            <w:r>
              <w:t xml:space="preserve"> box.  </w:t>
            </w:r>
          </w:p>
        </w:tc>
      </w:tr>
      <w:tr w:rsidR="00481474" w14:paraId="4877E8AB" w14:textId="77777777" w:rsidTr="00B67E35">
        <w:trPr>
          <w:cantSplit/>
          <w:trHeight w:val="288"/>
          <w:jc w:val="center"/>
        </w:trPr>
        <w:tc>
          <w:tcPr>
            <w:tcW w:w="1683" w:type="dxa"/>
            <w:vAlign w:val="center"/>
          </w:tcPr>
          <w:p w14:paraId="6CC95DF3" w14:textId="70AA1557" w:rsidR="00481474" w:rsidRDefault="00481474">
            <w:pPr>
              <w:jc w:val="center"/>
              <w:rPr>
                <w:rFonts w:ascii="Courier New" w:hAnsi="Courier New"/>
                <w:b/>
                <w:sz w:val="22"/>
              </w:rPr>
            </w:pPr>
            <w:r>
              <w:rPr>
                <w:rFonts w:ascii="Courier New" w:hAnsi="Courier New"/>
                <w:b/>
                <w:sz w:val="22"/>
              </w:rPr>
              <w:t>infile</w:t>
            </w:r>
            <w:ins w:id="9460" w:author="John Clevenger [2]" w:date="2022-12-15T16:49:00Z">
              <w:r w:rsidR="00952F62">
                <w:rPr>
                  <w:rFonts w:ascii="Courier New" w:hAnsi="Courier New"/>
                  <w:b/>
                  <w:sz w:val="22"/>
                </w:rPr>
                <w:t>name</w:t>
              </w:r>
            </w:ins>
          </w:p>
        </w:tc>
        <w:tc>
          <w:tcPr>
            <w:tcW w:w="6376" w:type="dxa"/>
            <w:vAlign w:val="center"/>
          </w:tcPr>
          <w:p w14:paraId="042632CF" w14:textId="77777777" w:rsidR="00481474" w:rsidRDefault="00481474">
            <w:pPr>
              <w:jc w:val="both"/>
            </w:pPr>
            <w:r>
              <w:t>Represents the problem data input file as configured in the problem.</w:t>
            </w:r>
            <w:r w:rsidR="00B41F71">
              <w:t xml:space="preserve">  (If the problem was configured with multiple input data files then this represents the specific data file used during the execution of the team program which produced the output to be validated.)</w:t>
            </w:r>
          </w:p>
        </w:tc>
      </w:tr>
      <w:tr w:rsidR="00481474" w14:paraId="620BE133" w14:textId="77777777" w:rsidTr="00B67E35">
        <w:trPr>
          <w:cantSplit/>
          <w:trHeight w:val="576"/>
          <w:jc w:val="center"/>
        </w:trPr>
        <w:tc>
          <w:tcPr>
            <w:tcW w:w="1683" w:type="dxa"/>
            <w:vAlign w:val="center"/>
          </w:tcPr>
          <w:p w14:paraId="3B25CE2D" w14:textId="77777777" w:rsidR="00481474" w:rsidRDefault="00481474">
            <w:pPr>
              <w:jc w:val="center"/>
              <w:rPr>
                <w:rFonts w:ascii="Courier New" w:hAnsi="Courier New" w:cs="Courier New"/>
                <w:b/>
                <w:sz w:val="22"/>
              </w:rPr>
            </w:pPr>
            <w:r>
              <w:rPr>
                <w:rFonts w:ascii="Courier New" w:hAnsi="Courier New" w:cs="Courier New"/>
                <w:b/>
                <w:bCs/>
                <w:sz w:val="22"/>
              </w:rPr>
              <w:t>outfile</w:t>
            </w:r>
          </w:p>
        </w:tc>
        <w:tc>
          <w:tcPr>
            <w:tcW w:w="6376" w:type="dxa"/>
            <w:vAlign w:val="center"/>
          </w:tcPr>
          <w:p w14:paraId="346356F6" w14:textId="77777777" w:rsidR="00481474" w:rsidRDefault="00481474">
            <w:pPr>
              <w:jc w:val="both"/>
            </w:pPr>
            <w:r>
              <w:t xml:space="preserve">Represents the output sent to </w:t>
            </w:r>
            <w:r>
              <w:rPr>
                <w:i/>
                <w:iCs/>
              </w:rPr>
              <w:t>stdout</w:t>
            </w:r>
            <w:r>
              <w:t xml:space="preserve"> by the team program when it was executed by the judge</w:t>
            </w:r>
            <w:r w:rsidR="00B41F71">
              <w:t xml:space="preserve"> using the current input data file</w:t>
            </w:r>
            <w:r>
              <w:t>.</w:t>
            </w:r>
          </w:p>
        </w:tc>
      </w:tr>
      <w:tr w:rsidR="00481474" w14:paraId="3E11C7A6" w14:textId="77777777" w:rsidTr="00B67E35">
        <w:trPr>
          <w:cantSplit/>
          <w:trHeight w:val="576"/>
          <w:jc w:val="center"/>
        </w:trPr>
        <w:tc>
          <w:tcPr>
            <w:tcW w:w="1683" w:type="dxa"/>
            <w:vAlign w:val="center"/>
          </w:tcPr>
          <w:p w14:paraId="7CCB4674" w14:textId="21A129A7" w:rsidR="00481474" w:rsidRDefault="00481474">
            <w:pPr>
              <w:jc w:val="center"/>
              <w:rPr>
                <w:rFonts w:ascii="Courier New" w:hAnsi="Courier New" w:cs="Courier New"/>
                <w:b/>
                <w:bCs/>
                <w:sz w:val="22"/>
              </w:rPr>
            </w:pPr>
            <w:r>
              <w:rPr>
                <w:rFonts w:ascii="Courier New" w:hAnsi="Courier New" w:cs="Courier New"/>
                <w:b/>
                <w:bCs/>
                <w:sz w:val="22"/>
              </w:rPr>
              <w:t>ansfile</w:t>
            </w:r>
            <w:ins w:id="9461" w:author="John Clevenger [2]" w:date="2022-12-15T16:49:00Z">
              <w:r w:rsidR="00952F62">
                <w:rPr>
                  <w:rFonts w:ascii="Courier New" w:hAnsi="Courier New" w:cs="Courier New"/>
                  <w:b/>
                  <w:bCs/>
                  <w:sz w:val="22"/>
                </w:rPr>
                <w:t>name</w:t>
              </w:r>
            </w:ins>
          </w:p>
        </w:tc>
        <w:tc>
          <w:tcPr>
            <w:tcW w:w="6376" w:type="dxa"/>
            <w:vAlign w:val="center"/>
          </w:tcPr>
          <w:p w14:paraId="1D5AC3AF" w14:textId="77777777" w:rsidR="00481474" w:rsidRDefault="00481474">
            <w:pPr>
              <w:jc w:val="both"/>
            </w:pPr>
            <w:r>
              <w:t xml:space="preserve">Represents the judge’s answer file </w:t>
            </w:r>
            <w:r w:rsidR="00B41F71">
              <w:t xml:space="preserve">corresponding to the current input data file, </w:t>
            </w:r>
            <w:r>
              <w:t>as configured in problem.</w:t>
            </w:r>
          </w:p>
        </w:tc>
      </w:tr>
      <w:tr w:rsidR="00481474" w14:paraId="3EB64196" w14:textId="77777777" w:rsidTr="00B67E35">
        <w:trPr>
          <w:cantSplit/>
          <w:trHeight w:val="576"/>
          <w:jc w:val="center"/>
        </w:trPr>
        <w:tc>
          <w:tcPr>
            <w:tcW w:w="1683" w:type="dxa"/>
            <w:vAlign w:val="center"/>
          </w:tcPr>
          <w:p w14:paraId="4B24F230" w14:textId="77777777" w:rsidR="00481474" w:rsidRDefault="00481474">
            <w:pPr>
              <w:jc w:val="center"/>
              <w:rPr>
                <w:rFonts w:ascii="Courier New" w:hAnsi="Courier New" w:cs="Courier New"/>
                <w:b/>
                <w:bCs/>
                <w:sz w:val="22"/>
              </w:rPr>
            </w:pPr>
            <w:r>
              <w:rPr>
                <w:rFonts w:ascii="Courier New" w:hAnsi="Courier New" w:cs="Courier New"/>
                <w:b/>
                <w:bCs/>
                <w:sz w:val="22"/>
              </w:rPr>
              <w:t>resfile</w:t>
            </w:r>
          </w:p>
        </w:tc>
        <w:tc>
          <w:tcPr>
            <w:tcW w:w="6376" w:type="dxa"/>
            <w:vAlign w:val="center"/>
          </w:tcPr>
          <w:p w14:paraId="636BEED5" w14:textId="77777777" w:rsidR="00481474" w:rsidRDefault="00481474" w:rsidP="00B41F71">
            <w:pPr>
              <w:jc w:val="both"/>
            </w:pPr>
            <w:r>
              <w:t xml:space="preserve">Specifies the name of the file into which </w:t>
            </w:r>
            <w:r w:rsidR="00B41F71">
              <w:t>a</w:t>
            </w:r>
            <w:r>
              <w:t xml:space="preserve"> validator </w:t>
            </w:r>
            <w:r w:rsidR="00B41F71">
              <w:t>is expected to</w:t>
            </w:r>
            <w:r>
              <w:t xml:space="preserve"> place an XML representation of the </w:t>
            </w:r>
            <w:r w:rsidR="00B41F71">
              <w:t xml:space="preserve">validator result </w:t>
            </w:r>
            <w:r w:rsidR="00174AF9">
              <w:t>judgment</w:t>
            </w:r>
            <w:r w:rsidR="00B41F71">
              <w:t xml:space="preserve"> (used with PC</w:t>
            </w:r>
            <w:r w:rsidR="00B41F71" w:rsidRPr="00B41F71">
              <w:rPr>
                <w:vertAlign w:val="superscript"/>
              </w:rPr>
              <w:t>2</w:t>
            </w:r>
            <w:r w:rsidR="00B41F71">
              <w:t xml:space="preserve"> Interface Standard validators; see below).</w:t>
            </w:r>
          </w:p>
        </w:tc>
      </w:tr>
      <w:tr w:rsidR="00B41F71" w14:paraId="757EC513" w14:textId="77777777" w:rsidTr="00B67E35">
        <w:trPr>
          <w:cantSplit/>
          <w:trHeight w:val="576"/>
          <w:jc w:val="center"/>
        </w:trPr>
        <w:tc>
          <w:tcPr>
            <w:tcW w:w="1683" w:type="dxa"/>
            <w:vAlign w:val="center"/>
          </w:tcPr>
          <w:p w14:paraId="70FEFA05" w14:textId="77777777" w:rsidR="00B41F71" w:rsidRDefault="00B41F71">
            <w:pPr>
              <w:jc w:val="center"/>
              <w:rPr>
                <w:rFonts w:ascii="Courier New" w:hAnsi="Courier New" w:cs="Courier New"/>
                <w:b/>
                <w:bCs/>
                <w:sz w:val="22"/>
              </w:rPr>
            </w:pPr>
            <w:r>
              <w:rPr>
                <w:rFonts w:ascii="Courier New" w:hAnsi="Courier New" w:cs="Courier New"/>
                <w:b/>
                <w:bCs/>
                <w:sz w:val="22"/>
              </w:rPr>
              <w:t>feedbackDir</w:t>
            </w:r>
          </w:p>
        </w:tc>
        <w:tc>
          <w:tcPr>
            <w:tcW w:w="6376" w:type="dxa"/>
            <w:vAlign w:val="center"/>
          </w:tcPr>
          <w:p w14:paraId="00CA8C8E" w14:textId="77777777" w:rsidR="00B41F71" w:rsidRDefault="00B41F71" w:rsidP="00B41F71">
            <w:pPr>
              <w:jc w:val="both"/>
            </w:pPr>
            <w:r>
              <w:t>Specifies the name of a directory into which the validator may write feedback information (used with CLICS Interface Standard validators; see below).</w:t>
            </w:r>
          </w:p>
        </w:tc>
      </w:tr>
    </w:tbl>
    <w:p w14:paraId="1B5B7187" w14:textId="17F986EF" w:rsidR="00B67E35" w:rsidRDefault="00B67E35" w:rsidP="00B67E35">
      <w:pPr>
        <w:spacing w:before="360"/>
        <w:ind w:firstLine="720"/>
        <w:jc w:val="both"/>
      </w:pPr>
      <w:r>
        <w:t>Note that while the example in the previous section uses an existing program (</w:t>
      </w:r>
      <w:r>
        <w:rPr>
          <w:iCs/>
        </w:rPr>
        <w:t xml:space="preserve">the program </w:t>
      </w:r>
      <w:del w:id="9462" w:author="John Buck [2]" w:date="2023-11-05T08:06:00Z">
        <w:r w:rsidR="00ED55BB" w:rsidRPr="00ED55BB" w:rsidDel="00E36E96">
          <w:rPr>
            <w:rFonts w:ascii="Arial" w:hAnsi="Arial" w:cs="Arial"/>
            <w:b/>
            <w:sz w:val="22"/>
            <w:szCs w:val="22"/>
          </w:rPr>
          <w:delText>MyValidator.exe</w:delText>
        </w:r>
      </w:del>
      <w:ins w:id="9463" w:author="John Buck [2]" w:date="2023-11-05T08:06:00Z">
        <w:r w:rsidR="00E36E96">
          <w:rPr>
            <w:rFonts w:ascii="Arial" w:hAnsi="Arial" w:cs="Arial"/>
            <w:b/>
            <w:sz w:val="22"/>
            <w:szCs w:val="22"/>
          </w:rPr>
          <w:t>val</w:t>
        </w:r>
      </w:ins>
      <w:r>
        <w:t xml:space="preserve">) as the “validator program”, it is not a requirement that the “validator program” </w:t>
      </w:r>
      <w:del w:id="9464" w:author="John Clevenger [2]" w:date="2022-06-15T17:00:00Z">
        <w:r w:rsidDel="006058BB">
          <w:delText>actually be</w:delText>
        </w:r>
      </w:del>
      <w:ins w:id="9465" w:author="John Clevenger [2]" w:date="2022-06-15T17:00:00Z">
        <w:r w:rsidR="006058BB">
          <w:t>be</w:t>
        </w:r>
      </w:ins>
      <w:r>
        <w:t xml:space="preserve"> an executable program, nor is it a requirement that the item listed in the </w:t>
      </w:r>
      <w:r w:rsidRPr="00B67E35">
        <w:rPr>
          <w:rFonts w:ascii="Arial" w:hAnsi="Arial" w:cs="Arial"/>
          <w:b/>
          <w:bCs/>
          <w:sz w:val="20"/>
        </w:rPr>
        <w:t>Validator program</w:t>
      </w:r>
      <w:r>
        <w:t xml:space="preserve"> field actually be what gets invoked via the </w:t>
      </w:r>
      <w:r w:rsidRPr="00B67E35">
        <w:rPr>
          <w:rFonts w:ascii="Arial" w:hAnsi="Arial" w:cs="Arial"/>
          <w:b/>
          <w:bCs/>
          <w:sz w:val="20"/>
        </w:rPr>
        <w:t>Validator Command Line</w:t>
      </w:r>
      <w:r>
        <w:t xml:space="preserve">.  As an example, the “validator program” file might be a text file containing a set of “rules” describing how to determine the correctness of a team’s output, and </w:t>
      </w:r>
      <w:del w:id="9466" w:author="John Clevenger [2]" w:date="2022-06-15T17:01:00Z">
        <w:r w:rsidDel="006058BB">
          <w:delText>a completely separate</w:delText>
        </w:r>
      </w:del>
      <w:ins w:id="9467" w:author="John Clevenger [2]" w:date="2022-06-15T17:01:00Z">
        <w:r w:rsidR="006058BB">
          <w:t>a separate</w:t>
        </w:r>
      </w:ins>
      <w:r>
        <w:t xml:space="preserve"> program could be invoked via the </w:t>
      </w:r>
      <w:r>
        <w:rPr>
          <w:rFonts w:ascii="Arial" w:hAnsi="Arial" w:cs="Arial"/>
          <w:b/>
          <w:bCs/>
          <w:sz w:val="20"/>
        </w:rPr>
        <w:t>Validator Command Line</w:t>
      </w:r>
      <w:r>
        <w:t xml:space="preserve"> entry, perhaps passing the “validator program” file as a parameter.</w:t>
      </w:r>
      <w:r>
        <w:rPr>
          <w:rStyle w:val="FootnoteReference"/>
        </w:rPr>
        <w:footnoteReference w:id="66"/>
      </w:r>
      <w:r>
        <w:t xml:space="preserve">  </w:t>
      </w:r>
    </w:p>
    <w:p w14:paraId="1E1EFE38" w14:textId="77777777" w:rsidR="00B67E35" w:rsidRDefault="00B67E35" w:rsidP="00B67E35">
      <w:pPr>
        <w:spacing w:before="240"/>
        <w:ind w:firstLine="720"/>
        <w:jc w:val="both"/>
      </w:pPr>
      <w:r>
        <w:t>For example, su</w:t>
      </w:r>
      <w:r w:rsidR="00CF7DD6">
        <w:t>ppose a contest problem requires</w:t>
      </w:r>
      <w:r>
        <w:t xml:space="preserve"> teams to write a program to generate output which conformed to a set of lexical rules.   If there existed a program named “</w:t>
      </w:r>
      <w:r>
        <w:rPr>
          <w:i/>
          <w:iCs/>
        </w:rPr>
        <w:t>analyze</w:t>
      </w:r>
      <w:r>
        <w:t xml:space="preserve">” </w:t>
      </w:r>
      <w:r>
        <w:lastRenderedPageBreak/>
        <w:t xml:space="preserve">which performed lexical analysis of the contents of a file according to a set of rules specified in another file, then the Contest Administrator might create an appropriate set of rules (the rules to which the team program’s output must conform) in a file named </w:t>
      </w:r>
      <w:r>
        <w:rPr>
          <w:rFonts w:ascii="Arial" w:hAnsi="Arial" w:cs="Arial"/>
          <w:b/>
          <w:bCs/>
          <w:sz w:val="20"/>
        </w:rPr>
        <w:t>rules.dat</w:t>
      </w:r>
      <w:r>
        <w:t xml:space="preserve">, select </w:t>
      </w:r>
      <w:r>
        <w:rPr>
          <w:rFonts w:ascii="Arial" w:hAnsi="Arial" w:cs="Arial"/>
          <w:b/>
          <w:bCs/>
          <w:sz w:val="20"/>
        </w:rPr>
        <w:t>rules.dat</w:t>
      </w:r>
      <w:r>
        <w:t xml:space="preserve"> as the “</w:t>
      </w:r>
      <w:r>
        <w:rPr>
          <w:rFonts w:ascii="Arial" w:hAnsi="Arial" w:cs="Arial"/>
          <w:b/>
          <w:bCs/>
          <w:sz w:val="20"/>
        </w:rPr>
        <w:t>Validator Program</w:t>
      </w:r>
      <w:r>
        <w:t xml:space="preserve">” file, and then specify the following as the </w:t>
      </w:r>
      <w:r>
        <w:rPr>
          <w:rFonts w:ascii="Arial" w:hAnsi="Arial" w:cs="Arial"/>
          <w:b/>
          <w:bCs/>
          <w:sz w:val="20"/>
        </w:rPr>
        <w:t>Validator Command Line</w:t>
      </w:r>
      <w:r>
        <w:t xml:space="preserve"> entry:</w:t>
      </w:r>
    </w:p>
    <w:p w14:paraId="260B6A56" w14:textId="77777777" w:rsidR="00B67E35" w:rsidRDefault="00B67E35" w:rsidP="00B67E35">
      <w:pPr>
        <w:spacing w:before="120"/>
        <w:ind w:firstLine="1440"/>
        <w:rPr>
          <w:rFonts w:ascii="Courier New" w:hAnsi="Courier New" w:cs="Courier New"/>
          <w:b/>
          <w:bCs/>
          <w:sz w:val="22"/>
        </w:rPr>
      </w:pPr>
      <w:r>
        <w:rPr>
          <w:rFonts w:ascii="Courier New" w:hAnsi="Courier New" w:cs="Courier New"/>
          <w:b/>
          <w:bCs/>
          <w:sz w:val="22"/>
        </w:rPr>
        <w:t xml:space="preserve">analyze  {:validator} {:outfile}  </w:t>
      </w:r>
    </w:p>
    <w:p w14:paraId="1EFB1D5E" w14:textId="77777777" w:rsidR="00B67E35" w:rsidRDefault="00B67E35" w:rsidP="006D3EF9">
      <w:pPr>
        <w:spacing w:before="120"/>
        <w:ind w:firstLine="720"/>
      </w:pPr>
      <w:r>
        <w:t xml:space="preserve">This would invoke </w:t>
      </w:r>
      <w:r w:rsidRPr="006D3EF9">
        <w:rPr>
          <w:rFonts w:ascii="Courier New" w:hAnsi="Courier New" w:cs="Courier New"/>
          <w:b/>
          <w:bCs/>
          <w:sz w:val="22"/>
        </w:rPr>
        <w:t>analyze</w:t>
      </w:r>
      <w:r>
        <w:t xml:space="preserve"> as the program to be executed during the validation step, passing it </w:t>
      </w:r>
      <w:r>
        <w:rPr>
          <w:rFonts w:ascii="Arial" w:hAnsi="Arial" w:cs="Arial"/>
          <w:b/>
          <w:bCs/>
          <w:sz w:val="20"/>
        </w:rPr>
        <w:t>rules.dat</w:t>
      </w:r>
      <w:r>
        <w:t xml:space="preserve"> and the team output file as input.  (What </w:t>
      </w:r>
      <w:r w:rsidRPr="006D3EF9">
        <w:rPr>
          <w:rFonts w:ascii="Courier New" w:hAnsi="Courier New" w:cs="Courier New"/>
          <w:b/>
          <w:bCs/>
          <w:sz w:val="22"/>
        </w:rPr>
        <w:t>analyze</w:t>
      </w:r>
      <w:r>
        <w:t xml:space="preserve"> would do with this is left as an exercise for the reader – but see the following section.)</w:t>
      </w:r>
    </w:p>
    <w:p w14:paraId="22A25480" w14:textId="77777777" w:rsidR="00481474" w:rsidRDefault="00ED55BB" w:rsidP="0001013B">
      <w:pPr>
        <w:spacing w:before="240"/>
        <w:ind w:firstLine="720"/>
        <w:jc w:val="both"/>
      </w:pPr>
      <w:r>
        <w:t xml:space="preserve">One special case applies to the invocation of validators:  if the name of the </w:t>
      </w:r>
      <w:r w:rsidR="00652186">
        <w:t>V</w:t>
      </w:r>
      <w:r>
        <w:t>alidator program ends with “</w:t>
      </w:r>
      <w:r w:rsidRPr="00652186">
        <w:rPr>
          <w:rFonts w:ascii="Courier New" w:hAnsi="Courier New" w:cs="Courier New"/>
          <w:b/>
          <w:sz w:val="20"/>
        </w:rPr>
        <w:t>.jar</w:t>
      </w:r>
      <w:r>
        <w:t>”, PC</w:t>
      </w:r>
      <w:r w:rsidRPr="00652186">
        <w:rPr>
          <w:vertAlign w:val="superscript"/>
        </w:rPr>
        <w:t>2</w:t>
      </w:r>
      <w:r>
        <w:t xml:space="preserve"> assumes it represents a “runnable JAR file” – that is, a JAR file containing a </w:t>
      </w:r>
      <w:r w:rsidR="00D331E4">
        <w:t>Manifest entry listing the main method in the JAR – and the system automatically prepends “</w:t>
      </w:r>
      <w:r w:rsidR="00D331E4" w:rsidRPr="00652186">
        <w:rPr>
          <w:rFonts w:ascii="Courier New" w:hAnsi="Courier New" w:cs="Courier New"/>
          <w:b/>
          <w:sz w:val="20"/>
        </w:rPr>
        <w:t>java –jar</w:t>
      </w:r>
      <w:r w:rsidR="00D331E4">
        <w:t xml:space="preserve"> ” to the front of the command, causing the JAR file to be properly executed.  In all other cases the system simply </w:t>
      </w:r>
      <w:r w:rsidR="00652186">
        <w:t>invokes the specified Validator program as if the Validator Command Line had been typed at a console.</w:t>
      </w:r>
    </w:p>
    <w:p w14:paraId="48907290" w14:textId="77777777" w:rsidR="00481474" w:rsidRDefault="0057696E" w:rsidP="00407929">
      <w:pPr>
        <w:spacing w:before="240"/>
        <w:jc w:val="both"/>
        <w:rPr>
          <w:rFonts w:ascii="Arial" w:hAnsi="Arial" w:cs="Arial"/>
          <w:b/>
          <w:u w:val="single"/>
        </w:rPr>
      </w:pPr>
      <w:r>
        <w:rPr>
          <w:rFonts w:ascii="Arial" w:hAnsi="Arial" w:cs="Arial"/>
          <w:b/>
          <w:u w:val="single"/>
        </w:rPr>
        <w:t>E</w:t>
      </w:r>
      <w:r w:rsidR="00585045">
        <w:rPr>
          <w:rFonts w:ascii="Arial" w:hAnsi="Arial" w:cs="Arial"/>
          <w:b/>
          <w:u w:val="single"/>
        </w:rPr>
        <w:t>.</w:t>
      </w:r>
      <w:r w:rsidR="008159BC">
        <w:rPr>
          <w:rFonts w:ascii="Arial" w:hAnsi="Arial" w:cs="Arial"/>
          <w:b/>
          <w:u w:val="single"/>
        </w:rPr>
        <w:t>4</w:t>
      </w:r>
      <w:r w:rsidR="00585045">
        <w:rPr>
          <w:rFonts w:ascii="Arial" w:hAnsi="Arial" w:cs="Arial"/>
          <w:b/>
          <w:u w:val="single"/>
        </w:rPr>
        <w:t xml:space="preserve">   Custom </w:t>
      </w:r>
      <w:r w:rsidR="00481474">
        <w:rPr>
          <w:rFonts w:ascii="Arial" w:hAnsi="Arial" w:cs="Arial"/>
          <w:b/>
          <w:u w:val="single"/>
        </w:rPr>
        <w:t>Validator</w:t>
      </w:r>
      <w:r w:rsidR="00585045">
        <w:rPr>
          <w:rFonts w:ascii="Arial" w:hAnsi="Arial" w:cs="Arial"/>
          <w:b/>
          <w:u w:val="single"/>
        </w:rPr>
        <w:t xml:space="preserve"> Interfaces</w:t>
      </w:r>
    </w:p>
    <w:p w14:paraId="6887E3C3" w14:textId="77777777" w:rsidR="00481474" w:rsidRDefault="00481474">
      <w:pPr>
        <w:spacing w:before="240"/>
        <w:ind w:firstLine="720"/>
        <w:jc w:val="both"/>
      </w:pPr>
      <w:r>
        <w:t xml:space="preserve">In order to support the use of </w:t>
      </w:r>
      <w:r w:rsidR="008159BC">
        <w:t>custom</w:t>
      </w:r>
      <w:r>
        <w:t xml:space="preserve"> validators</w:t>
      </w:r>
      <w:r w:rsidR="00BE681D">
        <w:t xml:space="preserve"> in a Contest Control System</w:t>
      </w:r>
      <w:r w:rsidR="00F964D0">
        <w:t xml:space="preserve"> (CCS)</w:t>
      </w:r>
      <w:r>
        <w:t xml:space="preserve">, it </w:t>
      </w:r>
      <w:r w:rsidR="008159BC">
        <w:t>is necessary to define a set of conventions</w:t>
      </w:r>
      <w:r>
        <w:t xml:space="preserve"> for interfacing </w:t>
      </w:r>
      <w:r w:rsidR="003E7560">
        <w:t>such</w:t>
      </w:r>
      <w:r w:rsidR="008159BC">
        <w:t xml:space="preserve"> </w:t>
      </w:r>
      <w:r>
        <w:t xml:space="preserve">validators to the </w:t>
      </w:r>
      <w:r w:rsidR="00BE681D">
        <w:t>CCS</w:t>
      </w:r>
      <w:r>
        <w:t xml:space="preserve">.  </w:t>
      </w:r>
      <w:r w:rsidR="00BE681D">
        <w:t xml:space="preserve">This requires two things: a standard mechanism for passing data from the CCS to the validator, and a standard mechanism for passing validator results back to the CCS.   </w:t>
      </w:r>
      <w:r>
        <w:t xml:space="preserve">Because a validator is a problem-specific </w:t>
      </w:r>
      <w:r w:rsidR="0001013B">
        <w:t xml:space="preserve">entity </w:t>
      </w:r>
      <w:r>
        <w:t xml:space="preserve">(not </w:t>
      </w:r>
      <w:r w:rsidR="0001013B">
        <w:t xml:space="preserve">a </w:t>
      </w:r>
      <w:r>
        <w:t>cont</w:t>
      </w:r>
      <w:r w:rsidR="003E7560">
        <w:t>est-specific or Contest Control System-</w:t>
      </w:r>
      <w:r>
        <w:t>specific</w:t>
      </w:r>
      <w:r w:rsidR="0001013B">
        <w:t xml:space="preserve"> entity</w:t>
      </w:r>
      <w:r>
        <w:t>), ideally these standards should be uniform and general enough that a conforming validator (and its corresponding contest problem) could also be used in conjunction with contest control systems other than PC</w:t>
      </w:r>
      <w:r>
        <w:rPr>
          <w:vertAlign w:val="superscript"/>
        </w:rPr>
        <w:t>2</w:t>
      </w:r>
      <w:r w:rsidR="00BA0289">
        <w:t>.</w:t>
      </w:r>
    </w:p>
    <w:p w14:paraId="4039ADCB" w14:textId="4FD258FA" w:rsidR="003E7560" w:rsidRDefault="00BE681D" w:rsidP="00BE681D">
      <w:pPr>
        <w:spacing w:before="240"/>
        <w:ind w:firstLine="720"/>
        <w:jc w:val="both"/>
      </w:pPr>
      <w:r>
        <w:t>There are two such validator interface standards in common use today.</w:t>
      </w:r>
      <w:r>
        <w:rPr>
          <w:rStyle w:val="FootnoteReference"/>
        </w:rPr>
        <w:footnoteReference w:id="67"/>
      </w:r>
      <w:r>
        <w:t xml:space="preserve">  The first is referred to as the </w:t>
      </w:r>
      <w:r w:rsidRPr="003E7560">
        <w:rPr>
          <w:i/>
        </w:rPr>
        <w:t>PC</w:t>
      </w:r>
      <w:r w:rsidRPr="003E7560">
        <w:rPr>
          <w:i/>
          <w:vertAlign w:val="superscript"/>
        </w:rPr>
        <w:t>2</w:t>
      </w:r>
      <w:r w:rsidRPr="003E7560">
        <w:rPr>
          <w:i/>
        </w:rPr>
        <w:t xml:space="preserve"> Validator Interface Standard</w:t>
      </w:r>
      <w:r>
        <w:t>.</w:t>
      </w:r>
      <w:r w:rsidR="003E7560">
        <w:rPr>
          <w:rStyle w:val="FootnoteReference"/>
        </w:rPr>
        <w:footnoteReference w:id="68"/>
      </w:r>
      <w:r>
        <w:t xml:space="preserve">  This standard </w:t>
      </w:r>
      <w:r w:rsidR="003E7560">
        <w:t>was developed u</w:t>
      </w:r>
      <w:r w:rsidR="00BA0289">
        <w:t>nder the auspices of the ICPC</w:t>
      </w:r>
      <w:r w:rsidR="003E7560">
        <w:t xml:space="preserve"> by the PC</w:t>
      </w:r>
      <w:r w:rsidR="003E7560">
        <w:rPr>
          <w:vertAlign w:val="superscript"/>
        </w:rPr>
        <w:t>2</w:t>
      </w:r>
      <w:r w:rsidR="003E7560">
        <w:t xml:space="preserve"> development team</w:t>
      </w:r>
      <w:r w:rsidR="0001013B">
        <w:t>,</w:t>
      </w:r>
      <w:r w:rsidR="003E7560">
        <w:t xml:space="preserve"> working in conjunction with </w:t>
      </w:r>
      <w:del w:id="9468" w:author="John Clevenger [2]" w:date="2022-06-21T12:07:00Z">
        <w:r w:rsidR="003E7560" w:rsidDel="007E5632">
          <w:delText>a number of</w:delText>
        </w:r>
      </w:del>
      <w:ins w:id="9469" w:author="John Clevenger [2]" w:date="2022-06-21T12:07:00Z">
        <w:r w:rsidR="007E5632">
          <w:t>several</w:t>
        </w:r>
      </w:ins>
      <w:r w:rsidR="003E7560">
        <w:t xml:space="preserve"> other Contest Control System development teams.  </w:t>
      </w:r>
      <w:r w:rsidR="0001013B">
        <w:t>This standard</w:t>
      </w:r>
      <w:r>
        <w:t xml:space="preserve"> </w:t>
      </w:r>
      <w:r w:rsidR="0081297D">
        <w:t>is supported</w:t>
      </w:r>
      <w:r>
        <w:t xml:space="preserve"> by PC</w:t>
      </w:r>
      <w:r w:rsidRPr="003E7560">
        <w:rPr>
          <w:vertAlign w:val="superscript"/>
        </w:rPr>
        <w:t>2</w:t>
      </w:r>
      <w:r>
        <w:t xml:space="preserve"> (going all the way back to Version 7) as well as by other Contest Control Systems</w:t>
      </w:r>
      <w:r w:rsidR="003E7560">
        <w:t xml:space="preserve">. </w:t>
      </w:r>
    </w:p>
    <w:p w14:paraId="7FCD2B8B" w14:textId="4D046BBF" w:rsidR="003E7560" w:rsidRDefault="003E7560" w:rsidP="00BE681D">
      <w:pPr>
        <w:spacing w:before="240"/>
        <w:ind w:firstLine="720"/>
        <w:jc w:val="both"/>
      </w:pPr>
      <w:r>
        <w:t xml:space="preserve">The second, </w:t>
      </w:r>
      <w:r w:rsidR="00BE681D">
        <w:t xml:space="preserve">newer </w:t>
      </w:r>
      <w:r>
        <w:t xml:space="preserve">validator interface </w:t>
      </w:r>
      <w:r w:rsidR="00BE681D">
        <w:t xml:space="preserve">standard </w:t>
      </w:r>
      <w:r>
        <w:t xml:space="preserve">was </w:t>
      </w:r>
      <w:r w:rsidR="00BE681D">
        <w:t xml:space="preserve">defined under the auspices of CLICS (see </w:t>
      </w:r>
      <w:ins w:id="9470" w:author="John Clevenger [2]" w:date="2022-06-15T17:02:00Z">
        <w:r w:rsidR="006058BB">
          <w:fldChar w:fldCharType="begin"/>
        </w:r>
        <w:r w:rsidR="006058BB">
          <w:instrText xml:space="preserve"> HYPERLINK "https://icpc.io/problem-package-format/spec/output_validators" </w:instrText>
        </w:r>
        <w:r w:rsidR="006058BB">
          <w:fldChar w:fldCharType="separate"/>
        </w:r>
        <w:r w:rsidR="006058BB" w:rsidRPr="006058BB">
          <w:rPr>
            <w:rStyle w:val="Hyperlink"/>
          </w:rPr>
          <w:t>https://icpc.io/problem-package-format/spec/output_validators</w:t>
        </w:r>
        <w:r w:rsidR="006058BB">
          <w:fldChar w:fldCharType="end"/>
        </w:r>
        <w:r w:rsidR="006058BB" w:rsidRPr="006058BB" w:rsidDel="006058BB">
          <w:t xml:space="preserve"> </w:t>
        </w:r>
      </w:ins>
      <w:del w:id="9471" w:author="John Clevenger [2]" w:date="2022-06-15T17:02:00Z">
        <w:r w:rsidR="00D06049" w:rsidDel="006058BB">
          <w:fldChar w:fldCharType="begin"/>
        </w:r>
        <w:r w:rsidR="00D06049" w:rsidDel="006058BB">
          <w:delInstrText xml:space="preserve"> HYPERLINK "https://clics.ecs.baylor.edu/index.php/Problem_format%23Validators" </w:delInstrText>
        </w:r>
        <w:r w:rsidR="00D06049" w:rsidDel="006058BB">
          <w:fldChar w:fldCharType="separate"/>
        </w:r>
      </w:del>
      <w:r w:rsidR="005A0BAC">
        <w:rPr>
          <w:b/>
          <w:bCs/>
        </w:rPr>
        <w:t>Error! Hyperlink reference not valid.</w:t>
      </w:r>
      <w:del w:id="9472" w:author="John Clevenger [2]" w:date="2022-06-15T17:02:00Z">
        <w:r w:rsidR="00D06049" w:rsidDel="006058BB">
          <w:rPr>
            <w:color w:val="5B9BD5"/>
          </w:rPr>
          <w:fldChar w:fldCharType="end"/>
        </w:r>
      </w:del>
      <w:r w:rsidR="00BE681D">
        <w:t xml:space="preserve"> </w:t>
      </w:r>
      <w:del w:id="9473" w:author="John Clevenger [2]" w:date="2022-06-15T17:02:00Z">
        <w:r w:rsidR="00BE681D" w:rsidDel="006058BB">
          <w:delText xml:space="preserve">on the CLICS Wiki </w:delText>
        </w:r>
      </w:del>
      <w:r w:rsidR="00BE681D">
        <w:t xml:space="preserve">as well as </w:t>
      </w:r>
      <w:ins w:id="9474" w:author="John Clevenger [2]" w:date="2022-06-15T17:04:00Z">
        <w:r w:rsidR="001C67CF">
          <w:fldChar w:fldCharType="begin"/>
        </w:r>
        <w:r w:rsidR="001C67CF">
          <w:instrText xml:space="preserve"> HYPERLINK "https://github.com/pc2ccs/pc2v9/wiki/Custom-Validators" </w:instrText>
        </w:r>
        <w:r w:rsidR="001C67CF">
          <w:fldChar w:fldCharType="separate"/>
        </w:r>
        <w:r w:rsidR="001C67CF" w:rsidRPr="001C67CF">
          <w:rPr>
            <w:rStyle w:val="Hyperlink"/>
          </w:rPr>
          <w:t>https://github.com/pc2ccs/pc2v9/wiki/Custom-Validators</w:t>
        </w:r>
        <w:r w:rsidR="001C67CF">
          <w:fldChar w:fldCharType="end"/>
        </w:r>
      </w:ins>
      <w:del w:id="9475" w:author="John Clevenger [2]" w:date="2022-06-15T17:03:00Z">
        <w:r w:rsidR="00D06049" w:rsidDel="001C67CF">
          <w:fldChar w:fldCharType="begin"/>
        </w:r>
        <w:r w:rsidR="00D06049" w:rsidDel="001C67CF">
          <w:delInstrText xml:space="preserve"> HYPERLINK "https://pc2.ecs.csus.edu/wiki/Validator" \l "CLICS_Output_Validator" </w:delInstrText>
        </w:r>
        <w:r w:rsidR="00D06049" w:rsidDel="001C67CF">
          <w:fldChar w:fldCharType="separate"/>
        </w:r>
      </w:del>
      <w:r w:rsidR="005A0BAC">
        <w:rPr>
          <w:b/>
          <w:bCs/>
        </w:rPr>
        <w:t>Error! Hyperlink reference not valid.</w:t>
      </w:r>
      <w:del w:id="9476" w:author="John Clevenger [2]" w:date="2022-06-15T17:03:00Z">
        <w:r w:rsidR="00D06049" w:rsidDel="001C67CF">
          <w:rPr>
            <w:color w:val="5B9BD5"/>
          </w:rPr>
          <w:fldChar w:fldCharType="end"/>
        </w:r>
      </w:del>
      <w:del w:id="9477" w:author="John Clevenger [2]" w:date="2022-06-15T17:04:00Z">
        <w:r w:rsidR="00BE681D" w:rsidDel="001C67CF">
          <w:delText xml:space="preserve"> on the PC</w:delText>
        </w:r>
        <w:r w:rsidR="00BE681D" w:rsidRPr="00652186" w:rsidDel="001C67CF">
          <w:rPr>
            <w:vertAlign w:val="superscript"/>
          </w:rPr>
          <w:delText>2</w:delText>
        </w:r>
        <w:r w:rsidR="00BE681D" w:rsidDel="001C67CF">
          <w:delText xml:space="preserve"> Wiki</w:delText>
        </w:r>
      </w:del>
      <w:r w:rsidR="00BE681D">
        <w:t xml:space="preserve">).  </w:t>
      </w:r>
    </w:p>
    <w:p w14:paraId="7D0C7BCA" w14:textId="77777777" w:rsidR="00481474" w:rsidRDefault="00BE681D">
      <w:pPr>
        <w:spacing w:before="240"/>
        <w:ind w:firstLine="720"/>
        <w:jc w:val="both"/>
      </w:pPr>
      <w:r>
        <w:t>The current version of PC</w:t>
      </w:r>
      <w:r w:rsidRPr="003E7560">
        <w:rPr>
          <w:vertAlign w:val="superscript"/>
        </w:rPr>
        <w:t>2</w:t>
      </w:r>
      <w:r>
        <w:t xml:space="preserve"> </w:t>
      </w:r>
      <w:r w:rsidR="003E7560">
        <w:t>supports both the</w:t>
      </w:r>
      <w:r>
        <w:t xml:space="preserve"> older version of the </w:t>
      </w:r>
      <w:r w:rsidR="0081297D">
        <w:t xml:space="preserve">validator interface </w:t>
      </w:r>
      <w:r>
        <w:t>standard</w:t>
      </w:r>
      <w:r w:rsidR="003E7560">
        <w:t xml:space="preserve"> as well as</w:t>
      </w:r>
      <w:r>
        <w:t xml:space="preserve"> the newer CLICS validator standard.</w:t>
      </w:r>
      <w:r w:rsidR="003E7560">
        <w:t xml:space="preserve">   Both standards specify</w:t>
      </w:r>
      <w:r w:rsidR="00481474">
        <w:t xml:space="preserve"> two interfaces: the interface </w:t>
      </w:r>
      <w:r w:rsidR="00652186">
        <w:t xml:space="preserve">used by the </w:t>
      </w:r>
      <w:r w:rsidR="00481474">
        <w:t xml:space="preserve">contest control system to </w:t>
      </w:r>
      <w:r w:rsidR="00652186">
        <w:t xml:space="preserve">invoke the </w:t>
      </w:r>
      <w:r w:rsidR="00481474">
        <w:t xml:space="preserve">validator program, and the </w:t>
      </w:r>
      <w:r w:rsidR="00652186">
        <w:t xml:space="preserve">interface used by the validator program to pass </w:t>
      </w:r>
      <w:r w:rsidR="00481474">
        <w:t>result</w:t>
      </w:r>
      <w:r w:rsidR="00652186">
        <w:t xml:space="preserve">s </w:t>
      </w:r>
      <w:r w:rsidR="00481474">
        <w:t xml:space="preserve">back to the contest control system. </w:t>
      </w:r>
      <w:r w:rsidR="0081297D">
        <w:t xml:space="preserve"> When the Contest Administrator selects a custom validator, the radio buttons on the Validator Configuration screen (above) must be used to indicate which standard the custom validator uses (and obviously, the custom validator code must be written so that it conforms to the specified standard).</w:t>
      </w:r>
    </w:p>
    <w:p w14:paraId="62F5DDCE" w14:textId="77777777" w:rsidR="00C23E28" w:rsidRDefault="00C23E28" w:rsidP="00C23E28">
      <w:pPr>
        <w:spacing w:before="240"/>
        <w:ind w:firstLine="720"/>
        <w:jc w:val="both"/>
      </w:pPr>
      <w:r>
        <w:lastRenderedPageBreak/>
        <w:t>The following sections give a description of the interfaces defined by the two standards.  Since PC</w:t>
      </w:r>
      <w:r>
        <w:rPr>
          <w:vertAlign w:val="superscript"/>
        </w:rPr>
        <w:t xml:space="preserve">2 </w:t>
      </w:r>
      <w:r>
        <w:t>supports both standards, any validator written to comply with either of these interfaces can be used as a custom validator for a problem in PC</w:t>
      </w:r>
      <w:r>
        <w:rPr>
          <w:vertAlign w:val="superscript"/>
        </w:rPr>
        <w:t>2</w:t>
      </w:r>
      <w:r>
        <w:t>.</w:t>
      </w:r>
    </w:p>
    <w:p w14:paraId="0D4B178F" w14:textId="77777777" w:rsidR="007E5D90" w:rsidRDefault="007E5D90">
      <w:pPr>
        <w:spacing w:before="240"/>
        <w:ind w:firstLine="720"/>
        <w:jc w:val="both"/>
      </w:pPr>
      <w:r>
        <w:t xml:space="preserve">One important thing to be aware of </w:t>
      </w:r>
      <w:r w:rsidR="00C23E28">
        <w:t xml:space="preserve">when creating a custom validator </w:t>
      </w:r>
      <w:r>
        <w:t>is that, regardless of which validator interface is used, PC</w:t>
      </w:r>
      <w:r w:rsidRPr="007E5D90">
        <w:rPr>
          <w:vertAlign w:val="superscript"/>
        </w:rPr>
        <w:t>2</w:t>
      </w:r>
      <w:r>
        <w:t xml:space="preserve"> always arranges that the standard output and standard error channels of the validator are captured and made available to the judge following the execution/validation of a team’s program.  This can be particularly useful when trying to debug a custom validator, or when trying to find </w:t>
      </w:r>
      <w:r w:rsidR="00C23E28">
        <w:t xml:space="preserve">system </w:t>
      </w:r>
      <w:r>
        <w:t xml:space="preserve">configuration errors which produce unexpected validation results.  </w:t>
      </w:r>
      <w:r w:rsidR="00C23E28">
        <w:t xml:space="preserve">For example, if a custom validator writes an error message to standard error when it receives incorrect or insufficient parameters, it will be easy to see this by looking at the standard error channel results on the judge. This in turn might lead to making a correction in the Validator Command Line configured for the problem.   </w:t>
      </w:r>
      <w:r>
        <w:t xml:space="preserve">See the </w:t>
      </w:r>
      <w:r w:rsidR="00C23E28">
        <w:t xml:space="preserve">separate </w:t>
      </w:r>
      <w:r w:rsidR="00C23E28" w:rsidRPr="00C23E28">
        <w:rPr>
          <w:i/>
        </w:rPr>
        <w:t>PC</w:t>
      </w:r>
      <w:r w:rsidR="00C23E28" w:rsidRPr="00C23E28">
        <w:rPr>
          <w:i/>
          <w:vertAlign w:val="superscript"/>
        </w:rPr>
        <w:t>2</w:t>
      </w:r>
      <w:r w:rsidR="00C23E28" w:rsidRPr="00C23E28">
        <w:rPr>
          <w:i/>
        </w:rPr>
        <w:t xml:space="preserve"> V9 Judge’s Guide</w:t>
      </w:r>
      <w:r w:rsidR="00C23E28">
        <w:t xml:space="preserve"> for information on how to examine the Validator standard output and standard error output.</w:t>
      </w:r>
    </w:p>
    <w:p w14:paraId="14D375C2" w14:textId="77777777" w:rsidR="00481474" w:rsidRDefault="0057696E" w:rsidP="00C511BD">
      <w:pPr>
        <w:spacing w:before="360"/>
        <w:ind w:firstLine="360"/>
        <w:jc w:val="both"/>
        <w:rPr>
          <w:rFonts w:ascii="Arial" w:hAnsi="Arial" w:cs="Arial"/>
          <w:b/>
          <w:u w:val="single"/>
        </w:rPr>
      </w:pPr>
      <w:r>
        <w:rPr>
          <w:rFonts w:ascii="Arial" w:hAnsi="Arial" w:cs="Arial"/>
          <w:b/>
          <w:u w:val="single"/>
        </w:rPr>
        <w:t>E</w:t>
      </w:r>
      <w:r w:rsidR="00481474">
        <w:rPr>
          <w:rFonts w:ascii="Arial" w:hAnsi="Arial" w:cs="Arial"/>
          <w:b/>
          <w:u w:val="single"/>
        </w:rPr>
        <w:t>.</w:t>
      </w:r>
      <w:r w:rsidR="0081297D">
        <w:rPr>
          <w:rFonts w:ascii="Arial" w:hAnsi="Arial" w:cs="Arial"/>
          <w:b/>
          <w:u w:val="single"/>
        </w:rPr>
        <w:t>4</w:t>
      </w:r>
      <w:r w:rsidR="00481474">
        <w:rPr>
          <w:rFonts w:ascii="Arial" w:hAnsi="Arial" w:cs="Arial"/>
          <w:b/>
          <w:u w:val="single"/>
        </w:rPr>
        <w:t xml:space="preserve">.1  </w:t>
      </w:r>
      <w:r w:rsidR="0081297D">
        <w:rPr>
          <w:rFonts w:ascii="Arial" w:hAnsi="Arial" w:cs="Arial"/>
          <w:b/>
          <w:u w:val="single"/>
        </w:rPr>
        <w:t>Using t</w:t>
      </w:r>
      <w:r w:rsidR="00585045">
        <w:rPr>
          <w:rFonts w:ascii="Arial" w:hAnsi="Arial" w:cs="Arial"/>
          <w:b/>
          <w:u w:val="single"/>
        </w:rPr>
        <w:t>he PC</w:t>
      </w:r>
      <w:r w:rsidR="00585045" w:rsidRPr="000B10F8">
        <w:rPr>
          <w:rFonts w:ascii="Arial" w:hAnsi="Arial" w:cs="Arial"/>
          <w:b/>
          <w:u w:val="single"/>
          <w:vertAlign w:val="superscript"/>
        </w:rPr>
        <w:t>2</w:t>
      </w:r>
      <w:r w:rsidR="00585045">
        <w:rPr>
          <w:rFonts w:ascii="Arial" w:hAnsi="Arial" w:cs="Arial"/>
          <w:b/>
          <w:u w:val="single"/>
        </w:rPr>
        <w:t xml:space="preserve"> Validator</w:t>
      </w:r>
      <w:r w:rsidR="00481474">
        <w:rPr>
          <w:rFonts w:ascii="Arial" w:hAnsi="Arial" w:cs="Arial"/>
          <w:b/>
          <w:u w:val="single"/>
        </w:rPr>
        <w:t xml:space="preserve"> Interface</w:t>
      </w:r>
    </w:p>
    <w:p w14:paraId="0F595EC8" w14:textId="77777777" w:rsidR="00585045" w:rsidRDefault="00585045" w:rsidP="000C21BD">
      <w:pPr>
        <w:spacing w:before="240"/>
        <w:ind w:firstLine="540"/>
        <w:jc w:val="both"/>
        <w:rPr>
          <w:rFonts w:ascii="Arial" w:hAnsi="Arial" w:cs="Arial"/>
          <w:b/>
          <w:u w:val="single"/>
        </w:rPr>
      </w:pPr>
      <w:r>
        <w:rPr>
          <w:rFonts w:ascii="Arial" w:hAnsi="Arial" w:cs="Arial"/>
          <w:b/>
          <w:u w:val="single"/>
        </w:rPr>
        <w:t>E.</w:t>
      </w:r>
      <w:r w:rsidR="0081297D">
        <w:rPr>
          <w:rFonts w:ascii="Arial" w:hAnsi="Arial" w:cs="Arial"/>
          <w:b/>
          <w:u w:val="single"/>
        </w:rPr>
        <w:t>4</w:t>
      </w:r>
      <w:r>
        <w:rPr>
          <w:rFonts w:ascii="Arial" w:hAnsi="Arial" w:cs="Arial"/>
          <w:b/>
          <w:u w:val="single"/>
        </w:rPr>
        <w:t xml:space="preserve">.1.1  </w:t>
      </w:r>
      <w:r w:rsidR="000B10F8">
        <w:rPr>
          <w:rFonts w:ascii="Arial" w:hAnsi="Arial" w:cs="Arial"/>
          <w:b/>
          <w:u w:val="single"/>
        </w:rPr>
        <w:t>PC</w:t>
      </w:r>
      <w:r w:rsidR="000B10F8" w:rsidRPr="000B10F8">
        <w:rPr>
          <w:rFonts w:ascii="Arial" w:hAnsi="Arial" w:cs="Arial"/>
          <w:b/>
          <w:u w:val="single"/>
          <w:vertAlign w:val="superscript"/>
        </w:rPr>
        <w:t>2</w:t>
      </w:r>
      <w:r w:rsidR="000B10F8">
        <w:rPr>
          <w:rFonts w:ascii="Arial" w:hAnsi="Arial" w:cs="Arial"/>
          <w:b/>
          <w:u w:val="single"/>
        </w:rPr>
        <w:t xml:space="preserve"> </w:t>
      </w:r>
      <w:r w:rsidR="00BA0289">
        <w:rPr>
          <w:rFonts w:ascii="Arial" w:hAnsi="Arial" w:cs="Arial"/>
          <w:b/>
          <w:u w:val="single"/>
        </w:rPr>
        <w:t xml:space="preserve">Validator </w:t>
      </w:r>
      <w:r w:rsidR="00C7711D">
        <w:rPr>
          <w:rFonts w:ascii="Arial" w:hAnsi="Arial" w:cs="Arial"/>
          <w:b/>
          <w:u w:val="single"/>
        </w:rPr>
        <w:t>Input Interface</w:t>
      </w:r>
    </w:p>
    <w:p w14:paraId="7295E72F" w14:textId="77777777" w:rsidR="00481474" w:rsidRDefault="00481474"/>
    <w:p w14:paraId="7BD2EFAE" w14:textId="77777777" w:rsidR="00481474" w:rsidRDefault="00481474">
      <w:pPr>
        <w:jc w:val="both"/>
      </w:pPr>
      <w:r>
        <w:tab/>
        <w:t xml:space="preserve">The </w:t>
      </w:r>
      <w:r w:rsidR="0081297D" w:rsidRPr="0081297D">
        <w:t>PC</w:t>
      </w:r>
      <w:r w:rsidR="0081297D" w:rsidRPr="0081297D">
        <w:rPr>
          <w:vertAlign w:val="superscript"/>
        </w:rPr>
        <w:t>2</w:t>
      </w:r>
      <w:r w:rsidR="0081297D" w:rsidRPr="0081297D">
        <w:t xml:space="preserve"> Validator Interface </w:t>
      </w:r>
      <w:r w:rsidR="0081297D">
        <w:t>specifies</w:t>
      </w:r>
      <w:r>
        <w:t xml:space="preserve"> that the contest control system is responsible for </w:t>
      </w:r>
      <w:r w:rsidR="00652186">
        <w:t>passing</w:t>
      </w:r>
      <w:r>
        <w:t xml:space="preserve"> at least four command line </w:t>
      </w:r>
      <w:r w:rsidR="00D87DDE">
        <w:t>arguments</w:t>
      </w:r>
      <w:r w:rsidR="00652186">
        <w:t xml:space="preserve"> to the validator</w:t>
      </w:r>
      <w:r>
        <w:t>, as follows:</w:t>
      </w:r>
    </w:p>
    <w:p w14:paraId="6641DEEB" w14:textId="77777777" w:rsidR="00481474" w:rsidRDefault="00481474"/>
    <w:p w14:paraId="0811CF31" w14:textId="77777777" w:rsidR="00481474" w:rsidRDefault="00D87DDE">
      <w:pPr>
        <w:ind w:left="1440" w:right="533" w:hanging="720"/>
        <w:jc w:val="both"/>
      </w:pPr>
      <w:r>
        <w:rPr>
          <w:b/>
          <w:bCs/>
        </w:rPr>
        <w:t>argument</w:t>
      </w:r>
      <w:r w:rsidR="00481474">
        <w:rPr>
          <w:b/>
          <w:bCs/>
        </w:rPr>
        <w:t>1</w:t>
      </w:r>
      <w:r w:rsidR="00481474">
        <w:t xml:space="preserve">: a string specifying the name of the input data file which was used to test the program whose results are being validated.  </w:t>
      </w:r>
    </w:p>
    <w:p w14:paraId="2E463AE8" w14:textId="77777777" w:rsidR="00481474" w:rsidRDefault="00481474">
      <w:pPr>
        <w:ind w:left="720" w:right="533"/>
      </w:pPr>
    </w:p>
    <w:p w14:paraId="574EA149" w14:textId="77777777" w:rsidR="00481474" w:rsidRDefault="00D87DDE">
      <w:pPr>
        <w:ind w:left="1440" w:right="533" w:hanging="720"/>
        <w:jc w:val="both"/>
      </w:pPr>
      <w:r>
        <w:rPr>
          <w:b/>
          <w:bCs/>
        </w:rPr>
        <w:t>argument2</w:t>
      </w:r>
      <w:r w:rsidR="00481474">
        <w:t>: a string specifying the name of the output file which was produced by the program being validated when it was run using the data file named in parameter1 (that is, the name of the file containing the output to be 'validated').</w:t>
      </w:r>
    </w:p>
    <w:p w14:paraId="7E8E4089" w14:textId="77777777" w:rsidR="00481474" w:rsidRDefault="00481474">
      <w:pPr>
        <w:ind w:left="720" w:right="533"/>
      </w:pPr>
    </w:p>
    <w:p w14:paraId="324ED1DD" w14:textId="77777777" w:rsidR="00481474" w:rsidRDefault="00D87DDE">
      <w:pPr>
        <w:ind w:left="1440" w:right="533" w:hanging="720"/>
        <w:jc w:val="both"/>
      </w:pPr>
      <w:r>
        <w:rPr>
          <w:b/>
          <w:bCs/>
        </w:rPr>
        <w:t>argument3</w:t>
      </w:r>
      <w:r w:rsidR="00481474">
        <w:t xml:space="preserve">: a string specifying the name of an arbitrary "answer file" which acts as input to the validator program. The answer file may, but is not necessarily required to, contain the "correct answer" for the problem. For example, it might contain the output which was produced by a "Judge's Solution" for the problem when run with the data file named in parameter1 as input.  Alternatively, the "answer file" might contain information, in arbitrary format, which instructs the validator in some way about how to accomplish its task.  </w:t>
      </w:r>
    </w:p>
    <w:p w14:paraId="14D5DC23" w14:textId="77777777" w:rsidR="00481474" w:rsidRDefault="00481474">
      <w:pPr>
        <w:ind w:left="720" w:right="533"/>
      </w:pPr>
    </w:p>
    <w:p w14:paraId="6B6ADDD0" w14:textId="77777777" w:rsidR="00481474" w:rsidRDefault="00D87DDE">
      <w:pPr>
        <w:ind w:left="1440" w:right="533" w:hanging="720"/>
        <w:jc w:val="both"/>
      </w:pPr>
      <w:r>
        <w:rPr>
          <w:b/>
          <w:bCs/>
        </w:rPr>
        <w:t>argument4</w:t>
      </w:r>
      <w:r w:rsidR="00481474">
        <w:t>: a string which specifies the name of the "result file" which the validator must produce. The content of the result file produced by the validator is defined in the following section.</w:t>
      </w:r>
    </w:p>
    <w:p w14:paraId="7DCC701E" w14:textId="77777777" w:rsidR="00481474" w:rsidRDefault="00481474">
      <w:pPr>
        <w:ind w:left="1440" w:hanging="720"/>
        <w:jc w:val="both"/>
      </w:pPr>
    </w:p>
    <w:p w14:paraId="26F61CF8" w14:textId="0048E18D" w:rsidR="00481474" w:rsidRDefault="00481474">
      <w:pPr>
        <w:pStyle w:val="BodyText3"/>
        <w:ind w:firstLine="720"/>
        <w:rPr>
          <w:rFonts w:ascii="Times New Roman" w:hAnsi="Times New Roman" w:cs="Times New Roman"/>
        </w:rPr>
      </w:pPr>
      <w:r>
        <w:rPr>
          <w:rFonts w:ascii="Times New Roman" w:hAnsi="Times New Roman" w:cs="Times New Roman"/>
        </w:rPr>
        <w:t xml:space="preserve">The requirements for passing </w:t>
      </w:r>
      <w:r w:rsidR="00D87DDE">
        <w:rPr>
          <w:rFonts w:ascii="Times New Roman" w:hAnsi="Times New Roman" w:cs="Times New Roman"/>
        </w:rPr>
        <w:t>arguments</w:t>
      </w:r>
      <w:r>
        <w:rPr>
          <w:rFonts w:ascii="Times New Roman" w:hAnsi="Times New Roman" w:cs="Times New Roman"/>
        </w:rPr>
        <w:t xml:space="preserve"> to a validator can be met by the Contest Administrator in PC</w:t>
      </w:r>
      <w:r>
        <w:rPr>
          <w:rFonts w:ascii="Times New Roman" w:hAnsi="Times New Roman" w:cs="Times New Roman"/>
          <w:vertAlign w:val="superscript"/>
        </w:rPr>
        <w:t xml:space="preserve">2  </w:t>
      </w:r>
      <w:r>
        <w:rPr>
          <w:rFonts w:ascii="Times New Roman" w:hAnsi="Times New Roman" w:cs="Times New Roman"/>
        </w:rPr>
        <w:t xml:space="preserve">through the use respectively of the  </w:t>
      </w:r>
      <w:r>
        <w:rPr>
          <w:rFonts w:ascii="Arial" w:hAnsi="Arial" w:cs="Arial"/>
          <w:b/>
          <w:bCs/>
          <w:sz w:val="20"/>
        </w:rPr>
        <w:t>{:infile</w:t>
      </w:r>
      <w:ins w:id="9478" w:author="John Clevenger [2]" w:date="2022-12-15T16:51:00Z">
        <w:r w:rsidR="00952F62">
          <w:rPr>
            <w:rFonts w:ascii="Arial" w:hAnsi="Arial" w:cs="Arial"/>
            <w:b/>
            <w:bCs/>
            <w:sz w:val="20"/>
          </w:rPr>
          <w:t>name</w:t>
        </w:r>
      </w:ins>
      <w:r>
        <w:rPr>
          <w:rFonts w:ascii="Arial" w:hAnsi="Arial" w:cs="Arial"/>
          <w:b/>
          <w:bCs/>
          <w:sz w:val="20"/>
        </w:rPr>
        <w:t>}</w:t>
      </w:r>
      <w:r>
        <w:rPr>
          <w:rFonts w:ascii="Times New Roman" w:hAnsi="Times New Roman" w:cs="Times New Roman"/>
        </w:rPr>
        <w:t xml:space="preserve">,  </w:t>
      </w:r>
      <w:r>
        <w:rPr>
          <w:rFonts w:ascii="Arial" w:hAnsi="Arial" w:cs="Arial"/>
          <w:b/>
          <w:bCs/>
          <w:sz w:val="20"/>
        </w:rPr>
        <w:t>{:outfile}</w:t>
      </w:r>
      <w:r>
        <w:rPr>
          <w:rFonts w:ascii="Times New Roman" w:hAnsi="Times New Roman" w:cs="Times New Roman"/>
        </w:rPr>
        <w:t xml:space="preserve">,  </w:t>
      </w:r>
      <w:r>
        <w:rPr>
          <w:rFonts w:ascii="Arial" w:hAnsi="Arial" w:cs="Arial"/>
          <w:b/>
          <w:bCs/>
          <w:sz w:val="20"/>
        </w:rPr>
        <w:t>{:ansfile</w:t>
      </w:r>
      <w:ins w:id="9479" w:author="John Clevenger [2]" w:date="2022-12-15T16:51:00Z">
        <w:r w:rsidR="00952F62">
          <w:rPr>
            <w:rFonts w:ascii="Arial" w:hAnsi="Arial" w:cs="Arial"/>
            <w:b/>
            <w:bCs/>
            <w:sz w:val="20"/>
          </w:rPr>
          <w:t>name</w:t>
        </w:r>
      </w:ins>
      <w:r>
        <w:rPr>
          <w:rFonts w:ascii="Arial" w:hAnsi="Arial" w:cs="Arial"/>
          <w:b/>
          <w:bCs/>
          <w:sz w:val="20"/>
        </w:rPr>
        <w:t>}</w:t>
      </w:r>
      <w:r>
        <w:rPr>
          <w:rFonts w:ascii="Times New Roman" w:hAnsi="Times New Roman" w:cs="Times New Roman"/>
        </w:rPr>
        <w:t xml:space="preserve">,  and  </w:t>
      </w:r>
      <w:r>
        <w:rPr>
          <w:rFonts w:ascii="Arial" w:hAnsi="Arial" w:cs="Arial"/>
          <w:b/>
          <w:bCs/>
          <w:sz w:val="20"/>
        </w:rPr>
        <w:t>{:resfile}</w:t>
      </w:r>
      <w:r>
        <w:rPr>
          <w:rFonts w:ascii="Times New Roman" w:hAnsi="Times New Roman" w:cs="Times New Roman"/>
        </w:rPr>
        <w:t xml:space="preserve"> command substitution parameters in the </w:t>
      </w:r>
      <w:r>
        <w:rPr>
          <w:rFonts w:ascii="Arial" w:hAnsi="Arial" w:cs="Arial"/>
          <w:b/>
          <w:bCs/>
          <w:sz w:val="20"/>
        </w:rPr>
        <w:t>Validator Command Line</w:t>
      </w:r>
      <w:r>
        <w:rPr>
          <w:rFonts w:ascii="Times New Roman" w:hAnsi="Times New Roman" w:cs="Times New Roman"/>
        </w:rPr>
        <w:t>;  PC</w:t>
      </w:r>
      <w:r>
        <w:rPr>
          <w:rFonts w:ascii="Times New Roman" w:hAnsi="Times New Roman" w:cs="Times New Roman"/>
          <w:vertAlign w:val="superscript"/>
        </w:rPr>
        <w:t>2</w:t>
      </w:r>
      <w:r>
        <w:rPr>
          <w:rFonts w:ascii="Times New Roman" w:hAnsi="Times New Roman" w:cs="Times New Roman"/>
        </w:rPr>
        <w:t xml:space="preserve"> will automatically insert the appropriate values for the problem when the validator is invoked.   Also</w:t>
      </w:r>
      <w:r w:rsidR="000C21BD">
        <w:rPr>
          <w:rFonts w:ascii="Times New Roman" w:hAnsi="Times New Roman" w:cs="Times New Roman"/>
        </w:rPr>
        <w:t>, as required by the standard, PC</w:t>
      </w:r>
      <w:r w:rsidR="000C21BD" w:rsidRPr="000C21BD">
        <w:rPr>
          <w:rFonts w:ascii="Times New Roman" w:hAnsi="Times New Roman" w:cs="Times New Roman"/>
          <w:vertAlign w:val="superscript"/>
        </w:rPr>
        <w:t>2</w:t>
      </w:r>
      <w:r w:rsidR="000C21BD">
        <w:rPr>
          <w:rFonts w:ascii="Times New Roman" w:hAnsi="Times New Roman" w:cs="Times New Roman"/>
        </w:rPr>
        <w:t xml:space="preserve"> arranges that </w:t>
      </w:r>
      <w:r>
        <w:rPr>
          <w:rFonts w:ascii="Times New Roman" w:hAnsi="Times New Roman" w:cs="Times New Roman"/>
        </w:rPr>
        <w:t xml:space="preserve">the data file, program output file, and the answer file </w:t>
      </w:r>
      <w:r>
        <w:rPr>
          <w:rFonts w:ascii="Times New Roman" w:hAnsi="Times New Roman" w:cs="Times New Roman"/>
        </w:rPr>
        <w:lastRenderedPageBreak/>
        <w:t xml:space="preserve">are in the current  directory when the validator program is run.   These conditions taken together specify how </w:t>
      </w:r>
      <w:r w:rsidR="0081297D">
        <w:rPr>
          <w:rFonts w:ascii="Times New Roman" w:hAnsi="Times New Roman" w:cs="Times New Roman"/>
        </w:rPr>
        <w:t>a custom</w:t>
      </w:r>
      <w:r>
        <w:rPr>
          <w:rFonts w:ascii="Times New Roman" w:hAnsi="Times New Roman" w:cs="Times New Roman"/>
        </w:rPr>
        <w:t xml:space="preserve"> </w:t>
      </w:r>
      <w:r w:rsidR="00652186">
        <w:rPr>
          <w:rFonts w:ascii="Times New Roman" w:hAnsi="Times New Roman" w:cs="Times New Roman"/>
        </w:rPr>
        <w:t xml:space="preserve">user-written </w:t>
      </w:r>
      <w:r>
        <w:rPr>
          <w:rFonts w:ascii="Times New Roman" w:hAnsi="Times New Roman" w:cs="Times New Roman"/>
        </w:rPr>
        <w:t>validator program should expect to be invoked by PC</w:t>
      </w:r>
      <w:r w:rsidRPr="0081297D">
        <w:rPr>
          <w:rFonts w:ascii="Times New Roman" w:hAnsi="Times New Roman" w:cs="Times New Roman"/>
          <w:vertAlign w:val="superscript"/>
        </w:rPr>
        <w:t>2</w:t>
      </w:r>
      <w:r w:rsidR="0081297D" w:rsidRPr="0081297D">
        <w:rPr>
          <w:rFonts w:ascii="Times New Roman" w:hAnsi="Times New Roman" w:cs="Times New Roman"/>
        </w:rPr>
        <w:t xml:space="preserve"> when using the PC</w:t>
      </w:r>
      <w:r w:rsidR="0081297D" w:rsidRPr="0081297D">
        <w:rPr>
          <w:rFonts w:ascii="Times New Roman" w:hAnsi="Times New Roman" w:cs="Times New Roman"/>
          <w:vertAlign w:val="superscript"/>
        </w:rPr>
        <w:t>2</w:t>
      </w:r>
      <w:r w:rsidR="0081297D" w:rsidRPr="0081297D">
        <w:rPr>
          <w:rFonts w:ascii="Times New Roman" w:hAnsi="Times New Roman" w:cs="Times New Roman"/>
        </w:rPr>
        <w:t xml:space="preserve"> Validator Interface Standard</w:t>
      </w:r>
      <w:r>
        <w:rPr>
          <w:rFonts w:ascii="Times New Roman" w:hAnsi="Times New Roman" w:cs="Times New Roman"/>
        </w:rPr>
        <w:t>.</w:t>
      </w:r>
    </w:p>
    <w:p w14:paraId="4AC2297D" w14:textId="77777777" w:rsidR="00481474" w:rsidRDefault="00481474">
      <w:pPr>
        <w:pStyle w:val="BodyText3"/>
        <w:ind w:firstLine="720"/>
        <w:rPr>
          <w:rFonts w:ascii="Times New Roman" w:hAnsi="Times New Roman" w:cs="Times New Roman"/>
        </w:rPr>
      </w:pPr>
    </w:p>
    <w:p w14:paraId="15BE809F" w14:textId="593ADF11" w:rsidR="00481474" w:rsidRDefault="00481474">
      <w:pPr>
        <w:ind w:firstLine="720"/>
        <w:jc w:val="both"/>
      </w:pPr>
      <w:r>
        <w:t xml:space="preserve">The </w:t>
      </w:r>
      <w:r w:rsidR="0081297D" w:rsidRPr="0081297D">
        <w:t>PC</w:t>
      </w:r>
      <w:r w:rsidR="0081297D" w:rsidRPr="0081297D">
        <w:rPr>
          <w:vertAlign w:val="superscript"/>
        </w:rPr>
        <w:t>2</w:t>
      </w:r>
      <w:r w:rsidR="0081297D" w:rsidRPr="0081297D">
        <w:t xml:space="preserve"> Validator Interface </w:t>
      </w:r>
      <w:r>
        <w:t xml:space="preserve">standard </w:t>
      </w:r>
      <w:r w:rsidR="0081297D">
        <w:t xml:space="preserve">also </w:t>
      </w:r>
      <w:r>
        <w:t xml:space="preserve">specifies that the contest control system may pass additional command line parameters to a validator, as long as the first four command line parameters are specified as listed above, and </w:t>
      </w:r>
      <w:r w:rsidR="000C21BD">
        <w:t xml:space="preserve">further specifies </w:t>
      </w:r>
      <w:r>
        <w:t>that the interpretation of any such parameters is up to the validator.   The Contest Administrator in PC</w:t>
      </w:r>
      <w:r>
        <w:rPr>
          <w:vertAlign w:val="superscript"/>
        </w:rPr>
        <w:t>2</w:t>
      </w:r>
      <w:r>
        <w:t xml:space="preserve"> can pass arbitrary additional parameters to the validator by including them in the </w:t>
      </w:r>
      <w:r>
        <w:rPr>
          <w:rFonts w:ascii="Arial" w:hAnsi="Arial" w:cs="Arial"/>
          <w:b/>
          <w:bCs/>
          <w:sz w:val="20"/>
        </w:rPr>
        <w:t>Validator Command Line</w:t>
      </w:r>
      <w:r>
        <w:t xml:space="preserve"> after the four required parameters.</w:t>
      </w:r>
      <w:r w:rsidR="00FF672E">
        <w:t xml:space="preserve"> An example is shown in the previous section, where the additional parameters “</w:t>
      </w:r>
      <w:r w:rsidR="00652186">
        <w:rPr>
          <w:rFonts w:ascii="Courier New" w:hAnsi="Courier New" w:cs="Courier New"/>
          <w:b/>
          <w:sz w:val="22"/>
          <w:szCs w:val="22"/>
        </w:rPr>
        <w:t>MyOption=99</w:t>
      </w:r>
      <w:r w:rsidR="00FF672E" w:rsidRPr="00FF672E">
        <w:t xml:space="preserve">” </w:t>
      </w:r>
      <w:r w:rsidR="00652186">
        <w:t>is</w:t>
      </w:r>
      <w:r w:rsidR="00FF672E" w:rsidRPr="00FF672E">
        <w:t xml:space="preserve"> passed to the validator (</w:t>
      </w:r>
      <w:r w:rsidR="00652186">
        <w:t xml:space="preserve">this is a specific example; any set of additional arguments can be passed on the command line </w:t>
      </w:r>
      <w:del w:id="9480" w:author="John Clevenger [2]" w:date="2022-06-15T17:05:00Z">
        <w:r w:rsidR="00652186" w:rsidDel="001C67CF">
          <w:delText>as long as</w:delText>
        </w:r>
      </w:del>
      <w:ins w:id="9481" w:author="John Clevenger [2]" w:date="2022-06-15T17:05:00Z">
        <w:r w:rsidR="001C67CF">
          <w:t>if</w:t>
        </w:r>
      </w:ins>
      <w:r w:rsidR="00652186">
        <w:t xml:space="preserve"> they are expected by the validator program).</w:t>
      </w:r>
    </w:p>
    <w:p w14:paraId="48590FEE" w14:textId="77777777" w:rsidR="00481474" w:rsidRDefault="0057696E" w:rsidP="000C21BD">
      <w:pPr>
        <w:spacing w:before="240"/>
        <w:ind w:firstLine="540"/>
        <w:jc w:val="both"/>
        <w:rPr>
          <w:rFonts w:ascii="Arial" w:hAnsi="Arial" w:cs="Arial"/>
          <w:b/>
          <w:u w:val="single"/>
        </w:rPr>
      </w:pPr>
      <w:r>
        <w:rPr>
          <w:rFonts w:ascii="Arial" w:hAnsi="Arial" w:cs="Arial"/>
          <w:b/>
          <w:u w:val="single"/>
        </w:rPr>
        <w:t>E</w:t>
      </w:r>
      <w:r w:rsidR="00481474">
        <w:rPr>
          <w:rFonts w:ascii="Arial" w:hAnsi="Arial" w:cs="Arial"/>
          <w:b/>
          <w:u w:val="single"/>
        </w:rPr>
        <w:t>.</w:t>
      </w:r>
      <w:r w:rsidR="000C21BD">
        <w:rPr>
          <w:rFonts w:ascii="Arial" w:hAnsi="Arial" w:cs="Arial"/>
          <w:b/>
          <w:u w:val="single"/>
        </w:rPr>
        <w:t>4</w:t>
      </w:r>
      <w:r w:rsidR="00481474">
        <w:rPr>
          <w:rFonts w:ascii="Arial" w:hAnsi="Arial" w:cs="Arial"/>
          <w:b/>
          <w:u w:val="single"/>
        </w:rPr>
        <w:t>.</w:t>
      </w:r>
      <w:r w:rsidR="00C7711D">
        <w:rPr>
          <w:rFonts w:ascii="Arial" w:hAnsi="Arial" w:cs="Arial"/>
          <w:b/>
          <w:u w:val="single"/>
        </w:rPr>
        <w:t>1.</w:t>
      </w:r>
      <w:r w:rsidR="00481474">
        <w:rPr>
          <w:rFonts w:ascii="Arial" w:hAnsi="Arial" w:cs="Arial"/>
          <w:b/>
          <w:u w:val="single"/>
        </w:rPr>
        <w:t xml:space="preserve">2   </w:t>
      </w:r>
      <w:r w:rsidR="000B10F8">
        <w:rPr>
          <w:rFonts w:ascii="Arial" w:hAnsi="Arial" w:cs="Arial"/>
          <w:b/>
          <w:u w:val="single"/>
        </w:rPr>
        <w:t>PC</w:t>
      </w:r>
      <w:r w:rsidR="000B10F8" w:rsidRPr="000B10F8">
        <w:rPr>
          <w:rFonts w:ascii="Arial" w:hAnsi="Arial" w:cs="Arial"/>
          <w:b/>
          <w:u w:val="single"/>
          <w:vertAlign w:val="superscript"/>
        </w:rPr>
        <w:t>2</w:t>
      </w:r>
      <w:r w:rsidR="000B10F8">
        <w:rPr>
          <w:rFonts w:ascii="Arial" w:hAnsi="Arial" w:cs="Arial"/>
          <w:b/>
          <w:u w:val="single"/>
        </w:rPr>
        <w:t xml:space="preserve"> </w:t>
      </w:r>
      <w:r w:rsidR="00BA0289">
        <w:rPr>
          <w:rFonts w:ascii="Arial" w:hAnsi="Arial" w:cs="Arial"/>
          <w:b/>
          <w:u w:val="single"/>
        </w:rPr>
        <w:t xml:space="preserve">Validator </w:t>
      </w:r>
      <w:r w:rsidR="00481474">
        <w:rPr>
          <w:rFonts w:ascii="Arial" w:hAnsi="Arial" w:cs="Arial"/>
          <w:b/>
          <w:u w:val="single"/>
        </w:rPr>
        <w:t>Result  Interface</w:t>
      </w:r>
    </w:p>
    <w:p w14:paraId="1BC4F1D5" w14:textId="77777777" w:rsidR="00481474" w:rsidRDefault="00481474"/>
    <w:p w14:paraId="6D7E4015" w14:textId="77777777" w:rsidR="00481474" w:rsidRDefault="00481474">
      <w:pPr>
        <w:jc w:val="both"/>
      </w:pPr>
      <w:r>
        <w:tab/>
        <w:t xml:space="preserve">The </w:t>
      </w:r>
      <w:r w:rsidR="000C21BD" w:rsidRPr="0081297D">
        <w:t>PC</w:t>
      </w:r>
      <w:r w:rsidR="000C21BD" w:rsidRPr="0081297D">
        <w:rPr>
          <w:vertAlign w:val="superscript"/>
        </w:rPr>
        <w:t>2</w:t>
      </w:r>
      <w:r w:rsidR="000C21BD" w:rsidRPr="0081297D">
        <w:t xml:space="preserve"> Validator Interface </w:t>
      </w:r>
      <w:r>
        <w:t xml:space="preserve">standard requires that the validator result be returned in the “result file” whose name is specified by </w:t>
      </w:r>
      <w:r>
        <w:rPr>
          <w:b/>
          <w:bCs/>
        </w:rPr>
        <w:t>parameter4</w:t>
      </w:r>
      <w:r w:rsidR="00A00898">
        <w:t xml:space="preserve"> (above), </w:t>
      </w:r>
      <w:r>
        <w:t>and that the contents of the result file must be a valid “XML Document”.  This means that it must start with a valid XML declaration</w:t>
      </w:r>
      <w:r w:rsidR="00BA0289">
        <w:rPr>
          <w:rStyle w:val="FootnoteReference"/>
        </w:rPr>
        <w:footnoteReference w:id="69"/>
      </w:r>
      <w:r>
        <w:t>, such as</w:t>
      </w:r>
    </w:p>
    <w:p w14:paraId="1F6D5F51" w14:textId="77777777" w:rsidR="00481474" w:rsidRDefault="00481474">
      <w:pPr>
        <w:pStyle w:val="IndexHeading"/>
      </w:pPr>
    </w:p>
    <w:p w14:paraId="41EE594D" w14:textId="77777777" w:rsidR="00481474" w:rsidRDefault="00481474">
      <w:pPr>
        <w:jc w:val="center"/>
        <w:rPr>
          <w:rFonts w:ascii="Courier New" w:hAnsi="Courier New" w:cs="Courier New"/>
          <w:b/>
          <w:bCs/>
          <w:sz w:val="22"/>
        </w:rPr>
      </w:pPr>
      <w:r>
        <w:rPr>
          <w:rFonts w:ascii="Courier New" w:hAnsi="Courier New" w:cs="Courier New"/>
          <w:b/>
          <w:bCs/>
          <w:sz w:val="22"/>
        </w:rPr>
        <w:t>&lt;?xml version="1.0"?&gt;</w:t>
      </w:r>
    </w:p>
    <w:p w14:paraId="6FE4C59F" w14:textId="77777777" w:rsidR="00481474" w:rsidRDefault="00481474"/>
    <w:p w14:paraId="367E5F1F" w14:textId="77777777" w:rsidR="00481474" w:rsidRDefault="00481474">
      <w:pPr>
        <w:ind w:firstLine="720"/>
      </w:pPr>
      <w:r>
        <w:t>The root element of the XML document must be of the form</w:t>
      </w:r>
    </w:p>
    <w:p w14:paraId="2913F391" w14:textId="77777777" w:rsidR="00481474" w:rsidRDefault="00481474"/>
    <w:p w14:paraId="7D73CA34" w14:textId="77777777" w:rsidR="00481474" w:rsidRDefault="00481474">
      <w:pPr>
        <w:jc w:val="center"/>
        <w:rPr>
          <w:rFonts w:ascii="Courier New" w:hAnsi="Courier New" w:cs="Courier New"/>
          <w:b/>
          <w:bCs/>
          <w:sz w:val="20"/>
        </w:rPr>
      </w:pPr>
      <w:r>
        <w:rPr>
          <w:rFonts w:ascii="Courier New" w:hAnsi="Courier New" w:cs="Courier New"/>
          <w:b/>
          <w:bCs/>
          <w:sz w:val="20"/>
        </w:rPr>
        <w:t>&lt;result  outcome = "string1"&gt;  string2  &lt;/result&gt;</w:t>
      </w:r>
    </w:p>
    <w:p w14:paraId="5E21267F" w14:textId="77777777" w:rsidR="00481474" w:rsidRDefault="00481474"/>
    <w:p w14:paraId="38CECED9" w14:textId="77777777" w:rsidR="00481474" w:rsidRDefault="00481474">
      <w:pPr>
        <w:ind w:firstLine="720"/>
        <w:jc w:val="both"/>
      </w:pPr>
      <w:r>
        <w:t>The tag name “</w:t>
      </w:r>
      <w:r>
        <w:rPr>
          <w:rFonts w:ascii="Arial" w:hAnsi="Arial" w:cs="Arial"/>
          <w:b/>
          <w:bCs/>
          <w:sz w:val="20"/>
        </w:rPr>
        <w:t>result</w:t>
      </w:r>
      <w:r>
        <w:t>” is fixed and required by the standard, as is the attribute name “</w:t>
      </w:r>
      <w:r>
        <w:rPr>
          <w:rFonts w:ascii="Arial" w:hAnsi="Arial" w:cs="Arial"/>
          <w:b/>
          <w:bCs/>
          <w:sz w:val="20"/>
        </w:rPr>
        <w:t>outcome</w:t>
      </w:r>
      <w:r>
        <w:t xml:space="preserve">”.   </w:t>
      </w:r>
    </w:p>
    <w:p w14:paraId="70E22635" w14:textId="77777777" w:rsidR="00481474" w:rsidRDefault="00481474"/>
    <w:p w14:paraId="2EE0B51E" w14:textId="77777777" w:rsidR="00481474" w:rsidRDefault="00481474">
      <w:pPr>
        <w:pStyle w:val="BodyText"/>
        <w:ind w:firstLine="720"/>
        <w:jc w:val="both"/>
      </w:pPr>
      <w:r>
        <w:t>“</w:t>
      </w:r>
      <w:r>
        <w:rPr>
          <w:rFonts w:ascii="Arial" w:hAnsi="Arial" w:cs="Arial"/>
          <w:b/>
          <w:bCs/>
          <w:sz w:val="20"/>
        </w:rPr>
        <w:t>string1</w:t>
      </w:r>
      <w:r>
        <w:t xml:space="preserve">” is an “outcome string” defining the result (outcome) which the validator is reporting to the contest control system.  </w:t>
      </w:r>
      <w:r w:rsidR="00A00898">
        <w:t>The standard specifies that i</w:t>
      </w:r>
      <w:r>
        <w:t>f the value of “</w:t>
      </w:r>
      <w:r>
        <w:rPr>
          <w:rFonts w:ascii="Arial" w:hAnsi="Arial" w:cs="Arial"/>
          <w:b/>
          <w:bCs/>
          <w:sz w:val="20"/>
        </w:rPr>
        <w:t>string1</w:t>
      </w:r>
      <w:r>
        <w:t>” is “accepted” (or any case-variation of that word), the validator is indicating that the program output file “passed” the validation test(s).   If “</w:t>
      </w:r>
      <w:r>
        <w:rPr>
          <w:rFonts w:ascii="Arial" w:hAnsi="Arial" w:cs="Arial"/>
          <w:b/>
          <w:bCs/>
          <w:sz w:val="20"/>
        </w:rPr>
        <w:t>string1</w:t>
      </w:r>
      <w:r>
        <w:t xml:space="preserve">” contains any value other than a form of the word “accepted”, the standard specifies that the validator is indicating that the program output file “failed” the validation test(s).  </w:t>
      </w:r>
    </w:p>
    <w:p w14:paraId="7D910F18" w14:textId="77777777" w:rsidR="00481474" w:rsidRDefault="00481474">
      <w:pPr>
        <w:spacing w:before="240"/>
        <w:ind w:firstLine="720"/>
        <w:jc w:val="both"/>
      </w:pPr>
      <w:r>
        <w:t>In PC</w:t>
      </w:r>
      <w:r>
        <w:rPr>
          <w:vertAlign w:val="superscript"/>
        </w:rPr>
        <w:t>2</w:t>
      </w:r>
      <w:r>
        <w:t>, the appearance of any form of the word “accepted” in the “</w:t>
      </w:r>
      <w:r>
        <w:rPr>
          <w:rFonts w:ascii="Arial" w:hAnsi="Arial" w:cs="Arial"/>
          <w:b/>
          <w:bCs/>
          <w:sz w:val="20"/>
        </w:rPr>
        <w:t>string1</w:t>
      </w:r>
      <w:r>
        <w:t>” attribute of the result element in the result file causes PC</w:t>
      </w:r>
      <w:r>
        <w:rPr>
          <w:vertAlign w:val="superscript"/>
        </w:rPr>
        <w:t>2</w:t>
      </w:r>
      <w:r>
        <w:t xml:space="preserve"> to assign a recommendation of “YES” to the run being executed</w:t>
      </w:r>
      <w:r w:rsidR="00A00898">
        <w:t>.</w:t>
      </w:r>
      <w:r w:rsidR="00400ADA">
        <w:t xml:space="preserve"> </w:t>
      </w:r>
      <w:r w:rsidR="00A00898">
        <w:t xml:space="preserve"> </w:t>
      </w:r>
      <w:r w:rsidR="00400ADA">
        <w:t>In addition, any form of the word “Yes” also causes PC</w:t>
      </w:r>
      <w:r w:rsidR="00400ADA" w:rsidRPr="00A00898">
        <w:rPr>
          <w:vertAlign w:val="superscript"/>
        </w:rPr>
        <w:t>2</w:t>
      </w:r>
      <w:r w:rsidR="00400ADA">
        <w:t xml:space="preserve"> to assign a recommendation of “YES” to the run being executed (this is an extension to the standard).</w:t>
      </w:r>
      <w:r w:rsidR="00A00898">
        <w:t xml:space="preserve"> </w:t>
      </w:r>
      <w:r>
        <w:t>Recommendations are displayed to the judge if the SVTJ checkbox has been checked when the validator is configured with the contest problem.</w:t>
      </w:r>
    </w:p>
    <w:p w14:paraId="40FD0BB2" w14:textId="77777777" w:rsidR="00481474" w:rsidRDefault="00481474">
      <w:pPr>
        <w:pStyle w:val="BodyText"/>
        <w:spacing w:before="240" w:after="0"/>
        <w:ind w:firstLine="720"/>
        <w:jc w:val="both"/>
      </w:pPr>
      <w:r>
        <w:lastRenderedPageBreak/>
        <w:t>If the value of “</w:t>
      </w:r>
      <w:r>
        <w:rPr>
          <w:rFonts w:ascii="Arial" w:hAnsi="Arial" w:cs="Arial"/>
          <w:b/>
          <w:bCs/>
          <w:sz w:val="20"/>
        </w:rPr>
        <w:t>string1</w:t>
      </w:r>
      <w:r>
        <w:t xml:space="preserve">” </w:t>
      </w:r>
      <w:r w:rsidR="00AA10D5">
        <w:t xml:space="preserve">returned by the validator </w:t>
      </w:r>
      <w:r>
        <w:t>is not some form of the word “accepted”</w:t>
      </w:r>
      <w:r w:rsidR="001D77B2">
        <w:t xml:space="preserve"> </w:t>
      </w:r>
      <w:r w:rsidR="00AA10D5">
        <w:t>or “yes”</w:t>
      </w:r>
      <w:r>
        <w:t>, then PC</w:t>
      </w:r>
      <w:r>
        <w:rPr>
          <w:vertAlign w:val="superscript"/>
        </w:rPr>
        <w:t>2</w:t>
      </w:r>
      <w:r>
        <w:t xml:space="preserve"> compares the actual string value to the </w:t>
      </w:r>
      <w:r w:rsidR="00D10B14">
        <w:t xml:space="preserve">set of </w:t>
      </w:r>
      <w:r>
        <w:t>“</w:t>
      </w:r>
      <w:r w:rsidR="00D10B14">
        <w:t>judgment</w:t>
      </w:r>
      <w:r>
        <w:t xml:space="preserve"> messages” </w:t>
      </w:r>
      <w:r w:rsidR="00D10B14">
        <w:t>currently defined in the system</w:t>
      </w:r>
      <w:r>
        <w:t>.  If “</w:t>
      </w:r>
      <w:r>
        <w:rPr>
          <w:rFonts w:ascii="Arial" w:hAnsi="Arial" w:cs="Arial"/>
          <w:b/>
          <w:bCs/>
          <w:sz w:val="20"/>
        </w:rPr>
        <w:t>string1</w:t>
      </w:r>
      <w:r>
        <w:t xml:space="preserve">” matches one of the </w:t>
      </w:r>
      <w:r w:rsidR="00AA10D5">
        <w:t xml:space="preserve">currently-defined </w:t>
      </w:r>
      <w:r w:rsidR="00D10B14">
        <w:t>judgment</w:t>
      </w:r>
      <w:r>
        <w:t xml:space="preserve"> messages, then PC</w:t>
      </w:r>
      <w:r>
        <w:rPr>
          <w:vertAlign w:val="superscript"/>
        </w:rPr>
        <w:t>2</w:t>
      </w:r>
      <w:r>
        <w:t xml:space="preserve"> assigns that message as the recommendation for the run being executed; otherwise, it assigns a recommendation of “Undetermined” to the run.  </w:t>
      </w:r>
    </w:p>
    <w:p w14:paraId="46B68ECB" w14:textId="77777777" w:rsidR="00AA10D5" w:rsidRDefault="00AA10D5">
      <w:pPr>
        <w:pStyle w:val="BodyText"/>
        <w:spacing w:before="240" w:after="0"/>
        <w:ind w:firstLine="720"/>
        <w:jc w:val="both"/>
      </w:pPr>
      <w:r>
        <w:t>The set of judgment messages recognized by PC</w:t>
      </w:r>
      <w:r w:rsidRPr="00AA10D5">
        <w:rPr>
          <w:vertAlign w:val="superscript"/>
        </w:rPr>
        <w:t>2</w:t>
      </w:r>
      <w:r>
        <w:t xml:space="preserve"> is defined on the </w:t>
      </w:r>
      <w:r w:rsidRPr="00AA10D5">
        <w:rPr>
          <w:rFonts w:ascii="Arial" w:hAnsi="Arial" w:cs="Arial"/>
          <w:b/>
          <w:bCs/>
          <w:sz w:val="20"/>
        </w:rPr>
        <w:t>Judgments</w:t>
      </w:r>
      <w:r>
        <w:t xml:space="preserve"> tab of the Configure Contest tab on the main Administrator screen.  The default set of judgment message</w:t>
      </w:r>
      <w:r w:rsidR="00400ADA">
        <w:t>s</w:t>
      </w:r>
      <w:r>
        <w:t xml:space="preserve"> </w:t>
      </w:r>
      <w:r w:rsidR="00400ADA">
        <w:t>is given in the following list:</w:t>
      </w:r>
    </w:p>
    <w:p w14:paraId="6490E77F" w14:textId="77777777" w:rsidR="00400ADA" w:rsidRPr="00400ADA" w:rsidRDefault="00400ADA" w:rsidP="000C21BD">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1829"/>
        <w:rPr>
          <w:rFonts w:ascii="Courier New" w:hAnsi="Courier New" w:cs="Courier New"/>
          <w:b/>
          <w:color w:val="000000"/>
          <w:sz w:val="20"/>
        </w:rPr>
      </w:pPr>
      <w:r w:rsidRPr="00400ADA">
        <w:rPr>
          <w:rFonts w:ascii="Courier New" w:hAnsi="Courier New" w:cs="Courier New"/>
          <w:b/>
          <w:color w:val="000000"/>
          <w:sz w:val="20"/>
        </w:rPr>
        <w:t xml:space="preserve">Yes </w:t>
      </w:r>
    </w:p>
    <w:p w14:paraId="260DE69A"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Compilation Error </w:t>
      </w:r>
    </w:p>
    <w:p w14:paraId="7E547842"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Run-time Error </w:t>
      </w:r>
    </w:p>
    <w:p w14:paraId="099685C6"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Time-limit Exceeded </w:t>
      </w:r>
    </w:p>
    <w:p w14:paraId="6E96B1E7"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Wrong Answer </w:t>
      </w:r>
    </w:p>
    <w:p w14:paraId="2633D4DE"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Excessive Output </w:t>
      </w:r>
    </w:p>
    <w:p w14:paraId="2D7A1C7F"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Output Format Error </w:t>
      </w:r>
    </w:p>
    <w:p w14:paraId="40A3F16E" w14:textId="77777777" w:rsid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No - Other - Contact Staff</w:t>
      </w:r>
    </w:p>
    <w:p w14:paraId="6C71D2C3" w14:textId="77777777" w:rsidR="00FE20B3" w:rsidRPr="00FE20B3" w:rsidRDefault="00FE20B3" w:rsidP="00FE20B3">
      <w:pPr>
        <w:spacing w:before="240"/>
        <w:ind w:firstLine="720"/>
        <w:jc w:val="both"/>
      </w:pPr>
      <w:r w:rsidRPr="00FE20B3">
        <w:t xml:space="preserve">See the section on </w:t>
      </w:r>
      <w:r w:rsidRPr="00652186">
        <w:rPr>
          <w:rFonts w:ascii="Arial" w:hAnsi="Arial" w:cs="Arial"/>
          <w:b/>
          <w:sz w:val="20"/>
        </w:rPr>
        <w:t>Contest Judgments</w:t>
      </w:r>
      <w:r w:rsidRPr="00FE20B3">
        <w:t xml:space="preserve"> for information on adding to or editing the existing judgment messages.</w:t>
      </w:r>
    </w:p>
    <w:p w14:paraId="65AF7FD1" w14:textId="77777777" w:rsidR="00481474" w:rsidRDefault="00481474">
      <w:pPr>
        <w:spacing w:before="240"/>
        <w:ind w:firstLine="720"/>
        <w:jc w:val="both"/>
      </w:pPr>
      <w:r>
        <w:rPr>
          <w:rFonts w:ascii="Arial" w:hAnsi="Arial" w:cs="Arial"/>
          <w:b/>
          <w:bCs/>
          <w:sz w:val="20"/>
        </w:rPr>
        <w:t>“string2</w:t>
      </w:r>
      <w:r>
        <w:t xml:space="preserve">” </w:t>
      </w:r>
      <w:r w:rsidR="00400ADA">
        <w:t xml:space="preserve">in the XML file returned by a validator </w:t>
      </w:r>
      <w:r>
        <w:t>is an arbitrary message string being returned from the validator to the contest control system.  The standard specifies that the interpretation of this string is up to the contest control system.  PC</w:t>
      </w:r>
      <w:r>
        <w:rPr>
          <w:vertAlign w:val="superscript"/>
        </w:rPr>
        <w:t>2</w:t>
      </w:r>
      <w:r>
        <w:t xml:space="preserve"> does not use the “</w:t>
      </w:r>
      <w:r>
        <w:rPr>
          <w:rFonts w:ascii="Arial" w:hAnsi="Arial" w:cs="Arial"/>
          <w:b/>
          <w:bCs/>
          <w:sz w:val="20"/>
        </w:rPr>
        <w:t>string2</w:t>
      </w:r>
      <w:r>
        <w:t>” parameter from the result file.</w:t>
      </w:r>
    </w:p>
    <w:p w14:paraId="18C7743B" w14:textId="77777777" w:rsidR="00481474" w:rsidRDefault="0057696E" w:rsidP="000C21BD">
      <w:pPr>
        <w:keepNext/>
        <w:keepLines/>
        <w:spacing w:before="240"/>
        <w:ind w:firstLine="547"/>
        <w:jc w:val="both"/>
        <w:rPr>
          <w:rFonts w:ascii="Arial" w:hAnsi="Arial" w:cs="Arial"/>
          <w:b/>
          <w:u w:val="single"/>
        </w:rPr>
      </w:pPr>
      <w:r>
        <w:rPr>
          <w:rFonts w:ascii="Arial" w:hAnsi="Arial" w:cs="Arial"/>
          <w:b/>
          <w:u w:val="single"/>
        </w:rPr>
        <w:t>E</w:t>
      </w:r>
      <w:r w:rsidR="00481474">
        <w:rPr>
          <w:rFonts w:ascii="Arial" w:hAnsi="Arial" w:cs="Arial"/>
          <w:b/>
          <w:u w:val="single"/>
        </w:rPr>
        <w:t>.</w:t>
      </w:r>
      <w:r w:rsidR="000C21BD">
        <w:rPr>
          <w:rFonts w:ascii="Arial" w:hAnsi="Arial" w:cs="Arial"/>
          <w:b/>
          <w:u w:val="single"/>
        </w:rPr>
        <w:t>4.1</w:t>
      </w:r>
      <w:r w:rsidR="00481474">
        <w:rPr>
          <w:rFonts w:ascii="Arial" w:hAnsi="Arial" w:cs="Arial"/>
          <w:b/>
          <w:u w:val="single"/>
        </w:rPr>
        <w:t>.3    PC</w:t>
      </w:r>
      <w:r w:rsidR="00481474">
        <w:rPr>
          <w:rFonts w:ascii="Arial" w:hAnsi="Arial" w:cs="Arial"/>
          <w:b/>
          <w:u w:val="single"/>
          <w:vertAlign w:val="superscript"/>
        </w:rPr>
        <w:t>2</w:t>
      </w:r>
      <w:r w:rsidR="00481474">
        <w:rPr>
          <w:rFonts w:ascii="Arial" w:hAnsi="Arial" w:cs="Arial"/>
          <w:b/>
          <w:u w:val="single"/>
        </w:rPr>
        <w:t xml:space="preserve">  Extensions </w:t>
      </w:r>
    </w:p>
    <w:p w14:paraId="36C2C637" w14:textId="338CB7A5" w:rsidR="00481474" w:rsidRDefault="00481474">
      <w:pPr>
        <w:pStyle w:val="BodyText"/>
        <w:spacing w:before="240" w:after="0"/>
        <w:ind w:firstLine="720"/>
        <w:jc w:val="both"/>
      </w:pPr>
      <w:r>
        <w:t xml:space="preserve">The </w:t>
      </w:r>
      <w:r w:rsidR="000C21BD" w:rsidRPr="0081297D">
        <w:t>PC</w:t>
      </w:r>
      <w:r w:rsidR="000C21BD" w:rsidRPr="0081297D">
        <w:rPr>
          <w:vertAlign w:val="superscript"/>
        </w:rPr>
        <w:t>2</w:t>
      </w:r>
      <w:r w:rsidR="000C21BD" w:rsidRPr="0081297D">
        <w:t xml:space="preserve"> Validator Interface </w:t>
      </w:r>
      <w:r>
        <w:t xml:space="preserve">standard specifies that the </w:t>
      </w:r>
      <w:del w:id="9482" w:author="John Clevenger [2]" w:date="2022-06-15T17:06:00Z">
        <w:r w:rsidDel="001C67CF">
          <w:delText xml:space="preserve">XML  </w:delText>
        </w:r>
        <w:r w:rsidDel="001C67CF">
          <w:rPr>
            <w:rFonts w:ascii="Courier New" w:hAnsi="Courier New" w:cs="Courier New"/>
            <w:b/>
            <w:bCs/>
            <w:sz w:val="20"/>
          </w:rPr>
          <w:delText>&lt;</w:delText>
        </w:r>
      </w:del>
      <w:ins w:id="9483" w:author="John Clevenger [2]" w:date="2022-06-15T17:06:00Z">
        <w:r w:rsidR="001C67CF">
          <w:t>XML &lt;</w:t>
        </w:r>
      </w:ins>
      <w:r>
        <w:rPr>
          <w:rFonts w:ascii="Courier New" w:hAnsi="Courier New" w:cs="Courier New"/>
          <w:b/>
          <w:bCs/>
          <w:sz w:val="20"/>
        </w:rPr>
        <w:t xml:space="preserve">result&gt; </w:t>
      </w:r>
      <w:r>
        <w:t>element produced by the validator may include other attributes in addition to the “outcome” attribute, and may also include additional (nested) elements; it also specifies that the interpretation of any such additional attributes and/or elements is up to the contest control system.  Such additional attributes can be used to implement a variety of features.</w:t>
      </w:r>
    </w:p>
    <w:p w14:paraId="693AEA18" w14:textId="6FFBF448" w:rsidR="00481474" w:rsidRDefault="00481474">
      <w:pPr>
        <w:pStyle w:val="BodyText"/>
        <w:spacing w:before="240" w:after="0"/>
        <w:ind w:firstLine="720"/>
        <w:jc w:val="both"/>
      </w:pPr>
      <w:r>
        <w:t xml:space="preserve">  PC</w:t>
      </w:r>
      <w:r>
        <w:rPr>
          <w:vertAlign w:val="superscript"/>
        </w:rPr>
        <w:t>2</w:t>
      </w:r>
      <w:r>
        <w:t xml:space="preserve"> makes use of additional attributes to implement a form of security.  Specifically, it expects the validator to define an additional attribute named “</w:t>
      </w:r>
      <w:r>
        <w:rPr>
          <w:rFonts w:ascii="Arial" w:hAnsi="Arial" w:cs="Arial"/>
          <w:b/>
          <w:bCs/>
          <w:sz w:val="20"/>
        </w:rPr>
        <w:t>security</w:t>
      </w:r>
      <w:r>
        <w:t xml:space="preserve">” and to return in that attribute </w:t>
      </w:r>
      <w:r>
        <w:rPr>
          <w:i/>
          <w:iCs/>
        </w:rPr>
        <w:t>the name of the result file</w:t>
      </w:r>
      <w:r>
        <w:t xml:space="preserve">.  That </w:t>
      </w:r>
      <w:del w:id="9484" w:author="John Clevenger [2]" w:date="2022-06-15T17:06:00Z">
        <w:r w:rsidDel="001C67CF">
          <w:delText>is,  PC</w:delText>
        </w:r>
      </w:del>
      <w:ins w:id="9485" w:author="John Clevenger [2]" w:date="2022-06-15T17:06:00Z">
        <w:r w:rsidR="001C67CF">
          <w:t>is, PC</w:t>
        </w:r>
      </w:ins>
      <w:r>
        <w:rPr>
          <w:vertAlign w:val="superscript"/>
        </w:rPr>
        <w:t>2</w:t>
      </w:r>
      <w:r>
        <w:t xml:space="preserve"> expects the XML result file to look like:</w:t>
      </w:r>
    </w:p>
    <w:p w14:paraId="14338AD1" w14:textId="77777777" w:rsidR="00481474" w:rsidRDefault="00481474"/>
    <w:p w14:paraId="18611D37" w14:textId="77777777" w:rsidR="00481474" w:rsidRDefault="00481474">
      <w:pPr>
        <w:ind w:left="1440"/>
        <w:rPr>
          <w:rFonts w:ascii="Arial" w:hAnsi="Arial" w:cs="Arial"/>
          <w:b/>
          <w:bCs/>
          <w:sz w:val="22"/>
        </w:rPr>
      </w:pPr>
      <w:r>
        <w:rPr>
          <w:rFonts w:ascii="Arial" w:hAnsi="Arial" w:cs="Arial"/>
          <w:b/>
          <w:bCs/>
          <w:sz w:val="22"/>
        </w:rPr>
        <w:t>&lt;?xml version="1.0"?&gt;</w:t>
      </w:r>
    </w:p>
    <w:p w14:paraId="60AA7DAD" w14:textId="77777777" w:rsidR="00481474" w:rsidRDefault="00481474">
      <w:pPr>
        <w:ind w:left="1440"/>
        <w:rPr>
          <w:rFonts w:ascii="Arial" w:hAnsi="Arial" w:cs="Arial"/>
          <w:b/>
          <w:bCs/>
          <w:sz w:val="22"/>
        </w:rPr>
      </w:pPr>
      <w:r>
        <w:rPr>
          <w:rFonts w:ascii="Arial" w:hAnsi="Arial" w:cs="Arial"/>
          <w:b/>
          <w:bCs/>
          <w:sz w:val="22"/>
        </w:rPr>
        <w:t>&lt;result   outcome="string1"   security="resfile"&gt;   string2  &lt;/result&gt;</w:t>
      </w:r>
    </w:p>
    <w:p w14:paraId="07A4469E" w14:textId="77777777" w:rsidR="00481474" w:rsidRDefault="00481474">
      <w:pPr>
        <w:pStyle w:val="BodyText"/>
        <w:spacing w:before="240" w:after="0"/>
        <w:ind w:firstLine="720"/>
        <w:jc w:val="both"/>
      </w:pPr>
      <w:r>
        <w:t>where “</w:t>
      </w:r>
      <w:r>
        <w:rPr>
          <w:rFonts w:ascii="Arial" w:hAnsi="Arial" w:cs="Arial"/>
          <w:b/>
          <w:bCs/>
          <w:sz w:val="20"/>
        </w:rPr>
        <w:t>resfile</w:t>
      </w:r>
      <w:r>
        <w:t xml:space="preserve">” is the value which was passed to the validator as the name of the file into which the results should be placed (and where </w:t>
      </w:r>
      <w:r>
        <w:rPr>
          <w:rFonts w:ascii="Arial" w:hAnsi="Arial" w:cs="Arial"/>
          <w:b/>
          <w:bCs/>
          <w:sz w:val="20"/>
        </w:rPr>
        <w:t>string1</w:t>
      </w:r>
      <w:r>
        <w:rPr>
          <w:rFonts w:ascii="Arial" w:hAnsi="Arial" w:cs="Arial"/>
          <w:b/>
          <w:bCs/>
          <w:sz w:val="22"/>
        </w:rPr>
        <w:t xml:space="preserve"> </w:t>
      </w:r>
      <w:r>
        <w:t xml:space="preserve">and </w:t>
      </w:r>
      <w:r>
        <w:rPr>
          <w:rFonts w:ascii="Arial" w:hAnsi="Arial" w:cs="Arial"/>
          <w:b/>
          <w:bCs/>
          <w:sz w:val="20"/>
        </w:rPr>
        <w:t>string2</w:t>
      </w:r>
      <w:r>
        <w:rPr>
          <w:rFonts w:ascii="Arial" w:hAnsi="Arial" w:cs="Arial"/>
          <w:b/>
          <w:bCs/>
          <w:sz w:val="22"/>
        </w:rPr>
        <w:t xml:space="preserve">  </w:t>
      </w:r>
      <w:r>
        <w:t xml:space="preserve">are as described above).  </w:t>
      </w:r>
    </w:p>
    <w:p w14:paraId="4435DD09" w14:textId="77777777" w:rsidR="00481474" w:rsidRDefault="00481474">
      <w:pPr>
        <w:pStyle w:val="BodyText"/>
        <w:spacing w:before="240" w:after="0"/>
        <w:ind w:firstLine="720"/>
        <w:jc w:val="both"/>
      </w:pPr>
      <w:r>
        <w:t>Each time PC</w:t>
      </w:r>
      <w:r>
        <w:rPr>
          <w:vertAlign w:val="superscript"/>
        </w:rPr>
        <w:t>2</w:t>
      </w:r>
      <w:r>
        <w:t xml:space="preserve"> invokes a validator it generates a unique random name for the result file.  When the validator returns</w:t>
      </w:r>
      <w:r w:rsidR="000C21BD">
        <w:t>,</w:t>
      </w:r>
      <w:r>
        <w:t xml:space="preserve"> PC</w:t>
      </w:r>
      <w:r>
        <w:rPr>
          <w:vertAlign w:val="superscript"/>
        </w:rPr>
        <w:t>2</w:t>
      </w:r>
      <w:r>
        <w:t xml:space="preserve"> examines the contents of the result file and verifies that the </w:t>
      </w:r>
      <w:r>
        <w:rPr>
          <w:rFonts w:ascii="Arial" w:hAnsi="Arial" w:cs="Arial"/>
          <w:b/>
          <w:bCs/>
          <w:sz w:val="20"/>
        </w:rPr>
        <w:t>security</w:t>
      </w:r>
      <w:r>
        <w:t xml:space="preserve"> attribute value matches the file name.  Since a user (team) program cannot know ahead of time what result file name PC</w:t>
      </w:r>
      <w:r>
        <w:rPr>
          <w:vertAlign w:val="superscript"/>
        </w:rPr>
        <w:t>2</w:t>
      </w:r>
      <w:r>
        <w:t xml:space="preserve"> will generate, it is not possible for a user program to generate a “fake” result file which somehow gets used in place of one generated by the validator.  While this </w:t>
      </w:r>
      <w:r>
        <w:lastRenderedPageBreak/>
        <w:t xml:space="preserve">is not a complete guarantee of security, it does make it much more difficult for a user program to circumvent the operation of the validator.  </w:t>
      </w:r>
    </w:p>
    <w:p w14:paraId="616D809A" w14:textId="77777777" w:rsidR="00481474" w:rsidRDefault="00481474">
      <w:pPr>
        <w:ind w:firstLine="720"/>
        <w:jc w:val="both"/>
      </w:pPr>
    </w:p>
    <w:p w14:paraId="40EB8816" w14:textId="77777777" w:rsidR="00C7711D" w:rsidRDefault="00C7711D" w:rsidP="003137E5">
      <w:pPr>
        <w:spacing w:before="240"/>
        <w:ind w:firstLine="360"/>
        <w:jc w:val="both"/>
        <w:rPr>
          <w:rFonts w:ascii="Arial" w:hAnsi="Arial" w:cs="Arial"/>
          <w:b/>
          <w:u w:val="single"/>
        </w:rPr>
      </w:pPr>
      <w:r>
        <w:rPr>
          <w:rFonts w:ascii="Arial" w:hAnsi="Arial" w:cs="Arial"/>
          <w:b/>
          <w:u w:val="single"/>
        </w:rPr>
        <w:t xml:space="preserve">E.5.2  </w:t>
      </w:r>
      <w:r w:rsidR="00C511BD">
        <w:rPr>
          <w:rFonts w:ascii="Arial" w:hAnsi="Arial" w:cs="Arial"/>
          <w:b/>
          <w:u w:val="single"/>
        </w:rPr>
        <w:t>Using t</w:t>
      </w:r>
      <w:r>
        <w:rPr>
          <w:rFonts w:ascii="Arial" w:hAnsi="Arial" w:cs="Arial"/>
          <w:b/>
          <w:u w:val="single"/>
        </w:rPr>
        <w:t>he CLICS Validator Interface</w:t>
      </w:r>
    </w:p>
    <w:p w14:paraId="26D07C4D" w14:textId="77777777" w:rsidR="00C7711D" w:rsidRDefault="00C7711D" w:rsidP="00C511BD">
      <w:pPr>
        <w:spacing w:before="240"/>
        <w:ind w:firstLine="540"/>
        <w:jc w:val="both"/>
        <w:rPr>
          <w:rFonts w:ascii="Arial" w:hAnsi="Arial" w:cs="Arial"/>
          <w:b/>
          <w:u w:val="single"/>
        </w:rPr>
      </w:pPr>
      <w:r>
        <w:rPr>
          <w:rFonts w:ascii="Arial" w:hAnsi="Arial" w:cs="Arial"/>
          <w:b/>
          <w:u w:val="single"/>
        </w:rPr>
        <w:t xml:space="preserve">E.5.2.1  </w:t>
      </w:r>
      <w:r w:rsidR="000B10F8">
        <w:rPr>
          <w:rFonts w:ascii="Arial" w:hAnsi="Arial" w:cs="Arial"/>
          <w:b/>
          <w:u w:val="single"/>
        </w:rPr>
        <w:t xml:space="preserve">CLICS </w:t>
      </w:r>
      <w:r w:rsidR="00BA0289">
        <w:rPr>
          <w:rFonts w:ascii="Arial" w:hAnsi="Arial" w:cs="Arial"/>
          <w:b/>
          <w:u w:val="single"/>
        </w:rPr>
        <w:t xml:space="preserve">Validator </w:t>
      </w:r>
      <w:r>
        <w:rPr>
          <w:rFonts w:ascii="Arial" w:hAnsi="Arial" w:cs="Arial"/>
          <w:b/>
          <w:u w:val="single"/>
        </w:rPr>
        <w:t>Input Interface</w:t>
      </w:r>
    </w:p>
    <w:p w14:paraId="273D5451" w14:textId="77777777" w:rsidR="003137E5" w:rsidRDefault="003137E5" w:rsidP="003137E5">
      <w:pPr>
        <w:pStyle w:val="BodyText"/>
        <w:spacing w:before="240" w:after="0"/>
        <w:ind w:firstLine="720"/>
        <w:jc w:val="both"/>
      </w:pPr>
      <w:r w:rsidRPr="003137E5">
        <w:t xml:space="preserve">The CLICS Validator Interface standard specifies that the Contest Control System </w:t>
      </w:r>
      <w:r>
        <w:t xml:space="preserve">will invoke the validator </w:t>
      </w:r>
      <w:r w:rsidR="008C4C74">
        <w:t xml:space="preserve">by </w:t>
      </w:r>
      <w:r w:rsidRPr="003137E5">
        <w:t>passing it at lea</w:t>
      </w:r>
      <w:r>
        <w:t xml:space="preserve">st three command line </w:t>
      </w:r>
      <w:r w:rsidR="00C1745E">
        <w:t>arguments</w:t>
      </w:r>
      <w:r w:rsidR="006E42BE">
        <w:t>, in order</w:t>
      </w:r>
      <w:r>
        <w:t>:</w:t>
      </w:r>
    </w:p>
    <w:p w14:paraId="76D85FB2" w14:textId="77777777" w:rsidR="003137E5" w:rsidRPr="003137E5" w:rsidRDefault="00D87DDE" w:rsidP="00176138">
      <w:pPr>
        <w:pStyle w:val="BodyText"/>
        <w:spacing w:before="240" w:after="0"/>
        <w:ind w:left="1530" w:hanging="810"/>
        <w:jc w:val="both"/>
      </w:pPr>
      <w:r>
        <w:rPr>
          <w:b/>
          <w:bCs/>
        </w:rPr>
        <w:t>argument1</w:t>
      </w:r>
      <w:r w:rsidR="003137E5" w:rsidRPr="00176138">
        <w:t xml:space="preserve">: </w:t>
      </w:r>
      <w:r w:rsidR="003137E5" w:rsidRPr="003137E5">
        <w:t>a string specifying the name of the input data ﬁle which was used to test the program whose results are being validated.</w:t>
      </w:r>
    </w:p>
    <w:p w14:paraId="65DC1950" w14:textId="77777777" w:rsidR="003137E5" w:rsidRPr="003137E5" w:rsidRDefault="00D87DDE" w:rsidP="00176138">
      <w:pPr>
        <w:pStyle w:val="BodyText"/>
        <w:spacing w:before="240" w:after="0"/>
        <w:ind w:left="1350" w:hanging="630"/>
        <w:jc w:val="both"/>
      </w:pPr>
      <w:r>
        <w:rPr>
          <w:b/>
          <w:bCs/>
        </w:rPr>
        <w:t>argument2</w:t>
      </w:r>
      <w:r w:rsidR="003137E5" w:rsidRPr="00176138">
        <w:t xml:space="preserve">:  </w:t>
      </w:r>
      <w:r w:rsidR="003137E5" w:rsidRPr="003137E5">
        <w:t xml:space="preserve">a string specifying the name of an arbitrary “answer ﬁle” which acts as input to the validator program. The answer ﬁle may, but is not necessarily required to, contain the “correct answer” for the problem. For example, it might contain the output which was produced by a judge’s solution for the problem when run with input ﬁle as input. Alternatively, the “answer ﬁle” might contain information, in arbitrary format, which instructs the validator in some way about how to accomplish its task. The meaning of the contents of the answer ﬁle is not defined by </w:t>
      </w:r>
      <w:r w:rsidR="00176138">
        <w:t>the</w:t>
      </w:r>
      <w:r w:rsidR="003137E5" w:rsidRPr="003137E5">
        <w:t xml:space="preserve"> standard.</w:t>
      </w:r>
    </w:p>
    <w:p w14:paraId="47C3F066" w14:textId="1BE02160" w:rsidR="003137E5" w:rsidRPr="00176138" w:rsidRDefault="00D87DDE" w:rsidP="00D87DDE">
      <w:pPr>
        <w:pStyle w:val="BodyText"/>
        <w:spacing w:before="240" w:after="0"/>
        <w:ind w:left="1350" w:hanging="630"/>
        <w:jc w:val="both"/>
      </w:pPr>
      <w:r>
        <w:rPr>
          <w:b/>
          <w:bCs/>
        </w:rPr>
        <w:t>argument3</w:t>
      </w:r>
      <w:r w:rsidR="003137E5" w:rsidRPr="00176138">
        <w:t xml:space="preserve">:  </w:t>
      </w:r>
      <w:r w:rsidR="003137E5" w:rsidRPr="003137E5">
        <w:t xml:space="preserve">a string which specifies the name of a “feedback directory” in which the validator can produce </w:t>
      </w:r>
      <w:r w:rsidR="00176138">
        <w:t>“</w:t>
      </w:r>
      <w:r w:rsidR="003137E5" w:rsidRPr="003137E5">
        <w:t>feedback files</w:t>
      </w:r>
      <w:r w:rsidR="00176138">
        <w:t>”</w:t>
      </w:r>
      <w:r w:rsidR="003137E5" w:rsidRPr="003137E5">
        <w:t xml:space="preserve"> </w:t>
      </w:r>
      <w:del w:id="9486" w:author="John Clevenger [2]" w:date="2022-06-15T17:06:00Z">
        <w:r w:rsidR="003137E5" w:rsidRPr="003137E5" w:rsidDel="001C67CF">
          <w:delText>in order to</w:delText>
        </w:r>
      </w:del>
      <w:ins w:id="9487" w:author="John Clevenger [2]" w:date="2022-06-15T17:06:00Z">
        <w:r w:rsidR="001C67CF" w:rsidRPr="003137E5">
          <w:t>to</w:t>
        </w:r>
      </w:ins>
      <w:r w:rsidR="003137E5" w:rsidRPr="003137E5">
        <w:t xml:space="preserve"> report additional information on the validation of the output ﬁle. The feedbackdir must end with a path separator (typically '/' or '\' depending on operating system), so that simply appending a filename to </w:t>
      </w:r>
      <w:r w:rsidR="003137E5" w:rsidRPr="003137E5">
        <w:rPr>
          <w:b/>
        </w:rPr>
        <w:t>feedbackdir</w:t>
      </w:r>
      <w:r w:rsidR="003137E5" w:rsidRPr="003137E5">
        <w:t xml:space="preserve"> gives the path to a file in the feedback directory.</w:t>
      </w:r>
    </w:p>
    <w:p w14:paraId="42EA46D5" w14:textId="77777777" w:rsidR="00176138" w:rsidRDefault="003137E5" w:rsidP="00176138">
      <w:pPr>
        <w:pStyle w:val="BodyText"/>
        <w:spacing w:before="240" w:after="0"/>
        <w:ind w:firstLine="720"/>
        <w:jc w:val="both"/>
      </w:pPr>
      <w:r w:rsidRPr="00176138">
        <w:t>In addition, the standard specifies that the team’s output (</w:t>
      </w:r>
      <w:r w:rsidRPr="003137E5">
        <w:t>the output ﬁle which was produced by the program being validated</w:t>
      </w:r>
      <w:r w:rsidRPr="00176138">
        <w:t xml:space="preserve">) </w:t>
      </w:r>
      <w:r w:rsidR="00176138">
        <w:t>must be</w:t>
      </w:r>
      <w:r w:rsidRPr="003137E5">
        <w:t xml:space="preserve"> </w:t>
      </w:r>
      <w:r w:rsidRPr="00176138">
        <w:t xml:space="preserve">presented to </w:t>
      </w:r>
      <w:r w:rsidRPr="003137E5">
        <w:t xml:space="preserve">the </w:t>
      </w:r>
      <w:r w:rsidR="00176138">
        <w:t xml:space="preserve">validator's standard input </w:t>
      </w:r>
      <w:r w:rsidR="006E42BE">
        <w:t>channel</w:t>
      </w:r>
      <w:r w:rsidR="00176138">
        <w:t>; PC</w:t>
      </w:r>
      <w:r w:rsidR="00176138" w:rsidRPr="006E42BE">
        <w:rPr>
          <w:vertAlign w:val="superscript"/>
        </w:rPr>
        <w:t>2</w:t>
      </w:r>
      <w:r w:rsidR="00176138">
        <w:t xml:space="preserve"> arranges that this is true for any custom validator which is specified as using the CLICS Validator Interface standard.  </w:t>
      </w:r>
    </w:p>
    <w:p w14:paraId="30AC21B0" w14:textId="77777777" w:rsidR="003137E5" w:rsidRDefault="00176138" w:rsidP="00176138">
      <w:pPr>
        <w:pStyle w:val="BodyText"/>
        <w:spacing w:before="240" w:after="0"/>
        <w:ind w:firstLine="720"/>
        <w:jc w:val="both"/>
      </w:pPr>
      <w:r>
        <w:t xml:space="preserve">The standard also specifies that the </w:t>
      </w:r>
      <w:r w:rsidR="003137E5" w:rsidRPr="003137E5">
        <w:t xml:space="preserve">two </w:t>
      </w:r>
      <w:r w:rsidR="006E42BE">
        <w:t xml:space="preserve">files </w:t>
      </w:r>
      <w:r>
        <w:t>named</w:t>
      </w:r>
      <w:r w:rsidR="003137E5" w:rsidRPr="003137E5">
        <w:t xml:space="preserve"> by</w:t>
      </w:r>
      <w:r>
        <w:t xml:space="preserve"> the</w:t>
      </w:r>
      <w:r w:rsidR="003137E5" w:rsidRPr="003137E5">
        <w:t xml:space="preserve"> </w:t>
      </w:r>
      <w:r w:rsidR="003137E5" w:rsidRPr="003137E5">
        <w:rPr>
          <w:b/>
        </w:rPr>
        <w:t>input</w:t>
      </w:r>
      <w:r w:rsidR="003137E5" w:rsidRPr="003137E5">
        <w:t xml:space="preserve"> and </w:t>
      </w:r>
      <w:r w:rsidR="003137E5" w:rsidRPr="003137E5">
        <w:rPr>
          <w:b/>
        </w:rPr>
        <w:t>judge</w:t>
      </w:r>
      <w:r w:rsidR="008C4C74">
        <w:rPr>
          <w:b/>
        </w:rPr>
        <w:t xml:space="preserve"> </w:t>
      </w:r>
      <w:r w:rsidR="003137E5" w:rsidRPr="003137E5">
        <w:rPr>
          <w:b/>
        </w:rPr>
        <w:t>answer</w:t>
      </w:r>
      <w:r w:rsidR="003137E5" w:rsidRPr="003137E5">
        <w:t xml:space="preserve"> </w:t>
      </w:r>
      <w:r w:rsidR="00C1745E">
        <w:t>arguments (arguments 1 and 2)</w:t>
      </w:r>
      <w:r>
        <w:t xml:space="preserve"> </w:t>
      </w:r>
      <w:r w:rsidR="003137E5" w:rsidRPr="003137E5">
        <w:t xml:space="preserve">must exist (though they are allowed to be empty) and </w:t>
      </w:r>
      <w:r>
        <w:t xml:space="preserve">that </w:t>
      </w:r>
      <w:r w:rsidR="003137E5" w:rsidRPr="003137E5">
        <w:t xml:space="preserve">the validator program must be allowed to open them for reading. The directory pointed to by </w:t>
      </w:r>
      <w:r w:rsidR="003137E5" w:rsidRPr="003137E5">
        <w:rPr>
          <w:b/>
        </w:rPr>
        <w:t>feedbackdir</w:t>
      </w:r>
      <w:r w:rsidR="003137E5" w:rsidRPr="003137E5">
        <w:t xml:space="preserve"> </w:t>
      </w:r>
      <w:r w:rsidR="00C1745E">
        <w:t xml:space="preserve"> (argument 3) </w:t>
      </w:r>
      <w:r w:rsidR="003137E5" w:rsidRPr="003137E5">
        <w:t>must also exist.</w:t>
      </w:r>
    </w:p>
    <w:p w14:paraId="56951B47" w14:textId="77777777" w:rsidR="00176138" w:rsidRPr="003137E5" w:rsidRDefault="00176138" w:rsidP="00176138">
      <w:pPr>
        <w:pStyle w:val="BodyText"/>
        <w:spacing w:before="240" w:after="0"/>
        <w:ind w:firstLine="720"/>
        <w:jc w:val="both"/>
      </w:pPr>
      <w:r>
        <w:t xml:space="preserve">A sample </w:t>
      </w:r>
      <w:r w:rsidRPr="006E42BE">
        <w:rPr>
          <w:rFonts w:ascii="Arial" w:hAnsi="Arial" w:cs="Arial"/>
          <w:b/>
          <w:sz w:val="20"/>
        </w:rPr>
        <w:t>Validator Command Line</w:t>
      </w:r>
      <w:r>
        <w:t xml:space="preserve"> for invoking a custom validator</w:t>
      </w:r>
      <w:r w:rsidR="00C1745E">
        <w:t xml:space="preserve"> using a CLICs interface</w:t>
      </w:r>
      <w:r>
        <w:t xml:space="preserve"> in PC</w:t>
      </w:r>
      <w:r w:rsidRPr="006E42BE">
        <w:rPr>
          <w:vertAlign w:val="superscript"/>
        </w:rPr>
        <w:t>2</w:t>
      </w:r>
      <w:r>
        <w:t xml:space="preserve"> might </w:t>
      </w:r>
      <w:r w:rsidR="00C1745E">
        <w:t xml:space="preserve">therefore </w:t>
      </w:r>
      <w:r>
        <w:t xml:space="preserve">look like the following:  </w:t>
      </w:r>
    </w:p>
    <w:p w14:paraId="3144516E" w14:textId="043F6EF4" w:rsidR="00176138" w:rsidRPr="001C5AF5" w:rsidRDefault="00176138" w:rsidP="001C5AF5">
      <w:pPr>
        <w:spacing w:before="240"/>
        <w:ind w:firstLine="540"/>
        <w:jc w:val="both"/>
        <w:rPr>
          <w:rFonts w:ascii="Arial" w:hAnsi="Arial" w:cs="Arial"/>
          <w:b/>
          <w:sz w:val="22"/>
          <w:szCs w:val="22"/>
          <w:u w:val="single"/>
        </w:rPr>
      </w:pPr>
      <w:r w:rsidRPr="00176138">
        <w:rPr>
          <w:rFonts w:ascii="Courier New" w:hAnsi="Courier New" w:cs="Courier New"/>
          <w:b/>
          <w:color w:val="000000"/>
          <w:sz w:val="22"/>
          <w:szCs w:val="22"/>
        </w:rPr>
        <w:t>{:validator} {:infile</w:t>
      </w:r>
      <w:ins w:id="9488" w:author="John Clevenger [2]" w:date="2022-12-15T16:51:00Z">
        <w:r w:rsidR="00952F62">
          <w:rPr>
            <w:rFonts w:ascii="Courier New" w:hAnsi="Courier New" w:cs="Courier New"/>
            <w:b/>
            <w:color w:val="000000"/>
            <w:sz w:val="22"/>
            <w:szCs w:val="22"/>
          </w:rPr>
          <w:t>name</w:t>
        </w:r>
      </w:ins>
      <w:r w:rsidRPr="00176138">
        <w:rPr>
          <w:rFonts w:ascii="Courier New" w:hAnsi="Courier New" w:cs="Courier New"/>
          <w:b/>
          <w:color w:val="000000"/>
          <w:sz w:val="22"/>
          <w:szCs w:val="22"/>
        </w:rPr>
        <w:t>} {:ansfile</w:t>
      </w:r>
      <w:ins w:id="9489" w:author="John Clevenger [2]" w:date="2022-12-15T16:52:00Z">
        <w:r w:rsidR="00952F62">
          <w:rPr>
            <w:rFonts w:ascii="Courier New" w:hAnsi="Courier New" w:cs="Courier New"/>
            <w:b/>
            <w:color w:val="000000"/>
            <w:sz w:val="22"/>
            <w:szCs w:val="22"/>
          </w:rPr>
          <w:t>name</w:t>
        </w:r>
      </w:ins>
      <w:r w:rsidRPr="00176138">
        <w:rPr>
          <w:rFonts w:ascii="Courier New" w:hAnsi="Courier New" w:cs="Courier New"/>
          <w:b/>
          <w:color w:val="000000"/>
          <w:sz w:val="22"/>
          <w:szCs w:val="22"/>
        </w:rPr>
        <w:t>} {:feedbackdir}</w:t>
      </w:r>
    </w:p>
    <w:p w14:paraId="24F4AC40" w14:textId="77777777" w:rsidR="00473864" w:rsidRPr="00176138" w:rsidRDefault="00473864" w:rsidP="00473864">
      <w:pPr>
        <w:pStyle w:val="BodyText"/>
        <w:spacing w:before="240" w:after="0"/>
        <w:ind w:firstLine="720"/>
        <w:jc w:val="both"/>
      </w:pPr>
      <w:r>
        <w:t>This command line will invoke the specified Validator program, passing it the current input data file name, the current judge’s answer file name, and the name of a feedback directory. Note that when PC</w:t>
      </w:r>
      <w:r w:rsidRPr="008C4C74">
        <w:rPr>
          <w:vertAlign w:val="superscript"/>
        </w:rPr>
        <w:t>2</w:t>
      </w:r>
      <w:r>
        <w:t xml:space="preserve"> invokes a custom validator using the CLICS Validator interface, the system automatically creates a new, randomly-named directory for use as the “feedback directory”.  This is done as a security measure; it prevents a team submission from </w:t>
      </w:r>
      <w:r w:rsidR="000C63BF">
        <w:t xml:space="preserve">using </w:t>
      </w:r>
      <w:r w:rsidR="000C63BF" w:rsidRPr="000C63BF">
        <w:rPr>
          <w:i/>
        </w:rPr>
        <w:t>a priori</w:t>
      </w:r>
      <w:r>
        <w:t xml:space="preserve"> </w:t>
      </w:r>
      <w:r w:rsidR="000C63BF">
        <w:t xml:space="preserve">knowledge about </w:t>
      </w:r>
      <w:r>
        <w:lastRenderedPageBreak/>
        <w:t>where “</w:t>
      </w:r>
      <w:r w:rsidR="000C63BF">
        <w:t xml:space="preserve">validator </w:t>
      </w:r>
      <w:r>
        <w:t xml:space="preserve">feedback” is to be written and attempting to somehow overwrite it.  The Validator program should </w:t>
      </w:r>
      <w:r w:rsidR="000C63BF">
        <w:t>use the specified feedback directory name as the directory where it writes any feedback files (see the following section</w:t>
      </w:r>
      <w:r w:rsidR="001C3864">
        <w:t xml:space="preserve"> for information on feedback files</w:t>
      </w:r>
      <w:r w:rsidR="000C63BF">
        <w:t>).</w:t>
      </w:r>
    </w:p>
    <w:p w14:paraId="5980CB12" w14:textId="77777777" w:rsidR="00176138" w:rsidRDefault="000C63BF" w:rsidP="00176138">
      <w:pPr>
        <w:pStyle w:val="BodyText"/>
        <w:spacing w:before="240" w:after="0"/>
        <w:ind w:firstLine="720"/>
        <w:jc w:val="both"/>
      </w:pPr>
      <w:r>
        <w:t>T</w:t>
      </w:r>
      <w:r w:rsidR="001C5AF5">
        <w:t xml:space="preserve">here is nothing in the </w:t>
      </w:r>
      <w:r>
        <w:t xml:space="preserve">CLICS Validator </w:t>
      </w:r>
      <w:r w:rsidR="001C5AF5">
        <w:t xml:space="preserve">standard </w:t>
      </w:r>
      <w:r w:rsidR="006E42BE">
        <w:t>which</w:t>
      </w:r>
      <w:r w:rsidR="001C5AF5">
        <w:t xml:space="preserve"> prohibits </w:t>
      </w:r>
      <w:r w:rsidR="001C5AF5">
        <w:rPr>
          <w:i/>
        </w:rPr>
        <w:t xml:space="preserve">additional </w:t>
      </w:r>
      <w:r w:rsidR="001C5AF5">
        <w:t xml:space="preserve">command line </w:t>
      </w:r>
      <w:r w:rsidR="00C1745E">
        <w:t>arguments</w:t>
      </w:r>
      <w:r w:rsidR="001C5AF5">
        <w:t xml:space="preserve"> being passed to a </w:t>
      </w:r>
      <w:r w:rsidR="00C1745E">
        <w:t>CLICS</w:t>
      </w:r>
      <w:r w:rsidR="001C5AF5">
        <w:t xml:space="preserve"> validator.  For example, a custom validator could be written to examine the command line for </w:t>
      </w:r>
      <w:r w:rsidR="006E42BE">
        <w:t xml:space="preserve">additional </w:t>
      </w:r>
      <w:r w:rsidR="001C5AF5">
        <w:t xml:space="preserve">parameters </w:t>
      </w:r>
      <w:r w:rsidR="006E42BE">
        <w:t>(</w:t>
      </w:r>
      <w:r w:rsidR="001C5AF5">
        <w:t xml:space="preserve">following the </w:t>
      </w:r>
      <w:r w:rsidR="001C5AF5">
        <w:rPr>
          <w:b/>
        </w:rPr>
        <w:t>feedbackDir</w:t>
      </w:r>
      <w:r w:rsidR="001C5AF5">
        <w:t xml:space="preserve"> (3</w:t>
      </w:r>
      <w:r w:rsidR="001C5AF5" w:rsidRPr="001C5AF5">
        <w:rPr>
          <w:vertAlign w:val="superscript"/>
        </w:rPr>
        <w:t>rd</w:t>
      </w:r>
      <w:r w:rsidR="001C5AF5">
        <w:t xml:space="preserve">) </w:t>
      </w:r>
      <w:r w:rsidR="00C1745E">
        <w:t>argument</w:t>
      </w:r>
      <w:r w:rsidR="006E42BE">
        <w:t>)</w:t>
      </w:r>
      <w:r w:rsidR="001C5AF5">
        <w:t xml:space="preserve"> such as “</w:t>
      </w:r>
      <w:r w:rsidR="001C5AF5" w:rsidRPr="006E42BE">
        <w:rPr>
          <w:rFonts w:ascii="Courier New" w:hAnsi="Courier New" w:cs="Courier New"/>
          <w:b/>
          <w:color w:val="000000"/>
          <w:sz w:val="22"/>
          <w:szCs w:val="22"/>
        </w:rPr>
        <w:t>case-sensitive</w:t>
      </w:r>
      <w:r w:rsidR="001C5AF5">
        <w:t>”, “</w:t>
      </w:r>
      <w:r w:rsidR="001C5AF5" w:rsidRPr="006E42BE">
        <w:rPr>
          <w:rFonts w:ascii="Courier New" w:hAnsi="Courier New" w:cs="Courier New"/>
          <w:b/>
          <w:color w:val="000000"/>
          <w:sz w:val="22"/>
          <w:szCs w:val="22"/>
        </w:rPr>
        <w:t>space-sensitive</w:t>
      </w:r>
      <w:r w:rsidR="001C5AF5">
        <w:t>”, “</w:t>
      </w:r>
      <w:r w:rsidR="001C5AF5" w:rsidRPr="006E42BE">
        <w:rPr>
          <w:rFonts w:ascii="Courier New" w:hAnsi="Courier New" w:cs="Courier New"/>
          <w:b/>
          <w:color w:val="000000"/>
          <w:sz w:val="22"/>
          <w:szCs w:val="22"/>
        </w:rPr>
        <w:t>float-tolerance</w:t>
      </w:r>
      <w:r w:rsidR="001C5AF5">
        <w:t>”, etc., and use these additional parameters to direct the validation process.</w:t>
      </w:r>
      <w:r w:rsidR="006E42BE">
        <w:t xml:space="preserve">   Any such additional parameters would be added to the </w:t>
      </w:r>
      <w:r w:rsidR="006E42BE" w:rsidRPr="006E42BE">
        <w:rPr>
          <w:rFonts w:ascii="Arial" w:hAnsi="Arial" w:cs="Arial"/>
          <w:b/>
          <w:sz w:val="20"/>
        </w:rPr>
        <w:t>Validator Command Line</w:t>
      </w:r>
      <w:r w:rsidR="006E42BE">
        <w:t xml:space="preserve"> specified in the </w:t>
      </w:r>
      <w:r w:rsidR="006E42BE" w:rsidRPr="006E42BE">
        <w:rPr>
          <w:rFonts w:ascii="Arial" w:hAnsi="Arial" w:cs="Arial"/>
          <w:b/>
          <w:sz w:val="20"/>
        </w:rPr>
        <w:t>Use Custom Validator</w:t>
      </w:r>
      <w:r w:rsidR="006E42BE">
        <w:t xml:space="preserve"> portion of the Validator Configuration screen; so for example the </w:t>
      </w:r>
      <w:r w:rsidR="006E42BE" w:rsidRPr="006E42BE">
        <w:rPr>
          <w:rFonts w:ascii="Arial" w:hAnsi="Arial" w:cs="Arial"/>
          <w:b/>
          <w:sz w:val="20"/>
        </w:rPr>
        <w:t>Validator Command Line</w:t>
      </w:r>
      <w:r w:rsidR="006E42BE">
        <w:t xml:space="preserve"> might instead look like:</w:t>
      </w:r>
    </w:p>
    <w:p w14:paraId="3CFB57BE" w14:textId="6A4DCD04" w:rsidR="006E42BE" w:rsidRPr="001C5AF5" w:rsidRDefault="006E42BE">
      <w:pPr>
        <w:spacing w:before="240"/>
        <w:jc w:val="both"/>
        <w:rPr>
          <w:rFonts w:ascii="Arial" w:hAnsi="Arial" w:cs="Arial"/>
          <w:b/>
          <w:sz w:val="22"/>
          <w:szCs w:val="22"/>
          <w:u w:val="single"/>
        </w:rPr>
        <w:pPrChange w:id="9490" w:author="John Clevenger [2]" w:date="2022-12-15T16:52:00Z">
          <w:pPr>
            <w:spacing w:before="240"/>
            <w:ind w:firstLine="540"/>
            <w:jc w:val="both"/>
          </w:pPr>
        </w:pPrChange>
      </w:pPr>
      <w:r w:rsidRPr="00176138">
        <w:rPr>
          <w:rFonts w:ascii="Courier New" w:hAnsi="Courier New" w:cs="Courier New"/>
          <w:b/>
          <w:color w:val="000000"/>
          <w:sz w:val="22"/>
          <w:szCs w:val="22"/>
        </w:rPr>
        <w:t>{:validator}</w:t>
      </w:r>
      <w:ins w:id="9491" w:author="John Clevenger [2]" w:date="2022-12-15T16:52:00Z">
        <w:r w:rsidR="00952F62">
          <w:rPr>
            <w:rFonts w:ascii="Courier New" w:hAnsi="Courier New" w:cs="Courier New"/>
            <w:b/>
            <w:color w:val="000000"/>
            <w:sz w:val="22"/>
            <w:szCs w:val="22"/>
          </w:rPr>
          <w:t xml:space="preserve"> </w:t>
        </w:r>
      </w:ins>
      <w:del w:id="9492"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{:infile</w:t>
      </w:r>
      <w:ins w:id="9493" w:author="John Clevenger [2]" w:date="2022-12-15T16:52:00Z">
        <w:r w:rsidR="00952F62">
          <w:rPr>
            <w:rFonts w:ascii="Courier New" w:hAnsi="Courier New" w:cs="Courier New"/>
            <w:b/>
            <w:color w:val="000000"/>
            <w:sz w:val="22"/>
            <w:szCs w:val="22"/>
          </w:rPr>
          <w:t>name</w:t>
        </w:r>
      </w:ins>
      <w:r w:rsidRPr="00176138">
        <w:rPr>
          <w:rFonts w:ascii="Courier New" w:hAnsi="Courier New" w:cs="Courier New"/>
          <w:b/>
          <w:color w:val="000000"/>
          <w:sz w:val="22"/>
          <w:szCs w:val="22"/>
        </w:rPr>
        <w:t>}</w:t>
      </w:r>
      <w:ins w:id="9494" w:author="John Clevenger [2]" w:date="2022-12-15T16:52:00Z">
        <w:r w:rsidR="00952F62">
          <w:rPr>
            <w:rFonts w:ascii="Courier New" w:hAnsi="Courier New" w:cs="Courier New"/>
            <w:b/>
            <w:color w:val="000000"/>
            <w:sz w:val="22"/>
            <w:szCs w:val="22"/>
          </w:rPr>
          <w:t xml:space="preserve"> </w:t>
        </w:r>
      </w:ins>
      <w:del w:id="9495"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{:ansfile</w:t>
      </w:r>
      <w:ins w:id="9496" w:author="John Clevenger [2]" w:date="2022-12-15T16:52:00Z">
        <w:r w:rsidR="00952F62">
          <w:rPr>
            <w:rFonts w:ascii="Courier New" w:hAnsi="Courier New" w:cs="Courier New"/>
            <w:b/>
            <w:color w:val="000000"/>
            <w:sz w:val="22"/>
            <w:szCs w:val="22"/>
          </w:rPr>
          <w:t>name</w:t>
        </w:r>
      </w:ins>
      <w:r w:rsidRPr="00176138">
        <w:rPr>
          <w:rFonts w:ascii="Courier New" w:hAnsi="Courier New" w:cs="Courier New"/>
          <w:b/>
          <w:color w:val="000000"/>
          <w:sz w:val="22"/>
          <w:szCs w:val="22"/>
        </w:rPr>
        <w:t>}</w:t>
      </w:r>
      <w:ins w:id="9497" w:author="John Clevenger [2]" w:date="2022-12-15T16:52:00Z">
        <w:r w:rsidR="00952F62">
          <w:rPr>
            <w:rFonts w:ascii="Courier New" w:hAnsi="Courier New" w:cs="Courier New"/>
            <w:b/>
            <w:color w:val="000000"/>
            <w:sz w:val="22"/>
            <w:szCs w:val="22"/>
          </w:rPr>
          <w:t xml:space="preserve"> </w:t>
        </w:r>
      </w:ins>
      <w:del w:id="9498" w:author="John Clevenger [2]"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{:feedbackdir}</w:t>
      </w:r>
      <w:r>
        <w:rPr>
          <w:rFonts w:ascii="Courier New" w:hAnsi="Courier New" w:cs="Courier New"/>
          <w:b/>
          <w:color w:val="000000"/>
          <w:sz w:val="22"/>
          <w:szCs w:val="22"/>
        </w:rPr>
        <w:t xml:space="preserve"> case-sensitive</w:t>
      </w:r>
    </w:p>
    <w:p w14:paraId="1161E493" w14:textId="77777777" w:rsidR="00176138" w:rsidRDefault="00F80F2A" w:rsidP="00F80F2A">
      <w:pPr>
        <w:pStyle w:val="BodyText"/>
        <w:spacing w:before="240" w:after="0"/>
        <w:ind w:firstLine="720"/>
        <w:jc w:val="both"/>
      </w:pPr>
      <w:r>
        <w:t>The interpretation of any additional parameters, as with the interpretation of the required parameters, is up to the code comprising the custom validator.</w:t>
      </w:r>
    </w:p>
    <w:p w14:paraId="738A98FE" w14:textId="77777777" w:rsidR="00C7711D" w:rsidRDefault="00C7711D" w:rsidP="001C3864">
      <w:pPr>
        <w:keepNext/>
        <w:keepLines/>
        <w:spacing w:before="360"/>
        <w:ind w:firstLine="547"/>
        <w:jc w:val="both"/>
        <w:rPr>
          <w:rFonts w:ascii="Arial" w:hAnsi="Arial" w:cs="Arial"/>
          <w:b/>
          <w:u w:val="single"/>
        </w:rPr>
      </w:pPr>
      <w:r>
        <w:rPr>
          <w:rFonts w:ascii="Arial" w:hAnsi="Arial" w:cs="Arial"/>
          <w:b/>
          <w:u w:val="single"/>
        </w:rPr>
        <w:t xml:space="preserve">E.5.2.2   </w:t>
      </w:r>
      <w:r w:rsidR="000B10F8">
        <w:rPr>
          <w:rFonts w:ascii="Arial" w:hAnsi="Arial" w:cs="Arial"/>
          <w:b/>
          <w:u w:val="single"/>
        </w:rPr>
        <w:t xml:space="preserve">CLICS </w:t>
      </w:r>
      <w:r w:rsidR="00BA0289">
        <w:rPr>
          <w:rFonts w:ascii="Arial" w:hAnsi="Arial" w:cs="Arial"/>
          <w:b/>
          <w:u w:val="single"/>
        </w:rPr>
        <w:t xml:space="preserve">Validator </w:t>
      </w:r>
      <w:r>
        <w:rPr>
          <w:rFonts w:ascii="Arial" w:hAnsi="Arial" w:cs="Arial"/>
          <w:b/>
          <w:u w:val="single"/>
        </w:rPr>
        <w:t>Result  Interface</w:t>
      </w:r>
    </w:p>
    <w:p w14:paraId="271C2DF4" w14:textId="77777777" w:rsidR="006530D9" w:rsidRPr="006530D9" w:rsidRDefault="00F80F2A" w:rsidP="006530D9">
      <w:pPr>
        <w:pStyle w:val="BodyText"/>
        <w:spacing w:before="240" w:after="0"/>
        <w:ind w:firstLine="720"/>
        <w:jc w:val="both"/>
      </w:pPr>
      <w:r>
        <w:t xml:space="preserve">The </w:t>
      </w:r>
      <w:r w:rsidR="006530D9">
        <w:t>CLICS Validator Interface standard specifies that a</w:t>
      </w:r>
      <w:r w:rsidR="006530D9" w:rsidRPr="006530D9">
        <w:t xml:space="preserve"> validator program is required to report its judgment by exiting with speciﬁc exit codes:</w:t>
      </w:r>
    </w:p>
    <w:p w14:paraId="7F1BAFD8" w14:textId="77777777" w:rsidR="006530D9" w:rsidRPr="006530D9" w:rsidRDefault="006530D9" w:rsidP="008320FA">
      <w:pPr>
        <w:pStyle w:val="BodyText"/>
        <w:numPr>
          <w:ilvl w:val="0"/>
          <w:numId w:val="30"/>
        </w:numPr>
        <w:spacing w:before="240" w:after="0"/>
        <w:jc w:val="both"/>
      </w:pPr>
      <w:r w:rsidRPr="006530D9">
        <w:t>If the output is a correct output for the input ﬁle (i.e., the submission that produced the output is to be Accepted), the validator exits with exit code 42.</w:t>
      </w:r>
    </w:p>
    <w:p w14:paraId="6435F93D" w14:textId="77777777" w:rsidR="006530D9" w:rsidRPr="006530D9" w:rsidRDefault="006530D9" w:rsidP="008320FA">
      <w:pPr>
        <w:pStyle w:val="BodyText"/>
        <w:numPr>
          <w:ilvl w:val="0"/>
          <w:numId w:val="30"/>
        </w:numPr>
        <w:spacing w:before="240" w:after="0"/>
        <w:jc w:val="both"/>
      </w:pPr>
      <w:r w:rsidRPr="006530D9">
        <w:t>If the output is incorrect (i.e., the submission that produced the output is to be judged as Wrong Answer), the validator exits with exit code 43.</w:t>
      </w:r>
    </w:p>
    <w:p w14:paraId="05A77819" w14:textId="77777777" w:rsidR="006530D9" w:rsidRDefault="006530D9" w:rsidP="006530D9">
      <w:pPr>
        <w:pStyle w:val="BodyText"/>
        <w:spacing w:before="240" w:after="0"/>
        <w:ind w:firstLine="720"/>
        <w:jc w:val="both"/>
      </w:pPr>
      <w:r>
        <w:t>The standard also specifies that “</w:t>
      </w:r>
      <w:r w:rsidRPr="006530D9">
        <w:rPr>
          <w:i/>
        </w:rPr>
        <w:t>Any</w:t>
      </w:r>
      <w:r>
        <w:rPr>
          <w:i/>
        </w:rPr>
        <w:t xml:space="preserve"> other exit code (including 0!) </w:t>
      </w:r>
      <w:r w:rsidRPr="006530D9">
        <w:rPr>
          <w:i/>
        </w:rPr>
        <w:t>indicates that the validator did not operate properly, and the contest control system invoking the validator must take measures to report this to contest personnel.</w:t>
      </w:r>
      <w:r>
        <w:t xml:space="preserve">” </w:t>
      </w:r>
    </w:p>
    <w:p w14:paraId="04B70FE2" w14:textId="77777777" w:rsidR="006530D9" w:rsidRDefault="006530D9" w:rsidP="006530D9">
      <w:pPr>
        <w:pStyle w:val="BodyText"/>
        <w:spacing w:before="240" w:after="0"/>
        <w:ind w:firstLine="720"/>
        <w:jc w:val="both"/>
      </w:pPr>
      <w:r>
        <w:t>PC</w:t>
      </w:r>
      <w:r w:rsidRPr="006530D9">
        <w:rPr>
          <w:vertAlign w:val="superscript"/>
        </w:rPr>
        <w:t>2</w:t>
      </w:r>
      <w:r>
        <w:t xml:space="preserve"> supports this interface for custom validators configured to use the CLICS Standard.  That is, it expects the custom validator to exit with the specified exit codes based on the validation results, and uses the exit codes to determine what judgement to apply to the submission.</w:t>
      </w:r>
    </w:p>
    <w:p w14:paraId="7DE8F86F" w14:textId="77777777" w:rsidR="006530D9" w:rsidRDefault="006530D9" w:rsidP="006530D9">
      <w:pPr>
        <w:pStyle w:val="BodyText"/>
        <w:spacing w:before="240" w:after="0"/>
        <w:ind w:firstLine="720"/>
        <w:jc w:val="both"/>
      </w:pPr>
      <w:r>
        <w:t xml:space="preserve">The </w:t>
      </w:r>
      <w:r w:rsidR="000B10F8">
        <w:t xml:space="preserve">CLICS validator interface </w:t>
      </w:r>
      <w:r>
        <w:t xml:space="preserve">standard also specifies that the validator may (but is not required to) report more information back to the CCS than just the accept/reject verdict implied by the </w:t>
      </w:r>
      <w:r w:rsidR="005429C7">
        <w:t>exit</w:t>
      </w:r>
      <w:r>
        <w:t xml:space="preserve"> code.  </w:t>
      </w:r>
      <w:r w:rsidR="005429C7">
        <w:t>In particular, the validator may write arbitrary files into the fee</w:t>
      </w:r>
      <w:r w:rsidR="000B10F8">
        <w:t>d</w:t>
      </w:r>
      <w:r w:rsidR="005429C7">
        <w:t>back directory for purposes of passing additional information to the CCS.</w:t>
      </w:r>
    </w:p>
    <w:p w14:paraId="6D8FC863" w14:textId="77777777" w:rsidR="005429C7" w:rsidRDefault="005429C7" w:rsidP="006530D9">
      <w:pPr>
        <w:pStyle w:val="BodyText"/>
        <w:spacing w:before="240" w:after="0"/>
        <w:ind w:firstLine="720"/>
        <w:jc w:val="both"/>
      </w:pPr>
      <w:r>
        <w:t>PC</w:t>
      </w:r>
      <w:r w:rsidRPr="005429C7">
        <w:rPr>
          <w:vertAlign w:val="superscript"/>
        </w:rPr>
        <w:t>2</w:t>
      </w:r>
      <w:r>
        <w:t xml:space="preserve"> supports the ability of a custom validator to provide additional feedback information by examining the feedback directory for two files.  If it finds a file whose name </w:t>
      </w:r>
      <w:r w:rsidR="008C4C74">
        <w:t>is</w:t>
      </w:r>
      <w:r>
        <w:t xml:space="preserve"> “</w:t>
      </w:r>
      <w:r w:rsidRPr="005429C7">
        <w:rPr>
          <w:rFonts w:ascii="Arial" w:hAnsi="Arial" w:cs="Arial"/>
          <w:b/>
          <w:sz w:val="20"/>
        </w:rPr>
        <w:t>judgement.txt</w:t>
      </w:r>
      <w:r>
        <w:t xml:space="preserve">”, it assumes that this file contains a line describing the judgement to be applied to the submission.  For example, a </w:t>
      </w:r>
      <w:r w:rsidRPr="005429C7">
        <w:rPr>
          <w:rFonts w:ascii="Arial" w:hAnsi="Arial" w:cs="Arial"/>
          <w:b/>
          <w:sz w:val="20"/>
        </w:rPr>
        <w:t>judgement.txt</w:t>
      </w:r>
      <w:r>
        <w:rPr>
          <w:rFonts w:ascii="Arial" w:hAnsi="Arial" w:cs="Arial"/>
          <w:b/>
          <w:sz w:val="20"/>
        </w:rPr>
        <w:t xml:space="preserve"> </w:t>
      </w:r>
      <w:r>
        <w:t xml:space="preserve">file might contain a string such as “accepted” or “yes”, or instead might contain a string such as “wrong answer” or “output format error” or “spacing error”.   This </w:t>
      </w:r>
      <w:r w:rsidR="00E008BD">
        <w:lastRenderedPageBreak/>
        <w:t>judgement information</w:t>
      </w:r>
      <w:r>
        <w:t xml:space="preserve"> can be used by the judge to determine why a submission was rejected by the validator.</w:t>
      </w:r>
    </w:p>
    <w:p w14:paraId="400766CA" w14:textId="4AD38FAD" w:rsidR="005429C7" w:rsidRDefault="005429C7" w:rsidP="006530D9">
      <w:pPr>
        <w:pStyle w:val="BodyText"/>
        <w:spacing w:before="240" w:after="0"/>
        <w:ind w:firstLine="720"/>
        <w:jc w:val="both"/>
      </w:pPr>
      <w:r>
        <w:t>PC</w:t>
      </w:r>
      <w:r w:rsidRPr="005429C7">
        <w:rPr>
          <w:vertAlign w:val="superscript"/>
        </w:rPr>
        <w:t>2</w:t>
      </w:r>
      <w:r>
        <w:t xml:space="preserve"> arranges that the contents of the </w:t>
      </w:r>
      <w:r w:rsidRPr="005429C7">
        <w:rPr>
          <w:rFonts w:ascii="Arial" w:hAnsi="Arial" w:cs="Arial"/>
          <w:b/>
          <w:sz w:val="20"/>
        </w:rPr>
        <w:t>judgement.txt</w:t>
      </w:r>
      <w:r>
        <w:rPr>
          <w:rFonts w:ascii="Arial" w:hAnsi="Arial" w:cs="Arial"/>
          <w:b/>
          <w:sz w:val="20"/>
        </w:rPr>
        <w:t xml:space="preserve"> file </w:t>
      </w:r>
      <w:r>
        <w:t xml:space="preserve">(if any) is displayed as the “Validator Recommends” answer.  Note however that since the contents of the </w:t>
      </w:r>
      <w:r w:rsidRPr="005429C7">
        <w:rPr>
          <w:rFonts w:ascii="Arial" w:hAnsi="Arial" w:cs="Arial"/>
          <w:b/>
          <w:sz w:val="20"/>
        </w:rPr>
        <w:t>judgement.txt</w:t>
      </w:r>
      <w:r w:rsidR="00473864">
        <w:t xml:space="preserve"> </w:t>
      </w:r>
      <w:r>
        <w:t xml:space="preserve">file are arbitrary and are defined by the </w:t>
      </w:r>
      <w:r w:rsidR="00473864">
        <w:t xml:space="preserve">external </w:t>
      </w:r>
      <w:r>
        <w:t>validator, there is no way for PC</w:t>
      </w:r>
      <w:r w:rsidRPr="00E008BD">
        <w:rPr>
          <w:vertAlign w:val="superscript"/>
        </w:rPr>
        <w:t>2</w:t>
      </w:r>
      <w:r>
        <w:t xml:space="preserve"> to automatically know whether </w:t>
      </w:r>
      <w:r w:rsidR="00E008BD">
        <w:t xml:space="preserve">the contents of </w:t>
      </w:r>
      <w:r>
        <w:t xml:space="preserve">a given </w:t>
      </w:r>
      <w:del w:id="9499" w:author="John Clevenger [2]" w:date="2022-06-15T17:06:00Z">
        <w:r w:rsidRPr="005429C7" w:rsidDel="001C67CF">
          <w:rPr>
            <w:rFonts w:ascii="Arial" w:hAnsi="Arial" w:cs="Arial"/>
            <w:b/>
            <w:sz w:val="20"/>
          </w:rPr>
          <w:delText>judgement.txt</w:delText>
        </w:r>
        <w:r w:rsidDel="001C67CF">
          <w:delText xml:space="preserve">  file</w:delText>
        </w:r>
      </w:del>
      <w:ins w:id="9500" w:author="John Clevenger [2]" w:date="2022-06-15T17:06:00Z">
        <w:r w:rsidR="001C67CF" w:rsidRPr="005429C7">
          <w:rPr>
            <w:rFonts w:ascii="Arial" w:hAnsi="Arial" w:cs="Arial"/>
            <w:b/>
            <w:sz w:val="20"/>
          </w:rPr>
          <w:t>judgement.txt</w:t>
        </w:r>
        <w:r w:rsidR="001C67CF">
          <w:t xml:space="preserve"> file</w:t>
        </w:r>
      </w:ins>
      <w:r>
        <w:t xml:space="preserve"> represents a successful or a rejected run; it uses the validator exit code to determine this.</w:t>
      </w:r>
    </w:p>
    <w:p w14:paraId="76FF31B7" w14:textId="77777777" w:rsidR="005429C7" w:rsidRDefault="005429C7" w:rsidP="005429C7">
      <w:pPr>
        <w:pStyle w:val="BodyText"/>
        <w:spacing w:before="240" w:after="0"/>
        <w:ind w:firstLine="720"/>
        <w:jc w:val="both"/>
      </w:pPr>
      <w:r>
        <w:t>PC</w:t>
      </w:r>
      <w:r w:rsidRPr="005429C7">
        <w:rPr>
          <w:vertAlign w:val="superscript"/>
        </w:rPr>
        <w:t>2</w:t>
      </w:r>
      <w:r>
        <w:t xml:space="preserve"> also supports the ability of a custom validator to provide more detailed feedback information by examining the feedback directory for a file whose name </w:t>
      </w:r>
      <w:r w:rsidR="00473864">
        <w:t xml:space="preserve">is </w:t>
      </w:r>
      <w:r>
        <w:t>“</w:t>
      </w:r>
      <w:r w:rsidR="00473864" w:rsidRPr="00473864">
        <w:rPr>
          <w:rFonts w:ascii="Arial" w:hAnsi="Arial" w:cs="Arial"/>
          <w:b/>
          <w:sz w:val="20"/>
        </w:rPr>
        <w:t>judgement</w:t>
      </w:r>
      <w:r>
        <w:rPr>
          <w:rFonts w:ascii="Arial" w:hAnsi="Arial" w:cs="Arial"/>
          <w:b/>
          <w:sz w:val="20"/>
        </w:rPr>
        <w:t>details</w:t>
      </w:r>
      <w:r w:rsidRPr="005429C7">
        <w:rPr>
          <w:rFonts w:ascii="Arial" w:hAnsi="Arial" w:cs="Arial"/>
          <w:b/>
          <w:sz w:val="20"/>
        </w:rPr>
        <w:t>.txt</w:t>
      </w:r>
      <w:r>
        <w:t xml:space="preserve">”.  If it finds a file matching this name, it reads the contents and also displays it for the judge.  For example, a </w:t>
      </w:r>
      <w:r w:rsidR="00473864">
        <w:rPr>
          <w:rFonts w:ascii="Arial" w:hAnsi="Arial" w:cs="Arial"/>
          <w:b/>
          <w:sz w:val="20"/>
        </w:rPr>
        <w:t>judgementd</w:t>
      </w:r>
      <w:r>
        <w:rPr>
          <w:rFonts w:ascii="Arial" w:hAnsi="Arial" w:cs="Arial"/>
          <w:b/>
          <w:sz w:val="20"/>
        </w:rPr>
        <w:t>etails</w:t>
      </w:r>
      <w:r w:rsidRPr="005429C7">
        <w:rPr>
          <w:rFonts w:ascii="Arial" w:hAnsi="Arial" w:cs="Arial"/>
          <w:b/>
          <w:sz w:val="20"/>
        </w:rPr>
        <w:t>.txt</w:t>
      </w:r>
      <w:r>
        <w:rPr>
          <w:rFonts w:ascii="Arial" w:hAnsi="Arial" w:cs="Arial"/>
          <w:b/>
          <w:sz w:val="20"/>
        </w:rPr>
        <w:t xml:space="preserve"> </w:t>
      </w:r>
      <w:r>
        <w:t>file might co</w:t>
      </w:r>
      <w:r w:rsidR="003C7991">
        <w:t>ntain a string such as “M</w:t>
      </w:r>
      <w:r>
        <w:t xml:space="preserve">ismatch at line 8: judge token was </w:t>
      </w:r>
      <w:r w:rsidR="003C7991">
        <w:t>5.5, team token was 4.9</w:t>
      </w:r>
      <w:r>
        <w:t xml:space="preserve">”.   This kind of additional information can be used by the judge to </w:t>
      </w:r>
      <w:r w:rsidR="003C7991">
        <w:t xml:space="preserve">further </w:t>
      </w:r>
      <w:r>
        <w:t>determine why a submission was rejected by the validator.</w:t>
      </w:r>
    </w:p>
    <w:p w14:paraId="6DAB5665" w14:textId="3E5753E9" w:rsidR="00E36E96" w:rsidRDefault="00E36E96" w:rsidP="00E36E96">
      <w:pPr>
        <w:spacing w:before="240"/>
        <w:ind w:firstLine="360"/>
        <w:jc w:val="both"/>
        <w:rPr>
          <w:ins w:id="9501" w:author="John Buck [2]" w:date="2023-11-05T08:10:00Z"/>
          <w:rFonts w:ascii="Arial" w:hAnsi="Arial" w:cs="Arial"/>
          <w:b/>
          <w:u w:val="single"/>
        </w:rPr>
      </w:pPr>
      <w:ins w:id="9502" w:author="John Buck [2]" w:date="2023-11-05T08:10:00Z">
        <w:r>
          <w:rPr>
            <w:rFonts w:ascii="Arial" w:hAnsi="Arial" w:cs="Arial"/>
            <w:b/>
            <w:u w:val="single"/>
          </w:rPr>
          <w:t>E.5.</w:t>
        </w:r>
      </w:ins>
      <w:ins w:id="9503" w:author="John Buck [2]" w:date="2023-11-05T08:11:00Z">
        <w:r>
          <w:rPr>
            <w:rFonts w:ascii="Arial" w:hAnsi="Arial" w:cs="Arial"/>
            <w:b/>
            <w:u w:val="single"/>
          </w:rPr>
          <w:t>3</w:t>
        </w:r>
      </w:ins>
      <w:ins w:id="9504" w:author="John Buck [2]" w:date="2023-11-05T08:10:00Z">
        <w:r>
          <w:rPr>
            <w:rFonts w:ascii="Arial" w:hAnsi="Arial" w:cs="Arial"/>
            <w:b/>
            <w:u w:val="single"/>
          </w:rPr>
          <w:t xml:space="preserve">  Using the CLICS </w:t>
        </w:r>
      </w:ins>
      <w:ins w:id="9505" w:author="John Buck [2]" w:date="2023-11-05T08:11:00Z">
        <w:r>
          <w:rPr>
            <w:rFonts w:ascii="Arial" w:hAnsi="Arial" w:cs="Arial"/>
            <w:b/>
            <w:u w:val="single"/>
          </w:rPr>
          <w:t>Interactive Problem</w:t>
        </w:r>
      </w:ins>
      <w:ins w:id="9506" w:author="John Buck [2]" w:date="2023-11-05T08:10:00Z">
        <w:r>
          <w:rPr>
            <w:rFonts w:ascii="Arial" w:hAnsi="Arial" w:cs="Arial"/>
            <w:b/>
            <w:u w:val="single"/>
          </w:rPr>
          <w:t xml:space="preserve"> Interface</w:t>
        </w:r>
      </w:ins>
    </w:p>
    <w:p w14:paraId="63055F21" w14:textId="32572DEF" w:rsidR="00E36E96" w:rsidRDefault="00E36E96" w:rsidP="00E36E96">
      <w:pPr>
        <w:pStyle w:val="BodyText"/>
        <w:spacing w:before="240" w:after="0"/>
        <w:ind w:firstLine="720"/>
        <w:jc w:val="both"/>
        <w:rPr>
          <w:ins w:id="9507" w:author="John Buck [2]" w:date="2023-11-05T08:18:00Z"/>
        </w:rPr>
      </w:pPr>
      <w:ins w:id="9508" w:author="John Buck [2]" w:date="2023-11-05T08:10:00Z">
        <w:r w:rsidRPr="003137E5">
          <w:t xml:space="preserve">The CLICS </w:t>
        </w:r>
      </w:ins>
      <w:ins w:id="9509" w:author="John Buck [2]" w:date="2023-11-05T08:13:00Z">
        <w:r w:rsidR="00695757">
          <w:t xml:space="preserve">Problem Package format specifies the notion of </w:t>
        </w:r>
      </w:ins>
      <w:ins w:id="9510" w:author="John Buck [2]" w:date="2023-11-05T08:14:00Z">
        <w:r w:rsidR="00695757">
          <w:t>an</w:t>
        </w:r>
      </w:ins>
      <w:ins w:id="9511" w:author="John Buck [2]" w:date="2023-11-05T08:29:00Z">
        <w:r w:rsidR="00287E89">
          <w:t xml:space="preserve"> </w:t>
        </w:r>
        <w:r w:rsidR="00287E89">
          <w:rPr>
            <w:i/>
            <w:iCs/>
          </w:rPr>
          <w:t>I</w:t>
        </w:r>
      </w:ins>
      <w:ins w:id="9512" w:author="John Buck [2]" w:date="2023-11-05T08:14:00Z">
        <w:r w:rsidR="00695757">
          <w:rPr>
            <w:i/>
            <w:iCs/>
          </w:rPr>
          <w:t xml:space="preserve">nteractive </w:t>
        </w:r>
        <w:r w:rsidR="00695757" w:rsidRPr="00695757">
          <w:rPr>
            <w:rPrChange w:id="9513" w:author="John Buck [2]" w:date="2023-11-05T08:14:00Z">
              <w:rPr>
                <w:i/>
                <w:iCs/>
              </w:rPr>
            </w:rPrChange>
          </w:rPr>
          <w:t>validator</w:t>
        </w:r>
        <w:r w:rsidR="00695757">
          <w:t xml:space="preserve"> using the </w:t>
        </w:r>
        <w:r w:rsidR="00695757" w:rsidRPr="00287E89">
          <w:rPr>
            <w:b/>
            <w:bCs/>
            <w:i/>
            <w:iCs/>
            <w:rPrChange w:id="9514" w:author="John Buck [2]" w:date="2023-11-05T08:29:00Z">
              <w:rPr>
                <w:i/>
                <w:iCs/>
              </w:rPr>
            </w:rPrChange>
          </w:rPr>
          <w:t>validation</w:t>
        </w:r>
        <w:r w:rsidR="00695757">
          <w:t xml:space="preserve"> property found </w:t>
        </w:r>
      </w:ins>
      <w:ins w:id="9515" w:author="John Buck [2]" w:date="2023-11-05T08:15:00Z">
        <w:r w:rsidR="00695757">
          <w:t xml:space="preserve">in the problem metadata of the problem specific </w:t>
        </w:r>
        <w:r w:rsidR="00695757" w:rsidRPr="00695757">
          <w:rPr>
            <w:b/>
            <w:bCs/>
            <w:rPrChange w:id="9516" w:author="John Buck [2]" w:date="2023-11-05T08:15:00Z">
              <w:rPr/>
            </w:rPrChange>
          </w:rPr>
          <w:t>problem.yaml</w:t>
        </w:r>
        <w:r w:rsidR="00695757">
          <w:t xml:space="preserve"> file</w:t>
        </w:r>
      </w:ins>
      <w:ins w:id="9517" w:author="John Buck [2]" w:date="2023-11-05T08:14:00Z">
        <w:r w:rsidR="00695757">
          <w:t xml:space="preserve">  (</w:t>
        </w:r>
      </w:ins>
      <w:ins w:id="9518" w:author="John Buck [2]" w:date="2023-11-05T08:16:00Z">
        <w:r w:rsidR="00695757">
          <w:fldChar w:fldCharType="begin"/>
        </w:r>
        <w:r w:rsidR="00695757">
          <w:instrText>HYPERLINK "</w:instrText>
        </w:r>
      </w:ins>
      <w:ins w:id="9519" w:author="John Buck [2]" w:date="2023-11-05T08:14:00Z">
        <w:r w:rsidR="00695757" w:rsidRPr="00695757">
          <w:instrText>https://icpc.io/problem-package-format/spec/problem_package_format#problem-metadata</w:instrText>
        </w:r>
      </w:ins>
      <w:ins w:id="9520" w:author="John Buck [2]" w:date="2023-11-05T08:16:00Z">
        <w:r w:rsidR="00695757">
          <w:instrText>"</w:instrText>
        </w:r>
        <w:r w:rsidR="00695757">
          <w:fldChar w:fldCharType="separate"/>
        </w:r>
      </w:ins>
      <w:ins w:id="9521" w:author="John Buck [2]" w:date="2023-11-05T08:14:00Z">
        <w:r w:rsidR="00695757" w:rsidRPr="001E5219">
          <w:rPr>
            <w:rStyle w:val="Hyperlink"/>
          </w:rPr>
          <w:t>https://icpc.io/problem-package-format/spec/problem_package_format#problem-metadata</w:t>
        </w:r>
      </w:ins>
      <w:ins w:id="9522" w:author="John Buck [2]" w:date="2023-11-05T08:16:00Z">
        <w:r w:rsidR="00695757">
          <w:fldChar w:fldCharType="end"/>
        </w:r>
      </w:ins>
      <w:ins w:id="9523" w:author="John Buck [2]" w:date="2023-11-05T08:14:00Z">
        <w:r w:rsidR="00695757">
          <w:t>)</w:t>
        </w:r>
      </w:ins>
      <w:ins w:id="9524" w:author="John Buck [2]" w:date="2023-11-05T08:16:00Z">
        <w:r w:rsidR="00695757">
          <w:t xml:space="preserve">.  </w:t>
        </w:r>
      </w:ins>
      <w:ins w:id="9525" w:author="John Buck [2]" w:date="2023-11-05T08:17:00Z">
        <w:r w:rsidR="00695757">
          <w:t xml:space="preserve">When an interactive validator is selected </w:t>
        </w:r>
      </w:ins>
      <w:ins w:id="9526" w:author="John Buck [2]" w:date="2023-11-05T08:52:00Z">
        <w:r w:rsidR="003D6FB7">
          <w:t xml:space="preserve">in the GUI </w:t>
        </w:r>
      </w:ins>
      <w:ins w:id="9527" w:author="John Buck [2]" w:date="2023-11-05T08:17:00Z">
        <w:r w:rsidR="00695757">
          <w:t>as shown below</w:t>
        </w:r>
      </w:ins>
      <w:ins w:id="9528" w:author="John Buck [2]" w:date="2023-11-05T08:19:00Z">
        <w:r w:rsidR="00695757">
          <w:t>,</w:t>
        </w:r>
      </w:ins>
    </w:p>
    <w:p w14:paraId="37EDF47F" w14:textId="3FF73CDE" w:rsidR="00695757" w:rsidRDefault="00695757" w:rsidP="00E36E96">
      <w:pPr>
        <w:pStyle w:val="BodyText"/>
        <w:spacing w:before="240" w:after="0"/>
        <w:ind w:firstLine="720"/>
        <w:jc w:val="both"/>
        <w:rPr>
          <w:ins w:id="9529" w:author="John Buck [2]" w:date="2023-11-05T08:10:00Z"/>
        </w:rPr>
      </w:pPr>
      <w:ins w:id="9530" w:author="John Buck [2]" w:date="2023-11-05T08:18:00Z">
        <w:r>
          <w:rPr>
            <w:noProof/>
          </w:rPr>
          <w:drawing>
            <wp:inline distT="0" distB="0" distL="0" distR="0" wp14:anchorId="0AE6F834" wp14:editId="4364F7DC">
              <wp:extent cx="4754880" cy="4254366"/>
              <wp:effectExtent l="0" t="0" r="0" b="0"/>
              <wp:docPr id="8701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5564" name="Picture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754880" cy="4254366"/>
                      </a:xfrm>
                      <a:prstGeom prst="rect">
                        <a:avLst/>
                      </a:prstGeom>
                    </pic:spPr>
                  </pic:pic>
                </a:graphicData>
              </a:graphic>
            </wp:inline>
          </w:drawing>
        </w:r>
      </w:ins>
    </w:p>
    <w:p w14:paraId="087E2940" w14:textId="53150DAC" w:rsidR="00287E89" w:rsidRDefault="00287E89" w:rsidP="00287E89">
      <w:pPr>
        <w:autoSpaceDE w:val="0"/>
        <w:autoSpaceDN w:val="0"/>
        <w:adjustRightInd w:val="0"/>
        <w:rPr>
          <w:ins w:id="9531" w:author="John Buck [2]" w:date="2023-11-05T08:34:00Z"/>
        </w:rPr>
      </w:pPr>
      <w:ins w:id="9532" w:author="John Buck [2]" w:date="2023-11-05T08:34:00Z">
        <w:r>
          <w:lastRenderedPageBreak/>
          <w:t>t</w:t>
        </w:r>
      </w:ins>
      <w:ins w:id="9533" w:author="John Buck [2]" w:date="2023-11-05T08:20:00Z">
        <w:r w:rsidR="00695757">
          <w:t xml:space="preserve">he three parameters passed to the </w:t>
        </w:r>
      </w:ins>
      <w:ins w:id="9534" w:author="John Buck [2]" w:date="2023-11-05T08:29:00Z">
        <w:r>
          <w:t>i</w:t>
        </w:r>
      </w:ins>
      <w:ins w:id="9535" w:author="John Buck [2]" w:date="2023-11-05T08:20:00Z">
        <w:r w:rsidR="00695757">
          <w:t xml:space="preserve">nteractive </w:t>
        </w:r>
      </w:ins>
      <w:ins w:id="9536" w:author="John Buck [2]" w:date="2023-11-05T08:29:00Z">
        <w:r>
          <w:t>v</w:t>
        </w:r>
      </w:ins>
      <w:ins w:id="9537" w:author="John Buck [2]" w:date="2023-11-05T08:20:00Z">
        <w:r w:rsidR="00695757">
          <w:t>alidator are</w:t>
        </w:r>
      </w:ins>
      <w:ins w:id="9538" w:author="John Buck [2]" w:date="2023-11-05T08:22:00Z">
        <w:r w:rsidR="00695757">
          <w:t xml:space="preserve"> the same as those specified above for the</w:t>
        </w:r>
      </w:ins>
      <w:ins w:id="9539" w:author="John Buck [2]" w:date="2023-11-05T08:23:00Z">
        <w:r w:rsidR="00695757">
          <w:t xml:space="preserve"> </w:t>
        </w:r>
        <w:r w:rsidR="00695757" w:rsidRPr="00695757">
          <w:rPr>
            <w:i/>
            <w:iCs/>
            <w:rPrChange w:id="9540" w:author="John Buck [2]" w:date="2023-11-05T08:24:00Z">
              <w:rPr/>
            </w:rPrChange>
          </w:rPr>
          <w:t>CLICS Validator Input Interface</w:t>
        </w:r>
      </w:ins>
      <w:ins w:id="9541" w:author="John Buck [2]" w:date="2023-11-05T08:25:00Z">
        <w:r>
          <w:rPr>
            <w:i/>
            <w:iCs/>
          </w:rPr>
          <w:t xml:space="preserve">. </w:t>
        </w:r>
        <w:r>
          <w:rPr>
            <w:rFonts w:ascii="Consolas" w:hAnsi="Consolas" w:cs="Consolas"/>
            <w:color w:val="2A00FF"/>
            <w:sz w:val="20"/>
          </w:rPr>
          <w:t xml:space="preserve"> </w:t>
        </w:r>
        <w:r w:rsidRPr="00287E89">
          <w:rPr>
            <w:rPrChange w:id="9542" w:author="John Buck [2]" w:date="2023-11-05T08:26:00Z">
              <w:rPr>
                <w:rFonts w:ascii="Consolas" w:hAnsi="Consolas" w:cs="Consolas"/>
                <w:color w:val="2A00FF"/>
                <w:sz w:val="20"/>
                <w:shd w:val="clear" w:color="auto" w:fill="CECCF7"/>
              </w:rPr>
            </w:rPrChange>
          </w:rPr>
          <w:t xml:space="preserve">When using an </w:t>
        </w:r>
      </w:ins>
      <w:ins w:id="9543" w:author="John Buck [2]" w:date="2023-11-05T08:29:00Z">
        <w:r>
          <w:t>i</w:t>
        </w:r>
      </w:ins>
      <w:ins w:id="9544" w:author="John Buck [2]" w:date="2023-11-05T08:25:00Z">
        <w:r w:rsidRPr="00287E89">
          <w:rPr>
            <w:rPrChange w:id="9545" w:author="John Buck [2]" w:date="2023-11-05T08:29:00Z">
              <w:rPr>
                <w:rFonts w:ascii="Consolas" w:hAnsi="Consolas" w:cs="Consolas"/>
                <w:color w:val="2A00FF"/>
                <w:sz w:val="20"/>
                <w:shd w:val="clear" w:color="auto" w:fill="CECCF7"/>
              </w:rPr>
            </w:rPrChange>
          </w:rPr>
          <w:t>nter</w:t>
        </w:r>
        <w:r w:rsidRPr="00287E89">
          <w:rPr>
            <w:rPrChange w:id="9546" w:author="John Buck [2]" w:date="2023-11-05T08:29:00Z">
              <w:rPr>
                <w:rFonts w:ascii="Consolas" w:hAnsi="Consolas" w:cs="Consolas"/>
                <w:color w:val="2A00FF"/>
                <w:sz w:val="20"/>
              </w:rPr>
            </w:rPrChange>
          </w:rPr>
          <w:t xml:space="preserve">active </w:t>
        </w:r>
      </w:ins>
      <w:ins w:id="9547" w:author="John Buck [2]" w:date="2023-11-05T08:29:00Z">
        <w:r>
          <w:t>v</w:t>
        </w:r>
      </w:ins>
      <w:ins w:id="9548" w:author="John Buck [2]" w:date="2023-11-05T08:25:00Z">
        <w:r w:rsidRPr="00287E89">
          <w:rPr>
            <w:rPrChange w:id="9549" w:author="John Buck [2]" w:date="2023-11-05T08:29:00Z">
              <w:rPr>
                <w:rFonts w:ascii="Consolas" w:hAnsi="Consolas" w:cs="Consolas"/>
                <w:color w:val="2A00FF"/>
                <w:sz w:val="20"/>
              </w:rPr>
            </w:rPrChange>
          </w:rPr>
          <w:t>alidator</w:t>
        </w:r>
        <w:r w:rsidRPr="00287E89">
          <w:rPr>
            <w:rPrChange w:id="9550" w:author="John Buck [2]" w:date="2023-11-05T08:26:00Z">
              <w:rPr>
                <w:rFonts w:ascii="Consolas" w:hAnsi="Consolas" w:cs="Consolas"/>
                <w:color w:val="2A00FF"/>
                <w:sz w:val="20"/>
              </w:rPr>
            </w:rPrChange>
          </w:rPr>
          <w:t>, PC</w:t>
        </w:r>
        <w:r w:rsidRPr="00287E89">
          <w:rPr>
            <w:vertAlign w:val="superscript"/>
            <w:rPrChange w:id="9551" w:author="John Buck [2]" w:date="2023-11-05T08:26:00Z">
              <w:rPr>
                <w:rFonts w:ascii="Consolas" w:hAnsi="Consolas" w:cs="Consolas"/>
                <w:color w:val="2A00FF"/>
                <w:sz w:val="20"/>
              </w:rPr>
            </w:rPrChange>
          </w:rPr>
          <w:t>2</w:t>
        </w:r>
        <w:r w:rsidRPr="00287E89">
          <w:rPr>
            <w:rPrChange w:id="9552" w:author="John Buck [2]" w:date="2023-11-05T08:26:00Z">
              <w:rPr>
                <w:rFonts w:ascii="Consolas" w:hAnsi="Consolas" w:cs="Consolas"/>
                <w:color w:val="2A00FF"/>
                <w:sz w:val="20"/>
              </w:rPr>
            </w:rPrChange>
          </w:rPr>
          <w:t xml:space="preserve"> arranges that the output produced by the program being validated is sent to the "</w:t>
        </w:r>
        <w:r w:rsidRPr="00287E89">
          <w:rPr>
            <w:i/>
            <w:iCs/>
            <w:rPrChange w:id="9553" w:author="John Buck [2]" w:date="2023-11-05T08:26:00Z">
              <w:rPr>
                <w:rFonts w:ascii="Consolas" w:hAnsi="Consolas" w:cs="Consolas"/>
                <w:color w:val="2A00FF"/>
                <w:sz w:val="20"/>
              </w:rPr>
            </w:rPrChange>
          </w:rPr>
          <w:t>standard input</w:t>
        </w:r>
        <w:r w:rsidRPr="00287E89">
          <w:rPr>
            <w:rPrChange w:id="9554" w:author="John Buck [2]" w:date="2023-11-05T08:26:00Z">
              <w:rPr>
                <w:rFonts w:ascii="Consolas" w:hAnsi="Consolas" w:cs="Consolas"/>
                <w:color w:val="2A00FF"/>
                <w:sz w:val="20"/>
              </w:rPr>
            </w:rPrChange>
          </w:rPr>
          <w:t xml:space="preserve">" of the </w:t>
        </w:r>
      </w:ins>
      <w:ins w:id="9555" w:author="John Buck [2]" w:date="2023-11-05T08:30:00Z">
        <w:r>
          <w:t>i</w:t>
        </w:r>
      </w:ins>
      <w:ins w:id="9556" w:author="John Buck [2]" w:date="2023-11-05T08:25:00Z">
        <w:r w:rsidRPr="00287E89">
          <w:rPr>
            <w:rPrChange w:id="9557" w:author="John Buck [2]" w:date="2023-11-05T08:30:00Z">
              <w:rPr>
                <w:rFonts w:ascii="Consolas" w:hAnsi="Consolas" w:cs="Consolas"/>
                <w:color w:val="2A00FF"/>
                <w:sz w:val="20"/>
              </w:rPr>
            </w:rPrChange>
          </w:rPr>
          <w:t xml:space="preserve">nteractive </w:t>
        </w:r>
      </w:ins>
      <w:ins w:id="9558" w:author="John Buck [2]" w:date="2023-11-05T08:30:00Z">
        <w:r>
          <w:t>v</w:t>
        </w:r>
      </w:ins>
      <w:ins w:id="9559" w:author="John Buck [2]" w:date="2023-11-05T08:25:00Z">
        <w:r w:rsidRPr="00287E89">
          <w:rPr>
            <w:rPrChange w:id="9560" w:author="John Buck [2]" w:date="2023-11-05T08:30:00Z">
              <w:rPr>
                <w:rFonts w:ascii="Consolas" w:hAnsi="Consolas" w:cs="Consolas"/>
                <w:color w:val="2A00FF"/>
                <w:sz w:val="20"/>
              </w:rPr>
            </w:rPrChange>
          </w:rPr>
          <w:t>alidator</w:t>
        </w:r>
        <w:r w:rsidRPr="00287E89">
          <w:rPr>
            <w:rPrChange w:id="9561" w:author="John Buck [2]" w:date="2023-11-05T08:26:00Z">
              <w:rPr>
                <w:rFonts w:ascii="Consolas" w:hAnsi="Consolas" w:cs="Consolas"/>
                <w:color w:val="2A00FF"/>
                <w:sz w:val="20"/>
              </w:rPr>
            </w:rPrChange>
          </w:rPr>
          <w:t xml:space="preserve"> program and the </w:t>
        </w:r>
      </w:ins>
      <w:ins w:id="9562" w:author="John Buck [2]" w:date="2023-11-05T08:27:00Z">
        <w:r>
          <w:t>“</w:t>
        </w:r>
        <w:r w:rsidRPr="00287E89">
          <w:rPr>
            <w:i/>
            <w:iCs/>
            <w:rPrChange w:id="9563" w:author="John Buck [2]" w:date="2023-11-05T08:27:00Z">
              <w:rPr/>
            </w:rPrChange>
          </w:rPr>
          <w:t xml:space="preserve">standard </w:t>
        </w:r>
      </w:ins>
      <w:ins w:id="9564" w:author="John Buck [2]" w:date="2023-11-05T08:25:00Z">
        <w:r w:rsidRPr="00287E89">
          <w:rPr>
            <w:i/>
            <w:iCs/>
            <w:rPrChange w:id="9565" w:author="John Buck [2]" w:date="2023-11-05T08:27:00Z">
              <w:rPr>
                <w:rFonts w:ascii="Consolas" w:hAnsi="Consolas" w:cs="Consolas"/>
                <w:color w:val="2A00FF"/>
                <w:sz w:val="20"/>
              </w:rPr>
            </w:rPrChange>
          </w:rPr>
          <w:t>output</w:t>
        </w:r>
      </w:ins>
      <w:ins w:id="9566" w:author="John Buck [2]" w:date="2023-11-05T08:27:00Z">
        <w:r>
          <w:t>”</w:t>
        </w:r>
      </w:ins>
      <w:ins w:id="9567" w:author="John Buck [2]" w:date="2023-11-05T08:25:00Z">
        <w:r w:rsidRPr="00287E89">
          <w:rPr>
            <w:rPrChange w:id="9568" w:author="John Buck [2]" w:date="2023-11-05T08:26:00Z">
              <w:rPr>
                <w:rFonts w:ascii="Consolas" w:hAnsi="Consolas" w:cs="Consolas"/>
                <w:color w:val="2A00FF"/>
                <w:sz w:val="20"/>
              </w:rPr>
            </w:rPrChange>
          </w:rPr>
          <w:t xml:space="preserve"> of the </w:t>
        </w:r>
      </w:ins>
      <w:ins w:id="9569" w:author="John Buck [2]" w:date="2023-11-05T08:30:00Z">
        <w:r>
          <w:t>i</w:t>
        </w:r>
      </w:ins>
      <w:ins w:id="9570" w:author="John Buck [2]" w:date="2023-11-05T08:25:00Z">
        <w:r w:rsidRPr="00287E89">
          <w:rPr>
            <w:rPrChange w:id="9571" w:author="John Buck [2]" w:date="2023-11-05T08:30:00Z">
              <w:rPr>
                <w:rFonts w:ascii="Consolas" w:hAnsi="Consolas" w:cs="Consolas"/>
                <w:color w:val="2A00FF"/>
                <w:sz w:val="20"/>
              </w:rPr>
            </w:rPrChange>
          </w:rPr>
          <w:t xml:space="preserve">nteractive </w:t>
        </w:r>
      </w:ins>
      <w:ins w:id="9572" w:author="John Buck [2]" w:date="2023-11-05T08:30:00Z">
        <w:r>
          <w:t>v</w:t>
        </w:r>
      </w:ins>
      <w:ins w:id="9573" w:author="John Buck [2]" w:date="2023-11-05T08:25:00Z">
        <w:r w:rsidRPr="00287E89">
          <w:rPr>
            <w:rPrChange w:id="9574" w:author="John Buck [2]" w:date="2023-11-05T08:30:00Z">
              <w:rPr>
                <w:rFonts w:ascii="Consolas" w:hAnsi="Consolas" w:cs="Consolas"/>
                <w:color w:val="2A00FF"/>
                <w:sz w:val="20"/>
              </w:rPr>
            </w:rPrChange>
          </w:rPr>
          <w:t>alidator</w:t>
        </w:r>
        <w:r w:rsidRPr="00287E89">
          <w:rPr>
            <w:rPrChange w:id="9575" w:author="John Buck [2]" w:date="2023-11-05T08:26:00Z">
              <w:rPr>
                <w:rFonts w:ascii="Consolas" w:hAnsi="Consolas" w:cs="Consolas"/>
                <w:color w:val="2A00FF"/>
                <w:sz w:val="20"/>
              </w:rPr>
            </w:rPrChange>
          </w:rPr>
          <w:t xml:space="preserve"> is sent to the program being validated.  This creates a dialog between the program being validated and the </w:t>
        </w:r>
      </w:ins>
      <w:ins w:id="9576" w:author="John Buck [2]" w:date="2023-11-05T08:30:00Z">
        <w:r>
          <w:t>i</w:t>
        </w:r>
      </w:ins>
      <w:ins w:id="9577" w:author="John Buck [2]" w:date="2023-11-05T08:25:00Z">
        <w:r w:rsidRPr="00287E89">
          <w:rPr>
            <w:rPrChange w:id="9578" w:author="John Buck [2]" w:date="2023-11-05T08:30:00Z">
              <w:rPr>
                <w:rFonts w:ascii="Consolas" w:hAnsi="Consolas" w:cs="Consolas"/>
                <w:color w:val="2A00FF"/>
                <w:sz w:val="20"/>
              </w:rPr>
            </w:rPrChange>
          </w:rPr>
          <w:t xml:space="preserve">nteractive </w:t>
        </w:r>
      </w:ins>
      <w:ins w:id="9579" w:author="John Buck [2]" w:date="2023-11-05T08:30:00Z">
        <w:r>
          <w:t>v</w:t>
        </w:r>
      </w:ins>
      <w:ins w:id="9580" w:author="John Buck [2]" w:date="2023-11-05T08:25:00Z">
        <w:r w:rsidRPr="00287E89">
          <w:rPr>
            <w:rPrChange w:id="9581" w:author="John Buck [2]" w:date="2023-11-05T08:30:00Z">
              <w:rPr>
                <w:rFonts w:ascii="Consolas" w:hAnsi="Consolas" w:cs="Consolas"/>
                <w:color w:val="2A00FF"/>
                <w:sz w:val="20"/>
              </w:rPr>
            </w:rPrChange>
          </w:rPr>
          <w:t>alidator</w:t>
        </w:r>
        <w:r w:rsidRPr="00287E89">
          <w:rPr>
            <w:rPrChange w:id="9582" w:author="John Buck [2]" w:date="2023-11-05T08:26:00Z">
              <w:rPr>
                <w:rFonts w:ascii="Consolas" w:hAnsi="Consolas" w:cs="Consolas"/>
                <w:color w:val="2A00FF"/>
                <w:sz w:val="20"/>
              </w:rPr>
            </w:rPrChange>
          </w:rPr>
          <w:t>.</w:t>
        </w:r>
      </w:ins>
      <w:ins w:id="9583" w:author="John Buck [2]" w:date="2023-11-05T08:27:00Z">
        <w:r>
          <w:t xml:space="preserve">  </w:t>
        </w:r>
      </w:ins>
      <w:ins w:id="9584" w:author="John Buck [2]" w:date="2023-11-05T08:28:00Z">
        <w:r>
          <w:t>The</w:t>
        </w:r>
      </w:ins>
      <w:ins w:id="9585" w:author="John Buck [2]" w:date="2023-11-05T08:30:00Z">
        <w:r>
          <w:t xml:space="preserve"> i</w:t>
        </w:r>
      </w:ins>
      <w:ins w:id="9586" w:author="John Buck [2]" w:date="2023-11-05T08:28:00Z">
        <w:r>
          <w:t xml:space="preserve">nteractive </w:t>
        </w:r>
      </w:ins>
      <w:ins w:id="9587" w:author="John Buck [2]" w:date="2023-11-05T08:30:00Z">
        <w:r>
          <w:t>v</w:t>
        </w:r>
      </w:ins>
      <w:ins w:id="9588" w:author="John Buck [2]" w:date="2023-11-05T08:28:00Z">
        <w:r>
          <w:t xml:space="preserve">alidator </w:t>
        </w:r>
      </w:ins>
      <w:ins w:id="9589" w:author="John Buck [2]" w:date="2023-11-05T08:31:00Z">
        <w:r>
          <w:t>must</w:t>
        </w:r>
      </w:ins>
      <w:ins w:id="9590" w:author="John Buck [2]" w:date="2023-11-05T08:28:00Z">
        <w:r>
          <w:t xml:space="preserve"> return a result as described above in the </w:t>
        </w:r>
        <w:r w:rsidRPr="00287E89">
          <w:rPr>
            <w:i/>
            <w:iCs/>
            <w:rPrChange w:id="9591" w:author="John Buck [2]" w:date="2023-11-05T08:31:00Z">
              <w:rPr/>
            </w:rPrChange>
          </w:rPr>
          <w:t xml:space="preserve">CLICS Validator </w:t>
        </w:r>
      </w:ins>
      <w:ins w:id="9592" w:author="John Buck [2]" w:date="2023-11-05T08:29:00Z">
        <w:r w:rsidRPr="00287E89">
          <w:rPr>
            <w:i/>
            <w:iCs/>
            <w:rPrChange w:id="9593" w:author="John Buck [2]" w:date="2023-11-05T08:31:00Z">
              <w:rPr/>
            </w:rPrChange>
          </w:rPr>
          <w:t>Results Interface</w:t>
        </w:r>
        <w:r>
          <w:t>.</w:t>
        </w:r>
      </w:ins>
      <w:ins w:id="9594" w:author="John Buck [2]" w:date="2023-11-05T08:31:00Z">
        <w:r>
          <w:t xml:space="preserve">  Interactive validators </w:t>
        </w:r>
      </w:ins>
      <w:ins w:id="9595" w:author="John Buck [2]" w:date="2023-11-05T08:32:00Z">
        <w:r>
          <w:t>must</w:t>
        </w:r>
      </w:ins>
      <w:ins w:id="9596" w:author="John Buck [2]" w:date="2023-11-05T08:31:00Z">
        <w:r>
          <w:t xml:space="preserve"> always </w:t>
        </w:r>
      </w:ins>
      <w:ins w:id="9597" w:author="John Buck [2]" w:date="2023-11-05T08:53:00Z">
        <w:r w:rsidR="003D6FB7">
          <w:t xml:space="preserve">be </w:t>
        </w:r>
      </w:ins>
      <w:ins w:id="9598" w:author="John Buck [2]" w:date="2023-11-05T08:31:00Z">
        <w:r>
          <w:t xml:space="preserve">CLICS compliant, and the </w:t>
        </w:r>
      </w:ins>
      <w:ins w:id="9599" w:author="John Buck [2]" w:date="2023-11-05T08:32:00Z">
        <w:r w:rsidRPr="00287E89">
          <w:rPr>
            <w:i/>
            <w:iCs/>
            <w:rPrChange w:id="9600" w:author="John Buck [2]" w:date="2023-11-05T08:32:00Z">
              <w:rPr/>
            </w:rPrChange>
          </w:rPr>
          <w:t>PC</w:t>
        </w:r>
        <w:r w:rsidRPr="00287E89">
          <w:rPr>
            <w:i/>
            <w:iCs/>
            <w:vertAlign w:val="superscript"/>
            <w:rPrChange w:id="9601" w:author="John Buck [2]" w:date="2023-11-05T08:32:00Z">
              <w:rPr/>
            </w:rPrChange>
          </w:rPr>
          <w:t>2</w:t>
        </w:r>
        <w:r w:rsidRPr="00287E89">
          <w:rPr>
            <w:i/>
            <w:iCs/>
            <w:rPrChange w:id="9602" w:author="John Buck [2]" w:date="2023-11-05T08:32:00Z">
              <w:rPr/>
            </w:rPrChange>
          </w:rPr>
          <w:t xml:space="preserve"> Validator Interface</w:t>
        </w:r>
        <w:r>
          <w:t xml:space="preserve"> may not be used for interactive problems.</w:t>
        </w:r>
      </w:ins>
      <w:ins w:id="9603" w:author="John Buck [2]" w:date="2023-11-05T08:53:00Z">
        <w:r w:rsidR="003D6FB7">
          <w:t xml:space="preserve">  Currently, interactive validators are only supported on the </w:t>
        </w:r>
        <w:r w:rsidR="003D6FB7" w:rsidRPr="003D6FB7">
          <w:rPr>
            <w:i/>
            <w:iCs/>
            <w:rPrChange w:id="9604" w:author="John Buck [2]" w:date="2023-11-05T08:53:00Z">
              <w:rPr/>
            </w:rPrChange>
          </w:rPr>
          <w:t>Linux</w:t>
        </w:r>
        <w:r w:rsidR="003D6FB7">
          <w:t xml:space="preserve"> platforms.</w:t>
        </w:r>
      </w:ins>
    </w:p>
    <w:p w14:paraId="766BE253" w14:textId="601190FE" w:rsidR="00091E52" w:rsidRDefault="00091E52" w:rsidP="00091E52">
      <w:pPr>
        <w:autoSpaceDE w:val="0"/>
        <w:autoSpaceDN w:val="0"/>
        <w:adjustRightInd w:val="0"/>
        <w:spacing w:before="240"/>
        <w:ind w:firstLine="720"/>
        <w:rPr>
          <w:ins w:id="9605" w:author="John Buck [2]" w:date="2023-11-05T08:47:00Z"/>
        </w:rPr>
      </w:pPr>
      <w:ins w:id="9606" w:author="John Buck [2]" w:date="2023-11-05T08:35:00Z">
        <w:r>
          <w:t xml:space="preserve">To aid a human judge in diagnosing </w:t>
        </w:r>
      </w:ins>
      <w:ins w:id="9607" w:author="John Buck [2]" w:date="2023-11-05T08:36:00Z">
        <w:r>
          <w:t>the possible reasons for failure of a submission</w:t>
        </w:r>
      </w:ins>
      <w:ins w:id="9608" w:author="John Clevenger" w:date="2023-11-16T17:10:00Z">
        <w:r w:rsidR="00DE79CC">
          <w:t xml:space="preserve"> for an interactive problem</w:t>
        </w:r>
      </w:ins>
      <w:ins w:id="9609" w:author="John Buck [2]" w:date="2023-11-05T08:36:00Z">
        <w:r>
          <w:t>, the PC</w:t>
        </w:r>
        <w:r w:rsidRPr="00091E52">
          <w:rPr>
            <w:vertAlign w:val="superscript"/>
            <w:rPrChange w:id="9610" w:author="John Buck [2]" w:date="2023-11-05T08:43:00Z">
              <w:rPr/>
            </w:rPrChange>
          </w:rPr>
          <w:t>2</w:t>
        </w:r>
        <w:r>
          <w:t xml:space="preserve"> system creates detailed logging information in the </w:t>
        </w:r>
      </w:ins>
      <w:ins w:id="9611" w:author="John Buck [2]" w:date="2023-11-05T08:37:00Z">
        <w:r w:rsidRPr="00091E52">
          <w:rPr>
            <w:i/>
            <w:iCs/>
            <w:rPrChange w:id="9612" w:author="John Buck [2]" w:date="2023-11-05T08:38:00Z">
              <w:rPr/>
            </w:rPrChange>
          </w:rPr>
          <w:t>execute directory</w:t>
        </w:r>
        <w:r>
          <w:t xml:space="preserve"> (See the </w:t>
        </w:r>
        <w:r w:rsidRPr="00091E52">
          <w:rPr>
            <w:i/>
            <w:iCs/>
            <w:rPrChange w:id="9613" w:author="John Buck [2]" w:date="2023-11-05T08:38:00Z">
              <w:rPr/>
            </w:rPrChange>
          </w:rPr>
          <w:t>Language Definitions</w:t>
        </w:r>
        <w:r>
          <w:t xml:space="preserve"> appendix for </w:t>
        </w:r>
      </w:ins>
      <w:ins w:id="9614" w:author="John Buck [2]" w:date="2023-11-05T08:38:00Z">
        <w:r>
          <w:t xml:space="preserve">what is meant by the </w:t>
        </w:r>
        <w:r w:rsidRPr="00091E52">
          <w:rPr>
            <w:i/>
            <w:iCs/>
            <w:rPrChange w:id="9615" w:author="John Buck [2]" w:date="2023-11-05T08:38:00Z">
              <w:rPr/>
            </w:rPrChange>
          </w:rPr>
          <w:t>execute directory</w:t>
        </w:r>
        <w:r>
          <w:t xml:space="preserve">).  Specifically, a </w:t>
        </w:r>
        <w:r>
          <w:rPr>
            <w:i/>
            <w:iCs/>
          </w:rPr>
          <w:t>reports</w:t>
        </w:r>
        <w:r>
          <w:t xml:space="preserve"> folder is created </w:t>
        </w:r>
      </w:ins>
      <w:ins w:id="9616" w:author="John Buck [2]" w:date="2023-11-05T08:39:00Z">
        <w:r>
          <w:t xml:space="preserve">in the execute directory containing a file for each </w:t>
        </w:r>
      </w:ins>
      <w:ins w:id="9617" w:author="John Buck [2]" w:date="2023-11-05T08:40:00Z">
        <w:r>
          <w:t xml:space="preserve">interactive test case.  The files are named </w:t>
        </w:r>
        <w:r w:rsidRPr="00091E52">
          <w:rPr>
            <w:i/>
            <w:iCs/>
            <w:rPrChange w:id="9618" w:author="John Buck [2]" w:date="2023-11-05T08:41:00Z">
              <w:rPr/>
            </w:rPrChange>
          </w:rPr>
          <w:t>testcase_</w:t>
        </w:r>
        <w:r w:rsidRPr="00091E52">
          <w:rPr>
            <w:b/>
            <w:bCs/>
            <w:i/>
            <w:iCs/>
            <w:rPrChange w:id="9619" w:author="John Buck [2]" w:date="2023-11-05T08:41:00Z">
              <w:rPr/>
            </w:rPrChange>
          </w:rPr>
          <w:t>###</w:t>
        </w:r>
        <w:r w:rsidRPr="00091E52">
          <w:rPr>
            <w:i/>
            <w:iCs/>
            <w:rPrChange w:id="9620" w:author="John Buck [2]" w:date="2023-11-05T08:41:00Z">
              <w:rPr/>
            </w:rPrChange>
          </w:rPr>
          <w:t>.log</w:t>
        </w:r>
        <w:r>
          <w:t xml:space="preserve">, where </w:t>
        </w:r>
        <w:r w:rsidRPr="00091E52">
          <w:rPr>
            <w:b/>
            <w:bCs/>
            <w:rPrChange w:id="9621" w:author="John Buck [2]" w:date="2023-11-05T08:41:00Z">
              <w:rPr/>
            </w:rPrChange>
          </w:rPr>
          <w:t>###</w:t>
        </w:r>
        <w:r>
          <w:t xml:space="preserve"> is the zero-padde</w:t>
        </w:r>
      </w:ins>
      <w:ins w:id="9622" w:author="John Buck [2]" w:date="2023-11-05T08:41:00Z">
        <w:r>
          <w:t xml:space="preserve">d test case number.  These files may be examined by a human judge </w:t>
        </w:r>
      </w:ins>
      <w:ins w:id="9623" w:author="John Buck [2]" w:date="2023-11-05T08:42:00Z">
        <w:r>
          <w:t>to see the detailed interaction between the interactive validator and the program being validated.</w:t>
        </w:r>
      </w:ins>
      <w:ins w:id="9624" w:author="John Buck [2]" w:date="2023-11-05T08:46:00Z">
        <w:r w:rsidR="003D6FB7">
          <w:t xml:space="preserve">  Here is an example of a failed test case </w:t>
        </w:r>
        <w:r w:rsidR="003D6FB7" w:rsidRPr="003D6FB7">
          <w:rPr>
            <w:i/>
            <w:iCs/>
            <w:rPrChange w:id="9625" w:author="John Buck [2]" w:date="2023-11-05T08:49:00Z">
              <w:rPr/>
            </w:rPrChange>
          </w:rPr>
          <w:t>report</w:t>
        </w:r>
        <w:r w:rsidR="003D6FB7">
          <w:t xml:space="preserve"> file:</w:t>
        </w:r>
      </w:ins>
    </w:p>
    <w:p w14:paraId="131DC747" w14:textId="77777777" w:rsidR="003D6FB7" w:rsidRDefault="003D6FB7" w:rsidP="00091E52">
      <w:pPr>
        <w:autoSpaceDE w:val="0"/>
        <w:autoSpaceDN w:val="0"/>
        <w:adjustRightInd w:val="0"/>
        <w:spacing w:before="240"/>
        <w:ind w:firstLine="720"/>
        <w:rPr>
          <w:ins w:id="9626" w:author="John Buck [2]" w:date="2023-11-05T08:46:00Z"/>
        </w:rPr>
      </w:pPr>
    </w:p>
    <w:p w14:paraId="4DB59A0C" w14:textId="77777777" w:rsidR="003D6FB7" w:rsidRPr="003D6FB7" w:rsidRDefault="003D6FB7">
      <w:pPr>
        <w:autoSpaceDE w:val="0"/>
        <w:autoSpaceDN w:val="0"/>
        <w:adjustRightInd w:val="0"/>
        <w:rPr>
          <w:ins w:id="9627" w:author="John Buck [2]" w:date="2023-11-05T08:46:00Z"/>
          <w:rFonts w:ascii="Courier New" w:hAnsi="Courier New" w:cs="Courier New"/>
          <w:sz w:val="18"/>
          <w:szCs w:val="18"/>
          <w:rPrChange w:id="9628" w:author="John Buck [2]" w:date="2023-11-05T08:47:00Z">
            <w:rPr>
              <w:ins w:id="9629" w:author="John Buck [2]" w:date="2023-11-05T08:46:00Z"/>
            </w:rPr>
          </w:rPrChange>
        </w:rPr>
        <w:pPrChange w:id="9630" w:author="John Buck [2]" w:date="2023-11-05T08:47:00Z">
          <w:pPr>
            <w:autoSpaceDE w:val="0"/>
            <w:autoSpaceDN w:val="0"/>
            <w:adjustRightInd w:val="0"/>
            <w:spacing w:before="240"/>
            <w:ind w:firstLine="720"/>
          </w:pPr>
        </w:pPrChange>
      </w:pPr>
      <w:ins w:id="9631" w:author="John Buck [2]" w:date="2023-11-05T08:46:00Z">
        <w:r w:rsidRPr="003D6FB7">
          <w:rPr>
            <w:rFonts w:ascii="Courier New" w:hAnsi="Courier New" w:cs="Courier New"/>
            <w:sz w:val="18"/>
            <w:szCs w:val="18"/>
            <w:rPrChange w:id="9632" w:author="John Buck [2]" w:date="2023-11-05T08:47:00Z">
              <w:rPr/>
            </w:rPrChange>
          </w:rPr>
          <w:t>Setting memory limit to 2048 MB</w:t>
        </w:r>
      </w:ins>
    </w:p>
    <w:p w14:paraId="3B103C63" w14:textId="77777777" w:rsidR="003D6FB7" w:rsidRDefault="003D6FB7" w:rsidP="003D6FB7">
      <w:pPr>
        <w:autoSpaceDE w:val="0"/>
        <w:autoSpaceDN w:val="0"/>
        <w:adjustRightInd w:val="0"/>
        <w:rPr>
          <w:ins w:id="9633" w:author="John Buck [2]" w:date="2023-11-05T08:49:00Z"/>
          <w:rFonts w:ascii="Courier New" w:hAnsi="Courier New" w:cs="Courier New"/>
          <w:sz w:val="18"/>
          <w:szCs w:val="18"/>
        </w:rPr>
      </w:pPr>
      <w:ins w:id="9634" w:author="John Buck [2]" w:date="2023-11-05T08:46:00Z">
        <w:r w:rsidRPr="003D6FB7">
          <w:rPr>
            <w:rFonts w:ascii="Courier New" w:hAnsi="Courier New" w:cs="Courier New"/>
            <w:sz w:val="18"/>
            <w:szCs w:val="18"/>
            <w:rPrChange w:id="9635" w:author="John Buck [2]" w:date="2023-11-05T08:47:00Z">
              <w:rPr/>
            </w:rPrChange>
          </w:rPr>
          <w:t>Starting: ./hilointval_out /home/</w:t>
        </w:r>
      </w:ins>
      <w:ins w:id="9636" w:author="John Buck [2]" w:date="2023-11-05T08:49:00Z">
        <w:r>
          <w:rPr>
            <w:rFonts w:ascii="Courier New" w:hAnsi="Courier New" w:cs="Courier New"/>
            <w:sz w:val="18"/>
            <w:szCs w:val="18"/>
          </w:rPr>
          <w:t>bill/cdp</w:t>
        </w:r>
      </w:ins>
      <w:ins w:id="9637" w:author="John Buck [2]" w:date="2023-11-05T08:46:00Z">
        <w:r w:rsidRPr="003D6FB7">
          <w:rPr>
            <w:rFonts w:ascii="Courier New" w:hAnsi="Courier New" w:cs="Courier New"/>
            <w:sz w:val="18"/>
            <w:szCs w:val="18"/>
            <w:rPrChange w:id="9638" w:author="John Buck [2]" w:date="2023-11-05T08:47:00Z">
              <w:rPr/>
            </w:rPrChange>
          </w:rPr>
          <w:t>/config/basehilo/data/secret/0002.in</w:t>
        </w:r>
      </w:ins>
    </w:p>
    <w:p w14:paraId="073294DC" w14:textId="77777777" w:rsidR="003D6FB7" w:rsidRDefault="003D6FB7" w:rsidP="003D6FB7">
      <w:pPr>
        <w:autoSpaceDE w:val="0"/>
        <w:autoSpaceDN w:val="0"/>
        <w:adjustRightInd w:val="0"/>
        <w:rPr>
          <w:ins w:id="9639" w:author="John Buck [2]" w:date="2023-11-05T08:50:00Z"/>
          <w:rFonts w:ascii="Courier New" w:hAnsi="Courier New" w:cs="Courier New"/>
          <w:sz w:val="18"/>
          <w:szCs w:val="18"/>
        </w:rPr>
      </w:pPr>
      <w:ins w:id="9640" w:author="John Buck [2]" w:date="2023-11-05T08:50:00Z">
        <w:r>
          <w:rPr>
            <w:rFonts w:ascii="Courier New" w:hAnsi="Courier New" w:cs="Courier New"/>
            <w:sz w:val="18"/>
            <w:szCs w:val="18"/>
          </w:rPr>
          <w:t xml:space="preserve">    </w:t>
        </w:r>
      </w:ins>
      <w:ins w:id="9641" w:author="John Buck [2]" w:date="2023-11-05T08:46:00Z">
        <w:r w:rsidRPr="003D6FB7">
          <w:rPr>
            <w:rFonts w:ascii="Courier New" w:hAnsi="Courier New" w:cs="Courier New"/>
            <w:sz w:val="18"/>
            <w:szCs w:val="18"/>
            <w:rPrChange w:id="9642" w:author="John Buck [2]" w:date="2023-11-05T08:47:00Z">
              <w:rPr/>
            </w:rPrChange>
          </w:rPr>
          <w:t>/home/</w:t>
        </w:r>
      </w:ins>
      <w:ins w:id="9643" w:author="John Buck [2]" w:date="2023-11-05T08:49:00Z">
        <w:r>
          <w:rPr>
            <w:rFonts w:ascii="Courier New" w:hAnsi="Courier New" w:cs="Courier New"/>
            <w:sz w:val="18"/>
            <w:szCs w:val="18"/>
          </w:rPr>
          <w:t>bill</w:t>
        </w:r>
      </w:ins>
      <w:ins w:id="9644" w:author="John Buck [2]" w:date="2023-11-05T08:46:00Z">
        <w:r w:rsidRPr="003D6FB7">
          <w:rPr>
            <w:rFonts w:ascii="Courier New" w:hAnsi="Courier New" w:cs="Courier New"/>
            <w:sz w:val="18"/>
            <w:szCs w:val="18"/>
            <w:rPrChange w:id="9645" w:author="John Buck [2]" w:date="2023-11-05T08:47:00Z">
              <w:rPr/>
            </w:rPrChange>
          </w:rPr>
          <w:t>/</w:t>
        </w:r>
      </w:ins>
      <w:ins w:id="9646" w:author="John Buck [2]" w:date="2023-11-05T08:49:00Z">
        <w:r>
          <w:rPr>
            <w:rFonts w:ascii="Courier New" w:hAnsi="Courier New" w:cs="Courier New"/>
            <w:sz w:val="18"/>
            <w:szCs w:val="18"/>
          </w:rPr>
          <w:t>cdp</w:t>
        </w:r>
      </w:ins>
      <w:ins w:id="9647" w:author="John Buck [2]" w:date="2023-11-05T08:46:00Z">
        <w:r w:rsidRPr="003D6FB7">
          <w:rPr>
            <w:rFonts w:ascii="Courier New" w:hAnsi="Courier New" w:cs="Courier New"/>
            <w:sz w:val="18"/>
            <w:szCs w:val="18"/>
            <w:rPrChange w:id="9648" w:author="John Buck [2]" w:date="2023-11-05T08:47:00Z">
              <w:rPr/>
            </w:rPrChange>
          </w:rPr>
          <w:t>/config/basehilo/data/secret/0002.ans</w:t>
        </w:r>
      </w:ins>
    </w:p>
    <w:p w14:paraId="4AE38D55" w14:textId="3EFEAA42" w:rsidR="003D6FB7" w:rsidRPr="003D6FB7" w:rsidRDefault="003D6FB7">
      <w:pPr>
        <w:autoSpaceDE w:val="0"/>
        <w:autoSpaceDN w:val="0"/>
        <w:adjustRightInd w:val="0"/>
        <w:rPr>
          <w:ins w:id="9649" w:author="John Buck [2]" w:date="2023-11-05T08:46:00Z"/>
          <w:rFonts w:ascii="Courier New" w:hAnsi="Courier New" w:cs="Courier New"/>
          <w:sz w:val="18"/>
          <w:szCs w:val="18"/>
          <w:rPrChange w:id="9650" w:author="John Buck [2]" w:date="2023-11-05T08:47:00Z">
            <w:rPr>
              <w:ins w:id="9651" w:author="John Buck [2]" w:date="2023-11-05T08:46:00Z"/>
            </w:rPr>
          </w:rPrChange>
        </w:rPr>
        <w:pPrChange w:id="9652" w:author="John Buck [2]" w:date="2023-11-05T08:47:00Z">
          <w:pPr>
            <w:autoSpaceDE w:val="0"/>
            <w:autoSpaceDN w:val="0"/>
            <w:adjustRightInd w:val="0"/>
            <w:spacing w:before="240"/>
            <w:ind w:firstLine="720"/>
          </w:pPr>
        </w:pPrChange>
      </w:pPr>
      <w:ins w:id="9653" w:author="John Buck [2]" w:date="2023-11-05T08:50:00Z">
        <w:r>
          <w:rPr>
            <w:rFonts w:ascii="Courier New" w:hAnsi="Courier New" w:cs="Courier New"/>
            <w:sz w:val="18"/>
            <w:szCs w:val="18"/>
          </w:rPr>
          <w:t xml:space="preserve">    </w:t>
        </w:r>
      </w:ins>
      <w:ins w:id="9654" w:author="John Buck [2]" w:date="2023-11-05T08:46:00Z">
        <w:r w:rsidRPr="003D6FB7">
          <w:rPr>
            <w:rFonts w:ascii="Courier New" w:hAnsi="Courier New" w:cs="Courier New"/>
            <w:sz w:val="18"/>
            <w:szCs w:val="18"/>
            <w:rPrChange w:id="9655" w:author="John Buck [2]" w:date="2023-11-05T08:47:00Z">
              <w:rPr/>
            </w:rPrChange>
          </w:rPr>
          <w:t>interactive_feedback &gt; fin &lt; fout &amp;</w:t>
        </w:r>
      </w:ins>
    </w:p>
    <w:p w14:paraId="16B1E0F4" w14:textId="77777777" w:rsidR="003D6FB7" w:rsidRPr="003D6FB7" w:rsidRDefault="003D6FB7">
      <w:pPr>
        <w:autoSpaceDE w:val="0"/>
        <w:autoSpaceDN w:val="0"/>
        <w:adjustRightInd w:val="0"/>
        <w:rPr>
          <w:ins w:id="9656" w:author="John Buck [2]" w:date="2023-11-05T08:46:00Z"/>
          <w:rFonts w:ascii="Courier New" w:hAnsi="Courier New" w:cs="Courier New"/>
          <w:sz w:val="18"/>
          <w:szCs w:val="18"/>
          <w:rPrChange w:id="9657" w:author="John Buck [2]" w:date="2023-11-05T08:47:00Z">
            <w:rPr>
              <w:ins w:id="9658" w:author="John Buck [2]" w:date="2023-11-05T08:46:00Z"/>
            </w:rPr>
          </w:rPrChange>
        </w:rPr>
        <w:pPrChange w:id="9659" w:author="John Buck [2]" w:date="2023-11-05T08:47:00Z">
          <w:pPr>
            <w:autoSpaceDE w:val="0"/>
            <w:autoSpaceDN w:val="0"/>
            <w:adjustRightInd w:val="0"/>
            <w:spacing w:before="240"/>
            <w:ind w:firstLine="720"/>
          </w:pPr>
        </w:pPrChange>
      </w:pPr>
      <w:ins w:id="9660" w:author="John Buck [2]" w:date="2023-11-05T08:46:00Z">
        <w:r w:rsidRPr="003D6FB7">
          <w:rPr>
            <w:rFonts w:ascii="Courier New" w:hAnsi="Courier New" w:cs="Courier New"/>
            <w:sz w:val="18"/>
            <w:szCs w:val="18"/>
            <w:rPrChange w:id="9661" w:author="John Buck [2]" w:date="2023-11-05T08:47:00Z">
              <w:rPr/>
            </w:rPrChange>
          </w:rPr>
          <w:t>Started interactive validator PID 269921</w:t>
        </w:r>
      </w:ins>
    </w:p>
    <w:p w14:paraId="410FB9C5" w14:textId="77777777" w:rsidR="003D6FB7" w:rsidRPr="003D6FB7" w:rsidRDefault="003D6FB7">
      <w:pPr>
        <w:autoSpaceDE w:val="0"/>
        <w:autoSpaceDN w:val="0"/>
        <w:adjustRightInd w:val="0"/>
        <w:rPr>
          <w:ins w:id="9662" w:author="John Buck [2]" w:date="2023-11-05T08:46:00Z"/>
          <w:rFonts w:ascii="Courier New" w:hAnsi="Courier New" w:cs="Courier New"/>
          <w:sz w:val="18"/>
          <w:szCs w:val="18"/>
          <w:rPrChange w:id="9663" w:author="John Buck [2]" w:date="2023-11-05T08:47:00Z">
            <w:rPr>
              <w:ins w:id="9664" w:author="John Buck [2]" w:date="2023-11-05T08:46:00Z"/>
            </w:rPr>
          </w:rPrChange>
        </w:rPr>
        <w:pPrChange w:id="9665" w:author="John Buck [2]" w:date="2023-11-05T08:47:00Z">
          <w:pPr>
            <w:autoSpaceDE w:val="0"/>
            <w:autoSpaceDN w:val="0"/>
            <w:adjustRightInd w:val="0"/>
            <w:spacing w:before="240"/>
            <w:ind w:firstLine="720"/>
          </w:pPr>
        </w:pPrChange>
      </w:pPr>
      <w:ins w:id="9666" w:author="John Buck [2]" w:date="2023-11-05T08:46:00Z">
        <w:r w:rsidRPr="003D6FB7">
          <w:rPr>
            <w:rFonts w:ascii="Courier New" w:hAnsi="Courier New" w:cs="Courier New"/>
            <w:sz w:val="18"/>
            <w:szCs w:val="18"/>
            <w:rPrChange w:id="9667" w:author="John Buck [2]" w:date="2023-11-05T08:47:00Z">
              <w:rPr/>
            </w:rPrChange>
          </w:rPr>
          <w:t>Setting cpu limit to 2000000 microseconds (ulimit -t 2 )</w:t>
        </w:r>
      </w:ins>
    </w:p>
    <w:p w14:paraId="13569F33" w14:textId="77777777" w:rsidR="003D6FB7" w:rsidRPr="003D6FB7" w:rsidRDefault="003D6FB7">
      <w:pPr>
        <w:autoSpaceDE w:val="0"/>
        <w:autoSpaceDN w:val="0"/>
        <w:adjustRightInd w:val="0"/>
        <w:rPr>
          <w:ins w:id="9668" w:author="John Buck [2]" w:date="2023-11-05T08:46:00Z"/>
          <w:rFonts w:ascii="Courier New" w:hAnsi="Courier New" w:cs="Courier New"/>
          <w:sz w:val="18"/>
          <w:szCs w:val="18"/>
          <w:rPrChange w:id="9669" w:author="John Buck [2]" w:date="2023-11-05T08:47:00Z">
            <w:rPr>
              <w:ins w:id="9670" w:author="John Buck [2]" w:date="2023-11-05T08:46:00Z"/>
            </w:rPr>
          </w:rPrChange>
        </w:rPr>
        <w:pPrChange w:id="9671" w:author="John Buck [2]" w:date="2023-11-05T08:47:00Z">
          <w:pPr>
            <w:autoSpaceDE w:val="0"/>
            <w:autoSpaceDN w:val="0"/>
            <w:adjustRightInd w:val="0"/>
            <w:spacing w:before="240"/>
            <w:ind w:firstLine="720"/>
          </w:pPr>
        </w:pPrChange>
      </w:pPr>
      <w:ins w:id="9672" w:author="John Buck [2]" w:date="2023-11-05T08:46:00Z">
        <w:r w:rsidRPr="003D6FB7">
          <w:rPr>
            <w:rFonts w:ascii="Courier New" w:hAnsi="Courier New" w:cs="Courier New"/>
            <w:sz w:val="18"/>
            <w:szCs w:val="18"/>
            <w:rPrChange w:id="9673" w:author="John Buck [2]" w:date="2023-11-05T08:47:00Z">
              <w:rPr/>
            </w:rPrChange>
          </w:rPr>
          <w:t>Setting maximum user processes to 160</w:t>
        </w:r>
      </w:ins>
    </w:p>
    <w:p w14:paraId="7D2618D4" w14:textId="77777777" w:rsidR="003D6FB7" w:rsidRPr="003D6FB7" w:rsidRDefault="003D6FB7">
      <w:pPr>
        <w:autoSpaceDE w:val="0"/>
        <w:autoSpaceDN w:val="0"/>
        <w:adjustRightInd w:val="0"/>
        <w:rPr>
          <w:ins w:id="9674" w:author="John Buck [2]" w:date="2023-11-05T08:46:00Z"/>
          <w:rFonts w:ascii="Courier New" w:hAnsi="Courier New" w:cs="Courier New"/>
          <w:sz w:val="18"/>
          <w:szCs w:val="18"/>
          <w:rPrChange w:id="9675" w:author="John Buck [2]" w:date="2023-11-05T08:47:00Z">
            <w:rPr>
              <w:ins w:id="9676" w:author="John Buck [2]" w:date="2023-11-05T08:46:00Z"/>
            </w:rPr>
          </w:rPrChange>
        </w:rPr>
        <w:pPrChange w:id="9677" w:author="John Buck [2]" w:date="2023-11-05T08:47:00Z">
          <w:pPr>
            <w:autoSpaceDE w:val="0"/>
            <w:autoSpaceDN w:val="0"/>
            <w:adjustRightInd w:val="0"/>
            <w:spacing w:before="240"/>
            <w:ind w:firstLine="720"/>
          </w:pPr>
        </w:pPrChange>
      </w:pPr>
      <w:ins w:id="9678" w:author="John Buck [2]" w:date="2023-11-05T08:46:00Z">
        <w:r w:rsidRPr="003D6FB7">
          <w:rPr>
            <w:rFonts w:ascii="Courier New" w:hAnsi="Courier New" w:cs="Courier New"/>
            <w:sz w:val="18"/>
            <w:szCs w:val="18"/>
            <w:rPrChange w:id="9679" w:author="John Buck [2]" w:date="2023-11-05T08:47:00Z">
              <w:rPr/>
            </w:rPrChange>
          </w:rPr>
          <w:t>Putting 269906 into /sys/fs/cgroup/pc2/sandbox_pc2_269626 cgroup</w:t>
        </w:r>
      </w:ins>
    </w:p>
    <w:p w14:paraId="39936AC9" w14:textId="77777777" w:rsidR="003D6FB7" w:rsidRPr="003D6FB7" w:rsidRDefault="003D6FB7">
      <w:pPr>
        <w:autoSpaceDE w:val="0"/>
        <w:autoSpaceDN w:val="0"/>
        <w:adjustRightInd w:val="0"/>
        <w:rPr>
          <w:ins w:id="9680" w:author="John Buck [2]" w:date="2023-11-05T08:46:00Z"/>
          <w:rFonts w:ascii="Courier New" w:hAnsi="Courier New" w:cs="Courier New"/>
          <w:sz w:val="18"/>
          <w:szCs w:val="18"/>
          <w:rPrChange w:id="9681" w:author="John Buck [2]" w:date="2023-11-05T08:47:00Z">
            <w:rPr>
              <w:ins w:id="9682" w:author="John Buck [2]" w:date="2023-11-05T08:46:00Z"/>
            </w:rPr>
          </w:rPrChange>
        </w:rPr>
        <w:pPrChange w:id="9683" w:author="John Buck [2]" w:date="2023-11-05T08:47:00Z">
          <w:pPr>
            <w:autoSpaceDE w:val="0"/>
            <w:autoSpaceDN w:val="0"/>
            <w:adjustRightInd w:val="0"/>
            <w:spacing w:before="240"/>
            <w:ind w:firstLine="720"/>
          </w:pPr>
        </w:pPrChange>
      </w:pPr>
      <w:ins w:id="9684" w:author="John Buck [2]" w:date="2023-11-05T08:46:00Z">
        <w:r w:rsidRPr="003D6FB7">
          <w:rPr>
            <w:rFonts w:ascii="Courier New" w:hAnsi="Courier New" w:cs="Courier New"/>
            <w:sz w:val="18"/>
            <w:szCs w:val="18"/>
            <w:rPrChange w:id="9685" w:author="John Buck [2]" w:date="2023-11-05T08:47:00Z">
              <w:rPr/>
            </w:rPrChange>
          </w:rPr>
          <w:t>Executing setsid taskset 0x08 /usr/bin/pypy3 j.py &lt; fin &gt; fout</w:t>
        </w:r>
      </w:ins>
    </w:p>
    <w:p w14:paraId="67747EE7" w14:textId="77777777" w:rsidR="003D6FB7" w:rsidRPr="003D6FB7" w:rsidRDefault="003D6FB7">
      <w:pPr>
        <w:autoSpaceDE w:val="0"/>
        <w:autoSpaceDN w:val="0"/>
        <w:adjustRightInd w:val="0"/>
        <w:rPr>
          <w:ins w:id="9686" w:author="John Buck [2]" w:date="2023-11-05T08:46:00Z"/>
          <w:rFonts w:ascii="Courier New" w:hAnsi="Courier New" w:cs="Courier New"/>
          <w:sz w:val="18"/>
          <w:szCs w:val="18"/>
          <w:rPrChange w:id="9687" w:author="John Buck [2]" w:date="2023-11-05T08:47:00Z">
            <w:rPr>
              <w:ins w:id="9688" w:author="John Buck [2]" w:date="2023-11-05T08:46:00Z"/>
            </w:rPr>
          </w:rPrChange>
        </w:rPr>
        <w:pPrChange w:id="9689" w:author="John Buck [2]" w:date="2023-11-05T08:47:00Z">
          <w:pPr>
            <w:autoSpaceDE w:val="0"/>
            <w:autoSpaceDN w:val="0"/>
            <w:adjustRightInd w:val="0"/>
            <w:spacing w:before="240"/>
            <w:ind w:firstLine="720"/>
          </w:pPr>
        </w:pPrChange>
      </w:pPr>
      <w:ins w:id="9690" w:author="John Buck [2]" w:date="2023-11-05T08:46:00Z">
        <w:r w:rsidRPr="003D6FB7">
          <w:rPr>
            <w:rFonts w:ascii="Courier New" w:hAnsi="Courier New" w:cs="Courier New"/>
            <w:sz w:val="18"/>
            <w:szCs w:val="18"/>
            <w:rPrChange w:id="9691" w:author="John Buck [2]" w:date="2023-11-05T08:47:00Z">
              <w:rPr/>
            </w:rPrChange>
          </w:rPr>
          <w:t>Validator finishes with status 43</w:t>
        </w:r>
      </w:ins>
    </w:p>
    <w:p w14:paraId="7B35549B" w14:textId="77777777" w:rsidR="003D6FB7" w:rsidRPr="003D6FB7" w:rsidRDefault="003D6FB7">
      <w:pPr>
        <w:autoSpaceDE w:val="0"/>
        <w:autoSpaceDN w:val="0"/>
        <w:adjustRightInd w:val="0"/>
        <w:rPr>
          <w:ins w:id="9692" w:author="John Buck [2]" w:date="2023-11-05T08:46:00Z"/>
          <w:rFonts w:ascii="Courier New" w:hAnsi="Courier New" w:cs="Courier New"/>
          <w:sz w:val="18"/>
          <w:szCs w:val="18"/>
          <w:rPrChange w:id="9693" w:author="John Buck [2]" w:date="2023-11-05T08:47:00Z">
            <w:rPr>
              <w:ins w:id="9694" w:author="John Buck [2]" w:date="2023-11-05T08:46:00Z"/>
            </w:rPr>
          </w:rPrChange>
        </w:rPr>
        <w:pPrChange w:id="9695" w:author="John Buck [2]" w:date="2023-11-05T08:47:00Z">
          <w:pPr>
            <w:autoSpaceDE w:val="0"/>
            <w:autoSpaceDN w:val="0"/>
            <w:adjustRightInd w:val="0"/>
            <w:spacing w:before="240"/>
            <w:ind w:firstLine="720"/>
          </w:pPr>
        </w:pPrChange>
      </w:pPr>
      <w:ins w:id="9696" w:author="John Buck [2]" w:date="2023-11-05T08:46:00Z">
        <w:r w:rsidRPr="003D6FB7">
          <w:rPr>
            <w:rFonts w:ascii="Courier New" w:hAnsi="Courier New" w:cs="Courier New"/>
            <w:sz w:val="18"/>
            <w:szCs w:val="18"/>
            <w:rPrChange w:id="9697" w:author="John Buck [2]" w:date="2023-11-05T08:47:00Z">
              <w:rPr/>
            </w:rPrChange>
          </w:rPr>
          <w:t>Contestant PID 269927 has not finished - killing it</w:t>
        </w:r>
      </w:ins>
    </w:p>
    <w:p w14:paraId="47FBC5B4" w14:textId="77777777" w:rsidR="003D6FB7" w:rsidRPr="003D6FB7" w:rsidRDefault="003D6FB7">
      <w:pPr>
        <w:autoSpaceDE w:val="0"/>
        <w:autoSpaceDN w:val="0"/>
        <w:adjustRightInd w:val="0"/>
        <w:rPr>
          <w:ins w:id="9698" w:author="John Buck [2]" w:date="2023-11-05T08:46:00Z"/>
          <w:rFonts w:ascii="Courier New" w:hAnsi="Courier New" w:cs="Courier New"/>
          <w:sz w:val="18"/>
          <w:szCs w:val="18"/>
          <w:rPrChange w:id="9699" w:author="John Buck [2]" w:date="2023-11-05T08:47:00Z">
            <w:rPr>
              <w:ins w:id="9700" w:author="John Buck [2]" w:date="2023-11-05T08:46:00Z"/>
            </w:rPr>
          </w:rPrChange>
        </w:rPr>
        <w:pPrChange w:id="9701" w:author="John Buck [2]" w:date="2023-11-05T08:47:00Z">
          <w:pPr>
            <w:autoSpaceDE w:val="0"/>
            <w:autoSpaceDN w:val="0"/>
            <w:adjustRightInd w:val="0"/>
            <w:spacing w:before="240"/>
            <w:ind w:firstLine="720"/>
          </w:pPr>
        </w:pPrChange>
      </w:pPr>
      <w:ins w:id="9702" w:author="John Buck [2]" w:date="2023-11-05T08:46:00Z">
        <w:r w:rsidRPr="003D6FB7">
          <w:rPr>
            <w:rFonts w:ascii="Courier New" w:hAnsi="Courier New" w:cs="Courier New"/>
            <w:sz w:val="18"/>
            <w:szCs w:val="18"/>
            <w:rPrChange w:id="9703" w:author="John Buck [2]" w:date="2023-11-05T08:47:00Z">
              <w:rPr/>
            </w:rPrChange>
          </w:rPr>
          <w:t>________________________________________</w:t>
        </w:r>
      </w:ins>
    </w:p>
    <w:p w14:paraId="20DC6CEC" w14:textId="77777777" w:rsidR="003D6FB7" w:rsidRPr="003D6FB7" w:rsidRDefault="003D6FB7">
      <w:pPr>
        <w:autoSpaceDE w:val="0"/>
        <w:autoSpaceDN w:val="0"/>
        <w:adjustRightInd w:val="0"/>
        <w:rPr>
          <w:ins w:id="9704" w:author="John Buck [2]" w:date="2023-11-05T08:46:00Z"/>
          <w:rFonts w:ascii="Courier New" w:hAnsi="Courier New" w:cs="Courier New"/>
          <w:sz w:val="18"/>
          <w:szCs w:val="18"/>
          <w:rPrChange w:id="9705" w:author="John Buck [2]" w:date="2023-11-05T08:47:00Z">
            <w:rPr>
              <w:ins w:id="9706" w:author="John Buck [2]" w:date="2023-11-05T08:46:00Z"/>
            </w:rPr>
          </w:rPrChange>
        </w:rPr>
        <w:pPrChange w:id="9707" w:author="John Buck [2]" w:date="2023-11-05T08:47:00Z">
          <w:pPr>
            <w:autoSpaceDE w:val="0"/>
            <w:autoSpaceDN w:val="0"/>
            <w:adjustRightInd w:val="0"/>
            <w:spacing w:before="240"/>
            <w:ind w:firstLine="720"/>
          </w:pPr>
        </w:pPrChange>
      </w:pPr>
    </w:p>
    <w:p w14:paraId="4ED6D3EC" w14:textId="77777777" w:rsidR="003D6FB7" w:rsidRPr="003D6FB7" w:rsidRDefault="003D6FB7">
      <w:pPr>
        <w:autoSpaceDE w:val="0"/>
        <w:autoSpaceDN w:val="0"/>
        <w:adjustRightInd w:val="0"/>
        <w:rPr>
          <w:ins w:id="9708" w:author="John Buck [2]" w:date="2023-11-05T08:46:00Z"/>
          <w:rFonts w:ascii="Courier New" w:hAnsi="Courier New" w:cs="Courier New"/>
          <w:sz w:val="18"/>
          <w:szCs w:val="18"/>
          <w:rPrChange w:id="9709" w:author="John Buck [2]" w:date="2023-11-05T08:47:00Z">
            <w:rPr>
              <w:ins w:id="9710" w:author="John Buck [2]" w:date="2023-11-05T08:46:00Z"/>
            </w:rPr>
          </w:rPrChange>
        </w:rPr>
        <w:pPrChange w:id="9711" w:author="John Buck [2]" w:date="2023-11-05T08:47:00Z">
          <w:pPr>
            <w:autoSpaceDE w:val="0"/>
            <w:autoSpaceDN w:val="0"/>
            <w:adjustRightInd w:val="0"/>
            <w:spacing w:before="240"/>
            <w:ind w:firstLine="720"/>
          </w:pPr>
        </w:pPrChange>
      </w:pPr>
    </w:p>
    <w:p w14:paraId="228CF654" w14:textId="77777777" w:rsidR="003D6FB7" w:rsidRPr="003D6FB7" w:rsidRDefault="003D6FB7">
      <w:pPr>
        <w:autoSpaceDE w:val="0"/>
        <w:autoSpaceDN w:val="0"/>
        <w:adjustRightInd w:val="0"/>
        <w:rPr>
          <w:ins w:id="9712" w:author="John Buck [2]" w:date="2023-11-05T08:46:00Z"/>
          <w:rFonts w:ascii="Courier New" w:hAnsi="Courier New" w:cs="Courier New"/>
          <w:sz w:val="18"/>
          <w:szCs w:val="18"/>
          <w:rPrChange w:id="9713" w:author="John Buck [2]" w:date="2023-11-05T08:47:00Z">
            <w:rPr>
              <w:ins w:id="9714" w:author="John Buck [2]" w:date="2023-11-05T08:46:00Z"/>
            </w:rPr>
          </w:rPrChange>
        </w:rPr>
        <w:pPrChange w:id="9715" w:author="John Buck [2]" w:date="2023-11-05T08:47:00Z">
          <w:pPr>
            <w:autoSpaceDE w:val="0"/>
            <w:autoSpaceDN w:val="0"/>
            <w:adjustRightInd w:val="0"/>
            <w:spacing w:before="240"/>
            <w:ind w:firstLine="720"/>
          </w:pPr>
        </w:pPrChange>
      </w:pPr>
      <w:ins w:id="9716" w:author="John Buck [2]" w:date="2023-11-05T08:46:00Z">
        <w:r w:rsidRPr="003D6FB7">
          <w:rPr>
            <w:rFonts w:ascii="Courier New" w:hAnsi="Courier New" w:cs="Courier New"/>
            <w:sz w:val="18"/>
            <w:szCs w:val="18"/>
            <w:rPrChange w:id="9717" w:author="John Buck [2]" w:date="2023-11-05T08:47:00Z">
              <w:rPr/>
            </w:rPrChange>
          </w:rPr>
          <w:t>-----------------------------------------</w:t>
        </w:r>
      </w:ins>
    </w:p>
    <w:p w14:paraId="14D2B615" w14:textId="77777777" w:rsidR="003D6FB7" w:rsidRPr="003D6FB7" w:rsidRDefault="003D6FB7">
      <w:pPr>
        <w:autoSpaceDE w:val="0"/>
        <w:autoSpaceDN w:val="0"/>
        <w:adjustRightInd w:val="0"/>
        <w:rPr>
          <w:ins w:id="9718" w:author="John Buck [2]" w:date="2023-11-05T08:46:00Z"/>
          <w:rFonts w:ascii="Courier New" w:hAnsi="Courier New" w:cs="Courier New"/>
          <w:sz w:val="18"/>
          <w:szCs w:val="18"/>
          <w:rPrChange w:id="9719" w:author="John Buck [2]" w:date="2023-11-05T08:47:00Z">
            <w:rPr>
              <w:ins w:id="9720" w:author="John Buck [2]" w:date="2023-11-05T08:46:00Z"/>
            </w:rPr>
          </w:rPrChange>
        </w:rPr>
        <w:pPrChange w:id="9721" w:author="John Buck [2]" w:date="2023-11-05T08:47:00Z">
          <w:pPr>
            <w:autoSpaceDE w:val="0"/>
            <w:autoSpaceDN w:val="0"/>
            <w:adjustRightInd w:val="0"/>
            <w:spacing w:before="240"/>
            <w:ind w:firstLine="720"/>
          </w:pPr>
        </w:pPrChange>
      </w:pPr>
      <w:ins w:id="9722" w:author="John Buck [2]" w:date="2023-11-05T08:46:00Z">
        <w:r w:rsidRPr="003D6FB7">
          <w:rPr>
            <w:rFonts w:ascii="Courier New" w:hAnsi="Courier New" w:cs="Courier New"/>
            <w:sz w:val="18"/>
            <w:szCs w:val="18"/>
            <w:rPrChange w:id="9723" w:author="John Buck [2]" w:date="2023-11-05T08:47:00Z">
              <w:rPr/>
            </w:rPrChange>
          </w:rPr>
          <w:t>Feedback file for testcase #2 interactive_feedback/judgemessage.txt:</w:t>
        </w:r>
      </w:ins>
    </w:p>
    <w:p w14:paraId="729FF4A1" w14:textId="77777777" w:rsidR="003D6FB7" w:rsidRPr="003D6FB7" w:rsidRDefault="003D6FB7">
      <w:pPr>
        <w:autoSpaceDE w:val="0"/>
        <w:autoSpaceDN w:val="0"/>
        <w:adjustRightInd w:val="0"/>
        <w:rPr>
          <w:ins w:id="9724" w:author="John Buck [2]" w:date="2023-11-05T08:46:00Z"/>
          <w:rFonts w:ascii="Courier New" w:hAnsi="Courier New" w:cs="Courier New"/>
          <w:sz w:val="18"/>
          <w:szCs w:val="18"/>
          <w:rPrChange w:id="9725" w:author="John Buck [2]" w:date="2023-11-05T08:47:00Z">
            <w:rPr>
              <w:ins w:id="9726" w:author="John Buck [2]" w:date="2023-11-05T08:46:00Z"/>
            </w:rPr>
          </w:rPrChange>
        </w:rPr>
        <w:pPrChange w:id="9727" w:author="John Buck [2]" w:date="2023-11-05T08:47:00Z">
          <w:pPr>
            <w:autoSpaceDE w:val="0"/>
            <w:autoSpaceDN w:val="0"/>
            <w:adjustRightInd w:val="0"/>
            <w:spacing w:before="240"/>
            <w:ind w:firstLine="720"/>
          </w:pPr>
        </w:pPrChange>
      </w:pPr>
      <w:ins w:id="9728" w:author="John Buck [2]" w:date="2023-11-05T08:46:00Z">
        <w:r w:rsidRPr="003D6FB7">
          <w:rPr>
            <w:rFonts w:ascii="Courier New" w:hAnsi="Courier New" w:cs="Courier New"/>
            <w:sz w:val="18"/>
            <w:szCs w:val="18"/>
            <w:rPrChange w:id="9729" w:author="John Buck [2]" w:date="2023-11-05T08:47:00Z">
              <w:rPr/>
            </w:rPrChange>
          </w:rPr>
          <w:t>-----------------------------------------</w:t>
        </w:r>
      </w:ins>
    </w:p>
    <w:p w14:paraId="7D78BCBF" w14:textId="44F6856C" w:rsidR="003D6FB7" w:rsidRPr="003D6FB7" w:rsidRDefault="003D6FB7">
      <w:pPr>
        <w:autoSpaceDE w:val="0"/>
        <w:autoSpaceDN w:val="0"/>
        <w:adjustRightInd w:val="0"/>
        <w:rPr>
          <w:ins w:id="9730" w:author="John Buck [2]" w:date="2023-11-05T08:46:00Z"/>
          <w:rFonts w:ascii="Courier New" w:hAnsi="Courier New" w:cs="Courier New"/>
          <w:sz w:val="18"/>
          <w:szCs w:val="18"/>
          <w:rPrChange w:id="9731" w:author="John Buck [2]" w:date="2023-11-05T08:47:00Z">
            <w:rPr>
              <w:ins w:id="9732" w:author="John Buck [2]" w:date="2023-11-05T08:46:00Z"/>
            </w:rPr>
          </w:rPrChange>
        </w:rPr>
        <w:pPrChange w:id="9733" w:author="John Buck [2]" w:date="2023-11-05T08:47:00Z">
          <w:pPr>
            <w:autoSpaceDE w:val="0"/>
            <w:autoSpaceDN w:val="0"/>
            <w:adjustRightInd w:val="0"/>
            <w:spacing w:before="240"/>
            <w:ind w:firstLine="720"/>
          </w:pPr>
        </w:pPrChange>
      </w:pPr>
      <w:ins w:id="9734" w:author="John Buck [2]" w:date="2023-11-05T08:46:00Z">
        <w:r w:rsidRPr="003D6FB7">
          <w:rPr>
            <w:rFonts w:ascii="Courier New" w:hAnsi="Courier New" w:cs="Courier New"/>
            <w:sz w:val="18"/>
            <w:szCs w:val="18"/>
            <w:rPrChange w:id="9735" w:author="John Buck [2]" w:date="2023-11-05T08:47:00Z">
              <w:rPr/>
            </w:rPrChange>
          </w:rPr>
          <w:t>Reading from /home/</w:t>
        </w:r>
      </w:ins>
      <w:ins w:id="9736" w:author="John Buck [2]" w:date="2023-11-05T08:50:00Z">
        <w:r>
          <w:rPr>
            <w:rFonts w:ascii="Courier New" w:hAnsi="Courier New" w:cs="Courier New"/>
            <w:sz w:val="18"/>
            <w:szCs w:val="18"/>
          </w:rPr>
          <w:t>bill</w:t>
        </w:r>
      </w:ins>
      <w:ins w:id="9737" w:author="John Buck [2]" w:date="2023-11-05T08:46:00Z">
        <w:r w:rsidRPr="003D6FB7">
          <w:rPr>
            <w:rFonts w:ascii="Courier New" w:hAnsi="Courier New" w:cs="Courier New"/>
            <w:sz w:val="18"/>
            <w:szCs w:val="18"/>
            <w:rPrChange w:id="9738" w:author="John Buck [2]" w:date="2023-11-05T08:47:00Z">
              <w:rPr/>
            </w:rPrChange>
          </w:rPr>
          <w:t>/current/config/basehilo/data/secret/0002.in</w:t>
        </w:r>
      </w:ins>
    </w:p>
    <w:p w14:paraId="1BEDD9C2" w14:textId="77777777" w:rsidR="003D6FB7" w:rsidRPr="003D6FB7" w:rsidRDefault="003D6FB7">
      <w:pPr>
        <w:autoSpaceDE w:val="0"/>
        <w:autoSpaceDN w:val="0"/>
        <w:adjustRightInd w:val="0"/>
        <w:rPr>
          <w:ins w:id="9739" w:author="John Buck [2]" w:date="2023-11-05T08:46:00Z"/>
          <w:rFonts w:ascii="Courier New" w:hAnsi="Courier New" w:cs="Courier New"/>
          <w:sz w:val="18"/>
          <w:szCs w:val="18"/>
          <w:rPrChange w:id="9740" w:author="John Buck [2]" w:date="2023-11-05T08:47:00Z">
            <w:rPr>
              <w:ins w:id="9741" w:author="John Buck [2]" w:date="2023-11-05T08:46:00Z"/>
            </w:rPr>
          </w:rPrChange>
        </w:rPr>
        <w:pPrChange w:id="9742" w:author="John Buck [2]" w:date="2023-11-05T08:47:00Z">
          <w:pPr>
            <w:autoSpaceDE w:val="0"/>
            <w:autoSpaceDN w:val="0"/>
            <w:adjustRightInd w:val="0"/>
            <w:spacing w:before="240"/>
            <w:ind w:firstLine="720"/>
          </w:pPr>
        </w:pPrChange>
      </w:pPr>
      <w:ins w:id="9743" w:author="John Buck [2]" w:date="2023-11-05T08:46:00Z">
        <w:r w:rsidRPr="003D6FB7">
          <w:rPr>
            <w:rFonts w:ascii="Courier New" w:hAnsi="Courier New" w:cs="Courier New"/>
            <w:sz w:val="18"/>
            <w:szCs w:val="18"/>
            <w:rPrChange w:id="9744" w:author="John Buck [2]" w:date="2023-11-05T08:47:00Z">
              <w:rPr/>
            </w:rPrChange>
          </w:rPr>
          <w:t>base=38 num_cases=2</w:t>
        </w:r>
      </w:ins>
    </w:p>
    <w:p w14:paraId="0EC7B063" w14:textId="77777777" w:rsidR="003D6FB7" w:rsidRPr="003D6FB7" w:rsidRDefault="003D6FB7">
      <w:pPr>
        <w:autoSpaceDE w:val="0"/>
        <w:autoSpaceDN w:val="0"/>
        <w:adjustRightInd w:val="0"/>
        <w:rPr>
          <w:ins w:id="9745" w:author="John Buck [2]" w:date="2023-11-05T08:46:00Z"/>
          <w:rFonts w:ascii="Courier New" w:hAnsi="Courier New" w:cs="Courier New"/>
          <w:sz w:val="18"/>
          <w:szCs w:val="18"/>
          <w:rPrChange w:id="9746" w:author="John Buck [2]" w:date="2023-11-05T08:47:00Z">
            <w:rPr>
              <w:ins w:id="9747" w:author="John Buck [2]" w:date="2023-11-05T08:46:00Z"/>
            </w:rPr>
          </w:rPrChange>
        </w:rPr>
        <w:pPrChange w:id="9748" w:author="John Buck [2]" w:date="2023-11-05T08:47:00Z">
          <w:pPr>
            <w:autoSpaceDE w:val="0"/>
            <w:autoSpaceDN w:val="0"/>
            <w:adjustRightInd w:val="0"/>
            <w:spacing w:before="240"/>
            <w:ind w:firstLine="720"/>
          </w:pPr>
        </w:pPrChange>
      </w:pPr>
      <w:ins w:id="9749" w:author="John Buck [2]" w:date="2023-11-05T08:46:00Z">
        <w:r w:rsidRPr="003D6FB7">
          <w:rPr>
            <w:rFonts w:ascii="Courier New" w:hAnsi="Courier New" w:cs="Courier New"/>
            <w:sz w:val="18"/>
            <w:szCs w:val="18"/>
            <w:rPrChange w:id="9750" w:author="John Buck [2]" w:date="2023-11-05T08:47:00Z">
              <w:rPr/>
            </w:rPrChange>
          </w:rPr>
          <w:t>Sub-case 1: Base 38 (max guesses 7) value is 1 digits long : b</w:t>
        </w:r>
      </w:ins>
    </w:p>
    <w:p w14:paraId="1DC66F54" w14:textId="77777777" w:rsidR="003D6FB7" w:rsidRPr="003D6FB7" w:rsidRDefault="003D6FB7">
      <w:pPr>
        <w:autoSpaceDE w:val="0"/>
        <w:autoSpaceDN w:val="0"/>
        <w:adjustRightInd w:val="0"/>
        <w:rPr>
          <w:ins w:id="9751" w:author="John Buck [2]" w:date="2023-11-05T08:46:00Z"/>
          <w:rFonts w:ascii="Courier New" w:hAnsi="Courier New" w:cs="Courier New"/>
          <w:sz w:val="18"/>
          <w:szCs w:val="18"/>
          <w:rPrChange w:id="9752" w:author="John Buck [2]" w:date="2023-11-05T08:47:00Z">
            <w:rPr>
              <w:ins w:id="9753" w:author="John Buck [2]" w:date="2023-11-05T08:46:00Z"/>
            </w:rPr>
          </w:rPrChange>
        </w:rPr>
        <w:pPrChange w:id="9754" w:author="John Buck [2]" w:date="2023-11-05T08:47:00Z">
          <w:pPr>
            <w:autoSpaceDE w:val="0"/>
            <w:autoSpaceDN w:val="0"/>
            <w:adjustRightInd w:val="0"/>
            <w:spacing w:before="240"/>
            <w:ind w:firstLine="720"/>
          </w:pPr>
        </w:pPrChange>
      </w:pPr>
      <w:ins w:id="9755" w:author="John Buck [2]" w:date="2023-11-05T08:46:00Z">
        <w:r w:rsidRPr="003D6FB7">
          <w:rPr>
            <w:rFonts w:ascii="Courier New" w:hAnsi="Courier New" w:cs="Courier New"/>
            <w:sz w:val="18"/>
            <w:szCs w:val="18"/>
            <w:rPrChange w:id="9756" w:author="John Buck [2]" w:date="2023-11-05T08:47:00Z">
              <w:rPr/>
            </w:rPrChange>
          </w:rPr>
          <w:t>Guess 1 is I</w:t>
        </w:r>
      </w:ins>
    </w:p>
    <w:p w14:paraId="60A9A72E" w14:textId="77777777" w:rsidR="003D6FB7" w:rsidRPr="003D6FB7" w:rsidRDefault="003D6FB7">
      <w:pPr>
        <w:autoSpaceDE w:val="0"/>
        <w:autoSpaceDN w:val="0"/>
        <w:adjustRightInd w:val="0"/>
        <w:rPr>
          <w:ins w:id="9757" w:author="John Buck [2]" w:date="2023-11-05T08:46:00Z"/>
          <w:rFonts w:ascii="Courier New" w:hAnsi="Courier New" w:cs="Courier New"/>
          <w:sz w:val="18"/>
          <w:szCs w:val="18"/>
          <w:rPrChange w:id="9758" w:author="John Buck [2]" w:date="2023-11-05T08:47:00Z">
            <w:rPr>
              <w:ins w:id="9759" w:author="John Buck [2]" w:date="2023-11-05T08:46:00Z"/>
            </w:rPr>
          </w:rPrChange>
        </w:rPr>
        <w:pPrChange w:id="9760" w:author="John Buck [2]" w:date="2023-11-05T08:47:00Z">
          <w:pPr>
            <w:autoSpaceDE w:val="0"/>
            <w:autoSpaceDN w:val="0"/>
            <w:adjustRightInd w:val="0"/>
            <w:spacing w:before="240"/>
            <w:ind w:firstLine="720"/>
          </w:pPr>
        </w:pPrChange>
      </w:pPr>
      <w:ins w:id="9761" w:author="John Buck [2]" w:date="2023-11-05T08:46:00Z">
        <w:r w:rsidRPr="003D6FB7">
          <w:rPr>
            <w:rFonts w:ascii="Courier New" w:hAnsi="Courier New" w:cs="Courier New"/>
            <w:sz w:val="18"/>
            <w:szCs w:val="18"/>
            <w:rPrChange w:id="9762" w:author="John Buck [2]" w:date="2023-11-05T08:47:00Z">
              <w:rPr/>
            </w:rPrChange>
          </w:rPr>
          <w:t>Sending back response: +</w:t>
        </w:r>
      </w:ins>
    </w:p>
    <w:p w14:paraId="677F7C5B" w14:textId="77777777" w:rsidR="003D6FB7" w:rsidRPr="003D6FB7" w:rsidRDefault="003D6FB7">
      <w:pPr>
        <w:autoSpaceDE w:val="0"/>
        <w:autoSpaceDN w:val="0"/>
        <w:adjustRightInd w:val="0"/>
        <w:rPr>
          <w:ins w:id="9763" w:author="John Buck [2]" w:date="2023-11-05T08:46:00Z"/>
          <w:rFonts w:ascii="Courier New" w:hAnsi="Courier New" w:cs="Courier New"/>
          <w:sz w:val="18"/>
          <w:szCs w:val="18"/>
          <w:rPrChange w:id="9764" w:author="John Buck [2]" w:date="2023-11-05T08:47:00Z">
            <w:rPr>
              <w:ins w:id="9765" w:author="John Buck [2]" w:date="2023-11-05T08:46:00Z"/>
            </w:rPr>
          </w:rPrChange>
        </w:rPr>
        <w:pPrChange w:id="9766" w:author="John Buck [2]" w:date="2023-11-05T08:47:00Z">
          <w:pPr>
            <w:autoSpaceDE w:val="0"/>
            <w:autoSpaceDN w:val="0"/>
            <w:adjustRightInd w:val="0"/>
            <w:spacing w:before="240"/>
            <w:ind w:firstLine="720"/>
          </w:pPr>
        </w:pPrChange>
      </w:pPr>
      <w:ins w:id="9767" w:author="John Buck [2]" w:date="2023-11-05T08:46:00Z">
        <w:r w:rsidRPr="003D6FB7">
          <w:rPr>
            <w:rFonts w:ascii="Courier New" w:hAnsi="Courier New" w:cs="Courier New"/>
            <w:sz w:val="18"/>
            <w:szCs w:val="18"/>
            <w:rPrChange w:id="9768" w:author="John Buck [2]" w:date="2023-11-05T08:47:00Z">
              <w:rPr/>
            </w:rPrChange>
          </w:rPr>
          <w:t>Guess 2 is S</w:t>
        </w:r>
      </w:ins>
    </w:p>
    <w:p w14:paraId="20D29770" w14:textId="77777777" w:rsidR="003D6FB7" w:rsidRPr="003D6FB7" w:rsidRDefault="003D6FB7">
      <w:pPr>
        <w:autoSpaceDE w:val="0"/>
        <w:autoSpaceDN w:val="0"/>
        <w:adjustRightInd w:val="0"/>
        <w:rPr>
          <w:ins w:id="9769" w:author="John Buck [2]" w:date="2023-11-05T08:46:00Z"/>
          <w:rFonts w:ascii="Courier New" w:hAnsi="Courier New" w:cs="Courier New"/>
          <w:sz w:val="18"/>
          <w:szCs w:val="18"/>
          <w:rPrChange w:id="9770" w:author="John Buck [2]" w:date="2023-11-05T08:47:00Z">
            <w:rPr>
              <w:ins w:id="9771" w:author="John Buck [2]" w:date="2023-11-05T08:46:00Z"/>
            </w:rPr>
          </w:rPrChange>
        </w:rPr>
        <w:pPrChange w:id="9772" w:author="John Buck [2]" w:date="2023-11-05T08:47:00Z">
          <w:pPr>
            <w:autoSpaceDE w:val="0"/>
            <w:autoSpaceDN w:val="0"/>
            <w:adjustRightInd w:val="0"/>
            <w:spacing w:before="240"/>
            <w:ind w:firstLine="720"/>
          </w:pPr>
        </w:pPrChange>
      </w:pPr>
      <w:ins w:id="9773" w:author="John Buck [2]" w:date="2023-11-05T08:46:00Z">
        <w:r w:rsidRPr="003D6FB7">
          <w:rPr>
            <w:rFonts w:ascii="Courier New" w:hAnsi="Courier New" w:cs="Courier New"/>
            <w:sz w:val="18"/>
            <w:szCs w:val="18"/>
            <w:rPrChange w:id="9774" w:author="John Buck [2]" w:date="2023-11-05T08:47:00Z">
              <w:rPr/>
            </w:rPrChange>
          </w:rPr>
          <w:t>Sending back response: +</w:t>
        </w:r>
      </w:ins>
    </w:p>
    <w:p w14:paraId="4A085823" w14:textId="77777777" w:rsidR="003D6FB7" w:rsidRPr="003D6FB7" w:rsidRDefault="003D6FB7">
      <w:pPr>
        <w:autoSpaceDE w:val="0"/>
        <w:autoSpaceDN w:val="0"/>
        <w:adjustRightInd w:val="0"/>
        <w:rPr>
          <w:ins w:id="9775" w:author="John Buck [2]" w:date="2023-11-05T08:46:00Z"/>
          <w:rFonts w:ascii="Courier New" w:hAnsi="Courier New" w:cs="Courier New"/>
          <w:sz w:val="18"/>
          <w:szCs w:val="18"/>
          <w:rPrChange w:id="9776" w:author="John Buck [2]" w:date="2023-11-05T08:47:00Z">
            <w:rPr>
              <w:ins w:id="9777" w:author="John Buck [2]" w:date="2023-11-05T08:46:00Z"/>
            </w:rPr>
          </w:rPrChange>
        </w:rPr>
        <w:pPrChange w:id="9778" w:author="John Buck [2]" w:date="2023-11-05T08:47:00Z">
          <w:pPr>
            <w:autoSpaceDE w:val="0"/>
            <w:autoSpaceDN w:val="0"/>
            <w:adjustRightInd w:val="0"/>
            <w:spacing w:before="240"/>
            <w:ind w:firstLine="720"/>
          </w:pPr>
        </w:pPrChange>
      </w:pPr>
      <w:ins w:id="9779" w:author="John Buck [2]" w:date="2023-11-05T08:46:00Z">
        <w:r w:rsidRPr="003D6FB7">
          <w:rPr>
            <w:rFonts w:ascii="Courier New" w:hAnsi="Courier New" w:cs="Courier New"/>
            <w:sz w:val="18"/>
            <w:szCs w:val="18"/>
            <w:rPrChange w:id="9780" w:author="John Buck [2]" w:date="2023-11-05T08:47:00Z">
              <w:rPr/>
            </w:rPrChange>
          </w:rPr>
          <w:t>Guess 3 is X</w:t>
        </w:r>
      </w:ins>
    </w:p>
    <w:p w14:paraId="3D2A1640" w14:textId="77777777" w:rsidR="003D6FB7" w:rsidRPr="003D6FB7" w:rsidRDefault="003D6FB7">
      <w:pPr>
        <w:autoSpaceDE w:val="0"/>
        <w:autoSpaceDN w:val="0"/>
        <w:adjustRightInd w:val="0"/>
        <w:rPr>
          <w:ins w:id="9781" w:author="John Buck [2]" w:date="2023-11-05T08:46:00Z"/>
          <w:rFonts w:ascii="Courier New" w:hAnsi="Courier New" w:cs="Courier New"/>
          <w:sz w:val="18"/>
          <w:szCs w:val="18"/>
          <w:rPrChange w:id="9782" w:author="John Buck [2]" w:date="2023-11-05T08:47:00Z">
            <w:rPr>
              <w:ins w:id="9783" w:author="John Buck [2]" w:date="2023-11-05T08:46:00Z"/>
            </w:rPr>
          </w:rPrChange>
        </w:rPr>
        <w:pPrChange w:id="9784" w:author="John Buck [2]" w:date="2023-11-05T08:47:00Z">
          <w:pPr>
            <w:autoSpaceDE w:val="0"/>
            <w:autoSpaceDN w:val="0"/>
            <w:adjustRightInd w:val="0"/>
            <w:spacing w:before="240"/>
            <w:ind w:firstLine="720"/>
          </w:pPr>
        </w:pPrChange>
      </w:pPr>
      <w:ins w:id="9785" w:author="John Buck [2]" w:date="2023-11-05T08:46:00Z">
        <w:r w:rsidRPr="003D6FB7">
          <w:rPr>
            <w:rFonts w:ascii="Courier New" w:hAnsi="Courier New" w:cs="Courier New"/>
            <w:sz w:val="18"/>
            <w:szCs w:val="18"/>
            <w:rPrChange w:id="9786" w:author="John Buck [2]" w:date="2023-11-05T08:47:00Z">
              <w:rPr/>
            </w:rPrChange>
          </w:rPr>
          <w:t>Sending back response: +</w:t>
        </w:r>
      </w:ins>
    </w:p>
    <w:p w14:paraId="12A45F6F" w14:textId="77777777" w:rsidR="003D6FB7" w:rsidRPr="003D6FB7" w:rsidRDefault="003D6FB7">
      <w:pPr>
        <w:autoSpaceDE w:val="0"/>
        <w:autoSpaceDN w:val="0"/>
        <w:adjustRightInd w:val="0"/>
        <w:rPr>
          <w:ins w:id="9787" w:author="John Buck [2]" w:date="2023-11-05T08:46:00Z"/>
          <w:rFonts w:ascii="Courier New" w:hAnsi="Courier New" w:cs="Courier New"/>
          <w:sz w:val="18"/>
          <w:szCs w:val="18"/>
          <w:rPrChange w:id="9788" w:author="John Buck [2]" w:date="2023-11-05T08:47:00Z">
            <w:rPr>
              <w:ins w:id="9789" w:author="John Buck [2]" w:date="2023-11-05T08:46:00Z"/>
            </w:rPr>
          </w:rPrChange>
        </w:rPr>
        <w:pPrChange w:id="9790" w:author="John Buck [2]" w:date="2023-11-05T08:47:00Z">
          <w:pPr>
            <w:autoSpaceDE w:val="0"/>
            <w:autoSpaceDN w:val="0"/>
            <w:adjustRightInd w:val="0"/>
            <w:spacing w:before="240"/>
            <w:ind w:firstLine="720"/>
          </w:pPr>
        </w:pPrChange>
      </w:pPr>
      <w:ins w:id="9791" w:author="John Buck [2]" w:date="2023-11-05T08:46:00Z">
        <w:r w:rsidRPr="003D6FB7">
          <w:rPr>
            <w:rFonts w:ascii="Courier New" w:hAnsi="Courier New" w:cs="Courier New"/>
            <w:sz w:val="18"/>
            <w:szCs w:val="18"/>
            <w:rPrChange w:id="9792" w:author="John Buck [2]" w:date="2023-11-05T08:47:00Z">
              <w:rPr/>
            </w:rPrChange>
          </w:rPr>
          <w:t>Guess 4 is Z</w:t>
        </w:r>
      </w:ins>
    </w:p>
    <w:p w14:paraId="46EDD20E" w14:textId="77777777" w:rsidR="003D6FB7" w:rsidRPr="003D6FB7" w:rsidRDefault="003D6FB7">
      <w:pPr>
        <w:autoSpaceDE w:val="0"/>
        <w:autoSpaceDN w:val="0"/>
        <w:adjustRightInd w:val="0"/>
        <w:rPr>
          <w:ins w:id="9793" w:author="John Buck [2]" w:date="2023-11-05T08:46:00Z"/>
          <w:rFonts w:ascii="Courier New" w:hAnsi="Courier New" w:cs="Courier New"/>
          <w:sz w:val="18"/>
          <w:szCs w:val="18"/>
          <w:rPrChange w:id="9794" w:author="John Buck [2]" w:date="2023-11-05T08:47:00Z">
            <w:rPr>
              <w:ins w:id="9795" w:author="John Buck [2]" w:date="2023-11-05T08:46:00Z"/>
            </w:rPr>
          </w:rPrChange>
        </w:rPr>
        <w:pPrChange w:id="9796" w:author="John Buck [2]" w:date="2023-11-05T08:47:00Z">
          <w:pPr>
            <w:autoSpaceDE w:val="0"/>
            <w:autoSpaceDN w:val="0"/>
            <w:adjustRightInd w:val="0"/>
            <w:spacing w:before="240"/>
            <w:ind w:firstLine="720"/>
          </w:pPr>
        </w:pPrChange>
      </w:pPr>
      <w:ins w:id="9797" w:author="John Buck [2]" w:date="2023-11-05T08:46:00Z">
        <w:r w:rsidRPr="003D6FB7">
          <w:rPr>
            <w:rFonts w:ascii="Courier New" w:hAnsi="Courier New" w:cs="Courier New"/>
            <w:sz w:val="18"/>
            <w:szCs w:val="18"/>
            <w:rPrChange w:id="9798" w:author="John Buck [2]" w:date="2023-11-05T08:47:00Z">
              <w:rPr/>
            </w:rPrChange>
          </w:rPr>
          <w:t>Sending back response: +</w:t>
        </w:r>
      </w:ins>
    </w:p>
    <w:p w14:paraId="2CA04DC9" w14:textId="77777777" w:rsidR="003D6FB7" w:rsidRPr="003D6FB7" w:rsidRDefault="003D6FB7">
      <w:pPr>
        <w:autoSpaceDE w:val="0"/>
        <w:autoSpaceDN w:val="0"/>
        <w:adjustRightInd w:val="0"/>
        <w:rPr>
          <w:ins w:id="9799" w:author="John Buck [2]" w:date="2023-11-05T08:46:00Z"/>
          <w:rFonts w:ascii="Courier New" w:hAnsi="Courier New" w:cs="Courier New"/>
          <w:sz w:val="18"/>
          <w:szCs w:val="18"/>
          <w:rPrChange w:id="9800" w:author="John Buck [2]" w:date="2023-11-05T08:47:00Z">
            <w:rPr>
              <w:ins w:id="9801" w:author="John Buck [2]" w:date="2023-11-05T08:46:00Z"/>
            </w:rPr>
          </w:rPrChange>
        </w:rPr>
        <w:pPrChange w:id="9802" w:author="John Buck [2]" w:date="2023-11-05T08:47:00Z">
          <w:pPr>
            <w:autoSpaceDE w:val="0"/>
            <w:autoSpaceDN w:val="0"/>
            <w:adjustRightInd w:val="0"/>
            <w:spacing w:before="240"/>
            <w:ind w:firstLine="720"/>
          </w:pPr>
        </w:pPrChange>
      </w:pPr>
      <w:ins w:id="9803" w:author="John Buck [2]" w:date="2023-11-05T08:46:00Z">
        <w:r w:rsidRPr="003D6FB7">
          <w:rPr>
            <w:rFonts w:ascii="Courier New" w:hAnsi="Courier New" w:cs="Courier New"/>
            <w:sz w:val="18"/>
            <w:szCs w:val="18"/>
            <w:rPrChange w:id="9804" w:author="John Buck [2]" w:date="2023-11-05T08:47:00Z">
              <w:rPr/>
            </w:rPrChange>
          </w:rPr>
          <w:t>Guess 5 is [</w:t>
        </w:r>
      </w:ins>
    </w:p>
    <w:p w14:paraId="660B59D8" w14:textId="49344579" w:rsidR="00695757" w:rsidRPr="003D6FB7" w:rsidRDefault="003D6FB7">
      <w:pPr>
        <w:autoSpaceDE w:val="0"/>
        <w:autoSpaceDN w:val="0"/>
        <w:adjustRightInd w:val="0"/>
        <w:rPr>
          <w:ins w:id="9805" w:author="John Buck [2]" w:date="2023-11-05T08:21:00Z"/>
          <w:rFonts w:ascii="Courier New" w:hAnsi="Courier New" w:cs="Courier New"/>
          <w:sz w:val="18"/>
          <w:szCs w:val="18"/>
          <w:rPrChange w:id="9806" w:author="John Buck [2]" w:date="2023-11-05T08:48:00Z">
            <w:rPr>
              <w:ins w:id="9807" w:author="John Buck [2]" w:date="2023-11-05T08:21:00Z"/>
            </w:rPr>
          </w:rPrChange>
        </w:rPr>
        <w:pPrChange w:id="9808" w:author="John Buck [2]" w:date="2023-11-05T08:48:00Z">
          <w:pPr>
            <w:pStyle w:val="BodyText"/>
            <w:spacing w:before="240" w:after="0"/>
            <w:ind w:firstLine="720"/>
            <w:jc w:val="both"/>
          </w:pPr>
        </w:pPrChange>
      </w:pPr>
      <w:ins w:id="9809" w:author="John Buck [2]" w:date="2023-11-05T08:46:00Z">
        <w:r w:rsidRPr="003D6FB7">
          <w:rPr>
            <w:rFonts w:ascii="Courier New" w:hAnsi="Courier New" w:cs="Courier New"/>
            <w:sz w:val="18"/>
            <w:szCs w:val="18"/>
            <w:rPrChange w:id="9810" w:author="John Buck [2]" w:date="2023-11-05T08:47:00Z">
              <w:rPr/>
            </w:rPrChange>
          </w:rPr>
          <w:t>Invalid digit [ for base 38 in submission input</w:t>
        </w:r>
      </w:ins>
    </w:p>
    <w:p w14:paraId="7012FA33" w14:textId="2CF09672" w:rsidR="00695757" w:rsidDel="003D6FB7" w:rsidRDefault="00AC2DCA" w:rsidP="003D6FB7">
      <w:pPr>
        <w:jc w:val="both"/>
        <w:rPr>
          <w:del w:id="9811" w:author="John Buck [2]" w:date="2023-11-05T08:49:00Z"/>
        </w:rPr>
      </w:pPr>
      <w:ins w:id="9812" w:author="John Buck [2]" w:date="2023-11-05T08:54:00Z">
        <w:r>
          <w:t>The failure is indicated by the “</w:t>
        </w:r>
        <w:r w:rsidRPr="00AC2DCA">
          <w:rPr>
            <w:i/>
            <w:iCs/>
            <w:rPrChange w:id="9813" w:author="John Buck [2]" w:date="2023-11-05T08:54:00Z">
              <w:rPr/>
            </w:rPrChange>
          </w:rPr>
          <w:t>Validator finishes with status 43</w:t>
        </w:r>
        <w:r>
          <w:t xml:space="preserve">”. </w:t>
        </w:r>
      </w:ins>
      <w:ins w:id="9814" w:author="John Buck [2]" w:date="2023-11-05T08:55:00Z">
        <w:r>
          <w:t xml:space="preserve">Since this particular run was for test case 2, the report file produced would be </w:t>
        </w:r>
        <w:r w:rsidRPr="00AC2DCA">
          <w:rPr>
            <w:i/>
            <w:iCs/>
            <w:rPrChange w:id="9815" w:author="John Buck [2]" w:date="2023-11-05T08:56:00Z">
              <w:rPr/>
            </w:rPrChange>
          </w:rPr>
          <w:t>reports/testcase_002.txt</w:t>
        </w:r>
        <w:r>
          <w:t>.</w:t>
        </w:r>
      </w:ins>
      <w:ins w:id="9816" w:author="John Buck [2]" w:date="2023-11-05T08:54:00Z">
        <w:r>
          <w:t xml:space="preserve"> </w:t>
        </w:r>
      </w:ins>
    </w:p>
    <w:p w14:paraId="17FFF9BD" w14:textId="2639B739" w:rsidR="003D6FB7" w:rsidDel="0005660E" w:rsidRDefault="003D6FB7" w:rsidP="00695757">
      <w:pPr>
        <w:pStyle w:val="BodyText"/>
        <w:spacing w:before="240" w:after="0"/>
        <w:ind w:firstLine="720"/>
        <w:jc w:val="both"/>
        <w:rPr>
          <w:ins w:id="9817" w:author="John Buck [2]" w:date="2023-11-05T08:50:00Z"/>
          <w:del w:id="9818" w:author="John Buck" w:date="2023-11-06T13:11:00Z"/>
        </w:rPr>
      </w:pPr>
      <w:ins w:id="9819" w:author="John Buck [2]" w:date="2023-11-05T08:50:00Z">
        <w:r>
          <w:t>The</w:t>
        </w:r>
      </w:ins>
      <w:ins w:id="9820" w:author="John Buck [2]" w:date="2023-11-05T08:51:00Z">
        <w:r>
          <w:t xml:space="preserve"> </w:t>
        </w:r>
        <w:r w:rsidRPr="003D6FB7">
          <w:rPr>
            <w:i/>
            <w:iCs/>
            <w:rPrChange w:id="9821" w:author="John Buck [2]" w:date="2023-11-05T08:51:00Z">
              <w:rPr/>
            </w:rPrChange>
          </w:rPr>
          <w:t>interactive_feedback/judgemessage.txt</w:t>
        </w:r>
        <w:r>
          <w:t xml:space="preserve"> file contents are included in the report file.  This allows the human judge to see any output that may have been produced by the interactive validator for the test case.</w:t>
        </w:r>
      </w:ins>
    </w:p>
    <w:p w14:paraId="5B99F537" w14:textId="77777777" w:rsidR="006530D9" w:rsidDel="003D6FB7" w:rsidRDefault="006530D9" w:rsidP="006530D9">
      <w:pPr>
        <w:pStyle w:val="BodyText"/>
        <w:spacing w:before="240" w:after="0"/>
        <w:ind w:firstLine="720"/>
        <w:jc w:val="both"/>
        <w:rPr>
          <w:del w:id="9822" w:author="John Buck [2]" w:date="2023-11-05T08:49:00Z"/>
        </w:rPr>
      </w:pPr>
    </w:p>
    <w:p w14:paraId="3C61319F" w14:textId="77777777" w:rsidR="006530D9" w:rsidDel="003D6FB7" w:rsidRDefault="006530D9" w:rsidP="006530D9">
      <w:pPr>
        <w:pStyle w:val="BodyText"/>
        <w:spacing w:before="240" w:after="0"/>
        <w:ind w:firstLine="720"/>
        <w:jc w:val="both"/>
        <w:rPr>
          <w:del w:id="9823" w:author="John Buck [2]" w:date="2023-11-05T08:49:00Z"/>
        </w:rPr>
      </w:pPr>
    </w:p>
    <w:p w14:paraId="77B97727" w14:textId="77777777" w:rsidR="006530D9" w:rsidRPr="006530D9" w:rsidDel="003D6FB7" w:rsidRDefault="006530D9" w:rsidP="006530D9">
      <w:pPr>
        <w:pStyle w:val="BodyText"/>
        <w:spacing w:before="240" w:after="0"/>
        <w:ind w:firstLine="720"/>
        <w:jc w:val="both"/>
        <w:rPr>
          <w:del w:id="9824" w:author="John Buck [2]" w:date="2023-11-05T08:49:00Z"/>
        </w:rPr>
      </w:pPr>
    </w:p>
    <w:p w14:paraId="211CFD91" w14:textId="201BE0C0" w:rsidR="006530D9" w:rsidRPr="00176138" w:rsidDel="003D6FB7" w:rsidRDefault="006530D9" w:rsidP="00F80F2A">
      <w:pPr>
        <w:pStyle w:val="BodyText"/>
        <w:spacing w:before="240" w:after="0"/>
        <w:ind w:firstLine="720"/>
        <w:jc w:val="both"/>
        <w:rPr>
          <w:del w:id="9825" w:author="John Buck [2]" w:date="2023-11-05T08:48:00Z"/>
        </w:rPr>
      </w:pPr>
    </w:p>
    <w:p w14:paraId="70387AD1" w14:textId="7BFE9474" w:rsidR="00C7711D" w:rsidDel="003D6FB7" w:rsidRDefault="00C7711D">
      <w:pPr>
        <w:ind w:firstLine="720"/>
        <w:jc w:val="both"/>
        <w:rPr>
          <w:del w:id="9826" w:author="John Buck [2]" w:date="2023-11-05T08:48:00Z"/>
        </w:rPr>
      </w:pPr>
    </w:p>
    <w:p w14:paraId="41CC8748" w14:textId="77777777" w:rsidR="00F80F2A" w:rsidRDefault="00F80F2A">
      <w:pPr>
        <w:pStyle w:val="BodyText"/>
        <w:spacing w:before="240" w:after="0"/>
        <w:ind w:firstLine="720"/>
        <w:jc w:val="both"/>
        <w:pPrChange w:id="9827" w:author="John Buck" w:date="2023-11-06T13:11:00Z">
          <w:pPr>
            <w:ind w:firstLine="720"/>
            <w:jc w:val="both"/>
          </w:pPr>
        </w:pPrChange>
      </w:pPr>
    </w:p>
    <w:p w14:paraId="5E6EA999" w14:textId="77777777" w:rsidR="00481474" w:rsidRDefault="00481474" w:rsidP="00E33FB1">
      <w:pPr>
        <w:pStyle w:val="Appendix"/>
      </w:pPr>
      <w:bookmarkStart w:id="9828" w:name="_Toc261788253"/>
      <w:bookmarkStart w:id="9829" w:name="_Toc274153645"/>
      <w:bookmarkStart w:id="9830" w:name="_Toc274153781"/>
      <w:bookmarkStart w:id="9831" w:name="_Toc274154108"/>
      <w:bookmarkStart w:id="9832" w:name="_Toc151504506"/>
      <w:r>
        <w:lastRenderedPageBreak/>
        <w:t xml:space="preserve">Appendix </w:t>
      </w:r>
      <w:r w:rsidR="0057696E">
        <w:t>F</w:t>
      </w:r>
      <w:r>
        <w:t xml:space="preserve">  –  Language Definitions</w:t>
      </w:r>
      <w:bookmarkEnd w:id="9828"/>
      <w:bookmarkEnd w:id="9829"/>
      <w:bookmarkEnd w:id="9830"/>
      <w:bookmarkEnd w:id="9831"/>
      <w:bookmarkEnd w:id="9832"/>
    </w:p>
    <w:p w14:paraId="566D479E" w14:textId="77777777" w:rsidR="00481474" w:rsidRDefault="00481474">
      <w:pPr>
        <w:spacing w:before="240"/>
        <w:ind w:firstLine="720"/>
        <w:jc w:val="both"/>
      </w:pPr>
      <w:r>
        <w:t>As described earlier in this manual, PC</w:t>
      </w:r>
      <w:r>
        <w:rPr>
          <w:vertAlign w:val="superscript"/>
        </w:rPr>
        <w:t>2</w:t>
      </w:r>
      <w:r>
        <w:t xml:space="preserve"> must be given a “language definition” for each language to be used in the contest (that is, for each tool which teams can use to write and submit programs).   The language definition consists of four distinct text strings:  the “Display Name”, the “Compile Command Line”, the “Executable Filename” specification, and the “Program Execution Command Line”.   </w:t>
      </w:r>
    </w:p>
    <w:p w14:paraId="39616DF6" w14:textId="4D5421C2" w:rsidR="00481474" w:rsidRDefault="00481474">
      <w:pPr>
        <w:spacing w:before="240"/>
        <w:ind w:firstLine="720"/>
        <w:jc w:val="both"/>
      </w:pPr>
      <w:r>
        <w:t xml:space="preserve">In order to help in understanding how such language definitions work (and so that you will be better able to develop your own language definitions), it is useful to </w:t>
      </w:r>
      <w:del w:id="9833" w:author="John Clevenger [2]" w:date="2022-06-15T17:07:00Z">
        <w:r w:rsidDel="00A455AA">
          <w:delText>understand  what</w:delText>
        </w:r>
      </w:del>
      <w:ins w:id="9834" w:author="John Clevenger [2]" w:date="2022-06-15T17:07:00Z">
        <w:r w:rsidR="00A455AA">
          <w:t>understand what</w:t>
        </w:r>
      </w:ins>
      <w:r>
        <w:t xml:space="preserve"> it is that PC</w:t>
      </w:r>
      <w:r>
        <w:rPr>
          <w:vertAlign w:val="superscript"/>
        </w:rPr>
        <w:t>2</w:t>
      </w:r>
      <w:r>
        <w:t xml:space="preserve"> </w:t>
      </w:r>
      <w:r>
        <w:rPr>
          <w:i/>
          <w:iCs/>
        </w:rPr>
        <w:t xml:space="preserve">does </w:t>
      </w:r>
      <w:r>
        <w:t>with a language definition.  Language definitions are used by PC</w:t>
      </w:r>
      <w:r>
        <w:rPr>
          <w:vertAlign w:val="superscript"/>
        </w:rPr>
        <w:t xml:space="preserve">2 </w:t>
      </w:r>
      <w:r>
        <w:t xml:space="preserve"> in two circumstances:  when a Team invokes a </w:t>
      </w:r>
      <w:r>
        <w:rPr>
          <w:rFonts w:ascii="Arial" w:hAnsi="Arial" w:cs="Arial"/>
          <w:b/>
          <w:bCs/>
          <w:sz w:val="20"/>
        </w:rPr>
        <w:t>TEST RUN</w:t>
      </w:r>
      <w:r>
        <w:t xml:space="preserve"> operation, and when a Judge or an Admin invokes an </w:t>
      </w:r>
      <w:r>
        <w:rPr>
          <w:rFonts w:ascii="Arial" w:hAnsi="Arial" w:cs="Arial"/>
          <w:b/>
          <w:bCs/>
          <w:sz w:val="20"/>
        </w:rPr>
        <w:t>EXECUTE</w:t>
      </w:r>
      <w:r>
        <w:t xml:space="preserve"> operation.   The following algorithm describes the sequence of steps which PC</w:t>
      </w:r>
      <w:r>
        <w:rPr>
          <w:vertAlign w:val="superscript"/>
        </w:rPr>
        <w:t>2</w:t>
      </w:r>
      <w:r>
        <w:t xml:space="preserve"> follows when either the </w:t>
      </w:r>
      <w:r>
        <w:rPr>
          <w:rFonts w:ascii="Arial" w:hAnsi="Arial" w:cs="Arial"/>
          <w:b/>
          <w:bCs/>
          <w:sz w:val="20"/>
        </w:rPr>
        <w:t>TEST RUN</w:t>
      </w:r>
      <w:r>
        <w:t xml:space="preserve"> button on the Team, or the </w:t>
      </w:r>
      <w:r>
        <w:rPr>
          <w:rFonts w:ascii="Arial" w:hAnsi="Arial" w:cs="Arial"/>
          <w:b/>
          <w:bCs/>
          <w:sz w:val="20"/>
        </w:rPr>
        <w:t>EXECUTE</w:t>
      </w:r>
      <w:r>
        <w:t xml:space="preserve"> button on the Judge or Admin is pressed.</w:t>
      </w:r>
    </w:p>
    <w:p w14:paraId="69C44FFB" w14:textId="77777777" w:rsidR="00481474" w:rsidRDefault="00481474" w:rsidP="00C10D4E">
      <w:pPr>
        <w:numPr>
          <w:ilvl w:val="0"/>
          <w:numId w:val="9"/>
        </w:numPr>
        <w:spacing w:before="240"/>
        <w:ind w:right="353"/>
        <w:jc w:val="both"/>
      </w:pPr>
      <w:r>
        <w:t>The entire contents of the “</w:t>
      </w:r>
      <w:r>
        <w:rPr>
          <w:rFonts w:ascii="Arial" w:hAnsi="Arial" w:cs="Arial"/>
          <w:b/>
          <w:bCs/>
          <w:sz w:val="20"/>
        </w:rPr>
        <w:t>execute</w:t>
      </w:r>
      <w:r>
        <w:t>”</w:t>
      </w:r>
      <w:r w:rsidR="00D358A4">
        <w:rPr>
          <w:rStyle w:val="FootnoteReference"/>
        </w:rPr>
        <w:footnoteReference w:id="70"/>
      </w:r>
      <w:r>
        <w:t xml:space="preserve"> directory (beneath the $PC2HOME directory) are deleted.  If something prohibits this clearing, the system stops and displays a warning message, and all remaining steps are skipped.</w:t>
      </w:r>
    </w:p>
    <w:p w14:paraId="2B3D3351" w14:textId="77777777" w:rsidR="00481474" w:rsidRDefault="00481474" w:rsidP="00C10D4E">
      <w:pPr>
        <w:numPr>
          <w:ilvl w:val="0"/>
          <w:numId w:val="9"/>
        </w:numPr>
        <w:spacing w:before="240"/>
        <w:ind w:right="353"/>
        <w:jc w:val="both"/>
      </w:pPr>
      <w:r>
        <w:t xml:space="preserve">The submitted files are copied to the </w:t>
      </w:r>
      <w:r>
        <w:rPr>
          <w:rFonts w:ascii="Arial" w:hAnsi="Arial" w:cs="Arial"/>
          <w:b/>
          <w:bCs/>
          <w:sz w:val="20"/>
        </w:rPr>
        <w:t>execute</w:t>
      </w:r>
      <w:r>
        <w:t xml:space="preserve"> directory. </w:t>
      </w:r>
    </w:p>
    <w:p w14:paraId="65E669D0" w14:textId="77777777" w:rsidR="00481474" w:rsidRDefault="00481474" w:rsidP="00C10D4E">
      <w:pPr>
        <w:numPr>
          <w:ilvl w:val="0"/>
          <w:numId w:val="9"/>
        </w:numPr>
        <w:spacing w:before="240"/>
        <w:ind w:right="353"/>
        <w:jc w:val="both"/>
      </w:pPr>
      <w:r>
        <w:t xml:space="preserve">If the file whose name is specified as the “Executable Filename” in the language definition exists in the </w:t>
      </w:r>
      <w:r>
        <w:rPr>
          <w:rFonts w:ascii="Arial" w:hAnsi="Arial" w:cs="Arial"/>
          <w:b/>
          <w:bCs/>
          <w:sz w:val="20"/>
        </w:rPr>
        <w:t>execute</w:t>
      </w:r>
      <w:r>
        <w:t xml:space="preserve"> directory, it is deleted.  This prohibits a team from submitting an executable file (or more correctly, they can submit it but it will never be executed).</w:t>
      </w:r>
    </w:p>
    <w:p w14:paraId="53764407" w14:textId="77777777" w:rsidR="00481474" w:rsidRDefault="00481474" w:rsidP="00C10D4E">
      <w:pPr>
        <w:numPr>
          <w:ilvl w:val="0"/>
          <w:numId w:val="9"/>
        </w:numPr>
        <w:spacing w:before="240"/>
        <w:ind w:right="353"/>
        <w:jc w:val="both"/>
      </w:pPr>
      <w:r>
        <w:t xml:space="preserve">The command specified as the “Compile Command” in the language definition is executed, using appropriate command parameter substitutions as defined earlier in this manual.  </w:t>
      </w:r>
    </w:p>
    <w:p w14:paraId="7B1C96DB" w14:textId="77777777" w:rsidR="00481474" w:rsidRDefault="00481474" w:rsidP="00C10D4E">
      <w:pPr>
        <w:numPr>
          <w:ilvl w:val="0"/>
          <w:numId w:val="9"/>
        </w:numPr>
        <w:spacing w:before="240"/>
        <w:ind w:right="353"/>
        <w:jc w:val="both"/>
      </w:pPr>
      <w:r>
        <w:t>PC</w:t>
      </w:r>
      <w:r>
        <w:rPr>
          <w:vertAlign w:val="superscript"/>
        </w:rPr>
        <w:t>2</w:t>
      </w:r>
      <w:r>
        <w:t xml:space="preserve"> checks for the existence in the </w:t>
      </w:r>
      <w:r>
        <w:rPr>
          <w:rFonts w:ascii="Arial" w:hAnsi="Arial" w:cs="Arial"/>
          <w:b/>
          <w:bCs/>
          <w:sz w:val="20"/>
        </w:rPr>
        <w:t>execute</w:t>
      </w:r>
      <w:r>
        <w:t xml:space="preserve"> directory of a file whose name matches the specified “Executable Filename”.  If this file exists, it must have been created by the execution of the “Compile Command”.  (This is how PC</w:t>
      </w:r>
      <w:r>
        <w:rPr>
          <w:vertAlign w:val="superscript"/>
        </w:rPr>
        <w:t>2</w:t>
      </w:r>
      <w:r>
        <w:t xml:space="preserve"> determines whether compilation was successful.)</w:t>
      </w:r>
    </w:p>
    <w:p w14:paraId="12D4595B" w14:textId="77777777" w:rsidR="00481474" w:rsidRDefault="00481474" w:rsidP="00C10D4E">
      <w:pPr>
        <w:numPr>
          <w:ilvl w:val="0"/>
          <w:numId w:val="9"/>
        </w:numPr>
        <w:spacing w:before="240"/>
        <w:ind w:right="353"/>
        <w:jc w:val="both"/>
      </w:pPr>
      <w:r>
        <w:t>If the specified “Executable Filename” exists (hence, the “Compile Command” was successful), then the following operations are performed:</w:t>
      </w:r>
    </w:p>
    <w:p w14:paraId="7774AD08" w14:textId="77777777" w:rsidR="00481474" w:rsidRDefault="00481474" w:rsidP="00C10D4E">
      <w:pPr>
        <w:numPr>
          <w:ilvl w:val="1"/>
          <w:numId w:val="9"/>
        </w:numPr>
        <w:spacing w:before="240"/>
        <w:ind w:right="713"/>
        <w:jc w:val="both"/>
      </w:pPr>
      <w:r>
        <w:t xml:space="preserve">The data file associated with the problem (if any) is copied into the </w:t>
      </w:r>
      <w:r>
        <w:rPr>
          <w:rFonts w:ascii="Arial" w:hAnsi="Arial" w:cs="Arial"/>
          <w:b/>
          <w:bCs/>
          <w:sz w:val="20"/>
        </w:rPr>
        <w:t>execute</w:t>
      </w:r>
      <w:r>
        <w:t xml:space="preserve"> directory.</w:t>
      </w:r>
    </w:p>
    <w:p w14:paraId="521EF5DB" w14:textId="77777777" w:rsidR="00481474" w:rsidRDefault="00481474" w:rsidP="00C10D4E">
      <w:pPr>
        <w:numPr>
          <w:ilvl w:val="1"/>
          <w:numId w:val="9"/>
        </w:numPr>
        <w:spacing w:before="240"/>
        <w:ind w:right="713"/>
        <w:jc w:val="both"/>
      </w:pPr>
      <w:r>
        <w:lastRenderedPageBreak/>
        <w:t>The command specified as the “Program Execution Command Line” is executed, using appropriate command parameter substitutions as defined earlier in this manual.</w:t>
      </w:r>
    </w:p>
    <w:p w14:paraId="08CAA668" w14:textId="3D8C566D" w:rsidR="00481474" w:rsidRDefault="00481474" w:rsidP="00C10D4E">
      <w:pPr>
        <w:numPr>
          <w:ilvl w:val="1"/>
          <w:numId w:val="9"/>
        </w:numPr>
        <w:spacing w:before="240"/>
        <w:ind w:right="713"/>
        <w:jc w:val="both"/>
      </w:pPr>
      <w:r>
        <w:t xml:space="preserve">If this is an EXECUTE operation on a Judge or Admin (as opposed to a TEST RUN on a Team), then if there was a “Validator” associated with the </w:t>
      </w:r>
      <w:del w:id="9841" w:author="John Clevenger [2]" w:date="2022-06-15T17:07:00Z">
        <w:r w:rsidDel="00A455AA">
          <w:delText>problem,  then</w:delText>
        </w:r>
      </w:del>
      <w:ins w:id="9842" w:author="John Clevenger [2]" w:date="2022-06-15T17:07:00Z">
        <w:r w:rsidR="00A455AA">
          <w:t>problem, then</w:t>
        </w:r>
      </w:ins>
      <w:r>
        <w:t xml:space="preserve"> the following operations are performed:</w:t>
      </w:r>
    </w:p>
    <w:p w14:paraId="615EA112" w14:textId="77777777" w:rsidR="00481474" w:rsidRDefault="00481474" w:rsidP="00C10D4E">
      <w:pPr>
        <w:numPr>
          <w:ilvl w:val="2"/>
          <w:numId w:val="9"/>
        </w:numPr>
        <w:spacing w:before="240"/>
        <w:ind w:right="1073"/>
        <w:jc w:val="both"/>
      </w:pPr>
      <w:r>
        <w:t xml:space="preserve">The “answer file” associated with the problem (if any) is copied into the </w:t>
      </w:r>
      <w:r>
        <w:rPr>
          <w:rFonts w:ascii="Arial" w:hAnsi="Arial" w:cs="Arial"/>
          <w:b/>
          <w:bCs/>
          <w:sz w:val="20"/>
        </w:rPr>
        <w:t>execute</w:t>
      </w:r>
      <w:r>
        <w:t xml:space="preserve"> directory.</w:t>
      </w:r>
    </w:p>
    <w:p w14:paraId="06561FB6" w14:textId="77777777" w:rsidR="00481474" w:rsidRDefault="00481474" w:rsidP="00C10D4E">
      <w:pPr>
        <w:numPr>
          <w:ilvl w:val="2"/>
          <w:numId w:val="9"/>
        </w:numPr>
        <w:spacing w:before="240"/>
        <w:ind w:right="1073"/>
        <w:jc w:val="both"/>
      </w:pPr>
      <w:r>
        <w:t xml:space="preserve">The command specified as the “Validator Command Line” is executed, using validator command parameter substitutions as defined earlier in this manual (see the Appendix on </w:t>
      </w:r>
      <w:r w:rsidRPr="00D70CBC">
        <w:rPr>
          <w:b/>
          <w:bCs/>
          <w:rPrChange w:id="9843" w:author="John Clevenger [2]" w:date="2022-06-22T12:44:00Z">
            <w:rPr/>
          </w:rPrChange>
        </w:rPr>
        <w:t>Validators</w:t>
      </w:r>
      <w:r>
        <w:t>).</w:t>
      </w:r>
    </w:p>
    <w:p w14:paraId="310B395F" w14:textId="77777777" w:rsidR="00481474" w:rsidRDefault="00481474" w:rsidP="00C10D4E">
      <w:pPr>
        <w:numPr>
          <w:ilvl w:val="2"/>
          <w:numId w:val="9"/>
        </w:numPr>
        <w:spacing w:before="240"/>
        <w:ind w:right="1073"/>
        <w:jc w:val="both"/>
      </w:pPr>
      <w:r>
        <w:t>If “Show Validator Result To Judge” (SVTJ) was checked when the Validator was associated with the problem, PC</w:t>
      </w:r>
      <w:r>
        <w:rPr>
          <w:vertAlign w:val="superscript"/>
        </w:rPr>
        <w:t>2</w:t>
      </w:r>
      <w:r>
        <w:t xml:space="preserve"> reads the result file created by the Validator (see the Appendix on </w:t>
      </w:r>
      <w:r w:rsidRPr="00D70CBC">
        <w:rPr>
          <w:b/>
          <w:bCs/>
          <w:rPrChange w:id="9844" w:author="John Clevenger [2]" w:date="2022-06-22T12:44:00Z">
            <w:rPr/>
          </w:rPrChange>
        </w:rPr>
        <w:t>Validators</w:t>
      </w:r>
      <w:r>
        <w:t>) and displays the appropriate result for the Judge.</w:t>
      </w:r>
    </w:p>
    <w:p w14:paraId="16A4CA74" w14:textId="77777777" w:rsidR="00481474" w:rsidRDefault="00481474">
      <w:pPr>
        <w:spacing w:before="240"/>
        <w:ind w:firstLine="720"/>
        <w:jc w:val="both"/>
      </w:pPr>
    </w:p>
    <w:p w14:paraId="4AF78EEB" w14:textId="3553F6D3" w:rsidR="00481474" w:rsidRDefault="00481474">
      <w:pPr>
        <w:spacing w:before="240"/>
        <w:ind w:firstLine="720"/>
        <w:jc w:val="both"/>
      </w:pPr>
      <w:r>
        <w:t>Some examples of PC</w:t>
      </w:r>
      <w:r>
        <w:rPr>
          <w:vertAlign w:val="superscript"/>
        </w:rPr>
        <w:t>2</w:t>
      </w:r>
      <w:r>
        <w:t xml:space="preserve"> language definitions which have been used in past contests and were known to work in those environments are shown below.  Each definition consists of four lines, corresponding to the four text field </w:t>
      </w:r>
      <w:del w:id="9845" w:author="John Clevenger [2]" w:date="2022-06-15T17:07:00Z">
        <w:r w:rsidDel="00A455AA">
          <w:delText>entries  required</w:delText>
        </w:r>
      </w:del>
      <w:ins w:id="9846" w:author="John Clevenger [2]" w:date="2022-06-15T17:07:00Z">
        <w:r w:rsidR="00A455AA">
          <w:t>entries required</w:t>
        </w:r>
      </w:ins>
      <w:r>
        <w:t xml:space="preserve"> on the Edit Language screen when defining a new language under the main Administrator screen.  </w:t>
      </w:r>
    </w:p>
    <w:p w14:paraId="1632B1DA" w14:textId="77777777" w:rsidR="0099671F" w:rsidRDefault="00481474" w:rsidP="0099671F">
      <w:pPr>
        <w:spacing w:before="240"/>
        <w:ind w:firstLine="720"/>
        <w:jc w:val="both"/>
      </w:pPr>
      <w:r>
        <w:t xml:space="preserve">No guarantee is made that these definitions will work in </w:t>
      </w:r>
      <w:r>
        <w:rPr>
          <w:i/>
          <w:iCs/>
        </w:rPr>
        <w:t>your</w:t>
      </w:r>
      <w:r>
        <w:t xml:space="preserve"> environment, nor that they will not become obsolete due to changes made by the various language tool vendors.  All we can tell you is that all of these language definitions have been used successfully in past contests.  Use them at your own risk.</w:t>
      </w:r>
    </w:p>
    <w:p w14:paraId="31DDC1ED" w14:textId="77777777" w:rsidR="00BC24B4" w:rsidRDefault="00BC24B4">
      <w:pPr>
        <w:widowControl w:val="0"/>
        <w:autoSpaceDE w:val="0"/>
        <w:autoSpaceDN w:val="0"/>
        <w:adjustRightInd w:val="0"/>
        <w:rPr>
          <w:b/>
          <w:bCs/>
        </w:rPr>
      </w:pPr>
    </w:p>
    <w:p w14:paraId="236570C0" w14:textId="77777777" w:rsidR="00BC24B4" w:rsidRPr="00BC24B4" w:rsidRDefault="00BC24B4" w:rsidP="00BC24B4">
      <w:pPr>
        <w:pStyle w:val="LanguageTitle"/>
      </w:pPr>
      <w:r w:rsidRPr="00BC24B4">
        <w:t>Language: Java</w:t>
      </w:r>
    </w:p>
    <w:p w14:paraId="05A32C74" w14:textId="77777777" w:rsidR="00BC24B4" w:rsidRPr="00BC24B4" w:rsidRDefault="00BC24B4" w:rsidP="00BC24B4">
      <w:pPr>
        <w:pStyle w:val="LanguageDef"/>
      </w:pPr>
      <w:r w:rsidRPr="00BC24B4">
        <w:t xml:space="preserve">             Java</w:t>
      </w:r>
    </w:p>
    <w:p w14:paraId="5FED022E" w14:textId="77777777" w:rsidR="00BC24B4" w:rsidRPr="00BC24B4" w:rsidRDefault="00BC24B4" w:rsidP="00BC24B4">
      <w:pPr>
        <w:pStyle w:val="LanguageDef"/>
      </w:pPr>
      <w:r w:rsidRPr="00BC24B4">
        <w:t xml:space="preserve">             javac {:mainfile}</w:t>
      </w:r>
    </w:p>
    <w:p w14:paraId="227986B7" w14:textId="77777777" w:rsidR="00BC24B4" w:rsidRPr="00BC24B4" w:rsidRDefault="00BC24B4" w:rsidP="00BC24B4">
      <w:pPr>
        <w:pStyle w:val="LanguageDef"/>
      </w:pPr>
      <w:r w:rsidRPr="00BC24B4">
        <w:t xml:space="preserve">             {:basename}.class</w:t>
      </w:r>
    </w:p>
    <w:p w14:paraId="2B31D274" w14:textId="77777777" w:rsidR="00BC24B4" w:rsidRPr="00BC24B4" w:rsidRDefault="00BC24B4" w:rsidP="00BC24B4">
      <w:pPr>
        <w:pStyle w:val="LanguageDef"/>
      </w:pPr>
      <w:r w:rsidRPr="00BC24B4">
        <w:t xml:space="preserve">             java {:basename}</w:t>
      </w:r>
    </w:p>
    <w:p w14:paraId="316379EB" w14:textId="77777777" w:rsidR="00BC24B4" w:rsidRPr="00BC24B4" w:rsidRDefault="00BC24B4" w:rsidP="00BC24B4">
      <w:pPr>
        <w:pStyle w:val="LanguageDef"/>
      </w:pPr>
      <w:r w:rsidRPr="00BC24B4">
        <w:t xml:space="preserve">             Java</w:t>
      </w:r>
    </w:p>
    <w:p w14:paraId="5048F4AD" w14:textId="77777777" w:rsidR="00BC24B4" w:rsidRPr="00BC24B4" w:rsidRDefault="00BC24B4" w:rsidP="00BC24B4">
      <w:pPr>
        <w:widowControl w:val="0"/>
        <w:autoSpaceDE w:val="0"/>
        <w:autoSpaceDN w:val="0"/>
        <w:adjustRightInd w:val="0"/>
        <w:rPr>
          <w:b/>
          <w:bCs/>
        </w:rPr>
      </w:pPr>
    </w:p>
    <w:p w14:paraId="19DF758E" w14:textId="77777777" w:rsidR="00BC24B4" w:rsidRPr="00BC24B4" w:rsidRDefault="00BC24B4" w:rsidP="00BC24B4">
      <w:pPr>
        <w:widowControl w:val="0"/>
        <w:autoSpaceDE w:val="0"/>
        <w:autoSpaceDN w:val="0"/>
        <w:adjustRightInd w:val="0"/>
        <w:rPr>
          <w:b/>
          <w:bCs/>
        </w:rPr>
      </w:pPr>
    </w:p>
    <w:p w14:paraId="2CAD80DC" w14:textId="77777777" w:rsidR="00BC24B4" w:rsidRPr="00BC24B4" w:rsidRDefault="00BC24B4" w:rsidP="00BC24B4">
      <w:pPr>
        <w:pStyle w:val="LanguageTitle"/>
      </w:pPr>
      <w:r w:rsidRPr="00BC24B4">
        <w:t>Language: GNU C++</w:t>
      </w:r>
    </w:p>
    <w:p w14:paraId="17353B36" w14:textId="77777777" w:rsidR="00BC24B4" w:rsidRPr="00BC24B4" w:rsidRDefault="00BC24B4" w:rsidP="00BC24B4">
      <w:pPr>
        <w:pStyle w:val="LanguageDef"/>
      </w:pPr>
      <w:r w:rsidRPr="00BC24B4">
        <w:t xml:space="preserve">             GNU C++ (Unix / Windows)</w:t>
      </w:r>
    </w:p>
    <w:p w14:paraId="702D3E70" w14:textId="77777777" w:rsidR="00BC24B4" w:rsidRPr="00BC24B4" w:rsidRDefault="00BC24B4" w:rsidP="00BC24B4">
      <w:pPr>
        <w:pStyle w:val="LanguageDef"/>
      </w:pPr>
      <w:r w:rsidRPr="00BC24B4">
        <w:t xml:space="preserve">             g++ -lm -o {:basename}.exe {:mainfile}</w:t>
      </w:r>
    </w:p>
    <w:p w14:paraId="12C134E5" w14:textId="77777777" w:rsidR="00BC24B4" w:rsidRPr="00BC24B4" w:rsidRDefault="00BC24B4" w:rsidP="00BC24B4">
      <w:pPr>
        <w:pStyle w:val="LanguageDef"/>
      </w:pPr>
      <w:r w:rsidRPr="00BC24B4">
        <w:t xml:space="preserve">             {:basename}.exe</w:t>
      </w:r>
    </w:p>
    <w:p w14:paraId="1916DF61" w14:textId="77777777" w:rsidR="00BC24B4" w:rsidRPr="00BC24B4" w:rsidRDefault="00BC24B4" w:rsidP="00BC24B4">
      <w:pPr>
        <w:pStyle w:val="LanguageDef"/>
      </w:pPr>
      <w:r w:rsidRPr="00BC24B4">
        <w:t xml:space="preserve">             .\{:basename}.exe</w:t>
      </w:r>
    </w:p>
    <w:p w14:paraId="1D8449D5" w14:textId="77777777" w:rsidR="00BC24B4" w:rsidRPr="00BC24B4" w:rsidRDefault="00BC24B4" w:rsidP="00BC24B4">
      <w:pPr>
        <w:pStyle w:val="LanguageDef"/>
      </w:pPr>
      <w:r w:rsidRPr="00BC24B4">
        <w:t xml:space="preserve">             GNU C++</w:t>
      </w:r>
    </w:p>
    <w:p w14:paraId="77112FB1" w14:textId="77777777" w:rsidR="00BC24B4" w:rsidRPr="00BC24B4" w:rsidRDefault="00BC24B4" w:rsidP="00BC24B4">
      <w:pPr>
        <w:widowControl w:val="0"/>
        <w:autoSpaceDE w:val="0"/>
        <w:autoSpaceDN w:val="0"/>
        <w:adjustRightInd w:val="0"/>
        <w:rPr>
          <w:b/>
          <w:bCs/>
        </w:rPr>
      </w:pPr>
    </w:p>
    <w:p w14:paraId="695F85CB" w14:textId="77777777" w:rsidR="00BC24B4" w:rsidRPr="00BC24B4" w:rsidRDefault="00BC24B4" w:rsidP="00BC24B4">
      <w:pPr>
        <w:pStyle w:val="LanguageTitle"/>
      </w:pPr>
      <w:r w:rsidRPr="00BC24B4">
        <w:lastRenderedPageBreak/>
        <w:t>Language: GNU C</w:t>
      </w:r>
    </w:p>
    <w:p w14:paraId="109CBD8D" w14:textId="77777777" w:rsidR="00BC24B4" w:rsidRPr="00BC24B4" w:rsidRDefault="00BC24B4" w:rsidP="00BC24B4">
      <w:pPr>
        <w:pStyle w:val="LanguageDef"/>
      </w:pPr>
      <w:r w:rsidRPr="00BC24B4">
        <w:t xml:space="preserve">             GNU C (Unix / Windows)</w:t>
      </w:r>
    </w:p>
    <w:p w14:paraId="682086EA" w14:textId="77777777" w:rsidR="00BC24B4" w:rsidRPr="00BC24B4" w:rsidRDefault="00BC24B4" w:rsidP="00BC24B4">
      <w:pPr>
        <w:pStyle w:val="LanguageDef"/>
      </w:pPr>
      <w:r w:rsidRPr="00BC24B4">
        <w:t xml:space="preserve">             gcc -lm -o {:basename}.exe {:mainfile}</w:t>
      </w:r>
    </w:p>
    <w:p w14:paraId="42E49DCB" w14:textId="77777777" w:rsidR="00BC24B4" w:rsidRPr="00BC24B4" w:rsidRDefault="00BC24B4" w:rsidP="00BC24B4">
      <w:pPr>
        <w:pStyle w:val="LanguageDef"/>
      </w:pPr>
      <w:r w:rsidRPr="00BC24B4">
        <w:t xml:space="preserve">             {:basename}.exe</w:t>
      </w:r>
    </w:p>
    <w:p w14:paraId="578645F8" w14:textId="77777777" w:rsidR="00BC24B4" w:rsidRPr="00BC24B4" w:rsidRDefault="00BC24B4" w:rsidP="00BC24B4">
      <w:pPr>
        <w:pStyle w:val="LanguageDef"/>
      </w:pPr>
      <w:r w:rsidRPr="00BC24B4">
        <w:t xml:space="preserve">             .\{:basename}.exe</w:t>
      </w:r>
    </w:p>
    <w:p w14:paraId="55371109" w14:textId="77777777" w:rsidR="00BC24B4" w:rsidRPr="00BC24B4" w:rsidRDefault="00BC24B4" w:rsidP="00BC24B4">
      <w:pPr>
        <w:pStyle w:val="LanguageDef"/>
      </w:pPr>
      <w:r w:rsidRPr="00BC24B4">
        <w:t xml:space="preserve">             GNU C</w:t>
      </w:r>
    </w:p>
    <w:p w14:paraId="3C956D39" w14:textId="77777777" w:rsidR="00BC24B4" w:rsidRPr="00BC24B4" w:rsidRDefault="00BC24B4" w:rsidP="00BC24B4">
      <w:pPr>
        <w:widowControl w:val="0"/>
        <w:autoSpaceDE w:val="0"/>
        <w:autoSpaceDN w:val="0"/>
        <w:adjustRightInd w:val="0"/>
        <w:rPr>
          <w:b/>
          <w:bCs/>
        </w:rPr>
      </w:pPr>
    </w:p>
    <w:p w14:paraId="4B8BED36" w14:textId="77777777" w:rsidR="00BC24B4" w:rsidRPr="00BC24B4" w:rsidRDefault="00BC24B4" w:rsidP="00BC24B4">
      <w:pPr>
        <w:pStyle w:val="LanguageTitle"/>
      </w:pPr>
      <w:r w:rsidRPr="00BC24B4">
        <w:t>Language: Perl</w:t>
      </w:r>
    </w:p>
    <w:p w14:paraId="521811B9" w14:textId="77777777" w:rsidR="00BC24B4" w:rsidRPr="00BC24B4" w:rsidRDefault="00BC24B4" w:rsidP="00BC24B4">
      <w:pPr>
        <w:pStyle w:val="LanguageDef"/>
      </w:pPr>
      <w:r w:rsidRPr="00BC24B4">
        <w:t xml:space="preserve">             Perl</w:t>
      </w:r>
    </w:p>
    <w:p w14:paraId="006CCFA3" w14:textId="77777777" w:rsidR="00BC24B4" w:rsidRPr="00BC24B4" w:rsidRDefault="00BC24B4" w:rsidP="00BC24B4">
      <w:pPr>
        <w:pStyle w:val="LanguageDef"/>
      </w:pPr>
      <w:r w:rsidRPr="00BC24B4">
        <w:t xml:space="preserve">             compilePerl {:mainfile}</w:t>
      </w:r>
    </w:p>
    <w:p w14:paraId="69664321" w14:textId="77777777" w:rsidR="00BC24B4" w:rsidRPr="00BC24B4" w:rsidRDefault="00BC24B4" w:rsidP="00BC24B4">
      <w:pPr>
        <w:pStyle w:val="LanguageDef"/>
      </w:pPr>
      <w:r w:rsidRPr="00BC24B4">
        <w:t xml:space="preserve">             OK</w:t>
      </w:r>
    </w:p>
    <w:p w14:paraId="132A3B8F" w14:textId="77777777" w:rsidR="00BC24B4" w:rsidRPr="00BC24B4" w:rsidRDefault="00BC24B4" w:rsidP="00BC24B4">
      <w:pPr>
        <w:pStyle w:val="LanguageDef"/>
      </w:pPr>
      <w:r w:rsidRPr="00BC24B4">
        <w:t xml:space="preserve">             perl {:mainfile}</w:t>
      </w:r>
    </w:p>
    <w:p w14:paraId="563B9179" w14:textId="77777777" w:rsidR="00BC24B4" w:rsidRPr="00BC24B4" w:rsidRDefault="00BC24B4" w:rsidP="00BC24B4">
      <w:pPr>
        <w:pStyle w:val="LanguageDef"/>
      </w:pPr>
      <w:r w:rsidRPr="00BC24B4">
        <w:t xml:space="preserve">             Perl</w:t>
      </w:r>
    </w:p>
    <w:p w14:paraId="4648B575" w14:textId="77777777" w:rsidR="00BC24B4" w:rsidRPr="00BC24B4" w:rsidRDefault="00BC24B4" w:rsidP="00BC24B4">
      <w:pPr>
        <w:widowControl w:val="0"/>
        <w:autoSpaceDE w:val="0"/>
        <w:autoSpaceDN w:val="0"/>
        <w:adjustRightInd w:val="0"/>
        <w:rPr>
          <w:b/>
          <w:bCs/>
        </w:rPr>
      </w:pPr>
    </w:p>
    <w:p w14:paraId="6E6635EC" w14:textId="77777777" w:rsidR="00BC24B4" w:rsidRPr="00BC24B4" w:rsidRDefault="00BC24B4" w:rsidP="00BC24B4">
      <w:pPr>
        <w:pStyle w:val="LanguageTitle"/>
      </w:pPr>
      <w:r w:rsidRPr="00BC24B4">
        <w:t>Language: Microsoft C++</w:t>
      </w:r>
    </w:p>
    <w:p w14:paraId="622F9891" w14:textId="77777777" w:rsidR="00BC24B4" w:rsidRPr="00BC24B4" w:rsidRDefault="00BC24B4" w:rsidP="00BC24B4">
      <w:pPr>
        <w:pStyle w:val="LanguageDef"/>
      </w:pPr>
      <w:r w:rsidRPr="00BC24B4">
        <w:t xml:space="preserve">             Microsoft C++</w:t>
      </w:r>
    </w:p>
    <w:p w14:paraId="56FCDA00" w14:textId="77777777" w:rsidR="00BC24B4" w:rsidRPr="00BC24B4" w:rsidRDefault="00BC24B4" w:rsidP="00BC24B4">
      <w:pPr>
        <w:pStyle w:val="LanguageDef"/>
      </w:pPr>
      <w:r w:rsidRPr="00BC24B4">
        <w:t xml:space="preserve">             cl.exe {:mainfile}</w:t>
      </w:r>
    </w:p>
    <w:p w14:paraId="3D441E59" w14:textId="77777777" w:rsidR="00BC24B4" w:rsidRPr="00BC24B4" w:rsidRDefault="00BC24B4" w:rsidP="00BC24B4">
      <w:pPr>
        <w:pStyle w:val="LanguageDef"/>
      </w:pPr>
      <w:r w:rsidRPr="00BC24B4">
        <w:t xml:space="preserve">             {:basename}.exe</w:t>
      </w:r>
    </w:p>
    <w:p w14:paraId="794D08D5" w14:textId="77777777" w:rsidR="00BC24B4" w:rsidRPr="00BC24B4" w:rsidRDefault="00BC24B4" w:rsidP="00BC24B4">
      <w:pPr>
        <w:pStyle w:val="LanguageDef"/>
      </w:pPr>
      <w:r w:rsidRPr="00BC24B4">
        <w:t xml:space="preserve">             .\{:basename}.exe</w:t>
      </w:r>
    </w:p>
    <w:p w14:paraId="1B58BEAE" w14:textId="77777777" w:rsidR="00BC24B4" w:rsidRPr="00BC24B4" w:rsidRDefault="00BC24B4" w:rsidP="00BC24B4">
      <w:pPr>
        <w:pStyle w:val="LanguageDef"/>
      </w:pPr>
      <w:r w:rsidRPr="00BC24B4">
        <w:t xml:space="preserve">             Microsoft C++</w:t>
      </w:r>
    </w:p>
    <w:p w14:paraId="3697D0E2" w14:textId="77777777" w:rsidR="00BC24B4" w:rsidRPr="00BC24B4" w:rsidRDefault="00BC24B4" w:rsidP="00BC24B4">
      <w:pPr>
        <w:widowControl w:val="0"/>
        <w:autoSpaceDE w:val="0"/>
        <w:autoSpaceDN w:val="0"/>
        <w:adjustRightInd w:val="0"/>
        <w:rPr>
          <w:b/>
          <w:bCs/>
        </w:rPr>
      </w:pPr>
    </w:p>
    <w:p w14:paraId="7935465D" w14:textId="77777777" w:rsidR="00BC24B4" w:rsidRPr="00BC24B4" w:rsidRDefault="00BC24B4" w:rsidP="00BC24B4">
      <w:pPr>
        <w:pStyle w:val="LanguageTitle"/>
      </w:pPr>
      <w:r w:rsidRPr="00BC24B4">
        <w:t>Language: Kylix Delphi</w:t>
      </w:r>
    </w:p>
    <w:p w14:paraId="0BD95CF1" w14:textId="77777777" w:rsidR="00BC24B4" w:rsidRPr="00BC24B4" w:rsidRDefault="00BC24B4" w:rsidP="00BC24B4">
      <w:pPr>
        <w:pStyle w:val="LanguageDef"/>
      </w:pPr>
      <w:r w:rsidRPr="00BC24B4">
        <w:t xml:space="preserve">             Kylix Delphi</w:t>
      </w:r>
    </w:p>
    <w:p w14:paraId="2CCF4678" w14:textId="77777777" w:rsidR="00BC24B4" w:rsidRPr="00BC24B4" w:rsidRDefault="00BC24B4" w:rsidP="00BC24B4">
      <w:pPr>
        <w:pStyle w:val="LanguageDef"/>
      </w:pPr>
      <w:r w:rsidRPr="00BC24B4">
        <w:t xml:space="preserve">             dcc {:mainfile}</w:t>
      </w:r>
    </w:p>
    <w:p w14:paraId="26CF36EC" w14:textId="77777777" w:rsidR="00BC24B4" w:rsidRPr="00BC24B4" w:rsidRDefault="00BC24B4" w:rsidP="00BC24B4">
      <w:pPr>
        <w:pStyle w:val="LanguageDef"/>
      </w:pPr>
      <w:r w:rsidRPr="00BC24B4">
        <w:t xml:space="preserve">             {:basename}</w:t>
      </w:r>
    </w:p>
    <w:p w14:paraId="767AC097" w14:textId="77777777" w:rsidR="00BC24B4" w:rsidRPr="00BC24B4" w:rsidRDefault="00BC24B4" w:rsidP="00BC24B4">
      <w:pPr>
        <w:pStyle w:val="LanguageDef"/>
      </w:pPr>
      <w:r w:rsidRPr="00BC24B4">
        <w:t xml:space="preserve">             .\{:basename}</w:t>
      </w:r>
    </w:p>
    <w:p w14:paraId="5E3B5E49" w14:textId="77777777" w:rsidR="00BC24B4" w:rsidRPr="00BC24B4" w:rsidRDefault="00BC24B4" w:rsidP="00BC24B4">
      <w:pPr>
        <w:pStyle w:val="LanguageDef"/>
      </w:pPr>
      <w:r w:rsidRPr="00BC24B4">
        <w:t xml:space="preserve">             Kylix Delphi</w:t>
      </w:r>
    </w:p>
    <w:p w14:paraId="269CF30F" w14:textId="77777777" w:rsidR="00BC24B4" w:rsidRPr="00BC24B4" w:rsidRDefault="00BC24B4" w:rsidP="00BC24B4">
      <w:pPr>
        <w:widowControl w:val="0"/>
        <w:autoSpaceDE w:val="0"/>
        <w:autoSpaceDN w:val="0"/>
        <w:adjustRightInd w:val="0"/>
        <w:rPr>
          <w:b/>
          <w:bCs/>
        </w:rPr>
      </w:pPr>
    </w:p>
    <w:p w14:paraId="6E25466F" w14:textId="77777777" w:rsidR="00BC24B4" w:rsidRPr="00BC24B4" w:rsidRDefault="00BC24B4" w:rsidP="00BC24B4">
      <w:pPr>
        <w:pStyle w:val="LanguageTitle"/>
      </w:pPr>
      <w:r w:rsidRPr="00BC24B4">
        <w:t>Language: Kylix C++</w:t>
      </w:r>
    </w:p>
    <w:p w14:paraId="270C152D" w14:textId="77777777" w:rsidR="00BC24B4" w:rsidRPr="00BC24B4" w:rsidRDefault="00BC24B4" w:rsidP="00BC24B4">
      <w:pPr>
        <w:pStyle w:val="LanguageDef"/>
      </w:pPr>
      <w:r w:rsidRPr="00BC24B4">
        <w:t xml:space="preserve">             Kylix C++</w:t>
      </w:r>
    </w:p>
    <w:p w14:paraId="159514C6" w14:textId="77777777" w:rsidR="00BC24B4" w:rsidRPr="00BC24B4" w:rsidRDefault="00BC24B4" w:rsidP="00BC24B4">
      <w:pPr>
        <w:pStyle w:val="LanguageDef"/>
      </w:pPr>
      <w:r w:rsidRPr="00BC24B4">
        <w:t xml:space="preserve">             bc++ -A  {:mainfile}</w:t>
      </w:r>
    </w:p>
    <w:p w14:paraId="134AB6F7" w14:textId="77777777" w:rsidR="00BC24B4" w:rsidRPr="00BC24B4" w:rsidRDefault="00BC24B4" w:rsidP="00BC24B4">
      <w:pPr>
        <w:pStyle w:val="LanguageDef"/>
      </w:pPr>
      <w:r w:rsidRPr="00BC24B4">
        <w:t xml:space="preserve">             {:basename}</w:t>
      </w:r>
    </w:p>
    <w:p w14:paraId="3459DCB3" w14:textId="77777777" w:rsidR="00BC24B4" w:rsidRPr="00BC24B4" w:rsidRDefault="00BC24B4" w:rsidP="00BC24B4">
      <w:pPr>
        <w:pStyle w:val="LanguageDef"/>
      </w:pPr>
      <w:r w:rsidRPr="00BC24B4">
        <w:t xml:space="preserve">             .\{:basename}</w:t>
      </w:r>
    </w:p>
    <w:p w14:paraId="767496FD" w14:textId="77777777" w:rsidR="00BC24B4" w:rsidRPr="00BC24B4" w:rsidRDefault="00BC24B4" w:rsidP="00BC24B4">
      <w:pPr>
        <w:pStyle w:val="LanguageDef"/>
      </w:pPr>
      <w:r w:rsidRPr="00BC24B4">
        <w:t xml:space="preserve">             Kylix C++</w:t>
      </w:r>
    </w:p>
    <w:p w14:paraId="71D1718D" w14:textId="77777777" w:rsidR="00BC24B4" w:rsidRPr="00BC24B4" w:rsidRDefault="00BC24B4" w:rsidP="00BC24B4">
      <w:pPr>
        <w:widowControl w:val="0"/>
        <w:autoSpaceDE w:val="0"/>
        <w:autoSpaceDN w:val="0"/>
        <w:adjustRightInd w:val="0"/>
        <w:rPr>
          <w:b/>
          <w:bCs/>
        </w:rPr>
      </w:pPr>
    </w:p>
    <w:p w14:paraId="0AFE21FE" w14:textId="77777777" w:rsidR="00BC24B4" w:rsidRPr="00BC24B4" w:rsidRDefault="00BC24B4" w:rsidP="00BC24B4">
      <w:pPr>
        <w:pStyle w:val="LanguageTitle"/>
      </w:pPr>
      <w:r w:rsidRPr="00BC24B4">
        <w:t>Language: Free Pascal</w:t>
      </w:r>
    </w:p>
    <w:p w14:paraId="526AB2D0" w14:textId="77777777" w:rsidR="00BC24B4" w:rsidRPr="00BC24B4" w:rsidRDefault="00BC24B4" w:rsidP="00BC24B4">
      <w:pPr>
        <w:pStyle w:val="LanguageDef"/>
      </w:pPr>
      <w:r w:rsidRPr="00BC24B4">
        <w:t xml:space="preserve">             Free Pascal</w:t>
      </w:r>
    </w:p>
    <w:p w14:paraId="625AAF7A" w14:textId="77777777" w:rsidR="00BC24B4" w:rsidRPr="00BC24B4" w:rsidRDefault="00BC24B4" w:rsidP="00BC24B4">
      <w:pPr>
        <w:pStyle w:val="LanguageDef"/>
      </w:pPr>
      <w:r w:rsidRPr="00BC24B4">
        <w:t xml:space="preserve">             fpc {:mainfile}</w:t>
      </w:r>
    </w:p>
    <w:p w14:paraId="4C0AB3F6" w14:textId="77777777" w:rsidR="00BC24B4" w:rsidRPr="00BC24B4" w:rsidRDefault="00BC24B4" w:rsidP="00BC24B4">
      <w:pPr>
        <w:pStyle w:val="LanguageDef"/>
      </w:pPr>
      <w:r w:rsidRPr="00BC24B4">
        <w:t xml:space="preserve">             {:basename}</w:t>
      </w:r>
    </w:p>
    <w:p w14:paraId="51A6B9A3" w14:textId="77777777" w:rsidR="00BC24B4" w:rsidRPr="00BC24B4" w:rsidRDefault="00BC24B4" w:rsidP="00BC24B4">
      <w:pPr>
        <w:pStyle w:val="LanguageDef"/>
      </w:pPr>
      <w:r w:rsidRPr="00BC24B4">
        <w:t xml:space="preserve">             .\{:basename}</w:t>
      </w:r>
    </w:p>
    <w:p w14:paraId="042C70D2" w14:textId="77777777" w:rsidR="00BC24B4" w:rsidRPr="00BC24B4" w:rsidRDefault="00BC24B4" w:rsidP="00BC24B4">
      <w:pPr>
        <w:pStyle w:val="LanguageDef"/>
      </w:pPr>
      <w:r w:rsidRPr="00BC24B4">
        <w:t xml:space="preserve">             Free Pascal</w:t>
      </w:r>
    </w:p>
    <w:p w14:paraId="37F0CA28" w14:textId="77777777" w:rsidR="00BC24B4" w:rsidRPr="00BC24B4" w:rsidRDefault="00BC24B4" w:rsidP="00BC24B4">
      <w:pPr>
        <w:widowControl w:val="0"/>
        <w:autoSpaceDE w:val="0"/>
        <w:autoSpaceDN w:val="0"/>
        <w:adjustRightInd w:val="0"/>
        <w:rPr>
          <w:b/>
          <w:bCs/>
        </w:rPr>
      </w:pPr>
    </w:p>
    <w:p w14:paraId="2B883E45" w14:textId="5BC650B6" w:rsidR="00481474" w:rsidRDefault="00481474">
      <w:pPr>
        <w:spacing w:before="240"/>
        <w:ind w:firstLine="720"/>
        <w:jc w:val="both"/>
      </w:pPr>
      <w:r>
        <w:t>One of the ramifications of the sequence of language-handling steps described above is that a team cannot submit a program whose file name is the same as the “Executable Filename” specified in the corresponding language definition.  For example, if the Contest Administrator configured a language by saying that the result of a compile operation for the language was to produce an executable file whose name was always “</w:t>
      </w:r>
      <w:r>
        <w:rPr>
          <w:rFonts w:ascii="Courier New" w:hAnsi="Courier New" w:cs="Courier New"/>
          <w:b/>
          <w:bCs/>
          <w:sz w:val="20"/>
        </w:rPr>
        <w:t>a.out</w:t>
      </w:r>
      <w:r>
        <w:t xml:space="preserve">”, then if a team submitted a </w:t>
      </w:r>
      <w:r>
        <w:rPr>
          <w:i/>
          <w:iCs/>
        </w:rPr>
        <w:t>source code program</w:t>
      </w:r>
      <w:r>
        <w:t xml:space="preserve"> in a file </w:t>
      </w:r>
      <w:del w:id="9847" w:author="John Clevenger [2]" w:date="2022-06-15T17:08:00Z">
        <w:r w:rsidDel="00A455AA">
          <w:delText>named  “</w:delText>
        </w:r>
      </w:del>
      <w:ins w:id="9848" w:author="John Clevenger [2]" w:date="2022-06-15T17:08:00Z">
        <w:r w:rsidR="00A455AA">
          <w:t>named “</w:t>
        </w:r>
      </w:ins>
      <w:r>
        <w:rPr>
          <w:rFonts w:ascii="Courier New" w:hAnsi="Courier New" w:cs="Courier New"/>
          <w:b/>
          <w:bCs/>
          <w:sz w:val="20"/>
        </w:rPr>
        <w:t>a.out</w:t>
      </w:r>
      <w:r>
        <w:t>”, then the source code program file would get deleted (step 3) prior to the compile step.</w:t>
      </w:r>
    </w:p>
    <w:p w14:paraId="24C99976" w14:textId="27CBEB93" w:rsidR="00481474" w:rsidRDefault="00481474">
      <w:pPr>
        <w:spacing w:before="240"/>
        <w:ind w:firstLine="720"/>
        <w:jc w:val="both"/>
      </w:pPr>
      <w:r>
        <w:t xml:space="preserve">Normally this difficulty is eliminated through the use </w:t>
      </w:r>
      <w:del w:id="9849" w:author="John Clevenger [2]" w:date="2022-06-15T17:08:00Z">
        <w:r w:rsidDel="00A455AA">
          <w:delText>of  command</w:delText>
        </w:r>
      </w:del>
      <w:ins w:id="9850" w:author="John Clevenger [2]" w:date="2022-06-15T17:08:00Z">
        <w:r w:rsidR="00A455AA">
          <w:t>of command</w:t>
        </w:r>
      </w:ins>
      <w:r>
        <w:t xml:space="preserve"> parameter substitutions; the Contest Administrator would not normally specify “</w:t>
      </w:r>
      <w:r>
        <w:rPr>
          <w:rFonts w:ascii="Courier New" w:hAnsi="Courier New" w:cs="Courier New"/>
          <w:b/>
          <w:bCs/>
          <w:sz w:val="20"/>
        </w:rPr>
        <w:t>a.out</w:t>
      </w:r>
      <w:r>
        <w:t xml:space="preserve">” as the expected executable file to </w:t>
      </w:r>
      <w:r>
        <w:lastRenderedPageBreak/>
        <w:t>be generated by the compilation steps, but rather would use a specification such as “</w:t>
      </w:r>
      <w:r>
        <w:rPr>
          <w:rFonts w:ascii="Courier New" w:hAnsi="Courier New" w:cs="Courier New"/>
          <w:b/>
          <w:bCs/>
          <w:sz w:val="20"/>
        </w:rPr>
        <w:t>{:basename}.out</w:t>
      </w:r>
      <w:r>
        <w:t>”, and further a team would normally submit source code in a file named, e.g. “</w:t>
      </w:r>
      <w:r>
        <w:rPr>
          <w:rFonts w:ascii="Courier New" w:hAnsi="Courier New" w:cs="Courier New"/>
          <w:b/>
          <w:bCs/>
          <w:sz w:val="20"/>
        </w:rPr>
        <w:t>a.c</w:t>
      </w:r>
      <w:r>
        <w:t>” rather than “</w:t>
      </w:r>
      <w:r>
        <w:rPr>
          <w:rFonts w:ascii="Courier New" w:hAnsi="Courier New" w:cs="Courier New"/>
          <w:b/>
          <w:bCs/>
          <w:sz w:val="20"/>
        </w:rPr>
        <w:t>a.out</w:t>
      </w:r>
      <w:r>
        <w:t>”.</w:t>
      </w:r>
    </w:p>
    <w:p w14:paraId="651106C7" w14:textId="57F287B2" w:rsidR="00481474" w:rsidRDefault="00481474">
      <w:pPr>
        <w:spacing w:before="240"/>
        <w:ind w:firstLine="720"/>
        <w:jc w:val="both"/>
      </w:pPr>
      <w:r>
        <w:t>However, there is one scenario under which the mechanics of language handling by PC</w:t>
      </w:r>
      <w:r>
        <w:rPr>
          <w:vertAlign w:val="superscript"/>
        </w:rPr>
        <w:t>2</w:t>
      </w:r>
      <w:r>
        <w:t xml:space="preserve"> can cause difficulties (or at least, confusion).  This is the case of purely interpreted languages, such as Perl or shell-script.  In these </w:t>
      </w:r>
      <w:del w:id="9851" w:author="John Clevenger [2]" w:date="2022-06-15T17:08:00Z">
        <w:r w:rsidDel="00A455AA">
          <w:delText>cases</w:delText>
        </w:r>
      </w:del>
      <w:ins w:id="9852" w:author="John Clevenger [2]" w:date="2022-06-15T17:08:00Z">
        <w:r w:rsidR="00A455AA">
          <w:t>cases,</w:t>
        </w:r>
      </w:ins>
      <w:r>
        <w:t xml:space="preserve"> there is no “compilation” step which is expected to generate an “executable” file; the “source file” is effectively the same as the “executable” file (in the sense that the source file undergoes no transformation prior to invoking “execution”, since “execution” involves running an interpreter against the original source program).</w:t>
      </w:r>
    </w:p>
    <w:p w14:paraId="593DE200" w14:textId="77777777" w:rsidR="00481474" w:rsidRDefault="00481474">
      <w:pPr>
        <w:spacing w:before="240"/>
        <w:ind w:firstLine="720"/>
        <w:jc w:val="both"/>
      </w:pPr>
      <w:r>
        <w:t>For example, in the case of Perl, the Contest Administrator might attempt to configure the language definition as:</w:t>
      </w:r>
    </w:p>
    <w:p w14:paraId="3613EE72" w14:textId="77777777" w:rsidR="00481474" w:rsidRDefault="00481474">
      <w:pPr>
        <w:keepNext/>
        <w:keepLines/>
        <w:widowControl w:val="0"/>
        <w:autoSpaceDE w:val="0"/>
        <w:autoSpaceDN w:val="0"/>
        <w:adjustRightInd w:val="0"/>
        <w:spacing w:before="240"/>
        <w:rPr>
          <w:rFonts w:ascii="Courier New" w:hAnsi="Courier New" w:cs="Courier New"/>
          <w:b/>
          <w:bCs/>
          <w:sz w:val="20"/>
        </w:rPr>
      </w:pPr>
      <w:r>
        <w:rPr>
          <w:rFonts w:ascii="Courier New" w:hAnsi="Courier New" w:cs="Courier New"/>
          <w:b/>
          <w:bCs/>
          <w:sz w:val="20"/>
        </w:rPr>
        <w:t xml:space="preserve">         Perl</w:t>
      </w:r>
    </w:p>
    <w:p w14:paraId="35AF5A17"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/bin/perl -c {:mainfile}</w:t>
      </w:r>
    </w:p>
    <w:p w14:paraId="231FF38F"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{:mainfile}</w:t>
      </w:r>
    </w:p>
    <w:p w14:paraId="1BCF6834"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/bin/perl {:mainfile}</w:t>
      </w:r>
    </w:p>
    <w:p w14:paraId="7EDD4FA7" w14:textId="77777777" w:rsidR="00481474" w:rsidRDefault="00481474">
      <w:pPr>
        <w:spacing w:before="240"/>
        <w:ind w:firstLine="720"/>
        <w:jc w:val="both"/>
      </w:pPr>
      <w:r>
        <w:t xml:space="preserve">This definition says that the language Display Name is “Perl”; that the “Compile Command” invokes </w:t>
      </w:r>
      <w:r>
        <w:rPr>
          <w:rFonts w:ascii="Courier New" w:hAnsi="Courier New" w:cs="Courier New"/>
          <w:b/>
          <w:bCs/>
          <w:sz w:val="20"/>
        </w:rPr>
        <w:t>/bin/perl</w:t>
      </w:r>
      <w:r>
        <w:t xml:space="preserve"> ( the Perl interpreter) with the “</w:t>
      </w:r>
      <w:r>
        <w:rPr>
          <w:rFonts w:ascii="Courier New" w:hAnsi="Courier New" w:cs="Courier New"/>
          <w:b/>
          <w:bCs/>
          <w:sz w:val="20"/>
        </w:rPr>
        <w:t>-c</w:t>
      </w:r>
      <w:r>
        <w:t>” (check syntax) argument and the submitted file, that the result of “compilation” is to produce an “executable” file whose name is the same as the submitted file, and that following the “compilation” step PC</w:t>
      </w:r>
      <w:r>
        <w:rPr>
          <w:vertAlign w:val="superscript"/>
        </w:rPr>
        <w:t>2</w:t>
      </w:r>
      <w:r>
        <w:t xml:space="preserve"> should check for the existence of the submitted file and if present it should invoke </w:t>
      </w:r>
      <w:r>
        <w:rPr>
          <w:rFonts w:ascii="Courier New" w:hAnsi="Courier New" w:cs="Courier New"/>
          <w:b/>
          <w:bCs/>
          <w:sz w:val="20"/>
        </w:rPr>
        <w:t xml:space="preserve">/bin/perl </w:t>
      </w:r>
      <w:r>
        <w:t>again, this time executing the Perl commands in the submitted file.</w:t>
      </w:r>
    </w:p>
    <w:p w14:paraId="0B45C5CA" w14:textId="3860D5FF" w:rsidR="00481474" w:rsidRDefault="00481474">
      <w:pPr>
        <w:spacing w:before="240"/>
        <w:ind w:firstLine="720"/>
        <w:jc w:val="both"/>
      </w:pPr>
      <w:r>
        <w:t>However, this language definition will not work, because of the steps which PC</w:t>
      </w:r>
      <w:r>
        <w:rPr>
          <w:vertAlign w:val="superscript"/>
        </w:rPr>
        <w:t>2</w:t>
      </w:r>
      <w:r>
        <w:t xml:space="preserve"> follows:  it will delete the submitted source code (</w:t>
      </w:r>
      <w:r>
        <w:rPr>
          <w:rFonts w:ascii="Courier New" w:hAnsi="Courier New" w:cs="Courier New"/>
          <w:b/>
          <w:bCs/>
          <w:sz w:val="20"/>
        </w:rPr>
        <w:t>.pl</w:t>
      </w:r>
      <w:r>
        <w:t xml:space="preserve">) file prior to invoking the compilation command. Again, the reason for this is that it checks for the existence of the specified “executable file” </w:t>
      </w:r>
      <w:r>
        <w:rPr>
          <w:i/>
          <w:iCs/>
        </w:rPr>
        <w:t>after</w:t>
      </w:r>
      <w:r>
        <w:t xml:space="preserve"> the compilation </w:t>
      </w:r>
      <w:del w:id="9853" w:author="John Clevenger [2]" w:date="2022-06-15T17:08:00Z">
        <w:r w:rsidDel="00591AA6">
          <w:delText>step, and</w:delText>
        </w:r>
      </w:del>
      <w:ins w:id="9854" w:author="John Clevenger [2]" w:date="2022-06-15T17:08:00Z">
        <w:r w:rsidR="00591AA6">
          <w:t>step and</w:t>
        </w:r>
      </w:ins>
      <w:r>
        <w:t xml:space="preserve"> assumes that if the file exists then the compilation was successful.  </w:t>
      </w:r>
      <w:del w:id="9855" w:author="John Clevenger [2]" w:date="2022-06-15T17:08:00Z">
        <w:r w:rsidDel="00591AA6">
          <w:delText>Thus</w:delText>
        </w:r>
      </w:del>
      <w:ins w:id="9856" w:author="John Clevenger [2]" w:date="2022-06-15T17:08:00Z">
        <w:r w:rsidR="00591AA6">
          <w:t>Thus,</w:t>
        </w:r>
      </w:ins>
      <w:r>
        <w:t xml:space="preserve"> if a team submitted a source file named “</w:t>
      </w:r>
      <w:r>
        <w:rPr>
          <w:rFonts w:ascii="Courier New" w:hAnsi="Courier New" w:cs="Courier New"/>
          <w:b/>
          <w:bCs/>
          <w:sz w:val="20"/>
        </w:rPr>
        <w:t>myFile.pl</w:t>
      </w:r>
      <w:r>
        <w:t>”, since the submitted file is the “executable file” which would be input to the Perl interpreter, the “executable filename” (after command parameter substitution) would also be “</w:t>
      </w:r>
      <w:r>
        <w:rPr>
          <w:rFonts w:ascii="Courier New" w:hAnsi="Courier New" w:cs="Courier New"/>
          <w:b/>
          <w:bCs/>
          <w:sz w:val="20"/>
        </w:rPr>
        <w:t>myFile.pl</w:t>
      </w:r>
      <w:r>
        <w:t>” – but the file would have been deleted.</w:t>
      </w:r>
    </w:p>
    <w:p w14:paraId="0EC17D46" w14:textId="77777777" w:rsidR="00481474" w:rsidRDefault="00481474">
      <w:pPr>
        <w:spacing w:before="240"/>
        <w:ind w:firstLine="720"/>
        <w:jc w:val="both"/>
      </w:pPr>
      <w:r>
        <w:t xml:space="preserve"> It is still possible to use such languages with PC</w:t>
      </w:r>
      <w:r>
        <w:rPr>
          <w:vertAlign w:val="superscript"/>
        </w:rPr>
        <w:t>2</w:t>
      </w:r>
      <w:r>
        <w:t>.  The trick is to create a separate “script” file which acts as the “Compile Command” and has the effect of creating a separate file which has the same name as that specified for the “Executable Filename” and which PC</w:t>
      </w:r>
      <w:r>
        <w:rPr>
          <w:vertAlign w:val="superscript"/>
        </w:rPr>
        <w:t>2</w:t>
      </w:r>
      <w:r>
        <w:t xml:space="preserve"> can test for after compilation and prior to invoking program execution.  </w:t>
      </w:r>
    </w:p>
    <w:p w14:paraId="2FEFA452" w14:textId="77777777" w:rsidR="00481474" w:rsidRDefault="00481474">
      <w:pPr>
        <w:spacing w:before="240"/>
        <w:ind w:firstLine="720"/>
        <w:jc w:val="both"/>
      </w:pPr>
      <w:r>
        <w:t>For example, suppose the Contest Administrator creates a shell script file named “</w:t>
      </w:r>
      <w:r>
        <w:rPr>
          <w:rFonts w:ascii="Courier New" w:hAnsi="Courier New" w:cs="Courier New"/>
          <w:b/>
          <w:bCs/>
          <w:sz w:val="20"/>
        </w:rPr>
        <w:t>compilePerl</w:t>
      </w:r>
      <w:r>
        <w:t xml:space="preserve">” with the following contents (the example presumes a Unix-like environment, but a similar approach can be taken in a Windows system):  </w:t>
      </w:r>
    </w:p>
    <w:p w14:paraId="177FB8FB" w14:textId="77777777" w:rsidR="00481474" w:rsidRDefault="00481474"/>
    <w:p w14:paraId="19E82AD6" w14:textId="77777777" w:rsidR="00481474" w:rsidRDefault="00481474">
      <w:pPr>
        <w:ind w:left="1440"/>
        <w:rPr>
          <w:rFonts w:ascii="Courier New" w:hAnsi="Courier New" w:cs="Courier New"/>
          <w:b/>
          <w:bCs/>
          <w:sz w:val="20"/>
        </w:rPr>
      </w:pPr>
      <w:r>
        <w:rPr>
          <w:rFonts w:ascii="Courier New" w:hAnsi="Courier New" w:cs="Courier New"/>
          <w:b/>
          <w:bCs/>
          <w:sz w:val="20"/>
        </w:rPr>
        <w:t>#!/bin/csh</w:t>
      </w:r>
    </w:p>
    <w:p w14:paraId="7AC00950" w14:textId="77777777" w:rsidR="00481474" w:rsidRDefault="00481474">
      <w:pPr>
        <w:ind w:left="1440"/>
        <w:rPr>
          <w:rFonts w:ascii="Courier New" w:hAnsi="Courier New" w:cs="Courier New"/>
          <w:b/>
          <w:bCs/>
          <w:sz w:val="20"/>
        </w:rPr>
      </w:pPr>
      <w:r>
        <w:rPr>
          <w:rFonts w:ascii="Courier New" w:hAnsi="Courier New" w:cs="Courier New"/>
          <w:b/>
          <w:bCs/>
          <w:sz w:val="20"/>
        </w:rPr>
        <w:t>perl –c $*</w:t>
      </w:r>
    </w:p>
    <w:p w14:paraId="34323D65" w14:textId="77777777" w:rsidR="00481474" w:rsidRDefault="00481474">
      <w:pPr>
        <w:ind w:left="1440"/>
        <w:rPr>
          <w:rFonts w:ascii="Courier New" w:hAnsi="Courier New" w:cs="Courier New"/>
          <w:b/>
          <w:bCs/>
          <w:sz w:val="20"/>
        </w:rPr>
      </w:pPr>
      <w:r>
        <w:rPr>
          <w:rFonts w:ascii="Courier New" w:hAnsi="Courier New" w:cs="Courier New"/>
          <w:b/>
          <w:bCs/>
          <w:sz w:val="20"/>
        </w:rPr>
        <w:t>if ($? == 0) then</w:t>
      </w:r>
    </w:p>
    <w:p w14:paraId="066A24EF" w14:textId="77777777" w:rsidR="00481474" w:rsidRDefault="00481474">
      <w:pPr>
        <w:ind w:left="1440"/>
        <w:rPr>
          <w:rFonts w:ascii="Courier New" w:hAnsi="Courier New" w:cs="Courier New"/>
          <w:b/>
          <w:bCs/>
          <w:sz w:val="20"/>
        </w:rPr>
      </w:pPr>
      <w:r>
        <w:rPr>
          <w:rFonts w:ascii="Courier New" w:hAnsi="Courier New" w:cs="Courier New"/>
          <w:b/>
          <w:bCs/>
          <w:sz w:val="20"/>
        </w:rPr>
        <w:t xml:space="preserve">    touch OK</w:t>
      </w:r>
    </w:p>
    <w:p w14:paraId="3117A51D" w14:textId="77777777" w:rsidR="00481474" w:rsidRDefault="00481474">
      <w:pPr>
        <w:ind w:left="1440"/>
        <w:rPr>
          <w:rFonts w:ascii="Courier New" w:hAnsi="Courier New" w:cs="Courier New"/>
          <w:b/>
          <w:bCs/>
          <w:sz w:val="20"/>
        </w:rPr>
      </w:pPr>
      <w:r>
        <w:rPr>
          <w:rFonts w:ascii="Courier New" w:hAnsi="Courier New" w:cs="Courier New"/>
          <w:b/>
          <w:bCs/>
          <w:sz w:val="20"/>
        </w:rPr>
        <w:t>endif</w:t>
      </w:r>
    </w:p>
    <w:p w14:paraId="73261D87" w14:textId="77777777" w:rsidR="00481474" w:rsidRDefault="00481474">
      <w:pPr>
        <w:spacing w:before="240"/>
        <w:ind w:firstLine="720"/>
        <w:jc w:val="both"/>
      </w:pPr>
      <w:r>
        <w:lastRenderedPageBreak/>
        <w:t>This script basically says:  run the “C-Shell” interpreter (line 1); have it execute the perl interpreter and perform a syntax check (</w:t>
      </w:r>
      <w:r>
        <w:rPr>
          <w:rFonts w:ascii="Courier New" w:hAnsi="Courier New" w:cs="Courier New"/>
          <w:b/>
          <w:bCs/>
          <w:sz w:val="20"/>
        </w:rPr>
        <w:t>-c</w:t>
      </w:r>
      <w:r>
        <w:t>) on the arguments passed to the script ($*) (line 2); check the system “status variable” ($?) and if it is zero (meaning no errors occurred)  (line 3) then create a file named “</w:t>
      </w:r>
      <w:r>
        <w:rPr>
          <w:rFonts w:ascii="Arial" w:hAnsi="Arial" w:cs="Arial"/>
          <w:b/>
          <w:bCs/>
          <w:sz w:val="20"/>
        </w:rPr>
        <w:t>OK</w:t>
      </w:r>
      <w:r>
        <w:t xml:space="preserve">” (line 4).  </w:t>
      </w:r>
    </w:p>
    <w:p w14:paraId="1847B5A3" w14:textId="77777777" w:rsidR="00481474" w:rsidRDefault="00481474">
      <w:pPr>
        <w:spacing w:before="240"/>
        <w:ind w:firstLine="720"/>
        <w:jc w:val="both"/>
      </w:pPr>
      <w:r>
        <w:t xml:space="preserve">With this </w:t>
      </w:r>
      <w:r>
        <w:rPr>
          <w:rFonts w:ascii="Courier New" w:hAnsi="Courier New" w:cs="Courier New"/>
          <w:b/>
          <w:bCs/>
          <w:sz w:val="20"/>
        </w:rPr>
        <w:t xml:space="preserve">compilePerl </w:t>
      </w:r>
      <w:r>
        <w:t>script accessible via the PATH variable, the following language definition will allow a Perl program to be submitted and processed by PC</w:t>
      </w:r>
      <w:r>
        <w:rPr>
          <w:vertAlign w:val="superscript"/>
        </w:rPr>
        <w:t xml:space="preserve">2 </w:t>
      </w:r>
      <w:r>
        <w:t xml:space="preserve">:  </w:t>
      </w:r>
    </w:p>
    <w:p w14:paraId="120FEFC8" w14:textId="77777777" w:rsidR="00481474" w:rsidRDefault="00481474">
      <w:pPr>
        <w:pStyle w:val="IndexHeading"/>
      </w:pPr>
    </w:p>
    <w:p w14:paraId="086E7CAA"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Perl</w:t>
      </w:r>
    </w:p>
    <w:p w14:paraId="11B1314B"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compilePerl {:mainfile}</w:t>
      </w:r>
    </w:p>
    <w:p w14:paraId="55BCD22D"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OK</w:t>
      </w:r>
    </w:p>
    <w:p w14:paraId="47D7F093"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perl {:mainfile}</w:t>
      </w:r>
    </w:p>
    <w:p w14:paraId="42350447" w14:textId="77777777" w:rsidR="00481474" w:rsidRDefault="00481474">
      <w:pPr>
        <w:spacing w:before="240"/>
        <w:ind w:firstLine="720"/>
        <w:jc w:val="both"/>
      </w:pPr>
      <w:r>
        <w:t xml:space="preserve">This language definition will invoke the </w:t>
      </w:r>
      <w:r>
        <w:rPr>
          <w:rFonts w:ascii="Courier New" w:hAnsi="Courier New" w:cs="Courier New"/>
          <w:b/>
          <w:bCs/>
          <w:sz w:val="20"/>
        </w:rPr>
        <w:t xml:space="preserve">compilePerl </w:t>
      </w:r>
      <w:r>
        <w:t>script telling it to syntax-check the submitted program file, then if the file “OK” exists (which will only happen if the Perl syntax-check was successful) it will invoke the Perl interpreter to execute the submitted program.  Note that while this example is for Perl, other languages such as Bourne Shell (and other shells), Python, Ruby,  and ‘awk’ can also use  a similar solution.</w:t>
      </w:r>
    </w:p>
    <w:p w14:paraId="06F1FF93" w14:textId="0D39338C" w:rsidR="00481474" w:rsidRDefault="00481474">
      <w:pPr>
        <w:spacing w:before="240"/>
        <w:ind w:firstLine="720"/>
        <w:jc w:val="both"/>
      </w:pPr>
      <w:r>
        <w:t>The above example should provide some insight into the types of operations which the Contest Administrator can invoke from PC</w:t>
      </w:r>
      <w:del w:id="9857" w:author="John Clevenger [2]" w:date="2022-06-15T17:09:00Z">
        <w:r w:rsidDel="00591AA6">
          <w:rPr>
            <w:vertAlign w:val="superscript"/>
          </w:rPr>
          <w:delText xml:space="preserve">2 </w:delText>
        </w:r>
        <w:r w:rsidDel="00591AA6">
          <w:delText>.</w:delText>
        </w:r>
      </w:del>
      <w:ins w:id="9858" w:author="John Clevenger [2]" w:date="2022-06-15T17:09:00Z">
        <w:r w:rsidR="00591AA6">
          <w:rPr>
            <w:vertAlign w:val="superscript"/>
          </w:rPr>
          <w:t>2</w:t>
        </w:r>
        <w:r w:rsidR="00591AA6" w:rsidRPr="00591AA6">
          <w:rPr>
            <w:rPrChange w:id="9859" w:author="John Clevenger [2]" w:date="2022-06-15T17:09:00Z">
              <w:rPr>
                <w:vertAlign w:val="superscript"/>
              </w:rPr>
            </w:rPrChange>
          </w:rPr>
          <w:t>.</w:t>
        </w:r>
      </w:ins>
      <w:r>
        <w:t xml:space="preserve">  For example, it is possible to create a script file which is invoked for the “Program Execution Command” and does any desired operation, such as copying a data file into the </w:t>
      </w:r>
      <w:r>
        <w:rPr>
          <w:rFonts w:ascii="Courier New" w:hAnsi="Courier New" w:cs="Courier New"/>
          <w:b/>
          <w:bCs/>
          <w:sz w:val="20"/>
        </w:rPr>
        <w:t>execute</w:t>
      </w:r>
      <w:r>
        <w:t xml:space="preserve"> directory prior to running the intended program.  </w:t>
      </w:r>
      <w:del w:id="9860" w:author="John Clevenger [2]" w:date="2022-06-15T17:09:00Z">
        <w:r w:rsidDel="00591AA6">
          <w:delText>Basically</w:delText>
        </w:r>
      </w:del>
      <w:ins w:id="9861" w:author="John Clevenger [2]" w:date="2022-06-15T17:09:00Z">
        <w:r w:rsidR="00591AA6">
          <w:t>Basically,</w:t>
        </w:r>
      </w:ins>
      <w:r>
        <w:t xml:space="preserve"> any desired operation can be performed at either the “compile” or “execute” step, as long as one has a clear understanding of the PC</w:t>
      </w:r>
      <w:r>
        <w:rPr>
          <w:vertAlign w:val="superscript"/>
        </w:rPr>
        <w:t xml:space="preserve">2 </w:t>
      </w:r>
      <w:r>
        <w:t>language processing algorithm described above.   This organization of language processing gives a great deal of flexibility to the Contest Administrator.</w:t>
      </w:r>
    </w:p>
    <w:p w14:paraId="0CE64D79" w14:textId="77777777" w:rsidR="00481474" w:rsidRDefault="00481474">
      <w:pPr>
        <w:spacing w:before="240"/>
        <w:ind w:firstLine="720"/>
        <w:jc w:val="both"/>
      </w:pPr>
    </w:p>
    <w:p w14:paraId="7A36CEBB" w14:textId="77777777" w:rsidR="00481474" w:rsidRDefault="00481474">
      <w:pPr>
        <w:pStyle w:val="Index1"/>
      </w:pPr>
    </w:p>
    <w:p w14:paraId="23A5C97B" w14:textId="77777777" w:rsidR="00481474" w:rsidRDefault="00481474" w:rsidP="00E33FB1">
      <w:pPr>
        <w:pStyle w:val="Appendix"/>
      </w:pPr>
      <w:bookmarkStart w:id="9862" w:name="_Toc261788254"/>
      <w:bookmarkStart w:id="9863" w:name="_Toc274153646"/>
      <w:bookmarkStart w:id="9864" w:name="_Toc274153782"/>
      <w:bookmarkStart w:id="9865" w:name="_Toc274154109"/>
      <w:bookmarkStart w:id="9866" w:name="_Toc151504507"/>
      <w:r>
        <w:lastRenderedPageBreak/>
        <w:t xml:space="preserve">Appendix </w:t>
      </w:r>
      <w:r w:rsidR="0057696E">
        <w:t>G</w:t>
      </w:r>
      <w:r>
        <w:t xml:space="preserve"> –  </w:t>
      </w:r>
      <w:r w:rsidR="00AF19B0">
        <w:t xml:space="preserve">Using the </w:t>
      </w:r>
      <w:r>
        <w:t>PC</w:t>
      </w:r>
      <w:r>
        <w:rPr>
          <w:vertAlign w:val="superscript"/>
        </w:rPr>
        <w:t>2</w:t>
      </w:r>
      <w:r w:rsidR="006F31BF">
        <w:rPr>
          <w:vertAlign w:val="superscript"/>
        </w:rPr>
        <w:t xml:space="preserve"> </w:t>
      </w:r>
      <w:r w:rsidR="006F31BF">
        <w:t>API</w:t>
      </w:r>
      <w:bookmarkEnd w:id="9862"/>
      <w:bookmarkEnd w:id="9863"/>
      <w:bookmarkEnd w:id="9864"/>
      <w:bookmarkEnd w:id="9865"/>
      <w:bookmarkEnd w:id="9866"/>
      <w:r>
        <w:t xml:space="preserve"> </w:t>
      </w:r>
    </w:p>
    <w:p w14:paraId="2A2F3CBE" w14:textId="4AFDB184" w:rsidR="00481474" w:rsidRDefault="00481474">
      <w:pPr>
        <w:spacing w:before="120"/>
        <w:ind w:firstLine="720"/>
        <w:jc w:val="both"/>
      </w:pPr>
      <w:r>
        <w:t>While the client interfaces (Admin, Judge, Team, and Board) in PC</w:t>
      </w:r>
      <w:r>
        <w:rPr>
          <w:vertAlign w:val="superscript"/>
        </w:rPr>
        <w:t>2</w:t>
      </w:r>
      <w:r>
        <w:t xml:space="preserve"> are intended to be as general as possible, there may be situations where users would like a client to operate differently.  For example, a user may wish to create a scoreboard that uses a different scoring algorithm, or to create a different sort of contest system interface for Teams. To support </w:t>
      </w:r>
      <w:del w:id="9867" w:author="John Clevenger [2]" w:date="2022-06-15T17:09:00Z">
        <w:r w:rsidDel="00B416B6">
          <w:delText>this,  PC</w:delText>
        </w:r>
      </w:del>
      <w:ins w:id="9868" w:author="John Clevenger [2]" w:date="2022-06-15T17:09:00Z">
        <w:r w:rsidR="00B416B6">
          <w:t>this, PC</w:t>
        </w:r>
      </w:ins>
      <w:r>
        <w:rPr>
          <w:vertAlign w:val="superscript"/>
        </w:rPr>
        <w:t>2</w:t>
      </w:r>
      <w:r>
        <w:t xml:space="preserve"> provides a mechanism for users to create their own “custom clients” which interface with the rest of the PC</w:t>
      </w:r>
      <w:r>
        <w:rPr>
          <w:vertAlign w:val="superscript"/>
        </w:rPr>
        <w:t>2</w:t>
      </w:r>
      <w:r>
        <w:t xml:space="preserve"> system.  </w:t>
      </w:r>
    </w:p>
    <w:p w14:paraId="7139FC51" w14:textId="6AA7CBBA" w:rsidR="00BD2517" w:rsidRDefault="00DE3E43" w:rsidP="00BD2517">
      <w:pPr>
        <w:spacing w:before="120"/>
        <w:ind w:firstLine="720"/>
        <w:jc w:val="both"/>
      </w:pPr>
      <w:r>
        <w:t>The PC</w:t>
      </w:r>
      <w:r w:rsidRPr="00DE3E43">
        <w:rPr>
          <w:vertAlign w:val="superscript"/>
        </w:rPr>
        <w:t>2</w:t>
      </w:r>
      <w:r>
        <w:t xml:space="preserve"> API Java</w:t>
      </w:r>
      <w:del w:id="9869" w:author="John Clevenger [2]" w:date="2022-06-15T17:09:00Z">
        <w:r w:rsidDel="00B416B6">
          <w:delText xml:space="preserve"> </w:delText>
        </w:r>
      </w:del>
      <w:r>
        <w:t xml:space="preserve">doc is in the distribution under </w:t>
      </w:r>
      <w:r w:rsidRPr="00B416B6">
        <w:rPr>
          <w:rStyle w:val="CODE"/>
          <w:b/>
          <w:bCs/>
          <w:rPrChange w:id="9870" w:author="John Clevenger [2]" w:date="2022-06-15T17:09:00Z">
            <w:rPr>
              <w:rStyle w:val="CODE"/>
            </w:rPr>
          </w:rPrChange>
        </w:rPr>
        <w:t>doc/api/index.html</w:t>
      </w:r>
      <w:r w:rsidRPr="00BD2517">
        <w:rPr>
          <w:rStyle w:val="CODE"/>
        </w:rPr>
        <w:t>.</w:t>
      </w:r>
      <w:r>
        <w:t xml:space="preserve">  In the API Java </w:t>
      </w:r>
      <w:del w:id="9871" w:author="John Clevenger [2]" w:date="2022-06-15T17:09:00Z">
        <w:r w:rsidDel="00B416B6">
          <w:delText>doc  there</w:delText>
        </w:r>
      </w:del>
      <w:ins w:id="9872" w:author="John Clevenger [2]" w:date="2022-06-15T17:09:00Z">
        <w:r w:rsidR="00B416B6">
          <w:t>doc there</w:t>
        </w:r>
      </w:ins>
      <w:r>
        <w:t xml:space="preserve"> are code snippets which show how to use the API.   </w:t>
      </w:r>
    </w:p>
    <w:p w14:paraId="5891B193" w14:textId="4FB4126F" w:rsidR="00DE3E43" w:rsidRDefault="00DE3E43" w:rsidP="00DE3E43">
      <w:pPr>
        <w:spacing w:before="120"/>
        <w:ind w:firstLine="720"/>
        <w:jc w:val="both"/>
      </w:pPr>
      <w:r>
        <w:t xml:space="preserve">To use the </w:t>
      </w:r>
      <w:del w:id="9873" w:author="John Clevenger [2]" w:date="2022-06-15T17:10:00Z">
        <w:r w:rsidDel="00B416B6">
          <w:delText>API</w:delText>
        </w:r>
      </w:del>
      <w:ins w:id="9874" w:author="John Clevenger [2]" w:date="2022-06-15T17:10:00Z">
        <w:r w:rsidR="00B416B6">
          <w:t>API,</w:t>
        </w:r>
      </w:ins>
      <w:r>
        <w:t xml:space="preserve"> you must </w:t>
      </w:r>
      <w:r w:rsidR="00A749E5">
        <w:t xml:space="preserve">add </w:t>
      </w:r>
      <w:r>
        <w:t xml:space="preserve">the pc2.jar in the CLASSPATH (or build path).   </w:t>
      </w:r>
    </w:p>
    <w:p w14:paraId="685641DF" w14:textId="77777777" w:rsidR="00DE3E43" w:rsidRDefault="00DE3E43">
      <w:pPr>
        <w:spacing w:before="240"/>
        <w:ind w:firstLine="720"/>
        <w:jc w:val="both"/>
        <w:pPrChange w:id="9875" w:author="John Clevenger [2]" w:date="2022-06-15T17:10:00Z">
          <w:pPr>
            <w:spacing w:before="120"/>
            <w:jc w:val="both"/>
          </w:pPr>
        </w:pPrChange>
      </w:pPr>
      <w:r>
        <w:tab/>
        <w:t xml:space="preserve">Use the </w:t>
      </w:r>
      <w:r w:rsidRPr="00B416B6">
        <w:rPr>
          <w:rFonts w:ascii="Courier New" w:hAnsi="Courier New" w:cs="Courier New"/>
          <w:b/>
          <w:bCs/>
          <w:sz w:val="20"/>
          <w:rPrChange w:id="9876" w:author="John Clevenger [2]" w:date="2022-06-15T17:10:00Z">
            <w:rPr/>
          </w:rPrChange>
        </w:rPr>
        <w:t>ServerConnection</w:t>
      </w:r>
      <w:r>
        <w:t xml:space="preserve"> class to connect to the </w:t>
      </w:r>
      <w:r w:rsidRPr="007E2CDE">
        <w:t>PC</w:t>
      </w:r>
      <w:r w:rsidRPr="007E2CDE">
        <w:rPr>
          <w:vertAlign w:val="superscript"/>
        </w:rPr>
        <w:t>2</w:t>
      </w:r>
      <w:r w:rsidR="00F13D02">
        <w:t xml:space="preserve"> server.  </w:t>
      </w:r>
      <w:r>
        <w:t xml:space="preserve"> Here is the code snippet from the </w:t>
      </w:r>
      <w:r w:rsidRPr="00B416B6">
        <w:rPr>
          <w:rFonts w:ascii="Courier New" w:hAnsi="Courier New" w:cs="Courier New"/>
          <w:b/>
          <w:bCs/>
          <w:sz w:val="20"/>
          <w:rPrChange w:id="9877" w:author="John Clevenger [2]" w:date="2022-06-15T17:10:00Z">
            <w:rPr/>
          </w:rPrChange>
        </w:rPr>
        <w:t>ServerConnection</w:t>
      </w:r>
      <w:r>
        <w:t xml:space="preserve"> Java doc that shows how to connect to the server and access the contest data.</w:t>
      </w:r>
    </w:p>
    <w:p w14:paraId="5029F050" w14:textId="77777777" w:rsidR="00DE3E43" w:rsidRDefault="00DE3E43" w:rsidP="00DE3E43">
      <w:pPr>
        <w:spacing w:before="120"/>
        <w:jc w:val="both"/>
        <w:rPr>
          <w:rStyle w:val="CODE"/>
        </w:rPr>
      </w:pPr>
    </w:p>
    <w:p w14:paraId="73F500E8" w14:textId="77777777" w:rsidR="00DE3E43" w:rsidRPr="00DE3E43" w:rsidRDefault="00DE3E43" w:rsidP="00DE3E43">
      <w:pPr>
        <w:spacing w:before="120"/>
        <w:jc w:val="both"/>
        <w:rPr>
          <w:rStyle w:val="CODE"/>
        </w:rPr>
      </w:pPr>
      <w:r>
        <w:rPr>
          <w:rStyle w:val="CODE"/>
        </w:rPr>
        <w:t xml:space="preserve"> </w:t>
      </w:r>
      <w:r w:rsidRPr="00DE3E43">
        <w:rPr>
          <w:rStyle w:val="CODE"/>
        </w:rPr>
        <w:t>String login = "team4";</w:t>
      </w:r>
    </w:p>
    <w:p w14:paraId="1930A7F0" w14:textId="77777777" w:rsidR="00DE3E43" w:rsidRPr="00DE3E43" w:rsidRDefault="00DE3E43" w:rsidP="00DE3E43">
      <w:pPr>
        <w:spacing w:before="120"/>
        <w:jc w:val="both"/>
        <w:rPr>
          <w:rStyle w:val="CODE"/>
        </w:rPr>
      </w:pPr>
      <w:r w:rsidRPr="00DE3E43">
        <w:rPr>
          <w:rStyle w:val="CODE"/>
        </w:rPr>
        <w:t xml:space="preserve"> String password = "team4";</w:t>
      </w:r>
    </w:p>
    <w:p w14:paraId="7AA76C23" w14:textId="77777777" w:rsidR="00DE3E43" w:rsidRPr="00DE3E43" w:rsidRDefault="00DE3E43" w:rsidP="00DE3E43">
      <w:pPr>
        <w:spacing w:before="120"/>
        <w:jc w:val="both"/>
        <w:rPr>
          <w:rStyle w:val="CODE"/>
        </w:rPr>
      </w:pPr>
      <w:r w:rsidRPr="00DE3E43">
        <w:rPr>
          <w:rStyle w:val="CODE"/>
        </w:rPr>
        <w:t xml:space="preserve"> try {</w:t>
      </w:r>
    </w:p>
    <w:p w14:paraId="03EC85A3" w14:textId="77777777" w:rsidR="00DE3E43" w:rsidRPr="00DE3E43" w:rsidRDefault="00DE3E43" w:rsidP="00DE3E43">
      <w:pPr>
        <w:spacing w:before="120"/>
        <w:jc w:val="both"/>
        <w:rPr>
          <w:rStyle w:val="CODE"/>
        </w:rPr>
      </w:pPr>
      <w:r w:rsidRPr="00DE3E43">
        <w:rPr>
          <w:rStyle w:val="CODE"/>
        </w:rPr>
        <w:t xml:space="preserve">     ServerConnection serverConnection = new ServerConnection();</w:t>
      </w:r>
    </w:p>
    <w:p w14:paraId="23CF68B4" w14:textId="77777777" w:rsidR="00DE3E43" w:rsidRPr="00DE3E43" w:rsidRDefault="00DE3E43" w:rsidP="00DE3E43">
      <w:pPr>
        <w:spacing w:before="120"/>
        <w:jc w:val="both"/>
        <w:rPr>
          <w:rStyle w:val="CODE"/>
        </w:rPr>
      </w:pPr>
      <w:r w:rsidRPr="00DE3E43">
        <w:rPr>
          <w:rStyle w:val="CODE"/>
        </w:rPr>
        <w:t xml:space="preserve">     IContest contest = serverConnection.login(login, password);</w:t>
      </w:r>
    </w:p>
    <w:p w14:paraId="66F0747D" w14:textId="77777777" w:rsidR="00DE3E43" w:rsidRPr="00DE3E43" w:rsidRDefault="00DE3E43" w:rsidP="00DE3E43">
      <w:pPr>
        <w:spacing w:before="120"/>
        <w:jc w:val="both"/>
        <w:rPr>
          <w:rStyle w:val="CODE"/>
        </w:rPr>
      </w:pPr>
      <w:r w:rsidRPr="00DE3E43">
        <w:rPr>
          <w:rStyle w:val="CODE"/>
        </w:rPr>
        <w:t xml:space="preserve">     //... code here to invoke methods in "contest";</w:t>
      </w:r>
    </w:p>
    <w:p w14:paraId="31B1DAF8" w14:textId="77777777" w:rsidR="00DE3E43" w:rsidRPr="00DE3E43" w:rsidRDefault="00DE3E43" w:rsidP="00DE3E43">
      <w:pPr>
        <w:spacing w:before="120"/>
        <w:jc w:val="both"/>
        <w:rPr>
          <w:rStyle w:val="CODE"/>
        </w:rPr>
      </w:pPr>
      <w:r w:rsidRPr="00DE3E43">
        <w:rPr>
          <w:rStyle w:val="CODE"/>
        </w:rPr>
        <w:t xml:space="preserve">     serverConnection.logoff();</w:t>
      </w:r>
    </w:p>
    <w:p w14:paraId="0F2A23BA" w14:textId="77777777" w:rsidR="00DE3E43" w:rsidRPr="00DE3E43" w:rsidRDefault="00DE3E43" w:rsidP="00DE3E43">
      <w:pPr>
        <w:spacing w:before="120"/>
        <w:jc w:val="both"/>
        <w:rPr>
          <w:rStyle w:val="CODE"/>
        </w:rPr>
      </w:pPr>
      <w:r w:rsidRPr="00DE3E43">
        <w:rPr>
          <w:rStyle w:val="CODE"/>
        </w:rPr>
        <w:t xml:space="preserve"> } catch (LoginFailureException e) {</w:t>
      </w:r>
    </w:p>
    <w:p w14:paraId="5EA962EC" w14:textId="77777777" w:rsidR="00DE3E43" w:rsidRPr="00DE3E43" w:rsidRDefault="00DE3E43" w:rsidP="00DE3E43">
      <w:pPr>
        <w:spacing w:before="120"/>
        <w:jc w:val="both"/>
        <w:rPr>
          <w:rStyle w:val="CODE"/>
        </w:rPr>
      </w:pPr>
      <w:r w:rsidRPr="00DE3E43">
        <w:rPr>
          <w:rStyle w:val="CODE"/>
        </w:rPr>
        <w:t xml:space="preserve">     System.out.println("Could not login because " + e.getMessage());</w:t>
      </w:r>
    </w:p>
    <w:p w14:paraId="2344D519" w14:textId="77777777" w:rsidR="00DE3E43" w:rsidRPr="00DE3E43" w:rsidRDefault="00DE3E43" w:rsidP="00DE3E43">
      <w:pPr>
        <w:spacing w:before="120"/>
        <w:jc w:val="both"/>
        <w:rPr>
          <w:rFonts w:ascii="Courier New" w:hAnsi="Courier New" w:cs="Courier New"/>
          <w:sz w:val="20"/>
        </w:rPr>
      </w:pPr>
      <w:r w:rsidRPr="00DE3E43">
        <w:rPr>
          <w:rStyle w:val="CODE"/>
        </w:rPr>
        <w:t xml:space="preserve"> }</w:t>
      </w:r>
    </w:p>
    <w:p w14:paraId="22AFDFFF" w14:textId="77777777" w:rsidR="00DE3E43" w:rsidRDefault="00DE3E43">
      <w:pPr>
        <w:spacing w:before="120"/>
        <w:ind w:firstLine="720"/>
        <w:jc w:val="both"/>
      </w:pPr>
    </w:p>
    <w:p w14:paraId="50311127" w14:textId="77777777" w:rsidR="00DE3E43" w:rsidRDefault="00F13D02">
      <w:pPr>
        <w:spacing w:before="240"/>
        <w:ind w:firstLine="720"/>
        <w:jc w:val="both"/>
        <w:pPrChange w:id="9878" w:author="John Clevenger [2]" w:date="2022-06-15T17:10:00Z">
          <w:pPr>
            <w:spacing w:before="120"/>
            <w:ind w:firstLine="720"/>
            <w:jc w:val="both"/>
          </w:pPr>
        </w:pPrChange>
      </w:pPr>
      <w:r>
        <w:t xml:space="preserve">After a successful connection, the </w:t>
      </w:r>
      <w:r w:rsidRPr="00B416B6">
        <w:rPr>
          <w:rFonts w:ascii="Courier New" w:hAnsi="Courier New" w:cs="Courier New"/>
          <w:b/>
          <w:bCs/>
          <w:sz w:val="20"/>
          <w:rPrChange w:id="9879" w:author="John Clevenger [2]" w:date="2022-06-15T17:10:00Z">
            <w:rPr/>
          </w:rPrChange>
        </w:rPr>
        <w:t>IContest</w:t>
      </w:r>
      <w:r>
        <w:t xml:space="preserve"> instance can be used to access the contest data/information.  </w:t>
      </w:r>
    </w:p>
    <w:p w14:paraId="056BE501" w14:textId="77777777" w:rsidR="00BD2517" w:rsidRDefault="00BD2517">
      <w:pPr>
        <w:spacing w:before="120"/>
        <w:ind w:firstLine="720"/>
        <w:jc w:val="both"/>
      </w:pPr>
    </w:p>
    <w:p w14:paraId="173D170E" w14:textId="77777777" w:rsidR="00DE3E43" w:rsidRPr="00DE3E43" w:rsidRDefault="00DE3E43" w:rsidP="00DE3E43">
      <w:pPr>
        <w:spacing w:before="120"/>
        <w:jc w:val="both"/>
      </w:pPr>
    </w:p>
    <w:p w14:paraId="1DAA36B3" w14:textId="77777777" w:rsidR="00481474" w:rsidRDefault="00481474">
      <w:pPr>
        <w:spacing w:before="240" w:after="240"/>
        <w:ind w:firstLine="720"/>
        <w:jc w:val="both"/>
        <w:rPr>
          <w:rFonts w:ascii="Tahoma" w:hAnsi="Tahoma" w:cs="Tahoma"/>
          <w:b/>
          <w:bCs/>
          <w:sz w:val="20"/>
        </w:rPr>
      </w:pPr>
      <w:r>
        <w:rPr>
          <w:rFonts w:ascii="Tahoma" w:hAnsi="Tahoma" w:cs="Tahoma"/>
          <w:b/>
          <w:bCs/>
          <w:sz w:val="20"/>
        </w:rPr>
        <w:t xml:space="preserve">  </w:t>
      </w:r>
    </w:p>
    <w:p w14:paraId="260136DD" w14:textId="77777777" w:rsidR="003003A9" w:rsidRDefault="003003A9" w:rsidP="00E33FB1">
      <w:pPr>
        <w:pStyle w:val="Appendix"/>
      </w:pPr>
      <w:bookmarkStart w:id="9880" w:name="_Toc151504508"/>
      <w:r>
        <w:lastRenderedPageBreak/>
        <w:t>Appendix H – Troubleshooting / Getting Help</w:t>
      </w:r>
      <w:bookmarkEnd w:id="9880"/>
    </w:p>
    <w:p w14:paraId="17A27ADA" w14:textId="77777777" w:rsidR="003003A9" w:rsidRPr="0057696E" w:rsidRDefault="003003A9" w:rsidP="003003A9">
      <w:pPr>
        <w:spacing w:before="120" w:after="120"/>
        <w:jc w:val="both"/>
        <w:rPr>
          <w:b/>
        </w:rPr>
      </w:pPr>
      <w:r w:rsidRPr="0057696E">
        <w:rPr>
          <w:b/>
          <w:u w:val="single"/>
        </w:rPr>
        <w:t>Before getting help from the PC</w:t>
      </w:r>
      <w:r w:rsidRPr="0057696E">
        <w:rPr>
          <w:b/>
          <w:u w:val="single"/>
          <w:vertAlign w:val="superscript"/>
        </w:rPr>
        <w:t>2</w:t>
      </w:r>
      <w:r w:rsidRPr="0057696E">
        <w:rPr>
          <w:b/>
          <w:u w:val="single"/>
        </w:rPr>
        <w:t xml:space="preserve"> Team</w:t>
      </w:r>
    </w:p>
    <w:p w14:paraId="4F4FCA5F" w14:textId="39F534BF" w:rsidR="003003A9" w:rsidRPr="00AB7F6B" w:rsidRDefault="003003A9" w:rsidP="003003A9">
      <w:pPr>
        <w:spacing w:before="120" w:after="120"/>
        <w:jc w:val="both"/>
      </w:pPr>
      <w:r>
        <w:tab/>
        <w:t xml:space="preserve">There are </w:t>
      </w:r>
      <w:del w:id="9881" w:author="John Clevenger [2]" w:date="2022-06-15T17:10:00Z">
        <w:r w:rsidDel="006F368E">
          <w:delText>a number of</w:delText>
        </w:r>
      </w:del>
      <w:ins w:id="9882" w:author="John Clevenger [2]" w:date="2022-06-15T17:10:00Z">
        <w:r w:rsidR="006F368E">
          <w:t>several</w:t>
        </w:r>
      </w:ins>
      <w:r>
        <w:t xml:space="preserve"> documents and references that contain information about using PC</w:t>
      </w:r>
      <w:r w:rsidRPr="006F368E">
        <w:rPr>
          <w:vertAlign w:val="superscript"/>
          <w:rPrChange w:id="9883" w:author="John Clevenger [2]" w:date="2022-06-15T17:11:00Z">
            <w:rPr/>
          </w:rPrChange>
        </w:rPr>
        <w:t>2</w:t>
      </w:r>
      <w:r>
        <w:t>, take the time and search these references before sending an email to the PC</w:t>
      </w:r>
      <w:r w:rsidRPr="006F368E">
        <w:rPr>
          <w:vertAlign w:val="superscript"/>
          <w:rPrChange w:id="9884" w:author="John Clevenger [2]" w:date="2022-06-15T17:11:00Z">
            <w:rPr/>
          </w:rPrChange>
        </w:rPr>
        <w:t>2</w:t>
      </w:r>
      <w:r>
        <w:t xml:space="preserve"> team.</w:t>
      </w:r>
    </w:p>
    <w:p w14:paraId="43137BCC" w14:textId="761CF5E9" w:rsidR="003003A9" w:rsidRDefault="003003A9" w:rsidP="003003A9">
      <w:pPr>
        <w:numPr>
          <w:ilvl w:val="0"/>
          <w:numId w:val="10"/>
        </w:numPr>
        <w:spacing w:before="120" w:after="120"/>
        <w:jc w:val="both"/>
      </w:pPr>
      <w:r>
        <w:t xml:space="preserve">Search </w:t>
      </w:r>
      <w:ins w:id="9885" w:author="John Clevenger [2]" w:date="2022-06-21T12:12:00Z">
        <w:r w:rsidR="00C20EF8">
          <w:t>the PC2 Administrator’s Guide (</w:t>
        </w:r>
      </w:ins>
      <w:r>
        <w:t>this document</w:t>
      </w:r>
      <w:ins w:id="9886" w:author="John Clevenger [2]" w:date="2022-06-21T12:12:00Z">
        <w:r w:rsidR="00C20EF8">
          <w:t>)</w:t>
        </w:r>
      </w:ins>
      <w:r>
        <w:t xml:space="preserve"> for an answer</w:t>
      </w:r>
      <w:ins w:id="9887" w:author="John Clevenger [2]" w:date="2022-06-15T17:11:00Z">
        <w:r w:rsidR="006F368E">
          <w:t>.</w:t>
        </w:r>
      </w:ins>
    </w:p>
    <w:p w14:paraId="5D81206B" w14:textId="1763AD36" w:rsidR="003003A9" w:rsidRDefault="003003A9" w:rsidP="003003A9">
      <w:pPr>
        <w:numPr>
          <w:ilvl w:val="0"/>
          <w:numId w:val="10"/>
        </w:numPr>
        <w:spacing w:before="120" w:after="120"/>
        <w:jc w:val="both"/>
      </w:pPr>
      <w:r>
        <w:t>Search the PC</w:t>
      </w:r>
      <w:r w:rsidRPr="000037D5">
        <w:rPr>
          <w:vertAlign w:val="superscript"/>
        </w:rPr>
        <w:t>2</w:t>
      </w:r>
      <w:r>
        <w:t xml:space="preserve"> Wiki or use Google to search for answers</w:t>
      </w:r>
      <w:ins w:id="9888" w:author="John Clevenger [2]" w:date="2022-06-15T17:11:00Z">
        <w:r w:rsidR="006F368E">
          <w:t>:</w:t>
        </w:r>
      </w:ins>
    </w:p>
    <w:p w14:paraId="3DC58482" w14:textId="65062FBA" w:rsidR="003003A9" w:rsidRPr="006F368E" w:rsidRDefault="006F368E">
      <w:pPr>
        <w:spacing w:before="120" w:after="120"/>
        <w:ind w:left="360"/>
        <w:jc w:val="both"/>
        <w:pPrChange w:id="9889" w:author="John Clevenger [2]" w:date="2022-06-15T17:12:00Z">
          <w:pPr>
            <w:spacing w:before="120" w:after="120"/>
            <w:ind w:left="1080"/>
            <w:jc w:val="both"/>
          </w:pPr>
        </w:pPrChange>
      </w:pPr>
      <w:ins w:id="9890" w:author="John Clevenger [2]" w:date="2022-06-15T17:12:00Z">
        <w:r w:rsidRPr="006F368E">
          <w:fldChar w:fldCharType="begin"/>
        </w:r>
        <w:r w:rsidRPr="006F368E">
          <w:instrText xml:space="preserve"> HYPERLINK " </w:instrText>
        </w:r>
        <w:r w:rsidRPr="006F368E">
          <w:tab/>
        </w:r>
        <w:r w:rsidRPr="006F368E">
          <w:tab/>
        </w:r>
        <w:r w:rsidRPr="006F368E">
          <w:rPr>
            <w:rPrChange w:id="9891" w:author="John Clevenger [2]" w:date="2022-06-15T17:12:00Z">
              <w:rPr>
                <w:rStyle w:val="Hyperlink"/>
              </w:rPr>
            </w:rPrChange>
          </w:rPr>
          <w:instrText>https://github.com/pc2ccs/pc2v9/wiki</w:instrText>
        </w:r>
        <w:r w:rsidRPr="006F368E">
          <w:instrText xml:space="preserve">" </w:instrText>
        </w:r>
        <w:r w:rsidRPr="006F368E">
          <w:fldChar w:fldCharType="separate"/>
        </w:r>
        <w:r w:rsidRPr="006F368E">
          <w:rPr>
            <w:rStyle w:val="Hyperlink"/>
            <w:u w:val="none"/>
            <w:rPrChange w:id="9892" w:author="John Clevenger [2]" w:date="2022-06-15T17:12:00Z">
              <w:rPr>
                <w:rStyle w:val="Hyperlink"/>
              </w:rPr>
            </w:rPrChange>
          </w:rPr>
          <w:t xml:space="preserve"> </w:t>
        </w:r>
        <w:r w:rsidRPr="006F368E">
          <w:rPr>
            <w:rStyle w:val="Hyperlink"/>
            <w:u w:val="none"/>
            <w:rPrChange w:id="9893" w:author="John Clevenger [2]" w:date="2022-06-15T17:12:00Z">
              <w:rPr>
                <w:rStyle w:val="Hyperlink"/>
              </w:rPr>
            </w:rPrChange>
          </w:rPr>
          <w:tab/>
        </w:r>
        <w:r w:rsidRPr="006F368E">
          <w:rPr>
            <w:rStyle w:val="Hyperlink"/>
            <w:u w:val="none"/>
            <w:rPrChange w:id="9894" w:author="John Clevenger [2]" w:date="2022-06-15T17:12:00Z">
              <w:rPr>
                <w:rStyle w:val="Hyperlink"/>
              </w:rPr>
            </w:rPrChange>
          </w:rPr>
          <w:tab/>
          <w:t>https://github.com/pc2ccs/pc2v9/wiki</w:t>
        </w:r>
      </w:ins>
      <w:del w:id="9895" w:author="John Clevenger [2]" w:date="2022-06-15T17:12:00Z">
        <w:r w:rsidRPr="006F368E" w:rsidDel="006F368E">
          <w:rPr>
            <w:rStyle w:val="Hyperlink"/>
            <w:u w:val="none"/>
            <w:rPrChange w:id="9896" w:author="John Clevenger [2]" w:date="2022-06-15T17:12:00Z">
              <w:rPr>
                <w:rStyle w:val="Hyperlink"/>
              </w:rPr>
            </w:rPrChange>
          </w:rPr>
          <w:delText>http://pc2.ecs.csus.edu/wiki/Main_Page</w:delText>
        </w:r>
      </w:del>
      <w:ins w:id="9897" w:author="John Clevenger [2]" w:date="2022-06-15T17:12:00Z">
        <w:r w:rsidRPr="006F368E">
          <w:fldChar w:fldCharType="end"/>
        </w:r>
      </w:ins>
    </w:p>
    <w:p w14:paraId="5D794EAF" w14:textId="76C52C22" w:rsidR="003003A9" w:rsidDel="007B26E2" w:rsidRDefault="003003A9" w:rsidP="003003A9">
      <w:pPr>
        <w:numPr>
          <w:ilvl w:val="0"/>
          <w:numId w:val="10"/>
        </w:numPr>
        <w:spacing w:before="120" w:after="120"/>
        <w:jc w:val="both"/>
        <w:rPr>
          <w:del w:id="9898" w:author="John Clevenger [2]" w:date="2022-06-21T12:14:00Z"/>
        </w:rPr>
      </w:pPr>
      <w:del w:id="9899" w:author="John Clevenger [2]" w:date="2022-06-21T12:14:00Z">
        <w:r w:rsidDel="007B26E2">
          <w:delText>Search the on-line FAQ</w:delText>
        </w:r>
      </w:del>
    </w:p>
    <w:p w14:paraId="11CC7927" w14:textId="42F2C6FA" w:rsidR="003003A9" w:rsidRPr="004C516D" w:rsidDel="007B26E2" w:rsidRDefault="003003A9">
      <w:pPr>
        <w:spacing w:before="120" w:after="120"/>
        <w:ind w:left="1080" w:firstLine="360"/>
        <w:jc w:val="both"/>
        <w:rPr>
          <w:del w:id="9900" w:author="John Clevenger [2]" w:date="2022-06-21T12:14:00Z"/>
        </w:rPr>
        <w:pPrChange w:id="9901" w:author="John Clevenger [2]" w:date="2022-06-15T17:12:00Z">
          <w:pPr>
            <w:spacing w:before="120" w:after="120"/>
            <w:ind w:left="1080"/>
            <w:jc w:val="both"/>
          </w:pPr>
        </w:pPrChange>
      </w:pPr>
    </w:p>
    <w:p w14:paraId="6C507E05" w14:textId="4362F13D" w:rsidR="003003A9" w:rsidRDefault="003003A9" w:rsidP="003003A9">
      <w:pPr>
        <w:numPr>
          <w:ilvl w:val="0"/>
          <w:numId w:val="10"/>
        </w:numPr>
        <w:spacing w:before="120" w:after="120"/>
        <w:jc w:val="both"/>
      </w:pPr>
      <w:r>
        <w:t>Search PC</w:t>
      </w:r>
      <w:r w:rsidRPr="000037D5">
        <w:rPr>
          <w:vertAlign w:val="superscript"/>
        </w:rPr>
        <w:t>2</w:t>
      </w:r>
      <w:r>
        <w:t xml:space="preserve"> </w:t>
      </w:r>
      <w:del w:id="9902" w:author="John Clevenger [2]" w:date="2022-06-15T17:13:00Z">
        <w:r w:rsidDel="006F368E">
          <w:delText xml:space="preserve">Bugzilla </w:delText>
        </w:r>
      </w:del>
      <w:ins w:id="9903" w:author="John Clevenger [2]" w:date="2022-06-15T17:13:00Z">
        <w:r w:rsidR="006F368E">
          <w:t xml:space="preserve">Issue Tracker: </w:t>
        </w:r>
      </w:ins>
    </w:p>
    <w:p w14:paraId="66FF7023" w14:textId="5BE32ED7" w:rsidR="003003A9" w:rsidRDefault="00310430">
      <w:pPr>
        <w:spacing w:before="120" w:after="120"/>
        <w:ind w:left="720" w:firstLine="720"/>
        <w:jc w:val="both"/>
        <w:pPrChange w:id="9904" w:author="John Clevenger [2]" w:date="2022-06-15T17:13:00Z">
          <w:pPr>
            <w:pStyle w:val="ListParagraph"/>
            <w:numPr>
              <w:numId w:val="10"/>
            </w:numPr>
            <w:tabs>
              <w:tab w:val="num" w:pos="1080"/>
            </w:tabs>
            <w:spacing w:before="120" w:after="120"/>
            <w:ind w:left="1080" w:hanging="720"/>
            <w:jc w:val="both"/>
          </w:pPr>
        </w:pPrChange>
      </w:pPr>
      <w:ins w:id="9905" w:author="John Clevenger [2]" w:date="2022-06-15T17:14:00Z">
        <w:r>
          <w:fldChar w:fldCharType="begin"/>
        </w:r>
        <w:r>
          <w:instrText xml:space="preserve"> HYPERLINK "</w:instrText>
        </w:r>
      </w:ins>
      <w:ins w:id="9906" w:author="John Clevenger [2]" w:date="2022-06-15T17:13:00Z">
        <w:r w:rsidRPr="00310430">
          <w:rPr>
            <w:rPrChange w:id="9907" w:author="John Clevenger [2]" w:date="2022-06-15T17:14:00Z">
              <w:rPr>
                <w:rStyle w:val="Hyperlink"/>
              </w:rPr>
            </w:rPrChange>
          </w:rPr>
          <w:instrText>https://github.com/pc2ccs/pc2v9/issues</w:instrText>
        </w:r>
      </w:ins>
      <w:ins w:id="9908" w:author="John Clevenger [2]" w:date="2022-06-15T17:14:00Z">
        <w:r>
          <w:instrText xml:space="preserve">" </w:instrText>
        </w:r>
        <w:r>
          <w:fldChar w:fldCharType="separate"/>
        </w:r>
      </w:ins>
      <w:ins w:id="9909" w:author="John Clevenger [2]" w:date="2022-06-15T17:13:00Z">
        <w:r w:rsidRPr="00310430">
          <w:rPr>
            <w:rStyle w:val="Hyperlink"/>
          </w:rPr>
          <w:t>https://github.com/pc2ccs/pc2v9/issues</w:t>
        </w:r>
      </w:ins>
      <w:del w:id="9910" w:author="John Clevenger [2]" w:date="2022-06-15T17:13:00Z">
        <w:r w:rsidRPr="00310430" w:rsidDel="00310430">
          <w:rPr>
            <w:rStyle w:val="Hyperlink"/>
          </w:rPr>
          <w:delText>http://pc2.ecs.csus.edu/</w:delText>
        </w:r>
      </w:del>
      <w:del w:id="9911" w:author="John Clevenger [2]" w:date="2022-06-15T17:14:00Z">
        <w:r w:rsidRPr="00310430" w:rsidDel="00310430">
          <w:rPr>
            <w:rStyle w:val="Hyperlink"/>
          </w:rPr>
          <w:delText>bugzilla/</w:delText>
        </w:r>
      </w:del>
      <w:ins w:id="9912" w:author="John Clevenger [2]" w:date="2022-06-15T17:14:00Z">
        <w:r>
          <w:fldChar w:fldCharType="end"/>
        </w:r>
      </w:ins>
    </w:p>
    <w:p w14:paraId="021146F9" w14:textId="77777777" w:rsidR="00310430" w:rsidRDefault="00310430" w:rsidP="003003A9">
      <w:pPr>
        <w:spacing w:before="120" w:after="120"/>
        <w:jc w:val="both"/>
        <w:rPr>
          <w:ins w:id="9913" w:author="John Clevenger [2]" w:date="2022-06-15T17:14:00Z"/>
          <w:b/>
          <w:u w:val="single"/>
        </w:rPr>
      </w:pPr>
    </w:p>
    <w:p w14:paraId="707DE553" w14:textId="57B6275F" w:rsidR="003003A9" w:rsidRPr="0057696E" w:rsidRDefault="003003A9" w:rsidP="003003A9">
      <w:pPr>
        <w:spacing w:before="120" w:after="120"/>
        <w:jc w:val="both"/>
        <w:rPr>
          <w:b/>
          <w:u w:val="single"/>
        </w:rPr>
      </w:pPr>
      <w:r w:rsidRPr="0057696E">
        <w:rPr>
          <w:b/>
          <w:u w:val="single"/>
        </w:rPr>
        <w:t>Getting help from the PC</w:t>
      </w:r>
      <w:r w:rsidRPr="0057696E">
        <w:rPr>
          <w:b/>
          <w:u w:val="single"/>
          <w:vertAlign w:val="superscript"/>
        </w:rPr>
        <w:t>2</w:t>
      </w:r>
      <w:r w:rsidRPr="0057696E">
        <w:rPr>
          <w:b/>
          <w:u w:val="single"/>
        </w:rPr>
        <w:t xml:space="preserve"> Team</w:t>
      </w:r>
    </w:p>
    <w:p w14:paraId="28D38F99" w14:textId="33A8EC41" w:rsidR="003003A9" w:rsidRDefault="003003A9" w:rsidP="003003A9">
      <w:pPr>
        <w:spacing w:before="120" w:after="120"/>
        <w:jc w:val="both"/>
      </w:pPr>
      <w:r>
        <w:tab/>
        <w:t xml:space="preserve">If you </w:t>
      </w:r>
      <w:del w:id="9914" w:author="John Clevenger [2]" w:date="2022-06-15T17:14:00Z">
        <w:r w:rsidDel="00310430">
          <w:delText>can not</w:delText>
        </w:r>
      </w:del>
      <w:ins w:id="9915" w:author="John Clevenger [2]" w:date="2022-06-15T17:14:00Z">
        <w:r w:rsidR="00310430">
          <w:t>cannot</w:t>
        </w:r>
      </w:ins>
      <w:r>
        <w:t xml:space="preserve"> find an answer to your question, send the PC</w:t>
      </w:r>
      <w:r w:rsidRPr="000037D5">
        <w:rPr>
          <w:vertAlign w:val="superscript"/>
        </w:rPr>
        <w:t>2</w:t>
      </w:r>
      <w:r>
        <w:t xml:space="preserve"> team an email at </w:t>
      </w:r>
      <w:hyperlink r:id="rId96" w:history="1">
        <w:r w:rsidRPr="00860061">
          <w:rPr>
            <w:rStyle w:val="Hyperlink"/>
          </w:rPr>
          <w:t>pc2@ecs.csus.edu</w:t>
        </w:r>
      </w:hyperlink>
      <w:r>
        <w:t>.</w:t>
      </w:r>
    </w:p>
    <w:p w14:paraId="5738B088" w14:textId="60CC33A3" w:rsidR="003003A9" w:rsidRDefault="003003A9" w:rsidP="003003A9">
      <w:pPr>
        <w:spacing w:before="120" w:after="120"/>
        <w:jc w:val="both"/>
        <w:rPr>
          <w:ins w:id="9916" w:author="John Clevenger [2]" w:date="2022-06-15T13:21:00Z"/>
        </w:rPr>
      </w:pPr>
      <w:r>
        <w:tab/>
        <w:t>If you have attempted to use the PC</w:t>
      </w:r>
      <w:r w:rsidRPr="000037D5">
        <w:rPr>
          <w:vertAlign w:val="superscript"/>
        </w:rPr>
        <w:t>2</w:t>
      </w:r>
      <w:r>
        <w:t xml:space="preserve"> system and are having a problem, please </w:t>
      </w:r>
      <w:del w:id="9917" w:author="John Clevenger [2]" w:date="2022-06-15T17:14:00Z">
        <w:r w:rsidDel="00310430">
          <w:delText>email us</w:delText>
        </w:r>
      </w:del>
      <w:ins w:id="9918" w:author="John Clevenger [2]" w:date="2022-06-15T17:14:00Z">
        <w:r w:rsidR="00310430">
          <w:t>include</w:t>
        </w:r>
      </w:ins>
      <w:r>
        <w:t xml:space="preserve"> a </w:t>
      </w:r>
      <w:ins w:id="9919" w:author="John Clevenger [2]" w:date="2022-06-15T17:15:00Z">
        <w:r w:rsidR="00310430">
          <w:t>“</w:t>
        </w:r>
      </w:ins>
      <w:r w:rsidRPr="000037D5">
        <w:rPr>
          <w:b/>
        </w:rPr>
        <w:t>pc2zip</w:t>
      </w:r>
      <w:ins w:id="9920" w:author="John Clevenger [2]" w:date="2022-06-15T17:15:00Z">
        <w:r w:rsidR="00310430">
          <w:rPr>
            <w:b/>
          </w:rPr>
          <w:t>”</w:t>
        </w:r>
      </w:ins>
      <w:r>
        <w:t xml:space="preserve"> file</w:t>
      </w:r>
      <w:ins w:id="9921" w:author="John Clevenger [2]" w:date="2022-06-15T17:14:00Z">
        <w:r w:rsidR="00310430">
          <w:t xml:space="preserve"> with your email</w:t>
        </w:r>
      </w:ins>
      <w:r>
        <w:t xml:space="preserve">.   This file is created by using the </w:t>
      </w:r>
      <w:r w:rsidRPr="000037D5">
        <w:rPr>
          <w:b/>
        </w:rPr>
        <w:t>pc2zip</w:t>
      </w:r>
      <w:r>
        <w:t xml:space="preserve"> script to create a special </w:t>
      </w:r>
      <w:r w:rsidRPr="00310430">
        <w:rPr>
          <w:b/>
          <w:bCs/>
          <w:rPrChange w:id="9922" w:author="John Clevenger [2]" w:date="2022-06-15T17:14:00Z">
            <w:rPr/>
          </w:rPrChange>
        </w:rPr>
        <w:t>.zip</w:t>
      </w:r>
      <w:r>
        <w:t xml:space="preserve"> file in the archive directory.</w:t>
      </w:r>
    </w:p>
    <w:p w14:paraId="154F4ACE" w14:textId="412A11A7" w:rsidR="00FE65EB" w:rsidRDefault="00FE65EB" w:rsidP="003003A9">
      <w:pPr>
        <w:spacing w:before="120" w:after="120"/>
        <w:jc w:val="both"/>
      </w:pPr>
      <w:ins w:id="9923" w:author="John Clevenger [2]" w:date="2022-06-15T13:21:00Z">
        <w:r>
          <w:tab/>
          <w:t>If you are using the Web Team Interface (WTI), pleas</w:t>
        </w:r>
      </w:ins>
      <w:ins w:id="9924" w:author="John Clevenger [2]" w:date="2022-06-15T13:26:00Z">
        <w:r w:rsidR="00BA28F8">
          <w:t>e</w:t>
        </w:r>
      </w:ins>
      <w:ins w:id="9925" w:author="John Clevenger [2]" w:date="2022-06-15T13:21:00Z">
        <w:r>
          <w:t xml:space="preserve"> also </w:t>
        </w:r>
      </w:ins>
      <w:ins w:id="9926" w:author="John Clevenger [2]" w:date="2022-06-15T17:15:00Z">
        <w:r w:rsidR="00310430">
          <w:t>include</w:t>
        </w:r>
      </w:ins>
      <w:ins w:id="9927" w:author="John Clevenger [2]" w:date="2022-06-15T13:21:00Z">
        <w:r>
          <w:t xml:space="preserve"> a “</w:t>
        </w:r>
        <w:r w:rsidRPr="00FE65EB">
          <w:rPr>
            <w:b/>
            <w:rPrChange w:id="9928" w:author="John Clevenger [2]" w:date="2022-06-15T13:22:00Z">
              <w:rPr/>
            </w:rPrChange>
          </w:rPr>
          <w:t>wtizip</w:t>
        </w:r>
        <w:r>
          <w:t>” file</w:t>
        </w:r>
      </w:ins>
      <w:ins w:id="9929" w:author="John Clevenger [2]" w:date="2022-06-15T17:15:00Z">
        <w:r w:rsidR="00310430">
          <w:t xml:space="preserve"> in your email.  This file </w:t>
        </w:r>
      </w:ins>
      <w:ins w:id="9930" w:author="John Clevenger [2]" w:date="2022-06-15T13:22:00Z">
        <w:r>
          <w:t xml:space="preserve">is created by typing the </w:t>
        </w:r>
      </w:ins>
      <w:ins w:id="9931" w:author="John Clevenger [2]" w:date="2022-06-15T13:26:00Z">
        <w:r w:rsidR="00BA28F8">
          <w:t xml:space="preserve">command </w:t>
        </w:r>
      </w:ins>
      <w:ins w:id="9932" w:author="John Clevenger [2]" w:date="2022-06-15T13:22:00Z">
        <w:r w:rsidRPr="00FE65EB">
          <w:rPr>
            <w:b/>
            <w:rPrChange w:id="9933" w:author="John Clevenger [2]" w:date="2022-06-15T13:22:00Z">
              <w:rPr/>
            </w:rPrChange>
          </w:rPr>
          <w:t>wtizip</w:t>
        </w:r>
        <w:r>
          <w:t xml:space="preserve"> in the folder where the WTI module was started.</w:t>
        </w:r>
      </w:ins>
    </w:p>
    <w:p w14:paraId="34D923FA" w14:textId="77777777" w:rsidR="001B5938" w:rsidRDefault="001B5938" w:rsidP="00244DE6">
      <w:pPr>
        <w:spacing w:before="120" w:after="120"/>
        <w:jc w:val="both"/>
      </w:pPr>
    </w:p>
    <w:p w14:paraId="09460E1B" w14:textId="77777777" w:rsidR="003441D9" w:rsidRDefault="00BD2517" w:rsidP="00E33FB1">
      <w:pPr>
        <w:pStyle w:val="Appendix"/>
      </w:pPr>
      <w:bookmarkStart w:id="9934" w:name="_Toc261788256"/>
      <w:bookmarkStart w:id="9935" w:name="_Toc274153648"/>
      <w:bookmarkStart w:id="9936" w:name="_Toc274153784"/>
      <w:bookmarkStart w:id="9937" w:name="_Toc274154111"/>
      <w:bookmarkStart w:id="9938" w:name="_Toc151504509"/>
      <w:r>
        <w:lastRenderedPageBreak/>
        <w:t xml:space="preserve">Appendix </w:t>
      </w:r>
      <w:r w:rsidR="0057696E">
        <w:t>I</w:t>
      </w:r>
      <w:r w:rsidR="003441D9">
        <w:t xml:space="preserve">  –  </w:t>
      </w:r>
      <w:r w:rsidR="0036385C" w:rsidRPr="0036385C">
        <w:t>PC</w:t>
      </w:r>
      <w:r w:rsidR="0036385C" w:rsidRPr="0036385C">
        <w:rPr>
          <w:vertAlign w:val="superscript"/>
        </w:rPr>
        <w:t>2</w:t>
      </w:r>
      <w:r w:rsidR="0036385C" w:rsidRPr="0036385C">
        <w:t xml:space="preserve"> Distribution Contents</w:t>
      </w:r>
      <w:bookmarkEnd w:id="9934"/>
      <w:bookmarkEnd w:id="9935"/>
      <w:bookmarkEnd w:id="9936"/>
      <w:bookmarkEnd w:id="9937"/>
      <w:bookmarkEnd w:id="9938"/>
      <w:r w:rsidR="0036385C" w:rsidRPr="0036385C">
        <w:t xml:space="preserve"> </w:t>
      </w:r>
    </w:p>
    <w:p w14:paraId="5F97E4F1" w14:textId="77777777" w:rsidR="003441D9" w:rsidRDefault="003441D9" w:rsidP="00F05134">
      <w:pPr>
        <w:pStyle w:val="Normal-Justified"/>
      </w:pPr>
      <w:r>
        <w:t xml:space="preserve">This </w:t>
      </w:r>
      <w:r w:rsidR="00AE35DB">
        <w:t>following tables describe</w:t>
      </w:r>
      <w:r w:rsidR="0036385C">
        <w:t xml:space="preserve"> the contents of a</w:t>
      </w:r>
      <w:r w:rsidR="00C65834">
        <w:t xml:space="preserve"> </w:t>
      </w:r>
      <w:r w:rsidR="00C65834" w:rsidRPr="00424899">
        <w:t>PC</w:t>
      </w:r>
      <w:r w:rsidR="00C65834" w:rsidRPr="00424899">
        <w:rPr>
          <w:vertAlign w:val="superscript"/>
        </w:rPr>
        <w:t>2</w:t>
      </w:r>
      <w:r w:rsidR="00C65834">
        <w:t xml:space="preserve"> </w:t>
      </w:r>
      <w:r w:rsidR="004279E4">
        <w:t>software distribution</w:t>
      </w:r>
      <w:r w:rsidR="00AE35DB">
        <w:t>.</w:t>
      </w:r>
      <w:r w:rsidR="00C65834">
        <w:t xml:space="preserve">   Each distribution contains a single (base) directory which contains these directories and files.</w:t>
      </w:r>
    </w:p>
    <w:p w14:paraId="6136E829" w14:textId="77777777" w:rsidR="00C65834" w:rsidRDefault="00C65834" w:rsidP="00F05134">
      <w:pPr>
        <w:pStyle w:val="Normal-Justified"/>
      </w:pPr>
      <w:r>
        <w:t>Directories</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9939" w:author="John Clevenger [2]" w:date="2022-06-15T13:23:00Z">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340"/>
        <w:gridCol w:w="5445"/>
        <w:tblGridChange w:id="9940">
          <w:tblGrid>
            <w:gridCol w:w="2340"/>
            <w:gridCol w:w="4770"/>
          </w:tblGrid>
        </w:tblGridChange>
      </w:tblGrid>
      <w:tr w:rsidR="004279E4" w:rsidRPr="004279E4" w14:paraId="5109A26A" w14:textId="77777777" w:rsidTr="00FE65EB">
        <w:tc>
          <w:tcPr>
            <w:tcW w:w="2340" w:type="dxa"/>
            <w:tcPrChange w:id="9941" w:author="John Clevenger [2]" w:date="2022-06-15T13:23:00Z">
              <w:tcPr>
                <w:tcW w:w="2340" w:type="dxa"/>
              </w:tcPr>
            </w:tcPrChange>
          </w:tcPr>
          <w:p w14:paraId="12755B58" w14:textId="77777777" w:rsidR="004279E4" w:rsidRPr="004279E4" w:rsidRDefault="00C65834" w:rsidP="004279E4">
            <w:r>
              <w:t>Directory Name</w:t>
            </w:r>
          </w:p>
        </w:tc>
        <w:tc>
          <w:tcPr>
            <w:tcW w:w="5445" w:type="dxa"/>
            <w:tcPrChange w:id="9942" w:author="John Clevenger [2]" w:date="2022-06-15T13:23:00Z">
              <w:tcPr>
                <w:tcW w:w="4770" w:type="dxa"/>
              </w:tcPr>
            </w:tcPrChange>
          </w:tcPr>
          <w:p w14:paraId="3B3DE868" w14:textId="77777777" w:rsidR="004279E4" w:rsidRPr="004279E4" w:rsidRDefault="00C65834" w:rsidP="004279E4">
            <w:r>
              <w:t>Contains</w:t>
            </w:r>
          </w:p>
        </w:tc>
      </w:tr>
      <w:tr w:rsidR="004279E4" w:rsidRPr="004279E4" w14:paraId="29826079" w14:textId="77777777" w:rsidTr="00FE65EB">
        <w:tc>
          <w:tcPr>
            <w:tcW w:w="2340" w:type="dxa"/>
            <w:tcPrChange w:id="9943" w:author="John Clevenger [2]" w:date="2022-06-15T13:23:00Z">
              <w:tcPr>
                <w:tcW w:w="2340" w:type="dxa"/>
              </w:tcPr>
            </w:tcPrChange>
          </w:tcPr>
          <w:p w14:paraId="79A8A508" w14:textId="77777777" w:rsidR="004279E4" w:rsidRPr="004279E4" w:rsidRDefault="004279E4" w:rsidP="004279E4">
            <w:r w:rsidRPr="004279E4">
              <w:t>bin</w:t>
            </w:r>
          </w:p>
        </w:tc>
        <w:tc>
          <w:tcPr>
            <w:tcW w:w="5445" w:type="dxa"/>
            <w:tcPrChange w:id="9944" w:author="John Clevenger [2]" w:date="2022-06-15T13:23:00Z">
              <w:tcPr>
                <w:tcW w:w="4770" w:type="dxa"/>
              </w:tcPr>
            </w:tcPrChange>
          </w:tcPr>
          <w:p w14:paraId="55D00CA8" w14:textId="77777777" w:rsidR="004279E4" w:rsidRPr="004279E4" w:rsidRDefault="00C65834" w:rsidP="004279E4">
            <w:r>
              <w:t xml:space="preserve">scripts to start </w:t>
            </w:r>
            <w:r w:rsidRPr="00424899">
              <w:t>PC</w:t>
            </w:r>
            <w:r w:rsidRPr="001F63C4">
              <w:rPr>
                <w:vertAlign w:val="superscript"/>
              </w:rPr>
              <w:t>2</w:t>
            </w:r>
            <w:r>
              <w:t xml:space="preserve"> modules</w:t>
            </w:r>
          </w:p>
        </w:tc>
      </w:tr>
      <w:tr w:rsidR="004279E4" w:rsidRPr="004279E4" w14:paraId="0B3A5B78" w14:textId="77777777" w:rsidTr="00FE65EB">
        <w:tc>
          <w:tcPr>
            <w:tcW w:w="2340" w:type="dxa"/>
            <w:tcPrChange w:id="9945" w:author="John Clevenger [2]" w:date="2022-06-15T13:23:00Z">
              <w:tcPr>
                <w:tcW w:w="2340" w:type="dxa"/>
              </w:tcPr>
            </w:tcPrChange>
          </w:tcPr>
          <w:p w14:paraId="09BBDAD3" w14:textId="77777777" w:rsidR="004279E4" w:rsidRPr="004279E4" w:rsidRDefault="004279E4" w:rsidP="004279E4">
            <w:r w:rsidRPr="004279E4">
              <w:t>data</w:t>
            </w:r>
          </w:p>
        </w:tc>
        <w:tc>
          <w:tcPr>
            <w:tcW w:w="5445" w:type="dxa"/>
            <w:tcPrChange w:id="9946" w:author="John Clevenger [2]" w:date="2022-06-15T13:23:00Z">
              <w:tcPr>
                <w:tcW w:w="4770" w:type="dxa"/>
              </w:tcPr>
            </w:tcPrChange>
          </w:tcPr>
          <w:p w14:paraId="06C69477" w14:textId="77777777" w:rsidR="004279E4" w:rsidRPr="004279E4" w:rsidRDefault="003003A9" w:rsidP="004279E4">
            <w:r>
              <w:t>XSL</w:t>
            </w:r>
            <w:r w:rsidR="00F13D02">
              <w:t xml:space="preserve"> Stylesheets and other </w:t>
            </w:r>
            <w:r w:rsidR="00F603C6">
              <w:t>data files</w:t>
            </w:r>
          </w:p>
        </w:tc>
      </w:tr>
      <w:tr w:rsidR="004279E4" w:rsidRPr="004279E4" w14:paraId="5926DB14" w14:textId="77777777" w:rsidTr="00FE65EB">
        <w:tc>
          <w:tcPr>
            <w:tcW w:w="2340" w:type="dxa"/>
            <w:tcPrChange w:id="9947" w:author="John Clevenger [2]" w:date="2022-06-15T13:23:00Z">
              <w:tcPr>
                <w:tcW w:w="2340" w:type="dxa"/>
              </w:tcPr>
            </w:tcPrChange>
          </w:tcPr>
          <w:p w14:paraId="58D3D3F3" w14:textId="77777777" w:rsidR="004279E4" w:rsidRPr="004279E4" w:rsidRDefault="004279E4" w:rsidP="004279E4">
            <w:r w:rsidRPr="004279E4">
              <w:t>doc</w:t>
            </w:r>
          </w:p>
        </w:tc>
        <w:tc>
          <w:tcPr>
            <w:tcW w:w="5445" w:type="dxa"/>
            <w:tcPrChange w:id="9948" w:author="John Clevenger [2]" w:date="2022-06-15T13:23:00Z">
              <w:tcPr>
                <w:tcW w:w="4770" w:type="dxa"/>
              </w:tcPr>
            </w:tcPrChange>
          </w:tcPr>
          <w:p w14:paraId="5176E472" w14:textId="77777777" w:rsidR="004279E4" w:rsidRPr="004279E4" w:rsidRDefault="00C65834" w:rsidP="004279E4">
            <w:r>
              <w:t>API and user documentation</w:t>
            </w:r>
          </w:p>
        </w:tc>
      </w:tr>
      <w:tr w:rsidR="004279E4" w:rsidRPr="004279E4" w14:paraId="6FD87459" w14:textId="77777777" w:rsidTr="00FE65EB">
        <w:tc>
          <w:tcPr>
            <w:tcW w:w="2340" w:type="dxa"/>
            <w:tcPrChange w:id="9949" w:author="John Clevenger [2]" w:date="2022-06-15T13:23:00Z">
              <w:tcPr>
                <w:tcW w:w="2340" w:type="dxa"/>
              </w:tcPr>
            </w:tcPrChange>
          </w:tcPr>
          <w:p w14:paraId="42AF7D29" w14:textId="77777777" w:rsidR="004279E4" w:rsidRPr="004279E4" w:rsidRDefault="004279E4" w:rsidP="004279E4">
            <w:r w:rsidRPr="004279E4">
              <w:t>lib</w:t>
            </w:r>
          </w:p>
        </w:tc>
        <w:tc>
          <w:tcPr>
            <w:tcW w:w="5445" w:type="dxa"/>
            <w:tcPrChange w:id="9950" w:author="John Clevenger [2]" w:date="2022-06-15T13:23:00Z">
              <w:tcPr>
                <w:tcW w:w="4770" w:type="dxa"/>
              </w:tcPr>
            </w:tcPrChange>
          </w:tcPr>
          <w:p w14:paraId="61616123" w14:textId="77777777" w:rsidR="004279E4" w:rsidRPr="004279E4" w:rsidRDefault="00C65834" w:rsidP="004279E4">
            <w:r w:rsidRPr="00424899">
              <w:t>PC</w:t>
            </w:r>
            <w:r w:rsidRPr="001F63C4">
              <w:rPr>
                <w:vertAlign w:val="superscript"/>
              </w:rPr>
              <w:t>2</w:t>
            </w:r>
            <w:r>
              <w:t xml:space="preserve"> Java library (jars)</w:t>
            </w:r>
          </w:p>
        </w:tc>
      </w:tr>
      <w:tr w:rsidR="00A37CD4" w:rsidRPr="004279E4" w14:paraId="7FCF7A94" w14:textId="77777777" w:rsidTr="00FE65EB">
        <w:tc>
          <w:tcPr>
            <w:tcW w:w="2340" w:type="dxa"/>
            <w:tcPrChange w:id="9951" w:author="John Clevenger [2]" w:date="2022-06-15T13:23:00Z">
              <w:tcPr>
                <w:tcW w:w="2340" w:type="dxa"/>
              </w:tcPr>
            </w:tcPrChange>
          </w:tcPr>
          <w:p w14:paraId="5DF4651A" w14:textId="77777777" w:rsidR="00A37CD4" w:rsidRPr="004279E4" w:rsidRDefault="00AE35DB" w:rsidP="004279E4">
            <w:r>
              <w:t>p</w:t>
            </w:r>
            <w:r w:rsidR="00A37CD4">
              <w:t>rojects</w:t>
            </w:r>
          </w:p>
        </w:tc>
        <w:tc>
          <w:tcPr>
            <w:tcW w:w="5445" w:type="dxa"/>
            <w:tcPrChange w:id="9952" w:author="John Clevenger [2]" w:date="2022-06-15T13:23:00Z">
              <w:tcPr>
                <w:tcW w:w="4770" w:type="dxa"/>
              </w:tcPr>
            </w:tcPrChange>
          </w:tcPr>
          <w:p w14:paraId="03D79082" w14:textId="4AE1EEE5" w:rsidR="00A37CD4" w:rsidRPr="00424899" w:rsidRDefault="00A37CD4" w:rsidP="007F5693">
            <w:r>
              <w:t>PC</w:t>
            </w:r>
            <w:r w:rsidRPr="00A37CD4">
              <w:rPr>
                <w:vertAlign w:val="superscript"/>
              </w:rPr>
              <w:t>2</w:t>
            </w:r>
            <w:r>
              <w:t xml:space="preserve">-related projects (e.g. </w:t>
            </w:r>
            <w:r w:rsidR="007F5693">
              <w:t>WTI web team</w:t>
            </w:r>
            <w:ins w:id="9953" w:author="John Clevenger [2]" w:date="2022-06-15T13:23:00Z">
              <w:r w:rsidR="00FE65EB">
                <w:t xml:space="preserve"> interface</w:t>
              </w:r>
            </w:ins>
            <w:r>
              <w:t>)</w:t>
            </w:r>
          </w:p>
        </w:tc>
      </w:tr>
      <w:tr w:rsidR="004279E4" w:rsidRPr="004279E4" w14:paraId="1930F9D6" w14:textId="77777777" w:rsidTr="00FE65EB">
        <w:tc>
          <w:tcPr>
            <w:tcW w:w="2340" w:type="dxa"/>
            <w:tcPrChange w:id="9954" w:author="John Clevenger [2]" w:date="2022-06-15T13:23:00Z">
              <w:tcPr>
                <w:tcW w:w="2340" w:type="dxa"/>
              </w:tcPr>
            </w:tcPrChange>
          </w:tcPr>
          <w:p w14:paraId="559E782D" w14:textId="77777777" w:rsidR="004279E4" w:rsidRPr="004279E4" w:rsidRDefault="004279E4" w:rsidP="001304DE">
            <w:r w:rsidRPr="004279E4">
              <w:t>samps</w:t>
            </w:r>
          </w:p>
        </w:tc>
        <w:tc>
          <w:tcPr>
            <w:tcW w:w="5445" w:type="dxa"/>
            <w:tcPrChange w:id="9955" w:author="John Clevenger [2]" w:date="2022-06-15T13:23:00Z">
              <w:tcPr>
                <w:tcW w:w="4770" w:type="dxa"/>
              </w:tcPr>
            </w:tcPrChange>
          </w:tcPr>
          <w:p w14:paraId="3B752C4A" w14:textId="77777777" w:rsidR="004279E4" w:rsidRPr="004279E4" w:rsidRDefault="009D5CF8" w:rsidP="001304DE">
            <w:r>
              <w:t>sample files</w:t>
            </w:r>
          </w:p>
        </w:tc>
      </w:tr>
      <w:tr w:rsidR="00AE35DB" w:rsidRPr="004279E4" w14:paraId="16B836B3" w14:textId="77777777" w:rsidTr="00FE65EB">
        <w:tc>
          <w:tcPr>
            <w:tcW w:w="2340" w:type="dxa"/>
            <w:tcPrChange w:id="9956" w:author="John Clevenger [2]" w:date="2022-06-15T13:23:00Z">
              <w:tcPr>
                <w:tcW w:w="2340" w:type="dxa"/>
              </w:tcPr>
            </w:tcPrChange>
          </w:tcPr>
          <w:p w14:paraId="06ED5040" w14:textId="77777777" w:rsidR="00AE35DB" w:rsidRPr="004279E4" w:rsidRDefault="00AE35DB" w:rsidP="001304DE">
            <w:r>
              <w:t>samps/contests</w:t>
            </w:r>
          </w:p>
        </w:tc>
        <w:tc>
          <w:tcPr>
            <w:tcW w:w="5445" w:type="dxa"/>
            <w:tcPrChange w:id="9957" w:author="John Clevenger [2]" w:date="2022-06-15T13:23:00Z">
              <w:tcPr>
                <w:tcW w:w="4770" w:type="dxa"/>
              </w:tcPr>
            </w:tcPrChange>
          </w:tcPr>
          <w:p w14:paraId="592C61FE" w14:textId="77777777" w:rsidR="00AE35DB" w:rsidRDefault="00AE35DB" w:rsidP="001304DE">
            <w:r>
              <w:t>sample contests, with YAML descriptions</w:t>
            </w:r>
          </w:p>
        </w:tc>
      </w:tr>
      <w:tr w:rsidR="00F603C6" w:rsidRPr="004279E4" w14:paraId="6D3CD157" w14:textId="77777777" w:rsidTr="00FE65EB">
        <w:tc>
          <w:tcPr>
            <w:tcW w:w="2340" w:type="dxa"/>
            <w:tcPrChange w:id="9958" w:author="John Clevenger [2]" w:date="2022-06-15T13:23:00Z">
              <w:tcPr>
                <w:tcW w:w="2340" w:type="dxa"/>
              </w:tcPr>
            </w:tcPrChange>
          </w:tcPr>
          <w:p w14:paraId="34173A4F" w14:textId="77777777" w:rsidR="00F603C6" w:rsidRPr="004279E4" w:rsidRDefault="009D5CF8" w:rsidP="009D5CF8">
            <w:r>
              <w:t>samps/data/xsl</w:t>
            </w:r>
          </w:p>
        </w:tc>
        <w:tc>
          <w:tcPr>
            <w:tcW w:w="5445" w:type="dxa"/>
            <w:tcPrChange w:id="9959" w:author="John Clevenger [2]" w:date="2022-06-15T13:23:00Z">
              <w:tcPr>
                <w:tcW w:w="4770" w:type="dxa"/>
              </w:tcPr>
            </w:tcPrChange>
          </w:tcPr>
          <w:p w14:paraId="7A24B4E6" w14:textId="77777777" w:rsidR="00F603C6" w:rsidRPr="004279E4" w:rsidRDefault="003003A9" w:rsidP="009D5CF8">
            <w:r>
              <w:t>XSL</w:t>
            </w:r>
            <w:r w:rsidR="00AE35DB">
              <w:t xml:space="preserve"> descriptions for PC</w:t>
            </w:r>
            <w:r w:rsidR="00AE35DB" w:rsidRPr="00AE35DB">
              <w:rPr>
                <w:vertAlign w:val="superscript"/>
              </w:rPr>
              <w:t>2</w:t>
            </w:r>
            <w:r w:rsidR="00AE35DB">
              <w:t xml:space="preserve"> scoreboards et.al.</w:t>
            </w:r>
          </w:p>
        </w:tc>
      </w:tr>
      <w:tr w:rsidR="00F603C6" w:rsidRPr="004279E4" w14:paraId="72866A13" w14:textId="77777777" w:rsidTr="00FE65EB">
        <w:tc>
          <w:tcPr>
            <w:tcW w:w="2340" w:type="dxa"/>
            <w:tcPrChange w:id="9960" w:author="John Clevenger [2]" w:date="2022-06-15T13:23:00Z">
              <w:tcPr>
                <w:tcW w:w="2340" w:type="dxa"/>
              </w:tcPr>
            </w:tcPrChange>
          </w:tcPr>
          <w:p w14:paraId="5137E520" w14:textId="77777777" w:rsidR="00F603C6" w:rsidRPr="004279E4" w:rsidRDefault="009D5CF8" w:rsidP="009D5CF8">
            <w:r>
              <w:t>samps/scripts</w:t>
            </w:r>
          </w:p>
        </w:tc>
        <w:tc>
          <w:tcPr>
            <w:tcW w:w="5445" w:type="dxa"/>
            <w:tcPrChange w:id="9961" w:author="John Clevenger [2]" w:date="2022-06-15T13:23:00Z">
              <w:tcPr>
                <w:tcW w:w="4770" w:type="dxa"/>
              </w:tcPr>
            </w:tcPrChange>
          </w:tcPr>
          <w:p w14:paraId="685DD377" w14:textId="77777777" w:rsidR="00F603C6" w:rsidRPr="004279E4" w:rsidRDefault="009D5CF8" w:rsidP="009D5CF8">
            <w:r>
              <w:t>compile and other scripts</w:t>
            </w:r>
          </w:p>
        </w:tc>
      </w:tr>
      <w:tr w:rsidR="00F603C6" w:rsidRPr="001F63C4" w14:paraId="3F7B7FF6" w14:textId="77777777" w:rsidTr="00FE65EB">
        <w:tc>
          <w:tcPr>
            <w:tcW w:w="2340" w:type="dxa"/>
            <w:tcPrChange w:id="9962" w:author="John Clevenger [2]" w:date="2022-06-15T13:23:00Z">
              <w:tcPr>
                <w:tcW w:w="2340" w:type="dxa"/>
              </w:tcPr>
            </w:tcPrChange>
          </w:tcPr>
          <w:p w14:paraId="29A03FAF" w14:textId="77777777" w:rsidR="00F603C6" w:rsidRPr="004279E4" w:rsidRDefault="009D5CF8" w:rsidP="009D5CF8">
            <w:r>
              <w:t>samps/src</w:t>
            </w:r>
          </w:p>
        </w:tc>
        <w:tc>
          <w:tcPr>
            <w:tcW w:w="5445" w:type="dxa"/>
            <w:tcPrChange w:id="9963" w:author="John Clevenger [2]" w:date="2022-06-15T13:23:00Z">
              <w:tcPr>
                <w:tcW w:w="4770" w:type="dxa"/>
              </w:tcPr>
            </w:tcPrChange>
          </w:tcPr>
          <w:p w14:paraId="03B7DBE5" w14:textId="77777777" w:rsidR="00F603C6" w:rsidRPr="001F63C4" w:rsidRDefault="009D5CF8" w:rsidP="009D5CF8">
            <w:pPr>
              <w:rPr>
                <w:lang w:val="pt-BR"/>
              </w:rPr>
            </w:pPr>
            <w:r w:rsidRPr="001F63C4">
              <w:rPr>
                <w:lang w:val="pt-BR"/>
              </w:rPr>
              <w:t>Samples in C, C++, Java, etc.</w:t>
            </w:r>
          </w:p>
        </w:tc>
      </w:tr>
      <w:tr w:rsidR="00F603C6" w:rsidRPr="004279E4" w14:paraId="757F50C2" w14:textId="77777777" w:rsidTr="00FE65EB">
        <w:tc>
          <w:tcPr>
            <w:tcW w:w="2340" w:type="dxa"/>
            <w:tcPrChange w:id="9964" w:author="John Clevenger [2]" w:date="2022-06-15T13:23:00Z">
              <w:tcPr>
                <w:tcW w:w="2340" w:type="dxa"/>
              </w:tcPr>
            </w:tcPrChange>
          </w:tcPr>
          <w:p w14:paraId="7FE8DACD" w14:textId="77777777" w:rsidR="00F603C6" w:rsidRPr="004279E4" w:rsidRDefault="00F603C6" w:rsidP="00F603C6">
            <w:r>
              <w:t>samps/web</w:t>
            </w:r>
          </w:p>
        </w:tc>
        <w:tc>
          <w:tcPr>
            <w:tcW w:w="5445" w:type="dxa"/>
            <w:tcPrChange w:id="9965" w:author="John Clevenger [2]" w:date="2022-06-15T13:23:00Z">
              <w:tcPr>
                <w:tcW w:w="4770" w:type="dxa"/>
              </w:tcPr>
            </w:tcPrChange>
          </w:tcPr>
          <w:p w14:paraId="231EF3E5" w14:textId="77777777" w:rsidR="00F603C6" w:rsidRDefault="009D5CF8" w:rsidP="009D5CF8">
            <w:r>
              <w:t>web resources and scripts</w:t>
            </w:r>
          </w:p>
        </w:tc>
      </w:tr>
      <w:tr w:rsidR="009D5CF8" w:rsidRPr="004279E4" w14:paraId="57035B78" w14:textId="77777777" w:rsidTr="00FE65EB">
        <w:tc>
          <w:tcPr>
            <w:tcW w:w="2340" w:type="dxa"/>
            <w:tcPrChange w:id="9966" w:author="John Clevenger [2]" w:date="2022-06-15T13:23:00Z">
              <w:tcPr>
                <w:tcW w:w="2340" w:type="dxa"/>
              </w:tcPr>
            </w:tcPrChange>
          </w:tcPr>
          <w:p w14:paraId="304A2800" w14:textId="77777777" w:rsidR="009D5CF8" w:rsidRDefault="009D5CF8" w:rsidP="00F603C6">
            <w:r>
              <w:t>samps/web/xsl</w:t>
            </w:r>
          </w:p>
        </w:tc>
        <w:tc>
          <w:tcPr>
            <w:tcW w:w="5445" w:type="dxa"/>
            <w:tcPrChange w:id="9967" w:author="John Clevenger [2]" w:date="2022-06-15T13:23:00Z">
              <w:tcPr>
                <w:tcW w:w="4770" w:type="dxa"/>
              </w:tcPr>
            </w:tcPrChange>
          </w:tcPr>
          <w:p w14:paraId="27ED55DA" w14:textId="77777777" w:rsidR="009D5CF8" w:rsidRDefault="003003A9" w:rsidP="009D5CF8">
            <w:r>
              <w:t>samples for group XSL</w:t>
            </w:r>
            <w:r w:rsidR="009D5CF8">
              <w:t xml:space="preserve"> for HTML</w:t>
            </w:r>
          </w:p>
        </w:tc>
      </w:tr>
    </w:tbl>
    <w:p w14:paraId="36D8EB2D" w14:textId="61130D64" w:rsidR="004279E4" w:rsidRDefault="004279E4">
      <w:pPr>
        <w:rPr>
          <w:ins w:id="9968" w:author="John Clevenger [2]" w:date="2022-06-15T13:23:00Z"/>
        </w:rPr>
      </w:pPr>
    </w:p>
    <w:p w14:paraId="32F5AD4A" w14:textId="77777777" w:rsidR="00FE65EB" w:rsidRDefault="00FE65EB"/>
    <w:p w14:paraId="6F868504" w14:textId="77777777" w:rsidR="00FE65EB" w:rsidRDefault="00C65834" w:rsidP="00C65834">
      <w:pPr>
        <w:ind w:firstLine="720"/>
        <w:rPr>
          <w:ins w:id="9969" w:author="John Clevenger [2]" w:date="2022-06-15T13:24:00Z"/>
        </w:rPr>
      </w:pPr>
      <w:r>
        <w:t>Files</w:t>
      </w:r>
    </w:p>
    <w:p w14:paraId="3AC2FC5B" w14:textId="6BC13E78" w:rsidR="00C65834" w:rsidRDefault="00C65834" w:rsidP="00C65834">
      <w:pPr>
        <w:ind w:firstLine="720"/>
      </w:pPr>
      <w:r>
        <w:t xml:space="preserve"> </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9970" w:author="John Clevenger [2]" w:date="2022-06-15T13:24:00Z">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340"/>
        <w:gridCol w:w="5445"/>
        <w:tblGridChange w:id="9971">
          <w:tblGrid>
            <w:gridCol w:w="2340"/>
            <w:gridCol w:w="4770"/>
          </w:tblGrid>
        </w:tblGridChange>
      </w:tblGrid>
      <w:tr w:rsidR="00C65834" w:rsidRPr="004279E4" w14:paraId="2D3B2D88" w14:textId="77777777" w:rsidTr="00FE65EB">
        <w:tc>
          <w:tcPr>
            <w:tcW w:w="2340" w:type="dxa"/>
            <w:tcPrChange w:id="9972" w:author="John Clevenger [2]" w:date="2022-06-15T13:24:00Z">
              <w:tcPr>
                <w:tcW w:w="2340" w:type="dxa"/>
              </w:tcPr>
            </w:tcPrChange>
          </w:tcPr>
          <w:p w14:paraId="6558152F" w14:textId="77777777" w:rsidR="00C65834" w:rsidRPr="004279E4" w:rsidRDefault="00C65834" w:rsidP="001304DE">
            <w:r>
              <w:t>Filename</w:t>
            </w:r>
          </w:p>
        </w:tc>
        <w:tc>
          <w:tcPr>
            <w:tcW w:w="5445" w:type="dxa"/>
            <w:tcPrChange w:id="9973" w:author="John Clevenger [2]" w:date="2022-06-15T13:24:00Z">
              <w:tcPr>
                <w:tcW w:w="4770" w:type="dxa"/>
              </w:tcPr>
            </w:tcPrChange>
          </w:tcPr>
          <w:p w14:paraId="7F319C03" w14:textId="77777777" w:rsidR="00C65834" w:rsidRPr="004279E4" w:rsidRDefault="00C65834" w:rsidP="001304DE">
            <w:r>
              <w:t>Description</w:t>
            </w:r>
          </w:p>
        </w:tc>
      </w:tr>
      <w:tr w:rsidR="00C65834" w:rsidRPr="004279E4" w14:paraId="1882607C" w14:textId="77777777" w:rsidTr="00FE65EB">
        <w:tc>
          <w:tcPr>
            <w:tcW w:w="2340" w:type="dxa"/>
            <w:tcPrChange w:id="9974" w:author="John Clevenger [2]" w:date="2022-06-15T13:24:00Z">
              <w:tcPr>
                <w:tcW w:w="2340" w:type="dxa"/>
              </w:tcPr>
            </w:tcPrChange>
          </w:tcPr>
          <w:p w14:paraId="524E796C" w14:textId="77777777" w:rsidR="00C65834" w:rsidRPr="004279E4" w:rsidRDefault="00C65834" w:rsidP="001304DE">
            <w:r w:rsidRPr="004279E4">
              <w:t>README</w:t>
            </w:r>
          </w:p>
        </w:tc>
        <w:tc>
          <w:tcPr>
            <w:tcW w:w="5445" w:type="dxa"/>
            <w:tcPrChange w:id="9975" w:author="John Clevenger [2]" w:date="2022-06-15T13:24:00Z">
              <w:tcPr>
                <w:tcW w:w="4770" w:type="dxa"/>
              </w:tcPr>
            </w:tcPrChange>
          </w:tcPr>
          <w:p w14:paraId="2794F4DC" w14:textId="77777777" w:rsidR="00C65834" w:rsidRPr="004279E4" w:rsidRDefault="003D30CA" w:rsidP="001304DE">
            <w:r>
              <w:t>Late breaking and important info</w:t>
            </w:r>
          </w:p>
        </w:tc>
      </w:tr>
      <w:tr w:rsidR="00C65834" w:rsidRPr="004279E4" w14:paraId="47C9E6D3" w14:textId="77777777" w:rsidTr="00FE65EB">
        <w:tc>
          <w:tcPr>
            <w:tcW w:w="2340" w:type="dxa"/>
            <w:tcPrChange w:id="9976" w:author="John Clevenger [2]" w:date="2022-06-15T13:24:00Z">
              <w:tcPr>
                <w:tcW w:w="2340" w:type="dxa"/>
              </w:tcPr>
            </w:tcPrChange>
          </w:tcPr>
          <w:p w14:paraId="5CBC303D" w14:textId="77777777" w:rsidR="00C65834" w:rsidRPr="004279E4" w:rsidRDefault="00C65834" w:rsidP="001304DE">
            <w:r w:rsidRPr="004279E4">
              <w:t>VERSION</w:t>
            </w:r>
          </w:p>
        </w:tc>
        <w:tc>
          <w:tcPr>
            <w:tcW w:w="5445" w:type="dxa"/>
            <w:tcPrChange w:id="9977" w:author="John Clevenger [2]" w:date="2022-06-15T13:24:00Z">
              <w:tcPr>
                <w:tcW w:w="4770" w:type="dxa"/>
              </w:tcPr>
            </w:tcPrChange>
          </w:tcPr>
          <w:p w14:paraId="3A938108" w14:textId="77777777" w:rsidR="00C65834" w:rsidRPr="004279E4" w:rsidRDefault="003D30CA" w:rsidP="001304DE">
            <w:r>
              <w:t>Version information</w:t>
            </w:r>
          </w:p>
        </w:tc>
      </w:tr>
      <w:tr w:rsidR="00A37CD4" w:rsidRPr="004279E4" w14:paraId="1788CC6D" w14:textId="77777777" w:rsidTr="00FE65EB">
        <w:tc>
          <w:tcPr>
            <w:tcW w:w="2340" w:type="dxa"/>
            <w:tcPrChange w:id="9978" w:author="John Clevenger [2]" w:date="2022-06-15T13:24:00Z">
              <w:tcPr>
                <w:tcW w:w="2340" w:type="dxa"/>
              </w:tcPr>
            </w:tcPrChange>
          </w:tcPr>
          <w:p w14:paraId="27A8FB1B" w14:textId="77777777" w:rsidR="00A37CD4" w:rsidRPr="004279E4" w:rsidRDefault="00A37CD4" w:rsidP="001304DE">
            <w:r>
              <w:t>pc2v9.ini</w:t>
            </w:r>
          </w:p>
        </w:tc>
        <w:tc>
          <w:tcPr>
            <w:tcW w:w="5445" w:type="dxa"/>
            <w:tcPrChange w:id="9979" w:author="John Clevenger [2]" w:date="2022-06-15T13:24:00Z">
              <w:tcPr>
                <w:tcW w:w="4770" w:type="dxa"/>
              </w:tcPr>
            </w:tcPrChange>
          </w:tcPr>
          <w:p w14:paraId="18B5F51B" w14:textId="77777777" w:rsidR="00A37CD4" w:rsidRDefault="00A37CD4" w:rsidP="001304DE">
            <w:r>
              <w:t>Example PC</w:t>
            </w:r>
            <w:r w:rsidRPr="00A37CD4">
              <w:rPr>
                <w:vertAlign w:val="superscript"/>
              </w:rPr>
              <w:t>2</w:t>
            </w:r>
            <w:r>
              <w:t xml:space="preserve"> V9 initialization file</w:t>
            </w:r>
          </w:p>
        </w:tc>
      </w:tr>
      <w:tr w:rsidR="00A37CD4" w:rsidRPr="004279E4" w14:paraId="2087C5F4" w14:textId="77777777" w:rsidTr="00FE65EB">
        <w:tc>
          <w:tcPr>
            <w:tcW w:w="2340" w:type="dxa"/>
            <w:tcPrChange w:id="9980" w:author="John Clevenger [2]" w:date="2022-06-15T13:24:00Z">
              <w:tcPr>
                <w:tcW w:w="2340" w:type="dxa"/>
              </w:tcPr>
            </w:tcPrChange>
          </w:tcPr>
          <w:p w14:paraId="76172D3D" w14:textId="77777777" w:rsidR="00A37CD4" w:rsidRDefault="00A37CD4" w:rsidP="001304DE">
            <w:r>
              <w:t>pc2.ico</w:t>
            </w:r>
          </w:p>
        </w:tc>
        <w:tc>
          <w:tcPr>
            <w:tcW w:w="5445" w:type="dxa"/>
            <w:tcPrChange w:id="9981" w:author="John Clevenger [2]" w:date="2022-06-15T13:24:00Z">
              <w:tcPr>
                <w:tcW w:w="4770" w:type="dxa"/>
              </w:tcPr>
            </w:tcPrChange>
          </w:tcPr>
          <w:p w14:paraId="722F6D7A" w14:textId="77777777" w:rsidR="00A37CD4" w:rsidRDefault="00A37CD4" w:rsidP="001304DE">
            <w:r>
              <w:t>Default icon for PC</w:t>
            </w:r>
            <w:r w:rsidRPr="00A37CD4">
              <w:rPr>
                <w:vertAlign w:val="superscript"/>
              </w:rPr>
              <w:t>2</w:t>
            </w:r>
            <w:r>
              <w:t xml:space="preserve"> modules</w:t>
            </w:r>
          </w:p>
        </w:tc>
      </w:tr>
    </w:tbl>
    <w:p w14:paraId="13C1D305" w14:textId="77777777" w:rsidR="00BC24B4" w:rsidRDefault="00BC24B4">
      <w:pPr>
        <w:spacing w:before="120" w:after="120"/>
        <w:ind w:left="720"/>
        <w:jc w:val="both"/>
      </w:pPr>
    </w:p>
    <w:p w14:paraId="0DC93532" w14:textId="77777777" w:rsidR="00496494" w:rsidRDefault="00BD2517" w:rsidP="00E33FB1">
      <w:pPr>
        <w:pStyle w:val="Appendix"/>
      </w:pPr>
      <w:bookmarkStart w:id="9982" w:name="_Toc261788257"/>
      <w:bookmarkStart w:id="9983" w:name="_Toc274153649"/>
      <w:bookmarkStart w:id="9984" w:name="_Toc274153785"/>
      <w:bookmarkStart w:id="9985" w:name="_Toc274154112"/>
      <w:bookmarkStart w:id="9986" w:name="_Toc151504510"/>
      <w:r>
        <w:lastRenderedPageBreak/>
        <w:t xml:space="preserve">Appendix </w:t>
      </w:r>
      <w:r w:rsidR="0057696E">
        <w:t>J</w:t>
      </w:r>
      <w:r w:rsidR="00496494">
        <w:t xml:space="preserve"> –</w:t>
      </w:r>
      <w:r w:rsidR="001A534A">
        <w:t xml:space="preserve"> L</w:t>
      </w:r>
      <w:r w:rsidR="00496494">
        <w:t>og files</w:t>
      </w:r>
      <w:bookmarkEnd w:id="9982"/>
      <w:bookmarkEnd w:id="9983"/>
      <w:bookmarkEnd w:id="9984"/>
      <w:bookmarkEnd w:id="9985"/>
      <w:bookmarkEnd w:id="9986"/>
    </w:p>
    <w:p w14:paraId="7B0A727D" w14:textId="77777777" w:rsidR="009F5041" w:rsidRDefault="009F5041" w:rsidP="00496494">
      <w:pPr>
        <w:spacing w:before="120" w:after="120"/>
        <w:jc w:val="both"/>
      </w:pPr>
      <w:r>
        <w:t xml:space="preserve">Log files are stored under the </w:t>
      </w:r>
      <w:r w:rsidRPr="003003A9">
        <w:rPr>
          <w:rFonts w:ascii="Courier New" w:hAnsi="Courier New" w:cs="Courier New"/>
          <w:b/>
          <w:sz w:val="22"/>
          <w:szCs w:val="22"/>
        </w:rPr>
        <w:t>logs/</w:t>
      </w:r>
      <w:r>
        <w:t xml:space="preserve"> directory</w:t>
      </w:r>
      <w:r w:rsidR="003003A9">
        <w:t xml:space="preserve">.  </w:t>
      </w:r>
      <w:r w:rsidR="00AA5F12">
        <w:t xml:space="preserve">In </w:t>
      </w:r>
      <w:r w:rsidR="00743D43">
        <w:t>V</w:t>
      </w:r>
      <w:r w:rsidR="00AA5F12">
        <w:t>ersion 9.</w:t>
      </w:r>
      <w:r w:rsidR="001F0976">
        <w:t>3</w:t>
      </w:r>
      <w:r w:rsidR="00AA5F12">
        <w:t xml:space="preserve"> </w:t>
      </w:r>
      <w:r w:rsidR="00743D43">
        <w:t xml:space="preserve">and above, </w:t>
      </w:r>
      <w:r w:rsidR="00AA5F12">
        <w:t xml:space="preserve">server log files are also stored under </w:t>
      </w:r>
      <w:r w:rsidR="00AA5F12" w:rsidRPr="003003A9">
        <w:rPr>
          <w:rFonts w:ascii="Courier New" w:hAnsi="Courier New" w:cs="Courier New"/>
          <w:b/>
          <w:sz w:val="22"/>
          <w:szCs w:val="22"/>
        </w:rPr>
        <w:t>profile</w:t>
      </w:r>
      <w:r w:rsidR="003003A9">
        <w:rPr>
          <w:rFonts w:ascii="Courier New" w:hAnsi="Courier New" w:cs="Courier New"/>
          <w:b/>
          <w:sz w:val="22"/>
          <w:szCs w:val="22"/>
        </w:rPr>
        <w:t>s</w:t>
      </w:r>
      <w:r w:rsidR="00AA5F12" w:rsidRPr="003003A9">
        <w:rPr>
          <w:rFonts w:ascii="Courier New" w:hAnsi="Courier New" w:cs="Courier New"/>
          <w:b/>
          <w:sz w:val="22"/>
          <w:szCs w:val="22"/>
        </w:rPr>
        <w:t>/&lt;ProfileID&gt;/logs</w:t>
      </w:r>
      <w:r>
        <w:t>.</w:t>
      </w:r>
    </w:p>
    <w:p w14:paraId="5AD70F82" w14:textId="77777777" w:rsidR="0020704C" w:rsidRDefault="00496494" w:rsidP="00496494">
      <w:pPr>
        <w:spacing w:before="120" w:after="120"/>
        <w:jc w:val="both"/>
      </w:pPr>
      <w:r>
        <w:tab/>
        <w:t>There are 4 different log file types:</w:t>
      </w:r>
    </w:p>
    <w:p w14:paraId="077ACFDD" w14:textId="31F1A78A" w:rsidR="00496494" w:rsidRDefault="00496494" w:rsidP="008320FA">
      <w:pPr>
        <w:numPr>
          <w:ilvl w:val="0"/>
          <w:numId w:val="16"/>
        </w:numPr>
        <w:spacing w:before="120" w:after="120"/>
        <w:jc w:val="both"/>
      </w:pPr>
      <w:del w:id="9987" w:author="John Clevenger [2]" w:date="2022-06-21T12:41:00Z">
        <w:r w:rsidDel="005D0A03">
          <w:delText xml:space="preserve">startup </w:delText>
        </w:r>
      </w:del>
      <w:ins w:id="9988" w:author="John Clevenger [2]" w:date="2022-06-21T12:41:00Z">
        <w:r w:rsidR="005D0A03">
          <w:t xml:space="preserve">Startup </w:t>
        </w:r>
      </w:ins>
      <w:r>
        <w:t>log files – logging information before a module is logged in</w:t>
      </w:r>
      <w:ins w:id="9989" w:author="John Clevenger [2]" w:date="2022-06-15T17:16:00Z">
        <w:r w:rsidR="0022754D">
          <w:t>.</w:t>
        </w:r>
      </w:ins>
    </w:p>
    <w:p w14:paraId="0D84F867" w14:textId="404BB271" w:rsidR="00496494" w:rsidRDefault="005D0A03" w:rsidP="008320FA">
      <w:pPr>
        <w:numPr>
          <w:ilvl w:val="0"/>
          <w:numId w:val="16"/>
        </w:numPr>
        <w:spacing w:before="120" w:after="120"/>
        <w:jc w:val="both"/>
      </w:pPr>
      <w:r>
        <w:t>M</w:t>
      </w:r>
      <w:r w:rsidR="00496494">
        <w:t>odule log files – logging information for a logged in module/client</w:t>
      </w:r>
      <w:r w:rsidR="001A534A">
        <w:t xml:space="preserve">, </w:t>
      </w:r>
      <w:r w:rsidR="001A534A">
        <w:rPr>
          <w:b/>
        </w:rPr>
        <w:t>typically these are the files to check for errors when running</w:t>
      </w:r>
      <w:r w:rsidR="00763B5E">
        <w:rPr>
          <w:b/>
        </w:rPr>
        <w:t xml:space="preserve"> PC</w:t>
      </w:r>
      <w:del w:id="9990" w:author="John Clevenger [2]" w:date="2022-06-21T12:41:00Z">
        <w:r w:rsidR="00763B5E" w:rsidRPr="00763B5E" w:rsidDel="005D0A03">
          <w:rPr>
            <w:b/>
            <w:vertAlign w:val="superscript"/>
          </w:rPr>
          <w:delText>2</w:delText>
        </w:r>
        <w:r w:rsidR="00763B5E" w:rsidDel="005D0A03">
          <w:rPr>
            <w:b/>
          </w:rPr>
          <w:delText xml:space="preserve"> </w:delText>
        </w:r>
      </w:del>
      <w:ins w:id="9991" w:author="John Clevenger [2]" w:date="2022-06-21T12:41:00Z">
        <w:r w:rsidRPr="00763B5E">
          <w:rPr>
            <w:b/>
            <w:vertAlign w:val="superscript"/>
          </w:rPr>
          <w:t>2</w:t>
        </w:r>
        <w:r>
          <w:rPr>
            <w:b/>
          </w:rPr>
          <w:t>.</w:t>
        </w:r>
      </w:ins>
    </w:p>
    <w:p w14:paraId="413A33DA" w14:textId="0C07A157" w:rsidR="00496494" w:rsidRDefault="005D0A03" w:rsidP="008320FA">
      <w:pPr>
        <w:numPr>
          <w:ilvl w:val="0"/>
          <w:numId w:val="16"/>
        </w:numPr>
        <w:spacing w:before="120" w:after="120"/>
        <w:jc w:val="both"/>
      </w:pPr>
      <w:r>
        <w:t>E</w:t>
      </w:r>
      <w:r w:rsidR="00496494">
        <w:t>valuations/</w:t>
      </w:r>
      <w:r w:rsidR="0053526D">
        <w:t>judgments</w:t>
      </w:r>
      <w:r w:rsidR="00496494">
        <w:t xml:space="preserve"> log – on server only, one line per judgment</w:t>
      </w:r>
      <w:r w:rsidR="00AA5F12">
        <w:t xml:space="preserve">, see </w:t>
      </w:r>
      <w:ins w:id="9992" w:author="John Clevenger [2]" w:date="2022-06-21T12:41:00Z">
        <w:r>
          <w:fldChar w:fldCharType="begin"/>
        </w:r>
        <w:r>
          <w:instrText xml:space="preserve"> HYPERLINK "https://github.com/pc2ccs/pc2v9/wiki/Evals.log" </w:instrText>
        </w:r>
        <w:r>
          <w:fldChar w:fldCharType="separate"/>
        </w:r>
        <w:r w:rsidRPr="005D0A03">
          <w:rPr>
            <w:rStyle w:val="Hyperlink"/>
          </w:rPr>
          <w:t>https://github.com/pc2ccs/pc2v9/wiki/Evals.log</w:t>
        </w:r>
        <w:r>
          <w:fldChar w:fldCharType="end"/>
        </w:r>
      </w:ins>
      <w:ins w:id="9993" w:author="John Clevenger [2]" w:date="2022-06-21T12:40:00Z">
        <w:r w:rsidRPr="005D0A03" w:rsidDel="005D0A03">
          <w:t xml:space="preserve"> </w:t>
        </w:r>
      </w:ins>
      <w:del w:id="9994" w:author="John Clevenger [2]" w:date="2022-06-21T12:40:00Z">
        <w:r w:rsidR="00FE3AD6" w:rsidDel="005D0A03">
          <w:fldChar w:fldCharType="begin"/>
        </w:r>
        <w:r w:rsidR="00FE3AD6" w:rsidDel="005D0A03">
          <w:delInstrText xml:space="preserve"> HYPERLINK "http://pc2.ecs.csus.edu/wiki/Evals.log" </w:delInstrText>
        </w:r>
        <w:r w:rsidR="00FE3AD6" w:rsidDel="005D0A03">
          <w:fldChar w:fldCharType="separate"/>
        </w:r>
      </w:del>
      <w:r w:rsidR="005A0BAC">
        <w:rPr>
          <w:b/>
          <w:bCs/>
        </w:rPr>
        <w:t>Error! Hyperlink reference not valid.</w:t>
      </w:r>
      <w:del w:id="9995" w:author="John Clevenger [2]" w:date="2022-06-21T12:40:00Z">
        <w:r w:rsidR="00FE3AD6" w:rsidDel="005D0A03">
          <w:rPr>
            <w:rStyle w:val="Hyperlink"/>
          </w:rPr>
          <w:fldChar w:fldCharType="end"/>
        </w:r>
      </w:del>
      <w:r w:rsidR="00AA5F12">
        <w:t xml:space="preserve"> for more details.</w:t>
      </w:r>
    </w:p>
    <w:p w14:paraId="70E40104" w14:textId="444C00EC" w:rsidR="0057696E" w:rsidRDefault="005D0A03" w:rsidP="008320FA">
      <w:pPr>
        <w:numPr>
          <w:ilvl w:val="0"/>
          <w:numId w:val="16"/>
        </w:numPr>
        <w:spacing w:before="120" w:after="120"/>
        <w:jc w:val="both"/>
      </w:pPr>
      <w:r>
        <w:t>S</w:t>
      </w:r>
      <w:r w:rsidR="00496494">
        <w:t>ecurity log files – logging security issues when the</w:t>
      </w:r>
      <w:r w:rsidR="002015F3">
        <w:t>y</w:t>
      </w:r>
      <w:r w:rsidR="00496494">
        <w:t xml:space="preserve"> happen</w:t>
      </w:r>
      <w:ins w:id="9996" w:author="John Clevenger [2]" w:date="2022-06-15T17:16:00Z">
        <w:r w:rsidR="0022754D">
          <w:t>.</w:t>
        </w:r>
      </w:ins>
    </w:p>
    <w:p w14:paraId="7607F9F3" w14:textId="464C28B6" w:rsidR="008D1595" w:rsidRDefault="008D1595" w:rsidP="00E33FB1">
      <w:pPr>
        <w:pStyle w:val="Appendix"/>
      </w:pPr>
      <w:bookmarkStart w:id="9997" w:name="_Toc151504511"/>
      <w:r>
        <w:lastRenderedPageBreak/>
        <w:t xml:space="preserve">Appendix </w:t>
      </w:r>
      <w:r w:rsidR="003003A9">
        <w:t>K</w:t>
      </w:r>
      <w:r>
        <w:t xml:space="preserve"> – Reports </w:t>
      </w:r>
      <w:ins w:id="9998" w:author="John Clevenger [2]" w:date="2022-06-15T17:18:00Z">
        <w:r w:rsidR="0022754D">
          <w:t>Tools</w:t>
        </w:r>
      </w:ins>
      <w:bookmarkEnd w:id="9997"/>
      <w:del w:id="9999" w:author="John Clevenger [2]" w:date="2022-06-15T17:18:00Z">
        <w:r w:rsidDel="0022754D">
          <w:delText>Program</w:delText>
        </w:r>
      </w:del>
    </w:p>
    <w:p w14:paraId="2B0CD717" w14:textId="6CC5D1F6" w:rsidR="008D1595" w:rsidRDefault="008D1595">
      <w:pPr>
        <w:spacing w:before="240"/>
        <w:ind w:firstLine="547"/>
        <w:jc w:val="both"/>
        <w:pPrChange w:id="10000" w:author="John Clevenger [2]" w:date="2022-06-15T17:26:00Z">
          <w:pPr>
            <w:ind w:firstLine="540"/>
            <w:jc w:val="both"/>
          </w:pPr>
        </w:pPrChange>
      </w:pPr>
      <w:del w:id="10001" w:author="John Clevenger [2]" w:date="2022-06-15T17:26:00Z">
        <w:r w:rsidRPr="008D1595" w:rsidDel="00831C8E">
          <w:delText xml:space="preserve">The </w:delText>
        </w:r>
      </w:del>
      <w:r w:rsidR="005C5621" w:rsidRPr="005C5621">
        <w:rPr>
          <w:b/>
        </w:rPr>
        <w:t>pc2report</w:t>
      </w:r>
      <w:ins w:id="10002" w:author="John Clevenger [2]" w:date="2022-06-15T17:27:00Z">
        <w:r w:rsidR="00831C8E">
          <w:rPr>
            <w:bCs/>
          </w:rPr>
          <w:t xml:space="preserve"> is a stand-alone </w:t>
        </w:r>
      </w:ins>
      <w:del w:id="10003" w:author="John Clevenger [2]" w:date="2022-06-15T17:27:00Z">
        <w:r w:rsidR="005C5621" w:rsidRPr="005C5621" w:rsidDel="00831C8E">
          <w:rPr>
            <w:b/>
          </w:rPr>
          <w:delText xml:space="preserve"> </w:delText>
        </w:r>
      </w:del>
      <w:r w:rsidR="005C5621">
        <w:t xml:space="preserve">program </w:t>
      </w:r>
      <w:ins w:id="10004" w:author="John Clevenger [2]" w:date="2022-06-15T17:27:00Z">
        <w:r w:rsidR="00831C8E">
          <w:t xml:space="preserve">which </w:t>
        </w:r>
      </w:ins>
      <w:r w:rsidR="005C5621">
        <w:t xml:space="preserve">can be used </w:t>
      </w:r>
      <w:r w:rsidRPr="008D1595">
        <w:t xml:space="preserve">to produce </w:t>
      </w:r>
      <w:del w:id="10005" w:author="John Clevenger [2]" w:date="2022-06-15T17:27:00Z">
        <w:r w:rsidR="00B76A36" w:rsidDel="00831C8E">
          <w:delText xml:space="preserve">stand-alone </w:delText>
        </w:r>
      </w:del>
      <w:r w:rsidRPr="008D1595">
        <w:t>reports</w:t>
      </w:r>
      <w:r w:rsidR="005C5621">
        <w:t xml:space="preserve"> about the state of the system</w:t>
      </w:r>
      <w:r w:rsidRPr="008D1595">
        <w:t>.</w:t>
      </w:r>
      <w:r w:rsidR="005C5621">
        <w:t xml:space="preserve">   This program must be run on the </w:t>
      </w:r>
      <w:del w:id="10006" w:author="John Clevenger [2]" w:date="2022-06-15T17:27:00Z">
        <w:r w:rsidR="005C5621" w:rsidDel="00831C8E">
          <w:delText>PC</w:delText>
        </w:r>
        <w:r w:rsidRPr="005C5621" w:rsidDel="00831C8E">
          <w:rPr>
            <w:vertAlign w:val="superscript"/>
          </w:rPr>
          <w:delText>2</w:delText>
        </w:r>
        <w:r w:rsidRPr="008D1595" w:rsidDel="00831C8E">
          <w:delText xml:space="preserve"> server </w:delText>
        </w:r>
        <w:r w:rsidR="005C5621" w:rsidDel="00831C8E">
          <w:delText xml:space="preserve">machine (i.e., the </w:delText>
        </w:r>
      </w:del>
      <w:r w:rsidR="005C5621">
        <w:t xml:space="preserve">machine on which the </w:t>
      </w:r>
      <w:del w:id="10007" w:author="John Clevenger [2]" w:date="2022-06-15T17:27:00Z">
        <w:r w:rsidRPr="008D1595" w:rsidDel="00831C8E">
          <w:delText xml:space="preserve">pc2server </w:delText>
        </w:r>
      </w:del>
      <w:ins w:id="10008" w:author="John Clevenger [2]" w:date="2022-06-15T17:27:00Z">
        <w:r w:rsidR="00831C8E">
          <w:t>PC</w:t>
        </w:r>
        <w:r w:rsidR="00831C8E" w:rsidRPr="00831C8E">
          <w:rPr>
            <w:vertAlign w:val="superscript"/>
            <w:rPrChange w:id="10009" w:author="John Clevenger [2]" w:date="2022-06-15T17:27:00Z">
              <w:rPr/>
            </w:rPrChange>
          </w:rPr>
          <w:t>2</w:t>
        </w:r>
        <w:r w:rsidR="00831C8E">
          <w:t xml:space="preserve"> </w:t>
        </w:r>
        <w:r w:rsidR="00831C8E" w:rsidRPr="008D1595">
          <w:t xml:space="preserve">server </w:t>
        </w:r>
      </w:ins>
      <w:del w:id="10010" w:author="John Clevenger [2]" w:date="2022-06-15T17:27:00Z">
        <w:r w:rsidRPr="008D1595" w:rsidDel="00831C8E">
          <w:delText>program</w:delText>
        </w:r>
        <w:r w:rsidR="005C5621" w:rsidDel="00831C8E">
          <w:delText xml:space="preserve"> </w:delText>
        </w:r>
      </w:del>
      <w:r w:rsidR="005C5621">
        <w:t>is run</w:t>
      </w:r>
      <w:ins w:id="10011" w:author="John Clevenger [2]" w:date="2022-06-15T17:17:00Z">
        <w:r w:rsidR="0022754D">
          <w:t>ning</w:t>
        </w:r>
      </w:ins>
      <w:del w:id="10012" w:author="John Clevenger [2]" w:date="2022-06-15T17:27:00Z">
        <w:r w:rsidR="005C5621" w:rsidDel="00831C8E">
          <w:delText>)</w:delText>
        </w:r>
      </w:del>
      <w:r w:rsidRPr="008D1595">
        <w:t>.</w:t>
      </w:r>
      <w:r w:rsidR="005C5621">
        <w:t xml:space="preserve"> </w:t>
      </w:r>
      <w:r w:rsidR="00B76A36">
        <w:t xml:space="preserve"> </w:t>
      </w:r>
      <w:r w:rsidRPr="008D1595">
        <w:t xml:space="preserve">Each report </w:t>
      </w:r>
      <w:r w:rsidR="00B76A36">
        <w:t xml:space="preserve">generated by </w:t>
      </w:r>
      <w:r w:rsidR="00B76A36" w:rsidRPr="005C5621">
        <w:rPr>
          <w:b/>
        </w:rPr>
        <w:t>pc2report</w:t>
      </w:r>
      <w:r w:rsidR="00B76A36">
        <w:t xml:space="preserve"> </w:t>
      </w:r>
      <w:r w:rsidRPr="008D1595">
        <w:t>is identical in output content and form to the reports created using the Admin Report Tab.</w:t>
      </w:r>
    </w:p>
    <w:p w14:paraId="26A451EB" w14:textId="77777777" w:rsidR="008D1595" w:rsidRPr="008D1595" w:rsidRDefault="008D1595" w:rsidP="003003A9">
      <w:pPr>
        <w:ind w:firstLine="540"/>
      </w:pPr>
    </w:p>
    <w:p w14:paraId="08E75F91" w14:textId="7A794227" w:rsidR="008D1595" w:rsidRPr="00372652" w:rsidRDefault="003003A9">
      <w:pPr>
        <w:ind w:firstLine="540"/>
        <w:jc w:val="both"/>
        <w:pPrChange w:id="10013" w:author="John Clevenger [2]" w:date="2022-06-15T17:29:00Z">
          <w:pPr>
            <w:ind w:firstLine="540"/>
          </w:pPr>
        </w:pPrChange>
      </w:pPr>
      <w:r>
        <w:t>The following</w:t>
      </w:r>
      <w:r w:rsidR="008D1595" w:rsidRPr="008D1595">
        <w:t xml:space="preserve"> </w:t>
      </w:r>
      <w:ins w:id="10014" w:author="John Clevenger [2]" w:date="2022-06-15T17:28:00Z">
        <w:r w:rsidR="00831C8E">
          <w:t xml:space="preserve">shows </w:t>
        </w:r>
      </w:ins>
      <w:r w:rsidR="008D1595" w:rsidRPr="008D1595">
        <w:t>example</w:t>
      </w:r>
      <w:r w:rsidR="0010073D">
        <w:t>s</w:t>
      </w:r>
      <w:r w:rsidR="008D1595" w:rsidRPr="008D1595">
        <w:t xml:space="preserve"> </w:t>
      </w:r>
      <w:ins w:id="10015" w:author="John Clevenger [2]" w:date="2022-06-15T17:28:00Z">
        <w:r w:rsidR="00831C8E">
          <w:t xml:space="preserve">of using </w:t>
        </w:r>
        <w:r w:rsidR="00831C8E">
          <w:rPr>
            <w:b/>
            <w:bCs/>
          </w:rPr>
          <w:t xml:space="preserve">pc2report </w:t>
        </w:r>
        <w:r w:rsidR="00831C8E">
          <w:t xml:space="preserve">program to generate reports.  </w:t>
        </w:r>
      </w:ins>
      <w:ins w:id="10016" w:author="John Clevenger [2]" w:date="2022-06-15T17:29:00Z">
        <w:r w:rsidR="00721795">
          <w:t>(</w:t>
        </w:r>
      </w:ins>
      <w:ins w:id="10017" w:author="John Clevenger [2]" w:date="2022-06-15T17:28:00Z">
        <w:r w:rsidR="00831C8E">
          <w:t xml:space="preserve">The examples </w:t>
        </w:r>
      </w:ins>
      <w:r w:rsidR="008D1595" w:rsidRPr="008D1595">
        <w:t>use the contest password ‘</w:t>
      </w:r>
      <w:r w:rsidR="008D1595" w:rsidRPr="00831C8E">
        <w:rPr>
          <w:b/>
          <w:bCs/>
          <w:rPrChange w:id="10018" w:author="John Clevenger [2]" w:date="2022-06-15T17:28:00Z">
            <w:rPr/>
          </w:rPrChange>
        </w:rPr>
        <w:t>newpass</w:t>
      </w:r>
      <w:del w:id="10019" w:author="John Clevenger [2]" w:date="2022-06-15T17:16:00Z">
        <w:r w:rsidR="008D1595" w:rsidRPr="00831C8E" w:rsidDel="0022754D">
          <w:rPr>
            <w:b/>
            <w:bCs/>
            <w:rPrChange w:id="10020" w:author="John Clevenger [2]" w:date="2022-06-15T17:28:00Z">
              <w:rPr/>
            </w:rPrChange>
          </w:rPr>
          <w:delText>’</w:delText>
        </w:r>
        <w:r w:rsidR="0010073D" w:rsidRPr="00831C8E" w:rsidDel="0022754D">
          <w:rPr>
            <w:b/>
            <w:bCs/>
            <w:rPrChange w:id="10021" w:author="John Clevenger [2]" w:date="2022-06-15T17:28:00Z">
              <w:rPr/>
            </w:rPrChange>
          </w:rPr>
          <w:delText xml:space="preserve">; </w:delText>
        </w:r>
        <w:r w:rsidR="008D1595" w:rsidRPr="00831C8E" w:rsidDel="0022754D">
          <w:rPr>
            <w:b/>
            <w:bCs/>
            <w:rPrChange w:id="10022" w:author="John Clevenger [2]" w:date="2022-06-15T17:28:00Z">
              <w:rPr/>
            </w:rPrChange>
          </w:rPr>
          <w:delText xml:space="preserve"> replace</w:delText>
        </w:r>
      </w:del>
      <w:ins w:id="10023" w:author="John Clevenger [2]" w:date="2022-06-15T17:16:00Z">
        <w:r w:rsidR="0022754D" w:rsidRPr="00831C8E">
          <w:rPr>
            <w:b/>
            <w:bCs/>
            <w:rPrChange w:id="10024" w:author="John Clevenger [2]" w:date="2022-06-15T17:28:00Z">
              <w:rPr/>
            </w:rPrChange>
          </w:rPr>
          <w:t>’</w:t>
        </w:r>
        <w:r w:rsidR="0022754D">
          <w:t xml:space="preserve">; </w:t>
        </w:r>
        <w:r w:rsidR="0022754D" w:rsidRPr="008D1595">
          <w:t>replace</w:t>
        </w:r>
      </w:ins>
      <w:r w:rsidR="008D1595" w:rsidRPr="008D1595">
        <w:t xml:space="preserve"> </w:t>
      </w:r>
      <w:r w:rsidR="0010073D">
        <w:t>‘</w:t>
      </w:r>
      <w:r w:rsidR="008D1595" w:rsidRPr="00831C8E">
        <w:rPr>
          <w:b/>
          <w:bCs/>
          <w:rPrChange w:id="10025" w:author="John Clevenger [2]" w:date="2022-06-15T17:29:00Z">
            <w:rPr/>
          </w:rPrChange>
        </w:rPr>
        <w:t>newpass</w:t>
      </w:r>
      <w:r w:rsidR="0010073D" w:rsidRPr="00831C8E">
        <w:rPr>
          <w:b/>
          <w:bCs/>
          <w:rPrChange w:id="10026" w:author="John Clevenger [2]" w:date="2022-06-15T17:29:00Z">
            <w:rPr/>
          </w:rPrChange>
        </w:rPr>
        <w:t>’</w:t>
      </w:r>
      <w:r w:rsidR="008D1595" w:rsidRPr="008D1595">
        <w:t xml:space="preserve"> with the contes</w:t>
      </w:r>
      <w:r w:rsidR="0010073D">
        <w:t>t password entered when the PC</w:t>
      </w:r>
      <w:r w:rsidR="0010073D" w:rsidRPr="0010073D">
        <w:rPr>
          <w:vertAlign w:val="superscript"/>
        </w:rPr>
        <w:t>2</w:t>
      </w:r>
      <w:r w:rsidR="0010073D">
        <w:t xml:space="preserve"> server was initially started.</w:t>
      </w:r>
      <w:del w:id="10027" w:author="John Clevenger [2]" w:date="2022-06-15T17:29:00Z">
        <w:r w:rsidR="0010073D" w:rsidDel="00721795">
          <w:delText xml:space="preserve"> </w:delText>
        </w:r>
      </w:del>
      <w:r w:rsidR="0010073D">
        <w:rPr>
          <w:rStyle w:val="FootnoteReference"/>
        </w:rPr>
        <w:footnoteReference w:id="71"/>
      </w:r>
      <w:ins w:id="10028" w:author="John Clevenger [2]" w:date="2022-06-15T17:29:00Z">
        <w:r w:rsidR="00721795">
          <w:t>)</w:t>
        </w:r>
      </w:ins>
      <w:ins w:id="10029" w:author="John Clevenger [2]" w:date="2022-06-16T11:08:00Z">
        <w:r w:rsidR="00372652">
          <w:t xml:space="preserve">  The following shows some examples of reports which can be generated by </w:t>
        </w:r>
        <w:r w:rsidR="00372652">
          <w:rPr>
            <w:b/>
            <w:bCs/>
          </w:rPr>
          <w:t>pc2report</w:t>
        </w:r>
        <w:r w:rsidR="00372652">
          <w:t>.</w:t>
        </w:r>
      </w:ins>
    </w:p>
    <w:p w14:paraId="2F4A042F" w14:textId="16AA1325" w:rsidR="008D1595" w:rsidRDefault="008D1595" w:rsidP="008D1595">
      <w:pPr>
        <w:rPr>
          <w:ins w:id="10030" w:author="John Clevenger [2]" w:date="2022-06-15T17:29:00Z"/>
        </w:rPr>
      </w:pPr>
    </w:p>
    <w:p w14:paraId="15AD2DB6" w14:textId="77777777" w:rsidR="00721795" w:rsidRPr="008D1595" w:rsidRDefault="00721795" w:rsidP="008D1595"/>
    <w:p w14:paraId="458F55FE" w14:textId="77777777" w:rsidR="008D1595" w:rsidRPr="003003A9" w:rsidRDefault="008D1595" w:rsidP="008D1595">
      <w:pPr>
        <w:rPr>
          <w:b/>
        </w:rPr>
      </w:pPr>
      <w:r w:rsidRPr="003003A9">
        <w:rPr>
          <w:b/>
        </w:rPr>
        <w:t>Show Fastest Solution Summary report</w:t>
      </w:r>
    </w:p>
    <w:p w14:paraId="26E2BFBA" w14:textId="77777777" w:rsidR="008D1595" w:rsidRPr="008D1595" w:rsidRDefault="008D1595" w:rsidP="008D1595"/>
    <w:p w14:paraId="63E1FCDD" w14:textId="55E40A77" w:rsidR="008D1595" w:rsidRPr="00721795" w:rsidRDefault="008D1595">
      <w:pPr>
        <w:ind w:firstLine="720"/>
        <w:rPr>
          <w:rStyle w:val="CODE"/>
          <w:b/>
          <w:bCs/>
          <w:rPrChange w:id="10031" w:author="John Clevenger [2]" w:date="2022-06-15T17:29:00Z">
            <w:rPr>
              <w:rStyle w:val="CODE"/>
            </w:rPr>
          </w:rPrChange>
        </w:rPr>
        <w:pPrChange w:id="10032" w:author="John Clevenger [2]" w:date="2022-06-15T17:29:00Z">
          <w:pPr/>
        </w:pPrChange>
      </w:pPr>
      <w:r w:rsidRPr="00721795">
        <w:rPr>
          <w:rStyle w:val="CODE"/>
          <w:b/>
          <w:bCs/>
          <w:rPrChange w:id="10033" w:author="John Clevenger [2]" w:date="2022-06-15T17:29:00Z">
            <w:rPr>
              <w:rStyle w:val="CODE"/>
            </w:rPr>
          </w:rPrChange>
        </w:rPr>
        <w:t xml:space="preserve">$ pc2report </w:t>
      </w:r>
      <w:del w:id="10034" w:author="John Clevenger [2]" w:date="2022-06-15T17:18:00Z">
        <w:r w:rsidRPr="00721795" w:rsidDel="0022754D">
          <w:rPr>
            <w:rStyle w:val="CODE"/>
            <w:b/>
            <w:bCs/>
            <w:rPrChange w:id="10035" w:author="John Clevenger [2]" w:date="2022-06-15T17:29:00Z">
              <w:rPr>
                <w:rStyle w:val="CODE"/>
              </w:rPr>
            </w:rPrChange>
          </w:rPr>
          <w:delText>--</w:delText>
        </w:r>
      </w:del>
      <w:ins w:id="10036" w:author="John Clevenger [2]" w:date="2022-06-15T17:18:00Z">
        <w:r w:rsidR="0022754D" w:rsidRPr="00721795">
          <w:rPr>
            <w:rStyle w:val="CODE"/>
            <w:b/>
            <w:bCs/>
            <w:rPrChange w:id="10037" w:author="John Clevenger [2]" w:date="2022-06-15T17:29:00Z">
              <w:rPr>
                <w:rStyle w:val="CODE"/>
              </w:rPr>
            </w:rPrChange>
          </w:rPr>
          <w:t>–</w:t>
        </w:r>
      </w:ins>
      <w:r w:rsidRPr="00721795">
        <w:rPr>
          <w:rStyle w:val="CODE"/>
          <w:b/>
          <w:bCs/>
          <w:rPrChange w:id="10038" w:author="John Clevenger [2]" w:date="2022-06-15T17:29:00Z">
            <w:rPr>
              <w:rStyle w:val="CODE"/>
            </w:rPr>
          </w:rPrChange>
        </w:rPr>
        <w:t xml:space="preserve">contestPassword newpass  </w:t>
      </w:r>
      <w:del w:id="10039" w:author="John Clevenger [2]" w:date="2022-06-15T17:18:00Z">
        <w:r w:rsidRPr="00721795" w:rsidDel="0022754D">
          <w:rPr>
            <w:rStyle w:val="CODE"/>
            <w:b/>
            <w:bCs/>
            <w:rPrChange w:id="10040" w:author="John Clevenger [2]" w:date="2022-06-15T17:29:00Z">
              <w:rPr>
                <w:rStyle w:val="CODE"/>
              </w:rPr>
            </w:rPrChange>
          </w:rPr>
          <w:delText>'</w:delText>
        </w:r>
      </w:del>
      <w:ins w:id="10041" w:author="John Clevenger [2]" w:date="2022-06-15T17:18:00Z">
        <w:r w:rsidR="0022754D" w:rsidRPr="00721795">
          <w:rPr>
            <w:rStyle w:val="CODE"/>
            <w:b/>
            <w:bCs/>
            <w:rPrChange w:id="10042" w:author="John Clevenger [2]" w:date="2022-06-15T17:29:00Z">
              <w:rPr>
                <w:rStyle w:val="CODE"/>
              </w:rPr>
            </w:rPrChange>
          </w:rPr>
          <w:t>‘</w:t>
        </w:r>
      </w:ins>
      <w:r w:rsidRPr="00721795">
        <w:rPr>
          <w:rStyle w:val="CODE"/>
          <w:b/>
          <w:bCs/>
          <w:rPrChange w:id="10043" w:author="John Clevenger [2]" w:date="2022-06-15T17:29:00Z">
            <w:rPr>
              <w:rStyle w:val="CODE"/>
            </w:rPr>
          </w:rPrChange>
        </w:rPr>
        <w:t>Fastest Solution Summary</w:t>
      </w:r>
      <w:del w:id="10044" w:author="John Clevenger [2]" w:date="2022-06-15T17:18:00Z">
        <w:r w:rsidRPr="00721795" w:rsidDel="0022754D">
          <w:rPr>
            <w:rStyle w:val="CODE"/>
            <w:b/>
            <w:bCs/>
            <w:rPrChange w:id="10045" w:author="John Clevenger [2]" w:date="2022-06-15T17:29:00Z">
              <w:rPr>
                <w:rStyle w:val="CODE"/>
              </w:rPr>
            </w:rPrChange>
          </w:rPr>
          <w:delText>'</w:delText>
        </w:r>
      </w:del>
      <w:ins w:id="10046" w:author="John Clevenger [2]" w:date="2022-06-15T17:18:00Z">
        <w:r w:rsidR="0022754D" w:rsidRPr="00721795">
          <w:rPr>
            <w:rStyle w:val="CODE"/>
            <w:b/>
            <w:bCs/>
            <w:rPrChange w:id="10047" w:author="John Clevenger [2]" w:date="2022-06-15T17:29:00Z">
              <w:rPr>
                <w:rStyle w:val="CODE"/>
              </w:rPr>
            </w:rPrChange>
          </w:rPr>
          <w:t>’</w:t>
        </w:r>
      </w:ins>
    </w:p>
    <w:p w14:paraId="6FAE9043" w14:textId="77777777" w:rsidR="008D1595" w:rsidRDefault="008D1595" w:rsidP="008D1595"/>
    <w:p w14:paraId="16E13C59" w14:textId="77777777" w:rsidR="008D1595" w:rsidRPr="003003A9" w:rsidRDefault="008D1595" w:rsidP="008D1595">
      <w:pPr>
        <w:rPr>
          <w:b/>
        </w:rPr>
      </w:pPr>
      <w:r w:rsidRPr="003003A9">
        <w:rPr>
          <w:b/>
        </w:rPr>
        <w:t>Show Runs report</w:t>
      </w:r>
    </w:p>
    <w:p w14:paraId="59D4EC49" w14:textId="77777777" w:rsidR="008D1595" w:rsidRPr="008D1595" w:rsidRDefault="008D1595" w:rsidP="008D1595"/>
    <w:p w14:paraId="58799112" w14:textId="4809A9C4" w:rsidR="008D1595" w:rsidRPr="00721795" w:rsidRDefault="008D1595">
      <w:pPr>
        <w:ind w:firstLine="720"/>
        <w:rPr>
          <w:rStyle w:val="CODE"/>
          <w:b/>
          <w:bCs/>
          <w:rPrChange w:id="10048" w:author="John Clevenger [2]" w:date="2022-06-15T17:29:00Z">
            <w:rPr>
              <w:rStyle w:val="CODE"/>
            </w:rPr>
          </w:rPrChange>
        </w:rPr>
        <w:pPrChange w:id="10049" w:author="John Clevenger [2]" w:date="2022-06-15T17:29:00Z">
          <w:pPr/>
        </w:pPrChange>
      </w:pPr>
      <w:r w:rsidRPr="00721795">
        <w:rPr>
          <w:rStyle w:val="CODE"/>
          <w:b/>
          <w:bCs/>
          <w:rPrChange w:id="10050" w:author="John Clevenger [2]" w:date="2022-06-15T17:29:00Z">
            <w:rPr>
              <w:rStyle w:val="CODE"/>
            </w:rPr>
          </w:rPrChange>
        </w:rPr>
        <w:t xml:space="preserve">$ pc2report </w:t>
      </w:r>
      <w:del w:id="10051" w:author="John Clevenger [2]" w:date="2022-06-15T17:18:00Z">
        <w:r w:rsidRPr="00721795" w:rsidDel="0022754D">
          <w:rPr>
            <w:rStyle w:val="CODE"/>
            <w:b/>
            <w:bCs/>
            <w:rPrChange w:id="10052" w:author="John Clevenger [2]" w:date="2022-06-15T17:29:00Z">
              <w:rPr>
                <w:rStyle w:val="CODE"/>
              </w:rPr>
            </w:rPrChange>
          </w:rPr>
          <w:delText>--</w:delText>
        </w:r>
      </w:del>
      <w:ins w:id="10053" w:author="John Clevenger [2]" w:date="2022-06-15T17:18:00Z">
        <w:r w:rsidR="0022754D" w:rsidRPr="00721795">
          <w:rPr>
            <w:rStyle w:val="CODE"/>
            <w:b/>
            <w:bCs/>
            <w:rPrChange w:id="10054" w:author="John Clevenger [2]" w:date="2022-06-15T17:29:00Z">
              <w:rPr>
                <w:rStyle w:val="CODE"/>
              </w:rPr>
            </w:rPrChange>
          </w:rPr>
          <w:t>–</w:t>
        </w:r>
      </w:ins>
      <w:r w:rsidRPr="00721795">
        <w:rPr>
          <w:rStyle w:val="CODE"/>
          <w:b/>
          <w:bCs/>
          <w:rPrChange w:id="10055" w:author="John Clevenger [2]" w:date="2022-06-15T17:29:00Z">
            <w:rPr>
              <w:rStyle w:val="CODE"/>
            </w:rPr>
          </w:rPrChange>
        </w:rPr>
        <w:t>contestPassword newpass Runs</w:t>
      </w:r>
    </w:p>
    <w:p w14:paraId="4ABF569A" w14:textId="77777777" w:rsidR="008D1595" w:rsidRDefault="008D1595" w:rsidP="008D1595"/>
    <w:p w14:paraId="296A1D7A" w14:textId="77777777" w:rsidR="008D1595" w:rsidRPr="003003A9" w:rsidRDefault="008D1595" w:rsidP="008D1595">
      <w:pPr>
        <w:rPr>
          <w:b/>
        </w:rPr>
      </w:pPr>
      <w:r w:rsidRPr="003003A9">
        <w:rPr>
          <w:b/>
        </w:rPr>
        <w:t>Show Runs report, use the report number (15) instead of spelling out report name</w:t>
      </w:r>
    </w:p>
    <w:p w14:paraId="66F98864" w14:textId="77777777" w:rsidR="008D1595" w:rsidRPr="008D1595" w:rsidRDefault="008D1595" w:rsidP="008D1595"/>
    <w:p w14:paraId="0DF25194" w14:textId="07806ECD" w:rsidR="008D1595" w:rsidRPr="00721795" w:rsidRDefault="008D1595">
      <w:pPr>
        <w:ind w:firstLine="720"/>
        <w:rPr>
          <w:rStyle w:val="CODE"/>
          <w:b/>
          <w:bCs/>
          <w:rPrChange w:id="10056" w:author="John Clevenger [2]" w:date="2022-06-15T17:30:00Z">
            <w:rPr>
              <w:rStyle w:val="CODE"/>
            </w:rPr>
          </w:rPrChange>
        </w:rPr>
        <w:pPrChange w:id="10057" w:author="John Clevenger [2]" w:date="2022-06-15T17:30:00Z">
          <w:pPr/>
        </w:pPrChange>
      </w:pPr>
      <w:r w:rsidRPr="00721795">
        <w:rPr>
          <w:rStyle w:val="CODE"/>
          <w:b/>
          <w:bCs/>
          <w:rPrChange w:id="10058" w:author="John Clevenger [2]" w:date="2022-06-15T17:30:00Z">
            <w:rPr>
              <w:rStyle w:val="CODE"/>
            </w:rPr>
          </w:rPrChange>
        </w:rPr>
        <w:t xml:space="preserve">$ pc2report </w:t>
      </w:r>
      <w:del w:id="10059" w:author="John Clevenger [2]" w:date="2022-06-15T17:18:00Z">
        <w:r w:rsidRPr="00721795" w:rsidDel="0022754D">
          <w:rPr>
            <w:rStyle w:val="CODE"/>
            <w:b/>
            <w:bCs/>
            <w:rPrChange w:id="10060" w:author="John Clevenger [2]" w:date="2022-06-15T17:30:00Z">
              <w:rPr>
                <w:rStyle w:val="CODE"/>
              </w:rPr>
            </w:rPrChange>
          </w:rPr>
          <w:delText>--</w:delText>
        </w:r>
      </w:del>
      <w:ins w:id="10061" w:author="John Clevenger [2]" w:date="2022-06-15T17:18:00Z">
        <w:r w:rsidR="0022754D" w:rsidRPr="00721795">
          <w:rPr>
            <w:rStyle w:val="CODE"/>
            <w:b/>
            <w:bCs/>
            <w:rPrChange w:id="10062" w:author="John Clevenger [2]" w:date="2022-06-15T17:30:00Z">
              <w:rPr>
                <w:rStyle w:val="CODE"/>
              </w:rPr>
            </w:rPrChange>
          </w:rPr>
          <w:t>–</w:t>
        </w:r>
      </w:ins>
      <w:r w:rsidRPr="00721795">
        <w:rPr>
          <w:rStyle w:val="CODE"/>
          <w:b/>
          <w:bCs/>
          <w:rPrChange w:id="10063" w:author="John Clevenger [2]" w:date="2022-06-15T17:30:00Z">
            <w:rPr>
              <w:rStyle w:val="CODE"/>
            </w:rPr>
          </w:rPrChange>
        </w:rPr>
        <w:t xml:space="preserve">contestPassword newpass  15 </w:t>
      </w:r>
    </w:p>
    <w:p w14:paraId="243047CD" w14:textId="77777777" w:rsidR="008D1595" w:rsidRPr="008D1595" w:rsidRDefault="008D1595" w:rsidP="008D1595"/>
    <w:p w14:paraId="6B3F3D51" w14:textId="77777777" w:rsidR="008D1595" w:rsidRPr="008D1595" w:rsidRDefault="008D1595" w:rsidP="008D1595"/>
    <w:p w14:paraId="74202EF4" w14:textId="469EC789" w:rsidR="008D1595" w:rsidRDefault="008D1595" w:rsidP="008D1595">
      <w:pPr>
        <w:rPr>
          <w:ins w:id="10064" w:author="John Clevenger [2]" w:date="2022-06-15T17:30:00Z"/>
          <w:b/>
        </w:rPr>
      </w:pPr>
      <w:r w:rsidRPr="003003A9">
        <w:rPr>
          <w:b/>
        </w:rPr>
        <w:t>Usage</w:t>
      </w:r>
    </w:p>
    <w:p w14:paraId="5459BE24" w14:textId="6124E317" w:rsidR="00721795" w:rsidRDefault="00721795" w:rsidP="008D1595">
      <w:pPr>
        <w:rPr>
          <w:ins w:id="10065" w:author="John Clevenger [2]" w:date="2022-06-15T17:31:00Z"/>
          <w:bCs/>
        </w:rPr>
      </w:pPr>
      <w:ins w:id="10066" w:author="John Clevenger [2]" w:date="2022-06-15T17:30:00Z">
        <w:r>
          <w:rPr>
            <w:b/>
          </w:rPr>
          <w:tab/>
        </w:r>
        <w:r>
          <w:rPr>
            <w:bCs/>
          </w:rPr>
          <w:t xml:space="preserve">Entering the command </w:t>
        </w:r>
        <w:r>
          <w:rPr>
            <w:b/>
          </w:rPr>
          <w:t xml:space="preserve">pc2report </w:t>
        </w:r>
        <w:r>
          <w:rPr>
            <w:bCs/>
          </w:rPr>
          <w:t xml:space="preserve">with no arguments will produce the following </w:t>
        </w:r>
        <w:r>
          <w:rPr>
            <w:b/>
          </w:rPr>
          <w:t>usage</w:t>
        </w:r>
      </w:ins>
      <w:ins w:id="10067" w:author="John Clevenger [2]" w:date="2022-06-15T17:31:00Z">
        <w:r>
          <w:rPr>
            <w:bCs/>
          </w:rPr>
          <w:t xml:space="preserve"> output:</w:t>
        </w:r>
      </w:ins>
    </w:p>
    <w:p w14:paraId="5F28E583" w14:textId="77777777" w:rsidR="00721795" w:rsidRPr="00721795" w:rsidRDefault="00721795" w:rsidP="008D1595">
      <w:pPr>
        <w:rPr>
          <w:bCs/>
          <w:rPrChange w:id="10068" w:author="John Clevenger [2]" w:date="2022-06-15T17:31:00Z">
            <w:rPr>
              <w:b/>
            </w:rPr>
          </w:rPrChange>
        </w:rPr>
      </w:pPr>
    </w:p>
    <w:p w14:paraId="11B64174" w14:textId="30CBF122" w:rsidR="008D1595" w:rsidRPr="008D1595" w:rsidRDefault="008D1595" w:rsidP="008D1595">
      <w:pPr>
        <w:rPr>
          <w:rStyle w:val="CODE"/>
        </w:rPr>
      </w:pPr>
      <w:r w:rsidRPr="008D1595">
        <w:rPr>
          <w:rStyle w:val="CODE"/>
        </w:rPr>
        <w:t>Usage: [options] reportName|## [[reportName|##][</w:t>
      </w:r>
      <w:del w:id="10069" w:author="John Clevenger [2]" w:date="2022-06-15T17:18:00Z">
        <w:r w:rsidRPr="008D1595" w:rsidDel="0022754D">
          <w:rPr>
            <w:rStyle w:val="CODE"/>
          </w:rPr>
          <w:delText>...</w:delText>
        </w:r>
      </w:del>
      <w:ins w:id="10070" w:author="John Clevenger [2]" w:date="2022-06-15T17:18:00Z">
        <w:r w:rsidR="0022754D">
          <w:rPr>
            <w:rStyle w:val="CODE"/>
          </w:rPr>
          <w:t>…</w:t>
        </w:r>
      </w:ins>
      <w:r w:rsidRPr="008D1595">
        <w:rPr>
          <w:rStyle w:val="CODE"/>
        </w:rPr>
        <w:t>]]</w:t>
      </w:r>
    </w:p>
    <w:p w14:paraId="17F9A788" w14:textId="77777777" w:rsidR="008D1595" w:rsidRPr="008D1595" w:rsidRDefault="008D1595" w:rsidP="008D1595">
      <w:pPr>
        <w:rPr>
          <w:rStyle w:val="CODE"/>
        </w:rPr>
      </w:pPr>
    </w:p>
    <w:p w14:paraId="3CF2EF3B" w14:textId="48C4A024" w:rsidR="00721795" w:rsidRDefault="00721795" w:rsidP="008D1595">
      <w:pPr>
        <w:rPr>
          <w:ins w:id="10071" w:author="John Clevenger [2]" w:date="2022-06-15T17:33:00Z"/>
          <w:rStyle w:val="CODE"/>
        </w:rPr>
      </w:pPr>
      <w:ins w:id="10072" w:author="John Clevenger [2]" w:date="2022-06-15T17:33:00Z">
        <w:r w:rsidRPr="00721795">
          <w:rPr>
            <w:rStyle w:val="CODE"/>
          </w:rPr>
          <w:t>-F filename</w:t>
        </w:r>
      </w:ins>
      <w:ins w:id="10073" w:author="John Clevenger [2]" w:date="2022-06-15T17:35:00Z">
        <w:r w:rsidR="009360F6">
          <w:rPr>
            <w:rStyle w:val="CODE"/>
          </w:rPr>
          <w:tab/>
        </w:r>
        <w:r w:rsidR="009360F6">
          <w:rPr>
            <w:rStyle w:val="CODE"/>
          </w:rPr>
          <w:tab/>
        </w:r>
      </w:ins>
      <w:ins w:id="10074" w:author="John Clevenger [2]" w:date="2022-06-15T17:36:00Z">
        <w:r w:rsidR="009360F6">
          <w:rPr>
            <w:rStyle w:val="CODE"/>
          </w:rPr>
          <w:t xml:space="preserve"> </w:t>
        </w:r>
      </w:ins>
      <w:ins w:id="10075" w:author="John Clevenger [2]" w:date="2022-06-15T17:33:00Z">
        <w:r w:rsidRPr="00721795">
          <w:rPr>
            <w:rStyle w:val="CODE"/>
          </w:rPr>
          <w:t>- specify command line options in filename</w:t>
        </w:r>
      </w:ins>
    </w:p>
    <w:p w14:paraId="5F9CBC35" w14:textId="257160FB" w:rsidR="008D1595" w:rsidRPr="008D1595" w:rsidRDefault="008D1595">
      <w:pPr>
        <w:ind w:left="2610" w:hanging="2610"/>
        <w:rPr>
          <w:rStyle w:val="CODE"/>
        </w:rPr>
        <w:pPrChange w:id="10076" w:author="John Clevenger [2]" w:date="2022-06-15T17:36:00Z">
          <w:pPr/>
        </w:pPrChange>
      </w:pPr>
      <w:r w:rsidRPr="008D1595">
        <w:rPr>
          <w:rStyle w:val="CODE"/>
        </w:rPr>
        <w:t>--profile na</w:t>
      </w:r>
      <w:del w:id="10077" w:author="John Clevenger [2]" w:date="2022-06-15T17:18:00Z">
        <w:r w:rsidRPr="008D1595" w:rsidDel="0022754D">
          <w:rPr>
            <w:rStyle w:val="CODE"/>
          </w:rPr>
          <w:delText>m</w:delText>
        </w:r>
      </w:del>
      <w:ins w:id="10078" w:author="John Clevenger [2]" w:date="2022-06-15T17:31:00Z">
        <w:r w:rsidR="00721795">
          <w:rPr>
            <w:rStyle w:val="CODE"/>
          </w:rPr>
          <w:t>m</w:t>
        </w:r>
      </w:ins>
      <w:r w:rsidRPr="008D1595">
        <w:rPr>
          <w:rStyle w:val="CODE"/>
        </w:rPr>
        <w:t>e</w:t>
      </w:r>
      <w:ins w:id="10079" w:author="John Clevenger [2]" w:date="2022-06-15T17:36:00Z">
        <w:r w:rsidR="009360F6">
          <w:rPr>
            <w:rStyle w:val="CODE"/>
          </w:rPr>
          <w:t xml:space="preserve">     </w:t>
        </w:r>
      </w:ins>
      <w:del w:id="10080" w:author="John Clevenger [2]" w:date="2022-06-15T17:35:00Z">
        <w:r w:rsidRPr="008D1595" w:rsidDel="009360F6">
          <w:rPr>
            <w:rStyle w:val="CODE"/>
          </w:rPr>
          <w:delText xml:space="preserve"> </w:delText>
        </w:r>
      </w:del>
      <w:r w:rsidRPr="008D1595">
        <w:rPr>
          <w:rStyle w:val="CODE"/>
        </w:rPr>
        <w:t>- profile name, default uses current profile.  name may be a ## fr</w:t>
      </w:r>
      <w:del w:id="10081" w:author="John Clevenger [2]" w:date="2022-06-15T17:18:00Z">
        <w:r w:rsidRPr="008D1595" w:rsidDel="0022754D">
          <w:rPr>
            <w:rStyle w:val="CODE"/>
          </w:rPr>
          <w:delText>om</w:delText>
        </w:r>
      </w:del>
      <w:ins w:id="10082" w:author="John Clevenger [2]" w:date="2022-06-15T17:34:00Z">
        <w:r w:rsidR="009360F6">
          <w:rPr>
            <w:rStyle w:val="CODE"/>
          </w:rPr>
          <w:t>om</w:t>
        </w:r>
      </w:ins>
      <w:r w:rsidRPr="008D1595">
        <w:rPr>
          <w:rStyle w:val="CODE"/>
        </w:rPr>
        <w:t xml:space="preserve"> --listp listing</w:t>
      </w:r>
    </w:p>
    <w:p w14:paraId="1AED391D" w14:textId="3FD45FE2" w:rsidR="008D1595" w:rsidRDefault="008D1595" w:rsidP="008D1595">
      <w:pPr>
        <w:rPr>
          <w:ins w:id="10083" w:author="John Clevenger [2]" w:date="2022-06-15T17:35:00Z"/>
          <w:rStyle w:val="CODE"/>
        </w:rPr>
      </w:pPr>
      <w:r w:rsidRPr="008D1595">
        <w:rPr>
          <w:rStyle w:val="CODE"/>
        </w:rPr>
        <w:t>--contestPassword pa</w:t>
      </w:r>
      <w:ins w:id="10084" w:author="John Clevenger [2]" w:date="2022-06-15T17:35:00Z">
        <w:r w:rsidR="009360F6">
          <w:rPr>
            <w:rStyle w:val="CODE"/>
          </w:rPr>
          <w:t>ss</w:t>
        </w:r>
      </w:ins>
      <w:del w:id="10085" w:author="John Clevenger [2]" w:date="2022-06-15T17:35:00Z">
        <w:r w:rsidRPr="008D1595" w:rsidDel="009360F6">
          <w:rPr>
            <w:rStyle w:val="CODE"/>
          </w:rPr>
          <w:delText>dd</w:delText>
        </w:r>
      </w:del>
      <w:r w:rsidRPr="008D1595">
        <w:rPr>
          <w:rStyle w:val="CODE"/>
        </w:rPr>
        <w:t xml:space="preserve">  - password needed to decrypt pc2 data</w:t>
      </w:r>
    </w:p>
    <w:p w14:paraId="516F43A2" w14:textId="06B92762" w:rsidR="009360F6" w:rsidRDefault="009360F6" w:rsidP="008D1595">
      <w:pPr>
        <w:rPr>
          <w:ins w:id="10086" w:author="John Clevenger [2]" w:date="2022-06-15T17:37:00Z"/>
          <w:rStyle w:val="CODE"/>
        </w:rPr>
      </w:pPr>
      <w:ins w:id="10087" w:author="John Clevenger [2]" w:date="2022-06-15T17:35:00Z">
        <w:r>
          <w:rPr>
            <w:rStyle w:val="CODE"/>
          </w:rPr>
          <w:t>--raw</w:t>
        </w:r>
      </w:ins>
      <w:ins w:id="10088" w:author="John Clevenger [2]" w:date="2022-06-15T17:36:00Z">
        <w:r>
          <w:rPr>
            <w:rStyle w:val="CODE"/>
          </w:rPr>
          <w:t xml:space="preserve">              </w:t>
        </w:r>
      </w:ins>
      <w:ins w:id="10089" w:author="John Clevenger [2]" w:date="2022-06-15T17:35:00Z">
        <w:r>
          <w:rPr>
            <w:rStyle w:val="CODE"/>
          </w:rPr>
          <w:t xml:space="preserve">- </w:t>
        </w:r>
      </w:ins>
      <w:ins w:id="10090" w:author="John Clevenger [2]" w:date="2022-06-15T17:36:00Z">
        <w:r>
          <w:rPr>
            <w:rStyle w:val="CODE"/>
          </w:rPr>
          <w:t>suppress header</w:t>
        </w:r>
      </w:ins>
      <w:ins w:id="10091" w:author="John Clevenger [2]" w:date="2022-06-15T17:37:00Z">
        <w:r>
          <w:rPr>
            <w:rStyle w:val="CODE"/>
          </w:rPr>
          <w:t xml:space="preserve"> and footer; generate “raw” report content</w:t>
        </w:r>
      </w:ins>
    </w:p>
    <w:p w14:paraId="08289E6A" w14:textId="6996117E" w:rsidR="009360F6" w:rsidRPr="008D1595" w:rsidRDefault="009360F6" w:rsidP="008D1595">
      <w:pPr>
        <w:rPr>
          <w:rStyle w:val="CODE"/>
        </w:rPr>
      </w:pPr>
      <w:ins w:id="10092" w:author="John Clevenger [2]" w:date="2022-06-15T17:37:00Z">
        <w:r>
          <w:rPr>
            <w:rStyle w:val="CODE"/>
          </w:rPr>
          <w:t>--xml              - output only XML for report</w:t>
        </w:r>
      </w:ins>
    </w:p>
    <w:p w14:paraId="19B4CAAE" w14:textId="4A0EB5E3" w:rsidR="008D1595" w:rsidRPr="008D1595" w:rsidRDefault="008D1595" w:rsidP="008D1595">
      <w:pPr>
        <w:rPr>
          <w:rStyle w:val="CODE"/>
        </w:rPr>
      </w:pPr>
      <w:r w:rsidRPr="008D1595">
        <w:rPr>
          <w:rStyle w:val="CODE"/>
        </w:rPr>
        <w:t xml:space="preserve">--list         </w:t>
      </w:r>
      <w:ins w:id="10093" w:author="John Clevenger [2]" w:date="2022-06-15T17:37:00Z">
        <w:r w:rsidR="009360F6">
          <w:rPr>
            <w:rStyle w:val="CODE"/>
          </w:rPr>
          <w:t xml:space="preserve">    </w:t>
        </w:r>
      </w:ins>
      <w:r w:rsidRPr="008D1595">
        <w:rPr>
          <w:rStyle w:val="CODE"/>
        </w:rPr>
        <w:t>- list names of reports (and the report numbers)</w:t>
      </w:r>
    </w:p>
    <w:p w14:paraId="47D03114" w14:textId="483AFA7E" w:rsidR="008D1595" w:rsidRPr="008D1595" w:rsidRDefault="008D1595">
      <w:pPr>
        <w:ind w:right="-637"/>
        <w:rPr>
          <w:rStyle w:val="CODE"/>
        </w:rPr>
        <w:pPrChange w:id="10094" w:author="John Clevenger [2]" w:date="2022-06-15T17:38:00Z">
          <w:pPr/>
        </w:pPrChange>
      </w:pPr>
      <w:r w:rsidRPr="008D1595">
        <w:rPr>
          <w:rStyle w:val="CODE"/>
        </w:rPr>
        <w:t xml:space="preserve">--dir name     </w:t>
      </w:r>
      <w:ins w:id="10095" w:author="John Clevenger [2]" w:date="2022-06-15T17:37:00Z">
        <w:r w:rsidR="009360F6">
          <w:rPr>
            <w:rStyle w:val="CODE"/>
          </w:rPr>
          <w:t xml:space="preserve">    </w:t>
        </w:r>
      </w:ins>
      <w:r w:rsidRPr="008D1595">
        <w:rPr>
          <w:rStyle w:val="CODE"/>
        </w:rPr>
        <w:t>- alternate base directory name, by default uses profile dir name</w:t>
      </w:r>
    </w:p>
    <w:p w14:paraId="18F7AB21" w14:textId="1EF56BC8" w:rsidR="008D1595" w:rsidRPr="008D1595" w:rsidRDefault="008D1595" w:rsidP="008D1595">
      <w:pPr>
        <w:rPr>
          <w:rStyle w:val="CODE"/>
        </w:rPr>
      </w:pPr>
      <w:r w:rsidRPr="008D1595">
        <w:rPr>
          <w:rStyle w:val="CODE"/>
        </w:rPr>
        <w:t xml:space="preserve">--site ##      </w:t>
      </w:r>
      <w:ins w:id="10096" w:author="John Clevenger [2]" w:date="2022-06-15T17:38:00Z">
        <w:r w:rsidR="009360F6">
          <w:rPr>
            <w:rStyle w:val="CODE"/>
          </w:rPr>
          <w:t xml:space="preserve">    </w:t>
        </w:r>
      </w:ins>
      <w:r w:rsidRPr="008D1595">
        <w:rPr>
          <w:rStyle w:val="CODE"/>
        </w:rPr>
        <w:t>- specify the site number</w:t>
      </w:r>
    </w:p>
    <w:p w14:paraId="706CC2D0" w14:textId="1E3486F9" w:rsidR="008D1595" w:rsidRPr="008D1595" w:rsidRDefault="008D1595" w:rsidP="008D1595">
      <w:pPr>
        <w:rPr>
          <w:rStyle w:val="CODE"/>
        </w:rPr>
      </w:pPr>
      <w:r w:rsidRPr="008D1595">
        <w:rPr>
          <w:rStyle w:val="CODE"/>
        </w:rPr>
        <w:t xml:space="preserve">--listp        </w:t>
      </w:r>
      <w:ins w:id="10097" w:author="John Clevenger [2]" w:date="2022-06-15T17:38:00Z">
        <w:r w:rsidR="009360F6">
          <w:rPr>
            <w:rStyle w:val="CODE"/>
          </w:rPr>
          <w:t xml:space="preserve">    </w:t>
        </w:r>
      </w:ins>
      <w:r w:rsidRPr="008D1595">
        <w:rPr>
          <w:rStyle w:val="CODE"/>
        </w:rPr>
        <w:t>- list all profile names with numbers</w:t>
      </w:r>
    </w:p>
    <w:p w14:paraId="177A9DC0" w14:textId="3F980615" w:rsidR="008D1595" w:rsidRPr="008D1595" w:rsidRDefault="008D1595" w:rsidP="008D1595">
      <w:pPr>
        <w:rPr>
          <w:rStyle w:val="CODE"/>
        </w:rPr>
      </w:pPr>
      <w:r w:rsidRPr="008D1595">
        <w:rPr>
          <w:rStyle w:val="CODE"/>
        </w:rPr>
        <w:t>--noProfi</w:t>
      </w:r>
      <w:del w:id="10098" w:author="John Clevenger [2]" w:date="2022-06-15T17:18:00Z">
        <w:r w:rsidRPr="008D1595" w:rsidDel="0022754D">
          <w:rPr>
            <w:rStyle w:val="CODE"/>
          </w:rPr>
          <w:delText>l</w:delText>
        </w:r>
      </w:del>
      <w:ins w:id="10099" w:author="John Clevenger [2]" w:date="2022-06-15T17:38:00Z">
        <w:r w:rsidR="009360F6">
          <w:rPr>
            <w:rStyle w:val="CODE"/>
          </w:rPr>
          <w:t>l</w:t>
        </w:r>
      </w:ins>
      <w:r w:rsidRPr="008D1595">
        <w:rPr>
          <w:rStyle w:val="CODE"/>
        </w:rPr>
        <w:t xml:space="preserve">e </w:t>
      </w:r>
      <w:ins w:id="10100" w:author="John Clevenger [2]" w:date="2022-06-15T17:38:00Z">
        <w:r w:rsidR="009360F6">
          <w:rPr>
            <w:rStyle w:val="CODE"/>
          </w:rPr>
          <w:t xml:space="preserve">       </w:t>
        </w:r>
      </w:ins>
      <w:r w:rsidRPr="008D1595">
        <w:rPr>
          <w:rStyle w:val="CODE"/>
        </w:rPr>
        <w:t>- do not use profile directory</w:t>
      </w:r>
      <w:ins w:id="10101" w:author="John Clevenger [2]" w:date="2022-06-15T17:38:00Z">
        <w:r w:rsidR="009360F6">
          <w:rPr>
            <w:rStyle w:val="CODE"/>
          </w:rPr>
          <w:t>,</w:t>
        </w:r>
      </w:ins>
      <w:r w:rsidRPr="008D1595">
        <w:rPr>
          <w:rStyle w:val="CODE"/>
        </w:rPr>
        <w:t xml:space="preserve"> use </w:t>
      </w:r>
      <w:del w:id="10102" w:author="John Clevenger [2]" w:date="2022-06-15T17:38:00Z">
        <w:r w:rsidRPr="008D1595" w:rsidDel="009360F6">
          <w:rPr>
            <w:rStyle w:val="CODE"/>
          </w:rPr>
          <w:delText xml:space="preserve">pre </w:delText>
        </w:r>
      </w:del>
      <w:ins w:id="10103" w:author="John Clevenger [2]" w:date="2022-06-15T17:38:00Z">
        <w:r w:rsidR="009360F6" w:rsidRPr="008D1595">
          <w:rPr>
            <w:rStyle w:val="CODE"/>
          </w:rPr>
          <w:t>pre</w:t>
        </w:r>
        <w:r w:rsidR="009360F6">
          <w:rPr>
            <w:rStyle w:val="CODE"/>
          </w:rPr>
          <w:t>-</w:t>
        </w:r>
      </w:ins>
      <w:r w:rsidRPr="008D1595">
        <w:rPr>
          <w:rStyle w:val="CODE"/>
        </w:rPr>
        <w:t>version 9.2 location</w:t>
      </w:r>
    </w:p>
    <w:p w14:paraId="56028FB6" w14:textId="77777777" w:rsidR="008D1595" w:rsidRPr="008D1595" w:rsidRDefault="008D1595" w:rsidP="008D1595">
      <w:pPr>
        <w:rPr>
          <w:rStyle w:val="CODE"/>
        </w:rPr>
      </w:pPr>
    </w:p>
    <w:p w14:paraId="3B502577" w14:textId="255F2C73" w:rsidR="008D1595" w:rsidRPr="008D1595" w:rsidRDefault="008D1595" w:rsidP="008D1595">
      <w:pPr>
        <w:rPr>
          <w:rStyle w:val="CODE"/>
        </w:rPr>
      </w:pPr>
      <w:r w:rsidRPr="008D1595">
        <w:rPr>
          <w:rStyle w:val="CODE"/>
        </w:rPr>
        <w:t>reportNa</w:t>
      </w:r>
      <w:del w:id="10104" w:author="John Clevenger [2]" w:date="2022-06-15T17:18:00Z">
        <w:r w:rsidRPr="008D1595" w:rsidDel="0022754D">
          <w:rPr>
            <w:rStyle w:val="CODE"/>
          </w:rPr>
          <w:delText>m</w:delText>
        </w:r>
      </w:del>
      <w:ins w:id="10105" w:author="John Clevenger [2]" w:date="2022-06-15T17:39:00Z">
        <w:r w:rsidR="009360F6">
          <w:rPr>
            <w:rStyle w:val="CODE"/>
          </w:rPr>
          <w:t>m</w:t>
        </w:r>
      </w:ins>
      <w:r w:rsidRPr="008D1595">
        <w:rPr>
          <w:rStyle w:val="CODE"/>
        </w:rPr>
        <w:t xml:space="preserve">e </w:t>
      </w:r>
      <w:ins w:id="10106" w:author="John Clevenger [2]" w:date="2022-06-15T17:39:00Z">
        <w:r w:rsidR="009360F6">
          <w:rPr>
            <w:rStyle w:val="CODE"/>
          </w:rPr>
          <w:t xml:space="preserve">        </w:t>
        </w:r>
      </w:ins>
      <w:r w:rsidRPr="008D1595">
        <w:rPr>
          <w:rStyle w:val="CODE"/>
        </w:rPr>
        <w:t xml:space="preserve">- name </w:t>
      </w:r>
      <w:ins w:id="10107" w:author="John Clevenger [2]" w:date="2022-06-15T17:39:00Z">
        <w:r w:rsidR="004D60B3">
          <w:rPr>
            <w:rStyle w:val="CODE"/>
          </w:rPr>
          <w:t xml:space="preserve">or number </w:t>
        </w:r>
      </w:ins>
      <w:r w:rsidRPr="008D1595">
        <w:rPr>
          <w:rStyle w:val="CODE"/>
        </w:rPr>
        <w:t>of report to print</w:t>
      </w:r>
      <w:del w:id="10108" w:author="John Clevenger [2]" w:date="2022-06-15T17:39:00Z">
        <w:r w:rsidRPr="008D1595" w:rsidDel="004D60B3">
          <w:rPr>
            <w:rStyle w:val="CODE"/>
          </w:rPr>
          <w:delText xml:space="preserve"> (or report number)</w:delText>
        </w:r>
      </w:del>
    </w:p>
    <w:p w14:paraId="0CBA12BC" w14:textId="6E70C405" w:rsidR="008D1595" w:rsidRPr="008D1595" w:rsidRDefault="008D1595" w:rsidP="008D1595">
      <w:pPr>
        <w:rPr>
          <w:rStyle w:val="CODE"/>
        </w:rPr>
      </w:pPr>
      <w:r w:rsidRPr="008D1595">
        <w:rPr>
          <w:rStyle w:val="CODE"/>
        </w:rPr>
        <w:t xml:space="preserve">##         </w:t>
      </w:r>
      <w:ins w:id="10109" w:author="John Clevenger [2]" w:date="2022-06-15T17:39:00Z">
        <w:r w:rsidR="004D60B3">
          <w:rPr>
            <w:rStyle w:val="CODE"/>
          </w:rPr>
          <w:t xml:space="preserve">        </w:t>
        </w:r>
      </w:ins>
      <w:r w:rsidRPr="008D1595">
        <w:rPr>
          <w:rStyle w:val="CODE"/>
        </w:rPr>
        <w:t>- number of report to print (numbers found usi</w:t>
      </w:r>
      <w:del w:id="10110" w:author="John Clevenger [2]" w:date="2022-06-15T17:18:00Z">
        <w:r w:rsidRPr="008D1595" w:rsidDel="0022754D">
          <w:rPr>
            <w:rStyle w:val="CODE"/>
          </w:rPr>
          <w:delText>ng</w:delText>
        </w:r>
      </w:del>
      <w:ins w:id="10111" w:author="John Clevenger [2]" w:date="2022-06-15T17:18:00Z">
        <w:r w:rsidR="0022754D">
          <w:rPr>
            <w:rStyle w:val="CODE"/>
          </w:rPr>
          <w:t>–</w:t>
        </w:r>
      </w:ins>
      <w:r w:rsidRPr="008D1595">
        <w:rPr>
          <w:rStyle w:val="CODE"/>
        </w:rPr>
        <w:t xml:space="preserve"> --list)</w:t>
      </w:r>
    </w:p>
    <w:p w14:paraId="596D7B3B" w14:textId="77777777" w:rsidR="008D1595" w:rsidRPr="008D1595" w:rsidRDefault="008D1595" w:rsidP="008D1595">
      <w:pPr>
        <w:rPr>
          <w:rStyle w:val="CODE"/>
        </w:rPr>
      </w:pPr>
    </w:p>
    <w:p w14:paraId="5839E093" w14:textId="77777777" w:rsidR="00372652" w:rsidRDefault="00372652" w:rsidP="004D60B3">
      <w:pPr>
        <w:rPr>
          <w:ins w:id="10112" w:author="John Clevenger [2]" w:date="2022-06-16T11:09:00Z"/>
          <w:b/>
        </w:rPr>
      </w:pPr>
    </w:p>
    <w:p w14:paraId="37F622D1" w14:textId="4CF11831" w:rsidR="004D60B3" w:rsidRPr="003003A9" w:rsidRDefault="004D60B3" w:rsidP="004D60B3">
      <w:pPr>
        <w:rPr>
          <w:ins w:id="10113" w:author="John Clevenger [2]" w:date="2022-06-15T17:43:00Z"/>
          <w:b/>
        </w:rPr>
      </w:pPr>
      <w:ins w:id="10114" w:author="John Clevenger [2]" w:date="2022-06-15T17:43:00Z">
        <w:r>
          <w:rPr>
            <w:b/>
          </w:rPr>
          <w:lastRenderedPageBreak/>
          <w:t>List known contest profiles:</w:t>
        </w:r>
      </w:ins>
    </w:p>
    <w:p w14:paraId="78A284F0" w14:textId="77777777" w:rsidR="004D60B3" w:rsidRPr="008D1595" w:rsidRDefault="004D60B3" w:rsidP="004D60B3">
      <w:pPr>
        <w:rPr>
          <w:ins w:id="10115" w:author="John Clevenger [2]" w:date="2022-06-15T17:43:00Z"/>
        </w:rPr>
      </w:pPr>
    </w:p>
    <w:p w14:paraId="581D6478" w14:textId="59148884" w:rsidR="008D1595" w:rsidRPr="004D60B3" w:rsidDel="004D60B3" w:rsidRDefault="008D1595">
      <w:pPr>
        <w:ind w:firstLine="720"/>
        <w:rPr>
          <w:del w:id="10116" w:author="John Clevenger [2]" w:date="2022-06-15T17:18:00Z"/>
          <w:rStyle w:val="CODE"/>
          <w:b/>
          <w:bCs/>
          <w:rPrChange w:id="10117" w:author="John Clevenger [2]" w:date="2022-06-15T17:40:00Z">
            <w:rPr>
              <w:del w:id="10118" w:author="John Clevenger [2]" w:date="2022-06-15T17:18:00Z"/>
              <w:rStyle w:val="CODE"/>
            </w:rPr>
          </w:rPrChange>
        </w:rPr>
        <w:pPrChange w:id="10119" w:author="John Clevenger [2]" w:date="2022-06-15T17:43:00Z">
          <w:pPr/>
        </w:pPrChange>
      </w:pPr>
      <w:r w:rsidRPr="004D60B3">
        <w:rPr>
          <w:rStyle w:val="CODE"/>
          <w:b/>
          <w:bCs/>
          <w:rPrChange w:id="10120" w:author="John Clevenger [2]" w:date="2022-06-15T17:40:00Z">
            <w:rPr>
              <w:rStyle w:val="CODE"/>
            </w:rPr>
          </w:rPrChange>
        </w:rPr>
        <w:t>$ pc2repor</w:t>
      </w:r>
      <w:del w:id="10121" w:author="John Clevenger [2]" w:date="2022-06-15T17:18:00Z">
        <w:r w:rsidRPr="004D60B3" w:rsidDel="0022754D">
          <w:rPr>
            <w:rStyle w:val="CODE"/>
            <w:b/>
            <w:bCs/>
            <w:rPrChange w:id="10122" w:author="John Clevenger [2]" w:date="2022-06-15T17:40:00Z">
              <w:rPr>
                <w:rStyle w:val="CODE"/>
              </w:rPr>
            </w:rPrChange>
          </w:rPr>
          <w:delText>ts</w:delText>
        </w:r>
      </w:del>
      <w:ins w:id="10123" w:author="John Clevenger [2]" w:date="2022-06-15T17:39:00Z">
        <w:r w:rsidR="004D60B3" w:rsidRPr="004D60B3">
          <w:rPr>
            <w:rStyle w:val="CODE"/>
            <w:b/>
            <w:bCs/>
            <w:rPrChange w:id="10124" w:author="John Clevenger [2]" w:date="2022-06-15T17:40:00Z">
              <w:rPr>
                <w:rStyle w:val="CODE"/>
              </w:rPr>
            </w:rPrChange>
          </w:rPr>
          <w:t>t</w:t>
        </w:r>
      </w:ins>
      <w:r w:rsidRPr="004D60B3">
        <w:rPr>
          <w:rStyle w:val="CODE"/>
          <w:b/>
          <w:bCs/>
          <w:rPrChange w:id="10125" w:author="John Clevenger [2]" w:date="2022-06-15T17:40:00Z">
            <w:rPr>
              <w:rStyle w:val="CODE"/>
            </w:rPr>
          </w:rPrChange>
        </w:rPr>
        <w:t xml:space="preserve"> --listp</w:t>
      </w:r>
    </w:p>
    <w:p w14:paraId="03C60DEB" w14:textId="77777777" w:rsidR="004D60B3" w:rsidRPr="004D60B3" w:rsidRDefault="004D60B3">
      <w:pPr>
        <w:ind w:firstLine="720"/>
        <w:rPr>
          <w:ins w:id="10126" w:author="John Clevenger [2]" w:date="2022-06-15T17:40:00Z"/>
          <w:rStyle w:val="CODE"/>
          <w:b/>
          <w:bCs/>
          <w:rPrChange w:id="10127" w:author="John Clevenger [2]" w:date="2022-06-15T17:40:00Z">
            <w:rPr>
              <w:ins w:id="10128" w:author="John Clevenger [2]" w:date="2022-06-15T17:40:00Z"/>
              <w:rStyle w:val="CODE"/>
            </w:rPr>
          </w:rPrChange>
        </w:rPr>
        <w:pPrChange w:id="10129" w:author="John Clevenger [2]" w:date="2022-06-15T17:43:00Z">
          <w:pPr/>
        </w:pPrChange>
      </w:pPr>
    </w:p>
    <w:p w14:paraId="7AA427DB" w14:textId="64D5CA0E" w:rsidR="008D1595" w:rsidRPr="008D1595" w:rsidDel="0022754D" w:rsidRDefault="008D1595">
      <w:pPr>
        <w:ind w:left="2700" w:right="-547" w:hanging="1260"/>
        <w:rPr>
          <w:del w:id="10130" w:author="John Clevenger [2]" w:date="2022-06-15T17:18:00Z"/>
          <w:rStyle w:val="CODE"/>
        </w:rPr>
        <w:pPrChange w:id="10131" w:author="John Clevenger [2]" w:date="2022-06-15T17:43:00Z">
          <w:pPr/>
        </w:pPrChange>
      </w:pPr>
      <w:r w:rsidRPr="008D1595">
        <w:rPr>
          <w:rStyle w:val="CODE"/>
        </w:rPr>
        <w:t>1 - Id: Contest-1526060434834405723 description: Real Contest name: Contest</w:t>
      </w:r>
    </w:p>
    <w:p w14:paraId="13647A82" w14:textId="1777A16D" w:rsidR="004D60B3" w:rsidRDefault="004D60B3">
      <w:pPr>
        <w:ind w:left="2700" w:right="-547" w:hanging="1260"/>
        <w:rPr>
          <w:ins w:id="10132" w:author="John Clevenger [2]" w:date="2022-06-15T17:41:00Z"/>
          <w:rStyle w:val="CODE"/>
        </w:rPr>
        <w:pPrChange w:id="10133" w:author="John Clevenger [2]" w:date="2022-06-15T17:43:00Z">
          <w:pPr>
            <w:ind w:firstLine="720"/>
          </w:pPr>
        </w:pPrChange>
      </w:pPr>
    </w:p>
    <w:p w14:paraId="0699FBB7" w14:textId="75118A74" w:rsidR="008D1595" w:rsidRPr="008D1595" w:rsidRDefault="008D1595">
      <w:pPr>
        <w:ind w:left="1980" w:hanging="540"/>
        <w:rPr>
          <w:rStyle w:val="CODE"/>
        </w:rPr>
        <w:pPrChange w:id="10134" w:author="John Clevenger [2]" w:date="2022-06-15T17:43:00Z">
          <w:pPr/>
        </w:pPrChange>
      </w:pPr>
      <w:r w:rsidRPr="008D1595">
        <w:rPr>
          <w:rStyle w:val="CODE"/>
        </w:rPr>
        <w:t>2 - Id: Contes</w:t>
      </w:r>
      <w:del w:id="10135" w:author="John Clevenger [2]" w:date="2022-06-15T17:18:00Z">
        <w:r w:rsidRPr="008D1595" w:rsidDel="0022754D">
          <w:rPr>
            <w:rStyle w:val="CODE"/>
          </w:rPr>
          <w:delText xml:space="preserve">t </w:delText>
        </w:r>
      </w:del>
      <w:ins w:id="10136" w:author="John Clevenger [2]" w:date="2022-06-15T17:41:00Z">
        <w:r w:rsidR="004D60B3">
          <w:rPr>
            <w:rStyle w:val="CODE"/>
          </w:rPr>
          <w:t xml:space="preserve">t </w:t>
        </w:r>
      </w:ins>
      <w:r w:rsidRPr="008D1595">
        <w:rPr>
          <w:rStyle w:val="CODE"/>
        </w:rPr>
        <w:t>3--613094433664018852 description: Real Contest 3 name: Contest 3</w:t>
      </w:r>
    </w:p>
    <w:p w14:paraId="5C5A5865" w14:textId="77777777" w:rsidR="008D1595" w:rsidRPr="008D1595" w:rsidRDefault="008D1595" w:rsidP="008D1595">
      <w:pPr>
        <w:rPr>
          <w:rStyle w:val="CODE"/>
        </w:rPr>
      </w:pPr>
    </w:p>
    <w:p w14:paraId="10FE0E62" w14:textId="77777777" w:rsidR="008D1595" w:rsidRPr="008D1595" w:rsidRDefault="008D1595">
      <w:pPr>
        <w:ind w:left="720" w:firstLine="720"/>
        <w:rPr>
          <w:rStyle w:val="CODE"/>
        </w:rPr>
        <w:pPrChange w:id="10137" w:author="John Clevenger [2]" w:date="2022-06-15T17:44:00Z">
          <w:pPr/>
        </w:pPrChange>
      </w:pPr>
      <w:r w:rsidRPr="008D1595">
        <w:rPr>
          <w:rStyle w:val="CODE"/>
        </w:rPr>
        <w:t>Default name  : Contest</w:t>
      </w:r>
    </w:p>
    <w:p w14:paraId="7D7A8A75" w14:textId="7DDF3E5B" w:rsidR="008D1595" w:rsidRPr="008D1595" w:rsidRDefault="008D1595" w:rsidP="008D1595">
      <w:pPr>
        <w:rPr>
          <w:rStyle w:val="CODE"/>
        </w:rPr>
      </w:pPr>
      <w:r w:rsidRPr="008D1595">
        <w:rPr>
          <w:rStyle w:val="CODE"/>
        </w:rPr>
        <w:t xml:space="preserve">  </w:t>
      </w:r>
      <w:ins w:id="10138" w:author="John Clevenger [2]" w:date="2022-06-15T17:44:00Z">
        <w:r w:rsidR="004D60B3">
          <w:rPr>
            <w:rStyle w:val="CODE"/>
          </w:rPr>
          <w:tab/>
        </w:r>
        <w:r w:rsidR="004D60B3">
          <w:rPr>
            <w:rStyle w:val="CODE"/>
          </w:rPr>
          <w:tab/>
        </w:r>
        <w:r w:rsidR="004D60B3">
          <w:rPr>
            <w:rStyle w:val="CODE"/>
          </w:rPr>
          <w:tab/>
        </w:r>
      </w:ins>
      <w:r w:rsidRPr="008D1595">
        <w:rPr>
          <w:rStyle w:val="CODE"/>
        </w:rPr>
        <w:t>Profile ID  : Contest-1526060434834405723</w:t>
      </w:r>
    </w:p>
    <w:p w14:paraId="611EA7EF" w14:textId="6F85CBA3" w:rsidR="008D1595" w:rsidRPr="008D1595" w:rsidRDefault="008D1595" w:rsidP="008D1595">
      <w:pPr>
        <w:rPr>
          <w:rStyle w:val="CODE"/>
        </w:rPr>
      </w:pPr>
      <w:r w:rsidRPr="008D1595">
        <w:rPr>
          <w:rStyle w:val="CODE"/>
        </w:rPr>
        <w:t xml:space="preserve">  </w:t>
      </w:r>
      <w:ins w:id="10139" w:author="John Clevenger [2]" w:date="2022-06-15T17:44:00Z">
        <w:r w:rsidR="004D60B3">
          <w:rPr>
            <w:rStyle w:val="CODE"/>
          </w:rPr>
          <w:tab/>
        </w:r>
        <w:r w:rsidR="004D60B3">
          <w:rPr>
            <w:rStyle w:val="CODE"/>
          </w:rPr>
          <w:tab/>
        </w:r>
        <w:r w:rsidR="004D60B3">
          <w:rPr>
            <w:rStyle w:val="CODE"/>
          </w:rPr>
          <w:tab/>
        </w:r>
      </w:ins>
      <w:r w:rsidRPr="008D1595">
        <w:rPr>
          <w:rStyle w:val="CODE"/>
        </w:rPr>
        <w:t>Description : Real Contest</w:t>
      </w:r>
    </w:p>
    <w:p w14:paraId="701D585C" w14:textId="3672A055" w:rsidR="008D1595" w:rsidRPr="008D1595" w:rsidRDefault="008D1595" w:rsidP="008D1595">
      <w:pPr>
        <w:rPr>
          <w:rStyle w:val="CODE"/>
        </w:rPr>
      </w:pPr>
      <w:r w:rsidRPr="008D1595">
        <w:rPr>
          <w:rStyle w:val="CODE"/>
        </w:rPr>
        <w:t xml:space="preserve">  </w:t>
      </w:r>
      <w:ins w:id="10140" w:author="John Clevenger [2]" w:date="2022-06-15T17:44:00Z">
        <w:r w:rsidR="004D60B3">
          <w:rPr>
            <w:rStyle w:val="CODE"/>
          </w:rPr>
          <w:tab/>
        </w:r>
        <w:r w:rsidR="004D60B3">
          <w:rPr>
            <w:rStyle w:val="CODE"/>
          </w:rPr>
          <w:tab/>
        </w:r>
        <w:r w:rsidR="004D60B3">
          <w:rPr>
            <w:rStyle w:val="CODE"/>
          </w:rPr>
          <w:tab/>
        </w:r>
      </w:ins>
      <w:r w:rsidRPr="008D1595">
        <w:rPr>
          <w:rStyle w:val="CODE"/>
        </w:rPr>
        <w:t>Path        : profiles\Pdf812e23-4234-46ee-ad3c-4011c8cb885e</w:t>
      </w:r>
    </w:p>
    <w:p w14:paraId="30D3A7C6" w14:textId="77777777" w:rsidR="008D1595" w:rsidRPr="008D1595" w:rsidRDefault="008D1595" w:rsidP="008D1595">
      <w:pPr>
        <w:rPr>
          <w:rStyle w:val="CODE"/>
        </w:rPr>
      </w:pPr>
    </w:p>
    <w:p w14:paraId="42D83590" w14:textId="77777777" w:rsidR="003003A9" w:rsidRDefault="003003A9" w:rsidP="008D1595">
      <w:pPr>
        <w:rPr>
          <w:rStyle w:val="CODE"/>
        </w:rPr>
      </w:pPr>
    </w:p>
    <w:p w14:paraId="7B8BBEF5" w14:textId="77777777" w:rsidR="008D1595" w:rsidRPr="00F14F9D" w:rsidRDefault="008D1595" w:rsidP="008D1595">
      <w:pPr>
        <w:rPr>
          <w:rStyle w:val="CODE"/>
          <w:rFonts w:ascii="Times New Roman" w:hAnsi="Times New Roman" w:cs="Times New Roman"/>
          <w:b/>
          <w:bCs/>
          <w:sz w:val="24"/>
          <w:rPrChange w:id="10141" w:author="John Clevenger [2]" w:date="2022-06-15T17:44:00Z">
            <w:rPr>
              <w:rStyle w:val="CODE"/>
              <w:rFonts w:ascii="Times New Roman" w:hAnsi="Times New Roman" w:cs="Times New Roman"/>
              <w:sz w:val="24"/>
            </w:rPr>
          </w:rPrChange>
        </w:rPr>
      </w:pPr>
      <w:r w:rsidRPr="00F14F9D">
        <w:rPr>
          <w:rStyle w:val="CODE"/>
          <w:rFonts w:ascii="Times New Roman" w:hAnsi="Times New Roman" w:cs="Times New Roman"/>
          <w:b/>
          <w:bCs/>
          <w:sz w:val="24"/>
          <w:rPrChange w:id="10142" w:author="John Clevenger [2]" w:date="2022-06-15T17:44:00Z">
            <w:rPr>
              <w:rStyle w:val="CODE"/>
              <w:rFonts w:ascii="Times New Roman" w:hAnsi="Times New Roman" w:cs="Times New Roman"/>
              <w:sz w:val="24"/>
            </w:rPr>
          </w:rPrChange>
        </w:rPr>
        <w:t>Each of these will print the same report:</w:t>
      </w:r>
    </w:p>
    <w:p w14:paraId="3B29C18D" w14:textId="77777777" w:rsidR="003003A9" w:rsidRPr="008D1595" w:rsidRDefault="003003A9" w:rsidP="008D1595">
      <w:pPr>
        <w:rPr>
          <w:rStyle w:val="CODE"/>
        </w:rPr>
      </w:pPr>
    </w:p>
    <w:p w14:paraId="1FAB6734" w14:textId="77777777" w:rsidR="00F14F9D" w:rsidRPr="00F14F9D" w:rsidRDefault="00F14F9D">
      <w:pPr>
        <w:ind w:left="1350" w:hanging="630"/>
        <w:rPr>
          <w:ins w:id="10143" w:author="John Clevenger [2]" w:date="2022-06-15T17:45:00Z"/>
          <w:rStyle w:val="CODE"/>
        </w:rPr>
        <w:pPrChange w:id="10144" w:author="John Clevenger [2]" w:date="2022-06-15T17:45:00Z">
          <w:pPr/>
        </w:pPrChange>
      </w:pPr>
      <w:ins w:id="10145" w:author="John Clevenger [2]" w:date="2022-06-15T17:45:00Z">
        <w:r w:rsidRPr="00F14F9D">
          <w:rPr>
            <w:rStyle w:val="CODE"/>
          </w:rPr>
          <w:t>$ pc2report --contestPassword newpass --profile Contest 3--613094433664018852 'Fastest Solution Summary'</w:t>
        </w:r>
      </w:ins>
    </w:p>
    <w:p w14:paraId="0DA301DF" w14:textId="77777777" w:rsidR="00F14F9D" w:rsidRPr="00F14F9D" w:rsidRDefault="00F14F9D">
      <w:pPr>
        <w:ind w:left="1350" w:hanging="630"/>
        <w:rPr>
          <w:ins w:id="10146" w:author="John Clevenger [2]" w:date="2022-06-15T17:45:00Z"/>
          <w:rStyle w:val="CODE"/>
        </w:rPr>
        <w:pPrChange w:id="10147" w:author="John Clevenger [2]" w:date="2022-06-15T17:45:00Z">
          <w:pPr/>
        </w:pPrChange>
      </w:pPr>
      <w:ins w:id="10148" w:author="John Clevenger [2]" w:date="2022-06-15T17:45:00Z">
        <w:r w:rsidRPr="00F14F9D">
          <w:rPr>
            <w:rStyle w:val="CODE"/>
          </w:rPr>
          <w:t>$ pc2report --contestPassword newpass --profile 2 'Fastest Solution Summary'</w:t>
        </w:r>
      </w:ins>
    </w:p>
    <w:p w14:paraId="418B8288" w14:textId="77777777" w:rsidR="00F14F9D" w:rsidRPr="00F14F9D" w:rsidRDefault="00F14F9D">
      <w:pPr>
        <w:ind w:left="1350" w:hanging="630"/>
        <w:rPr>
          <w:ins w:id="10149" w:author="John Clevenger [2]" w:date="2022-06-15T17:45:00Z"/>
          <w:rStyle w:val="CODE"/>
        </w:rPr>
        <w:pPrChange w:id="10150" w:author="John Clevenger [2]" w:date="2022-06-15T17:45:00Z">
          <w:pPr/>
        </w:pPrChange>
      </w:pPr>
      <w:ins w:id="10151" w:author="John Clevenger [2]" w:date="2022-06-15T17:45:00Z">
        <w:r w:rsidRPr="00F14F9D">
          <w:rPr>
            <w:rStyle w:val="CODE"/>
          </w:rPr>
          <w:t>$ pc2report --contestPassword newpass --profile Contest 3--613094433664018852 9</w:t>
        </w:r>
      </w:ins>
    </w:p>
    <w:p w14:paraId="201B6FED" w14:textId="77777777" w:rsidR="00F14F9D" w:rsidRPr="00F14F9D" w:rsidRDefault="00F14F9D">
      <w:pPr>
        <w:ind w:firstLine="720"/>
        <w:rPr>
          <w:ins w:id="10152" w:author="John Clevenger [2]" w:date="2022-06-15T17:45:00Z"/>
          <w:rStyle w:val="CODE"/>
        </w:rPr>
        <w:pPrChange w:id="10153" w:author="John Clevenger [2]" w:date="2022-06-15T17:45:00Z">
          <w:pPr/>
        </w:pPrChange>
      </w:pPr>
      <w:ins w:id="10154" w:author="John Clevenger [2]" w:date="2022-06-15T17:45:00Z">
        <w:r w:rsidRPr="00F14F9D">
          <w:rPr>
            <w:rStyle w:val="CODE"/>
          </w:rPr>
          <w:t>$ pc2report --contestPassword newpass --profile 2 9</w:t>
        </w:r>
      </w:ins>
    </w:p>
    <w:p w14:paraId="57A1ACBD" w14:textId="77777777" w:rsidR="00F14F9D" w:rsidRPr="00F14F9D" w:rsidRDefault="00F14F9D" w:rsidP="00F14F9D">
      <w:pPr>
        <w:rPr>
          <w:ins w:id="10155" w:author="John Clevenger [2]" w:date="2022-06-15T17:45:00Z"/>
          <w:rStyle w:val="CODE"/>
        </w:rPr>
      </w:pPr>
    </w:p>
    <w:p w14:paraId="4BF32480" w14:textId="78C61251" w:rsidR="008D1595" w:rsidDel="00F14F9D" w:rsidRDefault="008D1595" w:rsidP="008D1595">
      <w:pPr>
        <w:rPr>
          <w:del w:id="10156" w:author="John Clevenger [2]" w:date="2022-06-15T17:45:00Z"/>
          <w:rStyle w:val="CODE"/>
        </w:rPr>
      </w:pPr>
      <w:del w:id="10157" w:author="John Clevenger [2]" w:date="2022-06-15T17:45:00Z">
        <w:r w:rsidRPr="008D1595" w:rsidDel="00F14F9D">
          <w:rPr>
            <w:rStyle w:val="CODE"/>
          </w:rPr>
          <w:delText>$ pc2repo</w:delText>
        </w:r>
      </w:del>
      <w:del w:id="10158" w:author="John Clevenger [2]" w:date="2022-06-15T17:18:00Z">
        <w:r w:rsidRPr="008D1595" w:rsidDel="0022754D">
          <w:rPr>
            <w:rStyle w:val="CODE"/>
          </w:rPr>
          <w:delText>rt</w:delText>
        </w:r>
      </w:del>
      <w:del w:id="10159" w:author="John Clevenger [2]" w:date="2022-06-15T17:45:00Z">
        <w:r w:rsidRPr="008D1595" w:rsidDel="00F14F9D">
          <w:rPr>
            <w:rStyle w:val="CODE"/>
          </w:rPr>
          <w:delText xml:space="preserve"> --contestPassword newpa</w:delText>
        </w:r>
      </w:del>
      <w:del w:id="10160" w:author="John Clevenger [2]" w:date="2022-06-15T17:18:00Z">
        <w:r w:rsidRPr="008D1595" w:rsidDel="0022754D">
          <w:rPr>
            <w:rStyle w:val="CODE"/>
          </w:rPr>
          <w:delText>ss</w:delText>
        </w:r>
      </w:del>
      <w:del w:id="10161" w:author="John Clevenger [2]" w:date="2022-06-15T17:45:00Z">
        <w:r w:rsidRPr="008D1595" w:rsidDel="00F14F9D">
          <w:rPr>
            <w:rStyle w:val="CODE"/>
          </w:rPr>
          <w:delText xml:space="preserve"> --profile Contes</w:delText>
        </w:r>
      </w:del>
      <w:del w:id="10162" w:author="John Clevenger [2]" w:date="2022-06-15T17:18:00Z">
        <w:r w:rsidRPr="008D1595" w:rsidDel="0022754D">
          <w:rPr>
            <w:rStyle w:val="CODE"/>
          </w:rPr>
          <w:delText xml:space="preserve">t </w:delText>
        </w:r>
      </w:del>
      <w:del w:id="10163" w:author="John Clevenger [2]" w:date="2022-06-15T17:45:00Z">
        <w:r w:rsidRPr="008D1595" w:rsidDel="00F14F9D">
          <w:rPr>
            <w:rStyle w:val="CODE"/>
          </w:rPr>
          <w:delText>3--6130944336640188</w:delText>
        </w:r>
      </w:del>
      <w:del w:id="10164" w:author="John Clevenger [2]" w:date="2022-06-15T17:18:00Z">
        <w:r w:rsidRPr="008D1595" w:rsidDel="0022754D">
          <w:rPr>
            <w:rStyle w:val="CODE"/>
          </w:rPr>
          <w:delText>5</w:delText>
        </w:r>
      </w:del>
      <w:del w:id="10165" w:author="John Clevenger [2]" w:date="2022-06-15T17:45:00Z">
        <w:r w:rsidRPr="008D1595" w:rsidDel="00F14F9D">
          <w:rPr>
            <w:rStyle w:val="CODE"/>
          </w:rPr>
          <w:delText>2 'Fastest Solution Summ</w:delText>
        </w:r>
      </w:del>
      <w:del w:id="10166" w:author="John Clevenger [2]" w:date="2022-06-15T17:18:00Z">
        <w:r w:rsidRPr="008D1595" w:rsidDel="0022754D">
          <w:rPr>
            <w:rStyle w:val="CODE"/>
          </w:rPr>
          <w:delText>a</w:delText>
        </w:r>
      </w:del>
      <w:del w:id="10167" w:author="John Clevenger [2]" w:date="2022-06-15T17:45:00Z">
        <w:r w:rsidRPr="008D1595" w:rsidDel="00F14F9D">
          <w:rPr>
            <w:rStyle w:val="CODE"/>
          </w:rPr>
          <w:delText>ry'</w:delText>
        </w:r>
      </w:del>
    </w:p>
    <w:p w14:paraId="49CC1A04" w14:textId="5D3C8049" w:rsidR="008D1595" w:rsidRPr="008D1595" w:rsidDel="00F14F9D" w:rsidRDefault="008D1595" w:rsidP="008D1595">
      <w:pPr>
        <w:rPr>
          <w:del w:id="10168" w:author="John Clevenger [2]" w:date="2022-06-15T17:45:00Z"/>
          <w:rStyle w:val="CODE"/>
        </w:rPr>
      </w:pPr>
      <w:del w:id="10169" w:author="John Clevenger [2]" w:date="2022-06-15T17:45:00Z">
        <w:r w:rsidRPr="008D1595" w:rsidDel="00F14F9D">
          <w:rPr>
            <w:rStyle w:val="CODE"/>
          </w:rPr>
          <w:delText>$ pc2repo</w:delText>
        </w:r>
      </w:del>
      <w:del w:id="10170" w:author="John Clevenger [2]" w:date="2022-06-15T17:18:00Z">
        <w:r w:rsidRPr="008D1595" w:rsidDel="0022754D">
          <w:rPr>
            <w:rStyle w:val="CODE"/>
          </w:rPr>
          <w:delText>rt</w:delText>
        </w:r>
      </w:del>
      <w:del w:id="10171" w:author="John Clevenger [2]" w:date="2022-06-15T17:45:00Z">
        <w:r w:rsidRPr="008D1595" w:rsidDel="00F14F9D">
          <w:rPr>
            <w:rStyle w:val="CODE"/>
          </w:rPr>
          <w:delText xml:space="preserve"> --contestPassword newpa</w:delText>
        </w:r>
      </w:del>
      <w:del w:id="10172" w:author="John Clevenger [2]" w:date="2022-06-15T17:18:00Z">
        <w:r w:rsidRPr="008D1595" w:rsidDel="0022754D">
          <w:rPr>
            <w:rStyle w:val="CODE"/>
          </w:rPr>
          <w:delText>ss</w:delText>
        </w:r>
      </w:del>
      <w:del w:id="10173" w:author="John Clevenger [2]" w:date="2022-06-15T17:45:00Z">
        <w:r w:rsidRPr="008D1595" w:rsidDel="00F14F9D">
          <w:rPr>
            <w:rStyle w:val="CODE"/>
          </w:rPr>
          <w:delText xml:space="preserve"> --profile</w:delText>
        </w:r>
      </w:del>
      <w:del w:id="10174" w:author="John Clevenger [2]" w:date="2022-06-15T17:18:00Z">
        <w:r w:rsidRPr="008D1595" w:rsidDel="0022754D">
          <w:rPr>
            <w:rStyle w:val="CODE"/>
          </w:rPr>
          <w:delText xml:space="preserve"> </w:delText>
        </w:r>
      </w:del>
      <w:del w:id="10175" w:author="John Clevenger [2]" w:date="2022-06-15T17:45:00Z">
        <w:r w:rsidRPr="008D1595" w:rsidDel="00F14F9D">
          <w:rPr>
            <w:rStyle w:val="CODE"/>
          </w:rPr>
          <w:delText>2 'Fastest Solution Summ</w:delText>
        </w:r>
      </w:del>
      <w:del w:id="10176" w:author="John Clevenger [2]" w:date="2022-06-15T17:18:00Z">
        <w:r w:rsidRPr="008D1595" w:rsidDel="0022754D">
          <w:rPr>
            <w:rStyle w:val="CODE"/>
          </w:rPr>
          <w:delText>a</w:delText>
        </w:r>
      </w:del>
      <w:del w:id="10177" w:author="John Clevenger [2]" w:date="2022-06-15T17:45:00Z">
        <w:r w:rsidRPr="008D1595" w:rsidDel="00F14F9D">
          <w:rPr>
            <w:rStyle w:val="CODE"/>
          </w:rPr>
          <w:delText>ry'</w:delText>
        </w:r>
      </w:del>
    </w:p>
    <w:p w14:paraId="360EEB4A" w14:textId="1FB6BAF6" w:rsidR="008D1595" w:rsidRPr="008D1595" w:rsidDel="00F14F9D" w:rsidRDefault="008D1595" w:rsidP="008D1595">
      <w:pPr>
        <w:rPr>
          <w:del w:id="10178" w:author="John Clevenger [2]" w:date="2022-06-15T17:45:00Z"/>
          <w:rStyle w:val="CODE"/>
        </w:rPr>
      </w:pPr>
      <w:del w:id="10179" w:author="John Clevenger [2]" w:date="2022-06-15T17:45:00Z">
        <w:r w:rsidRPr="008D1595" w:rsidDel="00F14F9D">
          <w:rPr>
            <w:rStyle w:val="CODE"/>
          </w:rPr>
          <w:delText>$ pc2repo</w:delText>
        </w:r>
      </w:del>
      <w:del w:id="10180" w:author="John Clevenger [2]" w:date="2022-06-15T17:18:00Z">
        <w:r w:rsidRPr="008D1595" w:rsidDel="0022754D">
          <w:rPr>
            <w:rStyle w:val="CODE"/>
          </w:rPr>
          <w:delText>rt</w:delText>
        </w:r>
      </w:del>
      <w:del w:id="10181" w:author="John Clevenger [2]" w:date="2022-06-15T17:45:00Z">
        <w:r w:rsidRPr="008D1595" w:rsidDel="00F14F9D">
          <w:rPr>
            <w:rStyle w:val="CODE"/>
          </w:rPr>
          <w:delText xml:space="preserve"> --contestPassword newpa</w:delText>
        </w:r>
      </w:del>
      <w:del w:id="10182" w:author="John Clevenger [2]" w:date="2022-06-15T17:18:00Z">
        <w:r w:rsidRPr="008D1595" w:rsidDel="0022754D">
          <w:rPr>
            <w:rStyle w:val="CODE"/>
          </w:rPr>
          <w:delText>ss</w:delText>
        </w:r>
      </w:del>
      <w:del w:id="10183" w:author="John Clevenger [2]" w:date="2022-06-15T17:45:00Z">
        <w:r w:rsidRPr="008D1595" w:rsidDel="00F14F9D">
          <w:rPr>
            <w:rStyle w:val="CODE"/>
          </w:rPr>
          <w:delText xml:space="preserve"> --profile Contes</w:delText>
        </w:r>
      </w:del>
      <w:del w:id="10184" w:author="John Clevenger [2]" w:date="2022-06-15T17:18:00Z">
        <w:r w:rsidRPr="008D1595" w:rsidDel="0022754D">
          <w:rPr>
            <w:rStyle w:val="CODE"/>
          </w:rPr>
          <w:delText xml:space="preserve">t </w:delText>
        </w:r>
      </w:del>
      <w:del w:id="10185" w:author="John Clevenger [2]" w:date="2022-06-15T17:45:00Z">
        <w:r w:rsidRPr="008D1595" w:rsidDel="00F14F9D">
          <w:rPr>
            <w:rStyle w:val="CODE"/>
          </w:rPr>
          <w:delText>3--613094433664018852 9</w:delText>
        </w:r>
      </w:del>
    </w:p>
    <w:p w14:paraId="75653592" w14:textId="4C5A6018" w:rsidR="008D1595" w:rsidRPr="008D1595" w:rsidDel="00F14F9D" w:rsidRDefault="008D1595" w:rsidP="008D1595">
      <w:pPr>
        <w:rPr>
          <w:del w:id="10186" w:author="John Clevenger [2]" w:date="2022-06-15T17:45:00Z"/>
          <w:rStyle w:val="CODE"/>
        </w:rPr>
      </w:pPr>
      <w:del w:id="10187" w:author="John Clevenger [2]" w:date="2022-06-15T17:45:00Z">
        <w:r w:rsidRPr="008D1595" w:rsidDel="00F14F9D">
          <w:rPr>
            <w:rStyle w:val="CODE"/>
          </w:rPr>
          <w:delText>$ pc2repo</w:delText>
        </w:r>
      </w:del>
      <w:del w:id="10188" w:author="John Clevenger [2]" w:date="2022-06-15T17:18:00Z">
        <w:r w:rsidRPr="008D1595" w:rsidDel="0022754D">
          <w:rPr>
            <w:rStyle w:val="CODE"/>
          </w:rPr>
          <w:delText>rt</w:delText>
        </w:r>
      </w:del>
      <w:del w:id="10189" w:author="John Clevenger [2]" w:date="2022-06-15T17:45:00Z">
        <w:r w:rsidRPr="008D1595" w:rsidDel="00F14F9D">
          <w:rPr>
            <w:rStyle w:val="CODE"/>
          </w:rPr>
          <w:delText xml:space="preserve"> --contestPassword newpa</w:delText>
        </w:r>
      </w:del>
      <w:del w:id="10190" w:author="John Clevenger [2]" w:date="2022-06-15T17:18:00Z">
        <w:r w:rsidRPr="008D1595" w:rsidDel="0022754D">
          <w:rPr>
            <w:rStyle w:val="CODE"/>
          </w:rPr>
          <w:delText>ss</w:delText>
        </w:r>
      </w:del>
      <w:del w:id="10191" w:author="John Clevenger [2]" w:date="2022-06-15T17:45:00Z">
        <w:r w:rsidRPr="008D1595" w:rsidDel="00F14F9D">
          <w:rPr>
            <w:rStyle w:val="CODE"/>
          </w:rPr>
          <w:delText xml:space="preserve"> --profile 2 9</w:delText>
        </w:r>
      </w:del>
    </w:p>
    <w:p w14:paraId="46C50B03" w14:textId="42254ED0" w:rsidR="008D1595" w:rsidRPr="008D1595" w:rsidDel="00F14F9D" w:rsidRDefault="008D1595" w:rsidP="008D1595">
      <w:pPr>
        <w:rPr>
          <w:del w:id="10192" w:author="John Clevenger [2]" w:date="2022-06-15T17:45:00Z"/>
          <w:rStyle w:val="CODE"/>
        </w:rPr>
      </w:pPr>
    </w:p>
    <w:p w14:paraId="10445E5D" w14:textId="645CE641" w:rsidR="008D1595" w:rsidRPr="008D1595" w:rsidDel="00F14F9D" w:rsidRDefault="008D1595" w:rsidP="008D1595">
      <w:pPr>
        <w:rPr>
          <w:del w:id="10193" w:author="John Clevenger [2]" w:date="2022-06-15T17:45:00Z"/>
          <w:rStyle w:val="CODE"/>
        </w:rPr>
      </w:pPr>
      <w:del w:id="10194" w:author="John Clevenger [2]" w:date="2022-06-15T17:45:00Z">
        <w:r w:rsidRPr="008D1595" w:rsidDel="00F14F9D">
          <w:rPr>
            <w:rStyle w:val="CODE"/>
          </w:rPr>
          <w:delText>Precedence for directory: --dir, --profile, then default profile dir</w:delText>
        </w:r>
      </w:del>
    </w:p>
    <w:p w14:paraId="29E4DB52" w14:textId="5AFA2DFE" w:rsidR="008D1595" w:rsidRPr="008D1595" w:rsidDel="00F14F9D" w:rsidRDefault="008D1595" w:rsidP="008D1595">
      <w:pPr>
        <w:rPr>
          <w:del w:id="10195" w:author="John Clevenger [2]" w:date="2022-06-15T17:45:00Z"/>
          <w:rStyle w:val="CODE"/>
        </w:rPr>
      </w:pPr>
    </w:p>
    <w:p w14:paraId="4BBEA1D8" w14:textId="01308230" w:rsidR="000A716F" w:rsidDel="00F14F9D" w:rsidRDefault="000A716F" w:rsidP="008D1595">
      <w:pPr>
        <w:rPr>
          <w:del w:id="10196" w:author="John Clevenger [2]" w:date="2022-06-15T17:45:00Z"/>
          <w:rStyle w:val="CODE"/>
        </w:rPr>
      </w:pPr>
      <w:del w:id="10197" w:author="John Clevenger [2]" w:date="2022-06-15T17:45:00Z">
        <w:r w:rsidRPr="000A716F" w:rsidDel="00F14F9D">
          <w:rPr>
            <w:rStyle w:val="CODE"/>
          </w:rPr>
          <w:delText>Version 9.3 20140802 (Saturday, Augus</w:delText>
        </w:r>
        <w:r w:rsidRPr="0022754D" w:rsidDel="00F14F9D">
          <w:rPr>
            <w:rStyle w:val="CODE"/>
            <w:vertAlign w:val="superscript"/>
            <w:rPrChange w:id="10198" w:author="John Clevenger [2]" w:date="2022-06-15T17:18:00Z">
              <w:rPr>
                <w:rStyle w:val="CODE"/>
              </w:rPr>
            </w:rPrChange>
          </w:rPr>
          <w:delText xml:space="preserve">t </w:delText>
        </w:r>
        <w:r w:rsidRPr="000A716F" w:rsidDel="00F14F9D">
          <w:rPr>
            <w:rStyle w:val="CODE"/>
          </w:rPr>
          <w:delText>2nd 2014 20:46 UTC) Java ver 1</w:delText>
        </w:r>
        <w:r w:rsidDel="00F14F9D">
          <w:rPr>
            <w:rStyle w:val="CODE"/>
          </w:rPr>
          <w:delText>.7.0_55 build 2822 Windows 7 6.</w:delText>
        </w:r>
        <w:r w:rsidRPr="000A716F" w:rsidDel="00F14F9D">
          <w:rPr>
            <w:rStyle w:val="CODE"/>
          </w:rPr>
          <w:delText>1 (x86)</w:delText>
        </w:r>
      </w:del>
    </w:p>
    <w:p w14:paraId="6B53B920" w14:textId="77777777" w:rsidR="000A716F" w:rsidRDefault="000A716F" w:rsidP="008D1595">
      <w:pPr>
        <w:rPr>
          <w:rStyle w:val="CODE"/>
        </w:rPr>
      </w:pPr>
    </w:p>
    <w:p w14:paraId="05F202C8" w14:textId="77777777" w:rsidR="008D1595" w:rsidRPr="00F14F9D" w:rsidRDefault="008D1595" w:rsidP="008D1595">
      <w:pPr>
        <w:rPr>
          <w:b/>
          <w:bCs/>
          <w:rPrChange w:id="10199" w:author="John Clevenger [2]" w:date="2022-06-15T17:47:00Z">
            <w:rPr/>
          </w:rPrChange>
        </w:rPr>
      </w:pPr>
      <w:r w:rsidRPr="00F14F9D">
        <w:rPr>
          <w:b/>
          <w:bCs/>
          <w:rPrChange w:id="10200" w:author="John Clevenger [2]" w:date="2022-06-15T17:47:00Z">
            <w:rPr/>
          </w:rPrChange>
        </w:rPr>
        <w:t>List all reports available</w:t>
      </w:r>
    </w:p>
    <w:p w14:paraId="30615367" w14:textId="77777777" w:rsidR="008D1595" w:rsidRPr="008D1595" w:rsidRDefault="008D1595" w:rsidP="008D1595"/>
    <w:p w14:paraId="20C9585B" w14:textId="5892A82C" w:rsidR="008D1595" w:rsidRPr="00F14F9D" w:rsidRDefault="004544F5">
      <w:pPr>
        <w:ind w:firstLine="720"/>
        <w:rPr>
          <w:rStyle w:val="CODE"/>
          <w:b/>
          <w:bCs/>
          <w:rPrChange w:id="10201" w:author="John Clevenger [2]" w:date="2022-06-15T17:46:00Z">
            <w:rPr>
              <w:rStyle w:val="CODE"/>
            </w:rPr>
          </w:rPrChange>
        </w:rPr>
        <w:pPrChange w:id="10202" w:author="John Clevenger [2]" w:date="2022-06-15T17:46:00Z">
          <w:pPr/>
        </w:pPrChange>
      </w:pPr>
      <w:r w:rsidRPr="00F14F9D">
        <w:rPr>
          <w:rStyle w:val="CODE"/>
          <w:b/>
          <w:bCs/>
          <w:rPrChange w:id="10203" w:author="John Clevenger [2]" w:date="2022-06-15T17:46:00Z">
            <w:rPr>
              <w:rStyle w:val="CODE"/>
            </w:rPr>
          </w:rPrChange>
        </w:rPr>
        <w:t xml:space="preserve">$ </w:t>
      </w:r>
      <w:r w:rsidR="008D1595" w:rsidRPr="00F14F9D">
        <w:rPr>
          <w:rStyle w:val="CODE"/>
          <w:b/>
          <w:bCs/>
          <w:rPrChange w:id="10204" w:author="John Clevenger [2]" w:date="2022-06-15T17:46:00Z">
            <w:rPr>
              <w:rStyle w:val="CODE"/>
            </w:rPr>
          </w:rPrChange>
        </w:rPr>
        <w:t>pc2repo</w:t>
      </w:r>
      <w:del w:id="10205" w:author="John Clevenger [2]" w:date="2022-06-15T17:18:00Z">
        <w:r w:rsidR="008D1595" w:rsidRPr="00F14F9D" w:rsidDel="0022754D">
          <w:rPr>
            <w:rStyle w:val="CODE"/>
            <w:b/>
            <w:bCs/>
            <w:rPrChange w:id="10206" w:author="John Clevenger [2]" w:date="2022-06-15T17:46:00Z">
              <w:rPr>
                <w:rStyle w:val="CODE"/>
              </w:rPr>
            </w:rPrChange>
          </w:rPr>
          <w:delText>rt</w:delText>
        </w:r>
      </w:del>
      <w:ins w:id="10207" w:author="John Clevenger [2]" w:date="2022-06-15T17:45:00Z">
        <w:r w:rsidR="00F14F9D" w:rsidRPr="00F14F9D">
          <w:rPr>
            <w:rStyle w:val="CODE"/>
            <w:b/>
            <w:bCs/>
            <w:rPrChange w:id="10208" w:author="John Clevenger [2]" w:date="2022-06-15T17:46:00Z">
              <w:rPr>
                <w:rStyle w:val="CODE"/>
              </w:rPr>
            </w:rPrChange>
          </w:rPr>
          <w:t>rt</w:t>
        </w:r>
      </w:ins>
      <w:r w:rsidR="008D1595" w:rsidRPr="00F14F9D">
        <w:rPr>
          <w:rStyle w:val="CODE"/>
          <w:b/>
          <w:bCs/>
          <w:rPrChange w:id="10209" w:author="John Clevenger [2]" w:date="2022-06-15T17:46:00Z">
            <w:rPr>
              <w:rStyle w:val="CODE"/>
            </w:rPr>
          </w:rPrChange>
        </w:rPr>
        <w:t xml:space="preserve"> --list</w:t>
      </w:r>
    </w:p>
    <w:p w14:paraId="674F6EE7" w14:textId="77777777" w:rsidR="008D1595" w:rsidRPr="008D1595" w:rsidRDefault="008D1595" w:rsidP="008D1595">
      <w:pPr>
        <w:rPr>
          <w:rStyle w:val="CODE"/>
        </w:rPr>
      </w:pPr>
    </w:p>
    <w:p w14:paraId="300495EC" w14:textId="77777777" w:rsidR="00F14F9D" w:rsidRPr="00F14F9D" w:rsidRDefault="00F14F9D">
      <w:pPr>
        <w:ind w:left="1440"/>
        <w:rPr>
          <w:ins w:id="10210" w:author="John Clevenger [2]" w:date="2022-06-15T17:47:00Z"/>
          <w:rStyle w:val="CODE"/>
        </w:rPr>
        <w:pPrChange w:id="10211" w:author="John Clevenger [2]" w:date="2022-06-15T17:47:00Z">
          <w:pPr/>
        </w:pPrChange>
      </w:pPr>
      <w:ins w:id="10212" w:author="John Clevenger [2]" w:date="2022-06-15T17:47:00Z">
        <w:r w:rsidRPr="00F14F9D">
          <w:rPr>
            <w:rStyle w:val="CODE"/>
          </w:rPr>
          <w:t>Report 1 Accounts</w:t>
        </w:r>
      </w:ins>
    </w:p>
    <w:p w14:paraId="3AF84731" w14:textId="77777777" w:rsidR="00F14F9D" w:rsidRPr="00F14F9D" w:rsidRDefault="00F14F9D">
      <w:pPr>
        <w:ind w:left="1440"/>
        <w:rPr>
          <w:ins w:id="10213" w:author="John Clevenger [2]" w:date="2022-06-15T17:47:00Z"/>
          <w:rStyle w:val="CODE"/>
        </w:rPr>
        <w:pPrChange w:id="10214" w:author="John Clevenger [2]" w:date="2022-06-15T17:47:00Z">
          <w:pPr/>
        </w:pPrChange>
      </w:pPr>
      <w:ins w:id="10215" w:author="John Clevenger [2]" w:date="2022-06-15T17:47:00Z">
        <w:r w:rsidRPr="00F14F9D">
          <w:rPr>
            <w:rStyle w:val="CODE"/>
          </w:rPr>
          <w:t>Report 2 Balloons Summary</w:t>
        </w:r>
      </w:ins>
    </w:p>
    <w:p w14:paraId="61CFEF13" w14:textId="77777777" w:rsidR="00F14F9D" w:rsidRPr="00F14F9D" w:rsidRDefault="00F14F9D">
      <w:pPr>
        <w:ind w:left="1440"/>
        <w:rPr>
          <w:ins w:id="10216" w:author="John Clevenger [2]" w:date="2022-06-15T17:47:00Z"/>
          <w:rStyle w:val="CODE"/>
        </w:rPr>
        <w:pPrChange w:id="10217" w:author="John Clevenger [2]" w:date="2022-06-15T17:47:00Z">
          <w:pPr/>
        </w:pPrChange>
      </w:pPr>
      <w:ins w:id="10218" w:author="John Clevenger [2]" w:date="2022-06-15T17:47:00Z">
        <w:r w:rsidRPr="00F14F9D">
          <w:rPr>
            <w:rStyle w:val="CODE"/>
          </w:rPr>
          <w:t>Report 3 All Reports</w:t>
        </w:r>
      </w:ins>
    </w:p>
    <w:p w14:paraId="0113A8AA" w14:textId="77777777" w:rsidR="00F14F9D" w:rsidRPr="00F14F9D" w:rsidRDefault="00F14F9D">
      <w:pPr>
        <w:ind w:left="1440"/>
        <w:rPr>
          <w:ins w:id="10219" w:author="John Clevenger [2]" w:date="2022-06-15T17:47:00Z"/>
          <w:rStyle w:val="CODE"/>
        </w:rPr>
        <w:pPrChange w:id="10220" w:author="John Clevenger [2]" w:date="2022-06-15T17:47:00Z">
          <w:pPr/>
        </w:pPrChange>
      </w:pPr>
      <w:ins w:id="10221" w:author="John Clevenger [2]" w:date="2022-06-15T17:47:00Z">
        <w:r w:rsidRPr="00F14F9D">
          <w:rPr>
            <w:rStyle w:val="CODE"/>
          </w:rPr>
          <w:t>Report 4 Contest Settings</w:t>
        </w:r>
      </w:ins>
    </w:p>
    <w:p w14:paraId="6A3A1F6D" w14:textId="77777777" w:rsidR="00F14F9D" w:rsidRPr="00F14F9D" w:rsidRDefault="00F14F9D">
      <w:pPr>
        <w:ind w:left="1440"/>
        <w:rPr>
          <w:ins w:id="10222" w:author="John Clevenger [2]" w:date="2022-06-15T17:47:00Z"/>
          <w:rStyle w:val="CODE"/>
        </w:rPr>
        <w:pPrChange w:id="10223" w:author="John Clevenger [2]" w:date="2022-06-15T17:47:00Z">
          <w:pPr/>
        </w:pPrChange>
      </w:pPr>
      <w:ins w:id="10224" w:author="John Clevenger [2]" w:date="2022-06-15T17:47:00Z">
        <w:r w:rsidRPr="00F14F9D">
          <w:rPr>
            <w:rStyle w:val="CODE"/>
          </w:rPr>
          <w:t>Report 5 Contest XML</w:t>
        </w:r>
      </w:ins>
    </w:p>
    <w:p w14:paraId="52D4961A" w14:textId="77777777" w:rsidR="00F14F9D" w:rsidRPr="00F14F9D" w:rsidRDefault="00F14F9D">
      <w:pPr>
        <w:ind w:left="1440"/>
        <w:rPr>
          <w:ins w:id="10225" w:author="John Clevenger [2]" w:date="2022-06-15T17:47:00Z"/>
          <w:rStyle w:val="CODE"/>
        </w:rPr>
        <w:pPrChange w:id="10226" w:author="John Clevenger [2]" w:date="2022-06-15T17:47:00Z">
          <w:pPr/>
        </w:pPrChange>
      </w:pPr>
      <w:ins w:id="10227" w:author="John Clevenger [2]" w:date="2022-06-15T17:47:00Z">
        <w:r w:rsidRPr="00F14F9D">
          <w:rPr>
            <w:rStyle w:val="CODE"/>
          </w:rPr>
          <w:t>Report 6 Contest Analysis</w:t>
        </w:r>
      </w:ins>
    </w:p>
    <w:p w14:paraId="408F5244" w14:textId="77777777" w:rsidR="00F14F9D" w:rsidRPr="00F14F9D" w:rsidRDefault="00F14F9D">
      <w:pPr>
        <w:ind w:left="1440"/>
        <w:rPr>
          <w:ins w:id="10228" w:author="John Clevenger [2]" w:date="2022-06-15T17:47:00Z"/>
          <w:rStyle w:val="CODE"/>
        </w:rPr>
        <w:pPrChange w:id="10229" w:author="John Clevenger [2]" w:date="2022-06-15T17:47:00Z">
          <w:pPr/>
        </w:pPrChange>
      </w:pPr>
      <w:ins w:id="10230" w:author="John Clevenger [2]" w:date="2022-06-15T17:47:00Z">
        <w:r w:rsidRPr="00F14F9D">
          <w:rPr>
            <w:rStyle w:val="CODE"/>
          </w:rPr>
          <w:t>Report 7 Solutions By Problem</w:t>
        </w:r>
      </w:ins>
    </w:p>
    <w:p w14:paraId="5553C6FB" w14:textId="77777777" w:rsidR="00F14F9D" w:rsidRPr="00F14F9D" w:rsidRDefault="00F14F9D">
      <w:pPr>
        <w:ind w:left="1440"/>
        <w:rPr>
          <w:ins w:id="10231" w:author="John Clevenger [2]" w:date="2022-06-15T17:47:00Z"/>
          <w:rStyle w:val="CODE"/>
        </w:rPr>
        <w:pPrChange w:id="10232" w:author="John Clevenger [2]" w:date="2022-06-15T17:47:00Z">
          <w:pPr/>
        </w:pPrChange>
      </w:pPr>
      <w:ins w:id="10233" w:author="John Clevenger [2]" w:date="2022-06-15T17:47:00Z">
        <w:r w:rsidRPr="00F14F9D">
          <w:rPr>
            <w:rStyle w:val="CODE"/>
          </w:rPr>
          <w:t>Report 8 Submissions by Language</w:t>
        </w:r>
      </w:ins>
    </w:p>
    <w:p w14:paraId="0A056194" w14:textId="77777777" w:rsidR="00F14F9D" w:rsidRPr="00F14F9D" w:rsidRDefault="00F14F9D">
      <w:pPr>
        <w:ind w:left="1440"/>
        <w:rPr>
          <w:ins w:id="10234" w:author="John Clevenger [2]" w:date="2022-06-15T17:47:00Z"/>
          <w:rStyle w:val="CODE"/>
        </w:rPr>
        <w:pPrChange w:id="10235" w:author="John Clevenger [2]" w:date="2022-06-15T17:47:00Z">
          <w:pPr/>
        </w:pPrChange>
      </w:pPr>
      <w:ins w:id="10236" w:author="John Clevenger [2]" w:date="2022-06-15T17:47:00Z">
        <w:r w:rsidRPr="00F14F9D">
          <w:rPr>
            <w:rStyle w:val="CODE"/>
          </w:rPr>
          <w:t>Report 9 Fastest Solutions Summary</w:t>
        </w:r>
      </w:ins>
    </w:p>
    <w:p w14:paraId="0B7D2ECE" w14:textId="77777777" w:rsidR="00F14F9D" w:rsidRPr="00F14F9D" w:rsidRDefault="00F14F9D">
      <w:pPr>
        <w:ind w:left="1440"/>
        <w:rPr>
          <w:ins w:id="10237" w:author="John Clevenger [2]" w:date="2022-06-15T17:47:00Z"/>
          <w:rStyle w:val="CODE"/>
        </w:rPr>
        <w:pPrChange w:id="10238" w:author="John Clevenger [2]" w:date="2022-06-15T17:47:00Z">
          <w:pPr/>
        </w:pPrChange>
      </w:pPr>
      <w:ins w:id="10239" w:author="John Clevenger [2]" w:date="2022-06-15T17:47:00Z">
        <w:r w:rsidRPr="00F14F9D">
          <w:rPr>
            <w:rStyle w:val="CODE"/>
          </w:rPr>
          <w:t>Report 10 Fastest Solutions Per Problem</w:t>
        </w:r>
      </w:ins>
    </w:p>
    <w:p w14:paraId="5C79459D" w14:textId="77777777" w:rsidR="00F14F9D" w:rsidRPr="00F14F9D" w:rsidRDefault="00F14F9D">
      <w:pPr>
        <w:ind w:left="1440"/>
        <w:rPr>
          <w:ins w:id="10240" w:author="John Clevenger [2]" w:date="2022-06-15T17:47:00Z"/>
          <w:rStyle w:val="CODE"/>
        </w:rPr>
        <w:pPrChange w:id="10241" w:author="John Clevenger [2]" w:date="2022-06-15T17:47:00Z">
          <w:pPr/>
        </w:pPrChange>
      </w:pPr>
      <w:ins w:id="10242" w:author="John Clevenger [2]" w:date="2022-06-15T17:47:00Z">
        <w:r w:rsidRPr="00F14F9D">
          <w:rPr>
            <w:rStyle w:val="CODE"/>
          </w:rPr>
          <w:t>Report 11 Standings XML</w:t>
        </w:r>
      </w:ins>
    </w:p>
    <w:p w14:paraId="33707B64" w14:textId="77777777" w:rsidR="00F14F9D" w:rsidRPr="00F14F9D" w:rsidRDefault="00F14F9D">
      <w:pPr>
        <w:ind w:left="1440"/>
        <w:rPr>
          <w:ins w:id="10243" w:author="John Clevenger [2]" w:date="2022-06-15T17:47:00Z"/>
          <w:rStyle w:val="CODE"/>
        </w:rPr>
        <w:pPrChange w:id="10244" w:author="John Clevenger [2]" w:date="2022-06-15T17:47:00Z">
          <w:pPr/>
        </w:pPrChange>
      </w:pPr>
      <w:ins w:id="10245" w:author="John Clevenger [2]" w:date="2022-06-15T17:47:00Z">
        <w:r w:rsidRPr="00F14F9D">
          <w:rPr>
            <w:rStyle w:val="CODE"/>
          </w:rPr>
          <w:t>Report 12 Logins</w:t>
        </w:r>
      </w:ins>
    </w:p>
    <w:p w14:paraId="7D3A7F9E" w14:textId="77777777" w:rsidR="00F14F9D" w:rsidRPr="00F14F9D" w:rsidRDefault="00F14F9D">
      <w:pPr>
        <w:ind w:left="1440"/>
        <w:rPr>
          <w:ins w:id="10246" w:author="John Clevenger [2]" w:date="2022-06-15T17:47:00Z"/>
          <w:rStyle w:val="CODE"/>
        </w:rPr>
        <w:pPrChange w:id="10247" w:author="John Clevenger [2]" w:date="2022-06-15T17:47:00Z">
          <w:pPr/>
        </w:pPrChange>
      </w:pPr>
      <w:ins w:id="10248" w:author="John Clevenger [2]" w:date="2022-06-15T17:47:00Z">
        <w:r w:rsidRPr="00F14F9D">
          <w:rPr>
            <w:rStyle w:val="CODE"/>
          </w:rPr>
          <w:t>Report 13 Profiles</w:t>
        </w:r>
      </w:ins>
    </w:p>
    <w:p w14:paraId="483EDDDD" w14:textId="77777777" w:rsidR="00F14F9D" w:rsidRPr="00F14F9D" w:rsidRDefault="00F14F9D">
      <w:pPr>
        <w:ind w:left="1440"/>
        <w:rPr>
          <w:ins w:id="10249" w:author="John Clevenger [2]" w:date="2022-06-15T17:47:00Z"/>
          <w:rStyle w:val="CODE"/>
        </w:rPr>
        <w:pPrChange w:id="10250" w:author="John Clevenger [2]" w:date="2022-06-15T17:47:00Z">
          <w:pPr/>
        </w:pPrChange>
      </w:pPr>
      <w:ins w:id="10251" w:author="John Clevenger [2]" w:date="2022-06-15T17:47:00Z">
        <w:r w:rsidRPr="00F14F9D">
          <w:rPr>
            <w:rStyle w:val="CODE"/>
          </w:rPr>
          <w:t>Report 14 Plugins</w:t>
        </w:r>
      </w:ins>
    </w:p>
    <w:p w14:paraId="2ED23EBA" w14:textId="77777777" w:rsidR="00F14F9D" w:rsidRPr="00F14F9D" w:rsidRDefault="00F14F9D">
      <w:pPr>
        <w:ind w:left="1440"/>
        <w:rPr>
          <w:ins w:id="10252" w:author="John Clevenger [2]" w:date="2022-06-15T17:47:00Z"/>
          <w:rStyle w:val="CODE"/>
        </w:rPr>
        <w:pPrChange w:id="10253" w:author="John Clevenger [2]" w:date="2022-06-15T17:47:00Z">
          <w:pPr/>
        </w:pPrChange>
      </w:pPr>
      <w:ins w:id="10254" w:author="John Clevenger [2]" w:date="2022-06-15T17:47:00Z">
        <w:r w:rsidRPr="00F14F9D">
          <w:rPr>
            <w:rStyle w:val="CODE"/>
          </w:rPr>
          <w:t>Report 15 Runs</w:t>
        </w:r>
      </w:ins>
    </w:p>
    <w:p w14:paraId="52BD3E6F" w14:textId="77777777" w:rsidR="00F14F9D" w:rsidRPr="00F14F9D" w:rsidRDefault="00F14F9D">
      <w:pPr>
        <w:ind w:left="1440"/>
        <w:rPr>
          <w:ins w:id="10255" w:author="John Clevenger [2]" w:date="2022-06-15T17:47:00Z"/>
          <w:rStyle w:val="CODE"/>
        </w:rPr>
        <w:pPrChange w:id="10256" w:author="John Clevenger [2]" w:date="2022-06-15T17:47:00Z">
          <w:pPr/>
        </w:pPrChange>
      </w:pPr>
      <w:ins w:id="10257" w:author="John Clevenger [2]" w:date="2022-06-15T17:47:00Z">
        <w:r w:rsidRPr="00F14F9D">
          <w:rPr>
            <w:rStyle w:val="CODE"/>
          </w:rPr>
          <w:t>Report 16 Clarifications</w:t>
        </w:r>
      </w:ins>
    </w:p>
    <w:p w14:paraId="4111127F" w14:textId="77777777" w:rsidR="00F14F9D" w:rsidRPr="00F14F9D" w:rsidRDefault="00F14F9D">
      <w:pPr>
        <w:ind w:left="1440"/>
        <w:rPr>
          <w:ins w:id="10258" w:author="John Clevenger [2]" w:date="2022-06-15T17:47:00Z"/>
          <w:rStyle w:val="CODE"/>
        </w:rPr>
        <w:pPrChange w:id="10259" w:author="John Clevenger [2]" w:date="2022-06-15T17:47:00Z">
          <w:pPr/>
        </w:pPrChange>
      </w:pPr>
      <w:ins w:id="10260" w:author="John Clevenger [2]" w:date="2022-06-15T17:47:00Z">
        <w:r w:rsidRPr="00F14F9D">
          <w:rPr>
            <w:rStyle w:val="CODE"/>
          </w:rPr>
          <w:t>Report 17 Problems</w:t>
        </w:r>
      </w:ins>
    </w:p>
    <w:p w14:paraId="46FF7ABD" w14:textId="77777777" w:rsidR="00F14F9D" w:rsidRPr="00F14F9D" w:rsidRDefault="00F14F9D">
      <w:pPr>
        <w:ind w:left="1440"/>
        <w:rPr>
          <w:ins w:id="10261" w:author="John Clevenger [2]" w:date="2022-06-15T17:47:00Z"/>
          <w:rStyle w:val="CODE"/>
        </w:rPr>
        <w:pPrChange w:id="10262" w:author="John Clevenger [2]" w:date="2022-06-15T17:47:00Z">
          <w:pPr/>
        </w:pPrChange>
      </w:pPr>
      <w:ins w:id="10263" w:author="John Clevenger [2]" w:date="2022-06-15T17:47:00Z">
        <w:r w:rsidRPr="00F14F9D">
          <w:rPr>
            <w:rStyle w:val="CODE"/>
          </w:rPr>
          <w:t>Report 18 Languages</w:t>
        </w:r>
      </w:ins>
    </w:p>
    <w:p w14:paraId="52146E04" w14:textId="77777777" w:rsidR="00F14F9D" w:rsidRPr="00F14F9D" w:rsidRDefault="00F14F9D">
      <w:pPr>
        <w:ind w:left="1440"/>
        <w:rPr>
          <w:ins w:id="10264" w:author="John Clevenger [2]" w:date="2022-06-15T17:47:00Z"/>
          <w:rStyle w:val="CODE"/>
        </w:rPr>
        <w:pPrChange w:id="10265" w:author="John Clevenger [2]" w:date="2022-06-15T17:47:00Z">
          <w:pPr/>
        </w:pPrChange>
      </w:pPr>
      <w:ins w:id="10266" w:author="John Clevenger [2]" w:date="2022-06-15T17:47:00Z">
        <w:r w:rsidRPr="00F14F9D">
          <w:rPr>
            <w:rStyle w:val="CODE"/>
          </w:rPr>
          <w:t>Report 19 Judgements</w:t>
        </w:r>
      </w:ins>
    </w:p>
    <w:p w14:paraId="74CD629F" w14:textId="77777777" w:rsidR="00F14F9D" w:rsidRPr="00F14F9D" w:rsidRDefault="00F14F9D">
      <w:pPr>
        <w:ind w:left="1440"/>
        <w:rPr>
          <w:ins w:id="10267" w:author="John Clevenger [2]" w:date="2022-06-15T17:47:00Z"/>
          <w:rStyle w:val="CODE"/>
        </w:rPr>
        <w:pPrChange w:id="10268" w:author="John Clevenger [2]" w:date="2022-06-15T17:47:00Z">
          <w:pPr/>
        </w:pPrChange>
      </w:pPr>
      <w:ins w:id="10269" w:author="John Clevenger [2]" w:date="2022-06-15T17:47:00Z">
        <w:r w:rsidRPr="00F14F9D">
          <w:rPr>
            <w:rStyle w:val="CODE"/>
          </w:rPr>
          <w:t>Report 20 Runs grouped by team</w:t>
        </w:r>
      </w:ins>
    </w:p>
    <w:p w14:paraId="064D5F6F" w14:textId="77777777" w:rsidR="00F14F9D" w:rsidRPr="00F14F9D" w:rsidRDefault="00F14F9D">
      <w:pPr>
        <w:ind w:left="1440"/>
        <w:rPr>
          <w:ins w:id="10270" w:author="John Clevenger [2]" w:date="2022-06-15T17:47:00Z"/>
          <w:rStyle w:val="CODE"/>
        </w:rPr>
        <w:pPrChange w:id="10271" w:author="John Clevenger [2]" w:date="2022-06-15T17:47:00Z">
          <w:pPr/>
        </w:pPrChange>
      </w:pPr>
      <w:ins w:id="10272" w:author="John Clevenger [2]" w:date="2022-06-15T17:47:00Z">
        <w:r w:rsidRPr="00F14F9D">
          <w:rPr>
            <w:rStyle w:val="CODE"/>
          </w:rPr>
          <w:t>Report 21 Notification Settings</w:t>
        </w:r>
      </w:ins>
    </w:p>
    <w:p w14:paraId="6152C791" w14:textId="77777777" w:rsidR="00F14F9D" w:rsidRPr="00F14F9D" w:rsidRDefault="00F14F9D">
      <w:pPr>
        <w:ind w:left="1440"/>
        <w:rPr>
          <w:ins w:id="10273" w:author="John Clevenger [2]" w:date="2022-06-15T17:47:00Z"/>
          <w:rStyle w:val="CODE"/>
        </w:rPr>
        <w:pPrChange w:id="10274" w:author="John Clevenger [2]" w:date="2022-06-15T17:47:00Z">
          <w:pPr/>
        </w:pPrChange>
      </w:pPr>
      <w:ins w:id="10275" w:author="John Clevenger [2]" w:date="2022-06-15T17:47:00Z">
        <w:r w:rsidRPr="00F14F9D">
          <w:rPr>
            <w:rStyle w:val="CODE"/>
          </w:rPr>
          <w:t>Report 22 Client Settings</w:t>
        </w:r>
      </w:ins>
    </w:p>
    <w:p w14:paraId="3FBEDFE4" w14:textId="77777777" w:rsidR="00F14F9D" w:rsidRPr="00F14F9D" w:rsidRDefault="00F14F9D">
      <w:pPr>
        <w:ind w:left="1440"/>
        <w:rPr>
          <w:ins w:id="10276" w:author="John Clevenger [2]" w:date="2022-06-15T17:47:00Z"/>
          <w:rStyle w:val="CODE"/>
        </w:rPr>
        <w:pPrChange w:id="10277" w:author="John Clevenger [2]" w:date="2022-06-15T17:47:00Z">
          <w:pPr/>
        </w:pPrChange>
      </w:pPr>
      <w:ins w:id="10278" w:author="John Clevenger [2]" w:date="2022-06-15T17:47:00Z">
        <w:r w:rsidRPr="00F14F9D">
          <w:rPr>
            <w:rStyle w:val="CODE"/>
          </w:rPr>
          <w:t>Report 23 Groups</w:t>
        </w:r>
      </w:ins>
    </w:p>
    <w:p w14:paraId="189FFBFB" w14:textId="77777777" w:rsidR="00F14F9D" w:rsidRPr="00F14F9D" w:rsidRDefault="00F14F9D">
      <w:pPr>
        <w:ind w:left="1440"/>
        <w:rPr>
          <w:ins w:id="10279" w:author="John Clevenger [2]" w:date="2022-06-15T17:47:00Z"/>
          <w:rStyle w:val="CODE"/>
        </w:rPr>
        <w:pPrChange w:id="10280" w:author="John Clevenger [2]" w:date="2022-06-15T17:47:00Z">
          <w:pPr/>
        </w:pPrChange>
      </w:pPr>
      <w:ins w:id="10281" w:author="John Clevenger [2]" w:date="2022-06-15T17:47:00Z">
        <w:r w:rsidRPr="00F14F9D">
          <w:rPr>
            <w:rStyle w:val="CODE"/>
          </w:rPr>
          <w:t>Report 24 Evaluations</w:t>
        </w:r>
      </w:ins>
    </w:p>
    <w:p w14:paraId="4C9290F8" w14:textId="77777777" w:rsidR="00F14F9D" w:rsidRPr="00F14F9D" w:rsidRDefault="00F14F9D">
      <w:pPr>
        <w:ind w:left="1440"/>
        <w:rPr>
          <w:ins w:id="10282" w:author="John Clevenger [2]" w:date="2022-06-15T17:47:00Z"/>
          <w:rStyle w:val="CODE"/>
        </w:rPr>
        <w:pPrChange w:id="10283" w:author="John Clevenger [2]" w:date="2022-06-15T17:47:00Z">
          <w:pPr/>
        </w:pPrChange>
      </w:pPr>
      <w:ins w:id="10284" w:author="John Clevenger [2]" w:date="2022-06-15T17:47:00Z">
        <w:r w:rsidRPr="00F14F9D">
          <w:rPr>
            <w:rStyle w:val="CODE"/>
          </w:rPr>
          <w:t>Report 25 Runs (Version 8 content and format)</w:t>
        </w:r>
      </w:ins>
    </w:p>
    <w:p w14:paraId="2DD04A32" w14:textId="77777777" w:rsidR="00F14F9D" w:rsidRPr="00F14F9D" w:rsidRDefault="00F14F9D">
      <w:pPr>
        <w:ind w:left="1440"/>
        <w:rPr>
          <w:ins w:id="10285" w:author="John Clevenger [2]" w:date="2022-06-15T17:47:00Z"/>
          <w:rStyle w:val="CODE"/>
        </w:rPr>
        <w:pPrChange w:id="10286" w:author="John Clevenger [2]" w:date="2022-06-15T17:47:00Z">
          <w:pPr/>
        </w:pPrChange>
      </w:pPr>
      <w:ins w:id="10287" w:author="John Clevenger [2]" w:date="2022-06-15T17:47:00Z">
        <w:r w:rsidRPr="00F14F9D">
          <w:rPr>
            <w:rStyle w:val="CODE"/>
          </w:rPr>
          <w:t>Report 26 Run 5 field</w:t>
        </w:r>
      </w:ins>
    </w:p>
    <w:p w14:paraId="2ABB1A4F" w14:textId="77777777" w:rsidR="00F14F9D" w:rsidRPr="00F14F9D" w:rsidRDefault="00F14F9D">
      <w:pPr>
        <w:ind w:left="1440"/>
        <w:rPr>
          <w:ins w:id="10288" w:author="John Clevenger [2]" w:date="2022-06-15T17:47:00Z"/>
          <w:rStyle w:val="CODE"/>
        </w:rPr>
        <w:pPrChange w:id="10289" w:author="John Clevenger [2]" w:date="2022-06-15T17:47:00Z">
          <w:pPr/>
        </w:pPrChange>
      </w:pPr>
      <w:ins w:id="10290" w:author="John Clevenger [2]" w:date="2022-06-15T17:47:00Z">
        <w:r w:rsidRPr="00F14F9D">
          <w:rPr>
            <w:rStyle w:val="CODE"/>
          </w:rPr>
          <w:t>Report 27 Account Permissions Report</w:t>
        </w:r>
      </w:ins>
    </w:p>
    <w:p w14:paraId="66ED20BD" w14:textId="77777777" w:rsidR="00F14F9D" w:rsidRPr="00F14F9D" w:rsidRDefault="00F14F9D">
      <w:pPr>
        <w:ind w:left="1440"/>
        <w:rPr>
          <w:ins w:id="10291" w:author="John Clevenger [2]" w:date="2022-06-15T17:47:00Z"/>
          <w:rStyle w:val="CODE"/>
        </w:rPr>
        <w:pPrChange w:id="10292" w:author="John Clevenger [2]" w:date="2022-06-15T17:47:00Z">
          <w:pPr/>
        </w:pPrChange>
      </w:pPr>
      <w:ins w:id="10293" w:author="John Clevenger [2]" w:date="2022-06-15T17:47:00Z">
        <w:r w:rsidRPr="00F14F9D">
          <w:rPr>
            <w:rStyle w:val="CODE"/>
          </w:rPr>
          <w:lastRenderedPageBreak/>
          <w:t>Report 28 Balloons Delivery</w:t>
        </w:r>
      </w:ins>
    </w:p>
    <w:p w14:paraId="320DDCE9" w14:textId="77777777" w:rsidR="00F14F9D" w:rsidRPr="00F14F9D" w:rsidRDefault="00F14F9D">
      <w:pPr>
        <w:ind w:left="1440"/>
        <w:rPr>
          <w:ins w:id="10294" w:author="John Clevenger [2]" w:date="2022-06-15T17:47:00Z"/>
          <w:rStyle w:val="CODE"/>
        </w:rPr>
        <w:pPrChange w:id="10295" w:author="John Clevenger [2]" w:date="2022-06-15T17:47:00Z">
          <w:pPr/>
        </w:pPrChange>
      </w:pPr>
      <w:ins w:id="10296" w:author="John Clevenger [2]" w:date="2022-06-15T17:47:00Z">
        <w:r w:rsidRPr="00F14F9D">
          <w:rPr>
            <w:rStyle w:val="CODE"/>
          </w:rPr>
          <w:t>Report 29 Extract Replay Runs</w:t>
        </w:r>
      </w:ins>
    </w:p>
    <w:p w14:paraId="58E09FD9" w14:textId="77777777" w:rsidR="00F14F9D" w:rsidRPr="00F14F9D" w:rsidRDefault="00F14F9D">
      <w:pPr>
        <w:ind w:left="1440"/>
        <w:rPr>
          <w:ins w:id="10297" w:author="John Clevenger [2]" w:date="2022-06-15T17:47:00Z"/>
          <w:rStyle w:val="CODE"/>
        </w:rPr>
        <w:pPrChange w:id="10298" w:author="John Clevenger [2]" w:date="2022-06-15T17:47:00Z">
          <w:pPr/>
        </w:pPrChange>
      </w:pPr>
      <w:ins w:id="10299" w:author="John Clevenger [2]" w:date="2022-06-15T17:47:00Z">
        <w:r w:rsidRPr="00F14F9D">
          <w:rPr>
            <w:rStyle w:val="CODE"/>
          </w:rPr>
          <w:t>Report 30 Run Notifications Sent</w:t>
        </w:r>
      </w:ins>
    </w:p>
    <w:p w14:paraId="3C61336E" w14:textId="77777777" w:rsidR="00F14F9D" w:rsidRPr="00F14F9D" w:rsidRDefault="00F14F9D">
      <w:pPr>
        <w:ind w:left="1440"/>
        <w:rPr>
          <w:ins w:id="10300" w:author="John Clevenger [2]" w:date="2022-06-15T17:47:00Z"/>
          <w:rStyle w:val="CODE"/>
        </w:rPr>
        <w:pPrChange w:id="10301" w:author="John Clevenger [2]" w:date="2022-06-15T17:47:00Z">
          <w:pPr/>
        </w:pPrChange>
      </w:pPr>
      <w:ins w:id="10302" w:author="John Clevenger [2]" w:date="2022-06-15T17:47:00Z">
        <w:r w:rsidRPr="00F14F9D">
          <w:rPr>
            <w:rStyle w:val="CODE"/>
          </w:rPr>
          <w:t>Report 31 Judgement Notifications</w:t>
        </w:r>
      </w:ins>
    </w:p>
    <w:p w14:paraId="77FED681" w14:textId="77777777" w:rsidR="00F14F9D" w:rsidRPr="00F14F9D" w:rsidRDefault="00F14F9D">
      <w:pPr>
        <w:ind w:left="1440"/>
        <w:rPr>
          <w:ins w:id="10303" w:author="John Clevenger [2]" w:date="2022-06-15T17:47:00Z"/>
          <w:rStyle w:val="CODE"/>
        </w:rPr>
        <w:pPrChange w:id="10304" w:author="John Clevenger [2]" w:date="2022-06-15T17:47:00Z">
          <w:pPr/>
        </w:pPrChange>
      </w:pPr>
      <w:ins w:id="10305" w:author="John Clevenger [2]" w:date="2022-06-15T17:47:00Z">
        <w:r w:rsidRPr="00F14F9D">
          <w:rPr>
            <w:rStyle w:val="CODE"/>
          </w:rPr>
          <w:t>Report 32 Active Profile Clone Settings</w:t>
        </w:r>
      </w:ins>
    </w:p>
    <w:p w14:paraId="06780103" w14:textId="77777777" w:rsidR="00F14F9D" w:rsidRPr="00F14F9D" w:rsidRDefault="00F14F9D">
      <w:pPr>
        <w:ind w:left="1440"/>
        <w:rPr>
          <w:ins w:id="10306" w:author="John Clevenger [2]" w:date="2022-06-15T17:47:00Z"/>
          <w:rStyle w:val="CODE"/>
        </w:rPr>
        <w:pPrChange w:id="10307" w:author="John Clevenger [2]" w:date="2022-06-15T17:47:00Z">
          <w:pPr/>
        </w:pPrChange>
      </w:pPr>
      <w:ins w:id="10308" w:author="John Clevenger [2]" w:date="2022-06-15T17:47:00Z">
        <w:r w:rsidRPr="00F14F9D">
          <w:rPr>
            <w:rStyle w:val="CODE"/>
          </w:rPr>
          <w:t>Report 33 Sites</w:t>
        </w:r>
      </w:ins>
    </w:p>
    <w:p w14:paraId="44CB842A" w14:textId="77777777" w:rsidR="00F14F9D" w:rsidRPr="00F14F9D" w:rsidRDefault="00F14F9D">
      <w:pPr>
        <w:ind w:left="1440"/>
        <w:rPr>
          <w:ins w:id="10309" w:author="John Clevenger [2]" w:date="2022-06-15T17:47:00Z"/>
          <w:rStyle w:val="CODE"/>
        </w:rPr>
        <w:pPrChange w:id="10310" w:author="John Clevenger [2]" w:date="2022-06-15T17:47:00Z">
          <w:pPr/>
        </w:pPrChange>
      </w:pPr>
      <w:ins w:id="10311" w:author="John Clevenger [2]" w:date="2022-06-15T17:47:00Z">
        <w:r w:rsidRPr="00F14F9D">
          <w:rPr>
            <w:rStyle w:val="CODE"/>
          </w:rPr>
          <w:t>Report 34 Unused 2011 Event Feed XML</w:t>
        </w:r>
      </w:ins>
    </w:p>
    <w:p w14:paraId="4E9A2250" w14:textId="77777777" w:rsidR="00F14F9D" w:rsidRPr="00F14F9D" w:rsidRDefault="00F14F9D">
      <w:pPr>
        <w:ind w:left="1440"/>
        <w:rPr>
          <w:ins w:id="10312" w:author="John Clevenger [2]" w:date="2022-06-15T17:47:00Z"/>
          <w:rStyle w:val="CODE"/>
        </w:rPr>
        <w:pPrChange w:id="10313" w:author="John Clevenger [2]" w:date="2022-06-15T17:47:00Z">
          <w:pPr/>
        </w:pPrChange>
      </w:pPr>
      <w:ins w:id="10314" w:author="John Clevenger [2]" w:date="2022-06-15T17:47:00Z">
        <w:r w:rsidRPr="00F14F9D">
          <w:rPr>
            <w:rStyle w:val="CODE"/>
          </w:rPr>
          <w:t>Report 35 Notifications XML</w:t>
        </w:r>
      </w:ins>
    </w:p>
    <w:p w14:paraId="0A2335DA" w14:textId="77777777" w:rsidR="00F14F9D" w:rsidRPr="00F14F9D" w:rsidRDefault="00F14F9D">
      <w:pPr>
        <w:ind w:left="1440"/>
        <w:rPr>
          <w:ins w:id="10315" w:author="John Clevenger [2]" w:date="2022-06-15T17:47:00Z"/>
          <w:rStyle w:val="CODE"/>
        </w:rPr>
        <w:pPrChange w:id="10316" w:author="John Clevenger [2]" w:date="2022-06-15T17:47:00Z">
          <w:pPr/>
        </w:pPrChange>
      </w:pPr>
      <w:ins w:id="10317" w:author="John Clevenger [2]" w:date="2022-06-15T17:47:00Z">
        <w:r w:rsidRPr="00F14F9D">
          <w:rPr>
            <w:rStyle w:val="CODE"/>
          </w:rPr>
          <w:t>Report 36 Finalize-Certify</w:t>
        </w:r>
      </w:ins>
    </w:p>
    <w:p w14:paraId="03D5970F" w14:textId="77777777" w:rsidR="00F14F9D" w:rsidRPr="00F14F9D" w:rsidRDefault="00F14F9D">
      <w:pPr>
        <w:ind w:left="1440"/>
        <w:rPr>
          <w:ins w:id="10318" w:author="John Clevenger [2]" w:date="2022-06-15T17:47:00Z"/>
          <w:rStyle w:val="CODE"/>
        </w:rPr>
        <w:pPrChange w:id="10319" w:author="John Clevenger [2]" w:date="2022-06-15T17:47:00Z">
          <w:pPr/>
        </w:pPrChange>
      </w:pPr>
      <w:ins w:id="10320" w:author="John Clevenger [2]" w:date="2022-06-15T17:47:00Z">
        <w:r w:rsidRPr="00F14F9D">
          <w:rPr>
            <w:rStyle w:val="CODE"/>
          </w:rPr>
          <w:t>Report 37 Internal Dump</w:t>
        </w:r>
      </w:ins>
    </w:p>
    <w:p w14:paraId="3410CA08" w14:textId="77777777" w:rsidR="00F14F9D" w:rsidRPr="00F14F9D" w:rsidRDefault="00F14F9D">
      <w:pPr>
        <w:ind w:left="1440"/>
        <w:rPr>
          <w:ins w:id="10321" w:author="John Clevenger [2]" w:date="2022-06-15T17:47:00Z"/>
          <w:rStyle w:val="CODE"/>
        </w:rPr>
        <w:pPrChange w:id="10322" w:author="John Clevenger [2]" w:date="2022-06-15T17:47:00Z">
          <w:pPr/>
        </w:pPrChange>
      </w:pPr>
      <w:ins w:id="10323" w:author="John Clevenger [2]" w:date="2022-06-15T17:47:00Z">
        <w:r w:rsidRPr="00F14F9D">
          <w:rPr>
            <w:rStyle w:val="CODE"/>
          </w:rPr>
          <w:t>Report 38 Passwords</w:t>
        </w:r>
      </w:ins>
    </w:p>
    <w:p w14:paraId="03235580" w14:textId="77777777" w:rsidR="00F14F9D" w:rsidRPr="00F14F9D" w:rsidRDefault="00F14F9D">
      <w:pPr>
        <w:ind w:left="1440"/>
        <w:rPr>
          <w:ins w:id="10324" w:author="John Clevenger [2]" w:date="2022-06-15T17:47:00Z"/>
          <w:rStyle w:val="CODE"/>
        </w:rPr>
        <w:pPrChange w:id="10325" w:author="John Clevenger [2]" w:date="2022-06-15T17:47:00Z">
          <w:pPr/>
        </w:pPrChange>
      </w:pPr>
      <w:ins w:id="10326" w:author="John Clevenger [2]" w:date="2022-06-15T17:47:00Z">
        <w:r w:rsidRPr="00F14F9D">
          <w:rPr>
            <w:rStyle w:val="CODE"/>
          </w:rPr>
          <w:t>Report 39 accounts.tsv (team and judges)</w:t>
        </w:r>
      </w:ins>
    </w:p>
    <w:p w14:paraId="7D93B2A3" w14:textId="77777777" w:rsidR="00F14F9D" w:rsidRPr="00F14F9D" w:rsidRDefault="00F14F9D">
      <w:pPr>
        <w:ind w:left="1440"/>
        <w:rPr>
          <w:ins w:id="10327" w:author="John Clevenger [2]" w:date="2022-06-15T17:47:00Z"/>
          <w:rStyle w:val="CODE"/>
        </w:rPr>
        <w:pPrChange w:id="10328" w:author="John Clevenger [2]" w:date="2022-06-15T17:47:00Z">
          <w:pPr/>
        </w:pPrChange>
      </w:pPr>
      <w:ins w:id="10329" w:author="John Clevenger [2]" w:date="2022-06-15T17:47:00Z">
        <w:r w:rsidRPr="00F14F9D">
          <w:rPr>
            <w:rStyle w:val="CODE"/>
          </w:rPr>
          <w:t>Report 40 accounts.tsv (all accounts)</w:t>
        </w:r>
      </w:ins>
    </w:p>
    <w:p w14:paraId="26391EB0" w14:textId="77777777" w:rsidR="00F14F9D" w:rsidRPr="00F14F9D" w:rsidRDefault="00F14F9D">
      <w:pPr>
        <w:ind w:left="1440"/>
        <w:rPr>
          <w:ins w:id="10330" w:author="John Clevenger [2]" w:date="2022-06-15T17:47:00Z"/>
          <w:rStyle w:val="CODE"/>
        </w:rPr>
        <w:pPrChange w:id="10331" w:author="John Clevenger [2]" w:date="2022-06-15T17:47:00Z">
          <w:pPr/>
        </w:pPrChange>
      </w:pPr>
      <w:ins w:id="10332" w:author="John Clevenger [2]" w:date="2022-06-15T17:47:00Z">
        <w:r w:rsidRPr="00F14F9D">
          <w:rPr>
            <w:rStyle w:val="CODE"/>
          </w:rPr>
          <w:t>Report 41 runs.tsv Report</w:t>
        </w:r>
      </w:ins>
    </w:p>
    <w:p w14:paraId="785B2013" w14:textId="77777777" w:rsidR="00F14F9D" w:rsidRPr="00F14F9D" w:rsidRDefault="00F14F9D">
      <w:pPr>
        <w:ind w:left="1440"/>
        <w:rPr>
          <w:ins w:id="10333" w:author="John Clevenger [2]" w:date="2022-06-15T17:47:00Z"/>
          <w:rStyle w:val="CODE"/>
        </w:rPr>
        <w:pPrChange w:id="10334" w:author="John Clevenger [2]" w:date="2022-06-15T17:47:00Z">
          <w:pPr/>
        </w:pPrChange>
      </w:pPr>
      <w:ins w:id="10335" w:author="John Clevenger [2]" w:date="2022-06-15T17:47:00Z">
        <w:r w:rsidRPr="00F14F9D">
          <w:rPr>
            <w:rStyle w:val="CODE"/>
          </w:rPr>
          <w:t>Report 42 JSON Standings</w:t>
        </w:r>
      </w:ins>
    </w:p>
    <w:p w14:paraId="5AEA6672" w14:textId="77777777" w:rsidR="00F14F9D" w:rsidRPr="00F14F9D" w:rsidRDefault="00F14F9D">
      <w:pPr>
        <w:ind w:left="1440"/>
        <w:rPr>
          <w:ins w:id="10336" w:author="John Clevenger [2]" w:date="2022-06-15T17:47:00Z"/>
          <w:rStyle w:val="CODE"/>
        </w:rPr>
        <w:pPrChange w:id="10337" w:author="John Clevenger [2]" w:date="2022-06-15T17:47:00Z">
          <w:pPr/>
        </w:pPrChange>
      </w:pPr>
      <w:ins w:id="10338" w:author="John Clevenger [2]" w:date="2022-06-15T17:47:00Z">
        <w:r w:rsidRPr="00F14F9D">
          <w:rPr>
            <w:rStyle w:val="CODE"/>
          </w:rPr>
          <w:t>Report 43 Unused 2013 Event Feed XML</w:t>
        </w:r>
      </w:ins>
    </w:p>
    <w:p w14:paraId="6D6912D4" w14:textId="77777777" w:rsidR="00F14F9D" w:rsidRPr="00F14F9D" w:rsidRDefault="00F14F9D">
      <w:pPr>
        <w:ind w:left="1440"/>
        <w:rPr>
          <w:ins w:id="10339" w:author="John Clevenger [2]" w:date="2022-06-15T17:47:00Z"/>
          <w:rStyle w:val="CODE"/>
        </w:rPr>
        <w:pPrChange w:id="10340" w:author="John Clevenger [2]" w:date="2022-06-15T17:47:00Z">
          <w:pPr/>
        </w:pPrChange>
      </w:pPr>
      <w:ins w:id="10341" w:author="John Clevenger [2]" w:date="2022-06-15T17:47:00Z">
        <w:r w:rsidRPr="00F14F9D">
          <w:rPr>
            <w:rStyle w:val="CODE"/>
          </w:rPr>
          <w:t>Report 44 userdata.tsv</w:t>
        </w:r>
      </w:ins>
    </w:p>
    <w:p w14:paraId="73045309" w14:textId="77777777" w:rsidR="00F14F9D" w:rsidRPr="00F14F9D" w:rsidRDefault="00F14F9D">
      <w:pPr>
        <w:ind w:left="1440"/>
        <w:rPr>
          <w:ins w:id="10342" w:author="John Clevenger [2]" w:date="2022-06-15T17:47:00Z"/>
          <w:rStyle w:val="CODE"/>
        </w:rPr>
        <w:pPrChange w:id="10343" w:author="John Clevenger [2]" w:date="2022-06-15T17:47:00Z">
          <w:pPr/>
        </w:pPrChange>
      </w:pPr>
      <w:ins w:id="10344" w:author="John Clevenger [2]" w:date="2022-06-15T17:47:00Z">
        <w:r w:rsidRPr="00F14F9D">
          <w:rPr>
            <w:rStyle w:val="CODE"/>
          </w:rPr>
          <w:t>Report 45 groups.tsv</w:t>
        </w:r>
      </w:ins>
    </w:p>
    <w:p w14:paraId="07F28293" w14:textId="77777777" w:rsidR="00F14F9D" w:rsidRPr="00F14F9D" w:rsidRDefault="00F14F9D">
      <w:pPr>
        <w:ind w:left="1440"/>
        <w:rPr>
          <w:ins w:id="10345" w:author="John Clevenger [2]" w:date="2022-06-15T17:47:00Z"/>
          <w:rStyle w:val="CODE"/>
        </w:rPr>
        <w:pPrChange w:id="10346" w:author="John Clevenger [2]" w:date="2022-06-15T17:47:00Z">
          <w:pPr/>
        </w:pPrChange>
      </w:pPr>
      <w:ins w:id="10347" w:author="John Clevenger [2]" w:date="2022-06-15T17:47:00Z">
        <w:r w:rsidRPr="00F14F9D">
          <w:rPr>
            <w:rStyle w:val="CODE"/>
          </w:rPr>
          <w:t>Report 46 teams.tsv</w:t>
        </w:r>
      </w:ins>
    </w:p>
    <w:p w14:paraId="7D87F014" w14:textId="77777777" w:rsidR="00F14F9D" w:rsidRPr="00F14F9D" w:rsidRDefault="00F14F9D">
      <w:pPr>
        <w:ind w:left="1440"/>
        <w:rPr>
          <w:ins w:id="10348" w:author="John Clevenger [2]" w:date="2022-06-15T17:47:00Z"/>
          <w:rStyle w:val="CODE"/>
        </w:rPr>
        <w:pPrChange w:id="10349" w:author="John Clevenger [2]" w:date="2022-06-15T17:47:00Z">
          <w:pPr/>
        </w:pPrChange>
      </w:pPr>
      <w:ins w:id="10350" w:author="John Clevenger [2]" w:date="2022-06-15T17:47:00Z">
        <w:r w:rsidRPr="00F14F9D">
          <w:rPr>
            <w:rStyle w:val="CODE"/>
          </w:rPr>
          <w:t>Report 47 scoreboard.tsv</w:t>
        </w:r>
      </w:ins>
    </w:p>
    <w:p w14:paraId="631235AF" w14:textId="77777777" w:rsidR="00F14F9D" w:rsidRPr="00F14F9D" w:rsidRDefault="00F14F9D">
      <w:pPr>
        <w:ind w:left="1440"/>
        <w:rPr>
          <w:ins w:id="10351" w:author="John Clevenger [2]" w:date="2022-06-15T17:47:00Z"/>
          <w:rStyle w:val="CODE"/>
        </w:rPr>
        <w:pPrChange w:id="10352" w:author="John Clevenger [2]" w:date="2022-06-15T17:47:00Z">
          <w:pPr/>
        </w:pPrChange>
      </w:pPr>
      <w:ins w:id="10353" w:author="John Clevenger [2]" w:date="2022-06-15T17:47:00Z">
        <w:r w:rsidRPr="00F14F9D">
          <w:rPr>
            <w:rStyle w:val="CODE"/>
          </w:rPr>
          <w:t>Report 48 submissions.tsv</w:t>
        </w:r>
      </w:ins>
    </w:p>
    <w:p w14:paraId="4CA275AE" w14:textId="77777777" w:rsidR="00F14F9D" w:rsidRPr="00F14F9D" w:rsidRDefault="00F14F9D">
      <w:pPr>
        <w:ind w:left="1440"/>
        <w:rPr>
          <w:ins w:id="10354" w:author="John Clevenger [2]" w:date="2022-06-15T17:47:00Z"/>
          <w:rStyle w:val="CODE"/>
        </w:rPr>
        <w:pPrChange w:id="10355" w:author="John Clevenger [2]" w:date="2022-06-15T17:47:00Z">
          <w:pPr/>
        </w:pPrChange>
      </w:pPr>
      <w:ins w:id="10356" w:author="John Clevenger [2]" w:date="2022-06-15T17:47:00Z">
        <w:r w:rsidRPr="00F14F9D">
          <w:rPr>
            <w:rStyle w:val="CODE"/>
          </w:rPr>
          <w:t>Report 49 ICPC Tools Event Feed</w:t>
        </w:r>
      </w:ins>
    </w:p>
    <w:p w14:paraId="0F897EC3" w14:textId="77777777" w:rsidR="00F14F9D" w:rsidRPr="00F14F9D" w:rsidRDefault="00F14F9D">
      <w:pPr>
        <w:ind w:left="1440"/>
        <w:rPr>
          <w:ins w:id="10357" w:author="John Clevenger [2]" w:date="2022-06-15T17:47:00Z"/>
          <w:rStyle w:val="CODE"/>
        </w:rPr>
        <w:pPrChange w:id="10358" w:author="John Clevenger [2]" w:date="2022-06-15T17:47:00Z">
          <w:pPr/>
        </w:pPrChange>
      </w:pPr>
      <w:ins w:id="10359" w:author="John Clevenger [2]" w:date="2022-06-15T17:47:00Z">
        <w:r w:rsidRPr="00F14F9D">
          <w:rPr>
            <w:rStyle w:val="CODE"/>
          </w:rPr>
          <w:t>Report 50 Auto Judging Settings</w:t>
        </w:r>
      </w:ins>
    </w:p>
    <w:p w14:paraId="28D0BD8E" w14:textId="77777777" w:rsidR="00F14F9D" w:rsidRPr="00F14F9D" w:rsidRDefault="00F14F9D">
      <w:pPr>
        <w:ind w:left="1440"/>
        <w:rPr>
          <w:ins w:id="10360" w:author="John Clevenger [2]" w:date="2022-06-15T17:47:00Z"/>
          <w:rStyle w:val="CODE"/>
        </w:rPr>
        <w:pPrChange w:id="10361" w:author="John Clevenger [2]" w:date="2022-06-15T17:47:00Z">
          <w:pPr/>
        </w:pPrChange>
      </w:pPr>
      <w:ins w:id="10362" w:author="John Clevenger [2]" w:date="2022-06-15T17:47:00Z">
        <w:r w:rsidRPr="00F14F9D">
          <w:rPr>
            <w:rStyle w:val="CODE"/>
          </w:rPr>
          <w:t>Report 51 Judging Analysis</w:t>
        </w:r>
      </w:ins>
    </w:p>
    <w:p w14:paraId="6B04CBB2" w14:textId="77777777" w:rsidR="00F14F9D" w:rsidRPr="00F14F9D" w:rsidRDefault="00F14F9D">
      <w:pPr>
        <w:ind w:left="1440"/>
        <w:rPr>
          <w:ins w:id="10363" w:author="John Clevenger [2]" w:date="2022-06-15T17:47:00Z"/>
          <w:rStyle w:val="CODE"/>
        </w:rPr>
        <w:pPrChange w:id="10364" w:author="John Clevenger [2]" w:date="2022-06-15T17:47:00Z">
          <w:pPr/>
        </w:pPrChange>
      </w:pPr>
      <w:ins w:id="10365" w:author="John Clevenger [2]" w:date="2022-06-15T17:47:00Z">
        <w:r w:rsidRPr="00F14F9D">
          <w:rPr>
            <w:rStyle w:val="CODE"/>
          </w:rPr>
          <w:t>Report 52 JSON 2016 Scoreboard</w:t>
        </w:r>
      </w:ins>
    </w:p>
    <w:p w14:paraId="32076712" w14:textId="77777777" w:rsidR="00F14F9D" w:rsidRPr="00F14F9D" w:rsidRDefault="00F14F9D">
      <w:pPr>
        <w:ind w:left="1440"/>
        <w:rPr>
          <w:ins w:id="10366" w:author="John Clevenger [2]" w:date="2022-06-15T17:47:00Z"/>
          <w:rStyle w:val="CODE"/>
        </w:rPr>
        <w:pPrChange w:id="10367" w:author="John Clevenger [2]" w:date="2022-06-15T17:47:00Z">
          <w:pPr/>
        </w:pPrChange>
      </w:pPr>
      <w:ins w:id="10368" w:author="John Clevenger [2]" w:date="2022-06-15T17:47:00Z">
        <w:r w:rsidRPr="00F14F9D">
          <w:rPr>
            <w:rStyle w:val="CODE"/>
          </w:rPr>
          <w:t>Report 53 Contest Data Package</w:t>
        </w:r>
      </w:ins>
    </w:p>
    <w:p w14:paraId="6109FDAC" w14:textId="77777777" w:rsidR="00F14F9D" w:rsidRPr="00F14F9D" w:rsidRDefault="00F14F9D">
      <w:pPr>
        <w:ind w:left="1440"/>
        <w:rPr>
          <w:ins w:id="10369" w:author="John Clevenger [2]" w:date="2022-06-15T17:47:00Z"/>
          <w:rStyle w:val="CODE"/>
        </w:rPr>
        <w:pPrChange w:id="10370" w:author="John Clevenger [2]" w:date="2022-06-15T17:47:00Z">
          <w:pPr/>
        </w:pPrChange>
      </w:pPr>
      <w:ins w:id="10371" w:author="John Clevenger [2]" w:date="2022-06-15T17:47:00Z">
        <w:r w:rsidRPr="00F14F9D">
          <w:rPr>
            <w:rStyle w:val="CODE"/>
          </w:rPr>
          <w:t>Report 54 Event Feed JSON</w:t>
        </w:r>
      </w:ins>
    </w:p>
    <w:p w14:paraId="57558B0C" w14:textId="77777777" w:rsidR="00F14F9D" w:rsidRPr="00F14F9D" w:rsidRDefault="00F14F9D">
      <w:pPr>
        <w:ind w:left="1440"/>
        <w:rPr>
          <w:ins w:id="10372" w:author="John Clevenger [2]" w:date="2022-06-15T17:47:00Z"/>
          <w:rStyle w:val="CODE"/>
        </w:rPr>
        <w:pPrChange w:id="10373" w:author="John Clevenger [2]" w:date="2022-06-15T17:47:00Z">
          <w:pPr/>
        </w:pPrChange>
      </w:pPr>
      <w:ins w:id="10374" w:author="John Clevenger [2]" w:date="2022-06-15T17:47:00Z">
        <w:r w:rsidRPr="00F14F9D">
          <w:rPr>
            <w:rStyle w:val="CODE"/>
          </w:rPr>
          <w:t>Report 55 Groups for Problems</w:t>
        </w:r>
      </w:ins>
    </w:p>
    <w:p w14:paraId="6D5E7792" w14:textId="721E5F45" w:rsidR="008055F0" w:rsidDel="00F14F9D" w:rsidRDefault="00F14F9D" w:rsidP="00F14F9D">
      <w:pPr>
        <w:ind w:left="1440"/>
        <w:rPr>
          <w:del w:id="10375" w:author="John Clevenger [2]" w:date="2022-06-15T17:47:00Z"/>
          <w:rStyle w:val="CODE"/>
        </w:rPr>
      </w:pPr>
      <w:ins w:id="10376" w:author="John Clevenger [2]" w:date="2022-06-15T17:47:00Z">
        <w:r w:rsidRPr="00F14F9D">
          <w:rPr>
            <w:rStyle w:val="CODE"/>
          </w:rPr>
          <w:t>Report 56 Problem Group Assignment</w:t>
        </w:r>
      </w:ins>
      <w:del w:id="10377" w:author="John Clevenger [2]" w:date="2022-06-15T17:47:00Z">
        <w:r w:rsidR="008055F0" w:rsidRPr="008055F0" w:rsidDel="00F14F9D">
          <w:rPr>
            <w:rStyle w:val="CODE"/>
          </w:rPr>
          <w:delText>Report 1 Accounts</w:delText>
        </w:r>
      </w:del>
    </w:p>
    <w:p w14:paraId="1239CE49" w14:textId="2E18CB92" w:rsidR="00F14F9D" w:rsidRDefault="00F14F9D" w:rsidP="00F14F9D">
      <w:pPr>
        <w:ind w:left="1440"/>
        <w:rPr>
          <w:ins w:id="10378" w:author="John Clevenger [2]" w:date="2022-06-15T17:47:00Z"/>
          <w:rStyle w:val="CODE"/>
        </w:rPr>
      </w:pPr>
    </w:p>
    <w:p w14:paraId="5E5C24D1" w14:textId="77777777" w:rsidR="00F14F9D" w:rsidRPr="008055F0" w:rsidRDefault="00F14F9D" w:rsidP="00D97410">
      <w:pPr>
        <w:rPr>
          <w:ins w:id="10379" w:author="John Clevenger [2]" w:date="2022-06-15T17:47:00Z"/>
          <w:rStyle w:val="CODE"/>
        </w:rPr>
      </w:pPr>
    </w:p>
    <w:p w14:paraId="5C1E0C35" w14:textId="55CEE176" w:rsidR="008055F0" w:rsidRPr="008055F0" w:rsidDel="00F14F9D" w:rsidRDefault="008055F0">
      <w:pPr>
        <w:rPr>
          <w:del w:id="10380" w:author="John Clevenger [2]" w:date="2022-06-15T17:47:00Z"/>
          <w:rStyle w:val="CODE"/>
        </w:rPr>
      </w:pPr>
      <w:del w:id="10381" w:author="John Clevenger [2]" w:date="2022-06-15T17:47:00Z">
        <w:r w:rsidRPr="008055F0" w:rsidDel="00F14F9D">
          <w:rPr>
            <w:rStyle w:val="CODE"/>
          </w:rPr>
          <w:delText>Report 2 Balloons Summary</w:delText>
        </w:r>
      </w:del>
    </w:p>
    <w:p w14:paraId="07C723F3" w14:textId="7A28A955" w:rsidR="008055F0" w:rsidRPr="008055F0" w:rsidDel="00F14F9D" w:rsidRDefault="008055F0">
      <w:pPr>
        <w:rPr>
          <w:del w:id="10382" w:author="John Clevenger [2]" w:date="2022-06-15T17:47:00Z"/>
          <w:rStyle w:val="CODE"/>
        </w:rPr>
      </w:pPr>
      <w:del w:id="10383" w:author="John Clevenger [2]" w:date="2022-06-15T17:47:00Z">
        <w:r w:rsidRPr="008055F0" w:rsidDel="00F14F9D">
          <w:rPr>
            <w:rStyle w:val="CODE"/>
          </w:rPr>
          <w:delText>Report 3 All Reports</w:delText>
        </w:r>
      </w:del>
    </w:p>
    <w:p w14:paraId="7DBADAD2" w14:textId="480B1FEC" w:rsidR="008055F0" w:rsidRPr="008055F0" w:rsidDel="00F14F9D" w:rsidRDefault="008055F0">
      <w:pPr>
        <w:rPr>
          <w:del w:id="10384" w:author="John Clevenger [2]" w:date="2022-06-15T17:47:00Z"/>
          <w:rStyle w:val="CODE"/>
        </w:rPr>
      </w:pPr>
      <w:del w:id="10385" w:author="John Clevenger [2]" w:date="2022-06-15T17:47:00Z">
        <w:r w:rsidRPr="008055F0" w:rsidDel="00F14F9D">
          <w:rPr>
            <w:rStyle w:val="CODE"/>
          </w:rPr>
          <w:delText>Report 4 Contest Settings</w:delText>
        </w:r>
      </w:del>
    </w:p>
    <w:p w14:paraId="04699750" w14:textId="0D57D518" w:rsidR="008055F0" w:rsidRPr="008055F0" w:rsidDel="00F14F9D" w:rsidRDefault="008055F0">
      <w:pPr>
        <w:rPr>
          <w:del w:id="10386" w:author="John Clevenger [2]" w:date="2022-06-15T17:47:00Z"/>
          <w:rStyle w:val="CODE"/>
        </w:rPr>
      </w:pPr>
      <w:del w:id="10387" w:author="John Clevenger [2]" w:date="2022-06-15T17:47:00Z">
        <w:r w:rsidRPr="008055F0" w:rsidDel="00F14F9D">
          <w:rPr>
            <w:rStyle w:val="CODE"/>
          </w:rPr>
          <w:delText>Report 5 Contest XML</w:delText>
        </w:r>
      </w:del>
    </w:p>
    <w:p w14:paraId="61DE96A0" w14:textId="16ECBAF2" w:rsidR="008055F0" w:rsidRPr="008055F0" w:rsidDel="00F14F9D" w:rsidRDefault="008055F0">
      <w:pPr>
        <w:rPr>
          <w:del w:id="10388" w:author="John Clevenger [2]" w:date="2022-06-15T17:47:00Z"/>
          <w:rStyle w:val="CODE"/>
        </w:rPr>
      </w:pPr>
      <w:del w:id="10389" w:author="John Clevenger [2]" w:date="2022-06-15T17:47:00Z">
        <w:r w:rsidRPr="008055F0" w:rsidDel="00F14F9D">
          <w:rPr>
            <w:rStyle w:val="CODE"/>
          </w:rPr>
          <w:delText>Report 6 Contest Analysis</w:delText>
        </w:r>
      </w:del>
    </w:p>
    <w:p w14:paraId="33456BAA" w14:textId="4BED90EE" w:rsidR="008055F0" w:rsidRPr="008055F0" w:rsidDel="00F14F9D" w:rsidRDefault="008055F0">
      <w:pPr>
        <w:rPr>
          <w:del w:id="10390" w:author="John Clevenger [2]" w:date="2022-06-15T17:47:00Z"/>
          <w:rStyle w:val="CODE"/>
        </w:rPr>
      </w:pPr>
      <w:del w:id="10391" w:author="John Clevenger [2]" w:date="2022-06-15T17:47:00Z">
        <w:r w:rsidRPr="008055F0" w:rsidDel="00F14F9D">
          <w:rPr>
            <w:rStyle w:val="CODE"/>
          </w:rPr>
          <w:delText>Report 7 Solutions By Problem</w:delText>
        </w:r>
      </w:del>
    </w:p>
    <w:p w14:paraId="0940360C" w14:textId="21B30DCD" w:rsidR="008055F0" w:rsidRPr="008055F0" w:rsidDel="00F14F9D" w:rsidRDefault="008055F0">
      <w:pPr>
        <w:rPr>
          <w:del w:id="10392" w:author="John Clevenger [2]" w:date="2022-06-15T17:47:00Z"/>
          <w:rStyle w:val="CODE"/>
        </w:rPr>
      </w:pPr>
      <w:del w:id="10393" w:author="John Clevenger [2]" w:date="2022-06-15T17:47:00Z">
        <w:r w:rsidRPr="008055F0" w:rsidDel="00F14F9D">
          <w:rPr>
            <w:rStyle w:val="CODE"/>
          </w:rPr>
          <w:delText>Report 8 Submissions by Language</w:delText>
        </w:r>
      </w:del>
    </w:p>
    <w:p w14:paraId="7F66234D" w14:textId="45F8C516" w:rsidR="008055F0" w:rsidRPr="008055F0" w:rsidDel="00F14F9D" w:rsidRDefault="008055F0">
      <w:pPr>
        <w:rPr>
          <w:del w:id="10394" w:author="John Clevenger [2]" w:date="2022-06-15T17:47:00Z"/>
          <w:rStyle w:val="CODE"/>
        </w:rPr>
      </w:pPr>
      <w:del w:id="10395" w:author="John Clevenger [2]" w:date="2022-06-15T17:47:00Z">
        <w:r w:rsidRPr="008055F0" w:rsidDel="00F14F9D">
          <w:rPr>
            <w:rStyle w:val="CODE"/>
          </w:rPr>
          <w:delText>Report 9 Fastest Solutions Summary</w:delText>
        </w:r>
      </w:del>
    </w:p>
    <w:p w14:paraId="0C6542FA" w14:textId="6A1DDD1E" w:rsidR="008055F0" w:rsidRPr="008055F0" w:rsidDel="00F14F9D" w:rsidRDefault="008055F0">
      <w:pPr>
        <w:rPr>
          <w:del w:id="10396" w:author="John Clevenger [2]" w:date="2022-06-15T17:47:00Z"/>
          <w:rStyle w:val="CODE"/>
        </w:rPr>
      </w:pPr>
      <w:del w:id="10397" w:author="John Clevenger [2]" w:date="2022-06-15T17:47:00Z">
        <w:r w:rsidRPr="008055F0" w:rsidDel="00F14F9D">
          <w:rPr>
            <w:rStyle w:val="CODE"/>
          </w:rPr>
          <w:delText>Report 10 Fastest Solutions Per Problem</w:delText>
        </w:r>
      </w:del>
    </w:p>
    <w:p w14:paraId="23C729FE" w14:textId="4837F242" w:rsidR="008055F0" w:rsidRPr="008055F0" w:rsidDel="00F14F9D" w:rsidRDefault="008055F0">
      <w:pPr>
        <w:rPr>
          <w:del w:id="10398" w:author="John Clevenger [2]" w:date="2022-06-15T17:47:00Z"/>
          <w:rStyle w:val="CODE"/>
        </w:rPr>
      </w:pPr>
      <w:del w:id="10399" w:author="John Clevenger [2]" w:date="2022-06-15T17:47:00Z">
        <w:r w:rsidRPr="008055F0" w:rsidDel="00F14F9D">
          <w:rPr>
            <w:rStyle w:val="CODE"/>
          </w:rPr>
          <w:delText>Report 11 Standings XML</w:delText>
        </w:r>
      </w:del>
    </w:p>
    <w:p w14:paraId="2AA2BF74" w14:textId="616D1619" w:rsidR="008055F0" w:rsidRPr="008055F0" w:rsidDel="00F14F9D" w:rsidRDefault="008055F0">
      <w:pPr>
        <w:rPr>
          <w:del w:id="10400" w:author="John Clevenger [2]" w:date="2022-06-15T17:47:00Z"/>
          <w:rStyle w:val="CODE"/>
        </w:rPr>
      </w:pPr>
      <w:del w:id="10401" w:author="John Clevenger [2]" w:date="2022-06-15T17:47:00Z">
        <w:r w:rsidRPr="008055F0" w:rsidDel="00F14F9D">
          <w:rPr>
            <w:rStyle w:val="CODE"/>
          </w:rPr>
          <w:delText>Report 12 Logins</w:delText>
        </w:r>
      </w:del>
    </w:p>
    <w:p w14:paraId="4097983D" w14:textId="0BF69BEE" w:rsidR="008055F0" w:rsidRPr="008055F0" w:rsidDel="00F14F9D" w:rsidRDefault="008055F0">
      <w:pPr>
        <w:rPr>
          <w:del w:id="10402" w:author="John Clevenger [2]" w:date="2022-06-15T17:47:00Z"/>
          <w:rStyle w:val="CODE"/>
        </w:rPr>
      </w:pPr>
      <w:del w:id="10403" w:author="John Clevenger [2]" w:date="2022-06-15T17:47:00Z">
        <w:r w:rsidRPr="008055F0" w:rsidDel="00F14F9D">
          <w:rPr>
            <w:rStyle w:val="CODE"/>
          </w:rPr>
          <w:delText>Report 13 Profiles</w:delText>
        </w:r>
      </w:del>
    </w:p>
    <w:p w14:paraId="12B8207F" w14:textId="426BB2B3" w:rsidR="008055F0" w:rsidRPr="008055F0" w:rsidDel="00F14F9D" w:rsidRDefault="008055F0">
      <w:pPr>
        <w:rPr>
          <w:del w:id="10404" w:author="John Clevenger [2]" w:date="2022-06-15T17:47:00Z"/>
          <w:rStyle w:val="CODE"/>
        </w:rPr>
      </w:pPr>
      <w:del w:id="10405" w:author="John Clevenger [2]" w:date="2022-06-15T17:47:00Z">
        <w:r w:rsidRPr="008055F0" w:rsidDel="00F14F9D">
          <w:rPr>
            <w:rStyle w:val="CODE"/>
          </w:rPr>
          <w:delText>Report 14 Plugins</w:delText>
        </w:r>
      </w:del>
    </w:p>
    <w:p w14:paraId="3CC374CA" w14:textId="501E9697" w:rsidR="008055F0" w:rsidRPr="008055F0" w:rsidDel="00F14F9D" w:rsidRDefault="008055F0">
      <w:pPr>
        <w:rPr>
          <w:del w:id="10406" w:author="John Clevenger [2]" w:date="2022-06-15T17:47:00Z"/>
          <w:rStyle w:val="CODE"/>
        </w:rPr>
      </w:pPr>
      <w:del w:id="10407" w:author="John Clevenger [2]" w:date="2022-06-15T17:47:00Z">
        <w:r w:rsidRPr="008055F0" w:rsidDel="00F14F9D">
          <w:rPr>
            <w:rStyle w:val="CODE"/>
          </w:rPr>
          <w:delText>Report 15 Runs</w:delText>
        </w:r>
      </w:del>
    </w:p>
    <w:p w14:paraId="31643C41" w14:textId="24865834" w:rsidR="008055F0" w:rsidRPr="008055F0" w:rsidDel="00F14F9D" w:rsidRDefault="008055F0">
      <w:pPr>
        <w:rPr>
          <w:del w:id="10408" w:author="John Clevenger [2]" w:date="2022-06-15T17:47:00Z"/>
          <w:rStyle w:val="CODE"/>
        </w:rPr>
      </w:pPr>
      <w:del w:id="10409" w:author="John Clevenger [2]" w:date="2022-06-15T17:47:00Z">
        <w:r w:rsidRPr="008055F0" w:rsidDel="00F14F9D">
          <w:rPr>
            <w:rStyle w:val="CODE"/>
          </w:rPr>
          <w:delText>Report 16 Clarifications</w:delText>
        </w:r>
      </w:del>
    </w:p>
    <w:p w14:paraId="6D685F67" w14:textId="06372653" w:rsidR="008055F0" w:rsidRPr="008055F0" w:rsidDel="00F14F9D" w:rsidRDefault="008055F0">
      <w:pPr>
        <w:rPr>
          <w:del w:id="10410" w:author="John Clevenger [2]" w:date="2022-06-15T17:47:00Z"/>
          <w:rStyle w:val="CODE"/>
        </w:rPr>
      </w:pPr>
      <w:del w:id="10411" w:author="John Clevenger [2]" w:date="2022-06-15T17:47:00Z">
        <w:r w:rsidRPr="008055F0" w:rsidDel="00F14F9D">
          <w:rPr>
            <w:rStyle w:val="CODE"/>
          </w:rPr>
          <w:delText>Report 17 Problems</w:delText>
        </w:r>
      </w:del>
    </w:p>
    <w:p w14:paraId="5820F1CB" w14:textId="223ACEFF" w:rsidR="008055F0" w:rsidRPr="008055F0" w:rsidDel="00F14F9D" w:rsidRDefault="008055F0">
      <w:pPr>
        <w:rPr>
          <w:del w:id="10412" w:author="John Clevenger [2]" w:date="2022-06-15T17:47:00Z"/>
          <w:rStyle w:val="CODE"/>
        </w:rPr>
      </w:pPr>
      <w:del w:id="10413" w:author="John Clevenger [2]" w:date="2022-06-15T17:47:00Z">
        <w:r w:rsidRPr="008055F0" w:rsidDel="00F14F9D">
          <w:rPr>
            <w:rStyle w:val="CODE"/>
          </w:rPr>
          <w:delText>Report 18 Languages</w:delText>
        </w:r>
      </w:del>
    </w:p>
    <w:p w14:paraId="02E8F0DC" w14:textId="0AC6E518" w:rsidR="008055F0" w:rsidRPr="008055F0" w:rsidDel="00F14F9D" w:rsidRDefault="008055F0">
      <w:pPr>
        <w:rPr>
          <w:del w:id="10414" w:author="John Clevenger [2]" w:date="2022-06-15T17:47:00Z"/>
          <w:rStyle w:val="CODE"/>
        </w:rPr>
      </w:pPr>
      <w:del w:id="10415" w:author="John Clevenger [2]" w:date="2022-06-15T17:47:00Z">
        <w:r w:rsidRPr="008055F0" w:rsidDel="00F14F9D">
          <w:rPr>
            <w:rStyle w:val="CODE"/>
          </w:rPr>
          <w:delText>Report 19 Judgements</w:delText>
        </w:r>
      </w:del>
    </w:p>
    <w:p w14:paraId="3D6CE1EB" w14:textId="046B8E5D" w:rsidR="008055F0" w:rsidRPr="008055F0" w:rsidDel="00F14F9D" w:rsidRDefault="008055F0">
      <w:pPr>
        <w:rPr>
          <w:del w:id="10416" w:author="John Clevenger [2]" w:date="2022-06-15T17:47:00Z"/>
          <w:rStyle w:val="CODE"/>
        </w:rPr>
      </w:pPr>
      <w:del w:id="10417" w:author="John Clevenger [2]" w:date="2022-06-15T17:47:00Z">
        <w:r w:rsidRPr="008055F0" w:rsidDel="00F14F9D">
          <w:rPr>
            <w:rStyle w:val="CODE"/>
          </w:rPr>
          <w:delText>Report 20 Runs grouped by team</w:delText>
        </w:r>
      </w:del>
    </w:p>
    <w:p w14:paraId="1523BE7B" w14:textId="3BE51E00" w:rsidR="008055F0" w:rsidRPr="008055F0" w:rsidDel="00F14F9D" w:rsidRDefault="008055F0">
      <w:pPr>
        <w:rPr>
          <w:del w:id="10418" w:author="John Clevenger [2]" w:date="2022-06-15T17:47:00Z"/>
          <w:rStyle w:val="CODE"/>
        </w:rPr>
      </w:pPr>
      <w:del w:id="10419" w:author="John Clevenger [2]" w:date="2022-06-15T17:47:00Z">
        <w:r w:rsidRPr="008055F0" w:rsidDel="00F14F9D">
          <w:rPr>
            <w:rStyle w:val="CODE"/>
          </w:rPr>
          <w:delText>Report 21 Notification Settings</w:delText>
        </w:r>
      </w:del>
    </w:p>
    <w:p w14:paraId="174F3174" w14:textId="683ABFB7" w:rsidR="008055F0" w:rsidRPr="008055F0" w:rsidDel="00F14F9D" w:rsidRDefault="008055F0">
      <w:pPr>
        <w:rPr>
          <w:del w:id="10420" w:author="John Clevenger [2]" w:date="2022-06-15T17:47:00Z"/>
          <w:rStyle w:val="CODE"/>
        </w:rPr>
      </w:pPr>
      <w:del w:id="10421" w:author="John Clevenger [2]" w:date="2022-06-15T17:47:00Z">
        <w:r w:rsidRPr="008055F0" w:rsidDel="00F14F9D">
          <w:rPr>
            <w:rStyle w:val="CODE"/>
          </w:rPr>
          <w:delText>Report 22 Client Settings</w:delText>
        </w:r>
      </w:del>
    </w:p>
    <w:p w14:paraId="5428EE87" w14:textId="2A0D9748" w:rsidR="008055F0" w:rsidRPr="008055F0" w:rsidDel="00F14F9D" w:rsidRDefault="008055F0">
      <w:pPr>
        <w:rPr>
          <w:del w:id="10422" w:author="John Clevenger [2]" w:date="2022-06-15T17:47:00Z"/>
          <w:rStyle w:val="CODE"/>
        </w:rPr>
      </w:pPr>
      <w:del w:id="10423" w:author="John Clevenger [2]" w:date="2022-06-15T17:47:00Z">
        <w:r w:rsidRPr="008055F0" w:rsidDel="00F14F9D">
          <w:rPr>
            <w:rStyle w:val="CODE"/>
          </w:rPr>
          <w:delText>Report 23 Groups</w:delText>
        </w:r>
      </w:del>
    </w:p>
    <w:p w14:paraId="4153A482" w14:textId="6F0343D7" w:rsidR="008055F0" w:rsidRPr="008055F0" w:rsidDel="00F14F9D" w:rsidRDefault="008055F0">
      <w:pPr>
        <w:rPr>
          <w:del w:id="10424" w:author="John Clevenger [2]" w:date="2022-06-15T17:47:00Z"/>
          <w:rStyle w:val="CODE"/>
        </w:rPr>
      </w:pPr>
      <w:del w:id="10425" w:author="John Clevenger [2]" w:date="2022-06-15T17:47:00Z">
        <w:r w:rsidRPr="008055F0" w:rsidDel="00F14F9D">
          <w:rPr>
            <w:rStyle w:val="CODE"/>
          </w:rPr>
          <w:delText>Report 24 Evaluations</w:delText>
        </w:r>
      </w:del>
    </w:p>
    <w:p w14:paraId="40DAE58B" w14:textId="3D027C4C" w:rsidR="008055F0" w:rsidRPr="008055F0" w:rsidDel="00F14F9D" w:rsidRDefault="008055F0">
      <w:pPr>
        <w:rPr>
          <w:del w:id="10426" w:author="John Clevenger [2]" w:date="2022-06-15T17:47:00Z"/>
          <w:rStyle w:val="CODE"/>
        </w:rPr>
      </w:pPr>
      <w:del w:id="10427" w:author="John Clevenger [2]" w:date="2022-06-15T17:47:00Z">
        <w:r w:rsidRPr="008055F0" w:rsidDel="00F14F9D">
          <w:rPr>
            <w:rStyle w:val="CODE"/>
          </w:rPr>
          <w:delText>Report 25 Runs (Version 8 content and format)</w:delText>
        </w:r>
      </w:del>
    </w:p>
    <w:p w14:paraId="28A4E8ED" w14:textId="495A7667" w:rsidR="008055F0" w:rsidRPr="008055F0" w:rsidDel="00F14F9D" w:rsidRDefault="008055F0">
      <w:pPr>
        <w:rPr>
          <w:del w:id="10428" w:author="John Clevenger [2]" w:date="2022-06-15T17:47:00Z"/>
          <w:rStyle w:val="CODE"/>
        </w:rPr>
      </w:pPr>
      <w:del w:id="10429" w:author="John Clevenger [2]" w:date="2022-06-15T17:47:00Z">
        <w:r w:rsidRPr="008055F0" w:rsidDel="00F14F9D">
          <w:rPr>
            <w:rStyle w:val="CODE"/>
          </w:rPr>
          <w:delText>Report 26 Run 5 field</w:delText>
        </w:r>
      </w:del>
    </w:p>
    <w:p w14:paraId="5988A75C" w14:textId="117D6A7B" w:rsidR="008055F0" w:rsidRPr="008055F0" w:rsidDel="00F14F9D" w:rsidRDefault="008055F0">
      <w:pPr>
        <w:rPr>
          <w:del w:id="10430" w:author="John Clevenger [2]" w:date="2022-06-15T17:47:00Z"/>
          <w:rStyle w:val="CODE"/>
        </w:rPr>
      </w:pPr>
      <w:del w:id="10431" w:author="John Clevenger [2]" w:date="2022-06-15T17:47:00Z">
        <w:r w:rsidRPr="008055F0" w:rsidDel="00F14F9D">
          <w:rPr>
            <w:rStyle w:val="CODE"/>
          </w:rPr>
          <w:delText>Report 27 Account Permissions Report</w:delText>
        </w:r>
      </w:del>
    </w:p>
    <w:p w14:paraId="6A895766" w14:textId="7E08C07A" w:rsidR="008055F0" w:rsidRPr="008055F0" w:rsidDel="00F14F9D" w:rsidRDefault="008055F0">
      <w:pPr>
        <w:rPr>
          <w:del w:id="10432" w:author="John Clevenger [2]" w:date="2022-06-15T17:47:00Z"/>
          <w:rStyle w:val="CODE"/>
        </w:rPr>
      </w:pPr>
      <w:del w:id="10433" w:author="John Clevenger [2]" w:date="2022-06-15T17:47:00Z">
        <w:r w:rsidRPr="008055F0" w:rsidDel="00F14F9D">
          <w:rPr>
            <w:rStyle w:val="CODE"/>
          </w:rPr>
          <w:delText>Report 28 Balloons Delivery</w:delText>
        </w:r>
      </w:del>
    </w:p>
    <w:p w14:paraId="31EAE23C" w14:textId="428DE84B" w:rsidR="008055F0" w:rsidRPr="008055F0" w:rsidDel="00F14F9D" w:rsidRDefault="008055F0">
      <w:pPr>
        <w:rPr>
          <w:del w:id="10434" w:author="John Clevenger [2]" w:date="2022-06-15T17:47:00Z"/>
          <w:rStyle w:val="CODE"/>
        </w:rPr>
      </w:pPr>
      <w:del w:id="10435" w:author="John Clevenger [2]" w:date="2022-06-15T17:47:00Z">
        <w:r w:rsidRPr="008055F0" w:rsidDel="00F14F9D">
          <w:rPr>
            <w:rStyle w:val="CODE"/>
          </w:rPr>
          <w:delText>Report 29 Extract Replay Runs</w:delText>
        </w:r>
      </w:del>
    </w:p>
    <w:p w14:paraId="1AF5ED25" w14:textId="21F0D78F" w:rsidR="008055F0" w:rsidRPr="008055F0" w:rsidDel="00F14F9D" w:rsidRDefault="008055F0">
      <w:pPr>
        <w:rPr>
          <w:del w:id="10436" w:author="John Clevenger [2]" w:date="2022-06-15T17:47:00Z"/>
          <w:rStyle w:val="CODE"/>
        </w:rPr>
      </w:pPr>
      <w:del w:id="10437" w:author="John Clevenger [2]" w:date="2022-06-15T17:47:00Z">
        <w:r w:rsidRPr="008055F0" w:rsidDel="00F14F9D">
          <w:rPr>
            <w:rStyle w:val="CODE"/>
          </w:rPr>
          <w:delText>Report 30 Run Notifications Sent</w:delText>
        </w:r>
      </w:del>
    </w:p>
    <w:p w14:paraId="679753A5" w14:textId="653FD323" w:rsidR="008055F0" w:rsidRPr="008055F0" w:rsidDel="00F14F9D" w:rsidRDefault="008055F0">
      <w:pPr>
        <w:rPr>
          <w:del w:id="10438" w:author="John Clevenger [2]" w:date="2022-06-15T17:47:00Z"/>
          <w:rStyle w:val="CODE"/>
        </w:rPr>
      </w:pPr>
      <w:del w:id="10439" w:author="John Clevenger [2]" w:date="2022-06-15T17:47:00Z">
        <w:r w:rsidRPr="008055F0" w:rsidDel="00F14F9D">
          <w:rPr>
            <w:rStyle w:val="CODE"/>
          </w:rPr>
          <w:delText>Report 31 Judgement Notifications</w:delText>
        </w:r>
      </w:del>
    </w:p>
    <w:p w14:paraId="3370CB6A" w14:textId="1140560F" w:rsidR="008055F0" w:rsidRPr="008055F0" w:rsidDel="00F14F9D" w:rsidRDefault="008055F0">
      <w:pPr>
        <w:rPr>
          <w:del w:id="10440" w:author="John Clevenger [2]" w:date="2022-06-15T17:47:00Z"/>
          <w:rStyle w:val="CODE"/>
        </w:rPr>
      </w:pPr>
      <w:del w:id="10441" w:author="John Clevenger [2]" w:date="2022-06-15T17:47:00Z">
        <w:r w:rsidRPr="008055F0" w:rsidDel="00F14F9D">
          <w:rPr>
            <w:rStyle w:val="CODE"/>
          </w:rPr>
          <w:delText>Report 32 Active Profile Clone Settings</w:delText>
        </w:r>
      </w:del>
    </w:p>
    <w:p w14:paraId="09387F9F" w14:textId="5D213F0B" w:rsidR="008055F0" w:rsidRPr="008055F0" w:rsidDel="00F14F9D" w:rsidRDefault="008055F0">
      <w:pPr>
        <w:rPr>
          <w:del w:id="10442" w:author="John Clevenger [2]" w:date="2022-06-15T17:47:00Z"/>
          <w:rStyle w:val="CODE"/>
        </w:rPr>
      </w:pPr>
      <w:del w:id="10443" w:author="John Clevenger [2]" w:date="2022-06-15T17:47:00Z">
        <w:r w:rsidRPr="008055F0" w:rsidDel="00F14F9D">
          <w:rPr>
            <w:rStyle w:val="CODE"/>
          </w:rPr>
          <w:delText>Report 33 Sites</w:delText>
        </w:r>
      </w:del>
    </w:p>
    <w:p w14:paraId="5784AFA2" w14:textId="443E6284" w:rsidR="008055F0" w:rsidRPr="008055F0" w:rsidDel="00F14F9D" w:rsidRDefault="008055F0">
      <w:pPr>
        <w:rPr>
          <w:del w:id="10444" w:author="John Clevenger [2]" w:date="2022-06-15T17:47:00Z"/>
          <w:rStyle w:val="CODE"/>
        </w:rPr>
      </w:pPr>
      <w:del w:id="10445" w:author="John Clevenger [2]" w:date="2022-06-15T17:47:00Z">
        <w:r w:rsidRPr="008055F0" w:rsidDel="00F14F9D">
          <w:rPr>
            <w:rStyle w:val="CODE"/>
          </w:rPr>
          <w:delText>Report 34 Unused 2011 Event Feed XML</w:delText>
        </w:r>
      </w:del>
    </w:p>
    <w:p w14:paraId="1852AE86" w14:textId="0D3583F5" w:rsidR="008055F0" w:rsidRPr="008055F0" w:rsidDel="00F14F9D" w:rsidRDefault="008055F0">
      <w:pPr>
        <w:rPr>
          <w:del w:id="10446" w:author="John Clevenger [2]" w:date="2022-06-15T17:47:00Z"/>
          <w:rStyle w:val="CODE"/>
        </w:rPr>
      </w:pPr>
      <w:del w:id="10447" w:author="John Clevenger [2]" w:date="2022-06-15T17:47:00Z">
        <w:r w:rsidRPr="008055F0" w:rsidDel="00F14F9D">
          <w:rPr>
            <w:rStyle w:val="CODE"/>
          </w:rPr>
          <w:delText>Report 35 Notifications XML</w:delText>
        </w:r>
      </w:del>
    </w:p>
    <w:p w14:paraId="36FE07E6" w14:textId="72A2F9A9" w:rsidR="008055F0" w:rsidRPr="008055F0" w:rsidDel="00F14F9D" w:rsidRDefault="008055F0">
      <w:pPr>
        <w:rPr>
          <w:del w:id="10448" w:author="John Clevenger [2]" w:date="2022-06-15T17:47:00Z"/>
          <w:rStyle w:val="CODE"/>
        </w:rPr>
      </w:pPr>
      <w:del w:id="10449" w:author="John Clevenger [2]" w:date="2022-06-15T17:47:00Z">
        <w:r w:rsidRPr="008055F0" w:rsidDel="00F14F9D">
          <w:rPr>
            <w:rStyle w:val="CODE"/>
          </w:rPr>
          <w:delText>Report 36 Finalize-Certify</w:delText>
        </w:r>
      </w:del>
    </w:p>
    <w:p w14:paraId="4A81C564" w14:textId="3F60D30B" w:rsidR="008055F0" w:rsidRPr="008055F0" w:rsidDel="00F14F9D" w:rsidRDefault="008055F0">
      <w:pPr>
        <w:rPr>
          <w:del w:id="10450" w:author="John Clevenger [2]" w:date="2022-06-15T17:47:00Z"/>
          <w:rStyle w:val="CODE"/>
        </w:rPr>
      </w:pPr>
      <w:del w:id="10451" w:author="John Clevenger [2]" w:date="2022-06-15T17:47:00Z">
        <w:r w:rsidRPr="008055F0" w:rsidDel="00F14F9D">
          <w:rPr>
            <w:rStyle w:val="CODE"/>
          </w:rPr>
          <w:delText>Report 37 Internal Dump</w:delText>
        </w:r>
      </w:del>
    </w:p>
    <w:p w14:paraId="6F7E6810" w14:textId="3F1B13D1" w:rsidR="008055F0" w:rsidRPr="008055F0" w:rsidDel="00F14F9D" w:rsidRDefault="008055F0">
      <w:pPr>
        <w:rPr>
          <w:del w:id="10452" w:author="John Clevenger [2]" w:date="2022-06-15T17:47:00Z"/>
          <w:rStyle w:val="CODE"/>
        </w:rPr>
      </w:pPr>
      <w:del w:id="10453" w:author="John Clevenger [2]" w:date="2022-06-15T17:47:00Z">
        <w:r w:rsidRPr="008055F0" w:rsidDel="00F14F9D">
          <w:rPr>
            <w:rStyle w:val="CODE"/>
          </w:rPr>
          <w:delText>Report 38 Passwords</w:delText>
        </w:r>
      </w:del>
    </w:p>
    <w:p w14:paraId="5F6B2CBD" w14:textId="3C5CE34F" w:rsidR="008055F0" w:rsidRPr="008055F0" w:rsidDel="00F14F9D" w:rsidRDefault="008055F0">
      <w:pPr>
        <w:rPr>
          <w:del w:id="10454" w:author="John Clevenger [2]" w:date="2022-06-15T17:47:00Z"/>
          <w:rStyle w:val="CODE"/>
        </w:rPr>
      </w:pPr>
      <w:del w:id="10455" w:author="John Clevenger [2]" w:date="2022-06-15T17:47:00Z">
        <w:r w:rsidRPr="008055F0" w:rsidDel="00F14F9D">
          <w:rPr>
            <w:rStyle w:val="CODE"/>
          </w:rPr>
          <w:delText>Report 39 accounts.tsv (team and judges)</w:delText>
        </w:r>
      </w:del>
    </w:p>
    <w:p w14:paraId="2DA0437A" w14:textId="71D5D547" w:rsidR="008055F0" w:rsidRPr="008055F0" w:rsidDel="00F14F9D" w:rsidRDefault="008055F0">
      <w:pPr>
        <w:rPr>
          <w:del w:id="10456" w:author="John Clevenger [2]" w:date="2022-06-15T17:47:00Z"/>
          <w:rStyle w:val="CODE"/>
        </w:rPr>
      </w:pPr>
      <w:del w:id="10457" w:author="John Clevenger [2]" w:date="2022-06-15T17:47:00Z">
        <w:r w:rsidRPr="008055F0" w:rsidDel="00F14F9D">
          <w:rPr>
            <w:rStyle w:val="CODE"/>
          </w:rPr>
          <w:delText>Report 40 accounts.tsv (all accounts)</w:delText>
        </w:r>
      </w:del>
    </w:p>
    <w:p w14:paraId="7849599D" w14:textId="1D5770E0" w:rsidR="008055F0" w:rsidRPr="008055F0" w:rsidDel="00F14F9D" w:rsidRDefault="008055F0">
      <w:pPr>
        <w:rPr>
          <w:del w:id="10458" w:author="John Clevenger [2]" w:date="2022-06-15T17:47:00Z"/>
          <w:rStyle w:val="CODE"/>
        </w:rPr>
      </w:pPr>
      <w:del w:id="10459" w:author="John Clevenger [2]" w:date="2022-06-15T17:47:00Z">
        <w:r w:rsidRPr="008055F0" w:rsidDel="00F14F9D">
          <w:rPr>
            <w:rStyle w:val="CODE"/>
          </w:rPr>
          <w:delText>Report 41 runs.tsv Report</w:delText>
        </w:r>
      </w:del>
    </w:p>
    <w:p w14:paraId="30FFC204" w14:textId="00CFBC58" w:rsidR="008055F0" w:rsidRPr="008055F0" w:rsidDel="00F14F9D" w:rsidRDefault="008055F0">
      <w:pPr>
        <w:rPr>
          <w:del w:id="10460" w:author="John Clevenger [2]" w:date="2022-06-15T17:47:00Z"/>
          <w:rStyle w:val="CODE"/>
        </w:rPr>
      </w:pPr>
      <w:del w:id="10461" w:author="John Clevenger [2]" w:date="2022-06-15T17:47:00Z">
        <w:r w:rsidRPr="008055F0" w:rsidDel="00F14F9D">
          <w:rPr>
            <w:rStyle w:val="CODE"/>
          </w:rPr>
          <w:delText>Report 42 JSON Standings</w:delText>
        </w:r>
      </w:del>
    </w:p>
    <w:p w14:paraId="5EC2CF2B" w14:textId="116E4AF6" w:rsidR="008055F0" w:rsidRPr="008055F0" w:rsidDel="00F14F9D" w:rsidRDefault="008055F0">
      <w:pPr>
        <w:rPr>
          <w:del w:id="10462" w:author="John Clevenger [2]" w:date="2022-06-15T17:47:00Z"/>
          <w:rStyle w:val="CODE"/>
        </w:rPr>
      </w:pPr>
      <w:del w:id="10463" w:author="John Clevenger [2]" w:date="2022-06-15T17:47:00Z">
        <w:r w:rsidRPr="008055F0" w:rsidDel="00F14F9D">
          <w:rPr>
            <w:rStyle w:val="CODE"/>
          </w:rPr>
          <w:delText>Report 43 Unused 2013 Event Feed XML</w:delText>
        </w:r>
      </w:del>
    </w:p>
    <w:p w14:paraId="72929BE7" w14:textId="282AACC4" w:rsidR="008055F0" w:rsidRPr="008055F0" w:rsidDel="00F14F9D" w:rsidRDefault="008055F0">
      <w:pPr>
        <w:rPr>
          <w:del w:id="10464" w:author="John Clevenger [2]" w:date="2022-06-15T17:47:00Z"/>
          <w:rStyle w:val="CODE"/>
        </w:rPr>
      </w:pPr>
      <w:del w:id="10465" w:author="John Clevenger [2]" w:date="2022-06-15T17:47:00Z">
        <w:r w:rsidRPr="008055F0" w:rsidDel="00F14F9D">
          <w:rPr>
            <w:rStyle w:val="CODE"/>
          </w:rPr>
          <w:delText>Report 44 userdata.tsv</w:delText>
        </w:r>
      </w:del>
    </w:p>
    <w:p w14:paraId="7D73F3B6" w14:textId="19391CA0" w:rsidR="008055F0" w:rsidRPr="008055F0" w:rsidDel="00F14F9D" w:rsidRDefault="008055F0">
      <w:pPr>
        <w:rPr>
          <w:del w:id="10466" w:author="John Clevenger [2]" w:date="2022-06-15T17:47:00Z"/>
          <w:rStyle w:val="CODE"/>
        </w:rPr>
      </w:pPr>
      <w:del w:id="10467" w:author="John Clevenger [2]" w:date="2022-06-15T17:47:00Z">
        <w:r w:rsidRPr="008055F0" w:rsidDel="00F14F9D">
          <w:rPr>
            <w:rStyle w:val="CODE"/>
          </w:rPr>
          <w:delText>Report 45 groups.tsv</w:delText>
        </w:r>
      </w:del>
    </w:p>
    <w:p w14:paraId="645984A0" w14:textId="43CD4472" w:rsidR="008055F0" w:rsidRPr="008055F0" w:rsidDel="00F14F9D" w:rsidRDefault="008055F0">
      <w:pPr>
        <w:rPr>
          <w:del w:id="10468" w:author="John Clevenger [2]" w:date="2022-06-15T17:47:00Z"/>
          <w:rStyle w:val="CODE"/>
        </w:rPr>
      </w:pPr>
      <w:del w:id="10469" w:author="John Clevenger [2]" w:date="2022-06-15T17:47:00Z">
        <w:r w:rsidRPr="008055F0" w:rsidDel="00F14F9D">
          <w:rPr>
            <w:rStyle w:val="CODE"/>
          </w:rPr>
          <w:delText>Report 46 teams.tsv</w:delText>
        </w:r>
      </w:del>
    </w:p>
    <w:p w14:paraId="5941E389" w14:textId="6AAEFC32" w:rsidR="008055F0" w:rsidRPr="008055F0" w:rsidDel="00F14F9D" w:rsidRDefault="008055F0">
      <w:pPr>
        <w:rPr>
          <w:del w:id="10470" w:author="John Clevenger [2]" w:date="2022-06-15T17:47:00Z"/>
          <w:rStyle w:val="CODE"/>
        </w:rPr>
      </w:pPr>
      <w:del w:id="10471" w:author="John Clevenger [2]" w:date="2022-06-15T17:47:00Z">
        <w:r w:rsidRPr="008055F0" w:rsidDel="00F14F9D">
          <w:rPr>
            <w:rStyle w:val="CODE"/>
          </w:rPr>
          <w:delText>Report 47 scoreboard.tsv</w:delText>
        </w:r>
      </w:del>
    </w:p>
    <w:p w14:paraId="4FC2F0CF" w14:textId="7171A3AF" w:rsidR="008055F0" w:rsidRPr="008055F0" w:rsidDel="00F14F9D" w:rsidRDefault="008055F0">
      <w:pPr>
        <w:rPr>
          <w:del w:id="10472" w:author="John Clevenger [2]" w:date="2022-06-15T17:47:00Z"/>
          <w:rStyle w:val="CODE"/>
        </w:rPr>
      </w:pPr>
      <w:del w:id="10473" w:author="John Clevenger [2]" w:date="2022-06-15T17:47:00Z">
        <w:r w:rsidRPr="008055F0" w:rsidDel="00F14F9D">
          <w:rPr>
            <w:rStyle w:val="CODE"/>
          </w:rPr>
          <w:delText>Report 48 submissions.tsv</w:delText>
        </w:r>
      </w:del>
    </w:p>
    <w:p w14:paraId="049D2093" w14:textId="5C6836F5" w:rsidR="008055F0" w:rsidRPr="008055F0" w:rsidDel="00F14F9D" w:rsidRDefault="008055F0">
      <w:pPr>
        <w:rPr>
          <w:del w:id="10474" w:author="John Clevenger [2]" w:date="2022-06-15T17:47:00Z"/>
          <w:rStyle w:val="CODE"/>
        </w:rPr>
      </w:pPr>
      <w:del w:id="10475" w:author="John Clevenger [2]" w:date="2022-06-15T17:47:00Z">
        <w:r w:rsidRPr="008055F0" w:rsidDel="00F14F9D">
          <w:rPr>
            <w:rStyle w:val="CODE"/>
          </w:rPr>
          <w:delText>Report 49 ICPC Tools Event Feed</w:delText>
        </w:r>
      </w:del>
    </w:p>
    <w:p w14:paraId="1AF7660C" w14:textId="218A9CBD" w:rsidR="008055F0" w:rsidRPr="008055F0" w:rsidDel="00F14F9D" w:rsidRDefault="008055F0">
      <w:pPr>
        <w:rPr>
          <w:del w:id="10476" w:author="John Clevenger [2]" w:date="2022-06-15T17:47:00Z"/>
          <w:rStyle w:val="CODE"/>
        </w:rPr>
      </w:pPr>
      <w:del w:id="10477" w:author="John Clevenger [2]" w:date="2022-06-15T17:47:00Z">
        <w:r w:rsidRPr="008055F0" w:rsidDel="00F14F9D">
          <w:rPr>
            <w:rStyle w:val="CODE"/>
          </w:rPr>
          <w:delText>Report 50 Auto Judging Settings</w:delText>
        </w:r>
      </w:del>
    </w:p>
    <w:p w14:paraId="20128825" w14:textId="221F54E2" w:rsidR="008055F0" w:rsidRPr="008055F0" w:rsidDel="00F14F9D" w:rsidRDefault="008055F0">
      <w:pPr>
        <w:rPr>
          <w:del w:id="10478" w:author="John Clevenger [2]" w:date="2022-06-15T17:47:00Z"/>
          <w:rStyle w:val="CODE"/>
        </w:rPr>
      </w:pPr>
      <w:del w:id="10479" w:author="John Clevenger [2]" w:date="2022-06-15T17:47:00Z">
        <w:r w:rsidRPr="008055F0" w:rsidDel="00F14F9D">
          <w:rPr>
            <w:rStyle w:val="CODE"/>
          </w:rPr>
          <w:delText>Report 51 Judging Analysis</w:delText>
        </w:r>
      </w:del>
    </w:p>
    <w:p w14:paraId="01FDA63F" w14:textId="00FEE917" w:rsidR="008055F0" w:rsidRPr="008055F0" w:rsidDel="00F14F9D" w:rsidRDefault="008055F0">
      <w:pPr>
        <w:rPr>
          <w:del w:id="10480" w:author="John Clevenger [2]" w:date="2022-06-15T17:47:00Z"/>
          <w:rStyle w:val="CODE"/>
        </w:rPr>
      </w:pPr>
      <w:del w:id="10481" w:author="John Clevenger [2]" w:date="2022-06-15T17:47:00Z">
        <w:r w:rsidRPr="008055F0" w:rsidDel="00F14F9D">
          <w:rPr>
            <w:rStyle w:val="CODE"/>
          </w:rPr>
          <w:delText>Report 52 JSON 2016 Scoreboard</w:delText>
        </w:r>
      </w:del>
    </w:p>
    <w:p w14:paraId="46F654CA" w14:textId="26C35E47" w:rsidR="0022754D" w:rsidRDefault="008055F0" w:rsidP="006A0DFE">
      <w:pPr>
        <w:rPr>
          <w:ins w:id="10482" w:author="John Clevenger [2]" w:date="2022-06-15T17:18:00Z"/>
          <w:rStyle w:val="CODE"/>
        </w:rPr>
      </w:pPr>
      <w:del w:id="10483" w:author="John Clevenger [2]" w:date="2022-06-15T17:47:00Z">
        <w:r w:rsidRPr="008055F0" w:rsidDel="00F14F9D">
          <w:rPr>
            <w:rStyle w:val="CODE"/>
          </w:rPr>
          <w:delText>Report 53 Contest Data Package</w:delText>
        </w:r>
      </w:del>
    </w:p>
    <w:p w14:paraId="6D4A45A1" w14:textId="338C760F" w:rsidR="0022754D" w:rsidRDefault="0022754D" w:rsidP="008055F0">
      <w:pPr>
        <w:rPr>
          <w:ins w:id="10484" w:author="John Clevenger [2]" w:date="2022-06-15T17:18:00Z"/>
          <w:rStyle w:val="CODE"/>
        </w:rPr>
      </w:pPr>
    </w:p>
    <w:p w14:paraId="41B2E0BF" w14:textId="091869DC" w:rsidR="00B01D70" w:rsidDel="005717C4" w:rsidRDefault="00B01D70">
      <w:pPr>
        <w:pStyle w:val="Appendix"/>
        <w:rPr>
          <w:del w:id="10485" w:author="John Clevenger [2]" w:date="2022-06-15T18:11:00Z"/>
        </w:rPr>
        <w:pPrChange w:id="10486" w:author="John Clevenger" w:date="2023-11-18T16:47:00Z">
          <w:pPr/>
        </w:pPrChange>
      </w:pPr>
    </w:p>
    <w:p w14:paraId="6A13615F" w14:textId="4F1F6B53" w:rsidR="00BC7198" w:rsidRDefault="00BC7198" w:rsidP="00E33FB1">
      <w:pPr>
        <w:pStyle w:val="Appendix"/>
      </w:pPr>
      <w:bookmarkStart w:id="10487" w:name="_Toc151504512"/>
      <w:r>
        <w:lastRenderedPageBreak/>
        <w:t>Appendix L – PC</w:t>
      </w:r>
      <w:r w:rsidRPr="00BC7198">
        <w:rPr>
          <w:vertAlign w:val="superscript"/>
        </w:rPr>
        <w:t>2</w:t>
      </w:r>
      <w:r>
        <w:t xml:space="preserve"> </w:t>
      </w:r>
      <w:r w:rsidR="00920F80">
        <w:t xml:space="preserve">XML </w:t>
      </w:r>
      <w:r w:rsidR="006430FA">
        <w:t xml:space="preserve">(Legacy) </w:t>
      </w:r>
      <w:r>
        <w:t>Event Feed</w:t>
      </w:r>
      <w:bookmarkEnd w:id="10487"/>
    </w:p>
    <w:p w14:paraId="048B5B72" w14:textId="3C6D956A" w:rsidR="00F12D22" w:rsidRDefault="00BC7198" w:rsidP="00BC7198">
      <w:pPr>
        <w:ind w:firstLine="540"/>
        <w:jc w:val="both"/>
      </w:pPr>
      <w:r>
        <w:t>PC</w:t>
      </w:r>
      <w:r w:rsidRPr="005C5621">
        <w:rPr>
          <w:vertAlign w:val="superscript"/>
        </w:rPr>
        <w:t>2</w:t>
      </w:r>
      <w:r w:rsidRPr="008D1595">
        <w:t xml:space="preserve"> </w:t>
      </w:r>
      <w:r w:rsidR="00CB0520">
        <w:t>is capable of generating</w:t>
      </w:r>
      <w:r>
        <w:t xml:space="preserve"> </w:t>
      </w:r>
      <w:r>
        <w:rPr>
          <w:i/>
        </w:rPr>
        <w:t>event feed</w:t>
      </w:r>
      <w:r w:rsidR="00CB0520">
        <w:rPr>
          <w:i/>
        </w:rPr>
        <w:t>s</w:t>
      </w:r>
      <w:r>
        <w:rPr>
          <w:i/>
        </w:rPr>
        <w:t xml:space="preserve"> </w:t>
      </w:r>
      <w:r w:rsidR="00920F80">
        <w:t xml:space="preserve">which conform to various specifications managed under the auspices of the </w:t>
      </w:r>
      <w:r w:rsidR="00920F80" w:rsidRPr="00920F80">
        <w:rPr>
          <w:i/>
        </w:rPr>
        <w:t>Competitive Learning Initiative</w:t>
      </w:r>
      <w:r w:rsidR="00920F80">
        <w:t xml:space="preserve"> (the so-called </w:t>
      </w:r>
      <w:r w:rsidR="00920F80" w:rsidRPr="00F12D22">
        <w:rPr>
          <w:i/>
          <w:u w:val="single"/>
        </w:rPr>
        <w:t>CLI</w:t>
      </w:r>
      <w:r w:rsidR="00920F80">
        <w:rPr>
          <w:i/>
        </w:rPr>
        <w:t xml:space="preserve"> </w:t>
      </w:r>
      <w:r w:rsidR="00920F80" w:rsidRPr="00F12D22">
        <w:rPr>
          <w:i/>
          <w:u w:val="single"/>
        </w:rPr>
        <w:t>C</w:t>
      </w:r>
      <w:r w:rsidR="00920F80">
        <w:rPr>
          <w:i/>
        </w:rPr>
        <w:t xml:space="preserve">ontest </w:t>
      </w:r>
      <w:r w:rsidR="00920F80" w:rsidRPr="00F12D22">
        <w:rPr>
          <w:i/>
          <w:u w:val="single"/>
        </w:rPr>
        <w:t>S</w:t>
      </w:r>
      <w:r w:rsidR="00920F80">
        <w:rPr>
          <w:i/>
        </w:rPr>
        <w:t xml:space="preserve">ystem [CLICS] </w:t>
      </w:r>
      <w:r w:rsidR="00920F80" w:rsidRPr="00920F80">
        <w:rPr>
          <w:i/>
        </w:rPr>
        <w:t>specifications</w:t>
      </w:r>
      <w:r w:rsidR="00920F80">
        <w:t xml:space="preserve">, which can be found at </w:t>
      </w:r>
      <w:ins w:id="10488" w:author="John Clevenger [2]" w:date="2022-06-16T11:11:00Z">
        <w:r w:rsidR="00337891">
          <w:fldChar w:fldCharType="begin"/>
        </w:r>
        <w:r w:rsidR="00337891">
          <w:instrText xml:space="preserve"> HYPERLINK "https://ccs-specs.icpc.io" </w:instrText>
        </w:r>
        <w:r w:rsidR="00337891">
          <w:fldChar w:fldCharType="separate"/>
        </w:r>
        <w:r w:rsidR="00337891" w:rsidRPr="00337891">
          <w:rPr>
            <w:rStyle w:val="Hyperlink"/>
          </w:rPr>
          <w:t>https://ccs-specs.icpc.io</w:t>
        </w:r>
        <w:r w:rsidR="00337891">
          <w:fldChar w:fldCharType="end"/>
        </w:r>
      </w:ins>
      <w:del w:id="10489" w:author="John Clevenger [2]" w:date="2022-06-16T11:10:00Z">
        <w:r w:rsidR="00FE3AD6" w:rsidDel="00337891">
          <w:fldChar w:fldCharType="begin"/>
        </w:r>
        <w:r w:rsidR="00FE3AD6" w:rsidDel="00337891">
          <w:delInstrText xml:space="preserve"> HYPERLINK "https://clics.ecs.baylor.edu/index.php/Main_Page" </w:delInstrText>
        </w:r>
        <w:r w:rsidR="00FE3AD6" w:rsidDel="00337891">
          <w:fldChar w:fldCharType="separate"/>
        </w:r>
      </w:del>
      <w:r w:rsidR="005A0BAC">
        <w:rPr>
          <w:b/>
          <w:bCs/>
        </w:rPr>
        <w:t>Error! Hyperlink reference not valid.</w:t>
      </w:r>
      <w:del w:id="10490" w:author="John Clevenger [2]" w:date="2022-06-16T11:10:00Z">
        <w:r w:rsidR="00FE3AD6" w:rsidDel="00337891">
          <w:rPr>
            <w:rStyle w:val="Hyperlink"/>
          </w:rPr>
          <w:fldChar w:fldCharType="end"/>
        </w:r>
      </w:del>
      <w:r w:rsidR="00920F80">
        <w:t xml:space="preserve">).  </w:t>
      </w:r>
      <w:del w:id="10491" w:author="John Clevenger [2]" w:date="2022-06-16T11:12:00Z">
        <w:r w:rsidR="00920F80" w:rsidDel="00337891">
          <w:delText xml:space="preserve">Included in CLICS (at </w:delText>
        </w:r>
        <w:r w:rsidR="00FE3AD6" w:rsidDel="00337891">
          <w:fldChar w:fldCharType="begin"/>
        </w:r>
        <w:r w:rsidR="00FE3AD6" w:rsidDel="00337891">
          <w:delInstrText xml:space="preserve"> HYPERLINK "https://clics.ecs.baylor.edu/index.php?title=Event_Feed_2016" </w:delInstrText>
        </w:r>
        <w:r w:rsidR="00FE3AD6" w:rsidDel="00337891">
          <w:fldChar w:fldCharType="separate"/>
        </w:r>
      </w:del>
      <w:r w:rsidR="005A0BAC">
        <w:rPr>
          <w:b/>
          <w:bCs/>
        </w:rPr>
        <w:t>Error! Hyperlink reference not valid.</w:t>
      </w:r>
      <w:del w:id="10492" w:author="John Clevenger [2]" w:date="2022-06-16T11:12:00Z">
        <w:r w:rsidR="00FE3AD6" w:rsidDel="00337891">
          <w:rPr>
            <w:rStyle w:val="Hyperlink"/>
          </w:rPr>
          <w:fldChar w:fldCharType="end"/>
        </w:r>
        <w:r w:rsidR="00920F80" w:rsidDel="00337891">
          <w:delText>) is</w:delText>
        </w:r>
      </w:del>
      <w:ins w:id="10493" w:author="John Clevenger [2]" w:date="2022-06-16T11:12:00Z">
        <w:r w:rsidR="00337891">
          <w:t>Older versions of the CLICS specifications included support for a</w:t>
        </w:r>
      </w:ins>
      <w:del w:id="10494" w:author="John Clevenger [2]" w:date="2022-06-16T11:12:00Z">
        <w:r w:rsidR="00920F80" w:rsidDel="00337891">
          <w:delText xml:space="preserve"> a specification for a</w:delText>
        </w:r>
      </w:del>
      <w:r w:rsidR="00920F80">
        <w:t xml:space="preserve">n XML-based event feed </w:t>
      </w:r>
      <w:r w:rsidR="00E97047">
        <w:t>containing elements describing events which occur in a contest, including such things as configuration information (e.g., teams, problems, and languages), run submissions, judging results, etc.</w:t>
      </w:r>
      <w:r w:rsidR="00F12D22">
        <w:rPr>
          <w:rStyle w:val="FootnoteReference"/>
        </w:rPr>
        <w:footnoteReference w:id="72"/>
      </w:r>
    </w:p>
    <w:p w14:paraId="713FE766" w14:textId="596C2CEE" w:rsidR="00BC7198" w:rsidRDefault="00E97047" w:rsidP="00F12D22">
      <w:pPr>
        <w:spacing w:before="240"/>
        <w:ind w:firstLine="547"/>
        <w:jc w:val="both"/>
      </w:pPr>
      <w:r>
        <w:t xml:space="preserve">The </w:t>
      </w:r>
      <w:r w:rsidR="00F12D22">
        <w:t>XML event feed</w:t>
      </w:r>
      <w:r>
        <w:t xml:space="preserve"> generated by PC</w:t>
      </w:r>
      <w:r w:rsidRPr="00E97047">
        <w:rPr>
          <w:vertAlign w:val="superscript"/>
        </w:rPr>
        <w:t>2</w:t>
      </w:r>
      <w:r>
        <w:t xml:space="preserve"> </w:t>
      </w:r>
      <w:r w:rsidR="00F12D22">
        <w:t>is</w:t>
      </w:r>
      <w:r>
        <w:t xml:space="preserve"> </w:t>
      </w:r>
      <w:r w:rsidR="00C64F94">
        <w:t xml:space="preserve">compatible with the </w:t>
      </w:r>
      <w:ins w:id="10496" w:author="John Clevenger [2]" w:date="2022-06-16T11:14:00Z">
        <w:r w:rsidR="003C2BB7">
          <w:t xml:space="preserve">Legacy </w:t>
        </w:r>
      </w:ins>
      <w:r w:rsidR="00C64F94">
        <w:t xml:space="preserve">Event Feed </w:t>
      </w:r>
      <w:r w:rsidR="00F12D22">
        <w:t xml:space="preserve">described in the </w:t>
      </w:r>
      <w:ins w:id="10497" w:author="John Clevenger [2]" w:date="2022-06-16T11:14:00Z">
        <w:r w:rsidR="003C2BB7">
          <w:t xml:space="preserve">older </w:t>
        </w:r>
      </w:ins>
      <w:r w:rsidR="00F12D22">
        <w:t>CLI</w:t>
      </w:r>
      <w:r w:rsidR="00BC7198">
        <w:t xml:space="preserve">CS </w:t>
      </w:r>
      <w:r w:rsidR="00AB0207">
        <w:t>s</w:t>
      </w:r>
      <w:r w:rsidR="00853384">
        <w:t>pecification</w:t>
      </w:r>
      <w:r>
        <w:t xml:space="preserve">; refer to that </w:t>
      </w:r>
      <w:r w:rsidR="004909C7">
        <w:t>specification</w:t>
      </w:r>
      <w:r>
        <w:t xml:space="preserve"> for information on the content and structure of an </w:t>
      </w:r>
      <w:r w:rsidR="00F12D22">
        <w:t xml:space="preserve">XML </w:t>
      </w:r>
      <w:r>
        <w:t>Event Feed.</w:t>
      </w:r>
      <w:r w:rsidR="00BC7198">
        <w:t xml:space="preserve">  This appendix describes how to access </w:t>
      </w:r>
      <w:r>
        <w:t>a</w:t>
      </w:r>
      <w:r w:rsidR="00BC7198">
        <w:t xml:space="preserve"> PC</w:t>
      </w:r>
      <w:r w:rsidR="00BC7198" w:rsidRPr="00BC7198">
        <w:rPr>
          <w:vertAlign w:val="superscript"/>
        </w:rPr>
        <w:t>2</w:t>
      </w:r>
      <w:r w:rsidR="00BC7198">
        <w:t xml:space="preserve"> </w:t>
      </w:r>
      <w:r w:rsidR="00F12D22">
        <w:t xml:space="preserve">XML </w:t>
      </w:r>
      <w:r w:rsidR="00BC7198">
        <w:t>Event Feed.</w:t>
      </w:r>
    </w:p>
    <w:p w14:paraId="3B9D1CBB" w14:textId="77777777" w:rsidR="00E97047" w:rsidRDefault="00C64F94" w:rsidP="00E97047">
      <w:pPr>
        <w:spacing w:before="240"/>
        <w:ind w:firstLine="547"/>
        <w:jc w:val="both"/>
        <w:rPr>
          <w:i/>
        </w:rPr>
      </w:pPr>
      <w:r>
        <w:t>PC</w:t>
      </w:r>
      <w:r w:rsidRPr="00E97047">
        <w:rPr>
          <w:vertAlign w:val="superscript"/>
        </w:rPr>
        <w:t>2</w:t>
      </w:r>
      <w:r>
        <w:t xml:space="preserve"> supports two types of </w:t>
      </w:r>
      <w:r w:rsidR="00F12D22">
        <w:t xml:space="preserve">XML </w:t>
      </w:r>
      <w:r>
        <w:t xml:space="preserve">Event Feeds (EFs):  </w:t>
      </w:r>
      <w:r>
        <w:rPr>
          <w:i/>
        </w:rPr>
        <w:t xml:space="preserve">static </w:t>
      </w:r>
      <w:r>
        <w:t xml:space="preserve">and </w:t>
      </w:r>
      <w:r>
        <w:rPr>
          <w:i/>
        </w:rPr>
        <w:t>dynamic</w:t>
      </w:r>
      <w:r>
        <w:t xml:space="preserve">.  A </w:t>
      </w:r>
      <w:r>
        <w:rPr>
          <w:i/>
        </w:rPr>
        <w:t xml:space="preserve">static </w:t>
      </w:r>
      <w:r w:rsidR="007A33D0">
        <w:t xml:space="preserve">XML </w:t>
      </w:r>
      <w:r>
        <w:t xml:space="preserve">EF is a text “snapshot” of the </w:t>
      </w:r>
      <w:r>
        <w:rPr>
          <w:i/>
        </w:rPr>
        <w:t xml:space="preserve">current state </w:t>
      </w:r>
      <w:r>
        <w:t>of contest</w:t>
      </w:r>
      <w:r w:rsidR="00EB2B73">
        <w:t xml:space="preserve"> events</w:t>
      </w:r>
      <w:r>
        <w:t xml:space="preserve">, in XML format.  Static event feeds can be generated at any time during a contest </w:t>
      </w:r>
      <w:r w:rsidR="00E97047">
        <w:t xml:space="preserve">(including after the contest is over) </w:t>
      </w:r>
      <w:r>
        <w:t xml:space="preserve">and contain all the information and in exactly the format described in the </w:t>
      </w:r>
      <w:r w:rsidR="007A33D0">
        <w:t>CLIC</w:t>
      </w:r>
      <w:r>
        <w:t xml:space="preserve">S </w:t>
      </w:r>
      <w:r w:rsidR="007A33D0">
        <w:t>s</w:t>
      </w:r>
      <w:r w:rsidR="00853384">
        <w:t>pecification</w:t>
      </w:r>
      <w:r>
        <w:t xml:space="preserve">, but only for events that have already happened at the time the snapshot EF is created. </w:t>
      </w:r>
      <w:r>
        <w:rPr>
          <w:i/>
        </w:rPr>
        <w:t xml:space="preserve"> </w:t>
      </w:r>
    </w:p>
    <w:p w14:paraId="15640256" w14:textId="77777777" w:rsidR="00C64F94" w:rsidRDefault="00C64F94" w:rsidP="00E97047">
      <w:pPr>
        <w:spacing w:before="240"/>
        <w:ind w:firstLine="547"/>
        <w:jc w:val="both"/>
      </w:pPr>
      <w:r w:rsidRPr="00E97047">
        <w:rPr>
          <w:i/>
        </w:rPr>
        <w:t>Dynamic</w:t>
      </w:r>
      <w:r>
        <w:t xml:space="preserve"> event feeds are streams which can be connected to </w:t>
      </w:r>
      <w:r w:rsidR="00EB2B73">
        <w:t>by</w:t>
      </w:r>
      <w:r>
        <w:t xml:space="preserve"> an external tool and </w:t>
      </w:r>
      <w:r w:rsidR="00E97047">
        <w:t xml:space="preserve">which </w:t>
      </w:r>
      <w:r>
        <w:t xml:space="preserve">provide continual updating as new events occur in the contest.  The type of EF described in the </w:t>
      </w:r>
      <w:r w:rsidR="007A33D0">
        <w:t>CLICS s</w:t>
      </w:r>
      <w:r w:rsidR="00853384">
        <w:t>pecification</w:t>
      </w:r>
      <w:r>
        <w:t xml:space="preserve"> corresponds to a PC</w:t>
      </w:r>
      <w:r w:rsidRPr="00E97047">
        <w:rPr>
          <w:vertAlign w:val="superscript"/>
        </w:rPr>
        <w:t>2</w:t>
      </w:r>
      <w:r>
        <w:t xml:space="preserve"> dynamic event feed (the </w:t>
      </w:r>
      <w:r w:rsidR="007A33D0">
        <w:t>CLI</w:t>
      </w:r>
      <w:r w:rsidR="00853384">
        <w:t xml:space="preserve">CS </w:t>
      </w:r>
      <w:r w:rsidR="00AB0207">
        <w:t>s</w:t>
      </w:r>
      <w:r w:rsidR="00853384">
        <w:t xml:space="preserve">pecification </w:t>
      </w:r>
      <w:r>
        <w:t xml:space="preserve">makes no mention of static event feeds; </w:t>
      </w:r>
      <w:r w:rsidR="00E97047">
        <w:t>these are</w:t>
      </w:r>
      <w:r>
        <w:t xml:space="preserve"> an extension supported by PC</w:t>
      </w:r>
      <w:r w:rsidRPr="00E97047">
        <w:rPr>
          <w:vertAlign w:val="superscript"/>
        </w:rPr>
        <w:t>2</w:t>
      </w:r>
      <w:r w:rsidR="00E97047">
        <w:t>)</w:t>
      </w:r>
      <w:r>
        <w:t>.   The XML contents of a PC</w:t>
      </w:r>
      <w:r w:rsidRPr="00E97047">
        <w:rPr>
          <w:vertAlign w:val="superscript"/>
        </w:rPr>
        <w:t>2</w:t>
      </w:r>
      <w:r>
        <w:t xml:space="preserve"> static event feed from a snapshot taken after a contest is over and has been “finalized”</w:t>
      </w:r>
      <w:r w:rsidR="00EB2B73">
        <w:t xml:space="preserve"> (see below)</w:t>
      </w:r>
      <w:r>
        <w:t xml:space="preserve"> will be exactly the same as the sequence of XML elements found in a PC</w:t>
      </w:r>
      <w:r w:rsidRPr="00E97047">
        <w:rPr>
          <w:vertAlign w:val="superscript"/>
        </w:rPr>
        <w:t>2</w:t>
      </w:r>
      <w:r>
        <w:t xml:space="preserve"> dynamic event </w:t>
      </w:r>
      <w:r w:rsidR="00EB2B73">
        <w:t xml:space="preserve">feed at the end of the contest </w:t>
      </w:r>
      <w:r>
        <w:t xml:space="preserve">after the contest has been “finalized”.  </w:t>
      </w:r>
    </w:p>
    <w:p w14:paraId="38BA4CE6" w14:textId="77777777" w:rsidR="00E97047" w:rsidRDefault="00EE0DF1" w:rsidP="00E97047">
      <w:pPr>
        <w:spacing w:before="240"/>
        <w:ind w:firstLine="547"/>
        <w:jc w:val="both"/>
      </w:pPr>
      <w:r>
        <w:t>Static event feeds (that is, text containing the XML event feed elements) are created using the PC</w:t>
      </w:r>
      <w:r w:rsidRPr="00E97047">
        <w:rPr>
          <w:vertAlign w:val="superscript"/>
        </w:rPr>
        <w:t>2</w:t>
      </w:r>
      <w:r>
        <w:t xml:space="preserve"> “Reports” facility on the Admin.  Selecting the “Reports” tab on the Admin Main Screen allows selection of a Report titled “Event Feed</w:t>
      </w:r>
      <w:r w:rsidR="006B790F">
        <w:t xml:space="preserve"> </w:t>
      </w:r>
      <w:r w:rsidR="00EB2B73">
        <w:t>XML</w:t>
      </w:r>
      <w:r>
        <w:t>”</w:t>
      </w:r>
      <w:r w:rsidR="00C350ED">
        <w:t>.</w:t>
      </w:r>
      <w:r w:rsidR="00492D3F">
        <w:rPr>
          <w:rStyle w:val="FootnoteReference"/>
        </w:rPr>
        <w:footnoteReference w:id="73"/>
      </w:r>
      <w:r>
        <w:t xml:space="preserve">  </w:t>
      </w:r>
      <w:r w:rsidR="00EB2B73">
        <w:t>Viewing this Report</w:t>
      </w:r>
      <w:r>
        <w:t xml:space="preserve"> will </w:t>
      </w:r>
      <w:r w:rsidR="00EB2B73">
        <w:t>show</w:t>
      </w:r>
      <w:r>
        <w:t xml:space="preserve"> the text of the current event feed output (that is, all the XML events which will have been sent out to any external tool listening to the dynamic event feed).   The contents of the on-screen report can be copy/pasted into an external editor and then saved as a file.</w:t>
      </w:r>
      <w:r>
        <w:rPr>
          <w:rStyle w:val="FootnoteReference"/>
        </w:rPr>
        <w:footnoteReference w:id="74"/>
      </w:r>
      <w:r>
        <w:t xml:space="preserve">  Alternatively, pressing the “Save XML” button on the XML Event Feed Report screen will prompt for a file name and save the entire XML event feed (minus the PC</w:t>
      </w:r>
      <w:r w:rsidRPr="00E97047">
        <w:rPr>
          <w:vertAlign w:val="superscript"/>
        </w:rPr>
        <w:t>2</w:t>
      </w:r>
      <w:r>
        <w:t xml:space="preserve"> header</w:t>
      </w:r>
      <w:r w:rsidR="00EB2B73">
        <w:t xml:space="preserve"> and trailer</w:t>
      </w:r>
      <w:r>
        <w:t xml:space="preserve"> text, </w:t>
      </w:r>
      <w:r w:rsidR="00EB2B73">
        <w:t>but</w:t>
      </w:r>
      <w:r>
        <w:t xml:space="preserve"> only the XML for those events which have already happened) in a file.</w:t>
      </w:r>
    </w:p>
    <w:p w14:paraId="5E24DB1C" w14:textId="5B4F0B0C" w:rsidR="00EE0DF1" w:rsidRDefault="00EE0DF1" w:rsidP="00E97047">
      <w:pPr>
        <w:spacing w:before="240"/>
        <w:ind w:firstLine="547"/>
        <w:jc w:val="both"/>
      </w:pPr>
      <w:r>
        <w:t xml:space="preserve">Accessing the </w:t>
      </w:r>
      <w:r w:rsidR="00974279" w:rsidRPr="00974279">
        <w:t>PC</w:t>
      </w:r>
      <w:r w:rsidR="00974279" w:rsidRPr="00974279">
        <w:rPr>
          <w:vertAlign w:val="superscript"/>
        </w:rPr>
        <w:t>2</w:t>
      </w:r>
      <w:r w:rsidR="00974279">
        <w:t xml:space="preserve"> </w:t>
      </w:r>
      <w:r w:rsidRPr="006B790F">
        <w:rPr>
          <w:i/>
        </w:rPr>
        <w:t>dynamic</w:t>
      </w:r>
      <w:r>
        <w:t xml:space="preserve"> event feed is a bit more complicated – but has the significant advantage that an external tool can receive automatic event updates without further intervention by </w:t>
      </w:r>
      <w:r>
        <w:lastRenderedPageBreak/>
        <w:t xml:space="preserve">the Contest Administrator once the Event Feed is set up properly.  </w:t>
      </w:r>
      <w:r w:rsidR="00974279">
        <w:t>PC</w:t>
      </w:r>
      <w:r w:rsidR="00974279" w:rsidRPr="00E97047">
        <w:rPr>
          <w:vertAlign w:val="superscript"/>
        </w:rPr>
        <w:t>2</w:t>
      </w:r>
      <w:r w:rsidR="00974279">
        <w:rPr>
          <w:vertAlign w:val="superscript"/>
        </w:rPr>
        <w:t xml:space="preserve"> </w:t>
      </w:r>
      <w:r w:rsidR="00974279">
        <w:t xml:space="preserve">does not generate a dynamic event feed by default; </w:t>
      </w:r>
      <w:del w:id="10500" w:author="John Clevenger [2]" w:date="2022-06-16T11:15:00Z">
        <w:r w:rsidR="00974279" w:rsidDel="003C2BB7">
          <w:delText>in order to</w:delText>
        </w:r>
      </w:del>
      <w:ins w:id="10501" w:author="John Clevenger [2]" w:date="2022-06-16T11:15:00Z">
        <w:r w:rsidR="003C2BB7">
          <w:t>to</w:t>
        </w:r>
      </w:ins>
      <w:r w:rsidR="00974279">
        <w:t xml:space="preserve"> get it to do so it is necessary to </w:t>
      </w:r>
      <w:r w:rsidR="00C350ED">
        <w:t>start</w:t>
      </w:r>
      <w:r w:rsidR="00974279">
        <w:t xml:space="preserve"> a special client called the “Event Feed (EF) Client”, and then to </w:t>
      </w:r>
      <w:r w:rsidR="00EB2B73">
        <w:t>start</w:t>
      </w:r>
      <w:r w:rsidR="00974279">
        <w:t xml:space="preserve"> the EF</w:t>
      </w:r>
      <w:r w:rsidR="00C350ED">
        <w:t xml:space="preserve"> </w:t>
      </w:r>
      <w:r w:rsidR="00974279">
        <w:t>Client listening for connections and outputting XML events.</w:t>
      </w:r>
    </w:p>
    <w:p w14:paraId="46F6ACEB" w14:textId="77777777" w:rsidR="00974279" w:rsidRDefault="00974279" w:rsidP="00E97047">
      <w:pPr>
        <w:spacing w:before="240"/>
        <w:ind w:firstLine="547"/>
        <w:jc w:val="both"/>
      </w:pPr>
      <w:r>
        <w:t>To start the EF</w:t>
      </w:r>
      <w:r w:rsidR="006B790F">
        <w:t xml:space="preserve"> </w:t>
      </w:r>
      <w:r>
        <w:t xml:space="preserve">Client it is necessary to create an Event Feed Account </w:t>
      </w:r>
      <w:r w:rsidR="00EB2B73">
        <w:t xml:space="preserve">(an account of type “FEEDER”) </w:t>
      </w:r>
      <w:r>
        <w:t>and login to that account.  Event Feed accounts are generated like any other PC</w:t>
      </w:r>
      <w:r w:rsidRPr="00E97047">
        <w:rPr>
          <w:vertAlign w:val="superscript"/>
        </w:rPr>
        <w:t>2</w:t>
      </w:r>
      <w:r>
        <w:rPr>
          <w:vertAlign w:val="superscript"/>
        </w:rPr>
        <w:t xml:space="preserve"> </w:t>
      </w:r>
      <w:r w:rsidR="00853384">
        <w:t xml:space="preserve">account: by selecting the </w:t>
      </w:r>
      <w:r w:rsidRPr="00853384">
        <w:rPr>
          <w:rFonts w:ascii="Arial" w:hAnsi="Arial" w:cs="Arial"/>
        </w:rPr>
        <w:t>Accounts</w:t>
      </w:r>
      <w:r>
        <w:t xml:space="preserve"> tab on the Admin </w:t>
      </w:r>
      <w:r w:rsidR="00EB2B73" w:rsidRPr="00853384">
        <w:rPr>
          <w:rFonts w:ascii="Arial" w:hAnsi="Arial" w:cs="Arial"/>
        </w:rPr>
        <w:t>Configure Contest</w:t>
      </w:r>
      <w:r>
        <w:t xml:space="preserve"> Screen, </w:t>
      </w:r>
      <w:r w:rsidR="00EB2B73">
        <w:t xml:space="preserve">pressing “Generate” to display the account generation screen, entering the number of Event Feed accounts desired (normally there is no need for more than 1) </w:t>
      </w:r>
      <w:r w:rsidR="00C52D37">
        <w:t>and pressing</w:t>
      </w:r>
      <w:r>
        <w:t xml:space="preserve"> “Generate</w:t>
      </w:r>
      <w:r w:rsidR="00C52D37">
        <w:t xml:space="preserve"> Accounts</w:t>
      </w:r>
      <w:r>
        <w:t>”</w:t>
      </w:r>
      <w:r w:rsidR="00C52D37">
        <w:t xml:space="preserve">  (see the section on Account Generation for additional details)</w:t>
      </w:r>
      <w:r>
        <w:t xml:space="preserve">.  </w:t>
      </w:r>
    </w:p>
    <w:p w14:paraId="005494DB" w14:textId="77777777" w:rsidR="00C52D37" w:rsidRDefault="00A92296" w:rsidP="00E97047">
      <w:pPr>
        <w:spacing w:before="240"/>
        <w:ind w:firstLine="547"/>
        <w:jc w:val="both"/>
      </w:pPr>
      <w:r>
        <w:rPr>
          <w:noProof/>
        </w:rPr>
        <w:drawing>
          <wp:anchor distT="0" distB="0" distL="114300" distR="114300" simplePos="0" relativeHeight="251655168" behindDoc="0" locked="0" layoutInCell="1" allowOverlap="1" wp14:anchorId="35C5433C" wp14:editId="4FBA2F61">
            <wp:simplePos x="0" y="0"/>
            <wp:positionH relativeFrom="column">
              <wp:posOffset>347345</wp:posOffset>
            </wp:positionH>
            <wp:positionV relativeFrom="paragraph">
              <wp:posOffset>1211580</wp:posOffset>
            </wp:positionV>
            <wp:extent cx="5268595" cy="2463165"/>
            <wp:effectExtent l="0" t="0" r="0" b="0"/>
            <wp:wrapTopAndBottom/>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8595" cy="2463165"/>
                    </a:xfrm>
                    <a:prstGeom prst="rect">
                      <a:avLst/>
                    </a:prstGeom>
                    <a:noFill/>
                    <a:ln>
                      <a:noFill/>
                    </a:ln>
                  </pic:spPr>
                </pic:pic>
              </a:graphicData>
            </a:graphic>
            <wp14:sizeRelH relativeFrom="page">
              <wp14:pctWidth>0</wp14:pctWidth>
            </wp14:sizeRelH>
            <wp14:sizeRelV relativeFrom="page">
              <wp14:pctHeight>0</wp14:pctHeight>
            </wp14:sizeRelV>
          </wp:anchor>
        </w:drawing>
      </w:r>
      <w:r w:rsidR="00974279">
        <w:t xml:space="preserve">Once the </w:t>
      </w:r>
      <w:r w:rsidR="00E033D0">
        <w:t xml:space="preserve">Event Feed </w:t>
      </w:r>
      <w:r w:rsidR="00974279">
        <w:t>account is generated, use the script “</w:t>
      </w:r>
      <w:r w:rsidR="00974279" w:rsidRPr="00E033D0">
        <w:rPr>
          <w:rFonts w:ascii="Courier New" w:hAnsi="Courier New" w:cs="Courier New"/>
          <w:b/>
        </w:rPr>
        <w:t>pc2ef</w:t>
      </w:r>
      <w:r w:rsidR="00974279">
        <w:t>” (located in</w:t>
      </w:r>
      <w:r w:rsidR="00C350ED">
        <w:t xml:space="preserve"> the</w:t>
      </w:r>
      <w:r w:rsidR="00974279">
        <w:t xml:space="preserve"> </w:t>
      </w:r>
      <w:r w:rsidR="00974279" w:rsidRPr="00E033D0">
        <w:rPr>
          <w:rFonts w:ascii="Courier New" w:hAnsi="Courier New" w:cs="Courier New"/>
          <w:b/>
        </w:rPr>
        <w:t>bin</w:t>
      </w:r>
      <w:r w:rsidR="00974279">
        <w:t xml:space="preserve"> </w:t>
      </w:r>
      <w:r w:rsidR="00C350ED">
        <w:t xml:space="preserve">folder </w:t>
      </w:r>
      <w:r w:rsidR="00974279">
        <w:t>along with all other PC</w:t>
      </w:r>
      <w:r w:rsidR="00974279" w:rsidRPr="00E97047">
        <w:rPr>
          <w:vertAlign w:val="superscript"/>
        </w:rPr>
        <w:t>2</w:t>
      </w:r>
      <w:r w:rsidR="00974279">
        <w:t xml:space="preserve"> support scripts)</w:t>
      </w:r>
      <w:r w:rsidR="00C52D37">
        <w:t xml:space="preserve"> to start a client and </w:t>
      </w:r>
      <w:r w:rsidR="00974279">
        <w:t>login with the “feeder” account and password</w:t>
      </w:r>
      <w:r w:rsidR="00C52D37">
        <w:t xml:space="preserve"> (these default to “feeder1” and “feeder1” respectively, although this can be changed via the Admin </w:t>
      </w:r>
      <w:r w:rsidR="00C52D37" w:rsidRPr="00853384">
        <w:rPr>
          <w:rFonts w:ascii="Arial" w:hAnsi="Arial" w:cs="Arial"/>
        </w:rPr>
        <w:t>Accounts</w:t>
      </w:r>
      <w:r w:rsidR="00C52D37">
        <w:t xml:space="preserve"> tab).  </w:t>
      </w:r>
      <w:r w:rsidR="00853384">
        <w:t>Logging in with a feeder account</w:t>
      </w:r>
      <w:r w:rsidR="00C52D37">
        <w:t xml:space="preserve"> displays the Event Feed Server interface, shown below.</w:t>
      </w:r>
    </w:p>
    <w:p w14:paraId="47DF5519" w14:textId="77777777" w:rsidR="008A2617" w:rsidRDefault="008A2617" w:rsidP="00E97047">
      <w:pPr>
        <w:spacing w:before="240"/>
        <w:ind w:firstLine="547"/>
        <w:jc w:val="both"/>
      </w:pPr>
    </w:p>
    <w:p w14:paraId="5DD07B1F" w14:textId="77777777" w:rsidR="00C52D37" w:rsidRDefault="00C52D37" w:rsidP="00C52D37">
      <w:pPr>
        <w:spacing w:before="240"/>
        <w:ind w:firstLine="547"/>
        <w:jc w:val="both"/>
      </w:pPr>
      <w:r>
        <w:t xml:space="preserve">To start the Event Feed, </w:t>
      </w:r>
      <w:r w:rsidR="00974279">
        <w:t xml:space="preserve">select the desired port on which the Event Feed should be output (or accept the </w:t>
      </w:r>
      <w:r w:rsidR="006B790F">
        <w:t>CLICS</w:t>
      </w:r>
      <w:r w:rsidR="00974279">
        <w:t xml:space="preserve"> default port of 4713) and click the “Start”</w:t>
      </w:r>
      <w:r>
        <w:t xml:space="preserve"> button; this starts </w:t>
      </w:r>
      <w:r w:rsidR="00974279">
        <w:t xml:space="preserve">the Event Feed </w:t>
      </w:r>
      <w:r>
        <w:t>server</w:t>
      </w:r>
      <w:r w:rsidR="00974279">
        <w:t xml:space="preserve"> listening on the chosen port for connections</w:t>
      </w:r>
      <w:r>
        <w:t xml:space="preserve"> and outputting XML events to that port as events occur during the contest</w:t>
      </w:r>
      <w:r w:rsidR="00974279">
        <w:t xml:space="preserve">.  </w:t>
      </w:r>
      <w:r>
        <w:t xml:space="preserve"> The above screen shows an Event Feed Server that </w:t>
      </w:r>
      <w:r w:rsidR="00853384">
        <w:t>is ready to</w:t>
      </w:r>
      <w:r>
        <w:t xml:space="preserve"> </w:t>
      </w:r>
      <w:r w:rsidR="00853384">
        <w:t xml:space="preserve">be </w:t>
      </w:r>
      <w:r>
        <w:t xml:space="preserve">started listening on port 4713 with 4 hours and </w:t>
      </w:r>
      <w:r w:rsidR="008A2617">
        <w:t>57</w:t>
      </w:r>
      <w:r>
        <w:t xml:space="preserve"> minutes currently remaining in the contest.</w:t>
      </w:r>
      <w:r w:rsidR="00D53C9A">
        <w:t xml:space="preserve">  The “View” button will generate a text display of the current (static) event feed XML, without the extra PC</w:t>
      </w:r>
      <w:r w:rsidR="00D53C9A" w:rsidRPr="00C52D37">
        <w:rPr>
          <w:vertAlign w:val="superscript"/>
        </w:rPr>
        <w:t>2</w:t>
      </w:r>
      <w:r w:rsidR="00012917">
        <w:rPr>
          <w:vertAlign w:val="superscript"/>
        </w:rPr>
        <w:t xml:space="preserve"> </w:t>
      </w:r>
      <w:r w:rsidR="00D53C9A">
        <w:t>header/trailer information present in static event feeds generated using the Reports mechanism.</w:t>
      </w:r>
    </w:p>
    <w:p w14:paraId="221030BA" w14:textId="77777777" w:rsidR="00E033D0" w:rsidRDefault="00C52D37" w:rsidP="00C52D37">
      <w:pPr>
        <w:spacing w:before="240"/>
        <w:ind w:firstLine="547"/>
        <w:jc w:val="both"/>
      </w:pPr>
      <w:r>
        <w:t xml:space="preserve"> </w:t>
      </w:r>
      <w:r w:rsidR="00E033D0">
        <w:t>Not</w:t>
      </w:r>
      <w:r>
        <w:t xml:space="preserve">e: </w:t>
      </w:r>
      <w:r w:rsidR="00E033D0" w:rsidRPr="00C52D37">
        <w:rPr>
          <w:i/>
        </w:rPr>
        <w:t xml:space="preserve"> it is important to leave the Event Feed running</w:t>
      </w:r>
      <w:r>
        <w:rPr>
          <w:i/>
        </w:rPr>
        <w:t xml:space="preserve"> for the entire contest</w:t>
      </w:r>
      <w:r w:rsidR="00E033D0">
        <w:t xml:space="preserve">; </w:t>
      </w:r>
      <w:r>
        <w:t>stopping</w:t>
      </w:r>
      <w:r w:rsidR="00E033D0">
        <w:t xml:space="preserve"> it will terminate the dynamic Event Feed.</w:t>
      </w:r>
      <w:r>
        <w:t xml:space="preserve">  Restarting the Event Feed will </w:t>
      </w:r>
      <w:r>
        <w:rPr>
          <w:i/>
        </w:rPr>
        <w:t>reinitialize it</w:t>
      </w:r>
      <w:r>
        <w:t>, causing it to send all events from the beginning of the contest again.</w:t>
      </w:r>
    </w:p>
    <w:p w14:paraId="622A0897" w14:textId="77777777" w:rsidR="003B41BA" w:rsidRDefault="00113FD1" w:rsidP="00C52D37">
      <w:pPr>
        <w:spacing w:before="240"/>
        <w:ind w:firstLine="547"/>
        <w:jc w:val="both"/>
      </w:pPr>
      <w:r>
        <w:lastRenderedPageBreak/>
        <w:t xml:space="preserve">The </w:t>
      </w:r>
      <w:r w:rsidRPr="00113FD1">
        <w:rPr>
          <w:rFonts w:ascii="Courier New" w:hAnsi="Courier New" w:cs="Courier New"/>
          <w:b/>
        </w:rPr>
        <w:t>pc2ef</w:t>
      </w:r>
      <w:r>
        <w:t xml:space="preserve"> command supports an optional </w:t>
      </w:r>
      <w:r w:rsidR="003B41BA">
        <w:t>“no GUI” capability</w:t>
      </w:r>
      <w:r>
        <w:t xml:space="preserve">.  </w:t>
      </w:r>
      <w:r w:rsidR="003B41BA">
        <w:t>To start the Event Feed</w:t>
      </w:r>
      <w:r w:rsidR="002A2D6A">
        <w:t xml:space="preserve"> client</w:t>
      </w:r>
      <w:r w:rsidR="003B41BA">
        <w:t xml:space="preserve"> with no GUI, use the command</w:t>
      </w:r>
    </w:p>
    <w:p w14:paraId="01986B77" w14:textId="77777777" w:rsidR="003B41BA" w:rsidRDefault="003B41BA" w:rsidP="003B41BA">
      <w:pPr>
        <w:spacing w:before="240"/>
        <w:ind w:firstLine="547"/>
        <w:jc w:val="both"/>
      </w:pPr>
      <w:r w:rsidRPr="003B41BA">
        <w:rPr>
          <w:rFonts w:ascii="Courier New" w:hAnsi="Courier New" w:cs="Courier New"/>
          <w:b/>
        </w:rPr>
        <w:t>pc2</w:t>
      </w:r>
      <w:r>
        <w:rPr>
          <w:rFonts w:ascii="Courier New" w:hAnsi="Courier New" w:cs="Courier New"/>
          <w:b/>
        </w:rPr>
        <w:t xml:space="preserve">ef </w:t>
      </w:r>
      <w:r w:rsidRPr="003B41BA">
        <w:rPr>
          <w:rFonts w:ascii="Courier New" w:hAnsi="Courier New" w:cs="Courier New"/>
          <w:b/>
        </w:rPr>
        <w:t>--nogui --login &lt;account&gt; --password &lt;pw&gt;</w:t>
      </w:r>
    </w:p>
    <w:p w14:paraId="4F5F6934" w14:textId="427B5238" w:rsidR="00113FD1" w:rsidRDefault="003B41BA" w:rsidP="003B41BA">
      <w:pPr>
        <w:spacing w:before="240"/>
        <w:ind w:firstLine="547"/>
        <w:jc w:val="both"/>
      </w:pPr>
      <w:r>
        <w:t>This command</w:t>
      </w:r>
      <w:r w:rsidR="005301DA">
        <w:t xml:space="preserve"> </w:t>
      </w:r>
      <w:r w:rsidR="00113FD1">
        <w:t>causes the Event</w:t>
      </w:r>
      <w:r w:rsidR="005301DA">
        <w:t xml:space="preserve"> Feed to be automatically started wi</w:t>
      </w:r>
      <w:r>
        <w:t xml:space="preserve">th no </w:t>
      </w:r>
      <w:r w:rsidR="002A2D6A">
        <w:t>Graphical User Interface</w:t>
      </w:r>
      <w:r>
        <w:t>, using the specified account and password, and using the default</w:t>
      </w:r>
      <w:r w:rsidR="005301DA">
        <w:t xml:space="preserve"> port </w:t>
      </w:r>
      <w:r>
        <w:t xml:space="preserve">(4713).  If the </w:t>
      </w:r>
      <w:r w:rsidR="006B790F">
        <w:t>option “--</w:t>
      </w:r>
      <w:r>
        <w:t>password</w:t>
      </w:r>
      <w:r w:rsidR="006B790F">
        <w:t>”</w:t>
      </w:r>
      <w:r>
        <w:t xml:space="preserve"> is </w:t>
      </w:r>
      <w:del w:id="10502" w:author="John Clevenger [2]" w:date="2022-06-16T11:15:00Z">
        <w:r w:rsidDel="003C2BB7">
          <w:delText>omitted</w:delText>
        </w:r>
      </w:del>
      <w:ins w:id="10503" w:author="John Clevenger [2]" w:date="2022-06-16T11:15:00Z">
        <w:r w:rsidR="003C2BB7">
          <w:t>omitted,</w:t>
        </w:r>
      </w:ins>
      <w:r>
        <w:t xml:space="preserve"> then a default password for the specified account is attempted.  Note that the options can be placed in a file using the –F option (see the </w:t>
      </w:r>
      <w:r w:rsidR="00A53AED">
        <w:t>section on using the –F option in the Appendix on PC</w:t>
      </w:r>
      <w:r w:rsidR="00A53AED" w:rsidRPr="00A53AED">
        <w:rPr>
          <w:vertAlign w:val="superscript"/>
        </w:rPr>
        <w:t>2</w:t>
      </w:r>
      <w:r w:rsidR="00A53AED">
        <w:t xml:space="preserve"> Server command line options for additional information).</w:t>
      </w:r>
    </w:p>
    <w:p w14:paraId="1A53D9D8" w14:textId="77777777" w:rsidR="00A563C9" w:rsidRDefault="002A2D6A" w:rsidP="003B41BA">
      <w:pPr>
        <w:spacing w:before="240"/>
        <w:ind w:firstLine="547"/>
        <w:jc w:val="both"/>
      </w:pPr>
      <w:r>
        <w:t>S</w:t>
      </w:r>
      <w:r w:rsidR="00A563C9">
        <w:t>ee the Web Services Appendix for further deta</w:t>
      </w:r>
      <w:r>
        <w:t xml:space="preserve">ils regarding the effects of starting the Event Feed client in </w:t>
      </w:r>
      <w:r w:rsidRPr="00E453E4">
        <w:rPr>
          <w:rFonts w:ascii="Arial Narrow" w:hAnsi="Arial Narrow"/>
          <w:b/>
        </w:rPr>
        <w:t>NOGUI</w:t>
      </w:r>
      <w:r>
        <w:t xml:space="preserve"> mode</w:t>
      </w:r>
      <w:r w:rsidR="00A563C9">
        <w:t>.</w:t>
      </w:r>
    </w:p>
    <w:p w14:paraId="1DD8EC44" w14:textId="7FB98000" w:rsidR="004573D0" w:rsidRDefault="00E033D0" w:rsidP="00E97047">
      <w:pPr>
        <w:spacing w:before="240"/>
        <w:ind w:firstLine="547"/>
        <w:jc w:val="both"/>
      </w:pPr>
      <w:r>
        <w:t xml:space="preserve">One important additional note should be mentioned.  The </w:t>
      </w:r>
      <w:r w:rsidR="006B790F">
        <w:t>CLICS s</w:t>
      </w:r>
      <w:r w:rsidR="00A563C9">
        <w:t>pecification</w:t>
      </w:r>
      <w:r w:rsidR="006B790F">
        <w:t>s</w:t>
      </w:r>
      <w:r w:rsidR="00A563C9">
        <w:t xml:space="preserve"> </w:t>
      </w:r>
      <w:r>
        <w:t xml:space="preserve">requires that a contest (and an Event Feed) be “finalized” after the contest is over.  This process involves sending a </w:t>
      </w:r>
      <w:r w:rsidRPr="008A2617">
        <w:rPr>
          <w:rFonts w:ascii="Arial" w:hAnsi="Arial" w:cs="Arial"/>
        </w:rPr>
        <w:t>&lt;finalized</w:t>
      </w:r>
      <w:del w:id="10504" w:author="John Clevenger [2]" w:date="2022-06-16T11:15:00Z">
        <w:r w:rsidRPr="008A2617" w:rsidDel="003C2BB7">
          <w:rPr>
            <w:rFonts w:ascii="Arial" w:hAnsi="Arial" w:cs="Arial"/>
          </w:rPr>
          <w:delText>&gt;</w:delText>
        </w:r>
        <w:r w:rsidDel="003C2BB7">
          <w:delText xml:space="preserve"> </w:delText>
        </w:r>
        <w:r w:rsidR="00C52D37" w:rsidDel="003C2BB7">
          <w:delText xml:space="preserve"> XML</w:delText>
        </w:r>
      </w:del>
      <w:ins w:id="10505" w:author="John Clevenger [2]" w:date="2022-06-16T11:15:00Z">
        <w:r w:rsidR="003C2BB7" w:rsidRPr="008A2617">
          <w:rPr>
            <w:rFonts w:ascii="Arial" w:hAnsi="Arial" w:cs="Arial"/>
          </w:rPr>
          <w:t>&gt;</w:t>
        </w:r>
        <w:r w:rsidR="003C2BB7">
          <w:t xml:space="preserve"> XML</w:t>
        </w:r>
      </w:ins>
      <w:r w:rsidR="00C52D37">
        <w:t xml:space="preserve"> </w:t>
      </w:r>
      <w:r>
        <w:t>element to the Event Feed(s), which is the indicator to external tools that the contest is over.  PC</w:t>
      </w:r>
      <w:r w:rsidRPr="00C52D37">
        <w:rPr>
          <w:vertAlign w:val="superscript"/>
        </w:rPr>
        <w:t>2</w:t>
      </w:r>
      <w:r>
        <w:t xml:space="preserve"> supports the “finalize” operation via the “</w:t>
      </w:r>
      <w:r w:rsidRPr="001F70FC">
        <w:rPr>
          <w:rFonts w:ascii="Arial" w:hAnsi="Arial" w:cs="Arial"/>
        </w:rPr>
        <w:t>Finalize</w:t>
      </w:r>
      <w:r>
        <w:t>” tab on the “</w:t>
      </w:r>
      <w:r w:rsidRPr="001F70FC">
        <w:rPr>
          <w:rFonts w:ascii="Arial" w:hAnsi="Arial" w:cs="Arial"/>
        </w:rPr>
        <w:t>Run Contest</w:t>
      </w:r>
      <w:r>
        <w:t xml:space="preserve">” </w:t>
      </w:r>
      <w:r w:rsidR="001F70FC">
        <w:t>tab of the Admin; see the section on Finalizing in the chapter on Finishing the Contest for additional details</w:t>
      </w:r>
      <w:r>
        <w:t xml:space="preserve">.  </w:t>
      </w:r>
    </w:p>
    <w:p w14:paraId="25ECBA68" w14:textId="77777777" w:rsidR="00E033D0" w:rsidRDefault="00E033D0" w:rsidP="00E97047">
      <w:pPr>
        <w:spacing w:before="240"/>
        <w:ind w:firstLine="547"/>
        <w:jc w:val="both"/>
      </w:pPr>
      <w:r>
        <w:t>The finalization process includes the specification of the ranks (team places) which should receive Gold, Silver, and Bronze medals in the contest (this is based on the ICPC World Finals, where Gold Medals are given to the top four teams, Silver Medals are given to the teams</w:t>
      </w:r>
      <w:r w:rsidR="004573D0">
        <w:t xml:space="preserve"> placing 5</w:t>
      </w:r>
      <w:r w:rsidR="004573D0" w:rsidRPr="004573D0">
        <w:rPr>
          <w:vertAlign w:val="superscript"/>
        </w:rPr>
        <w:t>th</w:t>
      </w:r>
      <w:r w:rsidR="004573D0">
        <w:t xml:space="preserve"> through 8</w:t>
      </w:r>
      <w:r w:rsidR="004573D0" w:rsidRPr="004573D0">
        <w:rPr>
          <w:vertAlign w:val="superscript"/>
        </w:rPr>
        <w:t>th</w:t>
      </w:r>
      <w:r>
        <w:t xml:space="preserve">, and Bronze Medals are given </w:t>
      </w:r>
      <w:r w:rsidR="004573D0">
        <w:t>to teams placing 9</w:t>
      </w:r>
      <w:r w:rsidR="004573D0" w:rsidRPr="004573D0">
        <w:rPr>
          <w:vertAlign w:val="superscript"/>
        </w:rPr>
        <w:t>th</w:t>
      </w:r>
      <w:r w:rsidR="004573D0">
        <w:t xml:space="preserve"> through 12</w:t>
      </w:r>
      <w:r w:rsidR="004573D0" w:rsidRPr="004573D0">
        <w:rPr>
          <w:vertAlign w:val="superscript"/>
        </w:rPr>
        <w:t>th</w:t>
      </w:r>
      <w:r w:rsidR="004573D0">
        <w:t xml:space="preserve">).  These medal rank values are output as part of the </w:t>
      </w:r>
      <w:r w:rsidR="004573D0" w:rsidRPr="008A2617">
        <w:rPr>
          <w:rFonts w:ascii="Arial" w:hAnsi="Arial" w:cs="Arial"/>
        </w:rPr>
        <w:t>&lt;finalized&gt;</w:t>
      </w:r>
      <w:r w:rsidR="004573D0">
        <w:t xml:space="preserve"> element in the Event Feed (although external tools are of course free to ignore them).  </w:t>
      </w:r>
    </w:p>
    <w:p w14:paraId="05B7E91F" w14:textId="77777777" w:rsidR="00D53C9A" w:rsidRDefault="00D53C9A" w:rsidP="001F70FC">
      <w:pPr>
        <w:spacing w:before="240"/>
        <w:ind w:firstLine="547"/>
        <w:jc w:val="both"/>
      </w:pPr>
      <w:r>
        <w:t xml:space="preserve">Note also that the output of the dynamic event feed is not “well-formatted XML” while the contest is running: the opening </w:t>
      </w:r>
      <w:r w:rsidR="00A563C9" w:rsidRPr="00D53C9A">
        <w:rPr>
          <w:b/>
        </w:rPr>
        <w:t>&lt;contest&gt;</w:t>
      </w:r>
      <w:r w:rsidR="00A563C9">
        <w:t xml:space="preserve"> </w:t>
      </w:r>
      <w:r>
        <w:t xml:space="preserve">element will not have a corresponding </w:t>
      </w:r>
      <w:r w:rsidRPr="00D53C9A">
        <w:rPr>
          <w:b/>
        </w:rPr>
        <w:t>&lt;/contest&gt;</w:t>
      </w:r>
      <w:r>
        <w:t xml:space="preserve"> until the contest is finished (“finalized”).</w:t>
      </w:r>
    </w:p>
    <w:p w14:paraId="7B770CB8" w14:textId="3C1D6AA3" w:rsidR="00C350ED" w:rsidRDefault="006B790F" w:rsidP="001F70FC">
      <w:pPr>
        <w:spacing w:before="240"/>
        <w:ind w:firstLine="547"/>
        <w:jc w:val="both"/>
      </w:pPr>
      <w:r>
        <w:t xml:space="preserve">One additional important </w:t>
      </w:r>
      <w:r w:rsidR="00664437">
        <w:t>note</w:t>
      </w:r>
      <w:r>
        <w:t xml:space="preserve"> applies </w:t>
      </w:r>
      <w:r w:rsidR="00664437">
        <w:t xml:space="preserve">if you are running a </w:t>
      </w:r>
      <w:r w:rsidR="00664437">
        <w:rPr>
          <w:i/>
        </w:rPr>
        <w:t xml:space="preserve">multi-site </w:t>
      </w:r>
      <w:r w:rsidR="00664437">
        <w:t>contest (meaning, you are running multiple PC</w:t>
      </w:r>
      <w:r w:rsidR="00664437" w:rsidRPr="00664437">
        <w:rPr>
          <w:vertAlign w:val="superscript"/>
        </w:rPr>
        <w:t>2</w:t>
      </w:r>
      <w:r w:rsidR="00664437">
        <w:t xml:space="preserve"> Servers</w:t>
      </w:r>
      <w:r w:rsidR="00941863">
        <w:t>,</w:t>
      </w:r>
      <w:r w:rsidR="00664437">
        <w:t xml:space="preserve"> as described in the section on Server Startup) and </w:t>
      </w:r>
      <w:r w:rsidR="00941863">
        <w:t xml:space="preserve">also </w:t>
      </w:r>
      <w:r w:rsidR="00664437">
        <w:t>the XML Event Feed is to be used as input to an external tool (for example, a tool such as the “ICPCTools Resolver</w:t>
      </w:r>
      <w:r w:rsidR="00941863">
        <w:t>”</w:t>
      </w:r>
      <w:r w:rsidR="00664437">
        <w:t xml:space="preserve">; see </w:t>
      </w:r>
      <w:ins w:id="10506" w:author="John Clevenger [2]" w:date="2022-06-16T11:16:00Z">
        <w:r w:rsidR="003C2BB7">
          <w:fldChar w:fldCharType="begin"/>
        </w:r>
        <w:r w:rsidR="003C2BB7">
          <w:instrText xml:space="preserve"> HYPERLINK "https://tools.icpc.global" </w:instrText>
        </w:r>
        <w:r w:rsidR="003C2BB7">
          <w:fldChar w:fldCharType="separate"/>
        </w:r>
        <w:r w:rsidR="003C2BB7" w:rsidRPr="003C2BB7">
          <w:rPr>
            <w:rStyle w:val="Hyperlink"/>
          </w:rPr>
          <w:t>https://tools.icpc.global</w:t>
        </w:r>
        <w:r w:rsidR="003C2BB7">
          <w:fldChar w:fldCharType="end"/>
        </w:r>
      </w:ins>
      <w:del w:id="10507" w:author="John Clevenger [2]" w:date="2022-06-16T11:16:00Z">
        <w:r w:rsidR="00FE3AD6" w:rsidDel="003C2BB7">
          <w:fldChar w:fldCharType="begin"/>
        </w:r>
        <w:r w:rsidR="00FE3AD6" w:rsidDel="003C2BB7">
          <w:delInstrText xml:space="preserve"> HYPERLINK "https://icpc.baylor.edu/icpctools/" </w:delInstrText>
        </w:r>
        <w:r w:rsidR="00FE3AD6" w:rsidDel="003C2BB7">
          <w:fldChar w:fldCharType="separate"/>
        </w:r>
      </w:del>
      <w:r w:rsidR="005A0BAC">
        <w:rPr>
          <w:b/>
          <w:bCs/>
        </w:rPr>
        <w:t>Error! Hyperlink reference not valid.</w:t>
      </w:r>
      <w:del w:id="10508" w:author="John Clevenger [2]" w:date="2022-06-16T11:16:00Z">
        <w:r w:rsidR="00FE3AD6" w:rsidDel="003C2BB7">
          <w:rPr>
            <w:rStyle w:val="Hyperlink"/>
          </w:rPr>
          <w:fldChar w:fldCharType="end"/>
        </w:r>
      </w:del>
      <w:r w:rsidR="00664437">
        <w:t>).  The PC</w:t>
      </w:r>
      <w:r w:rsidR="00664437" w:rsidRPr="00664437">
        <w:rPr>
          <w:vertAlign w:val="superscript"/>
        </w:rPr>
        <w:t>2</w:t>
      </w:r>
      <w:r w:rsidR="00664437">
        <w:t xml:space="preserve"> XML Event Feed will automatically include information for teams at all sites</w:t>
      </w:r>
      <w:r w:rsidR="00941863">
        <w:t xml:space="preserve"> (regardless of the site at which the Event Feed is generated)</w:t>
      </w:r>
      <w:r w:rsidR="00664437">
        <w:t xml:space="preserve">.  </w:t>
      </w:r>
      <w:r w:rsidR="00941863">
        <w:t>However,</w:t>
      </w:r>
      <w:r>
        <w:t xml:space="preserve"> </w:t>
      </w:r>
      <w:r w:rsidRPr="00941863">
        <w:rPr>
          <w:i/>
        </w:rPr>
        <w:t>it is</w:t>
      </w:r>
      <w:r w:rsidR="00664437" w:rsidRPr="00941863">
        <w:rPr>
          <w:i/>
        </w:rPr>
        <w:t xml:space="preserve"> important to </w:t>
      </w:r>
      <w:del w:id="10509" w:author="John Clevenger [2]" w:date="2022-06-16T11:16:00Z">
        <w:r w:rsidR="00664437" w:rsidRPr="00941863" w:rsidDel="003C2BB7">
          <w:rPr>
            <w:i/>
          </w:rPr>
          <w:delText>insure</w:delText>
        </w:r>
      </w:del>
      <w:ins w:id="10510" w:author="John Clevenger [2]" w:date="2022-06-16T11:16:00Z">
        <w:r w:rsidR="003C2BB7" w:rsidRPr="00941863">
          <w:rPr>
            <w:i/>
          </w:rPr>
          <w:t>ensure</w:t>
        </w:r>
      </w:ins>
      <w:r w:rsidR="00664437" w:rsidRPr="00664437">
        <w:rPr>
          <w:i/>
        </w:rPr>
        <w:t xml:space="preserve"> that all teams in the contest have unique team numbers</w:t>
      </w:r>
      <w:r w:rsidR="00664437">
        <w:t>.  This is because the XML Event Feed outputs the team ID (team number</w:t>
      </w:r>
      <w:del w:id="10511" w:author="John Clevenger [2]" w:date="2022-06-16T11:16:00Z">
        <w:r w:rsidR="00664437" w:rsidDel="003C2BB7">
          <w:delText>), and</w:delText>
        </w:r>
      </w:del>
      <w:ins w:id="10512" w:author="John Clevenger [2]" w:date="2022-06-16T11:16:00Z">
        <w:r w:rsidR="003C2BB7">
          <w:t>) and</w:t>
        </w:r>
      </w:ins>
      <w:r w:rsidR="00664437">
        <w:t xml:space="preserve"> does not distinguish between teams at different sites (the CLICS specifications were written without regard for the ability to run a multi-site contest as supported in PC</w:t>
      </w:r>
      <w:r w:rsidR="00664437" w:rsidRPr="00664437">
        <w:rPr>
          <w:vertAlign w:val="superscript"/>
        </w:rPr>
        <w:t>2</w:t>
      </w:r>
      <w:r w:rsidR="00664437">
        <w:t>).  By default, team numbers at each site in a PC</w:t>
      </w:r>
      <w:r w:rsidR="00664437" w:rsidRPr="00941863">
        <w:rPr>
          <w:vertAlign w:val="superscript"/>
        </w:rPr>
        <w:t>2</w:t>
      </w:r>
      <w:r w:rsidR="00664437">
        <w:t xml:space="preserve"> multi-site contest start with “1”</w:t>
      </w:r>
      <w:r w:rsidR="00747009">
        <w:t xml:space="preserve"> </w:t>
      </w:r>
      <w:r w:rsidR="00664437">
        <w:t xml:space="preserve">(so, there is a “team1” at Site 1, a “team1” at Site 2, and so forth).  </w:t>
      </w:r>
      <w:r w:rsidR="00941863">
        <w:t xml:space="preserve">This is incompatible with the current ICPCTools Resolver (and possibly with other tools as well).  </w:t>
      </w:r>
    </w:p>
    <w:p w14:paraId="212FF378" w14:textId="0FA36C51" w:rsidR="006B790F" w:rsidRPr="006B790F" w:rsidRDefault="00941863" w:rsidP="001F70FC">
      <w:pPr>
        <w:spacing w:before="240"/>
        <w:ind w:firstLine="547"/>
        <w:jc w:val="both"/>
      </w:pPr>
      <w:r>
        <w:t>To avoid this problem, when using the PC</w:t>
      </w:r>
      <w:r w:rsidRPr="00941863">
        <w:rPr>
          <w:vertAlign w:val="superscript"/>
        </w:rPr>
        <w:t>2</w:t>
      </w:r>
      <w:r>
        <w:t xml:space="preserve"> Admin “Generate Accounts” function to generate accounts for each site, be sure to use the “Start Account Number At…” field on the “Generate Accounts” pane to specify a different “starting account number” for teams at each site (for </w:t>
      </w:r>
      <w:r>
        <w:lastRenderedPageBreak/>
        <w:t>example, specify “Start Account Number at: 10</w:t>
      </w:r>
      <w:r w:rsidR="00C350ED">
        <w:t>1</w:t>
      </w:r>
      <w:r>
        <w:t>” for teams at Site 1; specify “Start Account Number at: 20</w:t>
      </w:r>
      <w:r w:rsidR="00C350ED">
        <w:t>1</w:t>
      </w:r>
      <w:r>
        <w:t>” for teams at Site 2, etc.</w:t>
      </w:r>
      <w:r w:rsidR="00747009">
        <w:rPr>
          <w:rStyle w:val="FootnoteReference"/>
        </w:rPr>
        <w:footnoteReference w:id="75"/>
      </w:r>
      <w:r>
        <w:t xml:space="preserve">).  This will </w:t>
      </w:r>
      <w:del w:id="10513" w:author="John Clevenger [2]" w:date="2022-06-16T11:17:00Z">
        <w:r w:rsidDel="003C2BB7">
          <w:delText>insure</w:delText>
        </w:r>
      </w:del>
      <w:ins w:id="10514" w:author="John Clevenger [2]" w:date="2022-06-16T11:17:00Z">
        <w:r w:rsidR="003C2BB7">
          <w:t>ensure</w:t>
        </w:r>
      </w:ins>
      <w:r>
        <w:t xml:space="preserve"> that the team IDs inserted into the XML Event Feed will be unique for each team</w:t>
      </w:r>
      <w:r w:rsidR="00747009">
        <w:t xml:space="preserve"> across all contest sites</w:t>
      </w:r>
      <w:r>
        <w:t>, as required by some external tools.</w:t>
      </w:r>
    </w:p>
    <w:p w14:paraId="479C098D" w14:textId="77777777" w:rsidR="007D71A5" w:rsidRDefault="007D71A5" w:rsidP="00E33FB1">
      <w:pPr>
        <w:pStyle w:val="Appendix"/>
      </w:pPr>
      <w:bookmarkStart w:id="10515" w:name="_Toc151504513"/>
      <w:r>
        <w:lastRenderedPageBreak/>
        <w:t>Appendix M – PC</w:t>
      </w:r>
      <w:r w:rsidRPr="00BC7198">
        <w:rPr>
          <w:vertAlign w:val="superscript"/>
        </w:rPr>
        <w:t>2</w:t>
      </w:r>
      <w:r>
        <w:t xml:space="preserve"> Web Services</w:t>
      </w:r>
      <w:bookmarkEnd w:id="10515"/>
    </w:p>
    <w:p w14:paraId="48274096" w14:textId="77777777" w:rsidR="007D71A5" w:rsidRDefault="007D71A5" w:rsidP="007D71A5">
      <w:pPr>
        <w:ind w:firstLine="540"/>
        <w:jc w:val="both"/>
      </w:pPr>
      <w:r>
        <w:t>PC</w:t>
      </w:r>
      <w:r w:rsidRPr="005C5621">
        <w:rPr>
          <w:vertAlign w:val="superscript"/>
        </w:rPr>
        <w:t>2</w:t>
      </w:r>
      <w:r w:rsidRPr="008D1595">
        <w:t xml:space="preserve"> </w:t>
      </w:r>
      <w:r w:rsidR="0077024F">
        <w:t xml:space="preserve">contains an embedded web server designed to provide a variety of </w:t>
      </w:r>
      <w:r w:rsidR="00A563C9">
        <w:t>“</w:t>
      </w:r>
      <w:r w:rsidR="0077024F">
        <w:t>REST</w:t>
      </w:r>
      <w:r w:rsidR="00A563C9">
        <w:t>ful”</w:t>
      </w:r>
      <w:r w:rsidR="0077024F">
        <w:t xml:space="preserve"> web services</w:t>
      </w:r>
      <w:r w:rsidR="0028113B">
        <w:rPr>
          <w:rStyle w:val="FootnoteReference"/>
        </w:rPr>
        <w:footnoteReference w:id="76"/>
      </w:r>
      <w:r w:rsidR="0077024F">
        <w:t xml:space="preserve">.  The </w:t>
      </w:r>
      <w:r w:rsidR="0028113B">
        <w:t xml:space="preserve">embedded web server is disabled by default; it must be explicitly started by </w:t>
      </w:r>
      <w:r w:rsidR="00D70DB8">
        <w:t>logging in</w:t>
      </w:r>
      <w:r w:rsidR="0028113B">
        <w:t xml:space="preserve"> using an Event Feed Account (see the Appendix on the </w:t>
      </w:r>
      <w:r w:rsidR="0028113B" w:rsidRPr="00345803">
        <w:rPr>
          <w:rFonts w:ascii="Arial" w:hAnsi="Arial" w:cs="Arial"/>
          <w:b/>
          <w:sz w:val="20"/>
        </w:rPr>
        <w:t>PC</w:t>
      </w:r>
      <w:r w:rsidR="0028113B" w:rsidRPr="00345803">
        <w:rPr>
          <w:rFonts w:ascii="Arial" w:hAnsi="Arial" w:cs="Arial"/>
          <w:b/>
          <w:sz w:val="20"/>
          <w:vertAlign w:val="superscript"/>
        </w:rPr>
        <w:t>2</w:t>
      </w:r>
      <w:r w:rsidR="0028113B" w:rsidRPr="00345803">
        <w:rPr>
          <w:rFonts w:ascii="Arial" w:hAnsi="Arial" w:cs="Arial"/>
          <w:b/>
          <w:sz w:val="20"/>
        </w:rPr>
        <w:t xml:space="preserve"> Event Feed</w:t>
      </w:r>
      <w:r w:rsidR="0028113B">
        <w:t xml:space="preserve">).  Logging into an Event Feed account displays the Event Feed Server interface as shown in the Event Feed Appendix; clicking the </w:t>
      </w:r>
      <w:r w:rsidR="0028113B" w:rsidRPr="00521494">
        <w:rPr>
          <w:rFonts w:ascii="Arial" w:hAnsi="Arial" w:cs="Arial"/>
          <w:b/>
          <w:sz w:val="20"/>
        </w:rPr>
        <w:t>Web Services</w:t>
      </w:r>
      <w:r w:rsidR="0028113B">
        <w:t xml:space="preserve"> tab produces the following web server control display:</w:t>
      </w:r>
    </w:p>
    <w:p w14:paraId="24E59695" w14:textId="77777777" w:rsidR="00F0775D" w:rsidRDefault="00F0775D" w:rsidP="007D71A5">
      <w:pPr>
        <w:ind w:firstLine="540"/>
        <w:jc w:val="both"/>
      </w:pPr>
    </w:p>
    <w:p w14:paraId="16CE8EAC" w14:textId="77777777" w:rsidR="006345C7" w:rsidRDefault="00A92296" w:rsidP="007D71A5">
      <w:pPr>
        <w:spacing w:before="240"/>
        <w:ind w:firstLine="547"/>
        <w:jc w:val="both"/>
      </w:pPr>
      <w:r>
        <w:rPr>
          <w:noProof/>
        </w:rPr>
        <w:drawing>
          <wp:anchor distT="0" distB="0" distL="114300" distR="114300" simplePos="0" relativeHeight="251663360" behindDoc="0" locked="0" layoutInCell="1" allowOverlap="1" wp14:anchorId="06E6D9EF" wp14:editId="477D51C0">
            <wp:simplePos x="0" y="0"/>
            <wp:positionH relativeFrom="column">
              <wp:posOffset>275590</wp:posOffset>
            </wp:positionH>
            <wp:positionV relativeFrom="paragraph">
              <wp:posOffset>196215</wp:posOffset>
            </wp:positionV>
            <wp:extent cx="5433060" cy="2750820"/>
            <wp:effectExtent l="0" t="0" r="0" b="0"/>
            <wp:wrapTopAndBottom/>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33060" cy="2750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442D56" w14:textId="77777777" w:rsidR="006345C7" w:rsidRDefault="006345C7" w:rsidP="007D71A5">
      <w:pPr>
        <w:spacing w:before="240"/>
        <w:ind w:firstLine="547"/>
        <w:jc w:val="both"/>
      </w:pPr>
    </w:p>
    <w:p w14:paraId="0B8BEF59" w14:textId="77777777" w:rsidR="003F570D" w:rsidRDefault="00796165" w:rsidP="007D71A5">
      <w:pPr>
        <w:spacing w:before="240"/>
        <w:ind w:firstLine="547"/>
        <w:jc w:val="both"/>
      </w:pPr>
      <w:r>
        <w:t xml:space="preserve">As shown above, the user can specify the port on which the web server listens (the default is 50443), as well as enable a variety of web services (REST </w:t>
      </w:r>
      <w:r w:rsidR="00345803">
        <w:t xml:space="preserve">resource </w:t>
      </w:r>
      <w:r>
        <w:t xml:space="preserve">endpoints).  Clicking the </w:t>
      </w:r>
      <w:r w:rsidRPr="00796165">
        <w:rPr>
          <w:rFonts w:ascii="Arial" w:hAnsi="Arial" w:cs="Arial"/>
        </w:rPr>
        <w:t>Start</w:t>
      </w:r>
      <w:r>
        <w:t xml:space="preserve"> button then starts the web server listening on the specified port and responding to requests for the enabled web services. </w:t>
      </w:r>
    </w:p>
    <w:p w14:paraId="1269D82A" w14:textId="77777777" w:rsidR="00C135FD" w:rsidRDefault="00521BF9" w:rsidP="007D71A5">
      <w:pPr>
        <w:spacing w:before="240"/>
        <w:ind w:firstLine="547"/>
        <w:jc w:val="both"/>
      </w:pPr>
      <w:r>
        <w:t>The embedded web server requires HTTP</w:t>
      </w:r>
      <w:r w:rsidRPr="008055F0">
        <w:rPr>
          <w:b/>
          <w:u w:val="single"/>
        </w:rPr>
        <w:t>S</w:t>
      </w:r>
      <w:r>
        <w:t xml:space="preserve"> </w:t>
      </w:r>
      <w:r w:rsidR="00D70DB8">
        <w:t xml:space="preserve">connections </w:t>
      </w:r>
      <w:r>
        <w:t>and</w:t>
      </w:r>
      <w:r w:rsidR="00D70DB8">
        <w:t xml:space="preserve"> uses</w:t>
      </w:r>
      <w:r>
        <w:t xml:space="preserve"> </w:t>
      </w:r>
      <w:r w:rsidR="00F03333">
        <w:t>“</w:t>
      </w:r>
      <w:r w:rsidRPr="00E24905">
        <w:rPr>
          <w:rFonts w:ascii="Arial" w:hAnsi="Arial" w:cs="Arial"/>
        </w:rPr>
        <w:t>BasicAuth</w:t>
      </w:r>
      <w:r w:rsidR="00F03333">
        <w:rPr>
          <w:rFonts w:ascii="Arial" w:hAnsi="Arial" w:cs="Arial"/>
        </w:rPr>
        <w:t>”</w:t>
      </w:r>
      <w:r>
        <w:t xml:space="preserve"> authentication.  This means that connecting to the web server requires providing user/password credentials</w:t>
      </w:r>
      <w:r w:rsidR="00595EC6">
        <w:t xml:space="preserve"> as </w:t>
      </w:r>
      <w:r w:rsidR="00E24905">
        <w:t xml:space="preserve">defined by the </w:t>
      </w:r>
      <w:hyperlink r:id="rId99" w:history="1">
        <w:r w:rsidR="00E24905" w:rsidRPr="00E24905">
          <w:rPr>
            <w:rStyle w:val="Hyperlink"/>
          </w:rPr>
          <w:t>BasicAuth specification</w:t>
        </w:r>
      </w:hyperlink>
      <w:r>
        <w:t>.</w:t>
      </w:r>
      <w:r w:rsidR="00595EC6">
        <w:rPr>
          <w:rStyle w:val="FootnoteReference"/>
        </w:rPr>
        <w:footnoteReference w:id="77"/>
      </w:r>
      <w:r>
        <w:t xml:space="preserve"> </w:t>
      </w:r>
      <w:r w:rsidR="00D70DB8">
        <w:t xml:space="preserve"> The web server </w:t>
      </w:r>
      <w:r w:rsidR="00E24905">
        <w:t xml:space="preserve">obtains credential information (for comparing against the user/password provided by connecting clients) by reading a file named </w:t>
      </w:r>
      <w:r w:rsidR="00C135FD" w:rsidRPr="00345803">
        <w:rPr>
          <w:rFonts w:ascii="Arial" w:hAnsi="Arial" w:cs="Arial"/>
          <w:b/>
          <w:sz w:val="20"/>
        </w:rPr>
        <w:t>realm.properties</w:t>
      </w:r>
      <w:r w:rsidR="00C135FD">
        <w:t xml:space="preserve">, which must exist in the folder from which the </w:t>
      </w:r>
      <w:r w:rsidR="00D40FB8">
        <w:t xml:space="preserve">Event </w:t>
      </w:r>
      <w:r w:rsidR="00C135FD">
        <w:t>F</w:t>
      </w:r>
      <w:r w:rsidR="00D40FB8">
        <w:t>eed</w:t>
      </w:r>
      <w:r w:rsidR="00E24905">
        <w:t xml:space="preserve"> login is started.  (A sample </w:t>
      </w:r>
      <w:r w:rsidR="00E24905" w:rsidRPr="00345803">
        <w:rPr>
          <w:rFonts w:ascii="Arial" w:hAnsi="Arial" w:cs="Arial"/>
          <w:b/>
          <w:sz w:val="20"/>
        </w:rPr>
        <w:t>realm.properties</w:t>
      </w:r>
      <w:r w:rsidR="00E24905">
        <w:t xml:space="preserve"> file is included in the PC</w:t>
      </w:r>
      <w:r w:rsidR="00E24905" w:rsidRPr="00E24905">
        <w:rPr>
          <w:vertAlign w:val="superscript"/>
        </w:rPr>
        <w:t>2</w:t>
      </w:r>
      <w:r w:rsidR="00E24905">
        <w:t xml:space="preserve"> distribution; note however that all credential information in the sample file is commented-out.)</w:t>
      </w:r>
    </w:p>
    <w:p w14:paraId="01968AE5" w14:textId="77777777" w:rsidR="00F279F3" w:rsidRDefault="00F279F3" w:rsidP="007D71A5">
      <w:pPr>
        <w:spacing w:before="240"/>
        <w:ind w:firstLine="547"/>
        <w:jc w:val="both"/>
      </w:pPr>
      <w:r>
        <w:lastRenderedPageBreak/>
        <w:t xml:space="preserve">Each non-comment line in the </w:t>
      </w:r>
      <w:r w:rsidRPr="00345803">
        <w:rPr>
          <w:rFonts w:ascii="Arial" w:hAnsi="Arial" w:cs="Arial"/>
          <w:b/>
          <w:sz w:val="20"/>
        </w:rPr>
        <w:t>realm.properties</w:t>
      </w:r>
      <w:r>
        <w:t xml:space="preserve"> file specifies three types of information:  a </w:t>
      </w:r>
      <w:r>
        <w:rPr>
          <w:i/>
        </w:rPr>
        <w:t>username</w:t>
      </w:r>
      <w:r>
        <w:t xml:space="preserve">, the </w:t>
      </w:r>
      <w:r>
        <w:rPr>
          <w:i/>
        </w:rPr>
        <w:t xml:space="preserve">password </w:t>
      </w:r>
      <w:r>
        <w:t xml:space="preserve">associated with the specified user name, and a set of one or more </w:t>
      </w:r>
      <w:r>
        <w:rPr>
          <w:i/>
        </w:rPr>
        <w:t xml:space="preserve">roles </w:t>
      </w:r>
      <w:r>
        <w:t xml:space="preserve">associated with the user name.  The general form of a </w:t>
      </w:r>
      <w:r w:rsidRPr="00345803">
        <w:rPr>
          <w:rFonts w:ascii="Arial" w:hAnsi="Arial" w:cs="Arial"/>
          <w:b/>
          <w:sz w:val="20"/>
        </w:rPr>
        <w:t>realm.properties</w:t>
      </w:r>
      <w:r>
        <w:t xml:space="preserve"> entry is</w:t>
      </w:r>
    </w:p>
    <w:p w14:paraId="075B192F" w14:textId="77777777" w:rsidR="00F279F3" w:rsidRPr="00F279F3" w:rsidRDefault="00F279F3" w:rsidP="007D71A5">
      <w:pPr>
        <w:spacing w:before="240"/>
        <w:ind w:firstLine="547"/>
        <w:jc w:val="both"/>
        <w:rPr>
          <w:rFonts w:ascii="Courier New" w:hAnsi="Courier New" w:cs="Courier New"/>
          <w:b/>
        </w:rPr>
      </w:pPr>
      <w:r w:rsidRPr="00F279F3">
        <w:rPr>
          <w:rFonts w:ascii="Courier New" w:hAnsi="Courier New" w:cs="Courier New"/>
          <w:b/>
        </w:rPr>
        <w:t>username: password,role1[,role2…]</w:t>
      </w:r>
    </w:p>
    <w:p w14:paraId="4CE1D713" w14:textId="77777777" w:rsidR="00E24905" w:rsidRDefault="00F279F3" w:rsidP="00037945">
      <w:pPr>
        <w:spacing w:before="240"/>
        <w:ind w:firstLine="547"/>
        <w:jc w:val="both"/>
      </w:pPr>
      <w:r>
        <w:t xml:space="preserve">The web server compares the user name and password provided by the connecting client with the set of username/password entries in the </w:t>
      </w:r>
      <w:r w:rsidRPr="00345803">
        <w:rPr>
          <w:rFonts w:ascii="Arial" w:hAnsi="Arial" w:cs="Arial"/>
          <w:b/>
          <w:sz w:val="20"/>
        </w:rPr>
        <w:t>realm.properties</w:t>
      </w:r>
      <w:r>
        <w:t xml:space="preserve"> file</w:t>
      </w:r>
      <w:r w:rsidR="00F03333">
        <w:t>; if a</w:t>
      </w:r>
      <w:r>
        <w:t xml:space="preserve"> match is found then the client connection is accepted and </w:t>
      </w:r>
      <w:r w:rsidR="00037945">
        <w:t xml:space="preserve">the client is </w:t>
      </w:r>
      <w:r>
        <w:t xml:space="preserve">assigned the role(s) specified on the matching line.  </w:t>
      </w:r>
      <w:r w:rsidR="00D40FB8">
        <w:t xml:space="preserve">The web server currently recognizes two “roles”:  </w:t>
      </w:r>
      <w:r w:rsidR="00D40FB8">
        <w:rPr>
          <w:i/>
        </w:rPr>
        <w:t xml:space="preserve">public </w:t>
      </w:r>
      <w:r w:rsidR="00D40FB8">
        <w:t xml:space="preserve">and </w:t>
      </w:r>
      <w:r w:rsidR="00D40FB8">
        <w:rPr>
          <w:i/>
        </w:rPr>
        <w:t>admin</w:t>
      </w:r>
      <w:r w:rsidR="00D40FB8">
        <w:t xml:space="preserve">.  </w:t>
      </w:r>
      <w:r w:rsidR="00F03333">
        <w:t xml:space="preserve">The role(s) associated with a client </w:t>
      </w:r>
      <w:r w:rsidR="00037945">
        <w:t xml:space="preserve">determine what services the </w:t>
      </w:r>
      <w:r w:rsidR="00C03B00">
        <w:t>user</w:t>
      </w:r>
      <w:r w:rsidR="00037945">
        <w:t xml:space="preserve"> may access (see the table below).</w:t>
      </w:r>
    </w:p>
    <w:p w14:paraId="0F04BF52" w14:textId="59D2E35E" w:rsidR="00D21218" w:rsidRDefault="00D40FB8" w:rsidP="007D71A5">
      <w:pPr>
        <w:spacing w:before="240"/>
        <w:ind w:firstLine="547"/>
        <w:jc w:val="both"/>
      </w:pPr>
      <w:r>
        <w:t>A</w:t>
      </w:r>
      <w:r w:rsidR="00595EC6">
        <w:t xml:space="preserve"> simple mechanism for verifying proper </w:t>
      </w:r>
      <w:r w:rsidR="00345803">
        <w:t>PC</w:t>
      </w:r>
      <w:r w:rsidR="00345803" w:rsidRPr="00345803">
        <w:rPr>
          <w:vertAlign w:val="superscript"/>
        </w:rPr>
        <w:t>2</w:t>
      </w:r>
      <w:r w:rsidR="00345803">
        <w:t xml:space="preserve"> </w:t>
      </w:r>
      <w:r w:rsidR="00595EC6">
        <w:t>web server operation is to start the web server and then point</w:t>
      </w:r>
      <w:r w:rsidR="00FD158F">
        <w:t xml:space="preserve"> a browser</w:t>
      </w:r>
      <w:r w:rsidR="00595EC6">
        <w:t xml:space="preserve"> to </w:t>
      </w:r>
      <w:r w:rsidR="00FD158F" w:rsidRPr="00FD158F">
        <w:rPr>
          <w:i/>
        </w:rPr>
        <w:t>https://&lt;ip&gt;:&lt;port&gt;/</w:t>
      </w:r>
      <w:ins w:id="10517" w:author="John Clevenger [2]" w:date="2022-06-23T12:44:00Z">
        <w:r w:rsidR="00673CEC">
          <w:rPr>
            <w:i/>
          </w:rPr>
          <w:t>contest/</w:t>
        </w:r>
      </w:ins>
      <w:r w:rsidR="00FD158F" w:rsidRPr="00FD158F">
        <w:rPr>
          <w:i/>
        </w:rPr>
        <w:t>service</w:t>
      </w:r>
      <w:r w:rsidR="00FD158F">
        <w:t xml:space="preserve"> (where </w:t>
      </w:r>
      <w:r w:rsidR="00FD158F" w:rsidRPr="00FD158F">
        <w:rPr>
          <w:i/>
        </w:rPr>
        <w:t>&lt;ip&gt;</w:t>
      </w:r>
      <w:r w:rsidR="00FD158F">
        <w:t xml:space="preserve"> and </w:t>
      </w:r>
      <w:r w:rsidR="00FD158F" w:rsidRPr="00FD158F">
        <w:rPr>
          <w:i/>
        </w:rPr>
        <w:t>&lt;port&gt;</w:t>
      </w:r>
      <w:r w:rsidR="00FD158F">
        <w:t xml:space="preserve"> are the IP address and port where the web server was started and </w:t>
      </w:r>
      <w:r w:rsidR="00FD158F" w:rsidRPr="00FD158F">
        <w:rPr>
          <w:i/>
        </w:rPr>
        <w:t>/</w:t>
      </w:r>
      <w:r w:rsidR="00FD158F">
        <w:rPr>
          <w:i/>
        </w:rPr>
        <w:t>service</w:t>
      </w:r>
      <w:r w:rsidR="00FD158F">
        <w:t xml:space="preserve"> is one of the REST endpoints listed in the table</w:t>
      </w:r>
      <w:r w:rsidR="00345803">
        <w:t xml:space="preserve"> below</w:t>
      </w:r>
      <w:r w:rsidR="00FD158F">
        <w:t xml:space="preserve">) – for example, </w:t>
      </w:r>
      <w:r w:rsidR="00FD158F" w:rsidRPr="00E96A38">
        <w:rPr>
          <w:rFonts w:ascii="Courier New" w:hAnsi="Courier New" w:cs="Courier New"/>
          <w:b/>
          <w:bCs/>
          <w:sz w:val="22"/>
          <w:szCs w:val="22"/>
          <w:rPrChange w:id="10518" w:author="John Clevenger [2]" w:date="2022-06-21T12:43:00Z">
            <w:rPr>
              <w:rFonts w:ascii="Courier New" w:hAnsi="Courier New" w:cs="Courier New"/>
            </w:rPr>
          </w:rPrChange>
        </w:rPr>
        <w:t>https://198.1.100.0:50443/</w:t>
      </w:r>
      <w:ins w:id="10519" w:author="John Clevenger [2]" w:date="2022-06-23T12:42:00Z">
        <w:r w:rsidR="00673CEC">
          <w:rPr>
            <w:rFonts w:ascii="Courier New" w:hAnsi="Courier New" w:cs="Courier New"/>
            <w:b/>
            <w:bCs/>
            <w:sz w:val="22"/>
            <w:szCs w:val="22"/>
          </w:rPr>
          <w:t>contest/</w:t>
        </w:r>
      </w:ins>
      <w:r w:rsidR="00FD158F" w:rsidRPr="00E96A38">
        <w:rPr>
          <w:rFonts w:ascii="Courier New" w:hAnsi="Courier New" w:cs="Courier New"/>
          <w:b/>
          <w:bCs/>
          <w:sz w:val="22"/>
          <w:szCs w:val="22"/>
          <w:rPrChange w:id="10520" w:author="John Clevenger [2]" w:date="2022-06-21T12:43:00Z">
            <w:rPr>
              <w:rFonts w:ascii="Courier New" w:hAnsi="Courier New" w:cs="Courier New"/>
            </w:rPr>
          </w:rPrChange>
        </w:rPr>
        <w:t>scoreboard</w:t>
      </w:r>
      <w:r w:rsidR="00D21218">
        <w:t xml:space="preserve">.  This should return to the browser a request for credentials (username and password); entering valid credentials as specified in the </w:t>
      </w:r>
      <w:r w:rsidR="00D21218" w:rsidRPr="00345803">
        <w:rPr>
          <w:rFonts w:ascii="Arial" w:hAnsi="Arial" w:cs="Arial"/>
          <w:b/>
          <w:sz w:val="20"/>
        </w:rPr>
        <w:t>realm.properties</w:t>
      </w:r>
      <w:r w:rsidR="00D21218">
        <w:t xml:space="preserve"> file should return the output corresponding to the specified service.  </w:t>
      </w:r>
    </w:p>
    <w:p w14:paraId="442C6CA1" w14:textId="77777777" w:rsidR="006345C7" w:rsidRPr="006345C7" w:rsidRDefault="004B104E" w:rsidP="006345C7">
      <w:pPr>
        <w:spacing w:before="240"/>
        <w:ind w:firstLine="630"/>
        <w:jc w:val="both"/>
      </w:pPr>
      <w:r>
        <w:t>I</w:t>
      </w:r>
      <w:r w:rsidRPr="003916AD">
        <w:t xml:space="preserve">f </w:t>
      </w:r>
      <w:r>
        <w:t>the Event Feed client</w:t>
      </w:r>
      <w:r w:rsidRPr="003916AD">
        <w:t xml:space="preserve"> is started in “</w:t>
      </w:r>
      <w:r w:rsidRPr="003916AD">
        <w:rPr>
          <w:rFonts w:ascii="Arial" w:hAnsi="Arial" w:cs="Arial"/>
        </w:rPr>
        <w:t>nogui</w:t>
      </w:r>
      <w:r w:rsidRPr="003916AD">
        <w:t>” mode</w:t>
      </w:r>
      <w:r>
        <w:t>,</w:t>
      </w:r>
      <w:r w:rsidRPr="003916AD">
        <w:t xml:space="preserve"> the </w:t>
      </w:r>
      <w:r>
        <w:t>component’s Graphical User Interface</w:t>
      </w:r>
      <w:r w:rsidRPr="003916AD">
        <w:t xml:space="preserve"> </w:t>
      </w:r>
      <w:r>
        <w:t xml:space="preserve">(shown above) </w:t>
      </w:r>
      <w:r w:rsidRPr="003916AD">
        <w:t xml:space="preserve">is never displayed and therefore there is no way to </w:t>
      </w:r>
      <w:r>
        <w:t xml:space="preserve">interactively </w:t>
      </w:r>
      <w:r w:rsidRPr="003916AD">
        <w:t>select the Web Services tab and start the web server</w:t>
      </w:r>
      <w:r>
        <w:t xml:space="preserve">.  However, web services can be enabled in </w:t>
      </w:r>
      <w:r w:rsidRPr="008055F0">
        <w:rPr>
          <w:rFonts w:ascii="Arial" w:hAnsi="Arial" w:cs="Arial"/>
        </w:rPr>
        <w:t>nogui</w:t>
      </w:r>
      <w:r>
        <w:t xml:space="preserve"> mode by creating a file named “</w:t>
      </w:r>
      <w:r w:rsidRPr="00345803">
        <w:rPr>
          <w:rFonts w:ascii="Arial" w:hAnsi="Arial" w:cs="Arial"/>
          <w:b/>
          <w:sz w:val="20"/>
        </w:rPr>
        <w:t>pc2ws.properties</w:t>
      </w:r>
      <w:r>
        <w:t xml:space="preserve">” in the Event Feed client’s startup directory containing properties identifying what web services should be started.  The </w:t>
      </w:r>
      <w:r w:rsidRPr="00345803">
        <w:rPr>
          <w:rFonts w:ascii="Arial" w:hAnsi="Arial" w:cs="Arial"/>
          <w:b/>
          <w:sz w:val="20"/>
        </w:rPr>
        <w:t>pc2ws.properties</w:t>
      </w:r>
      <w:r>
        <w:t xml:space="preserve"> file </w:t>
      </w:r>
      <w:r w:rsidR="006345C7">
        <w:t xml:space="preserve">(example found in </w:t>
      </w:r>
      <w:r w:rsidR="006345C7" w:rsidRPr="006345C7">
        <w:rPr>
          <w:b/>
        </w:rPr>
        <w:t>samps/pc2wd.properties</w:t>
      </w:r>
      <w:r w:rsidR="006345C7">
        <w:t xml:space="preserve">) </w:t>
      </w:r>
      <w:r>
        <w:t xml:space="preserve">can contain the following entries to start the web server and enable the corresponding web services: </w:t>
      </w:r>
    </w:p>
    <w:p w14:paraId="77502D08" w14:textId="77777777" w:rsidR="006345C7" w:rsidRPr="006345C7" w:rsidRDefault="006345C7" w:rsidP="006345C7">
      <w:pPr>
        <w:pStyle w:val="propertiessample"/>
      </w:pPr>
      <w:r w:rsidRPr="006345C7">
        <w:t># port for web service</w:t>
      </w:r>
    </w:p>
    <w:p w14:paraId="59DC9639" w14:textId="77777777" w:rsidR="006345C7" w:rsidRPr="006345C7" w:rsidRDefault="006345C7" w:rsidP="006345C7">
      <w:pPr>
        <w:pStyle w:val="propertiessample"/>
      </w:pPr>
      <w:r w:rsidRPr="006345C7">
        <w:t>port=50443</w:t>
      </w:r>
    </w:p>
    <w:p w14:paraId="7E7BEE88" w14:textId="77777777" w:rsidR="006345C7" w:rsidRPr="006345C7" w:rsidRDefault="006345C7" w:rsidP="006345C7">
      <w:pPr>
        <w:pStyle w:val="propertiessample"/>
      </w:pPr>
    </w:p>
    <w:p w14:paraId="737AD1D6" w14:textId="77777777" w:rsidR="006345C7" w:rsidRPr="006345C7" w:rsidRDefault="006345C7" w:rsidP="006345C7">
      <w:pPr>
        <w:pStyle w:val="propertiessample"/>
      </w:pPr>
      <w:r w:rsidRPr="006345C7">
        <w:t>#enable CLICS Contest API (defaults to enabled unless "no" is specified)</w:t>
      </w:r>
    </w:p>
    <w:p w14:paraId="49D0F774" w14:textId="77777777" w:rsidR="006345C7" w:rsidRPr="006345C7" w:rsidRDefault="006345C7" w:rsidP="006345C7">
      <w:pPr>
        <w:pStyle w:val="propertiessample"/>
      </w:pPr>
      <w:r w:rsidRPr="006345C7">
        <w:t>enableCLICSContestAPI=yes</w:t>
      </w:r>
    </w:p>
    <w:p w14:paraId="70B1E897" w14:textId="77777777" w:rsidR="006345C7" w:rsidRPr="006345C7" w:rsidRDefault="006345C7" w:rsidP="006345C7">
      <w:pPr>
        <w:pStyle w:val="propertiessample"/>
      </w:pPr>
    </w:p>
    <w:p w14:paraId="7434E5AF" w14:textId="77777777" w:rsidR="006345C7" w:rsidRPr="006345C7" w:rsidRDefault="006345C7" w:rsidP="006345C7">
      <w:pPr>
        <w:pStyle w:val="propertiessample"/>
      </w:pPr>
      <w:r w:rsidRPr="006345C7">
        <w:t># enable starttime web service</w:t>
      </w:r>
    </w:p>
    <w:p w14:paraId="2C5C5C18" w14:textId="77777777" w:rsidR="006345C7" w:rsidRPr="006345C7" w:rsidRDefault="006345C7" w:rsidP="006345C7">
      <w:pPr>
        <w:pStyle w:val="propertiessample"/>
      </w:pPr>
      <w:r w:rsidRPr="006345C7">
        <w:t>enableStartTime=yes</w:t>
      </w:r>
    </w:p>
    <w:p w14:paraId="6E45BF63" w14:textId="77777777" w:rsidR="006345C7" w:rsidRPr="006345C7" w:rsidRDefault="006345C7" w:rsidP="006345C7">
      <w:pPr>
        <w:pStyle w:val="propertiessample"/>
      </w:pPr>
    </w:p>
    <w:p w14:paraId="04CC1B6D" w14:textId="77777777" w:rsidR="006345C7" w:rsidRPr="006345C7" w:rsidRDefault="006345C7" w:rsidP="006345C7">
      <w:pPr>
        <w:pStyle w:val="propertiessample"/>
      </w:pPr>
      <w:r w:rsidRPr="006345C7">
        <w:t># enable submission_files web service</w:t>
      </w:r>
    </w:p>
    <w:p w14:paraId="2544CBCA" w14:textId="77777777" w:rsidR="006345C7" w:rsidRDefault="006345C7" w:rsidP="006345C7">
      <w:pPr>
        <w:pStyle w:val="propertiessample"/>
      </w:pPr>
      <w:r w:rsidRPr="006345C7">
        <w:t>enableFetchRun=yes</w:t>
      </w:r>
    </w:p>
    <w:p w14:paraId="5B4AB7C8" w14:textId="2211E96B" w:rsidR="004B104E" w:rsidRDefault="004B104E" w:rsidP="004B104E">
      <w:pPr>
        <w:spacing w:before="240"/>
        <w:jc w:val="both"/>
      </w:pPr>
      <w:r>
        <w:t>See the PC</w:t>
      </w:r>
      <w:r w:rsidRPr="008055F0">
        <w:rPr>
          <w:vertAlign w:val="superscript"/>
        </w:rPr>
        <w:t>2</w:t>
      </w:r>
      <w:r>
        <w:t xml:space="preserve"> Wiki “Event Feed Module” entry (</w:t>
      </w:r>
      <w:ins w:id="10521" w:author="John Clevenger [2]" w:date="2022-06-21T13:33:00Z">
        <w:r w:rsidR="00B863CD">
          <w:fldChar w:fldCharType="begin"/>
        </w:r>
        <w:r w:rsidR="00B863CD">
          <w:instrText xml:space="preserve"> HYPERLINK "https://github.com/pc2ccs/pc2v9/wiki/Event-Feed-Module" </w:instrText>
        </w:r>
        <w:r w:rsidR="00B863CD">
          <w:fldChar w:fldCharType="separate"/>
        </w:r>
        <w:r w:rsidR="00B863CD" w:rsidRPr="00B863CD">
          <w:rPr>
            <w:rStyle w:val="Hyperlink"/>
          </w:rPr>
          <w:t>https://github.com/pc2ccs/pc2v9/wiki/Event-Feed-Module</w:t>
        </w:r>
        <w:r w:rsidR="00B863CD">
          <w:fldChar w:fldCharType="end"/>
        </w:r>
      </w:ins>
      <w:del w:id="10522" w:author="John Clevenger [2]" w:date="2022-06-21T13:33:00Z">
        <w:r w:rsidR="00FE3AD6" w:rsidDel="00B863CD">
          <w:fldChar w:fldCharType="begin"/>
        </w:r>
        <w:r w:rsidR="00FE3AD6" w:rsidDel="00B863CD">
          <w:delInstrText xml:space="preserve"> HYPERLINK "https://pc2.ecs.csus.edu/wiki/Event_Feed_module" </w:delInstrText>
        </w:r>
        <w:r w:rsidR="00FE3AD6" w:rsidDel="00B863CD">
          <w:fldChar w:fldCharType="separate"/>
        </w:r>
      </w:del>
      <w:r w:rsidR="005A0BAC">
        <w:rPr>
          <w:b/>
          <w:bCs/>
        </w:rPr>
        <w:t>Error! Hyperlink reference not valid.</w:t>
      </w:r>
      <w:del w:id="10523" w:author="John Clevenger [2]" w:date="2022-06-21T13:33:00Z">
        <w:r w:rsidR="00FE3AD6" w:rsidDel="00B863CD">
          <w:rPr>
            <w:rStyle w:val="Hyperlink"/>
          </w:rPr>
          <w:fldChar w:fldCharType="end"/>
        </w:r>
      </w:del>
      <w:r>
        <w:t>) for additional details.</w:t>
      </w:r>
    </w:p>
    <w:p w14:paraId="5C7964B9" w14:textId="48D0903F" w:rsidR="004B104E" w:rsidRDefault="004B104E" w:rsidP="004B104E">
      <w:pPr>
        <w:spacing w:before="240"/>
        <w:ind w:firstLine="547"/>
        <w:jc w:val="both"/>
      </w:pPr>
      <w:r>
        <w:lastRenderedPageBreak/>
        <w:t>The currently available REST services are defined in the following table (note that the first three comprise the PC</w:t>
      </w:r>
      <w:r w:rsidRPr="004B104E">
        <w:rPr>
          <w:vertAlign w:val="superscript"/>
        </w:rPr>
        <w:t>2</w:t>
      </w:r>
      <w:r>
        <w:t xml:space="preserve"> implementation of the</w:t>
      </w:r>
      <w:ins w:id="10524" w:author="John Clevenger [2]" w:date="2022-06-21T13:37:00Z">
        <w:r w:rsidR="00B863CD">
          <w:t xml:space="preserve"> original CLICS JSON Scoreboard </w:t>
        </w:r>
      </w:ins>
      <w:del w:id="10525" w:author="John Clevenger [2]" w:date="2022-06-21T13:37:00Z">
        <w:r w:rsidDel="00B863CD">
          <w:delText xml:space="preserve"> </w:delText>
        </w:r>
        <w:r w:rsidR="00FE3AD6" w:rsidDel="00B863CD">
          <w:fldChar w:fldCharType="begin"/>
        </w:r>
        <w:r w:rsidR="00FE3AD6" w:rsidDel="00B863CD">
          <w:delInstrText xml:space="preserve"> HYPERLINK "https://clics.ecs.baylor.edu/index.php/JSON_Scoreboard_2016" </w:delInstrText>
        </w:r>
        <w:r w:rsidR="00FE3AD6" w:rsidDel="00B863CD">
          <w:fldChar w:fldCharType="separate"/>
        </w:r>
      </w:del>
      <w:r w:rsidR="005A0BAC">
        <w:rPr>
          <w:b/>
          <w:bCs/>
        </w:rPr>
        <w:t>Error! Hyperlink reference not valid.</w:t>
      </w:r>
      <w:del w:id="10526" w:author="John Clevenger [2]" w:date="2022-06-21T13:37:00Z">
        <w:r w:rsidR="00FE3AD6" w:rsidDel="00B863CD">
          <w:rPr>
            <w:rStyle w:val="Hyperlink"/>
          </w:rPr>
          <w:fldChar w:fldCharType="end"/>
        </w:r>
        <w:r w:rsidDel="00B863CD">
          <w:delText xml:space="preserve"> </w:delText>
        </w:r>
      </w:del>
      <w:r>
        <w:t>specification</w:t>
      </w:r>
      <w:r>
        <w:rPr>
          <w:rStyle w:val="FootnoteReference"/>
        </w:rPr>
        <w:footnoteReference w:id="78"/>
      </w:r>
      <w:r>
        <w:t>).</w:t>
      </w:r>
      <w:r w:rsidRPr="00487564">
        <w:t xml:space="preserve"> </w:t>
      </w:r>
      <w:r>
        <w:t xml:space="preserve"> </w:t>
      </w:r>
      <w:ins w:id="10535" w:author="John Clevenger [2]" w:date="2022-06-23T12:44:00Z">
        <w:r w:rsidR="00673CEC">
          <w:t xml:space="preserve">Note also that all endpoints must </w:t>
        </w:r>
      </w:ins>
      <w:ins w:id="10536" w:author="John Clevenger [2]" w:date="2022-06-23T12:45:00Z">
        <w:r w:rsidR="00673CEC">
          <w:t xml:space="preserve">have </w:t>
        </w:r>
        <w:r w:rsidR="00673CEC" w:rsidRPr="00673CEC">
          <w:rPr>
            <w:rFonts w:ascii="Courier New" w:hAnsi="Courier New" w:cs="Courier New"/>
            <w:b/>
            <w:bCs/>
            <w:sz w:val="22"/>
            <w:szCs w:val="22"/>
            <w:rPrChange w:id="10537" w:author="John Clevenger [2]" w:date="2022-06-23T12:45:00Z">
              <w:rPr/>
            </w:rPrChange>
          </w:rPr>
          <w:t>/contest</w:t>
        </w:r>
        <w:r w:rsidR="00673CEC">
          <w:t xml:space="preserve"> prepended to the endpoint name shown in the table.  </w:t>
        </w:r>
      </w:ins>
      <w:r w:rsidRPr="00D21218">
        <w:t>Additional</w:t>
      </w:r>
      <w:r>
        <w:t xml:space="preserve"> REST services are planned for a future version of PC</w:t>
      </w:r>
      <w:r w:rsidRPr="00521BF9">
        <w:rPr>
          <w:vertAlign w:val="superscript"/>
        </w:rPr>
        <w:t>2</w:t>
      </w:r>
      <w:r>
        <w:t>.</w:t>
      </w:r>
    </w:p>
    <w:p w14:paraId="3819EAB8" w14:textId="77777777" w:rsidR="00FD158F" w:rsidRDefault="00FD158F" w:rsidP="00FD158F">
      <w:pPr>
        <w:spacing w:before="240"/>
        <w:jc w:val="both"/>
      </w:pPr>
    </w:p>
    <w:tbl>
      <w:tblPr>
        <w:tblpPr w:leftFromText="180" w:rightFromText="180" w:vertAnchor="text" w:horzAnchor="margin" w:tblpXSpec="center" w:tblpY="-34"/>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0538" w:author="John Clevenger [2]" w:date="2022-06-21T13:41:00Z">
          <w:tblPr>
            <w:tblpPr w:leftFromText="180" w:rightFromText="180" w:vertAnchor="text" w:horzAnchor="margin" w:tblpXSpec="center" w:tblpY="-34"/>
            <w:tblW w:w="10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484"/>
        <w:gridCol w:w="1144"/>
        <w:gridCol w:w="3420"/>
        <w:gridCol w:w="3847"/>
        <w:tblGridChange w:id="10539">
          <w:tblGrid>
            <w:gridCol w:w="1484"/>
            <w:gridCol w:w="1144"/>
            <w:gridCol w:w="3420"/>
            <w:gridCol w:w="4680"/>
          </w:tblGrid>
        </w:tblGridChange>
      </w:tblGrid>
      <w:tr w:rsidR="00117097" w14:paraId="44BE7988" w14:textId="77777777" w:rsidTr="00944FD5">
        <w:tc>
          <w:tcPr>
            <w:tcW w:w="1484" w:type="dxa"/>
            <w:shd w:val="clear" w:color="auto" w:fill="auto"/>
            <w:tcPrChange w:id="10540" w:author="John Clevenger [2]" w:date="2022-06-21T13:41:00Z">
              <w:tcPr>
                <w:tcW w:w="1484" w:type="dxa"/>
                <w:shd w:val="clear" w:color="auto" w:fill="auto"/>
              </w:tcPr>
            </w:tcPrChange>
          </w:tcPr>
          <w:p w14:paraId="554E62B1" w14:textId="77777777" w:rsidR="00117097" w:rsidRPr="00C03B00" w:rsidRDefault="00117097" w:rsidP="00117097">
            <w:pPr>
              <w:spacing w:before="120" w:after="120"/>
              <w:jc w:val="center"/>
              <w:rPr>
                <w:rFonts w:ascii="Arial" w:hAnsi="Arial" w:cs="Arial"/>
                <w:b/>
              </w:rPr>
            </w:pPr>
            <w:r w:rsidRPr="00C03B00">
              <w:rPr>
                <w:rFonts w:ascii="Arial" w:hAnsi="Arial" w:cs="Arial"/>
                <w:b/>
              </w:rPr>
              <w:t>REST Endpoint</w:t>
            </w:r>
          </w:p>
        </w:tc>
        <w:tc>
          <w:tcPr>
            <w:tcW w:w="1144" w:type="dxa"/>
            <w:tcPrChange w:id="10541" w:author="John Clevenger [2]" w:date="2022-06-21T13:41:00Z">
              <w:tcPr>
                <w:tcW w:w="1144" w:type="dxa"/>
              </w:tcPr>
            </w:tcPrChange>
          </w:tcPr>
          <w:p w14:paraId="3B2D15F0" w14:textId="77777777" w:rsidR="00117097" w:rsidRPr="00C03B00" w:rsidRDefault="00117097" w:rsidP="00117097">
            <w:pPr>
              <w:spacing w:before="120" w:after="120"/>
              <w:jc w:val="center"/>
              <w:rPr>
                <w:rFonts w:ascii="Arial" w:hAnsi="Arial" w:cs="Arial"/>
                <w:b/>
              </w:rPr>
            </w:pPr>
            <w:r w:rsidRPr="00C03B00">
              <w:rPr>
                <w:rFonts w:ascii="Arial" w:hAnsi="Arial" w:cs="Arial"/>
                <w:b/>
              </w:rPr>
              <w:t>Roles Allowed Access</w:t>
            </w:r>
          </w:p>
        </w:tc>
        <w:tc>
          <w:tcPr>
            <w:tcW w:w="3420" w:type="dxa"/>
            <w:shd w:val="clear" w:color="auto" w:fill="auto"/>
            <w:tcPrChange w:id="10542" w:author="John Clevenger [2]" w:date="2022-06-21T13:41:00Z">
              <w:tcPr>
                <w:tcW w:w="3420" w:type="dxa"/>
                <w:shd w:val="clear" w:color="auto" w:fill="auto"/>
              </w:tcPr>
            </w:tcPrChange>
          </w:tcPr>
          <w:p w14:paraId="4BAF78C5" w14:textId="77777777" w:rsidR="00117097" w:rsidRPr="00C03B00" w:rsidRDefault="00117097" w:rsidP="00117097">
            <w:pPr>
              <w:spacing w:before="360" w:after="120"/>
              <w:jc w:val="center"/>
              <w:rPr>
                <w:rFonts w:ascii="Arial" w:hAnsi="Arial" w:cs="Arial"/>
                <w:b/>
              </w:rPr>
            </w:pPr>
            <w:r w:rsidRPr="00C03B00">
              <w:rPr>
                <w:rFonts w:ascii="Arial" w:hAnsi="Arial" w:cs="Arial"/>
                <w:b/>
              </w:rPr>
              <w:t>GET Response</w:t>
            </w:r>
          </w:p>
        </w:tc>
        <w:tc>
          <w:tcPr>
            <w:tcW w:w="3847" w:type="dxa"/>
            <w:tcPrChange w:id="10543" w:author="John Clevenger [2]" w:date="2022-06-21T13:41:00Z">
              <w:tcPr>
                <w:tcW w:w="4680" w:type="dxa"/>
              </w:tcPr>
            </w:tcPrChange>
          </w:tcPr>
          <w:p w14:paraId="25B8FC94" w14:textId="77777777" w:rsidR="00117097" w:rsidRPr="00C03B00" w:rsidRDefault="00117097" w:rsidP="00117097">
            <w:pPr>
              <w:tabs>
                <w:tab w:val="left" w:pos="564"/>
              </w:tabs>
              <w:spacing w:before="360" w:after="120"/>
              <w:jc w:val="center"/>
              <w:rPr>
                <w:rFonts w:ascii="Arial" w:hAnsi="Arial" w:cs="Arial"/>
                <w:b/>
              </w:rPr>
            </w:pPr>
            <w:r>
              <w:rPr>
                <w:rFonts w:ascii="Arial" w:hAnsi="Arial" w:cs="Arial"/>
                <w:b/>
              </w:rPr>
              <w:t>PUT Response</w:t>
            </w:r>
          </w:p>
        </w:tc>
      </w:tr>
      <w:tr w:rsidR="00117097" w14:paraId="39877C10" w14:textId="77777777" w:rsidTr="00944FD5">
        <w:tc>
          <w:tcPr>
            <w:tcW w:w="1484" w:type="dxa"/>
            <w:shd w:val="clear" w:color="auto" w:fill="auto"/>
            <w:tcPrChange w:id="10544" w:author="John Clevenger [2]" w:date="2022-06-21T13:41:00Z">
              <w:tcPr>
                <w:tcW w:w="1484" w:type="dxa"/>
                <w:shd w:val="clear" w:color="auto" w:fill="auto"/>
              </w:tcPr>
            </w:tcPrChange>
          </w:tcPr>
          <w:p w14:paraId="5A491FFC" w14:textId="77777777" w:rsidR="00117097" w:rsidRPr="00585749" w:rsidRDefault="00117097" w:rsidP="00117097">
            <w:pPr>
              <w:spacing w:before="120" w:after="120"/>
              <w:jc w:val="both"/>
              <w:rPr>
                <w:rFonts w:ascii="Arial" w:hAnsi="Arial" w:cs="Arial"/>
              </w:rPr>
            </w:pPr>
            <w:r w:rsidRPr="00585749">
              <w:rPr>
                <w:rFonts w:ascii="Arial" w:hAnsi="Arial" w:cs="Arial"/>
              </w:rPr>
              <w:t>/scoreboard</w:t>
            </w:r>
          </w:p>
        </w:tc>
        <w:tc>
          <w:tcPr>
            <w:tcW w:w="1144" w:type="dxa"/>
            <w:tcPrChange w:id="10545" w:author="John Clevenger [2]" w:date="2022-06-21T13:41:00Z">
              <w:tcPr>
                <w:tcW w:w="1144" w:type="dxa"/>
              </w:tcPr>
            </w:tcPrChange>
          </w:tcPr>
          <w:p w14:paraId="425CEE9F"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10546" w:author="John Clevenger [2]" w:date="2022-06-21T13:41:00Z">
              <w:tcPr>
                <w:tcW w:w="3420" w:type="dxa"/>
                <w:shd w:val="clear" w:color="auto" w:fill="auto"/>
              </w:tcPr>
            </w:tcPrChange>
          </w:tcPr>
          <w:p w14:paraId="023B2F12" w14:textId="77777777" w:rsidR="00117097" w:rsidRPr="00585749" w:rsidRDefault="00117097" w:rsidP="00117097">
            <w:pPr>
              <w:spacing w:before="120" w:after="120"/>
              <w:rPr>
                <w:rFonts w:ascii="Arial" w:hAnsi="Arial" w:cs="Arial"/>
              </w:rPr>
            </w:pPr>
            <w:r w:rsidRPr="00585749">
              <w:rPr>
                <w:rFonts w:ascii="Arial" w:hAnsi="Arial" w:cs="Arial"/>
              </w:rPr>
              <w:t>The current contest scoreboard</w:t>
            </w:r>
            <w:r>
              <w:rPr>
                <w:rFonts w:ascii="Arial" w:hAnsi="Arial" w:cs="Arial"/>
              </w:rPr>
              <w:t xml:space="preserve"> in JSON format</w:t>
            </w:r>
          </w:p>
        </w:tc>
        <w:tc>
          <w:tcPr>
            <w:tcW w:w="3847" w:type="dxa"/>
            <w:tcPrChange w:id="10547" w:author="John Clevenger [2]" w:date="2022-06-21T13:41:00Z">
              <w:tcPr>
                <w:tcW w:w="4680" w:type="dxa"/>
              </w:tcPr>
            </w:tcPrChange>
          </w:tcPr>
          <w:p w14:paraId="338968D5"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0F073E8F" w14:textId="77777777" w:rsidTr="00944FD5">
        <w:tc>
          <w:tcPr>
            <w:tcW w:w="1484" w:type="dxa"/>
            <w:shd w:val="clear" w:color="auto" w:fill="auto"/>
            <w:tcPrChange w:id="10548" w:author="John Clevenger [2]" w:date="2022-06-21T13:41:00Z">
              <w:tcPr>
                <w:tcW w:w="1484" w:type="dxa"/>
                <w:shd w:val="clear" w:color="auto" w:fill="auto"/>
              </w:tcPr>
            </w:tcPrChange>
          </w:tcPr>
          <w:p w14:paraId="1DAF43A3" w14:textId="77777777" w:rsidR="00117097" w:rsidRPr="00585749" w:rsidRDefault="00117097" w:rsidP="00117097">
            <w:pPr>
              <w:spacing w:before="120" w:after="120"/>
              <w:jc w:val="both"/>
              <w:rPr>
                <w:rFonts w:ascii="Arial" w:hAnsi="Arial" w:cs="Arial"/>
              </w:rPr>
            </w:pPr>
            <w:r w:rsidRPr="00585749">
              <w:rPr>
                <w:rFonts w:ascii="Arial" w:hAnsi="Arial" w:cs="Arial"/>
              </w:rPr>
              <w:t>/teams</w:t>
            </w:r>
          </w:p>
        </w:tc>
        <w:tc>
          <w:tcPr>
            <w:tcW w:w="1144" w:type="dxa"/>
            <w:tcPrChange w:id="10549" w:author="John Clevenger [2]" w:date="2022-06-21T13:41:00Z">
              <w:tcPr>
                <w:tcW w:w="1144" w:type="dxa"/>
              </w:tcPr>
            </w:tcPrChange>
          </w:tcPr>
          <w:p w14:paraId="67C2852D"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10550" w:author="John Clevenger [2]" w:date="2022-06-21T13:41:00Z">
              <w:tcPr>
                <w:tcW w:w="3420" w:type="dxa"/>
                <w:shd w:val="clear" w:color="auto" w:fill="auto"/>
              </w:tcPr>
            </w:tcPrChange>
          </w:tcPr>
          <w:p w14:paraId="2C7BFBB2" w14:textId="77777777" w:rsidR="00117097" w:rsidRPr="00585749" w:rsidRDefault="00117097" w:rsidP="00117097">
            <w:pPr>
              <w:spacing w:before="120" w:after="120"/>
              <w:rPr>
                <w:rFonts w:ascii="Arial" w:hAnsi="Arial" w:cs="Arial"/>
              </w:rPr>
            </w:pPr>
            <w:r w:rsidRPr="00585749">
              <w:rPr>
                <w:rFonts w:ascii="Arial" w:hAnsi="Arial" w:cs="Arial"/>
              </w:rPr>
              <w:t>A list of the teams in the contest</w:t>
            </w:r>
            <w:r>
              <w:rPr>
                <w:rFonts w:ascii="Arial" w:hAnsi="Arial" w:cs="Arial"/>
              </w:rPr>
              <w:t xml:space="preserve"> in JSON format</w:t>
            </w:r>
          </w:p>
        </w:tc>
        <w:tc>
          <w:tcPr>
            <w:tcW w:w="3847" w:type="dxa"/>
            <w:tcPrChange w:id="10551" w:author="John Clevenger [2]" w:date="2022-06-21T13:41:00Z">
              <w:tcPr>
                <w:tcW w:w="4680" w:type="dxa"/>
              </w:tcPr>
            </w:tcPrChange>
          </w:tcPr>
          <w:p w14:paraId="2B73A82B"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7132D638" w14:textId="77777777" w:rsidTr="00944FD5">
        <w:tc>
          <w:tcPr>
            <w:tcW w:w="1484" w:type="dxa"/>
            <w:shd w:val="clear" w:color="auto" w:fill="auto"/>
            <w:tcPrChange w:id="10552" w:author="John Clevenger [2]" w:date="2022-06-21T13:41:00Z">
              <w:tcPr>
                <w:tcW w:w="1484" w:type="dxa"/>
                <w:shd w:val="clear" w:color="auto" w:fill="auto"/>
              </w:tcPr>
            </w:tcPrChange>
          </w:tcPr>
          <w:p w14:paraId="23F7AB9F" w14:textId="77777777" w:rsidR="00117097" w:rsidRPr="00585749" w:rsidRDefault="00117097" w:rsidP="00117097">
            <w:pPr>
              <w:spacing w:before="120" w:after="120"/>
              <w:jc w:val="both"/>
              <w:rPr>
                <w:rFonts w:ascii="Arial" w:hAnsi="Arial" w:cs="Arial"/>
              </w:rPr>
            </w:pPr>
            <w:r w:rsidRPr="00585749">
              <w:rPr>
                <w:rFonts w:ascii="Arial" w:hAnsi="Arial" w:cs="Arial"/>
              </w:rPr>
              <w:t>/problems</w:t>
            </w:r>
          </w:p>
        </w:tc>
        <w:tc>
          <w:tcPr>
            <w:tcW w:w="1144" w:type="dxa"/>
            <w:tcPrChange w:id="10553" w:author="John Clevenger [2]" w:date="2022-06-21T13:41:00Z">
              <w:tcPr>
                <w:tcW w:w="1144" w:type="dxa"/>
              </w:tcPr>
            </w:tcPrChange>
          </w:tcPr>
          <w:p w14:paraId="6F7FCB06" w14:textId="77777777" w:rsidR="00117097" w:rsidRPr="00585749"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10554" w:author="John Clevenger [2]" w:date="2022-06-21T13:41:00Z">
              <w:tcPr>
                <w:tcW w:w="3420" w:type="dxa"/>
                <w:shd w:val="clear" w:color="auto" w:fill="auto"/>
              </w:tcPr>
            </w:tcPrChange>
          </w:tcPr>
          <w:p w14:paraId="149CA456" w14:textId="77777777" w:rsidR="00117097" w:rsidRPr="00585749" w:rsidRDefault="00117097" w:rsidP="00117097">
            <w:pPr>
              <w:spacing w:before="120" w:after="120"/>
              <w:rPr>
                <w:rFonts w:ascii="Arial" w:hAnsi="Arial" w:cs="Arial"/>
              </w:rPr>
            </w:pPr>
            <w:r w:rsidRPr="00585749">
              <w:rPr>
                <w:rFonts w:ascii="Arial" w:hAnsi="Arial" w:cs="Arial"/>
              </w:rPr>
              <w:t>A list of the problems in the contest</w:t>
            </w:r>
            <w:r>
              <w:rPr>
                <w:rFonts w:ascii="Arial" w:hAnsi="Arial" w:cs="Arial"/>
              </w:rPr>
              <w:t xml:space="preserve"> in JSON format</w:t>
            </w:r>
          </w:p>
        </w:tc>
        <w:tc>
          <w:tcPr>
            <w:tcW w:w="3847" w:type="dxa"/>
            <w:tcPrChange w:id="10555" w:author="John Clevenger [2]" w:date="2022-06-21T13:41:00Z">
              <w:tcPr>
                <w:tcW w:w="4680" w:type="dxa"/>
              </w:tcPr>
            </w:tcPrChange>
          </w:tcPr>
          <w:p w14:paraId="58593428"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285897E1" w14:textId="77777777" w:rsidTr="00944FD5">
        <w:tc>
          <w:tcPr>
            <w:tcW w:w="1484" w:type="dxa"/>
            <w:shd w:val="clear" w:color="auto" w:fill="auto"/>
            <w:tcPrChange w:id="10556" w:author="John Clevenger [2]" w:date="2022-06-21T13:41:00Z">
              <w:tcPr>
                <w:tcW w:w="1484" w:type="dxa"/>
                <w:shd w:val="clear" w:color="auto" w:fill="auto"/>
              </w:tcPr>
            </w:tcPrChange>
          </w:tcPr>
          <w:p w14:paraId="46510D91" w14:textId="77777777" w:rsidR="00117097" w:rsidRPr="00585749" w:rsidRDefault="00117097" w:rsidP="00117097">
            <w:pPr>
              <w:spacing w:before="120" w:after="120"/>
              <w:jc w:val="both"/>
              <w:rPr>
                <w:rFonts w:ascii="Arial" w:hAnsi="Arial" w:cs="Arial"/>
              </w:rPr>
            </w:pPr>
            <w:r>
              <w:rPr>
                <w:rFonts w:ascii="Arial" w:hAnsi="Arial" w:cs="Arial"/>
              </w:rPr>
              <w:t>/languages</w:t>
            </w:r>
          </w:p>
        </w:tc>
        <w:tc>
          <w:tcPr>
            <w:tcW w:w="1144" w:type="dxa"/>
            <w:tcPrChange w:id="10557" w:author="John Clevenger [2]" w:date="2022-06-21T13:41:00Z">
              <w:tcPr>
                <w:tcW w:w="1144" w:type="dxa"/>
              </w:tcPr>
            </w:tcPrChange>
          </w:tcPr>
          <w:p w14:paraId="2E824AD2" w14:textId="77777777" w:rsidR="00117097" w:rsidRDefault="00117097" w:rsidP="00117097">
            <w:pPr>
              <w:spacing w:before="120" w:after="120"/>
              <w:jc w:val="both"/>
              <w:rPr>
                <w:rFonts w:ascii="Arial" w:hAnsi="Arial" w:cs="Arial"/>
              </w:rPr>
            </w:pPr>
            <w:r>
              <w:rPr>
                <w:rFonts w:ascii="Arial" w:hAnsi="Arial" w:cs="Arial"/>
              </w:rPr>
              <w:t>admin, public</w:t>
            </w:r>
          </w:p>
        </w:tc>
        <w:tc>
          <w:tcPr>
            <w:tcW w:w="3420" w:type="dxa"/>
            <w:shd w:val="clear" w:color="auto" w:fill="auto"/>
            <w:tcPrChange w:id="10558" w:author="John Clevenger [2]" w:date="2022-06-21T13:41:00Z">
              <w:tcPr>
                <w:tcW w:w="3420" w:type="dxa"/>
                <w:shd w:val="clear" w:color="auto" w:fill="auto"/>
              </w:tcPr>
            </w:tcPrChange>
          </w:tcPr>
          <w:p w14:paraId="577D1748" w14:textId="77777777" w:rsidR="00117097" w:rsidRPr="00585749" w:rsidRDefault="00117097" w:rsidP="00117097">
            <w:pPr>
              <w:spacing w:before="120" w:after="120"/>
              <w:rPr>
                <w:rFonts w:ascii="Arial" w:hAnsi="Arial" w:cs="Arial"/>
              </w:rPr>
            </w:pPr>
            <w:r>
              <w:rPr>
                <w:rFonts w:ascii="Arial" w:hAnsi="Arial" w:cs="Arial"/>
              </w:rPr>
              <w:t>A list of the languages in the contest in JSON format</w:t>
            </w:r>
          </w:p>
        </w:tc>
        <w:tc>
          <w:tcPr>
            <w:tcW w:w="3847" w:type="dxa"/>
            <w:tcPrChange w:id="10559" w:author="John Clevenger [2]" w:date="2022-06-21T13:41:00Z">
              <w:tcPr>
                <w:tcW w:w="4680" w:type="dxa"/>
              </w:tcPr>
            </w:tcPrChange>
          </w:tcPr>
          <w:p w14:paraId="74F2F973" w14:textId="77777777" w:rsidR="00117097" w:rsidRPr="00585749" w:rsidRDefault="00117097" w:rsidP="00117097">
            <w:pPr>
              <w:spacing w:before="120" w:after="120"/>
              <w:jc w:val="both"/>
              <w:rPr>
                <w:rFonts w:ascii="Arial" w:hAnsi="Arial" w:cs="Arial"/>
              </w:rPr>
            </w:pPr>
            <w:r>
              <w:rPr>
                <w:rFonts w:ascii="Arial" w:hAnsi="Arial" w:cs="Arial"/>
              </w:rPr>
              <w:t>405 Method not Allowed</w:t>
            </w:r>
          </w:p>
        </w:tc>
      </w:tr>
      <w:tr w:rsidR="00117097" w14:paraId="213893B8" w14:textId="77777777" w:rsidTr="00944FD5">
        <w:tc>
          <w:tcPr>
            <w:tcW w:w="1484" w:type="dxa"/>
            <w:shd w:val="clear" w:color="auto" w:fill="auto"/>
            <w:tcPrChange w:id="10560" w:author="John Clevenger [2]" w:date="2022-06-21T13:41:00Z">
              <w:tcPr>
                <w:tcW w:w="1484" w:type="dxa"/>
                <w:shd w:val="clear" w:color="auto" w:fill="auto"/>
              </w:tcPr>
            </w:tcPrChange>
          </w:tcPr>
          <w:p w14:paraId="69C76A2D" w14:textId="77777777" w:rsidR="00117097" w:rsidRDefault="00117097" w:rsidP="00117097">
            <w:pPr>
              <w:spacing w:before="120" w:after="120"/>
              <w:jc w:val="both"/>
              <w:rPr>
                <w:rFonts w:ascii="Arial" w:hAnsi="Arial" w:cs="Arial"/>
              </w:rPr>
            </w:pPr>
            <w:r>
              <w:rPr>
                <w:rFonts w:ascii="Arial" w:hAnsi="Arial" w:cs="Arial"/>
              </w:rPr>
              <w:t>/starttime</w:t>
            </w:r>
          </w:p>
        </w:tc>
        <w:tc>
          <w:tcPr>
            <w:tcW w:w="1144" w:type="dxa"/>
            <w:tcPrChange w:id="10561" w:author="John Clevenger [2]" w:date="2022-06-21T13:41:00Z">
              <w:tcPr>
                <w:tcW w:w="1144" w:type="dxa"/>
              </w:tcPr>
            </w:tcPrChange>
          </w:tcPr>
          <w:p w14:paraId="22413F94" w14:textId="77777777" w:rsidR="00117097" w:rsidRDefault="00117097" w:rsidP="00117097">
            <w:pPr>
              <w:spacing w:before="120" w:after="120"/>
              <w:jc w:val="both"/>
              <w:rPr>
                <w:rFonts w:ascii="Arial" w:hAnsi="Arial" w:cs="Arial"/>
              </w:rPr>
            </w:pPr>
            <w:r>
              <w:rPr>
                <w:rFonts w:ascii="Arial" w:hAnsi="Arial" w:cs="Arial"/>
              </w:rPr>
              <w:t>admin</w:t>
            </w:r>
          </w:p>
        </w:tc>
        <w:tc>
          <w:tcPr>
            <w:tcW w:w="3420" w:type="dxa"/>
            <w:shd w:val="clear" w:color="auto" w:fill="auto"/>
            <w:tcPrChange w:id="10562" w:author="John Clevenger [2]" w:date="2022-06-21T13:41:00Z">
              <w:tcPr>
                <w:tcW w:w="3420" w:type="dxa"/>
                <w:shd w:val="clear" w:color="auto" w:fill="auto"/>
              </w:tcPr>
            </w:tcPrChange>
          </w:tcPr>
          <w:p w14:paraId="3C30D494" w14:textId="77777777" w:rsidR="00117097" w:rsidRDefault="00117097" w:rsidP="00117097">
            <w:pPr>
              <w:spacing w:before="120" w:after="120"/>
              <w:rPr>
                <w:rFonts w:ascii="Arial" w:hAnsi="Arial" w:cs="Arial"/>
              </w:rPr>
            </w:pPr>
            <w:r>
              <w:rPr>
                <w:rFonts w:ascii="Arial" w:hAnsi="Arial" w:cs="Arial"/>
              </w:rPr>
              <w:t>A</w:t>
            </w:r>
            <w:r w:rsidRPr="005065C5">
              <w:rPr>
                <w:rFonts w:ascii="Arial" w:hAnsi="Arial" w:cs="Arial"/>
              </w:rPr>
              <w:t xml:space="preserve"> JSON String giving the scheduled contest start time as a Unix Epoch value, or the string "undefined" if no st</w:t>
            </w:r>
            <w:r w:rsidR="004B104E">
              <w:rPr>
                <w:rFonts w:ascii="Arial" w:hAnsi="Arial" w:cs="Arial"/>
              </w:rPr>
              <w:t>art time is currently scheduled</w:t>
            </w:r>
          </w:p>
        </w:tc>
        <w:tc>
          <w:tcPr>
            <w:tcW w:w="3847" w:type="dxa"/>
            <w:tcPrChange w:id="10563" w:author="John Clevenger [2]" w:date="2022-06-21T13:41:00Z">
              <w:tcPr>
                <w:tcW w:w="4680" w:type="dxa"/>
              </w:tcPr>
            </w:tcPrChange>
          </w:tcPr>
          <w:p w14:paraId="3857F401" w14:textId="77777777" w:rsidR="00117097" w:rsidRPr="00585749" w:rsidRDefault="00117097" w:rsidP="004B104E">
            <w:pPr>
              <w:autoSpaceDE w:val="0"/>
              <w:autoSpaceDN w:val="0"/>
              <w:adjustRightInd w:val="0"/>
              <w:spacing w:before="120" w:after="120"/>
              <w:rPr>
                <w:rFonts w:ascii="Arial" w:hAnsi="Arial" w:cs="Arial"/>
              </w:rPr>
            </w:pPr>
            <w:r w:rsidRPr="005065C5">
              <w:rPr>
                <w:rFonts w:ascii="Arial" w:hAnsi="Arial" w:cs="Arial"/>
              </w:rPr>
              <w:t>Resets the current contest scheduled start time according to the r</w:t>
            </w:r>
            <w:r w:rsidR="006A28FC">
              <w:rPr>
                <w:rFonts w:ascii="Arial" w:hAnsi="Arial" w:cs="Arial"/>
              </w:rPr>
              <w:t>eceived (input) string, which is expected</w:t>
            </w:r>
            <w:r w:rsidRPr="005065C5">
              <w:rPr>
                <w:rFonts w:ascii="Arial" w:hAnsi="Arial" w:cs="Arial"/>
              </w:rPr>
              <w:t xml:space="preserve"> to be in JSON format as described in the CLICS Wiki "StartTime" interface</w:t>
            </w:r>
            <w:r>
              <w:rPr>
                <w:rFonts w:ascii="Arial" w:hAnsi="Arial" w:cs="Arial"/>
              </w:rPr>
              <w:t xml:space="preserve"> </w:t>
            </w:r>
            <w:r w:rsidRPr="005065C5">
              <w:rPr>
                <w:rFonts w:ascii="Arial" w:hAnsi="Arial" w:cs="Arial"/>
              </w:rPr>
              <w:t>specification</w:t>
            </w:r>
          </w:p>
        </w:tc>
      </w:tr>
    </w:tbl>
    <w:p w14:paraId="1287CD04" w14:textId="006D39EF" w:rsidR="00C20090" w:rsidDel="00944FD5" w:rsidRDefault="00C20090">
      <w:pPr>
        <w:spacing w:before="240"/>
        <w:jc w:val="both"/>
        <w:rPr>
          <w:del w:id="10564" w:author="John Clevenger [2]" w:date="2022-06-21T13:41:00Z"/>
        </w:rPr>
        <w:pPrChange w:id="10565" w:author="John Clevenger [2]" w:date="2022-06-21T13:41:00Z">
          <w:pPr>
            <w:spacing w:before="240"/>
            <w:ind w:firstLine="547"/>
            <w:jc w:val="both"/>
          </w:pPr>
        </w:pPrChange>
      </w:pPr>
    </w:p>
    <w:p w14:paraId="7ED0DDC1" w14:textId="77777777" w:rsidR="00117097" w:rsidRDefault="00117097">
      <w:pPr>
        <w:spacing w:before="240"/>
        <w:jc w:val="both"/>
        <w:pPrChange w:id="10566" w:author="John Clevenger [2]" w:date="2022-06-21T13:42:00Z">
          <w:pPr>
            <w:spacing w:before="240"/>
            <w:ind w:firstLine="547"/>
            <w:jc w:val="both"/>
          </w:pPr>
        </w:pPrChange>
      </w:pPr>
      <w:r>
        <w:t>The following points should be noted regarding the PC</w:t>
      </w:r>
      <w:r w:rsidRPr="00CF564C">
        <w:rPr>
          <w:vertAlign w:val="superscript"/>
        </w:rPr>
        <w:t>2</w:t>
      </w:r>
      <w:r>
        <w:t xml:space="preserve"> web server:</w:t>
      </w:r>
    </w:p>
    <w:p w14:paraId="2DD82402" w14:textId="4BE78526" w:rsidR="00117097" w:rsidRDefault="00117097" w:rsidP="008320FA">
      <w:pPr>
        <w:numPr>
          <w:ilvl w:val="0"/>
          <w:numId w:val="21"/>
        </w:numPr>
        <w:spacing w:before="240"/>
        <w:ind w:left="540"/>
        <w:jc w:val="both"/>
      </w:pPr>
      <w:r>
        <w:t xml:space="preserve">The web server is designed to support requests for contest data services based on various </w:t>
      </w:r>
      <w:del w:id="10567" w:author="John Clevenger [2]" w:date="2022-06-16T11:22:00Z">
        <w:r w:rsidR="00FE3AD6" w:rsidDel="00284932">
          <w:fldChar w:fldCharType="begin"/>
        </w:r>
        <w:r w:rsidR="00FE3AD6" w:rsidDel="00284932">
          <w:delInstrText xml:space="preserve"> HYPERLINK "https://clics.ecs.baylor.edu/index.php" </w:delInstrText>
        </w:r>
        <w:r w:rsidR="00FE3AD6" w:rsidDel="00284932">
          <w:fldChar w:fldCharType="separate"/>
        </w:r>
      </w:del>
      <w:r w:rsidR="005A0BAC">
        <w:rPr>
          <w:b/>
          <w:bCs/>
        </w:rPr>
        <w:t>Error! Hyperlink reference not valid.</w:t>
      </w:r>
      <w:del w:id="10568" w:author="John Clevenger [2]" w:date="2022-06-16T11:22:00Z">
        <w:r w:rsidR="00FE3AD6" w:rsidDel="00284932">
          <w:rPr>
            <w:rStyle w:val="Hyperlink"/>
          </w:rPr>
          <w:fldChar w:fldCharType="end"/>
        </w:r>
      </w:del>
      <w:ins w:id="10569" w:author="John Clevenger [2]" w:date="2022-06-16T11:22:00Z">
        <w:r w:rsidR="00284932">
          <w:fldChar w:fldCharType="begin"/>
        </w:r>
        <w:r w:rsidR="00284932">
          <w:instrText xml:space="preserve"> HYPERLINK "https://clics.ecs.baylor.edu/index.php" </w:instrText>
        </w:r>
        <w:r w:rsidR="00284932">
          <w:fldChar w:fldCharType="separate"/>
        </w:r>
        <w:r w:rsidR="00284932">
          <w:rPr>
            <w:rStyle w:val="Hyperlink"/>
          </w:rPr>
          <w:t>CLICS</w:t>
        </w:r>
        <w:r w:rsidR="00284932">
          <w:rPr>
            <w:rStyle w:val="Hyperlink"/>
          </w:rPr>
          <w:fldChar w:fldCharType="end"/>
        </w:r>
        <w:r w:rsidR="00284932">
          <w:rPr>
            <w:rStyle w:val="Hyperlink"/>
          </w:rPr>
          <w:t xml:space="preserve"> Specifications</w:t>
        </w:r>
      </w:ins>
      <w:r>
        <w:rPr>
          <w:rStyle w:val="FootnoteReference"/>
        </w:rPr>
        <w:footnoteReference w:id="79"/>
      </w:r>
      <w:r>
        <w:t xml:space="preserve">.  It is </w:t>
      </w:r>
      <w:r>
        <w:rPr>
          <w:i/>
        </w:rPr>
        <w:t xml:space="preserve">not </w:t>
      </w:r>
      <w:r>
        <w:t>intended to support web access to PC</w:t>
      </w:r>
      <w:r w:rsidRPr="002C628B">
        <w:rPr>
          <w:vertAlign w:val="superscript"/>
        </w:rPr>
        <w:t>2</w:t>
      </w:r>
      <w:r>
        <w:t xml:space="preserve"> by teams (see the separate Appendix on Team Clients for information on web access for teams).</w:t>
      </w:r>
    </w:p>
    <w:p w14:paraId="57EA33F9" w14:textId="5695BDB9" w:rsidR="00117097" w:rsidRDefault="00117097" w:rsidP="008320FA">
      <w:pPr>
        <w:numPr>
          <w:ilvl w:val="0"/>
          <w:numId w:val="21"/>
        </w:numPr>
        <w:spacing w:before="240"/>
        <w:ind w:left="540"/>
        <w:jc w:val="both"/>
      </w:pPr>
      <w:r>
        <w:t>Web servers are inherently “resource intensive” (memory, CPU, etc.).  Care should be taken regarding the machine on which the web server is run (it runs on the same machine as the PC</w:t>
      </w:r>
      <w:r w:rsidRPr="00CF564C">
        <w:rPr>
          <w:vertAlign w:val="superscript"/>
        </w:rPr>
        <w:t>2</w:t>
      </w:r>
      <w:r>
        <w:t xml:space="preserve"> component which is used to start it).  If the machine is going to be overloaded as a result of adding the web server, consideration should be given to running the web server on a </w:t>
      </w:r>
      <w:r>
        <w:lastRenderedPageBreak/>
        <w:t xml:space="preserve">separate machine.  (This can be easily accomplished by starting the Event Feed client on the desired machine, using </w:t>
      </w:r>
      <w:ins w:id="10573" w:author="John Clevenger [2]" w:date="2022-06-21T13:36:00Z">
        <w:r w:rsidR="00B863CD">
          <w:t>that machine</w:t>
        </w:r>
      </w:ins>
      <w:del w:id="10574" w:author="John Clevenger [2]" w:date="2022-06-21T13:36:00Z">
        <w:r w:rsidDel="00B863CD">
          <w:delText>it</w:delText>
        </w:r>
      </w:del>
      <w:r>
        <w:t xml:space="preserve"> solely to start and manage the web server.)</w:t>
      </w:r>
    </w:p>
    <w:p w14:paraId="4ED8A9BA" w14:textId="77777777" w:rsidR="00E12857" w:rsidRDefault="00E12857" w:rsidP="00E33FB1">
      <w:pPr>
        <w:pStyle w:val="Appendix"/>
      </w:pPr>
      <w:bookmarkStart w:id="10575" w:name="_Toc151504514"/>
      <w:r>
        <w:lastRenderedPageBreak/>
        <w:t xml:space="preserve">Appendix </w:t>
      </w:r>
      <w:r w:rsidR="007D71A5">
        <w:t>N</w:t>
      </w:r>
      <w:r>
        <w:t xml:space="preserve"> – PC</w:t>
      </w:r>
      <w:r w:rsidRPr="00BC7198">
        <w:rPr>
          <w:vertAlign w:val="superscript"/>
        </w:rPr>
        <w:t>2</w:t>
      </w:r>
      <w:r>
        <w:t xml:space="preserve"> Team Clients</w:t>
      </w:r>
      <w:bookmarkEnd w:id="10575"/>
    </w:p>
    <w:p w14:paraId="68F42F57" w14:textId="77777777" w:rsidR="00E12857" w:rsidRDefault="00E12857" w:rsidP="00E12857">
      <w:pPr>
        <w:ind w:firstLine="540"/>
        <w:jc w:val="both"/>
      </w:pPr>
      <w:r>
        <w:t>PC</w:t>
      </w:r>
      <w:r w:rsidRPr="005C5621">
        <w:rPr>
          <w:vertAlign w:val="superscript"/>
        </w:rPr>
        <w:t>2</w:t>
      </w:r>
      <w:r w:rsidRPr="008D1595">
        <w:t xml:space="preserve"> </w:t>
      </w:r>
      <w:r>
        <w:t xml:space="preserve">supports two different types of Team Client.  The first is the traditional </w:t>
      </w:r>
      <w:r>
        <w:rPr>
          <w:i/>
        </w:rPr>
        <w:t xml:space="preserve">Application Team Client </w:t>
      </w:r>
      <w:r>
        <w:t xml:space="preserve">which has been standard since the </w:t>
      </w:r>
      <w:r w:rsidR="005370CB">
        <w:t>first version of the system</w:t>
      </w:r>
      <w:r>
        <w:t>.  With the Application Team Client, PC</w:t>
      </w:r>
      <w:r w:rsidRPr="00E12857">
        <w:rPr>
          <w:vertAlign w:val="superscript"/>
        </w:rPr>
        <w:t>2</w:t>
      </w:r>
      <w:r>
        <w:t xml:space="preserve"> must be installed on each team machine and each team machine must be provided with a </w:t>
      </w:r>
      <w:r w:rsidRPr="00E12857">
        <w:rPr>
          <w:rFonts w:ascii="Courier New" w:hAnsi="Courier New"/>
          <w:b/>
        </w:rPr>
        <w:t>pc2v9.ini</w:t>
      </w:r>
      <w:r>
        <w:t xml:space="preserve"> file pointing </w:t>
      </w:r>
      <w:r w:rsidR="00E1501D">
        <w:t>to the</w:t>
      </w:r>
      <w:r>
        <w:t xml:space="preserve"> PC</w:t>
      </w:r>
      <w:r w:rsidRPr="005370CB">
        <w:rPr>
          <w:vertAlign w:val="superscript"/>
        </w:rPr>
        <w:t>2</w:t>
      </w:r>
      <w:r>
        <w:t xml:space="preserve"> server, as described earlier in this manual.</w:t>
      </w:r>
    </w:p>
    <w:p w14:paraId="7AC91696" w14:textId="77777777" w:rsidR="009F52AA" w:rsidRPr="00E1501D" w:rsidRDefault="003B0D42" w:rsidP="009F52AA">
      <w:pPr>
        <w:spacing w:before="240"/>
        <w:ind w:firstLine="547"/>
        <w:jc w:val="both"/>
      </w:pPr>
      <w:r>
        <w:t>Since</w:t>
      </w:r>
      <w:r w:rsidR="00E12857">
        <w:t xml:space="preserve"> </w:t>
      </w:r>
      <w:r w:rsidR="00743D43">
        <w:t>PC</w:t>
      </w:r>
      <w:r w:rsidR="00743D43" w:rsidRPr="005370CB">
        <w:rPr>
          <w:vertAlign w:val="superscript"/>
        </w:rPr>
        <w:t>2</w:t>
      </w:r>
      <w:r w:rsidR="00743D43">
        <w:t xml:space="preserve"> </w:t>
      </w:r>
      <w:r w:rsidR="00E12857">
        <w:t>Version 9.</w:t>
      </w:r>
      <w:r w:rsidR="00204292">
        <w:t>7</w:t>
      </w:r>
      <w:r w:rsidR="00743D43">
        <w:t xml:space="preserve"> the system</w:t>
      </w:r>
      <w:r w:rsidR="00E12857">
        <w:t xml:space="preserve"> supports an alternative Team Client known as the </w:t>
      </w:r>
      <w:r w:rsidR="00204292">
        <w:rPr>
          <w:i/>
        </w:rPr>
        <w:t>Web Team Interface (WTI).</w:t>
      </w:r>
      <w:r w:rsidR="00E12857">
        <w:rPr>
          <w:i/>
        </w:rPr>
        <w:t xml:space="preserve"> </w:t>
      </w:r>
      <w:r w:rsidR="00204292">
        <w:t>The Web Team Interface</w:t>
      </w:r>
      <w:r w:rsidR="00E12857">
        <w:t xml:space="preserve"> was developed</w:t>
      </w:r>
      <w:r w:rsidR="002C4363">
        <w:t xml:space="preserve"> </w:t>
      </w:r>
      <w:r w:rsidR="00204292">
        <w:t xml:space="preserve">by students at Eastern Washington University, </w:t>
      </w:r>
      <w:r w:rsidR="002C4363" w:rsidRPr="002C4363">
        <w:t>under the direction of Professor Tom Capaul</w:t>
      </w:r>
      <w:r w:rsidR="00204292">
        <w:t>.</w:t>
      </w:r>
      <w:r w:rsidR="00204292">
        <w:rPr>
          <w:rStyle w:val="FootnoteReference"/>
        </w:rPr>
        <w:footnoteReference w:id="80"/>
      </w:r>
      <w:r w:rsidR="00B65173">
        <w:t xml:space="preserve">  The </w:t>
      </w:r>
      <w:r w:rsidR="00204292">
        <w:t>WTI</w:t>
      </w:r>
      <w:r w:rsidR="00B65173">
        <w:t xml:space="preserve"> is a </w:t>
      </w:r>
      <w:r w:rsidR="00B65173">
        <w:rPr>
          <w:i/>
        </w:rPr>
        <w:t xml:space="preserve">web-based </w:t>
      </w:r>
      <w:r w:rsidR="00B65173">
        <w:t>interface to the PC</w:t>
      </w:r>
      <w:r w:rsidR="00B65173" w:rsidRPr="00B65173">
        <w:rPr>
          <w:vertAlign w:val="superscript"/>
        </w:rPr>
        <w:t>2</w:t>
      </w:r>
      <w:r w:rsidR="00296DC9">
        <w:t xml:space="preserve"> server; it provides an </w:t>
      </w:r>
      <w:r w:rsidR="00296DC9">
        <w:rPr>
          <w:i/>
        </w:rPr>
        <w:t>embedded web server</w:t>
      </w:r>
      <w:r w:rsidR="00296DC9">
        <w:t xml:space="preserve"> which listens for team </w:t>
      </w:r>
      <w:r w:rsidR="00296DC9" w:rsidRPr="00DC4FCA">
        <w:rPr>
          <w:i/>
        </w:rPr>
        <w:t>browser</w:t>
      </w:r>
      <w:r w:rsidR="00296DC9">
        <w:t xml:space="preserve"> connections and </w:t>
      </w:r>
      <w:r w:rsidR="00DC4FCA">
        <w:t xml:space="preserve">provides communication between the team browser session and </w:t>
      </w:r>
      <w:r w:rsidR="00296DC9">
        <w:t>the PC</w:t>
      </w:r>
      <w:r w:rsidR="00296DC9" w:rsidRPr="00296DC9">
        <w:rPr>
          <w:vertAlign w:val="superscript"/>
        </w:rPr>
        <w:t>2</w:t>
      </w:r>
      <w:r w:rsidR="00296DC9">
        <w:t xml:space="preserve"> server.</w:t>
      </w:r>
      <w:r w:rsidR="00DC4FCA">
        <w:rPr>
          <w:rStyle w:val="FootnoteReference"/>
        </w:rPr>
        <w:footnoteReference w:id="81"/>
      </w:r>
      <w:r w:rsidR="00296DC9">
        <w:t xml:space="preserve">  </w:t>
      </w:r>
      <w:r w:rsidR="00DC4FCA">
        <w:t xml:space="preserve">Teams </w:t>
      </w:r>
      <w:r w:rsidR="00B65173">
        <w:t xml:space="preserve">use </w:t>
      </w:r>
      <w:r w:rsidR="00DC4FCA">
        <w:t>the</w:t>
      </w:r>
      <w:r w:rsidR="00B65173">
        <w:t xml:space="preserve"> </w:t>
      </w:r>
      <w:r w:rsidR="00B65173" w:rsidRPr="00DC4FCA">
        <w:t>browser</w:t>
      </w:r>
      <w:r w:rsidR="00B65173">
        <w:rPr>
          <w:i/>
        </w:rPr>
        <w:t xml:space="preserve"> </w:t>
      </w:r>
      <w:r w:rsidR="00B65173">
        <w:t xml:space="preserve">for submitting runs, checking results, submitting and examining clarification results, viewing the scoreboard, etc.  Since every modern machine installation includes a web browser, using the </w:t>
      </w:r>
      <w:r w:rsidR="00204292">
        <w:t xml:space="preserve">WTI </w:t>
      </w:r>
      <w:r w:rsidR="00B65173">
        <w:t xml:space="preserve">means that </w:t>
      </w:r>
      <w:r w:rsidR="00B65173">
        <w:rPr>
          <w:i/>
        </w:rPr>
        <w:t>no additional software needs to be installed on the team machines</w:t>
      </w:r>
      <w:r w:rsidR="00E1501D">
        <w:rPr>
          <w:i/>
        </w:rPr>
        <w:t xml:space="preserve"> to </w:t>
      </w:r>
      <w:r w:rsidR="00093A7D">
        <w:rPr>
          <w:i/>
        </w:rPr>
        <w:t>allow teams to connect to the</w:t>
      </w:r>
      <w:r w:rsidR="00E1501D">
        <w:rPr>
          <w:i/>
        </w:rPr>
        <w:t xml:space="preserve"> PC</w:t>
      </w:r>
      <w:r w:rsidR="00E1501D" w:rsidRPr="00E1501D">
        <w:rPr>
          <w:vertAlign w:val="superscript"/>
        </w:rPr>
        <w:t>2</w:t>
      </w:r>
      <w:r w:rsidR="00093A7D">
        <w:rPr>
          <w:i/>
        </w:rPr>
        <w:t xml:space="preserve"> server.</w:t>
      </w:r>
      <w:r w:rsidR="00B65173">
        <w:rPr>
          <w:i/>
        </w:rPr>
        <w:t xml:space="preserve"> </w:t>
      </w:r>
    </w:p>
    <w:p w14:paraId="0F746D9C" w14:textId="77777777" w:rsidR="00B65173" w:rsidRDefault="009F52AA" w:rsidP="009F52AA">
      <w:pPr>
        <w:spacing w:before="240"/>
        <w:ind w:firstLine="547"/>
        <w:jc w:val="both"/>
      </w:pPr>
      <w:r w:rsidRPr="009F52AA">
        <w:t xml:space="preserve">The </w:t>
      </w:r>
      <w:r w:rsidR="00204292">
        <w:t>WTI</w:t>
      </w:r>
      <w:r w:rsidRPr="009F52AA">
        <w:t xml:space="preserve"> provides all the services provided by the </w:t>
      </w:r>
      <w:r w:rsidR="00E1501D">
        <w:t>PC</w:t>
      </w:r>
      <w:r w:rsidR="00E1501D" w:rsidRPr="00E1501D">
        <w:rPr>
          <w:vertAlign w:val="superscript"/>
        </w:rPr>
        <w:t>2</w:t>
      </w:r>
      <w:r w:rsidR="00E1501D">
        <w:t xml:space="preserve"> Application Team Client, with </w:t>
      </w:r>
      <w:r w:rsidR="000F6C4B">
        <w:t>one exception</w:t>
      </w:r>
      <w:r w:rsidR="00E1501D">
        <w:t xml:space="preserve">:  currently </w:t>
      </w:r>
      <w:r w:rsidRPr="009F52AA">
        <w:t>it does not support the "Test Run" facility</w:t>
      </w:r>
      <w:r w:rsidR="000F6C4B">
        <w:t>.</w:t>
      </w:r>
    </w:p>
    <w:p w14:paraId="009DA98E" w14:textId="5220D679" w:rsidR="002C4363" w:rsidRPr="00DC4FCA" w:rsidRDefault="00150DAF" w:rsidP="00F330B4">
      <w:pPr>
        <w:spacing w:before="240"/>
        <w:ind w:firstLine="547"/>
        <w:jc w:val="both"/>
      </w:pPr>
      <w:ins w:id="10576" w:author="John Clevenger [2]" w:date="2022-06-16T11:29:00Z">
        <w:r>
          <w:t>To utilize the WTI in a contest, the Contest Administrator must start a separate m</w:t>
        </w:r>
      </w:ins>
      <w:ins w:id="10577" w:author="John Clevenger [2]" w:date="2022-06-16T11:30:00Z">
        <w:r>
          <w:t xml:space="preserve">odule call the </w:t>
        </w:r>
        <w:r>
          <w:rPr>
            <w:i/>
            <w:iCs/>
          </w:rPr>
          <w:t>WTI s</w:t>
        </w:r>
        <w:r w:rsidRPr="00150DAF">
          <w:rPr>
            <w:i/>
            <w:iCs/>
          </w:rPr>
          <w:t>erver</w:t>
        </w:r>
        <w:r>
          <w:t xml:space="preserve">.  </w:t>
        </w:r>
      </w:ins>
      <w:r w:rsidR="00296DC9" w:rsidRPr="00150DAF">
        <w:t>By</w:t>
      </w:r>
      <w:r w:rsidR="00296DC9">
        <w:t xml:space="preserve"> </w:t>
      </w:r>
      <w:del w:id="10578" w:author="John Clevenger [2]" w:date="2022-06-16T11:28:00Z">
        <w:r w:rsidR="00296DC9" w:rsidDel="00150DAF">
          <w:delText>default</w:delText>
        </w:r>
      </w:del>
      <w:ins w:id="10579" w:author="John Clevenger [2]" w:date="2022-06-16T11:28:00Z">
        <w:r>
          <w:t>default,</w:t>
        </w:r>
      </w:ins>
      <w:r w:rsidR="00296DC9">
        <w:t xml:space="preserve"> the WTI </w:t>
      </w:r>
      <w:del w:id="10580" w:author="john" w:date="2020-11-28T18:21:00Z">
        <w:r w:rsidR="00F7307B" w:rsidDel="009E0FD5">
          <w:delText>web</w:delText>
        </w:r>
      </w:del>
      <w:r w:rsidR="00DC4FCA">
        <w:t xml:space="preserve">server listens for connections at port </w:t>
      </w:r>
      <w:r w:rsidR="00DC4FCA" w:rsidRPr="00DC4FCA">
        <w:rPr>
          <w:rFonts w:ascii="Courier New" w:hAnsi="Courier New" w:cs="Courier New"/>
          <w:b/>
        </w:rPr>
        <w:t>8080</w:t>
      </w:r>
      <w:r w:rsidR="00DC4FCA">
        <w:t xml:space="preserve"> on the machine on which is it running, and forwards information to the PC</w:t>
      </w:r>
      <w:r w:rsidR="00DC4FCA" w:rsidRPr="00F7307B">
        <w:rPr>
          <w:vertAlign w:val="superscript"/>
        </w:rPr>
        <w:t>2</w:t>
      </w:r>
      <w:r w:rsidR="00DC4FCA">
        <w:t xml:space="preserve"> server at the IP address and port specified in the </w:t>
      </w:r>
      <w:r w:rsidR="00DC4FCA" w:rsidRPr="00DC4FCA">
        <w:rPr>
          <w:rFonts w:ascii="Courier New" w:hAnsi="Courier New" w:cs="Courier New"/>
          <w:b/>
        </w:rPr>
        <w:t>[client]</w:t>
      </w:r>
      <w:r w:rsidR="00DC4FCA">
        <w:t xml:space="preserve"> section of the WTI</w:t>
      </w:r>
      <w:ins w:id="10581" w:author="John Clevenger [2]" w:date="2022-06-16T11:30:00Z">
        <w:r>
          <w:t xml:space="preserve"> server</w:t>
        </w:r>
      </w:ins>
      <w:r w:rsidR="00DC4FCA">
        <w:t xml:space="preserve">’s </w:t>
      </w:r>
      <w:r w:rsidR="00DC4FCA" w:rsidRPr="00DC4FCA">
        <w:rPr>
          <w:rFonts w:ascii="Courier New" w:hAnsi="Courier New" w:cs="Courier New"/>
          <w:b/>
        </w:rPr>
        <w:t>pc2v9.ini</w:t>
      </w:r>
      <w:r w:rsidR="00DC4FCA">
        <w:t xml:space="preserve"> file </w:t>
      </w:r>
      <w:r w:rsidR="00F7307B">
        <w:t>(the default values for the</w:t>
      </w:r>
      <w:r w:rsidR="00BA0F18">
        <w:t xml:space="preserve"> WTI’s connection to the</w:t>
      </w:r>
      <w:r w:rsidR="00F7307B">
        <w:t xml:space="preserve"> PC</w:t>
      </w:r>
      <w:r w:rsidR="00F7307B" w:rsidRPr="00F7307B">
        <w:rPr>
          <w:vertAlign w:val="superscript"/>
        </w:rPr>
        <w:t>2</w:t>
      </w:r>
      <w:r w:rsidR="00F7307B">
        <w:t xml:space="preserve"> server are </w:t>
      </w:r>
      <w:r w:rsidR="00F7307B" w:rsidRPr="00F7307B">
        <w:rPr>
          <w:rFonts w:ascii="Courier New" w:hAnsi="Courier New" w:cs="Courier New"/>
          <w:b/>
        </w:rPr>
        <w:t>localhost:50002</w:t>
      </w:r>
      <w:r w:rsidR="00F7307B">
        <w:t>).</w:t>
      </w:r>
      <w:r w:rsidR="00DC4FCA">
        <w:t xml:space="preserve">  </w:t>
      </w:r>
      <w:r w:rsidR="00F7307B">
        <w:t xml:space="preserve">Both the </w:t>
      </w:r>
      <w:ins w:id="10582" w:author="john" w:date="2020-11-28T18:21:00Z">
        <w:r w:rsidR="009E0FD5">
          <w:t xml:space="preserve">IP address and </w:t>
        </w:r>
      </w:ins>
      <w:r w:rsidR="00F7307B">
        <w:t>port on which the WTI server listens for team (browser) connections and the address/port of the PC</w:t>
      </w:r>
      <w:r w:rsidR="00F7307B" w:rsidRPr="00F7307B">
        <w:rPr>
          <w:vertAlign w:val="superscript"/>
        </w:rPr>
        <w:t>2</w:t>
      </w:r>
      <w:r w:rsidR="00F7307B">
        <w:t xml:space="preserve"> server to which it connects can be adjusted, simply by editing the WTI’s </w:t>
      </w:r>
      <w:r w:rsidR="00F7307B" w:rsidRPr="00F7307B">
        <w:rPr>
          <w:rFonts w:ascii="Courier New" w:hAnsi="Courier New" w:cs="Courier New"/>
          <w:b/>
        </w:rPr>
        <w:t>pc2v9.ini</w:t>
      </w:r>
      <w:r w:rsidR="00F7307B">
        <w:t xml:space="preserve"> file.   The WTI </w:t>
      </w:r>
      <w:del w:id="10583" w:author="john" w:date="2020-11-28T18:22:00Z">
        <w:r w:rsidR="000760A2" w:rsidDel="009E0FD5">
          <w:delText>web</w:delText>
        </w:r>
      </w:del>
      <w:r w:rsidR="00F7307B">
        <w:t xml:space="preserve">server does </w:t>
      </w:r>
      <w:r w:rsidR="00F7307B" w:rsidRPr="002C4363">
        <w:t xml:space="preserve">not need to be </w:t>
      </w:r>
      <w:r w:rsidR="00F7307B">
        <w:t xml:space="preserve">running </w:t>
      </w:r>
      <w:r w:rsidR="00F7307B" w:rsidRPr="002C4363">
        <w:t>on the</w:t>
      </w:r>
      <w:r w:rsidR="00F7307B">
        <w:t xml:space="preserve"> </w:t>
      </w:r>
      <w:r w:rsidR="00F7307B" w:rsidRPr="002C4363">
        <w:t xml:space="preserve">same machine as the </w:t>
      </w:r>
      <w:r w:rsidR="00F7307B">
        <w:t>one on which the PC</w:t>
      </w:r>
      <w:r w:rsidR="00F7307B" w:rsidRPr="0015470E">
        <w:rPr>
          <w:vertAlign w:val="superscript"/>
        </w:rPr>
        <w:t>2</w:t>
      </w:r>
      <w:r w:rsidR="00F7307B">
        <w:t xml:space="preserve"> server is running</w:t>
      </w:r>
      <w:r w:rsidR="00F7307B" w:rsidRPr="002C4363">
        <w:t xml:space="preserve">. </w:t>
      </w:r>
      <w:r w:rsidR="00F7307B">
        <w:t xml:space="preserve"> </w:t>
      </w:r>
    </w:p>
    <w:p w14:paraId="3B7E62AF" w14:textId="47577BDC" w:rsidR="005F385A" w:rsidRDefault="002C4363" w:rsidP="005F385A">
      <w:pPr>
        <w:spacing w:before="240"/>
        <w:ind w:firstLine="540"/>
        <w:jc w:val="both"/>
      </w:pPr>
      <w:r w:rsidRPr="002C4363">
        <w:t xml:space="preserve">  </w:t>
      </w:r>
      <w:ins w:id="10584" w:author="John Clevenger [2]" w:date="2022-06-16T11:32:00Z">
        <w:r w:rsidR="00150DAF">
          <w:t xml:space="preserve">The components of the WTI system comprise a separate </w:t>
        </w:r>
        <w:r w:rsidR="00B22CBC">
          <w:t xml:space="preserve">project </w:t>
        </w:r>
      </w:ins>
      <w:ins w:id="10585" w:author="John Clevenger [2]" w:date="2022-06-16T11:33:00Z">
        <w:r w:rsidR="00B22CBC">
          <w:t xml:space="preserve">(distribution) </w:t>
        </w:r>
      </w:ins>
      <w:ins w:id="10586" w:author="John Clevenger [2]" w:date="2022-06-16T11:32:00Z">
        <w:r w:rsidR="00B22CBC">
          <w:t xml:space="preserve">within the PC2 </w:t>
        </w:r>
      </w:ins>
      <w:ins w:id="10587" w:author="John Clevenger [2]" w:date="2022-06-16T11:33:00Z">
        <w:r w:rsidR="00B22CBC">
          <w:t xml:space="preserve">distribution.  </w:t>
        </w:r>
      </w:ins>
      <w:r w:rsidR="005F385A">
        <w:t>The WTI distribution includes a “User’s Guide” for teams – a handout explaining what the WTI looks like and how to use it, analogous to the “PC</w:t>
      </w:r>
      <w:r w:rsidR="005F385A" w:rsidRPr="00FA7EA2">
        <w:rPr>
          <w:vertAlign w:val="superscript"/>
        </w:rPr>
        <w:t>2</w:t>
      </w:r>
      <w:r w:rsidR="005F385A">
        <w:t xml:space="preserve"> Team Guide” for the Application Team Client.  The WTI User’s Guide can be found in the “</w:t>
      </w:r>
      <w:r w:rsidR="005F385A" w:rsidRPr="005F385A">
        <w:rPr>
          <w:rFonts w:ascii="Courier New" w:hAnsi="Courier New" w:cs="Courier New"/>
          <w:b/>
        </w:rPr>
        <w:t>doc</w:t>
      </w:r>
      <w:r w:rsidR="005F385A">
        <w:t>” folder of the WTI distribution (see below)</w:t>
      </w:r>
      <w:r w:rsidR="003B0D42">
        <w:t>.</w:t>
      </w:r>
    </w:p>
    <w:p w14:paraId="7A9CB2F5" w14:textId="727405B3" w:rsidR="002C4363" w:rsidRPr="00093A7D" w:rsidRDefault="002C4363" w:rsidP="003B0D42">
      <w:pPr>
        <w:spacing w:before="240"/>
        <w:ind w:firstLine="540"/>
        <w:jc w:val="both"/>
      </w:pPr>
      <w:r w:rsidRPr="002C4363">
        <w:t>IMPORTANT NOTE:  In order to su</w:t>
      </w:r>
      <w:r w:rsidR="00F720CD">
        <w:t xml:space="preserve">pport </w:t>
      </w:r>
      <w:r w:rsidR="00BA0F18">
        <w:t xml:space="preserve">using </w:t>
      </w:r>
      <w:r w:rsidR="00F720CD">
        <w:t xml:space="preserve">the </w:t>
      </w:r>
      <w:r w:rsidR="0015470E">
        <w:t>WTI</w:t>
      </w:r>
      <w:r w:rsidR="00F720CD">
        <w:t>, the PC</w:t>
      </w:r>
      <w:r w:rsidRPr="00F720CD">
        <w:rPr>
          <w:vertAlign w:val="superscript"/>
        </w:rPr>
        <w:t>2</w:t>
      </w:r>
      <w:r w:rsidRPr="002C4363">
        <w:t xml:space="preserve"> configuration must include a </w:t>
      </w:r>
      <w:r w:rsidR="003B0D42">
        <w:t>“</w:t>
      </w:r>
      <w:r w:rsidRPr="002C4363">
        <w:t>scoreboard account</w:t>
      </w:r>
      <w:r w:rsidR="003B0D42">
        <w:t>”</w:t>
      </w:r>
      <w:r w:rsidRPr="002C4363">
        <w:t xml:space="preserve"> </w:t>
      </w:r>
      <w:r w:rsidR="003B0D42">
        <w:t>designated for use by the WTI</w:t>
      </w:r>
      <w:r w:rsidRPr="002C4363">
        <w:t xml:space="preserve">.  This account is used by the </w:t>
      </w:r>
      <w:r w:rsidR="0015470E">
        <w:t>WTI</w:t>
      </w:r>
      <w:r w:rsidRPr="002C4363">
        <w:t xml:space="preserve"> to access current contest standings for the</w:t>
      </w:r>
      <w:r w:rsidR="00F720CD">
        <w:t xml:space="preserve"> </w:t>
      </w:r>
      <w:r w:rsidRPr="002C4363">
        <w:t xml:space="preserve">team display. </w:t>
      </w:r>
      <w:r w:rsidR="003B0D42">
        <w:t xml:space="preserve"> Such an account must be created by the Contest Administrator</w:t>
      </w:r>
      <w:r w:rsidRPr="002C4363">
        <w:t xml:space="preserve"> when setting up contest accounts</w:t>
      </w:r>
      <w:r w:rsidR="003B0D42">
        <w:t xml:space="preserve"> </w:t>
      </w:r>
      <w:r w:rsidRPr="002C4363">
        <w:t>using the "Genera</w:t>
      </w:r>
      <w:r w:rsidR="00F720CD">
        <w:t>te Accounts" function in the PC</w:t>
      </w:r>
      <w:r w:rsidRPr="00F720CD">
        <w:rPr>
          <w:vertAlign w:val="superscript"/>
        </w:rPr>
        <w:t>2</w:t>
      </w:r>
      <w:r w:rsidR="003B0D42">
        <w:t xml:space="preserve"> Admin. By </w:t>
      </w:r>
      <w:del w:id="10588" w:author="John Clevenger [2]" w:date="2022-06-16T11:33:00Z">
        <w:r w:rsidR="003B0D42" w:rsidDel="00B22CBC">
          <w:delText>default</w:delText>
        </w:r>
      </w:del>
      <w:ins w:id="10589" w:author="John Clevenger [2]" w:date="2022-06-16T11:33:00Z">
        <w:r w:rsidR="00B22CBC">
          <w:t>default,</w:t>
        </w:r>
      </w:ins>
      <w:r w:rsidR="003B0D42">
        <w:t xml:space="preserve"> the WTI expects to use account “</w:t>
      </w:r>
      <w:r w:rsidR="003B0D42" w:rsidRPr="003B0D42">
        <w:rPr>
          <w:rFonts w:ascii="Courier New" w:hAnsi="Courier New" w:cs="Courier New"/>
          <w:b/>
        </w:rPr>
        <w:t>scoreboard2</w:t>
      </w:r>
      <w:r w:rsidR="003B0D42">
        <w:t xml:space="preserve">” with password </w:t>
      </w:r>
      <w:r w:rsidR="003B0D42">
        <w:lastRenderedPageBreak/>
        <w:t>“</w:t>
      </w:r>
      <w:r w:rsidR="003B0D42" w:rsidRPr="003B0D42">
        <w:rPr>
          <w:rFonts w:ascii="Courier New" w:hAnsi="Courier New" w:cs="Courier New"/>
          <w:b/>
        </w:rPr>
        <w:t>scoreboard2</w:t>
      </w:r>
      <w:r w:rsidR="003B0D42">
        <w:t xml:space="preserve">”, but this is configurable and any scoreboard account can be used.  However, </w:t>
      </w:r>
      <w:r w:rsidR="003B0D42">
        <w:rPr>
          <w:i/>
        </w:rPr>
        <w:t>the designated account</w:t>
      </w:r>
      <w:r w:rsidRPr="002C4363">
        <w:t xml:space="preserve"> </w:t>
      </w:r>
      <w:r w:rsidRPr="003B0D42">
        <w:rPr>
          <w:i/>
        </w:rPr>
        <w:t xml:space="preserve">SHOULD NOT BE USED FOR ANY FUNCTION </w:t>
      </w:r>
      <w:r w:rsidR="003B0D42" w:rsidRPr="003B0D42">
        <w:rPr>
          <w:i/>
        </w:rPr>
        <w:t xml:space="preserve">OTHER </w:t>
      </w:r>
      <w:r w:rsidRPr="003B0D42">
        <w:rPr>
          <w:i/>
        </w:rPr>
        <w:t xml:space="preserve">THAN SUPPORTING THE </w:t>
      </w:r>
      <w:r w:rsidR="0015470E" w:rsidRPr="003B0D42">
        <w:rPr>
          <w:i/>
        </w:rPr>
        <w:t>WTI</w:t>
      </w:r>
      <w:r w:rsidR="007D23DE" w:rsidRPr="003B0D42">
        <w:rPr>
          <w:i/>
        </w:rPr>
        <w:t xml:space="preserve"> CLIENT</w:t>
      </w:r>
      <w:r w:rsidR="007D23DE">
        <w:t xml:space="preserve">. </w:t>
      </w:r>
      <w:r w:rsidR="003B0D42">
        <w:t xml:space="preserve"> If you plan to also run a separate “PC</w:t>
      </w:r>
      <w:r w:rsidR="003B0D42" w:rsidRPr="003B0D42">
        <w:rPr>
          <w:vertAlign w:val="superscript"/>
        </w:rPr>
        <w:t>2</w:t>
      </w:r>
      <w:r w:rsidR="003B0D42">
        <w:t xml:space="preserve"> Scoreboard”, use a </w:t>
      </w:r>
      <w:r w:rsidR="003B0D42">
        <w:rPr>
          <w:i/>
        </w:rPr>
        <w:t xml:space="preserve">different account </w:t>
      </w:r>
      <w:r w:rsidR="003B0D42">
        <w:t>for that function.</w:t>
      </w:r>
      <w:r w:rsidR="00093A7D">
        <w:t xml:space="preserve">  Note also that in any case, we </w:t>
      </w:r>
      <w:r w:rsidR="00093A7D">
        <w:rPr>
          <w:i/>
        </w:rPr>
        <w:t>strongly</w:t>
      </w:r>
      <w:r w:rsidR="00093A7D">
        <w:t xml:space="preserve"> recommend you </w:t>
      </w:r>
      <w:r w:rsidR="00093A7D">
        <w:rPr>
          <w:i/>
        </w:rPr>
        <w:t>change the PC</w:t>
      </w:r>
      <w:r w:rsidR="00093A7D" w:rsidRPr="00093A7D">
        <w:rPr>
          <w:i/>
          <w:vertAlign w:val="superscript"/>
        </w:rPr>
        <w:t>2</w:t>
      </w:r>
      <w:r w:rsidR="00093A7D">
        <w:rPr>
          <w:i/>
        </w:rPr>
        <w:t xml:space="preserve"> password for the scoreboard account </w:t>
      </w:r>
      <w:r w:rsidR="00093A7D">
        <w:t xml:space="preserve">to </w:t>
      </w:r>
      <w:del w:id="10590" w:author="John Clevenger [2]" w:date="2022-06-16T11:34:00Z">
        <w:r w:rsidR="00093A7D" w:rsidDel="006A0FAF">
          <w:delText>insure</w:delText>
        </w:r>
      </w:del>
      <w:ins w:id="10591" w:author="John Clevenger [2]" w:date="2022-06-16T11:34:00Z">
        <w:r w:rsidR="006A0FAF">
          <w:t>ensure</w:t>
        </w:r>
      </w:ins>
      <w:r w:rsidR="00093A7D">
        <w:t xml:space="preserve"> that no unauthorized individuals can log in using the (well-documented) “default password”.</w:t>
      </w:r>
    </w:p>
    <w:p w14:paraId="688A4F12" w14:textId="77777777" w:rsidR="007D23DE" w:rsidRDefault="007D23DE" w:rsidP="00804DC6">
      <w:pPr>
        <w:spacing w:before="240"/>
        <w:jc w:val="both"/>
      </w:pPr>
    </w:p>
    <w:p w14:paraId="1D085F4D" w14:textId="77777777" w:rsidR="00531F91" w:rsidRPr="00717A58" w:rsidRDefault="00717A58" w:rsidP="00717A58">
      <w:pPr>
        <w:spacing w:before="240"/>
        <w:jc w:val="both"/>
        <w:rPr>
          <w:b/>
        </w:rPr>
      </w:pPr>
      <w:r w:rsidRPr="00717A58">
        <w:rPr>
          <w:b/>
        </w:rPr>
        <w:t>Prerequisites for using the WTI</w:t>
      </w:r>
    </w:p>
    <w:p w14:paraId="653CC6D1" w14:textId="0A82CA06" w:rsidR="00717A58" w:rsidRDefault="00717A58" w:rsidP="00717A58">
      <w:pPr>
        <w:numPr>
          <w:ilvl w:val="0"/>
          <w:numId w:val="31"/>
        </w:numPr>
        <w:spacing w:before="240"/>
        <w:jc w:val="both"/>
      </w:pPr>
      <w:r>
        <w:t>Team machines must have the ability to make an HTTP browse</w:t>
      </w:r>
      <w:r w:rsidR="006F17BE">
        <w:t>r connection to the machine/</w:t>
      </w:r>
      <w:r>
        <w:t xml:space="preserve">port where the WTI </w:t>
      </w:r>
      <w:del w:id="10592" w:author="john" w:date="2020-11-28T18:19:00Z">
        <w:r w:rsidDel="009E0FD5">
          <w:delText>web</w:delText>
        </w:r>
      </w:del>
      <w:r>
        <w:t>server is running</w:t>
      </w:r>
      <w:ins w:id="10593" w:author="john" w:date="2020-11-28T18:18:00Z">
        <w:r w:rsidR="009E0FD5">
          <w:t xml:space="preserve"> (see the </w:t>
        </w:r>
      </w:ins>
      <w:ins w:id="10594" w:author="john" w:date="2020-11-28T18:19:00Z">
        <w:r w:rsidR="009E0FD5">
          <w:t xml:space="preserve">next </w:t>
        </w:r>
      </w:ins>
      <w:ins w:id="10595" w:author="john" w:date="2020-11-28T18:18:00Z">
        <w:r w:rsidR="009E0FD5">
          <w:t xml:space="preserve">section </w:t>
        </w:r>
      </w:ins>
      <w:ins w:id="10596" w:author="john" w:date="2020-11-28T18:19:00Z">
        <w:r w:rsidR="009E0FD5">
          <w:t xml:space="preserve">regarding configurations where the WTI server is running behind a firewall or other component using Network </w:t>
        </w:r>
      </w:ins>
      <w:ins w:id="10597" w:author="john" w:date="2020-11-28T18:20:00Z">
        <w:r w:rsidR="009E0FD5">
          <w:t>Address Translation (NAT</w:t>
        </w:r>
        <w:del w:id="10598" w:author="John Clevenger [2]" w:date="2022-06-16T11:34:00Z">
          <w:r w:rsidR="009E0FD5" w:rsidDel="006A0FAF">
            <w:delText>) )</w:delText>
          </w:r>
        </w:del>
      </w:ins>
      <w:ins w:id="10599" w:author="John Clevenger [2]" w:date="2022-06-16T11:34:00Z">
        <w:r w:rsidR="006A0FAF">
          <w:t>))</w:t>
        </w:r>
      </w:ins>
      <w:ins w:id="10600" w:author="john" w:date="2020-11-28T18:18:00Z">
        <w:r w:rsidR="009E0FD5">
          <w:t xml:space="preserve"> </w:t>
        </w:r>
      </w:ins>
      <w:r>
        <w:t>.</w:t>
      </w:r>
    </w:p>
    <w:p w14:paraId="67A42274" w14:textId="77777777" w:rsidR="00717A58" w:rsidRDefault="007D23DE" w:rsidP="00717A58">
      <w:pPr>
        <w:numPr>
          <w:ilvl w:val="0"/>
          <w:numId w:val="31"/>
        </w:numPr>
        <w:spacing w:before="240"/>
        <w:jc w:val="both"/>
      </w:pPr>
      <w:r>
        <w:t>T</w:t>
      </w:r>
      <w:r w:rsidR="00717A58">
        <w:t xml:space="preserve">he WTI </w:t>
      </w:r>
      <w:r w:rsidR="006F17BE">
        <w:t>machine</w:t>
      </w:r>
      <w:r w:rsidR="00717A58">
        <w:t xml:space="preserve"> must have the ability to </w:t>
      </w:r>
      <w:r w:rsidR="006F17BE">
        <w:t xml:space="preserve">make TCP/IP </w:t>
      </w:r>
      <w:r w:rsidR="00717A58">
        <w:t>connect</w:t>
      </w:r>
      <w:r w:rsidR="006F17BE">
        <w:t>ions</w:t>
      </w:r>
      <w:r w:rsidR="00717A58">
        <w:t xml:space="preserve"> to the machine/port on which the PC</w:t>
      </w:r>
      <w:r w:rsidR="00717A58" w:rsidRPr="00717A58">
        <w:rPr>
          <w:vertAlign w:val="superscript"/>
        </w:rPr>
        <w:t>2</w:t>
      </w:r>
      <w:r w:rsidR="00717A58">
        <w:t xml:space="preserve"> server is running.</w:t>
      </w:r>
    </w:p>
    <w:p w14:paraId="1ECAB6E0" w14:textId="40451A9A" w:rsidR="0015470E" w:rsidRDefault="00F13DC4" w:rsidP="005F385A">
      <w:pPr>
        <w:numPr>
          <w:ilvl w:val="0"/>
          <w:numId w:val="31"/>
        </w:numPr>
        <w:spacing w:before="240"/>
        <w:jc w:val="both"/>
      </w:pPr>
      <w:r>
        <w:t>The PC</w:t>
      </w:r>
      <w:r w:rsidRPr="00F13DC4">
        <w:rPr>
          <w:vertAlign w:val="superscript"/>
        </w:rPr>
        <w:t>2</w:t>
      </w:r>
      <w:r>
        <w:t xml:space="preserve"> Admin must b</w:t>
      </w:r>
      <w:r w:rsidR="00804DC6">
        <w:t>e used to create a scoreboard</w:t>
      </w:r>
      <w:r>
        <w:t xml:space="preserve"> account</w:t>
      </w:r>
      <w:r w:rsidR="00804DC6">
        <w:t xml:space="preserve"> to be used (exclusively) by the WTI</w:t>
      </w:r>
      <w:r>
        <w:t>.</w:t>
      </w:r>
      <w:r w:rsidR="00804DC6">
        <w:t xml:space="preserve">  By </w:t>
      </w:r>
      <w:del w:id="10601" w:author="John Clevenger [2]" w:date="2022-06-16T11:34:00Z">
        <w:r w:rsidR="00804DC6" w:rsidDel="006A0FAF">
          <w:delText>default</w:delText>
        </w:r>
      </w:del>
      <w:ins w:id="10602" w:author="John Clevenger [2]" w:date="2022-06-16T11:34:00Z">
        <w:r w:rsidR="006A0FAF">
          <w:t>default,</w:t>
        </w:r>
      </w:ins>
      <w:r w:rsidR="00804DC6">
        <w:t xml:space="preserve"> the WTI expects the Contest Administrator to create account “scoreboard2” for its exclusive use (see below).</w:t>
      </w:r>
      <w:r w:rsidR="00A4799F">
        <w:t xml:space="preserve">  Note that we </w:t>
      </w:r>
      <w:r w:rsidR="00A4799F">
        <w:rPr>
          <w:i/>
        </w:rPr>
        <w:t xml:space="preserve">strongly </w:t>
      </w:r>
      <w:r w:rsidR="00A4799F">
        <w:t xml:space="preserve">recommend </w:t>
      </w:r>
      <w:r w:rsidR="00A4799F">
        <w:rPr>
          <w:i/>
        </w:rPr>
        <w:t>changing the scoreboard account password!</w:t>
      </w:r>
    </w:p>
    <w:p w14:paraId="61D67714" w14:textId="77777777" w:rsidR="007D23DE" w:rsidRDefault="007D23DE" w:rsidP="002E35C8">
      <w:pPr>
        <w:spacing w:before="120"/>
        <w:jc w:val="both"/>
      </w:pPr>
    </w:p>
    <w:p w14:paraId="7BA333F2" w14:textId="77777777" w:rsidR="002C4363" w:rsidRPr="00F720CD" w:rsidRDefault="00717A58" w:rsidP="00F720CD">
      <w:pPr>
        <w:spacing w:before="240"/>
        <w:jc w:val="both"/>
        <w:rPr>
          <w:b/>
        </w:rPr>
      </w:pPr>
      <w:r>
        <w:rPr>
          <w:b/>
        </w:rPr>
        <w:t>Setting Up</w:t>
      </w:r>
      <w:r w:rsidR="007D23DE">
        <w:rPr>
          <w:b/>
        </w:rPr>
        <w:t xml:space="preserve"> the WTI</w:t>
      </w:r>
    </w:p>
    <w:p w14:paraId="3F0CCA84" w14:textId="77777777" w:rsidR="00F400AB" w:rsidRDefault="00F400AB" w:rsidP="008320FA">
      <w:pPr>
        <w:numPr>
          <w:ilvl w:val="0"/>
          <w:numId w:val="20"/>
        </w:numPr>
        <w:spacing w:before="240"/>
        <w:ind w:left="720"/>
        <w:jc w:val="both"/>
      </w:pPr>
      <w:r>
        <w:t>In the PC</w:t>
      </w:r>
      <w:r w:rsidRPr="00F400AB">
        <w:rPr>
          <w:vertAlign w:val="superscript"/>
        </w:rPr>
        <w:t>2</w:t>
      </w:r>
      <w:r>
        <w:t xml:space="preserve"> distribution, go to the “projects” folder, </w:t>
      </w:r>
      <w:r w:rsidR="00296DC9">
        <w:t xml:space="preserve">copy the file </w:t>
      </w:r>
      <w:r w:rsidR="00296DC9" w:rsidRPr="00296DC9">
        <w:rPr>
          <w:rFonts w:ascii="Courier New" w:hAnsi="Courier New"/>
          <w:b/>
        </w:rPr>
        <w:t>WebTeamInterface-xx.zip</w:t>
      </w:r>
      <w:r w:rsidR="00296DC9">
        <w:t xml:space="preserve"> (or </w:t>
      </w:r>
      <w:r w:rsidR="00296DC9" w:rsidRPr="00296DC9">
        <w:rPr>
          <w:rFonts w:ascii="Courier New" w:hAnsi="Courier New"/>
          <w:b/>
        </w:rPr>
        <w:t>.tar.gz</w:t>
      </w:r>
      <w:r w:rsidR="00296DC9">
        <w:t xml:space="preserve">) to any convenient location on any machine, and unzip it. </w:t>
      </w:r>
    </w:p>
    <w:p w14:paraId="68C210AD" w14:textId="77777777" w:rsidR="006F17BE" w:rsidRDefault="00107FC4" w:rsidP="006F17BE">
      <w:pPr>
        <w:numPr>
          <w:ilvl w:val="0"/>
          <w:numId w:val="20"/>
        </w:numPr>
        <w:spacing w:before="240"/>
        <w:ind w:left="720"/>
        <w:jc w:val="both"/>
      </w:pPr>
      <w:r>
        <w:t xml:space="preserve">If </w:t>
      </w:r>
      <w:r w:rsidR="00804DC6">
        <w:t>needed</w:t>
      </w:r>
      <w:r>
        <w:t>, e</w:t>
      </w:r>
      <w:r w:rsidR="006F17BE">
        <w:t xml:space="preserve">dit the </w:t>
      </w:r>
      <w:r w:rsidR="006F17BE" w:rsidRPr="00717A58">
        <w:rPr>
          <w:rFonts w:ascii="Courier New" w:hAnsi="Courier New"/>
          <w:b/>
        </w:rPr>
        <w:t>pc2v9.ini</w:t>
      </w:r>
      <w:r w:rsidR="006F17BE">
        <w:t xml:space="preserve"> file </w:t>
      </w:r>
      <w:r w:rsidR="006F17BE">
        <w:rPr>
          <w:i/>
        </w:rPr>
        <w:t xml:space="preserve">under the </w:t>
      </w:r>
      <w:r w:rsidR="006F17BE" w:rsidRPr="006F17BE">
        <w:rPr>
          <w:rFonts w:ascii="Courier New" w:hAnsi="Courier New"/>
          <w:b/>
          <w:i/>
        </w:rPr>
        <w:t>WebTeamInterface-xx</w:t>
      </w:r>
      <w:r w:rsidR="006F17BE">
        <w:rPr>
          <w:i/>
        </w:rPr>
        <w:t xml:space="preserve"> folder</w:t>
      </w:r>
      <w:r w:rsidR="00F13DC4">
        <w:rPr>
          <w:i/>
        </w:rPr>
        <w:t xml:space="preserve"> (</w:t>
      </w:r>
      <w:r w:rsidR="00F13DC4" w:rsidRPr="00F13DC4">
        <w:rPr>
          <w:i/>
          <w:u w:val="single"/>
        </w:rPr>
        <w:t>NOT</w:t>
      </w:r>
      <w:r w:rsidR="00F13DC4">
        <w:rPr>
          <w:i/>
        </w:rPr>
        <w:t xml:space="preserve"> the </w:t>
      </w:r>
      <w:r w:rsidR="00F13DC4" w:rsidRPr="00F13DC4">
        <w:rPr>
          <w:rFonts w:ascii="Courier New" w:hAnsi="Courier New"/>
          <w:b/>
        </w:rPr>
        <w:t>pc2v9.ini</w:t>
      </w:r>
      <w:r w:rsidR="00F13DC4">
        <w:rPr>
          <w:i/>
        </w:rPr>
        <w:t xml:space="preserve"> in </w:t>
      </w:r>
      <w:r w:rsidR="00F13DC4" w:rsidRPr="00D174E5">
        <w:rPr>
          <w:i/>
        </w:rPr>
        <w:t xml:space="preserve">the </w:t>
      </w:r>
      <w:r w:rsidR="00F13DC4" w:rsidRPr="00D174E5">
        <w:rPr>
          <w:i/>
          <w:u w:val="single"/>
        </w:rPr>
        <w:t>PC</w:t>
      </w:r>
      <w:r w:rsidR="00F13DC4" w:rsidRPr="00D174E5">
        <w:rPr>
          <w:i/>
          <w:u w:val="single"/>
          <w:vertAlign w:val="superscript"/>
        </w:rPr>
        <w:t>2</w:t>
      </w:r>
      <w:r w:rsidR="00F13DC4" w:rsidRPr="00D174E5">
        <w:rPr>
          <w:i/>
          <w:u w:val="single"/>
        </w:rPr>
        <w:t xml:space="preserve"> server</w:t>
      </w:r>
      <w:r w:rsidR="00F13DC4" w:rsidRPr="00D174E5">
        <w:rPr>
          <w:i/>
        </w:rPr>
        <w:t xml:space="preserve"> </w:t>
      </w:r>
      <w:r w:rsidR="00D174E5">
        <w:rPr>
          <w:i/>
        </w:rPr>
        <w:t xml:space="preserve"> </w:t>
      </w:r>
      <w:r w:rsidR="00F13DC4" w:rsidRPr="00D174E5">
        <w:rPr>
          <w:i/>
        </w:rPr>
        <w:t>folder</w:t>
      </w:r>
      <w:r w:rsidR="00F13DC4">
        <w:rPr>
          <w:i/>
        </w:rPr>
        <w:t>)</w:t>
      </w:r>
      <w:r w:rsidR="006F17BE">
        <w:t xml:space="preserve"> as follows:  </w:t>
      </w:r>
    </w:p>
    <w:p w14:paraId="7806BE2C" w14:textId="77777777" w:rsidR="00F13DC4" w:rsidRDefault="00804DC6" w:rsidP="006F17BE">
      <w:pPr>
        <w:numPr>
          <w:ilvl w:val="1"/>
          <w:numId w:val="20"/>
        </w:numPr>
        <w:spacing w:before="240"/>
        <w:ind w:left="1080"/>
        <w:jc w:val="both"/>
      </w:pPr>
      <w:r>
        <w:t>If the scoreboard</w:t>
      </w:r>
      <w:r w:rsidR="005F385A">
        <w:t xml:space="preserve"> account </w:t>
      </w:r>
      <w:r>
        <w:t>which is designated for use by the WTI is anything other than “scoreboard2” with the default password (also “scoreboard2”), update</w:t>
      </w:r>
      <w:r w:rsidR="00107FC4">
        <w:t xml:space="preserve"> the </w:t>
      </w:r>
      <w:r w:rsidRPr="00804DC6">
        <w:rPr>
          <w:rFonts w:ascii="Courier New" w:hAnsi="Courier New"/>
          <w:b/>
        </w:rPr>
        <w:t>wti</w:t>
      </w:r>
      <w:r w:rsidR="00107FC4" w:rsidRPr="00BA0F18">
        <w:rPr>
          <w:rFonts w:ascii="Courier New" w:hAnsi="Courier New"/>
          <w:b/>
        </w:rPr>
        <w:t>scoreboard</w:t>
      </w:r>
      <w:r>
        <w:rPr>
          <w:rFonts w:ascii="Courier New" w:hAnsi="Courier New"/>
          <w:b/>
        </w:rPr>
        <w:t>account</w:t>
      </w:r>
      <w:r w:rsidR="00107FC4" w:rsidRPr="00BA0F18">
        <w:rPr>
          <w:rFonts w:ascii="Courier New" w:hAnsi="Courier New"/>
          <w:b/>
        </w:rPr>
        <w:t>=xxx</w:t>
      </w:r>
      <w:r w:rsidR="00107FC4">
        <w:t xml:space="preserve"> </w:t>
      </w:r>
      <w:r>
        <w:t xml:space="preserve">and the </w:t>
      </w:r>
      <w:r w:rsidRPr="00804DC6">
        <w:rPr>
          <w:rFonts w:ascii="Courier New" w:hAnsi="Courier New"/>
          <w:b/>
        </w:rPr>
        <w:t>wtiscoreboardpassword=yyy</w:t>
      </w:r>
      <w:r>
        <w:t xml:space="preserve"> entries</w:t>
      </w:r>
      <w:r w:rsidR="00107FC4">
        <w:t xml:space="preserve"> to</w:t>
      </w:r>
      <w:r>
        <w:t xml:space="preserve"> contain the correct scoreboard account/</w:t>
      </w:r>
      <w:r w:rsidR="00107FC4">
        <w:t>password</w:t>
      </w:r>
      <w:r>
        <w:t xml:space="preserve"> values</w:t>
      </w:r>
      <w:r w:rsidR="00107FC4">
        <w:t>. (See IMPORTANT NOTE, above.)</w:t>
      </w:r>
    </w:p>
    <w:p w14:paraId="35BA8B75" w14:textId="77777777" w:rsidR="00296DC9" w:rsidRDefault="006F17BE" w:rsidP="006F17BE">
      <w:pPr>
        <w:numPr>
          <w:ilvl w:val="1"/>
          <w:numId w:val="20"/>
        </w:numPr>
        <w:spacing w:before="240"/>
        <w:ind w:left="1080"/>
        <w:jc w:val="both"/>
      </w:pPr>
      <w:r>
        <w:t xml:space="preserve">If the WTI </w:t>
      </w:r>
      <w:ins w:id="10603" w:author="john" w:date="2020-11-28T18:23:00Z">
        <w:r w:rsidR="005C557C">
          <w:t xml:space="preserve">server </w:t>
        </w:r>
      </w:ins>
      <w:r>
        <w:t xml:space="preserve">is running on a </w:t>
      </w:r>
      <w:r w:rsidRPr="006F17BE">
        <w:rPr>
          <w:i/>
        </w:rPr>
        <w:t>different machine</w:t>
      </w:r>
      <w:r>
        <w:t xml:space="preserve"> from where the PC</w:t>
      </w:r>
      <w:r w:rsidRPr="006F17BE">
        <w:rPr>
          <w:vertAlign w:val="superscript"/>
        </w:rPr>
        <w:t>2</w:t>
      </w:r>
      <w:r>
        <w:t xml:space="preserve"> server is running, then </w:t>
      </w:r>
      <w:r w:rsidR="00717A58">
        <w:t xml:space="preserve">in the </w:t>
      </w:r>
      <w:r w:rsidR="00717A58" w:rsidRPr="006F17BE">
        <w:rPr>
          <w:rFonts w:ascii="Courier New" w:hAnsi="Courier New"/>
          <w:b/>
        </w:rPr>
        <w:t>[client]</w:t>
      </w:r>
      <w:r w:rsidR="00717A58">
        <w:t xml:space="preserve"> section, change the</w:t>
      </w:r>
      <w:r>
        <w:t xml:space="preserve"> default</w:t>
      </w:r>
      <w:r w:rsidR="00717A58">
        <w:t xml:space="preserve"> </w:t>
      </w:r>
      <w:r w:rsidR="00717A58" w:rsidRPr="006F17BE">
        <w:rPr>
          <w:rFonts w:ascii="Courier New" w:hAnsi="Courier New"/>
          <w:b/>
        </w:rPr>
        <w:t>server=localhost:50002</w:t>
      </w:r>
      <w:r w:rsidR="00717A58">
        <w:t xml:space="preserve"> entry to contain the </w:t>
      </w:r>
      <w:r>
        <w:t>IP address of the PC</w:t>
      </w:r>
      <w:r w:rsidRPr="006F17BE">
        <w:rPr>
          <w:vertAlign w:val="superscript"/>
        </w:rPr>
        <w:t>2</w:t>
      </w:r>
      <w:r>
        <w:t xml:space="preserve"> server machine (instead of “</w:t>
      </w:r>
      <w:r w:rsidRPr="006F17BE">
        <w:rPr>
          <w:rFonts w:ascii="Courier New" w:hAnsi="Courier New"/>
          <w:b/>
        </w:rPr>
        <w:t>localhost</w:t>
      </w:r>
      <w:r>
        <w:t>”).   If the PC</w:t>
      </w:r>
      <w:r w:rsidRPr="006F17BE">
        <w:rPr>
          <w:vertAlign w:val="superscript"/>
        </w:rPr>
        <w:t>2</w:t>
      </w:r>
      <w:r>
        <w:t xml:space="preserve"> server was started on a different port than the default (</w:t>
      </w:r>
      <w:r w:rsidRPr="006F17BE">
        <w:rPr>
          <w:rFonts w:ascii="Courier New" w:hAnsi="Courier New"/>
          <w:b/>
        </w:rPr>
        <w:t>50002</w:t>
      </w:r>
      <w:r>
        <w:t>), update the port value in the</w:t>
      </w:r>
      <w:r w:rsidR="00BA0F18">
        <w:t xml:space="preserve"> </w:t>
      </w:r>
      <w:r w:rsidR="00F13DC4" w:rsidRPr="006F17BE">
        <w:rPr>
          <w:rFonts w:ascii="Courier New" w:hAnsi="Courier New"/>
          <w:b/>
        </w:rPr>
        <w:t>[client]</w:t>
      </w:r>
      <w:r w:rsidR="00F13DC4">
        <w:t xml:space="preserve"> section</w:t>
      </w:r>
      <w:r>
        <w:t xml:space="preserve"> </w:t>
      </w:r>
      <w:r w:rsidRPr="006F17BE">
        <w:rPr>
          <w:rFonts w:ascii="Courier New" w:hAnsi="Courier New"/>
          <w:b/>
        </w:rPr>
        <w:t>server=</w:t>
      </w:r>
      <w:r>
        <w:t xml:space="preserve"> entry as well.</w:t>
      </w:r>
    </w:p>
    <w:p w14:paraId="5084C984" w14:textId="77777777" w:rsidR="006F17BE" w:rsidRDefault="006F17BE" w:rsidP="006F17BE">
      <w:pPr>
        <w:numPr>
          <w:ilvl w:val="1"/>
          <w:numId w:val="20"/>
        </w:numPr>
        <w:spacing w:before="240"/>
        <w:ind w:left="1080"/>
        <w:jc w:val="both"/>
        <w:rPr>
          <w:ins w:id="10604" w:author="john" w:date="2020-11-28T18:20:00Z"/>
        </w:rPr>
      </w:pPr>
      <w:r>
        <w:lastRenderedPageBreak/>
        <w:t xml:space="preserve">If the WTI </w:t>
      </w:r>
      <w:del w:id="10605" w:author="john" w:date="2020-11-28T18:23:00Z">
        <w:r w:rsidR="00F13DC4" w:rsidDel="005C557C">
          <w:delText>web</w:delText>
        </w:r>
      </w:del>
      <w:r w:rsidR="00F13DC4">
        <w:t xml:space="preserve">server </w:t>
      </w:r>
      <w:r>
        <w:t xml:space="preserve">should listen for team browser connections on some port </w:t>
      </w:r>
      <w:r>
        <w:rPr>
          <w:i/>
        </w:rPr>
        <w:t>other than the default (</w:t>
      </w:r>
      <w:r w:rsidRPr="00F13DC4">
        <w:rPr>
          <w:rFonts w:ascii="Courier New" w:hAnsi="Courier New" w:cs="Courier New"/>
          <w:b/>
          <w:i/>
        </w:rPr>
        <w:t>8080</w:t>
      </w:r>
      <w:r>
        <w:rPr>
          <w:i/>
        </w:rPr>
        <w:t xml:space="preserve">), </w:t>
      </w:r>
      <w:r>
        <w:t xml:space="preserve">update the </w:t>
      </w:r>
      <w:r w:rsidRPr="006F17BE">
        <w:rPr>
          <w:rFonts w:ascii="Courier New" w:hAnsi="Courier New"/>
          <w:b/>
        </w:rPr>
        <w:t>wtiport=</w:t>
      </w:r>
      <w:r>
        <w:t xml:space="preserve"> entry in the </w:t>
      </w:r>
      <w:r w:rsidRPr="006F17BE">
        <w:rPr>
          <w:rFonts w:ascii="Courier New" w:hAnsi="Courier New"/>
          <w:b/>
        </w:rPr>
        <w:t>[server]</w:t>
      </w:r>
      <w:r>
        <w:t xml:space="preserve"> section to contain the desired port number.</w:t>
      </w:r>
    </w:p>
    <w:p w14:paraId="1133A7C5" w14:textId="7DB145A4" w:rsidR="009E0FD5" w:rsidRPr="00296DC9" w:rsidRDefault="009E0FD5" w:rsidP="005C557C">
      <w:pPr>
        <w:numPr>
          <w:ilvl w:val="1"/>
          <w:numId w:val="20"/>
        </w:numPr>
        <w:spacing w:before="240"/>
        <w:ind w:left="1080"/>
        <w:jc w:val="both"/>
      </w:pPr>
      <w:ins w:id="10606" w:author="john" w:date="2020-11-28T18:20:00Z">
        <w:r>
          <w:t xml:space="preserve">If the WTI </w:t>
        </w:r>
      </w:ins>
      <w:ins w:id="10607" w:author="john" w:date="2020-11-28T18:23:00Z">
        <w:r w:rsidR="005C557C">
          <w:t xml:space="preserve">server is running on a machine with a private </w:t>
        </w:r>
      </w:ins>
      <w:ins w:id="10608" w:author="john" w:date="2020-11-28T18:24:00Z">
        <w:r w:rsidR="005C557C">
          <w:t xml:space="preserve">IP (for example, behind a NAT firewall), add an entry to the WTI </w:t>
        </w:r>
        <w:r w:rsidR="005C557C" w:rsidRPr="005C557C">
          <w:rPr>
            <w:rFonts w:ascii="Courier New" w:hAnsi="Courier New"/>
            <w:b/>
            <w:rPrChange w:id="10609" w:author="john" w:date="2020-11-28T18:27:00Z">
              <w:rPr/>
            </w:rPrChange>
          </w:rPr>
          <w:t>pc2v9.ini</w:t>
        </w:r>
        <w:r w:rsidR="005C557C">
          <w:t xml:space="preserve"> file of the form </w:t>
        </w:r>
      </w:ins>
      <w:ins w:id="10610" w:author="john" w:date="2020-11-28T18:25:00Z">
        <w:r w:rsidR="005C557C" w:rsidRPr="005C557C">
          <w:rPr>
            <w:rFonts w:ascii="Courier New" w:hAnsi="Courier New"/>
            <w:b/>
            <w:rPrChange w:id="10611" w:author="john" w:date="2020-11-28T18:26:00Z">
              <w:rPr/>
            </w:rPrChange>
          </w:rPr>
          <w:t>wtiOverridePublicIP=w.x.y.z</w:t>
        </w:r>
      </w:ins>
      <w:ins w:id="10612" w:author="john" w:date="2020-11-28T18:26:00Z">
        <w:r w:rsidR="005C557C" w:rsidRPr="005C557C">
          <w:rPr>
            <w:rPrChange w:id="10613" w:author="john" w:date="2020-11-28T18:26:00Z">
              <w:rPr>
                <w:rFonts w:ascii="Courier New" w:hAnsi="Courier New"/>
                <w:b/>
              </w:rPr>
            </w:rPrChange>
          </w:rPr>
          <w:t>, where</w:t>
        </w:r>
        <w:r w:rsidR="005C557C">
          <w:rPr>
            <w:rFonts w:ascii="Courier New" w:hAnsi="Courier New"/>
            <w:b/>
          </w:rPr>
          <w:t xml:space="preserve"> </w:t>
        </w:r>
        <w:r w:rsidR="005C557C" w:rsidRPr="00193A7A">
          <w:rPr>
            <w:rFonts w:ascii="Courier New" w:hAnsi="Courier New"/>
            <w:b/>
          </w:rPr>
          <w:t>w.x.y.z</w:t>
        </w:r>
        <w:r w:rsidR="005C557C">
          <w:rPr>
            <w:rFonts w:ascii="Courier New" w:hAnsi="Courier New"/>
            <w:b/>
          </w:rPr>
          <w:t xml:space="preserve"> </w:t>
        </w:r>
        <w:r w:rsidR="005C557C" w:rsidRPr="005C557C">
          <w:rPr>
            <w:rPrChange w:id="10614" w:author="john" w:date="2020-11-28T18:27:00Z">
              <w:rPr>
                <w:rFonts w:ascii="Courier New" w:hAnsi="Courier New"/>
                <w:b/>
              </w:rPr>
            </w:rPrChange>
          </w:rPr>
          <w:t xml:space="preserve">is the </w:t>
        </w:r>
      </w:ins>
      <w:ins w:id="10615" w:author="john" w:date="2020-11-28T18:27:00Z">
        <w:r w:rsidR="005C557C">
          <w:t>public-facing IP address of the WTI server (that is, the IP address to which team browser sessions will initially connect</w:t>
        </w:r>
      </w:ins>
      <w:ins w:id="10616" w:author="john" w:date="2020-11-28T18:28:00Z">
        <w:r w:rsidR="005C557C">
          <w:t xml:space="preserve">).  This is necessary to </w:t>
        </w:r>
        <w:del w:id="10617" w:author="John Clevenger [2]" w:date="2022-06-16T11:35:00Z">
          <w:r w:rsidR="005C557C" w:rsidDel="006A0FAF">
            <w:delText>insure</w:delText>
          </w:r>
        </w:del>
      </w:ins>
      <w:ins w:id="10618" w:author="John Clevenger [2]" w:date="2022-06-16T11:35:00Z">
        <w:r w:rsidR="006A0FAF">
          <w:t>ensure</w:t>
        </w:r>
      </w:ins>
      <w:ins w:id="10619" w:author="john" w:date="2020-11-28T18:28:00Z">
        <w:r w:rsidR="005C557C">
          <w:t xml:space="preserve"> that connections </w:t>
        </w:r>
      </w:ins>
      <w:ins w:id="10620" w:author="john" w:date="2020-11-28T18:29:00Z">
        <w:r w:rsidR="005C557C">
          <w:rPr>
            <w:i/>
          </w:rPr>
          <w:t xml:space="preserve">following </w:t>
        </w:r>
        <w:r w:rsidR="005C557C">
          <w:t xml:space="preserve">the initial contact by the browser will be directed by the WTI client code running in the browser to the correct (publicly-visible) IP address of the </w:t>
        </w:r>
      </w:ins>
      <w:ins w:id="10621" w:author="john" w:date="2020-11-28T18:30:00Z">
        <w:r w:rsidR="005C557C">
          <w:t>WTI server.</w:t>
        </w:r>
      </w:ins>
    </w:p>
    <w:p w14:paraId="05B7E9BE" w14:textId="77777777" w:rsidR="002C4363" w:rsidRDefault="002C4363" w:rsidP="002E35C8">
      <w:pPr>
        <w:spacing w:before="120"/>
        <w:ind w:firstLine="547"/>
        <w:jc w:val="both"/>
      </w:pPr>
    </w:p>
    <w:p w14:paraId="7B8EC1D6" w14:textId="77777777" w:rsidR="00804DC6" w:rsidDel="005C557C" w:rsidRDefault="00804DC6" w:rsidP="002E35C8">
      <w:pPr>
        <w:spacing w:before="120"/>
        <w:ind w:firstLine="547"/>
        <w:jc w:val="both"/>
        <w:rPr>
          <w:del w:id="10622" w:author="john" w:date="2020-11-28T18:30:00Z"/>
        </w:rPr>
      </w:pPr>
    </w:p>
    <w:p w14:paraId="2EAF2834" w14:textId="77777777" w:rsidR="00804DC6" w:rsidDel="005C557C" w:rsidRDefault="00804DC6" w:rsidP="002E35C8">
      <w:pPr>
        <w:spacing w:before="120"/>
        <w:ind w:firstLine="547"/>
        <w:jc w:val="both"/>
        <w:rPr>
          <w:del w:id="10623" w:author="john" w:date="2020-11-28T18:30:00Z"/>
        </w:rPr>
      </w:pPr>
    </w:p>
    <w:p w14:paraId="10A6174E" w14:textId="77777777" w:rsidR="00804DC6" w:rsidRPr="002C4363" w:rsidRDefault="00804DC6">
      <w:pPr>
        <w:spacing w:before="120"/>
        <w:jc w:val="both"/>
        <w:pPrChange w:id="10624" w:author="john" w:date="2020-11-28T18:30:00Z">
          <w:pPr>
            <w:spacing w:before="120"/>
            <w:ind w:firstLine="547"/>
            <w:jc w:val="both"/>
          </w:pPr>
        </w:pPrChange>
      </w:pPr>
    </w:p>
    <w:p w14:paraId="4ED8B898" w14:textId="77777777" w:rsidR="002C4363" w:rsidRPr="00B30396" w:rsidRDefault="00AF45AB" w:rsidP="00B30396">
      <w:pPr>
        <w:spacing w:before="240"/>
        <w:jc w:val="both"/>
        <w:rPr>
          <w:b/>
        </w:rPr>
      </w:pPr>
      <w:r w:rsidRPr="00B30396">
        <w:rPr>
          <w:b/>
        </w:rPr>
        <w:t xml:space="preserve">Starting the </w:t>
      </w:r>
      <w:r w:rsidR="007D23DE">
        <w:rPr>
          <w:b/>
        </w:rPr>
        <w:t>WTI</w:t>
      </w:r>
    </w:p>
    <w:p w14:paraId="6B2E6DF7" w14:textId="77777777" w:rsidR="00073B43" w:rsidRDefault="00073B43" w:rsidP="007D23DE">
      <w:pPr>
        <w:numPr>
          <w:ilvl w:val="0"/>
          <w:numId w:val="33"/>
        </w:numPr>
        <w:spacing w:before="240"/>
        <w:jc w:val="both"/>
      </w:pPr>
      <w:r>
        <w:t xml:space="preserve">Go into the </w:t>
      </w:r>
      <w:r w:rsidRPr="007D23DE">
        <w:rPr>
          <w:rFonts w:ascii="Courier New" w:hAnsi="Courier New"/>
          <w:b/>
        </w:rPr>
        <w:t>WebTeamInterface-xx</w:t>
      </w:r>
      <w:r w:rsidRPr="007D23DE">
        <w:t xml:space="preserve"> </w:t>
      </w:r>
      <w:r>
        <w:t>folder.</w:t>
      </w:r>
    </w:p>
    <w:p w14:paraId="6F3D9942" w14:textId="77777777" w:rsidR="00BA0F18" w:rsidRDefault="007D23DE" w:rsidP="007D23DE">
      <w:pPr>
        <w:numPr>
          <w:ilvl w:val="0"/>
          <w:numId w:val="33"/>
        </w:numPr>
        <w:spacing w:before="240"/>
        <w:jc w:val="both"/>
      </w:pPr>
      <w:r>
        <w:t xml:space="preserve">Execute the command </w:t>
      </w:r>
      <w:r w:rsidRPr="007D23DE">
        <w:rPr>
          <w:rFonts w:ascii="Courier New" w:hAnsi="Courier New"/>
          <w:b/>
        </w:rPr>
        <w:t>./bin/pc2wti</w:t>
      </w:r>
      <w:r>
        <w:t xml:space="preserve">.  </w:t>
      </w:r>
    </w:p>
    <w:p w14:paraId="292D74FC" w14:textId="4FA32CB3" w:rsidR="001C4DFF" w:rsidRDefault="007D23DE" w:rsidP="00BA0F18">
      <w:pPr>
        <w:spacing w:before="240"/>
        <w:ind w:firstLine="540"/>
        <w:jc w:val="both"/>
        <w:rPr>
          <w:ins w:id="10625" w:author="John Clevenger [2]" w:date="2022-06-15T13:17:00Z"/>
        </w:rPr>
      </w:pPr>
      <w:r>
        <w:t xml:space="preserve">This starts the WTI </w:t>
      </w:r>
      <w:del w:id="10626" w:author="John Clevenger [2]" w:date="2022-06-16T11:36:00Z">
        <w:r w:rsidDel="006A0FAF">
          <w:delText>web</w:delText>
        </w:r>
      </w:del>
      <w:r>
        <w:t>server running, listening for team browser connections on the specified (or default) port.</w:t>
      </w:r>
      <w:r w:rsidR="00BA0F18">
        <w:t xml:space="preserve">   </w:t>
      </w:r>
      <w:r w:rsidR="002C4363" w:rsidRPr="002C4363">
        <w:t xml:space="preserve">At this point teams should be able to open a browser window pointing to the </w:t>
      </w:r>
      <w:r>
        <w:t>WTI</w:t>
      </w:r>
      <w:r w:rsidR="002C4363" w:rsidRPr="002C4363">
        <w:t xml:space="preserve">.  The URL which teams should use will be </w:t>
      </w:r>
      <w:r w:rsidRPr="007D23DE">
        <w:rPr>
          <w:rFonts w:ascii="Courier New" w:hAnsi="Courier New"/>
          <w:b/>
        </w:rPr>
        <w:t>http://&lt;IP&gt;:&lt;port&gt;</w:t>
      </w:r>
      <w:r>
        <w:t xml:space="preserve">, where </w:t>
      </w:r>
      <w:r w:rsidRPr="007D23DE">
        <w:rPr>
          <w:rFonts w:ascii="Courier New" w:hAnsi="Courier New"/>
          <w:b/>
        </w:rPr>
        <w:t>&lt;IP&gt;</w:t>
      </w:r>
      <w:r>
        <w:t xml:space="preserve"> is the </w:t>
      </w:r>
      <w:ins w:id="10627" w:author="john" w:date="2020-11-28T18:30:00Z">
        <w:r w:rsidR="005C557C">
          <w:t xml:space="preserve">public-facing </w:t>
        </w:r>
      </w:ins>
      <w:r>
        <w:t xml:space="preserve">IP address of the machine on which the WTI server is running and </w:t>
      </w:r>
      <w:r w:rsidRPr="007D23DE">
        <w:rPr>
          <w:rFonts w:ascii="Courier New" w:hAnsi="Courier New"/>
          <w:b/>
        </w:rPr>
        <w:t>&lt;port&gt;</w:t>
      </w:r>
      <w:r>
        <w:t xml:space="preserve"> is the port specified in the WTI’s </w:t>
      </w:r>
      <w:r w:rsidRPr="007D23DE">
        <w:rPr>
          <w:rFonts w:ascii="Courier New" w:hAnsi="Courier New"/>
          <w:b/>
        </w:rPr>
        <w:t>pc2v9.ini</w:t>
      </w:r>
      <w:r>
        <w:t xml:space="preserve"> file (default </w:t>
      </w:r>
      <w:r w:rsidRPr="007D23DE">
        <w:rPr>
          <w:rFonts w:ascii="Courier New" w:hAnsi="Courier New"/>
          <w:b/>
        </w:rPr>
        <w:t>8080</w:t>
      </w:r>
      <w:r>
        <w:t>)</w:t>
      </w:r>
      <w:r w:rsidR="002C4363" w:rsidRPr="002C4363">
        <w:t>.</w:t>
      </w:r>
      <w:r w:rsidR="00A4219E">
        <w:t xml:space="preserve">   </w:t>
      </w:r>
    </w:p>
    <w:p w14:paraId="41F6B2AF" w14:textId="2BB564BD" w:rsidR="00BD34C4" w:rsidRDefault="00BD34C4" w:rsidP="00BA0F18">
      <w:pPr>
        <w:spacing w:before="240"/>
        <w:ind w:firstLine="540"/>
        <w:jc w:val="both"/>
        <w:rPr>
          <w:ins w:id="10628" w:author="John Clevenger [2]" w:date="2022-06-15T13:17:00Z"/>
        </w:rPr>
      </w:pPr>
    </w:p>
    <w:p w14:paraId="2D8EE9EE" w14:textId="56444244" w:rsidR="00BD34C4" w:rsidRPr="00B30396" w:rsidRDefault="00BD34C4" w:rsidP="00BD34C4">
      <w:pPr>
        <w:spacing w:before="240"/>
        <w:jc w:val="both"/>
        <w:rPr>
          <w:ins w:id="10629" w:author="John Clevenger [2]" w:date="2022-06-15T13:17:00Z"/>
          <w:b/>
        </w:rPr>
      </w:pPr>
      <w:ins w:id="10630" w:author="John Clevenger [2]" w:date="2022-06-15T13:17:00Z">
        <w:r>
          <w:rPr>
            <w:b/>
          </w:rPr>
          <w:t>Getting help</w:t>
        </w:r>
        <w:r w:rsidRPr="00B30396">
          <w:rPr>
            <w:b/>
          </w:rPr>
          <w:t xml:space="preserve"> </w:t>
        </w:r>
      </w:ins>
      <w:ins w:id="10631" w:author="John Clevenger [2]" w:date="2022-06-15T13:20:00Z">
        <w:r w:rsidR="00FE65EB">
          <w:rPr>
            <w:b/>
          </w:rPr>
          <w:t xml:space="preserve">with </w:t>
        </w:r>
      </w:ins>
      <w:ins w:id="10632" w:author="John Clevenger [2]" w:date="2022-06-15T13:17:00Z">
        <w:r w:rsidRPr="00B30396">
          <w:rPr>
            <w:b/>
          </w:rPr>
          <w:t xml:space="preserve">the </w:t>
        </w:r>
        <w:r>
          <w:rPr>
            <w:b/>
          </w:rPr>
          <w:t>WTI</w:t>
        </w:r>
      </w:ins>
    </w:p>
    <w:p w14:paraId="05199F7F" w14:textId="18D76F68" w:rsidR="00BD34C4" w:rsidRDefault="00BD34C4" w:rsidP="00BD34C4">
      <w:pPr>
        <w:spacing w:before="240"/>
        <w:ind w:firstLine="540"/>
        <w:jc w:val="both"/>
        <w:rPr>
          <w:ins w:id="10633" w:author="John Clevenger [2]" w:date="2022-06-15T13:17:00Z"/>
        </w:rPr>
      </w:pPr>
      <w:ins w:id="10634" w:author="John Clevenger [2]" w:date="2022-06-15T13:17:00Z">
        <w:r>
          <w:t xml:space="preserve">If you are having problems </w:t>
        </w:r>
      </w:ins>
      <w:ins w:id="10635" w:author="John Clevenger [2]" w:date="2022-06-15T13:18:00Z">
        <w:r>
          <w:t xml:space="preserve">using the WTI, </w:t>
        </w:r>
      </w:ins>
      <w:ins w:id="10636" w:author="John Clevenger [2]" w:date="2022-06-15T13:24:00Z">
        <w:r w:rsidR="00BA28F8">
          <w:t xml:space="preserve">see the Appendix on </w:t>
        </w:r>
      </w:ins>
      <w:ins w:id="10637" w:author="John Clevenger [2]" w:date="2022-06-15T13:19:00Z">
        <w:r w:rsidR="00FE65EB">
          <w:t xml:space="preserve"> </w:t>
        </w:r>
      </w:ins>
      <w:ins w:id="10638" w:author="John Clevenger [2]" w:date="2022-06-15T13:26:00Z">
        <w:r w:rsidR="00BA28F8">
          <w:rPr>
            <w:b/>
            <w:bCs/>
          </w:rPr>
          <w:t>Troubleshooting / Getting Help.</w:t>
        </w:r>
      </w:ins>
      <w:ins w:id="10639" w:author="John Clevenger [2]" w:date="2022-06-15T13:17:00Z">
        <w:r>
          <w:t xml:space="preserve"> </w:t>
        </w:r>
      </w:ins>
    </w:p>
    <w:p w14:paraId="68E65DE1" w14:textId="77777777" w:rsidR="00BD34C4" w:rsidRDefault="00BD34C4" w:rsidP="00BA0F18">
      <w:pPr>
        <w:spacing w:before="240"/>
        <w:ind w:firstLine="540"/>
        <w:jc w:val="both"/>
      </w:pPr>
    </w:p>
    <w:p w14:paraId="4FEDB2B3" w14:textId="77777777" w:rsidR="001C4DFF" w:rsidRDefault="001C4DFF" w:rsidP="00E33FB1">
      <w:pPr>
        <w:pStyle w:val="Appendix"/>
      </w:pPr>
      <w:bookmarkStart w:id="10640" w:name="_Toc151504515"/>
      <w:r>
        <w:lastRenderedPageBreak/>
        <w:t>Appendix O – Input Validators</w:t>
      </w:r>
      <w:bookmarkEnd w:id="10640"/>
    </w:p>
    <w:p w14:paraId="6CED5DFB" w14:textId="77777777" w:rsidR="00AA35F5" w:rsidRPr="00661536" w:rsidRDefault="00AA35F5">
      <w:pPr>
        <w:pStyle w:val="ListParagraph"/>
        <w:numPr>
          <w:ilvl w:val="0"/>
          <w:numId w:val="38"/>
        </w:numPr>
        <w:spacing w:before="240"/>
        <w:jc w:val="both"/>
        <w:rPr>
          <w:ins w:id="10641" w:author="john" w:date="2020-10-22T21:18:00Z"/>
          <w:rFonts w:ascii="Arial" w:hAnsi="Arial" w:cs="Arial"/>
          <w:b/>
          <w:rPrChange w:id="10642" w:author="john" w:date="2020-10-22T21:47:00Z">
            <w:rPr>
              <w:ins w:id="10643" w:author="john" w:date="2020-10-22T21:18:00Z"/>
            </w:rPr>
          </w:rPrChange>
        </w:rPr>
        <w:pPrChange w:id="10644" w:author="john" w:date="2020-10-22T21:19:00Z">
          <w:pPr>
            <w:spacing w:before="240"/>
            <w:ind w:firstLine="720"/>
            <w:jc w:val="both"/>
          </w:pPr>
        </w:pPrChange>
      </w:pPr>
      <w:ins w:id="10645" w:author="john" w:date="2020-10-22T21:19:00Z">
        <w:r w:rsidRPr="00661536">
          <w:rPr>
            <w:rFonts w:ascii="Arial" w:hAnsi="Arial" w:cs="Arial"/>
            <w:b/>
            <w:rPrChange w:id="10646" w:author="john" w:date="2020-10-22T21:47:00Z">
              <w:rPr/>
            </w:rPrChange>
          </w:rPr>
          <w:t>Overview</w:t>
        </w:r>
      </w:ins>
    </w:p>
    <w:p w14:paraId="693B6808" w14:textId="77777777" w:rsidR="006066C5" w:rsidRDefault="006066C5" w:rsidP="006066C5">
      <w:pPr>
        <w:spacing w:before="240"/>
        <w:ind w:firstLine="720"/>
        <w:jc w:val="both"/>
      </w:pPr>
      <w:r>
        <w:t>PC</w:t>
      </w:r>
      <w:r>
        <w:rPr>
          <w:vertAlign w:val="superscript"/>
        </w:rPr>
        <w:t>2</w:t>
      </w:r>
      <w:r>
        <w:t xml:space="preserve"> allows the Contest Administrator to configure each </w:t>
      </w:r>
      <w:ins w:id="10647" w:author="john" w:date="2020-10-22T21:19:00Z">
        <w:r w:rsidR="00AA35F5">
          <w:t xml:space="preserve">contest </w:t>
        </w:r>
      </w:ins>
      <w:r>
        <w:t xml:space="preserve">problem so that it has associated with it </w:t>
      </w:r>
      <w:del w:id="10648" w:author="john" w:date="2020-10-22T21:02:00Z">
        <w:r w:rsidDel="00915E86">
          <w:delText xml:space="preserve">an </w:delText>
        </w:r>
      </w:del>
      <w:ins w:id="10649" w:author="john" w:date="2020-10-22T21:02:00Z">
        <w:r w:rsidR="00915E86">
          <w:t xml:space="preserve">one or more </w:t>
        </w:r>
      </w:ins>
      <w:r w:rsidRPr="006066C5">
        <w:rPr>
          <w:i/>
          <w:iCs/>
        </w:rPr>
        <w:t xml:space="preserve">input </w:t>
      </w:r>
      <w:r>
        <w:rPr>
          <w:i/>
          <w:iCs/>
        </w:rPr>
        <w:t>validator</w:t>
      </w:r>
      <w:ins w:id="10650" w:author="john" w:date="2020-10-22T21:02:00Z">
        <w:r w:rsidR="00915E86">
          <w:rPr>
            <w:i/>
            <w:iCs/>
          </w:rPr>
          <w:t>s</w:t>
        </w:r>
      </w:ins>
      <w:r>
        <w:t>.</w:t>
      </w:r>
      <w:r>
        <w:rPr>
          <w:rStyle w:val="FootnoteReference"/>
        </w:rPr>
        <w:footnoteReference w:id="82"/>
      </w:r>
      <w:r w:rsidR="00D66AA0">
        <w:t xml:space="preserve">  An input validator</w:t>
      </w:r>
      <w:r>
        <w:t xml:space="preserve"> is a program which is given, as input, a judge’s data file (that is, a data file which a team’s program is expected to read and process).  The input validator program contains logic to make a determination, according to some set of rules, regarding the correctness of the judge’s data.  </w:t>
      </w:r>
    </w:p>
    <w:p w14:paraId="2712F2DE" w14:textId="77777777" w:rsidR="00D66AA0" w:rsidDel="00915E86" w:rsidRDefault="00D66AA0" w:rsidP="00D66AA0">
      <w:pPr>
        <w:spacing w:before="240"/>
        <w:ind w:firstLine="720"/>
        <w:jc w:val="both"/>
        <w:rPr>
          <w:del w:id="10655" w:author="john" w:date="2020-10-22T21:05:00Z"/>
        </w:rPr>
      </w:pPr>
      <w:del w:id="10656" w:author="john" w:date="2020-10-22T21:05:00Z">
        <w:r w:rsidDel="00915E86">
          <w:delText xml:space="preserve">Note that because the required judge’s test data file </w:delText>
        </w:r>
      </w:del>
      <w:del w:id="10657" w:author="john" w:date="2020-10-22T21:03:00Z">
        <w:r w:rsidDel="00915E86">
          <w:delText xml:space="preserve">input format for </w:delText>
        </w:r>
      </w:del>
      <w:del w:id="10658" w:author="john" w:date="2020-10-22T21:04:00Z">
        <w:r w:rsidDel="00915E86">
          <w:delText xml:space="preserve">each contest problem </w:delText>
        </w:r>
      </w:del>
      <w:del w:id="10659" w:author="john" w:date="2020-10-22T21:05:00Z">
        <w:r w:rsidDel="00915E86">
          <w:delText>is unique, there is no “pre-defined input validator” in PC</w:delText>
        </w:r>
        <w:r w:rsidRPr="00D66AA0" w:rsidDel="00915E86">
          <w:rPr>
            <w:vertAlign w:val="superscript"/>
          </w:rPr>
          <w:delText>2</w:delText>
        </w:r>
        <w:r w:rsidDel="00915E86">
          <w:delText xml:space="preserve"> like there are predefined output validators.  Essentially, every contest problem requires a custom (user-written) input validator.</w:delText>
        </w:r>
      </w:del>
    </w:p>
    <w:p w14:paraId="1CFC0112" w14:textId="77777777" w:rsidR="00915E86" w:rsidRDefault="00915E86" w:rsidP="00D66AA0">
      <w:pPr>
        <w:spacing w:before="240"/>
        <w:ind w:firstLine="720"/>
        <w:jc w:val="both"/>
        <w:rPr>
          <w:ins w:id="10660" w:author="john" w:date="2020-10-22T21:14:00Z"/>
        </w:rPr>
      </w:pPr>
      <w:ins w:id="10661" w:author="john" w:date="2020-10-22T21:05:00Z">
        <w:r>
          <w:t>PC</w:t>
        </w:r>
        <w:r>
          <w:rPr>
            <w:vertAlign w:val="superscript"/>
          </w:rPr>
          <w:t xml:space="preserve">2 </w:t>
        </w:r>
      </w:ins>
      <w:ins w:id="10662" w:author="john" w:date="2020-10-22T21:06:00Z">
        <w:r>
          <w:t xml:space="preserve">supports two types of input validators.  First, </w:t>
        </w:r>
      </w:ins>
      <w:ins w:id="10663" w:author="john" w:date="2020-10-22T21:07:00Z">
        <w:r>
          <w:t>PC</w:t>
        </w:r>
        <w:r>
          <w:rPr>
            <w:vertAlign w:val="superscript"/>
          </w:rPr>
          <w:t xml:space="preserve">2 </w:t>
        </w:r>
        <w:r>
          <w:t>contains an embedded copy of the VIVA Input Validator.</w:t>
        </w:r>
      </w:ins>
      <w:ins w:id="10664" w:author="john" w:date="2020-10-22T21:08:00Z">
        <w:r>
          <w:rPr>
            <w:rStyle w:val="FootnoteReference"/>
          </w:rPr>
          <w:footnoteReference w:id="83"/>
        </w:r>
      </w:ins>
      <w:ins w:id="10673" w:author="john" w:date="2020-10-22T21:06:00Z">
        <w:r>
          <w:t xml:space="preserve"> </w:t>
        </w:r>
      </w:ins>
      <w:ins w:id="10674" w:author="john" w:date="2020-10-22T21:10:00Z">
        <w:r>
          <w:t xml:space="preserve"> VIVA supports a “pattern language</w:t>
        </w:r>
      </w:ins>
      <w:ins w:id="10675" w:author="john" w:date="2020-10-22T21:11:00Z">
        <w:r>
          <w:t xml:space="preserve">” that allows a user to describe the required syntax of a </w:t>
        </w:r>
      </w:ins>
      <w:ins w:id="10676" w:author="john" w:date="2020-10-22T21:12:00Z">
        <w:r w:rsidR="00AA35F5">
          <w:t>judge</w:t>
        </w:r>
      </w:ins>
      <w:ins w:id="10677" w:author="john" w:date="2020-10-22T21:13:00Z">
        <w:r w:rsidR="00AA35F5">
          <w:t xml:space="preserve">’s </w:t>
        </w:r>
      </w:ins>
      <w:ins w:id="10678" w:author="john" w:date="2020-10-22T21:11:00Z">
        <w:r>
          <w:t>data file; PC</w:t>
        </w:r>
        <w:r w:rsidRPr="00AA35F5">
          <w:rPr>
            <w:vertAlign w:val="superscript"/>
            <w:rPrChange w:id="10679" w:author="john" w:date="2020-10-22T21:12:00Z">
              <w:rPr/>
            </w:rPrChange>
          </w:rPr>
          <w:t>2</w:t>
        </w:r>
        <w:r>
          <w:t xml:space="preserve"> </w:t>
        </w:r>
      </w:ins>
      <w:ins w:id="10680" w:author="john" w:date="2020-10-22T21:20:00Z">
        <w:r w:rsidR="00AA35F5">
          <w:t>can be used to invoke</w:t>
        </w:r>
      </w:ins>
      <w:ins w:id="10681" w:author="john" w:date="2020-10-22T21:11:00Z">
        <w:r>
          <w:t xml:space="preserve"> VIVA with </w:t>
        </w:r>
      </w:ins>
      <w:ins w:id="10682" w:author="john" w:date="2020-10-22T21:13:00Z">
        <w:r w:rsidR="00AA35F5">
          <w:t>a</w:t>
        </w:r>
      </w:ins>
      <w:ins w:id="10683" w:author="john" w:date="2020-10-22T21:11:00Z">
        <w:r>
          <w:t xml:space="preserve"> specified pattern</w:t>
        </w:r>
      </w:ins>
      <w:ins w:id="10684" w:author="john" w:date="2020-10-22T21:13:00Z">
        <w:r w:rsidR="00AA35F5">
          <w:t xml:space="preserve"> and display the results when the pattern is applied by VIVA to each contest problem judge</w:t>
        </w:r>
      </w:ins>
      <w:ins w:id="10685" w:author="john" w:date="2020-10-22T21:14:00Z">
        <w:r w:rsidR="00AA35F5">
          <w:t>’s data file.</w:t>
        </w:r>
      </w:ins>
    </w:p>
    <w:p w14:paraId="0AC1E1E4" w14:textId="77777777" w:rsidR="00AA35F5" w:rsidRDefault="00AA35F5" w:rsidP="00D66AA0">
      <w:pPr>
        <w:spacing w:before="240"/>
        <w:ind w:firstLine="720"/>
        <w:jc w:val="both"/>
        <w:rPr>
          <w:ins w:id="10686" w:author="john" w:date="2020-10-22T21:23:00Z"/>
        </w:rPr>
      </w:pPr>
      <w:ins w:id="10687" w:author="john" w:date="2020-10-22T21:15:00Z">
        <w:r>
          <w:t>PC</w:t>
        </w:r>
        <w:r>
          <w:rPr>
            <w:vertAlign w:val="superscript"/>
          </w:rPr>
          <w:t xml:space="preserve">2  </w:t>
        </w:r>
      </w:ins>
      <w:ins w:id="10688" w:author="john" w:date="2020-10-22T21:14:00Z">
        <w:r>
          <w:t xml:space="preserve">also supports </w:t>
        </w:r>
        <w:r>
          <w:rPr>
            <w:i/>
          </w:rPr>
          <w:t xml:space="preserve">custom </w:t>
        </w:r>
        <w:r>
          <w:t>input validators.  A custom input validator is a</w:t>
        </w:r>
      </w:ins>
      <w:ins w:id="10689" w:author="john" w:date="2020-10-22T21:21:00Z">
        <w:r>
          <w:t>n external</w:t>
        </w:r>
      </w:ins>
      <w:ins w:id="10690" w:author="john" w:date="2020-10-22T21:14:00Z">
        <w:r>
          <w:t xml:space="preserve"> program</w:t>
        </w:r>
      </w:ins>
      <w:ins w:id="10691" w:author="john" w:date="2020-10-22T21:15:00Z">
        <w:r>
          <w:t>,</w:t>
        </w:r>
      </w:ins>
      <w:ins w:id="10692" w:author="john" w:date="2020-10-22T21:14:00Z">
        <w:r>
          <w:t xml:space="preserve"> written by the Contest Administrator (or staff), </w:t>
        </w:r>
      </w:ins>
      <w:ins w:id="10693" w:author="john" w:date="2020-10-22T21:16:00Z">
        <w:r>
          <w:t xml:space="preserve">which accepts as input a judge’s data file and returns an indication of whether the data file is “valid”.  Custom input validators can be </w:t>
        </w:r>
      </w:ins>
      <w:ins w:id="10694" w:author="john" w:date="2020-10-22T21:17:00Z">
        <w:r>
          <w:t>written in any language whose compiler (or interpreter) can be invoked from a command line.  PC</w:t>
        </w:r>
        <w:r>
          <w:rPr>
            <w:vertAlign w:val="superscript"/>
          </w:rPr>
          <w:t>2</w:t>
        </w:r>
        <w:r>
          <w:t xml:space="preserve"> arranges that</w:t>
        </w:r>
      </w:ins>
      <w:ins w:id="10695" w:author="john" w:date="2020-10-22T23:28:00Z">
        <w:r w:rsidR="00083FCE">
          <w:t xml:space="preserve"> when a custom input validator is run,</w:t>
        </w:r>
      </w:ins>
      <w:ins w:id="10696" w:author="john" w:date="2020-10-22T21:17:00Z">
        <w:r>
          <w:t xml:space="preserve"> each judge</w:t>
        </w:r>
      </w:ins>
      <w:ins w:id="10697" w:author="john" w:date="2020-10-22T21:18:00Z">
        <w:r>
          <w:t xml:space="preserve">’s data </w:t>
        </w:r>
      </w:ins>
      <w:ins w:id="10698" w:author="john" w:date="2020-10-22T21:31:00Z">
        <w:r w:rsidR="00373609">
          <w:t xml:space="preserve">file </w:t>
        </w:r>
      </w:ins>
      <w:ins w:id="10699" w:author="john" w:date="2020-10-22T21:21:00Z">
        <w:r>
          <w:t>is passed to the custom input validator</w:t>
        </w:r>
      </w:ins>
      <w:ins w:id="10700" w:author="john" w:date="2020-10-22T23:28:00Z">
        <w:r w:rsidR="00083FCE">
          <w:t>;</w:t>
        </w:r>
      </w:ins>
      <w:ins w:id="10701" w:author="john" w:date="2020-10-22T21:21:00Z">
        <w:r>
          <w:t xml:space="preserve"> </w:t>
        </w:r>
      </w:ins>
      <w:ins w:id="10702" w:author="john" w:date="2020-10-22T23:28:00Z">
        <w:r w:rsidR="00083FCE">
          <w:t>PC</w:t>
        </w:r>
        <w:r w:rsidR="00083FCE" w:rsidRPr="00083FCE">
          <w:rPr>
            <w:vertAlign w:val="superscript"/>
            <w:rPrChange w:id="10703" w:author="john" w:date="2020-10-22T23:29:00Z">
              <w:rPr/>
            </w:rPrChange>
          </w:rPr>
          <w:t>2</w:t>
        </w:r>
      </w:ins>
      <w:ins w:id="10704" w:author="john" w:date="2020-10-22T21:21:00Z">
        <w:r>
          <w:t xml:space="preserve"> then displays the results.</w:t>
        </w:r>
      </w:ins>
    </w:p>
    <w:p w14:paraId="4B038CD8" w14:textId="77777777" w:rsidR="00373609" w:rsidRPr="00373609" w:rsidRDefault="009C588D" w:rsidP="00D66AA0">
      <w:pPr>
        <w:spacing w:before="240"/>
        <w:ind w:firstLine="720"/>
        <w:jc w:val="both"/>
        <w:rPr>
          <w:ins w:id="10705" w:author="john" w:date="2020-10-22T21:05:00Z"/>
        </w:rPr>
      </w:pPr>
      <w:ins w:id="10706" w:author="john" w:date="2020-10-23T21:26:00Z">
        <w:r>
          <w:t>E</w:t>
        </w:r>
      </w:ins>
      <w:ins w:id="10707" w:author="john" w:date="2020-10-22T21:23:00Z">
        <w:r w:rsidR="00373609">
          <w:t>ach contest problem can be configured so that it does (or does not) have a VIVA pattern, and can also be independently configured so that it does (or does not) have a custom input validator.  Note however that running an input validator is a manual process (input validators are never run automatically</w:t>
        </w:r>
      </w:ins>
      <w:ins w:id="10708" w:author="john" w:date="2020-10-22T21:26:00Z">
        <w:r w:rsidR="00373609">
          <w:t>; see below</w:t>
        </w:r>
      </w:ins>
      <w:ins w:id="10709" w:author="john" w:date="2020-10-22T21:23:00Z">
        <w:r w:rsidR="00373609">
          <w:t xml:space="preserve">), so if a problem is configured </w:t>
        </w:r>
      </w:ins>
      <w:ins w:id="10710" w:author="john" w:date="2020-10-22T21:26:00Z">
        <w:r w:rsidR="00373609">
          <w:t>with both a VIVA pattern and a custom input validator the use</w:t>
        </w:r>
      </w:ins>
      <w:ins w:id="10711" w:author="john" w:date="2020-10-22T21:32:00Z">
        <w:r w:rsidR="0036772E">
          <w:t>r</w:t>
        </w:r>
      </w:ins>
      <w:ins w:id="10712" w:author="john" w:date="2020-10-22T21:26:00Z">
        <w:r w:rsidR="00373609">
          <w:t xml:space="preserve"> must manually choose which one </w:t>
        </w:r>
      </w:ins>
      <w:ins w:id="10713" w:author="john" w:date="2020-10-22T21:32:00Z">
        <w:r w:rsidR="0036772E">
          <w:t xml:space="preserve">is </w:t>
        </w:r>
      </w:ins>
      <w:ins w:id="10714" w:author="john" w:date="2020-10-22T21:26:00Z">
        <w:r w:rsidR="00373609">
          <w:t xml:space="preserve">to </w:t>
        </w:r>
      </w:ins>
      <w:ins w:id="10715" w:author="john" w:date="2020-10-22T21:32:00Z">
        <w:r w:rsidR="0036772E">
          <w:t xml:space="preserve">be </w:t>
        </w:r>
      </w:ins>
      <w:ins w:id="10716" w:author="john" w:date="2020-10-22T21:26:00Z">
        <w:r w:rsidR="00373609">
          <w:t>execute</w:t>
        </w:r>
      </w:ins>
      <w:ins w:id="10717" w:author="john" w:date="2020-10-22T21:32:00Z">
        <w:r w:rsidR="0036772E">
          <w:t>d</w:t>
        </w:r>
      </w:ins>
      <w:ins w:id="10718" w:author="john" w:date="2020-10-22T21:26:00Z">
        <w:r w:rsidR="00373609">
          <w:t xml:space="preserve">.  (Both may be executed, but each one must first be </w:t>
        </w:r>
      </w:ins>
      <w:ins w:id="10719" w:author="john" w:date="2020-10-22T21:27:00Z">
        <w:r w:rsidR="00373609">
          <w:t>‘selected’.)</w:t>
        </w:r>
      </w:ins>
    </w:p>
    <w:p w14:paraId="623F09F7" w14:textId="77777777" w:rsidR="00D66AA0" w:rsidRPr="00EA202C" w:rsidRDefault="00D66AA0" w:rsidP="00D66AA0">
      <w:pPr>
        <w:spacing w:before="240"/>
        <w:ind w:firstLine="720"/>
        <w:jc w:val="both"/>
      </w:pPr>
      <w:r>
        <w:t>Note</w:t>
      </w:r>
      <w:del w:id="10720" w:author="john" w:date="2020-10-22T21:27:00Z">
        <w:r w:rsidDel="00373609">
          <w:delText xml:space="preserve"> </w:delText>
        </w:r>
      </w:del>
      <w:del w:id="10721" w:author="john" w:date="2020-10-22T21:23:00Z">
        <w:r w:rsidDel="00373609">
          <w:delText xml:space="preserve">also </w:delText>
        </w:r>
      </w:del>
      <w:ins w:id="10722" w:author="john" w:date="2020-10-22T21:28:00Z">
        <w:r w:rsidR="00373609">
          <w:t xml:space="preserve"> also </w:t>
        </w:r>
      </w:ins>
      <w:r>
        <w:t xml:space="preserve">that while it is a bit of work to write an input validator </w:t>
      </w:r>
      <w:ins w:id="10723" w:author="john" w:date="2020-10-22T21:22:00Z">
        <w:r w:rsidR="00373609">
          <w:t xml:space="preserve">(or even to write a VIVA pattern) </w:t>
        </w:r>
      </w:ins>
      <w:r>
        <w:t>to verify that all judge’s test data files are valid, it can save a contest from disaster:  if a last-minute change to a judge’s data file inadvertently introduces an illegality in the data, running an input validator will catch this – otherwise, it might not be caught until well into the contest (or not at all!)</w:t>
      </w:r>
    </w:p>
    <w:p w14:paraId="276E3E38" w14:textId="1E33F78C" w:rsidR="0036772E" w:rsidRDefault="00A92296" w:rsidP="006066C5">
      <w:pPr>
        <w:spacing w:before="240"/>
        <w:ind w:firstLine="720"/>
        <w:jc w:val="both"/>
        <w:rPr>
          <w:ins w:id="10724" w:author="john" w:date="2020-10-22T21:34:00Z"/>
        </w:rPr>
      </w:pPr>
      <w:del w:id="10725" w:author="john" w:date="2020-10-22T21:34:00Z">
        <w:r w:rsidDel="0036772E">
          <w:rPr>
            <w:noProof/>
          </w:rPr>
          <w:drawing>
            <wp:anchor distT="0" distB="0" distL="114300" distR="114300" simplePos="0" relativeHeight="251625472" behindDoc="0" locked="0" layoutInCell="1" allowOverlap="1" wp14:anchorId="70CE24BE" wp14:editId="2F532CFC">
              <wp:simplePos x="0" y="0"/>
              <wp:positionH relativeFrom="column">
                <wp:posOffset>803910</wp:posOffset>
              </wp:positionH>
              <wp:positionV relativeFrom="paragraph">
                <wp:posOffset>935990</wp:posOffset>
              </wp:positionV>
              <wp:extent cx="4456430" cy="3639820"/>
              <wp:effectExtent l="0" t="0" r="0" b="0"/>
              <wp:wrapTopAndBottom/>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56430" cy="363982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5C178D">
        <w:t>As with output validators (and virtually every other configuration item in PC</w:t>
      </w:r>
      <w:r w:rsidR="005C178D" w:rsidRPr="00712FF8">
        <w:rPr>
          <w:vertAlign w:val="superscript"/>
        </w:rPr>
        <w:t>2</w:t>
      </w:r>
      <w:r w:rsidR="00F43242" w:rsidRPr="00F43242">
        <w:t>)</w:t>
      </w:r>
      <w:r w:rsidR="005C178D">
        <w:t xml:space="preserve">, input validators can be configured either interactively or via YAML configuration files (see the chapter on </w:t>
      </w:r>
      <w:r w:rsidR="005C178D">
        <w:rPr>
          <w:i/>
        </w:rPr>
        <w:t>Configuring the Contest</w:t>
      </w:r>
      <w:r w:rsidR="007B1362">
        <w:rPr>
          <w:i/>
        </w:rPr>
        <w:t xml:space="preserve"> via Configuration Files</w:t>
      </w:r>
      <w:r w:rsidR="00712FF8">
        <w:rPr>
          <w:i/>
        </w:rPr>
        <w:t xml:space="preserve"> </w:t>
      </w:r>
      <w:ins w:id="10726" w:author="John Clevenger [2]" w:date="2022-12-17T15:22:00Z">
        <w:r w:rsidR="009F568F">
          <w:rPr>
            <w:iCs/>
          </w:rPr>
          <w:t xml:space="preserve">as well as the PC2 Wiki page at </w:t>
        </w:r>
        <w:r w:rsidR="009F568F">
          <w:rPr>
            <w:iCs/>
          </w:rPr>
          <w:fldChar w:fldCharType="begin"/>
        </w:r>
        <w:r w:rsidR="009F568F">
          <w:rPr>
            <w:iCs/>
          </w:rPr>
          <w:instrText xml:space="preserve"> HYPERLINK "https://github.com/pc2ccs/pc2v9/wiki/YAML-Contest-Configuration" </w:instrText>
        </w:r>
        <w:r w:rsidR="009F568F">
          <w:rPr>
            <w:iCs/>
          </w:rPr>
        </w:r>
        <w:r w:rsidR="009F568F">
          <w:rPr>
            <w:iCs/>
          </w:rPr>
          <w:fldChar w:fldCharType="separate"/>
        </w:r>
        <w:r w:rsidR="009F568F" w:rsidRPr="009F568F">
          <w:rPr>
            <w:rStyle w:val="Hyperlink"/>
            <w:iCs/>
          </w:rPr>
          <w:t>https://github.com/pc2ccs/pc2v9/wiki/YAML-Contest-Configuration</w:t>
        </w:r>
        <w:r w:rsidR="009F568F">
          <w:rPr>
            <w:iCs/>
          </w:rPr>
          <w:fldChar w:fldCharType="end"/>
        </w:r>
      </w:ins>
      <w:ins w:id="10727" w:author="John Clevenger [2]" w:date="2022-12-17T15:23:00Z">
        <w:r w:rsidR="009F568F">
          <w:rPr>
            <w:iCs/>
          </w:rPr>
          <w:t xml:space="preserve"> </w:t>
        </w:r>
      </w:ins>
      <w:r w:rsidR="00712FF8">
        <w:t>for details on YAML configuration files</w:t>
      </w:r>
      <w:r w:rsidR="005C178D">
        <w:t xml:space="preserve">).  </w:t>
      </w:r>
      <w:ins w:id="10728" w:author="john" w:date="2020-10-22T21:35:00Z">
        <w:r w:rsidR="0036772E">
          <w:t xml:space="preserve">The following sections describe interactive input validator configuration, and </w:t>
        </w:r>
      </w:ins>
      <w:ins w:id="10729" w:author="john" w:date="2020-10-23T21:27:00Z">
        <w:r w:rsidR="009C588D">
          <w:t xml:space="preserve">input validator </w:t>
        </w:r>
      </w:ins>
      <w:ins w:id="10730" w:author="john" w:date="2020-10-22T21:35:00Z">
        <w:r w:rsidR="0036772E">
          <w:t>configuration using a YAML file.</w:t>
        </w:r>
      </w:ins>
    </w:p>
    <w:p w14:paraId="4B55BCFD" w14:textId="77777777" w:rsidR="0036772E" w:rsidRPr="00661536" w:rsidRDefault="0036772E">
      <w:pPr>
        <w:pStyle w:val="ListParagraph"/>
        <w:numPr>
          <w:ilvl w:val="0"/>
          <w:numId w:val="38"/>
        </w:numPr>
        <w:spacing w:before="240"/>
        <w:jc w:val="both"/>
        <w:rPr>
          <w:ins w:id="10731" w:author="john" w:date="2020-10-22T21:34:00Z"/>
          <w:rFonts w:ascii="Arial" w:hAnsi="Arial" w:cs="Arial"/>
          <w:b/>
          <w:rPrChange w:id="10732" w:author="john" w:date="2020-10-22T21:47:00Z">
            <w:rPr>
              <w:ins w:id="10733" w:author="john" w:date="2020-10-22T21:34:00Z"/>
            </w:rPr>
          </w:rPrChange>
        </w:rPr>
        <w:pPrChange w:id="10734" w:author="john" w:date="2020-10-22T21:36:00Z">
          <w:pPr>
            <w:spacing w:before="240"/>
            <w:ind w:firstLine="720"/>
            <w:jc w:val="both"/>
          </w:pPr>
        </w:pPrChange>
      </w:pPr>
      <w:ins w:id="10735" w:author="john" w:date="2020-10-22T21:36:00Z">
        <w:r w:rsidRPr="00661536">
          <w:rPr>
            <w:rFonts w:ascii="Arial" w:hAnsi="Arial" w:cs="Arial"/>
            <w:b/>
            <w:rPrChange w:id="10736" w:author="john" w:date="2020-10-22T21:47:00Z">
              <w:rPr>
                <w:b/>
              </w:rPr>
            </w:rPrChange>
          </w:rPr>
          <w:lastRenderedPageBreak/>
          <w:t>Interactive Input Validator Configuration</w:t>
        </w:r>
      </w:ins>
    </w:p>
    <w:p w14:paraId="33401D2A" w14:textId="77777777" w:rsidR="0036772E" w:rsidRDefault="0036772E" w:rsidP="006066C5">
      <w:pPr>
        <w:spacing w:before="240"/>
        <w:ind w:firstLine="720"/>
        <w:jc w:val="both"/>
        <w:rPr>
          <w:ins w:id="10737" w:author="john" w:date="2020-10-22T23:08:00Z"/>
        </w:rPr>
      </w:pPr>
      <w:ins w:id="10738" w:author="john" w:date="2020-10-22T21:37:00Z">
        <w:r>
          <w:t xml:space="preserve">Input validators </w:t>
        </w:r>
      </w:ins>
      <w:ins w:id="10739" w:author="john" w:date="2020-10-22T21:47:00Z">
        <w:r w:rsidR="00661536">
          <w:t>can be</w:t>
        </w:r>
      </w:ins>
      <w:ins w:id="10740" w:author="john" w:date="2020-10-22T21:37:00Z">
        <w:r>
          <w:t xml:space="preserve"> configured </w:t>
        </w:r>
      </w:ins>
      <w:ins w:id="10741" w:author="john" w:date="2020-10-22T21:47:00Z">
        <w:r w:rsidR="00661536">
          <w:t>using</w:t>
        </w:r>
      </w:ins>
      <w:ins w:id="10742" w:author="john" w:date="2020-10-22T21:37:00Z">
        <w:r>
          <w:t xml:space="preserve"> the </w:t>
        </w:r>
      </w:ins>
      <w:ins w:id="10743" w:author="john" w:date="2020-10-22T21:38:00Z">
        <w:r w:rsidRPr="0036772E">
          <w:rPr>
            <w:rFonts w:ascii="Arial" w:hAnsi="Arial" w:cs="Arial"/>
            <w:b/>
            <w:sz w:val="22"/>
            <w:szCs w:val="22"/>
            <w:rPrChange w:id="10744" w:author="john" w:date="2020-10-22T21:38:00Z">
              <w:rPr/>
            </w:rPrChange>
          </w:rPr>
          <w:t>Input Validator</w:t>
        </w:r>
        <w:r w:rsidRPr="0036772E">
          <w:rPr>
            <w:rFonts w:ascii="Arial" w:hAnsi="Arial" w:cs="Arial"/>
            <w:b/>
            <w:sz w:val="22"/>
            <w:szCs w:val="22"/>
          </w:rPr>
          <w:t xml:space="preserve"> </w:t>
        </w:r>
        <w:r>
          <w:t xml:space="preserve">tab </w:t>
        </w:r>
      </w:ins>
      <w:ins w:id="10745" w:author="john" w:date="2020-10-22T21:39:00Z">
        <w:r>
          <w:t xml:space="preserve">on the Contest Administrator’s </w:t>
        </w:r>
      </w:ins>
      <w:ins w:id="10746" w:author="john" w:date="2020-10-22T21:37:00Z">
        <w:r w:rsidRPr="0036772E">
          <w:rPr>
            <w:rFonts w:ascii="Arial" w:hAnsi="Arial" w:cs="Arial"/>
            <w:b/>
            <w:sz w:val="22"/>
            <w:szCs w:val="22"/>
            <w:rPrChange w:id="10747" w:author="john" w:date="2020-10-22T21:41:00Z">
              <w:rPr/>
            </w:rPrChange>
          </w:rPr>
          <w:t>Edit Problem</w:t>
        </w:r>
        <w:r>
          <w:t xml:space="preserve"> </w:t>
        </w:r>
      </w:ins>
      <w:ins w:id="10748" w:author="john" w:date="2020-10-22T21:41:00Z">
        <w:r>
          <w:t xml:space="preserve">or </w:t>
        </w:r>
        <w:r w:rsidRPr="0036772E">
          <w:rPr>
            <w:rFonts w:ascii="Arial" w:hAnsi="Arial" w:cs="Arial"/>
            <w:b/>
            <w:sz w:val="22"/>
            <w:szCs w:val="22"/>
            <w:rPrChange w:id="10749" w:author="john" w:date="2020-10-22T21:41:00Z">
              <w:rPr/>
            </w:rPrChange>
          </w:rPr>
          <w:t>Add problem</w:t>
        </w:r>
        <w:r>
          <w:t xml:space="preserve"> </w:t>
        </w:r>
      </w:ins>
      <w:ins w:id="10750" w:author="john" w:date="2020-10-22T21:37:00Z">
        <w:r>
          <w:t>screen</w:t>
        </w:r>
      </w:ins>
      <w:ins w:id="10751" w:author="john" w:date="2020-10-22T23:10:00Z">
        <w:r w:rsidR="00CA2190">
          <w:t>s</w:t>
        </w:r>
      </w:ins>
      <w:ins w:id="10752" w:author="john" w:date="2020-10-22T21:37:00Z">
        <w:r>
          <w:t xml:space="preserve"> </w:t>
        </w:r>
      </w:ins>
      <w:ins w:id="10753" w:author="john" w:date="2020-10-22T21:39:00Z">
        <w:r>
          <w:t xml:space="preserve">(the </w:t>
        </w:r>
        <w:r w:rsidRPr="00661536">
          <w:rPr>
            <w:rFonts w:ascii="Arial" w:hAnsi="Arial" w:cs="Arial"/>
            <w:b/>
            <w:sz w:val="22"/>
            <w:szCs w:val="22"/>
            <w:rPrChange w:id="10754" w:author="john" w:date="2020-10-22T21:43:00Z">
              <w:rPr/>
            </w:rPrChange>
          </w:rPr>
          <w:t>Edit Problem</w:t>
        </w:r>
        <w:r>
          <w:t xml:space="preserve"> </w:t>
        </w:r>
      </w:ins>
      <w:ins w:id="10755" w:author="john" w:date="2020-10-22T21:42:00Z">
        <w:r w:rsidR="00661536">
          <w:t xml:space="preserve">or </w:t>
        </w:r>
        <w:r w:rsidR="00661536" w:rsidRPr="00661536">
          <w:rPr>
            <w:rFonts w:ascii="Arial" w:hAnsi="Arial" w:cs="Arial"/>
            <w:b/>
            <w:sz w:val="22"/>
            <w:szCs w:val="22"/>
            <w:rPrChange w:id="10756" w:author="john" w:date="2020-10-22T21:43:00Z">
              <w:rPr/>
            </w:rPrChange>
          </w:rPr>
          <w:t>Add Problem</w:t>
        </w:r>
        <w:r w:rsidR="00661536">
          <w:t xml:space="preserve"> </w:t>
        </w:r>
      </w:ins>
      <w:ins w:id="10757" w:author="john" w:date="2020-10-22T21:39:00Z">
        <w:r>
          <w:t>screen</w:t>
        </w:r>
      </w:ins>
      <w:ins w:id="10758" w:author="john" w:date="2020-10-22T21:42:00Z">
        <w:r w:rsidR="00661536">
          <w:t>s</w:t>
        </w:r>
      </w:ins>
      <w:ins w:id="10759" w:author="john" w:date="2020-10-22T21:39:00Z">
        <w:r>
          <w:t xml:space="preserve"> </w:t>
        </w:r>
      </w:ins>
      <w:ins w:id="10760" w:author="john" w:date="2020-10-22T21:42:00Z">
        <w:r w:rsidR="00661536">
          <w:t>are</w:t>
        </w:r>
      </w:ins>
      <w:ins w:id="10761" w:author="john" w:date="2020-10-22T21:39:00Z">
        <w:r>
          <w:t xml:space="preserve"> accessed by </w:t>
        </w:r>
      </w:ins>
      <w:ins w:id="10762" w:author="john" w:date="2020-10-22T21:42:00Z">
        <w:r w:rsidR="00661536">
          <w:t xml:space="preserve">clicking on </w:t>
        </w:r>
      </w:ins>
      <w:ins w:id="10763" w:author="john" w:date="2020-10-22T21:40:00Z">
        <w:r>
          <w:t xml:space="preserve">the </w:t>
        </w:r>
        <w:r w:rsidRPr="00661536">
          <w:rPr>
            <w:rFonts w:ascii="Arial" w:hAnsi="Arial" w:cs="Arial"/>
            <w:b/>
            <w:sz w:val="22"/>
            <w:szCs w:val="22"/>
            <w:rPrChange w:id="10764" w:author="john" w:date="2020-10-22T21:43:00Z">
              <w:rPr/>
            </w:rPrChange>
          </w:rPr>
          <w:t>Problems</w:t>
        </w:r>
        <w:r>
          <w:t xml:space="preserve"> tab of the Admin’s </w:t>
        </w:r>
        <w:r w:rsidRPr="00661536">
          <w:rPr>
            <w:rFonts w:ascii="Arial" w:hAnsi="Arial" w:cs="Arial"/>
            <w:b/>
            <w:sz w:val="22"/>
            <w:szCs w:val="22"/>
            <w:rPrChange w:id="10765" w:author="john" w:date="2020-10-22T21:43:00Z">
              <w:rPr/>
            </w:rPrChange>
          </w:rPr>
          <w:t>Configure Contest</w:t>
        </w:r>
        <w:r>
          <w:t xml:space="preserve"> screen, then cl</w:t>
        </w:r>
        <w:r w:rsidR="00661536">
          <w:t xml:space="preserve">icking either the </w:t>
        </w:r>
      </w:ins>
      <w:ins w:id="10766" w:author="john" w:date="2020-10-22T21:44:00Z">
        <w:r w:rsidR="00661536" w:rsidRPr="00FC2033">
          <w:rPr>
            <w:rFonts w:ascii="Arial" w:hAnsi="Arial" w:cs="Arial"/>
            <w:b/>
            <w:sz w:val="22"/>
            <w:szCs w:val="22"/>
            <w:rPrChange w:id="10767" w:author="john" w:date="2020-10-22T22:35:00Z">
              <w:rPr/>
            </w:rPrChange>
          </w:rPr>
          <w:t>Edit</w:t>
        </w:r>
        <w:r w:rsidR="00661536">
          <w:t xml:space="preserve"> or </w:t>
        </w:r>
        <w:r w:rsidR="00661536" w:rsidRPr="00FC2033">
          <w:rPr>
            <w:rFonts w:ascii="Arial" w:hAnsi="Arial" w:cs="Arial"/>
            <w:b/>
            <w:sz w:val="22"/>
            <w:szCs w:val="22"/>
            <w:rPrChange w:id="10768" w:author="john" w:date="2020-10-22T22:35:00Z">
              <w:rPr/>
            </w:rPrChange>
          </w:rPr>
          <w:t>Add</w:t>
        </w:r>
        <w:r w:rsidR="00661536">
          <w:t xml:space="preserve"> button).</w:t>
        </w:r>
      </w:ins>
      <w:ins w:id="10769" w:author="john" w:date="2020-10-22T22:35:00Z">
        <w:r w:rsidR="00FC2033">
          <w:t xml:space="preserve">  The same screen is used to configure (and invoke) both VIVA and custom input validators.</w:t>
        </w:r>
      </w:ins>
    </w:p>
    <w:p w14:paraId="3DAB9346" w14:textId="77777777" w:rsidR="00CA2190" w:rsidRPr="005C178D" w:rsidRDefault="00CA2190" w:rsidP="00CA2190">
      <w:pPr>
        <w:spacing w:before="240"/>
        <w:ind w:firstLine="720"/>
        <w:jc w:val="both"/>
        <w:rPr>
          <w:ins w:id="10770" w:author="john" w:date="2020-10-22T23:08:00Z"/>
        </w:rPr>
      </w:pPr>
      <w:ins w:id="10771" w:author="john" w:date="2020-10-22T23:08:00Z">
        <w:r>
          <w:t xml:space="preserve">When any change is made on the </w:t>
        </w:r>
        <w:r w:rsidRPr="0098728C">
          <w:rPr>
            <w:rFonts w:ascii="Arial" w:hAnsi="Arial" w:cs="Arial"/>
            <w:b/>
            <w:sz w:val="22"/>
            <w:szCs w:val="22"/>
          </w:rPr>
          <w:t>Input Validator</w:t>
        </w:r>
        <w:r>
          <w:t xml:space="preserve"> configuration tab, pressing the </w:t>
        </w:r>
        <w:r w:rsidRPr="008E7C5A">
          <w:rPr>
            <w:rFonts w:ascii="Arial" w:hAnsi="Arial" w:cs="Arial"/>
            <w:b/>
            <w:sz w:val="22"/>
            <w:szCs w:val="22"/>
          </w:rPr>
          <w:t>Update</w:t>
        </w:r>
        <w:r>
          <w:t xml:space="preserve"> button saves the input validation configuration (along with any run results) as part of the problem configuration.</w:t>
        </w:r>
      </w:ins>
      <w:ins w:id="10772" w:author="john" w:date="2020-10-22T23:09:00Z">
        <w:r>
          <w:t xml:space="preserve">  Note that input validators are not run automatically in PC</w:t>
        </w:r>
        <w:r w:rsidRPr="00CA2190">
          <w:rPr>
            <w:vertAlign w:val="superscript"/>
            <w:rPrChange w:id="10773" w:author="john" w:date="2020-10-22T23:10:00Z">
              <w:rPr/>
            </w:rPrChange>
          </w:rPr>
          <w:t>2</w:t>
        </w:r>
        <w:r>
          <w:t xml:space="preserve">; the Contest Administrator must use the </w:t>
        </w:r>
      </w:ins>
      <w:ins w:id="10774" w:author="john" w:date="2020-10-22T23:10:00Z">
        <w:r w:rsidRPr="00CA2190">
          <w:rPr>
            <w:rFonts w:ascii="Arial" w:hAnsi="Arial" w:cs="Arial"/>
            <w:b/>
            <w:sz w:val="22"/>
            <w:szCs w:val="22"/>
            <w:rPrChange w:id="10775" w:author="john" w:date="2020-10-22T23:11:00Z">
              <w:rPr/>
            </w:rPrChange>
          </w:rPr>
          <w:t>Run VIVA</w:t>
        </w:r>
        <w:r>
          <w:t xml:space="preserve"> and/or </w:t>
        </w:r>
        <w:r w:rsidRPr="00CA2190">
          <w:rPr>
            <w:rFonts w:ascii="Arial" w:hAnsi="Arial" w:cs="Arial"/>
            <w:b/>
            <w:sz w:val="22"/>
            <w:szCs w:val="22"/>
            <w:rPrChange w:id="10776" w:author="john" w:date="2020-10-22T23:11:00Z">
              <w:rPr/>
            </w:rPrChange>
          </w:rPr>
          <w:t>Run Custom Input Validator</w:t>
        </w:r>
        <w:r>
          <w:t xml:space="preserve"> </w:t>
        </w:r>
      </w:ins>
      <w:ins w:id="10777" w:author="john" w:date="2020-10-22T23:11:00Z">
        <w:r>
          <w:t xml:space="preserve">buttons </w:t>
        </w:r>
      </w:ins>
      <w:ins w:id="10778" w:author="john" w:date="2020-10-22T23:10:00Z">
        <w:r>
          <w:t>to test the judge</w:t>
        </w:r>
      </w:ins>
      <w:ins w:id="10779" w:author="john" w:date="2020-10-22T23:11:00Z">
        <w:r>
          <w:t>’s input data files with the corresponding input validator.</w:t>
        </w:r>
      </w:ins>
    </w:p>
    <w:p w14:paraId="7A3DB50D" w14:textId="77777777" w:rsidR="00CA2190" w:rsidRDefault="00CA2190" w:rsidP="006066C5">
      <w:pPr>
        <w:spacing w:before="240"/>
        <w:ind w:firstLine="720"/>
        <w:jc w:val="both"/>
        <w:rPr>
          <w:ins w:id="10780" w:author="john" w:date="2020-10-22T22:32:00Z"/>
        </w:rPr>
      </w:pPr>
    </w:p>
    <w:p w14:paraId="2C579EA6" w14:textId="77777777" w:rsidR="00FC2033" w:rsidRPr="00FC2033" w:rsidRDefault="008E11B4">
      <w:pPr>
        <w:pStyle w:val="ListParagraph"/>
        <w:numPr>
          <w:ilvl w:val="1"/>
          <w:numId w:val="38"/>
        </w:numPr>
        <w:spacing w:before="240"/>
        <w:ind w:left="450"/>
        <w:jc w:val="both"/>
        <w:rPr>
          <w:ins w:id="10781" w:author="john" w:date="2020-10-22T21:37:00Z"/>
          <w:rFonts w:ascii="Arial" w:hAnsi="Arial" w:cs="Arial"/>
          <w:b/>
          <w:rPrChange w:id="10782" w:author="john" w:date="2020-10-22T22:34:00Z">
            <w:rPr>
              <w:ins w:id="10783" w:author="john" w:date="2020-10-22T21:37:00Z"/>
            </w:rPr>
          </w:rPrChange>
        </w:rPr>
        <w:pPrChange w:id="10784" w:author="john" w:date="2020-10-22T22:34:00Z">
          <w:pPr>
            <w:spacing w:before="240"/>
            <w:ind w:firstLine="720"/>
            <w:jc w:val="both"/>
          </w:pPr>
        </w:pPrChange>
      </w:pPr>
      <w:ins w:id="10785" w:author="john" w:date="2020-10-22T22:44:00Z">
        <w:r>
          <w:rPr>
            <w:rFonts w:ascii="Arial" w:hAnsi="Arial" w:cs="Arial"/>
            <w:b/>
          </w:rPr>
          <w:t xml:space="preserve">  </w:t>
        </w:r>
      </w:ins>
      <w:ins w:id="10786" w:author="john" w:date="2020-10-22T22:34:00Z">
        <w:r w:rsidR="00FC2033">
          <w:rPr>
            <w:rFonts w:ascii="Arial" w:hAnsi="Arial" w:cs="Arial"/>
            <w:b/>
          </w:rPr>
          <w:t>VIVA</w:t>
        </w:r>
      </w:ins>
      <w:ins w:id="10787" w:author="john" w:date="2020-10-22T22:33:00Z">
        <w:r w:rsidR="00FC2033" w:rsidRPr="00E060BC">
          <w:rPr>
            <w:rFonts w:ascii="Arial" w:hAnsi="Arial" w:cs="Arial"/>
            <w:b/>
          </w:rPr>
          <w:t xml:space="preserve"> </w:t>
        </w:r>
      </w:ins>
      <w:ins w:id="10788" w:author="john" w:date="2020-10-22T22:44:00Z">
        <w:r>
          <w:rPr>
            <w:rFonts w:ascii="Arial" w:hAnsi="Arial" w:cs="Arial"/>
            <w:b/>
          </w:rPr>
          <w:t xml:space="preserve">Input Validator </w:t>
        </w:r>
      </w:ins>
      <w:ins w:id="10789" w:author="john" w:date="2020-10-22T22:33:00Z">
        <w:r w:rsidR="00FC2033" w:rsidRPr="00E060BC">
          <w:rPr>
            <w:rFonts w:ascii="Arial" w:hAnsi="Arial" w:cs="Arial"/>
            <w:b/>
          </w:rPr>
          <w:t>Configuration</w:t>
        </w:r>
      </w:ins>
    </w:p>
    <w:p w14:paraId="386E0193" w14:textId="77777777" w:rsidR="00661536" w:rsidRDefault="00327DA7" w:rsidP="00661536">
      <w:pPr>
        <w:spacing w:before="240"/>
        <w:ind w:firstLine="720"/>
        <w:jc w:val="both"/>
        <w:rPr>
          <w:ins w:id="10790" w:author="john" w:date="2020-10-22T22:21:00Z"/>
        </w:rPr>
      </w:pPr>
      <w:ins w:id="10791" w:author="john" w:date="2020-10-22T22:21:00Z">
        <w:r>
          <w:rPr>
            <w:noProof/>
          </w:rPr>
          <w:drawing>
            <wp:anchor distT="0" distB="0" distL="114300" distR="114300" simplePos="0" relativeHeight="251683840" behindDoc="0" locked="0" layoutInCell="1" allowOverlap="1" wp14:anchorId="4025F4D5" wp14:editId="6876598F">
              <wp:simplePos x="0" y="0"/>
              <wp:positionH relativeFrom="page">
                <wp:align>center</wp:align>
              </wp:positionH>
              <wp:positionV relativeFrom="paragraph">
                <wp:posOffset>660846</wp:posOffset>
              </wp:positionV>
              <wp:extent cx="4932680" cy="4647565"/>
              <wp:effectExtent l="0" t="0" r="1270" b="63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932680" cy="4647565"/>
                      </a:xfrm>
                      <a:prstGeom prst="rect">
                        <a:avLst/>
                      </a:prstGeom>
                    </pic:spPr>
                  </pic:pic>
                </a:graphicData>
              </a:graphic>
              <wp14:sizeRelH relativeFrom="page">
                <wp14:pctWidth>0</wp14:pctWidth>
              </wp14:sizeRelH>
              <wp14:sizeRelV relativeFrom="page">
                <wp14:pctHeight>0</wp14:pctHeight>
              </wp14:sizeRelV>
            </wp:anchor>
          </w:drawing>
        </w:r>
      </w:ins>
      <w:r w:rsidR="00904D78">
        <w:t xml:space="preserve">The following </w:t>
      </w:r>
      <w:r w:rsidR="00D66AA0">
        <w:t xml:space="preserve">shows the </w:t>
      </w:r>
      <w:ins w:id="10792" w:author="john" w:date="2020-10-22T21:48:00Z">
        <w:r w:rsidR="00FC2033" w:rsidRPr="00FC2033">
          <w:rPr>
            <w:rFonts w:ascii="Arial" w:hAnsi="Arial" w:cs="Arial"/>
            <w:b/>
            <w:sz w:val="22"/>
            <w:szCs w:val="22"/>
          </w:rPr>
          <w:t>Input Validator</w:t>
        </w:r>
        <w:r w:rsidR="00FC2033">
          <w:t xml:space="preserve"> </w:t>
        </w:r>
      </w:ins>
      <w:del w:id="10793" w:author="john" w:date="2020-10-22T22:35:00Z">
        <w:r w:rsidR="00D66AA0" w:rsidDel="00FC2033">
          <w:delText xml:space="preserve">interactive configuration </w:delText>
        </w:r>
        <w:r w:rsidR="00904D78" w:rsidDel="00FC2033">
          <w:delText>screen</w:delText>
        </w:r>
      </w:del>
      <w:ins w:id="10794" w:author="john" w:date="2020-10-22T22:35:00Z">
        <w:r w:rsidR="00FC2033">
          <w:t>tab</w:t>
        </w:r>
      </w:ins>
      <w:ins w:id="10795" w:author="john" w:date="2020-10-22T22:34:00Z">
        <w:r w:rsidR="00FC2033">
          <w:t xml:space="preserve"> with the </w:t>
        </w:r>
        <w:r w:rsidR="00FC2033" w:rsidRPr="00FC2033">
          <w:rPr>
            <w:rFonts w:ascii="Arial" w:hAnsi="Arial" w:cs="Arial"/>
            <w:b/>
            <w:sz w:val="22"/>
            <w:szCs w:val="22"/>
            <w:rPrChange w:id="10796" w:author="john" w:date="2020-10-22T22:35:00Z">
              <w:rPr/>
            </w:rPrChange>
          </w:rPr>
          <w:t>Use VIVA</w:t>
        </w:r>
      </w:ins>
      <w:ins w:id="10797" w:author="john" w:date="2020-10-22T22:37:00Z">
        <w:r w:rsidR="00FC2033">
          <w:rPr>
            <w:rFonts w:ascii="Arial" w:hAnsi="Arial" w:cs="Arial"/>
            <w:b/>
            <w:sz w:val="22"/>
            <w:szCs w:val="22"/>
          </w:rPr>
          <w:t xml:space="preserve"> Input Validator</w:t>
        </w:r>
      </w:ins>
      <w:ins w:id="10798" w:author="john" w:date="2020-10-22T22:34:00Z">
        <w:r w:rsidR="00FC2033">
          <w:t xml:space="preserve"> option selected</w:t>
        </w:r>
      </w:ins>
      <w:del w:id="10799" w:author="john" w:date="2020-10-22T21:48:00Z">
        <w:r w:rsidR="00904D78" w:rsidDel="00661536">
          <w:delText xml:space="preserve"> </w:delText>
        </w:r>
        <w:r w:rsidR="00D66AA0" w:rsidDel="00661536">
          <w:delText>for an</w:delText>
        </w:r>
        <w:r w:rsidR="00904D78" w:rsidDel="00661536">
          <w:delText xml:space="preserve"> inp</w:delText>
        </w:r>
        <w:r w:rsidR="00D66AA0" w:rsidDel="00661536">
          <w:delText>ut validator</w:delText>
        </w:r>
      </w:del>
      <w:r w:rsidR="00904D78">
        <w:t>:</w:t>
      </w:r>
    </w:p>
    <w:p w14:paraId="6F3F31E0" w14:textId="77777777" w:rsidR="00327DA7" w:rsidDel="00CA2190" w:rsidRDefault="00327DA7" w:rsidP="00661536">
      <w:pPr>
        <w:spacing w:before="240"/>
        <w:ind w:firstLine="720"/>
        <w:jc w:val="both"/>
        <w:rPr>
          <w:del w:id="10800" w:author="john" w:date="2020-10-22T23:11:00Z"/>
        </w:rPr>
      </w:pPr>
    </w:p>
    <w:p w14:paraId="66695788" w14:textId="77777777" w:rsidR="00445CB0" w:rsidRDefault="00904D78" w:rsidP="006066C5">
      <w:pPr>
        <w:spacing w:before="240"/>
        <w:ind w:firstLine="720"/>
        <w:jc w:val="both"/>
        <w:rPr>
          <w:ins w:id="10801" w:author="john" w:date="2020-10-23T21:37:00Z"/>
        </w:rPr>
      </w:pPr>
      <w:del w:id="10802" w:author="john" w:date="2020-10-22T21:49:00Z">
        <w:r w:rsidDel="00661536">
          <w:delText xml:space="preserve">As </w:delText>
        </w:r>
      </w:del>
      <w:ins w:id="10803" w:author="john" w:date="2020-10-22T21:49:00Z">
        <w:r w:rsidR="00661536">
          <w:t xml:space="preserve">The example problem </w:t>
        </w:r>
      </w:ins>
      <w:r>
        <w:t>shown on the above screen</w:t>
      </w:r>
      <w:ins w:id="10804" w:author="john" w:date="2020-10-22T21:49:00Z">
        <w:r w:rsidR="00661536">
          <w:t xml:space="preserve"> has been configured with two input validators: VIVA </w:t>
        </w:r>
      </w:ins>
      <w:ins w:id="10805" w:author="john" w:date="2020-10-22T21:50:00Z">
        <w:r w:rsidR="00661536">
          <w:t xml:space="preserve">as well as a custom input validator. </w:t>
        </w:r>
      </w:ins>
      <w:ins w:id="10806" w:author="john" w:date="2020-10-22T22:37:00Z">
        <w:r w:rsidR="00FC2033">
          <w:t>Because</w:t>
        </w:r>
      </w:ins>
      <w:ins w:id="10807" w:author="john" w:date="2020-10-22T21:50:00Z">
        <w:r w:rsidR="00661536">
          <w:t xml:space="preserve"> the VIVA input validator </w:t>
        </w:r>
      </w:ins>
      <w:ins w:id="10808" w:author="john" w:date="2020-10-22T22:37:00Z">
        <w:r w:rsidR="00FC2033">
          <w:t>is currently</w:t>
        </w:r>
      </w:ins>
      <w:ins w:id="10809" w:author="john" w:date="2020-10-22T21:50:00Z">
        <w:r w:rsidR="00661536">
          <w:t xml:space="preserve"> selected, </w:t>
        </w:r>
      </w:ins>
      <w:ins w:id="10810" w:author="john" w:date="2020-10-22T22:37:00Z">
        <w:r w:rsidR="00FC2033">
          <w:t>this</w:t>
        </w:r>
      </w:ins>
      <w:ins w:id="10811" w:author="john" w:date="2020-10-22T21:50:00Z">
        <w:r w:rsidR="00661536">
          <w:t xml:space="preserve"> automatically enables the VIVA </w:t>
        </w:r>
        <w:r w:rsidR="00661536" w:rsidRPr="0063176E">
          <w:rPr>
            <w:rFonts w:ascii="Arial" w:hAnsi="Arial" w:cs="Arial"/>
            <w:b/>
            <w:sz w:val="22"/>
            <w:szCs w:val="22"/>
            <w:rPrChange w:id="10812" w:author="john" w:date="2020-10-22T21:52:00Z">
              <w:rPr/>
            </w:rPrChange>
          </w:rPr>
          <w:t>Load Pattern</w:t>
        </w:r>
        <w:r w:rsidR="00661536">
          <w:t xml:space="preserve">, </w:t>
        </w:r>
        <w:r w:rsidR="00661536" w:rsidRPr="0063176E">
          <w:rPr>
            <w:rFonts w:ascii="Arial" w:hAnsi="Arial" w:cs="Arial"/>
            <w:b/>
            <w:sz w:val="22"/>
            <w:szCs w:val="22"/>
            <w:rPrChange w:id="10813" w:author="john" w:date="2020-10-22T21:52:00Z">
              <w:rPr/>
            </w:rPrChange>
          </w:rPr>
          <w:t>Run VIVA</w:t>
        </w:r>
        <w:r w:rsidR="00661536">
          <w:t xml:space="preserve">, and </w:t>
        </w:r>
        <w:r w:rsidR="00661536" w:rsidRPr="0063176E">
          <w:rPr>
            <w:rFonts w:ascii="Arial" w:hAnsi="Arial" w:cs="Arial"/>
            <w:b/>
            <w:sz w:val="22"/>
            <w:szCs w:val="22"/>
            <w:rPrChange w:id="10814" w:author="john" w:date="2020-10-22T21:52:00Z">
              <w:rPr/>
            </w:rPrChange>
          </w:rPr>
          <w:t>Save Pattern</w:t>
        </w:r>
        <w:r w:rsidR="00661536">
          <w:t xml:space="preserve"> buttons.</w:t>
        </w:r>
      </w:ins>
      <w:ins w:id="10815" w:author="john" w:date="2020-10-22T21:53:00Z">
        <w:r w:rsidR="0063176E">
          <w:t xml:space="preserve"> The </w:t>
        </w:r>
        <w:r w:rsidR="0063176E" w:rsidRPr="0063176E">
          <w:rPr>
            <w:rFonts w:ascii="Arial" w:hAnsi="Arial" w:cs="Arial"/>
            <w:b/>
            <w:sz w:val="22"/>
            <w:szCs w:val="22"/>
            <w:rPrChange w:id="10816" w:author="john" w:date="2020-10-22T21:54:00Z">
              <w:rPr/>
            </w:rPrChange>
          </w:rPr>
          <w:t>Load Pattern</w:t>
        </w:r>
        <w:r w:rsidR="0063176E">
          <w:t xml:space="preserve"> button has been used to load a VIVA pattern from a file (patterns can also be typed directly into the </w:t>
        </w:r>
        <w:r w:rsidR="0063176E" w:rsidRPr="0063176E">
          <w:rPr>
            <w:rFonts w:ascii="Arial" w:hAnsi="Arial" w:cs="Arial"/>
            <w:b/>
            <w:sz w:val="22"/>
            <w:szCs w:val="22"/>
            <w:rPrChange w:id="10817" w:author="john" w:date="2020-10-22T21:54:00Z">
              <w:rPr/>
            </w:rPrChange>
          </w:rPr>
          <w:t>Pattern</w:t>
        </w:r>
        <w:r w:rsidR="0063176E">
          <w:t xml:space="preserve"> text area).  </w:t>
        </w:r>
      </w:ins>
    </w:p>
    <w:p w14:paraId="724FF1AB" w14:textId="77777777" w:rsidR="00445CB0" w:rsidRDefault="00445CB0" w:rsidP="006066C5">
      <w:pPr>
        <w:spacing w:before="240"/>
        <w:ind w:firstLine="720"/>
        <w:jc w:val="both"/>
        <w:rPr>
          <w:ins w:id="10818" w:author="john" w:date="2020-10-23T21:34:00Z"/>
        </w:rPr>
      </w:pPr>
      <w:ins w:id="10819" w:author="john" w:date="2020-10-23T21:34:00Z">
        <w:r>
          <w:t>VIVA patterns are by convention stored in a file whose name ends with the suffix “</w:t>
        </w:r>
        <w:r w:rsidRPr="00445CB0">
          <w:rPr>
            <w:b/>
            <w:rPrChange w:id="10820" w:author="john" w:date="2020-10-23T21:35:00Z">
              <w:rPr/>
            </w:rPrChange>
          </w:rPr>
          <w:t>.viva</w:t>
        </w:r>
        <w:r>
          <w:t xml:space="preserve">” and are placed </w:t>
        </w:r>
      </w:ins>
      <w:ins w:id="10821" w:author="john" w:date="2020-10-23T21:35:00Z">
        <w:r>
          <w:t>in a folder named “</w:t>
        </w:r>
        <w:r w:rsidRPr="00445CB0">
          <w:rPr>
            <w:b/>
            <w:rPrChange w:id="10822" w:author="john" w:date="2020-10-23T21:35:00Z">
              <w:rPr/>
            </w:rPrChange>
          </w:rPr>
          <w:t>input_validators</w:t>
        </w:r>
        <w:r>
          <w:t xml:space="preserve">” beneath the </w:t>
        </w:r>
      </w:ins>
      <w:ins w:id="10823" w:author="john" w:date="2020-10-23T21:36:00Z">
        <w:r>
          <w:t xml:space="preserve">problem-specific folder (that is, </w:t>
        </w:r>
      </w:ins>
      <w:ins w:id="10824" w:author="john" w:date="2020-10-23T21:38:00Z">
        <w:r>
          <w:t xml:space="preserve">beneath the </w:t>
        </w:r>
      </w:ins>
      <w:ins w:id="10825" w:author="john" w:date="2020-10-23T21:36:00Z">
        <w:r>
          <w:t>folder named as the problem</w:t>
        </w:r>
      </w:ins>
      <w:ins w:id="10826" w:author="john" w:date="2020-10-23T21:37:00Z">
        <w:r>
          <w:t xml:space="preserve">’s “short-name”) </w:t>
        </w:r>
      </w:ins>
      <w:ins w:id="10827" w:author="john" w:date="2020-10-23T21:42:00Z">
        <w:r>
          <w:t xml:space="preserve">which in turn is stored </w:t>
        </w:r>
      </w:ins>
      <w:ins w:id="10828" w:author="john" w:date="2020-10-23T21:37:00Z">
        <w:r>
          <w:t xml:space="preserve">beneath the contest </w:t>
        </w:r>
      </w:ins>
      <w:ins w:id="10829" w:author="john" w:date="2020-10-23T21:36:00Z">
        <w:r>
          <w:t>“</w:t>
        </w:r>
        <w:r w:rsidRPr="00445CB0">
          <w:rPr>
            <w:b/>
            <w:rPrChange w:id="10830" w:author="john" w:date="2020-10-23T21:37:00Z">
              <w:rPr/>
            </w:rPrChange>
          </w:rPr>
          <w:t>config</w:t>
        </w:r>
        <w:r>
          <w:t xml:space="preserve">” folder. </w:t>
        </w:r>
      </w:ins>
    </w:p>
    <w:p w14:paraId="7FF71139" w14:textId="77777777" w:rsidR="0063176E" w:rsidRDefault="0063176E" w:rsidP="006066C5">
      <w:pPr>
        <w:spacing w:before="240"/>
        <w:ind w:firstLine="720"/>
        <w:jc w:val="both"/>
        <w:rPr>
          <w:ins w:id="10831" w:author="john" w:date="2020-10-22T21:59:00Z"/>
        </w:rPr>
      </w:pPr>
      <w:ins w:id="10832" w:author="john" w:date="2020-10-22T21:53:00Z">
        <w:r>
          <w:t xml:space="preserve">The VIVA pattern displayed above says that </w:t>
        </w:r>
      </w:ins>
      <w:ins w:id="10833" w:author="john" w:date="2020-10-22T22:38:00Z">
        <w:r w:rsidR="00FC2033">
          <w:t>each</w:t>
        </w:r>
      </w:ins>
      <w:ins w:id="10834" w:author="john" w:date="2020-10-22T21:53:00Z">
        <w:r>
          <w:t xml:space="preserve"> judge</w:t>
        </w:r>
      </w:ins>
      <w:ins w:id="10835" w:author="john" w:date="2020-10-22T21:54:00Z">
        <w:r>
          <w:t>’</w:t>
        </w:r>
      </w:ins>
      <w:ins w:id="10836" w:author="john" w:date="2020-10-22T21:55:00Z">
        <w:r>
          <w:t xml:space="preserve">s input data file must </w:t>
        </w:r>
      </w:ins>
      <w:ins w:id="10837" w:author="john" w:date="2020-10-22T21:56:00Z">
        <w:r>
          <w:t xml:space="preserve">consist of </w:t>
        </w:r>
      </w:ins>
      <w:ins w:id="10838" w:author="john" w:date="2020-10-22T21:55:00Z">
        <w:r>
          <w:t xml:space="preserve">a series of lines, each containing a single integer, and that the </w:t>
        </w:r>
      </w:ins>
      <w:ins w:id="10839" w:author="john" w:date="2020-10-22T22:38:00Z">
        <w:r w:rsidR="00FC2033">
          <w:t xml:space="preserve">file </w:t>
        </w:r>
      </w:ins>
      <w:ins w:id="10840" w:author="john" w:date="2020-10-22T21:55:00Z">
        <w:r>
          <w:t>data is terminated by a line containing a sentinel value of zero.</w:t>
        </w:r>
      </w:ins>
      <w:ins w:id="10841" w:author="john" w:date="2020-10-22T21:57:00Z">
        <w:r>
          <w:rPr>
            <w:rStyle w:val="FootnoteReference"/>
          </w:rPr>
          <w:footnoteReference w:id="84"/>
        </w:r>
      </w:ins>
    </w:p>
    <w:p w14:paraId="445CAB52" w14:textId="77777777" w:rsidR="008A76ED" w:rsidRDefault="008A76ED" w:rsidP="008A76ED">
      <w:pPr>
        <w:spacing w:before="240"/>
        <w:ind w:firstLine="720"/>
        <w:jc w:val="both"/>
        <w:rPr>
          <w:ins w:id="10849" w:author="john" w:date="2020-10-22T22:04:00Z"/>
        </w:rPr>
      </w:pPr>
      <w:ins w:id="10850" w:author="john" w:date="2020-10-22T22:04:00Z">
        <w:r>
          <w:rPr>
            <w:noProof/>
          </w:rPr>
          <w:drawing>
            <wp:anchor distT="0" distB="0" distL="114300" distR="114300" simplePos="0" relativeHeight="251669504" behindDoc="0" locked="0" layoutInCell="1" allowOverlap="1" wp14:anchorId="10A6A294" wp14:editId="3E49D4CB">
              <wp:simplePos x="0" y="0"/>
              <wp:positionH relativeFrom="margin">
                <wp:align>center</wp:align>
              </wp:positionH>
              <wp:positionV relativeFrom="paragraph">
                <wp:posOffset>1052120</wp:posOffset>
              </wp:positionV>
              <wp:extent cx="5074920" cy="2053590"/>
              <wp:effectExtent l="0" t="0" r="0" b="381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074920" cy="2053590"/>
                      </a:xfrm>
                      <a:prstGeom prst="rect">
                        <a:avLst/>
                      </a:prstGeom>
                    </pic:spPr>
                  </pic:pic>
                </a:graphicData>
              </a:graphic>
              <wp14:sizeRelH relativeFrom="page">
                <wp14:pctWidth>0</wp14:pctWidth>
              </wp14:sizeRelH>
              <wp14:sizeRelV relativeFrom="page">
                <wp14:pctHeight>0</wp14:pctHeight>
              </wp14:sizeRelV>
            </wp:anchor>
          </w:drawing>
        </w:r>
      </w:ins>
      <w:ins w:id="10851" w:author="john" w:date="2020-10-22T21:59:00Z">
        <w:r w:rsidR="0063176E">
          <w:t xml:space="preserve">Pressing the </w:t>
        </w:r>
        <w:r w:rsidR="0063176E" w:rsidRPr="0063176E">
          <w:rPr>
            <w:rFonts w:ascii="Arial" w:hAnsi="Arial" w:cs="Arial"/>
            <w:b/>
            <w:sz w:val="22"/>
            <w:szCs w:val="22"/>
            <w:rPrChange w:id="10852" w:author="john" w:date="2020-10-22T22:00:00Z">
              <w:rPr/>
            </w:rPrChange>
          </w:rPr>
          <w:t>Run VIVA</w:t>
        </w:r>
        <w:r w:rsidR="0063176E">
          <w:t xml:space="preserve"> button will cause PC</w:t>
        </w:r>
        <w:r w:rsidR="0063176E" w:rsidRPr="0063176E">
          <w:rPr>
            <w:vertAlign w:val="superscript"/>
            <w:rPrChange w:id="10853" w:author="john" w:date="2020-10-22T22:00:00Z">
              <w:rPr/>
            </w:rPrChange>
          </w:rPr>
          <w:t>2</w:t>
        </w:r>
        <w:r w:rsidR="0063176E">
          <w:t xml:space="preserve"> to send each judge’s data file that has been configured into the contest problem </w:t>
        </w:r>
      </w:ins>
      <w:ins w:id="10854" w:author="john" w:date="2020-10-22T22:01:00Z">
        <w:r w:rsidR="0063176E">
          <w:t xml:space="preserve">(as shown on the </w:t>
        </w:r>
        <w:r w:rsidR="0063176E" w:rsidRPr="0063176E">
          <w:rPr>
            <w:rFonts w:ascii="Arial" w:hAnsi="Arial" w:cs="Arial"/>
            <w:b/>
            <w:sz w:val="22"/>
            <w:szCs w:val="22"/>
            <w:rPrChange w:id="10855" w:author="john" w:date="2020-10-22T22:01:00Z">
              <w:rPr/>
            </w:rPrChange>
          </w:rPr>
          <w:t>Test Data Files</w:t>
        </w:r>
        <w:r w:rsidR="0063176E">
          <w:t xml:space="preserve"> tab) </w:t>
        </w:r>
      </w:ins>
      <w:ins w:id="10856" w:author="john" w:date="2020-10-22T21:59:00Z">
        <w:r w:rsidR="0063176E">
          <w:t xml:space="preserve">to VIVA, along with the current VIVA pattern, and then to </w:t>
        </w:r>
      </w:ins>
      <w:ins w:id="10857" w:author="john" w:date="2020-10-22T22:00:00Z">
        <w:r w:rsidR="0063176E">
          <w:t>display</w:t>
        </w:r>
      </w:ins>
      <w:ins w:id="10858" w:author="john" w:date="2020-10-22T21:59:00Z">
        <w:r w:rsidR="0063176E">
          <w:t xml:space="preserve"> </w:t>
        </w:r>
      </w:ins>
      <w:ins w:id="10859" w:author="john" w:date="2020-10-22T22:00:00Z">
        <w:r w:rsidR="0063176E">
          <w:t>a</w:t>
        </w:r>
      </w:ins>
      <w:ins w:id="10860" w:author="john" w:date="2020-10-22T22:39:00Z">
        <w:r w:rsidR="00FC2033">
          <w:t>n</w:t>
        </w:r>
      </w:ins>
      <w:ins w:id="10861" w:author="john" w:date="2020-10-22T22:00:00Z">
        <w:r w:rsidR="0063176E">
          <w:t xml:space="preserve"> “</w:t>
        </w:r>
      </w:ins>
      <w:ins w:id="10862" w:author="john" w:date="2020-10-22T22:39:00Z">
        <w:r w:rsidR="00FC2033">
          <w:t xml:space="preserve">Input Validation </w:t>
        </w:r>
      </w:ins>
      <w:ins w:id="10863" w:author="john" w:date="2020-10-22T22:00:00Z">
        <w:r w:rsidR="0063176E">
          <w:t>Results” screen similar to the following:</w:t>
        </w:r>
      </w:ins>
    </w:p>
    <w:p w14:paraId="32254D1F" w14:textId="77777777" w:rsidR="008A76ED" w:rsidRDefault="008A76ED" w:rsidP="006066C5">
      <w:pPr>
        <w:spacing w:before="240"/>
        <w:ind w:firstLine="720"/>
        <w:jc w:val="both"/>
        <w:rPr>
          <w:ins w:id="10864" w:author="john" w:date="2020-10-22T22:06:00Z"/>
        </w:rPr>
      </w:pPr>
      <w:ins w:id="10865" w:author="john" w:date="2020-10-22T22:02:00Z">
        <w:r>
          <w:t xml:space="preserve">Note that in this example, four judge’s data files have been configured on the </w:t>
        </w:r>
        <w:r w:rsidRPr="008A76ED">
          <w:rPr>
            <w:rFonts w:ascii="Arial" w:hAnsi="Arial" w:cs="Arial"/>
            <w:b/>
            <w:sz w:val="22"/>
            <w:szCs w:val="22"/>
            <w:rPrChange w:id="10866" w:author="john" w:date="2020-10-22T22:05:00Z">
              <w:rPr/>
            </w:rPrChange>
          </w:rPr>
          <w:t>Test Data Files</w:t>
        </w:r>
        <w:r>
          <w:t xml:space="preserve"> screen; two of them passed VIVA validation while two failed to match the VIVA pattern.</w:t>
        </w:r>
      </w:ins>
    </w:p>
    <w:p w14:paraId="5C0C5A0E" w14:textId="7C19AD41" w:rsidR="008A76ED" w:rsidRDefault="008A76ED" w:rsidP="006066C5">
      <w:pPr>
        <w:spacing w:before="240"/>
        <w:ind w:firstLine="720"/>
        <w:jc w:val="both"/>
        <w:rPr>
          <w:ins w:id="10867" w:author="John Clevenger [2]" w:date="2022-06-22T19:00:00Z"/>
        </w:rPr>
      </w:pPr>
      <w:ins w:id="10868" w:author="john" w:date="2020-10-22T22:06:00Z">
        <w:r>
          <w:t xml:space="preserve">Clicking on any row in the </w:t>
        </w:r>
      </w:ins>
      <w:ins w:id="10869" w:author="john" w:date="2020-10-22T22:15:00Z">
        <w:r w:rsidR="00327DA7">
          <w:t xml:space="preserve">Input Validation </w:t>
        </w:r>
      </w:ins>
      <w:ins w:id="10870" w:author="john" w:date="2020-10-22T22:06:00Z">
        <w:r>
          <w:t xml:space="preserve">Results table will show details of the validation for the file listed in that row.  </w:t>
        </w:r>
      </w:ins>
      <w:ins w:id="10871" w:author="john" w:date="2020-10-22T22:08:00Z">
        <w:r>
          <w:t xml:space="preserve">For example, clicking on the fourth row produces the following </w:t>
        </w:r>
      </w:ins>
      <w:ins w:id="10872" w:author="john" w:date="2020-10-22T22:10:00Z">
        <w:r>
          <w:t>dialog</w:t>
        </w:r>
      </w:ins>
      <w:ins w:id="10873" w:author="john" w:date="2020-10-22T22:09:00Z">
        <w:r>
          <w:t>:</w:t>
        </w:r>
      </w:ins>
    </w:p>
    <w:p w14:paraId="6DCD770D" w14:textId="34401957" w:rsidR="008F5C2E" w:rsidRDefault="008F5C2E" w:rsidP="006066C5">
      <w:pPr>
        <w:spacing w:before="240"/>
        <w:ind w:firstLine="720"/>
        <w:jc w:val="both"/>
        <w:rPr>
          <w:ins w:id="10874" w:author="John Clevenger [2]" w:date="2022-06-22T19:00:00Z"/>
        </w:rPr>
      </w:pPr>
    </w:p>
    <w:p w14:paraId="47B62526" w14:textId="1FB3CCB9" w:rsidR="008F5C2E" w:rsidRDefault="008F5C2E" w:rsidP="006066C5">
      <w:pPr>
        <w:spacing w:before="240"/>
        <w:ind w:firstLine="720"/>
        <w:jc w:val="both"/>
        <w:rPr>
          <w:ins w:id="10875" w:author="john" w:date="2020-10-22T22:09:00Z"/>
        </w:rPr>
      </w:pPr>
    </w:p>
    <w:p w14:paraId="60E7A2FA" w14:textId="0AC8D0A4" w:rsidR="008A76ED" w:rsidRDefault="008F5C2E" w:rsidP="006066C5">
      <w:pPr>
        <w:spacing w:before="240"/>
        <w:ind w:firstLine="720"/>
        <w:jc w:val="both"/>
        <w:rPr>
          <w:ins w:id="10876" w:author="john" w:date="2020-10-22T23:12:00Z"/>
        </w:rPr>
      </w:pPr>
      <w:ins w:id="10877" w:author="john" w:date="2020-10-22T22:11:00Z">
        <w:r>
          <w:rPr>
            <w:noProof/>
          </w:rPr>
          <w:lastRenderedPageBreak/>
          <w:drawing>
            <wp:anchor distT="0" distB="0" distL="114300" distR="114300" simplePos="0" relativeHeight="251681792" behindDoc="0" locked="0" layoutInCell="1" allowOverlap="1" wp14:anchorId="7C27E32A" wp14:editId="77FE0E45">
              <wp:simplePos x="0" y="0"/>
              <wp:positionH relativeFrom="page">
                <wp:posOffset>1812925</wp:posOffset>
              </wp:positionH>
              <wp:positionV relativeFrom="paragraph">
                <wp:posOffset>2737485</wp:posOffset>
              </wp:positionV>
              <wp:extent cx="4247515" cy="1569720"/>
              <wp:effectExtent l="0" t="0" r="63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4247515" cy="1569720"/>
                      </a:xfrm>
                      <a:prstGeom prst="rect">
                        <a:avLst/>
                      </a:prstGeom>
                    </pic:spPr>
                  </pic:pic>
                </a:graphicData>
              </a:graphic>
              <wp14:sizeRelH relativeFrom="page">
                <wp14:pctWidth>0</wp14:pctWidth>
              </wp14:sizeRelH>
              <wp14:sizeRelV relativeFrom="page">
                <wp14:pctHeight>0</wp14:pctHeight>
              </wp14:sizeRelV>
            </wp:anchor>
          </w:drawing>
        </w:r>
      </w:ins>
      <w:ins w:id="10878" w:author="john" w:date="2020-10-22T22:09:00Z">
        <w:r>
          <w:rPr>
            <w:noProof/>
          </w:rPr>
          <w:drawing>
            <wp:anchor distT="0" distB="0" distL="114300" distR="114300" simplePos="0" relativeHeight="251677696" behindDoc="0" locked="0" layoutInCell="1" allowOverlap="1" wp14:anchorId="18C84005" wp14:editId="0D448355">
              <wp:simplePos x="0" y="0"/>
              <wp:positionH relativeFrom="margin">
                <wp:posOffset>521335</wp:posOffset>
              </wp:positionH>
              <wp:positionV relativeFrom="paragraph">
                <wp:posOffset>69215</wp:posOffset>
              </wp:positionV>
              <wp:extent cx="4892040" cy="1807845"/>
              <wp:effectExtent l="0" t="0" r="3810" b="190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892040" cy="1807845"/>
                      </a:xfrm>
                      <a:prstGeom prst="rect">
                        <a:avLst/>
                      </a:prstGeom>
                    </pic:spPr>
                  </pic:pic>
                </a:graphicData>
              </a:graphic>
              <wp14:sizeRelH relativeFrom="page">
                <wp14:pctWidth>0</wp14:pctWidth>
              </wp14:sizeRelH>
              <wp14:sizeRelV relativeFrom="page">
                <wp14:pctHeight>0</wp14:pctHeight>
              </wp14:sizeRelV>
            </wp:anchor>
          </w:drawing>
        </w:r>
      </w:ins>
      <w:ins w:id="10879" w:author="john" w:date="2020-10-22T22:10:00Z">
        <w:r w:rsidR="007611B9">
          <w:t>Note on the above screen that</w:t>
        </w:r>
        <w:r w:rsidR="008A76ED">
          <w:t xml:space="preserve"> VIVA reports that there is extra data in the file after the expected input</w:t>
        </w:r>
      </w:ins>
      <w:ins w:id="10880" w:author="john" w:date="2020-10-22T22:12:00Z">
        <w:r w:rsidR="00886332">
          <w:t xml:space="preserve"> is completely processed</w:t>
        </w:r>
      </w:ins>
      <w:ins w:id="10881" w:author="john" w:date="2020-10-22T22:10:00Z">
        <w:r w:rsidR="008A76ED">
          <w:t>.  Clicking on the leftmost tab to display the file contents produces the following</w:t>
        </w:r>
      </w:ins>
      <w:ins w:id="10882" w:author="john" w:date="2020-10-22T22:11:00Z">
        <w:r w:rsidR="008A76ED">
          <w:t xml:space="preserve"> display</w:t>
        </w:r>
      </w:ins>
      <w:ins w:id="10883" w:author="john" w:date="2020-10-22T22:10:00Z">
        <w:r w:rsidR="008A76ED">
          <w:t>:</w:t>
        </w:r>
      </w:ins>
    </w:p>
    <w:p w14:paraId="31642D22" w14:textId="66BC31E0" w:rsidR="008A76ED" w:rsidRDefault="00327DA7">
      <w:pPr>
        <w:spacing w:before="240"/>
        <w:jc w:val="both"/>
        <w:rPr>
          <w:ins w:id="10884" w:author="john" w:date="2020-10-22T22:41:00Z"/>
        </w:rPr>
        <w:pPrChange w:id="10885" w:author="john" w:date="2020-10-22T22:29:00Z">
          <w:pPr>
            <w:spacing w:before="240"/>
            <w:ind w:firstLine="720"/>
            <w:jc w:val="both"/>
          </w:pPr>
        </w:pPrChange>
      </w:pPr>
      <w:ins w:id="10886" w:author="john" w:date="2020-10-22T22:15:00Z">
        <w:r>
          <w:t xml:space="preserve">This shows that the data file indeed has data following the sentinel value of zero (recall that the </w:t>
        </w:r>
      </w:ins>
      <w:ins w:id="10887" w:author="john" w:date="2020-10-22T22:16:00Z">
        <w:r>
          <w:t xml:space="preserve">specified </w:t>
        </w:r>
      </w:ins>
      <w:ins w:id="10888" w:author="john" w:date="2020-10-22T22:15:00Z">
        <w:r>
          <w:t>VIVA pattern</w:t>
        </w:r>
      </w:ins>
      <w:ins w:id="10889" w:author="john" w:date="2020-10-22T22:16:00Z">
        <w:r>
          <w:t xml:space="preserve"> says that the data file terminates with a line containing a zero).</w:t>
        </w:r>
      </w:ins>
    </w:p>
    <w:p w14:paraId="6B2442CC" w14:textId="0141E4C9" w:rsidR="00FC2033" w:rsidRDefault="00FC2033">
      <w:pPr>
        <w:spacing w:before="240"/>
        <w:jc w:val="both"/>
        <w:rPr>
          <w:ins w:id="10890" w:author="John Clevenger [2]" w:date="2022-06-22T19:02:00Z"/>
        </w:rPr>
      </w:pPr>
    </w:p>
    <w:p w14:paraId="57F298DB" w14:textId="4B93821E" w:rsidR="008F5C2E" w:rsidRDefault="008F5C2E">
      <w:pPr>
        <w:spacing w:before="240"/>
        <w:jc w:val="both"/>
        <w:rPr>
          <w:ins w:id="10891" w:author="John Clevenger [2]" w:date="2022-06-22T19:02:00Z"/>
        </w:rPr>
      </w:pPr>
    </w:p>
    <w:p w14:paraId="74F3A59E" w14:textId="2F605972" w:rsidR="008F5C2E" w:rsidRDefault="008F5C2E">
      <w:pPr>
        <w:spacing w:before="240"/>
        <w:jc w:val="both"/>
        <w:rPr>
          <w:ins w:id="10892" w:author="John Clevenger [2]" w:date="2022-06-22T19:02:00Z"/>
        </w:rPr>
      </w:pPr>
    </w:p>
    <w:p w14:paraId="1E54411C" w14:textId="2D59C50E" w:rsidR="008F5C2E" w:rsidRDefault="008F5C2E">
      <w:pPr>
        <w:spacing w:before="240"/>
        <w:jc w:val="both"/>
        <w:rPr>
          <w:ins w:id="10893" w:author="John Clevenger [2]" w:date="2022-06-22T19:03:00Z"/>
        </w:rPr>
      </w:pPr>
    </w:p>
    <w:p w14:paraId="67E97C6E" w14:textId="0DF71BFE" w:rsidR="008F5C2E" w:rsidRDefault="008F5C2E">
      <w:pPr>
        <w:spacing w:before="240"/>
        <w:jc w:val="both"/>
        <w:rPr>
          <w:ins w:id="10894" w:author="John Clevenger [2]" w:date="2022-06-22T19:03:00Z"/>
        </w:rPr>
      </w:pPr>
    </w:p>
    <w:p w14:paraId="5BF9A46E" w14:textId="0F2CDB47" w:rsidR="008F5C2E" w:rsidRDefault="008F5C2E">
      <w:pPr>
        <w:spacing w:before="240"/>
        <w:jc w:val="both"/>
        <w:rPr>
          <w:ins w:id="10895" w:author="John Clevenger [2]" w:date="2022-06-22T19:03:00Z"/>
        </w:rPr>
      </w:pPr>
    </w:p>
    <w:p w14:paraId="46E4E751" w14:textId="7594F877" w:rsidR="008F5C2E" w:rsidRDefault="008F5C2E">
      <w:pPr>
        <w:spacing w:before="240"/>
        <w:jc w:val="both"/>
        <w:rPr>
          <w:ins w:id="10896" w:author="John Clevenger [2]" w:date="2022-06-22T19:03:00Z"/>
        </w:rPr>
      </w:pPr>
    </w:p>
    <w:p w14:paraId="6F0CECE8" w14:textId="112C51D6" w:rsidR="008F5C2E" w:rsidRDefault="008F5C2E">
      <w:pPr>
        <w:spacing w:before="240"/>
        <w:jc w:val="both"/>
        <w:rPr>
          <w:ins w:id="10897" w:author="John Clevenger [2]" w:date="2022-06-22T19:03:00Z"/>
        </w:rPr>
      </w:pPr>
    </w:p>
    <w:p w14:paraId="6C4C2EB2" w14:textId="58852D36" w:rsidR="008F5C2E" w:rsidRDefault="008F5C2E">
      <w:pPr>
        <w:spacing w:before="240"/>
        <w:jc w:val="both"/>
        <w:rPr>
          <w:ins w:id="10898" w:author="John Clevenger [2]" w:date="2022-06-22T19:03:00Z"/>
        </w:rPr>
      </w:pPr>
    </w:p>
    <w:p w14:paraId="08244F68" w14:textId="77777777" w:rsidR="008F5C2E" w:rsidRDefault="008F5C2E">
      <w:pPr>
        <w:spacing w:before="240"/>
        <w:jc w:val="both"/>
        <w:rPr>
          <w:ins w:id="10899" w:author="john" w:date="2020-10-22T22:11:00Z"/>
        </w:rPr>
        <w:pPrChange w:id="10900" w:author="john" w:date="2020-10-22T22:29:00Z">
          <w:pPr>
            <w:spacing w:before="240"/>
            <w:ind w:firstLine="720"/>
            <w:jc w:val="both"/>
          </w:pPr>
        </w:pPrChange>
      </w:pPr>
    </w:p>
    <w:p w14:paraId="692376F4" w14:textId="75516318" w:rsidR="00327DA7" w:rsidRPr="00FC2033" w:rsidRDefault="008E11B4">
      <w:pPr>
        <w:pStyle w:val="ListParagraph"/>
        <w:keepNext/>
        <w:keepLines/>
        <w:numPr>
          <w:ilvl w:val="1"/>
          <w:numId w:val="38"/>
        </w:numPr>
        <w:spacing w:before="240"/>
        <w:ind w:left="446"/>
        <w:jc w:val="both"/>
        <w:rPr>
          <w:ins w:id="10901" w:author="john" w:date="2020-10-22T22:17:00Z"/>
          <w:rFonts w:ascii="Arial" w:hAnsi="Arial" w:cs="Arial"/>
          <w:b/>
          <w:rPrChange w:id="10902" w:author="john" w:date="2020-10-22T22:41:00Z">
            <w:rPr>
              <w:ins w:id="10903" w:author="john" w:date="2020-10-22T22:17:00Z"/>
            </w:rPr>
          </w:rPrChange>
        </w:rPr>
        <w:pPrChange w:id="10904" w:author="john" w:date="2020-10-23T21:44:00Z">
          <w:pPr>
            <w:spacing w:before="240"/>
            <w:ind w:firstLine="720"/>
            <w:jc w:val="both"/>
          </w:pPr>
        </w:pPrChange>
      </w:pPr>
      <w:ins w:id="10905" w:author="john" w:date="2020-10-22T22:44:00Z">
        <w:r>
          <w:rPr>
            <w:rFonts w:ascii="Arial" w:hAnsi="Arial" w:cs="Arial"/>
            <w:b/>
          </w:rPr>
          <w:lastRenderedPageBreak/>
          <w:t xml:space="preserve">  </w:t>
        </w:r>
      </w:ins>
      <w:ins w:id="10906" w:author="john" w:date="2020-10-22T22:41:00Z">
        <w:r w:rsidR="00FC2033">
          <w:rPr>
            <w:rFonts w:ascii="Arial" w:hAnsi="Arial" w:cs="Arial"/>
            <w:b/>
          </w:rPr>
          <w:t>Custom Input Validator</w:t>
        </w:r>
      </w:ins>
      <w:ins w:id="10907" w:author="john" w:date="2020-10-22T22:40:00Z">
        <w:r w:rsidR="00FC2033" w:rsidRPr="00E060BC">
          <w:rPr>
            <w:rFonts w:ascii="Arial" w:hAnsi="Arial" w:cs="Arial"/>
            <w:b/>
          </w:rPr>
          <w:t xml:space="preserve"> Configuration</w:t>
        </w:r>
      </w:ins>
    </w:p>
    <w:p w14:paraId="10976FBF" w14:textId="4C87A4C4" w:rsidR="007611B9" w:rsidRDefault="00D22A92" w:rsidP="006066C5">
      <w:pPr>
        <w:spacing w:before="240"/>
        <w:ind w:firstLine="720"/>
        <w:jc w:val="both"/>
        <w:rPr>
          <w:ins w:id="10908" w:author="john" w:date="2020-10-22T22:42:00Z"/>
        </w:rPr>
      </w:pPr>
      <w:ins w:id="10909" w:author="john" w:date="2020-10-22T22:43:00Z">
        <w:r>
          <w:rPr>
            <w:noProof/>
          </w:rPr>
          <w:drawing>
            <wp:anchor distT="0" distB="0" distL="114300" distR="114300" simplePos="0" relativeHeight="251685888" behindDoc="0" locked="0" layoutInCell="1" allowOverlap="1" wp14:anchorId="15C9C19E" wp14:editId="1F56C3C1">
              <wp:simplePos x="0" y="0"/>
              <wp:positionH relativeFrom="page">
                <wp:align>center</wp:align>
              </wp:positionH>
              <wp:positionV relativeFrom="paragraph">
                <wp:posOffset>815975</wp:posOffset>
              </wp:positionV>
              <wp:extent cx="4259580" cy="4013200"/>
              <wp:effectExtent l="0" t="0" r="762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259580" cy="4013200"/>
                      </a:xfrm>
                      <a:prstGeom prst="rect">
                        <a:avLst/>
                      </a:prstGeom>
                    </pic:spPr>
                  </pic:pic>
                </a:graphicData>
              </a:graphic>
              <wp14:sizeRelH relativeFrom="page">
                <wp14:pctWidth>0</wp14:pctWidth>
              </wp14:sizeRelH>
              <wp14:sizeRelV relativeFrom="page">
                <wp14:pctHeight>0</wp14:pctHeight>
              </wp14:sizeRelV>
            </wp:anchor>
          </w:drawing>
        </w:r>
      </w:ins>
      <w:ins w:id="10910" w:author="john" w:date="2020-10-22T22:57:00Z">
        <w:r w:rsidR="00FD7D76">
          <w:t>Selecting</w:t>
        </w:r>
      </w:ins>
      <w:ins w:id="10911" w:author="john" w:date="2020-10-22T22:30:00Z">
        <w:r w:rsidR="007611B9">
          <w:t xml:space="preserve"> the </w:t>
        </w:r>
      </w:ins>
      <w:ins w:id="10912" w:author="john" w:date="2020-10-22T22:31:00Z">
        <w:r w:rsidR="007611B9" w:rsidRPr="00FC2033">
          <w:rPr>
            <w:rFonts w:ascii="Arial" w:hAnsi="Arial" w:cs="Arial"/>
            <w:b/>
            <w:sz w:val="22"/>
            <w:szCs w:val="22"/>
            <w:rPrChange w:id="10913" w:author="john" w:date="2020-10-22T22:42:00Z">
              <w:rPr/>
            </w:rPrChange>
          </w:rPr>
          <w:t>Use Custom (user-supplied) Input Validator</w:t>
        </w:r>
        <w:r w:rsidR="007611B9">
          <w:t xml:space="preserve"> button on the </w:t>
        </w:r>
        <w:r w:rsidR="007611B9" w:rsidRPr="00FC2033">
          <w:rPr>
            <w:rFonts w:ascii="Arial" w:hAnsi="Arial" w:cs="Arial"/>
            <w:b/>
            <w:sz w:val="22"/>
            <w:szCs w:val="22"/>
            <w:rPrChange w:id="10914" w:author="john" w:date="2020-10-22T22:42:00Z">
              <w:rPr/>
            </w:rPrChange>
          </w:rPr>
          <w:t>Input Validator</w:t>
        </w:r>
        <w:r w:rsidR="007611B9">
          <w:t xml:space="preserve"> t</w:t>
        </w:r>
      </w:ins>
      <w:ins w:id="10915" w:author="john" w:date="2020-10-22T22:42:00Z">
        <w:r w:rsidR="00FC2033">
          <w:t xml:space="preserve">ab </w:t>
        </w:r>
      </w:ins>
      <w:ins w:id="10916" w:author="john" w:date="2020-10-22T22:45:00Z">
        <w:r w:rsidR="008E11B4">
          <w:t>allows configuring a custom input validator</w:t>
        </w:r>
      </w:ins>
      <w:ins w:id="10917" w:author="john" w:date="2020-10-22T22:42:00Z">
        <w:r w:rsidR="00FC2033">
          <w:t>:</w:t>
        </w:r>
      </w:ins>
    </w:p>
    <w:p w14:paraId="1CA6A497" w14:textId="77777777" w:rsidR="00D22A92" w:rsidRDefault="008E11B4" w:rsidP="008E11B4">
      <w:pPr>
        <w:spacing w:before="240"/>
        <w:ind w:firstLine="720"/>
        <w:jc w:val="both"/>
        <w:rPr>
          <w:ins w:id="10918" w:author="john" w:date="2020-10-23T21:44:00Z"/>
        </w:rPr>
      </w:pPr>
      <w:ins w:id="10919" w:author="john" w:date="2020-10-22T22:46:00Z">
        <w:r>
          <w:t xml:space="preserve">Custom input validators require two </w:t>
        </w:r>
      </w:ins>
      <w:ins w:id="10920" w:author="john" w:date="2020-10-22T22:49:00Z">
        <w:r>
          <w:t>configuration items</w:t>
        </w:r>
      </w:ins>
      <w:ins w:id="10921" w:author="john" w:date="2020-10-22T22:46:00Z">
        <w:r>
          <w:t xml:space="preserve">:  the name of the </w:t>
        </w:r>
        <w:r w:rsidR="00FD7D76" w:rsidRPr="00FD7D76">
          <w:rPr>
            <w:i/>
          </w:rPr>
          <w:t>input validator program</w:t>
        </w:r>
        <w:r w:rsidR="00FD7D76">
          <w:t xml:space="preserve"> </w:t>
        </w:r>
        <w:r>
          <w:t xml:space="preserve">which is to be run, and the </w:t>
        </w:r>
        <w:r w:rsidR="00FD7D76" w:rsidRPr="00FD7D76">
          <w:rPr>
            <w:i/>
          </w:rPr>
          <w:t xml:space="preserve">input validator </w:t>
        </w:r>
        <w:r w:rsidR="00FD7D76" w:rsidRPr="008E11B4">
          <w:rPr>
            <w:i/>
          </w:rPr>
          <w:t>command</w:t>
        </w:r>
        <w:r w:rsidR="00FD7D76">
          <w:t xml:space="preserve"> </w:t>
        </w:r>
        <w:r>
          <w:t xml:space="preserve">which is used to invoke the program.  In the above example, </w:t>
        </w:r>
      </w:ins>
      <w:ins w:id="10922" w:author="john" w:date="2020-10-22T22:47:00Z">
        <w:r>
          <w:t xml:space="preserve">the </w:t>
        </w:r>
        <w:r w:rsidRPr="008E11B4">
          <w:rPr>
            <w:rFonts w:ascii="Arial" w:hAnsi="Arial" w:cs="Arial"/>
            <w:b/>
            <w:sz w:val="22"/>
            <w:szCs w:val="22"/>
            <w:rPrChange w:id="10923" w:author="john" w:date="2020-10-22T22:50:00Z">
              <w:rPr/>
            </w:rPrChange>
          </w:rPr>
          <w:t>Choose Program…</w:t>
        </w:r>
        <w:r>
          <w:t xml:space="preserve"> button has been used to select a Java program (</w:t>
        </w:r>
        <w:r w:rsidRPr="00FD7D76">
          <w:rPr>
            <w:b/>
            <w:rPrChange w:id="10924" w:author="john" w:date="2020-10-22T22:59:00Z">
              <w:rPr/>
            </w:rPrChange>
          </w:rPr>
          <w:t>.class</w:t>
        </w:r>
        <w:r>
          <w:t xml:space="preserve"> file) named </w:t>
        </w:r>
        <w:r w:rsidRPr="008E11B4">
          <w:rPr>
            <w:rFonts w:ascii="Arial" w:hAnsi="Arial" w:cs="Arial"/>
            <w:b/>
            <w:sz w:val="22"/>
            <w:szCs w:val="22"/>
            <w:rPrChange w:id="10925" w:author="john" w:date="2020-10-22T22:50:00Z">
              <w:rPr/>
            </w:rPrChange>
          </w:rPr>
          <w:t>SumitInputValidator.class</w:t>
        </w:r>
        <w:r>
          <w:t xml:space="preserve">, and the </w:t>
        </w:r>
        <w:r w:rsidR="00FD7D76">
          <w:t xml:space="preserve">input validator </w:t>
        </w:r>
        <w:r>
          <w:t>command has been set to invoke the Java JVM</w:t>
        </w:r>
      </w:ins>
      <w:ins w:id="10926" w:author="john" w:date="2020-10-22T22:52:00Z">
        <w:r>
          <w:t>,</w:t>
        </w:r>
      </w:ins>
      <w:ins w:id="10927" w:author="john" w:date="2020-10-22T22:47:00Z">
        <w:r>
          <w:t xml:space="preserve"> passing </w:t>
        </w:r>
      </w:ins>
      <w:ins w:id="10928" w:author="john" w:date="2020-10-22T22:59:00Z">
        <w:r w:rsidR="00FD7D76">
          <w:t xml:space="preserve">to </w:t>
        </w:r>
      </w:ins>
      <w:ins w:id="10929" w:author="john" w:date="2020-10-22T22:47:00Z">
        <w:r>
          <w:t>it the base</w:t>
        </w:r>
      </w:ins>
      <w:ins w:id="10930" w:author="john" w:date="2020-10-22T22:48:00Z">
        <w:r>
          <w:t>name of the program (that is</w:t>
        </w:r>
      </w:ins>
      <w:ins w:id="10931" w:author="john" w:date="2020-10-22T22:51:00Z">
        <w:r>
          <w:t>,</w:t>
        </w:r>
      </w:ins>
      <w:ins w:id="10932" w:author="john" w:date="2020-10-22T22:48:00Z">
        <w:r>
          <w:t xml:space="preserve"> the program name omitting the </w:t>
        </w:r>
      </w:ins>
      <w:ins w:id="10933" w:author="john" w:date="2020-10-22T22:49:00Z">
        <w:r>
          <w:t>“</w:t>
        </w:r>
        <w:r w:rsidRPr="00FD7D76">
          <w:rPr>
            <w:b/>
            <w:rPrChange w:id="10934" w:author="john" w:date="2020-10-22T22:59:00Z">
              <w:rPr/>
            </w:rPrChange>
          </w:rPr>
          <w:t>.class</w:t>
        </w:r>
        <w:r>
          <w:t>”</w:t>
        </w:r>
        <w:r w:rsidR="00FD7D76">
          <w:t xml:space="preserve"> extension).  </w:t>
        </w:r>
      </w:ins>
    </w:p>
    <w:p w14:paraId="40050328" w14:textId="77777777" w:rsidR="00BB77E8" w:rsidRDefault="00BB77E8" w:rsidP="008E11B4">
      <w:pPr>
        <w:spacing w:before="240"/>
        <w:ind w:firstLine="720"/>
        <w:jc w:val="both"/>
        <w:rPr>
          <w:ins w:id="10935" w:author="john" w:date="2020-10-22T23:16:00Z"/>
        </w:rPr>
      </w:pPr>
      <w:ins w:id="10936" w:author="john" w:date="2020-10-23T21:44:00Z">
        <w:r>
          <w:t xml:space="preserve">(Note: custom input validator programs, like VIVA pattern files, are by convention stored in a folder named </w:t>
        </w:r>
      </w:ins>
      <w:ins w:id="10937" w:author="john" w:date="2020-10-23T21:45:00Z">
        <w:r>
          <w:t>“</w:t>
        </w:r>
        <w:r w:rsidRPr="00BB77E8">
          <w:rPr>
            <w:b/>
            <w:rPrChange w:id="10938" w:author="john" w:date="2020-10-23T21:46:00Z">
              <w:rPr/>
            </w:rPrChange>
          </w:rPr>
          <w:t>input_validators</w:t>
        </w:r>
        <w:r>
          <w:t xml:space="preserve">” beneath the problem-specific configuration folder under the </w:t>
        </w:r>
      </w:ins>
      <w:ins w:id="10939" w:author="john" w:date="2020-10-23T21:46:00Z">
        <w:r>
          <w:t>“</w:t>
        </w:r>
        <w:r w:rsidRPr="00BB77E8">
          <w:rPr>
            <w:b/>
            <w:rPrChange w:id="10940" w:author="john" w:date="2020-10-23T21:46:00Z">
              <w:rPr/>
            </w:rPrChange>
          </w:rPr>
          <w:t>config</w:t>
        </w:r>
        <w:r>
          <w:t>” folder.)</w:t>
        </w:r>
      </w:ins>
    </w:p>
    <w:p w14:paraId="1B56E841" w14:textId="77777777" w:rsidR="00661536" w:rsidRDefault="00FD7D76" w:rsidP="008E11B4">
      <w:pPr>
        <w:spacing w:before="240"/>
        <w:ind w:firstLine="720"/>
        <w:jc w:val="both"/>
        <w:rPr>
          <w:ins w:id="10941" w:author="john" w:date="2020-10-22T21:51:00Z"/>
        </w:rPr>
      </w:pPr>
      <w:ins w:id="10942" w:author="john" w:date="2020-10-22T22:49:00Z">
        <w:r>
          <w:t>V</w:t>
        </w:r>
      </w:ins>
      <w:moveToRangeStart w:id="10943" w:author="john" w:date="2020-10-22T22:51:00Z" w:name="move54299525"/>
      <w:moveTo w:id="10944" w:author="john" w:date="2020-10-22T22:51:00Z">
        <w:del w:id="10945" w:author="john" w:date="2020-10-22T22:51:00Z">
          <w:r w:rsidR="008E11B4" w:rsidDel="008E11B4">
            <w:delText>V</w:delText>
          </w:r>
        </w:del>
        <w:r w:rsidR="008E11B4">
          <w:t xml:space="preserve">ariable substitutions in the </w:t>
        </w:r>
      </w:moveTo>
      <w:ins w:id="10946" w:author="john" w:date="2020-10-22T22:52:00Z">
        <w:r>
          <w:t xml:space="preserve">input validator </w:t>
        </w:r>
      </w:ins>
      <w:moveTo w:id="10947" w:author="john" w:date="2020-10-22T22:51:00Z">
        <w:r w:rsidR="008E11B4">
          <w:t>command are supported as with other PC</w:t>
        </w:r>
        <w:r w:rsidR="008E11B4" w:rsidRPr="00904D78">
          <w:rPr>
            <w:vertAlign w:val="superscript"/>
          </w:rPr>
          <w:t>2</w:t>
        </w:r>
        <w:r w:rsidR="008E11B4">
          <w:t xml:space="preserve"> command configurations</w:t>
        </w:r>
      </w:moveTo>
      <w:ins w:id="10948" w:author="john" w:date="2020-10-22T23:13:00Z">
        <w:r w:rsidR="00D22A92">
          <w:t>, and PC</w:t>
        </w:r>
        <w:r w:rsidR="00D22A92" w:rsidRPr="00D22A92">
          <w:rPr>
            <w:vertAlign w:val="superscript"/>
            <w:rPrChange w:id="10949" w:author="john" w:date="2020-10-22T23:15:00Z">
              <w:rPr/>
            </w:rPrChange>
          </w:rPr>
          <w:t>2</w:t>
        </w:r>
        <w:r w:rsidR="00D22A92">
          <w:t xml:space="preserve"> will automatically add an appropriate input validator command when it recognizes certain input valid</w:t>
        </w:r>
      </w:ins>
      <w:ins w:id="10950" w:author="john" w:date="2020-10-22T23:14:00Z">
        <w:r w:rsidR="00D22A92">
          <w:t>ator programs (for example, the above input validator command “</w:t>
        </w:r>
        <w:r w:rsidR="00D22A92" w:rsidRPr="00D22A92">
          <w:rPr>
            <w:rFonts w:ascii="Arial" w:hAnsi="Arial" w:cs="Arial"/>
            <w:b/>
            <w:sz w:val="22"/>
            <w:szCs w:val="22"/>
            <w:rPrChange w:id="10951" w:author="john" w:date="2020-10-22T23:15:00Z">
              <w:rPr/>
            </w:rPrChange>
          </w:rPr>
          <w:t>java {:basename}</w:t>
        </w:r>
        <w:r w:rsidR="00D22A92">
          <w:t>” was automatically added when PC</w:t>
        </w:r>
        <w:r w:rsidR="00D22A92" w:rsidRPr="00D22A92">
          <w:rPr>
            <w:vertAlign w:val="superscript"/>
            <w:rPrChange w:id="10952" w:author="john" w:date="2020-10-22T23:15:00Z">
              <w:rPr/>
            </w:rPrChange>
          </w:rPr>
          <w:t>2</w:t>
        </w:r>
        <w:r w:rsidR="00D22A92">
          <w:t xml:space="preserve"> recognized that the input validator program was a </w:t>
        </w:r>
      </w:ins>
      <w:ins w:id="10953" w:author="john" w:date="2020-10-22T23:15:00Z">
        <w:r w:rsidR="00D22A92">
          <w:t>“</w:t>
        </w:r>
        <w:r w:rsidR="00D22A92" w:rsidRPr="00D22A92">
          <w:rPr>
            <w:b/>
            <w:rPrChange w:id="10954" w:author="john" w:date="2020-10-22T23:15:00Z">
              <w:rPr/>
            </w:rPrChange>
          </w:rPr>
          <w:t>.class</w:t>
        </w:r>
        <w:r w:rsidR="00D22A92">
          <w:t>” file)</w:t>
        </w:r>
      </w:ins>
      <w:moveTo w:id="10955" w:author="john" w:date="2020-10-22T22:51:00Z">
        <w:del w:id="10956" w:author="john" w:date="2020-10-22T22:52:00Z">
          <w:r w:rsidR="008E11B4" w:rsidDel="008E11B4">
            <w:delText>.</w:delText>
          </w:r>
        </w:del>
      </w:moveTo>
      <w:moveToRangeEnd w:id="10943"/>
      <w:ins w:id="10957" w:author="john" w:date="2020-10-22T22:49:00Z">
        <w:r w:rsidR="008E11B4">
          <w:t xml:space="preserve">. </w:t>
        </w:r>
      </w:ins>
      <w:del w:id="10958" w:author="john" w:date="2020-10-22T21:51:00Z">
        <w:r w:rsidR="00904D78" w:rsidDel="00661536">
          <w:delText xml:space="preserve">, </w:delText>
        </w:r>
      </w:del>
    </w:p>
    <w:p w14:paraId="7018CD78" w14:textId="77777777" w:rsidR="00904D78" w:rsidDel="008E11B4" w:rsidRDefault="00904D78" w:rsidP="006066C5">
      <w:pPr>
        <w:spacing w:before="240"/>
        <w:ind w:firstLine="720"/>
        <w:jc w:val="both"/>
        <w:rPr>
          <w:del w:id="10959" w:author="john" w:date="2020-10-22T22:52:00Z"/>
        </w:rPr>
      </w:pPr>
      <w:del w:id="10960" w:author="john" w:date="2020-10-22T22:52:00Z">
        <w:r w:rsidDel="008E11B4">
          <w:lastRenderedPageBreak/>
          <w:delText xml:space="preserve">the Contest Administrator supplies the name of the </w:delText>
        </w:r>
        <w:r w:rsidR="00D66AA0" w:rsidDel="008E11B4">
          <w:delText xml:space="preserve">file containing the </w:delText>
        </w:r>
        <w:r w:rsidDel="008E11B4">
          <w:delText xml:space="preserve">input validator executable program, along with the command used to invoke it.   </w:delText>
        </w:r>
      </w:del>
      <w:moveFromRangeStart w:id="10961" w:author="john" w:date="2020-10-22T22:51:00Z" w:name="move54299525"/>
      <w:moveFrom w:id="10962" w:author="john" w:date="2020-10-22T22:51:00Z">
        <w:del w:id="10963" w:author="john" w:date="2020-10-22T22:52:00Z">
          <w:r w:rsidDel="008E11B4">
            <w:delText>Variable substitutions in the command are supported as with other PC</w:delText>
          </w:r>
          <w:r w:rsidRPr="00904D78" w:rsidDel="008E11B4">
            <w:rPr>
              <w:vertAlign w:val="superscript"/>
            </w:rPr>
            <w:delText>2</w:delText>
          </w:r>
          <w:r w:rsidDel="008E11B4">
            <w:delText xml:space="preserve"> command configurations. </w:delText>
          </w:r>
        </w:del>
      </w:moveFrom>
      <w:moveFromRangeEnd w:id="10961"/>
    </w:p>
    <w:p w14:paraId="028F55DB" w14:textId="77777777" w:rsidR="00EA3573" w:rsidRDefault="00904D78" w:rsidP="00712FF8">
      <w:pPr>
        <w:spacing w:before="240"/>
        <w:ind w:firstLine="720"/>
        <w:jc w:val="both"/>
        <w:rPr>
          <w:ins w:id="10964" w:author="john" w:date="2020-10-22T22:54:00Z"/>
        </w:rPr>
      </w:pPr>
      <w:r>
        <w:t xml:space="preserve">Pressing the </w:t>
      </w:r>
      <w:r w:rsidRPr="008E7C5A">
        <w:rPr>
          <w:rFonts w:ascii="Arial" w:hAnsi="Arial" w:cs="Arial"/>
          <w:b/>
          <w:sz w:val="22"/>
          <w:szCs w:val="22"/>
        </w:rPr>
        <w:t xml:space="preserve">Run </w:t>
      </w:r>
      <w:ins w:id="10965" w:author="john" w:date="2020-10-22T22:53:00Z">
        <w:r w:rsidR="00EA3573">
          <w:rPr>
            <w:rFonts w:ascii="Arial" w:hAnsi="Arial" w:cs="Arial"/>
            <w:b/>
            <w:sz w:val="22"/>
            <w:szCs w:val="22"/>
          </w:rPr>
          <w:t xml:space="preserve">Custom </w:t>
        </w:r>
      </w:ins>
      <w:r w:rsidRPr="008E7C5A">
        <w:rPr>
          <w:rFonts w:ascii="Arial" w:hAnsi="Arial" w:cs="Arial"/>
          <w:b/>
          <w:sz w:val="22"/>
          <w:szCs w:val="22"/>
        </w:rPr>
        <w:t>Input Validator</w:t>
      </w:r>
      <w:r>
        <w:t xml:space="preserve"> button runs the </w:t>
      </w:r>
      <w:ins w:id="10966" w:author="john" w:date="2020-10-22T22:53:00Z">
        <w:r w:rsidR="00EA3573">
          <w:t xml:space="preserve">custom </w:t>
        </w:r>
      </w:ins>
      <w:r>
        <w:t>input validator against each of the test data files configured in the problem</w:t>
      </w:r>
      <w:r w:rsidR="008E7C5A">
        <w:t xml:space="preserve"> and displays </w:t>
      </w:r>
      <w:del w:id="10967" w:author="john" w:date="2020-10-22T22:53:00Z">
        <w:r w:rsidR="008E7C5A" w:rsidDel="00EA3573">
          <w:delText>the results</w:delText>
        </w:r>
        <w:r w:rsidR="00D66AA0" w:rsidDel="00EA3573">
          <w:delText xml:space="preserve"> in the table as shown</w:delText>
        </w:r>
        <w:r w:rsidDel="00EA3573">
          <w:delText xml:space="preserve"> (or generates an error dialog if no test data files have been configured)</w:delText>
        </w:r>
      </w:del>
      <w:ins w:id="10968" w:author="john" w:date="2020-10-22T22:53:00Z">
        <w:r w:rsidR="00EA3573">
          <w:t xml:space="preserve">an Input Validation Results table </w:t>
        </w:r>
      </w:ins>
      <w:ins w:id="10969" w:author="john" w:date="2020-10-22T23:00:00Z">
        <w:r w:rsidR="00FD7D76">
          <w:t>analogous</w:t>
        </w:r>
      </w:ins>
      <w:ins w:id="10970" w:author="john" w:date="2020-10-22T22:53:00Z">
        <w:r w:rsidR="00EA3573">
          <w:t xml:space="preserve"> to the one shown above for VIVA</w:t>
        </w:r>
      </w:ins>
      <w:r>
        <w:t xml:space="preserve">.  </w:t>
      </w:r>
    </w:p>
    <w:p w14:paraId="4FDD5D58" w14:textId="77777777" w:rsidR="00712FF8" w:rsidRPr="005C178D" w:rsidDel="00FD7D76" w:rsidRDefault="00712FF8" w:rsidP="00712FF8">
      <w:pPr>
        <w:spacing w:before="240"/>
        <w:ind w:firstLine="720"/>
        <w:jc w:val="both"/>
        <w:rPr>
          <w:del w:id="10971" w:author="john" w:date="2020-10-22T23:01:00Z"/>
        </w:rPr>
      </w:pPr>
      <w:del w:id="10972" w:author="john" w:date="2020-10-22T23:01:00Z">
        <w:r w:rsidDel="00FD7D76">
          <w:delText xml:space="preserve">Pressing the </w:delText>
        </w:r>
        <w:r w:rsidRPr="008E7C5A" w:rsidDel="00FD7D76">
          <w:rPr>
            <w:rFonts w:ascii="Arial" w:hAnsi="Arial" w:cs="Arial"/>
            <w:b/>
            <w:sz w:val="22"/>
            <w:szCs w:val="22"/>
          </w:rPr>
          <w:delText>Update</w:delText>
        </w:r>
        <w:r w:rsidDel="00FD7D76">
          <w:delText xml:space="preserve"> button saves the input validation results as part of the problem configuration.</w:delText>
        </w:r>
      </w:del>
    </w:p>
    <w:p w14:paraId="7A52C7F1" w14:textId="77777777" w:rsidR="00712FF8" w:rsidDel="00FD7D76" w:rsidRDefault="00A92296" w:rsidP="006066C5">
      <w:pPr>
        <w:spacing w:before="240"/>
        <w:ind w:firstLine="720"/>
        <w:jc w:val="both"/>
        <w:rPr>
          <w:del w:id="10973" w:author="john" w:date="2020-10-22T22:54:00Z"/>
        </w:rPr>
      </w:pPr>
      <w:del w:id="10974" w:author="john" w:date="2020-10-22T22:54:00Z">
        <w:r w:rsidDel="00FD7D76">
          <w:rPr>
            <w:noProof/>
          </w:rPr>
          <w:drawing>
            <wp:anchor distT="0" distB="0" distL="114300" distR="114300" simplePos="0" relativeHeight="251619328" behindDoc="0" locked="0" layoutInCell="1" allowOverlap="1" wp14:anchorId="6F7BBEA7" wp14:editId="7BFEFDC7">
              <wp:simplePos x="0" y="0"/>
              <wp:positionH relativeFrom="column">
                <wp:posOffset>614045</wp:posOffset>
              </wp:positionH>
              <wp:positionV relativeFrom="paragraph">
                <wp:posOffset>2960370</wp:posOffset>
              </wp:positionV>
              <wp:extent cx="4720590" cy="1802130"/>
              <wp:effectExtent l="0" t="0" r="0" b="0"/>
              <wp:wrapTopAndBottom/>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20590" cy="1802130"/>
                      </a:xfrm>
                      <a:prstGeom prst="rect">
                        <a:avLst/>
                      </a:prstGeom>
                      <a:noFill/>
                      <a:ln>
                        <a:noFill/>
                      </a:ln>
                    </pic:spPr>
                  </pic:pic>
                </a:graphicData>
              </a:graphic>
              <wp14:sizeRelH relativeFrom="page">
                <wp14:pctWidth>0</wp14:pctWidth>
              </wp14:sizeRelH>
              <wp14:sizeRelV relativeFrom="page">
                <wp14:pctHeight>0</wp14:pctHeight>
              </wp14:sizeRelV>
            </wp:anchor>
          </w:drawing>
        </w:r>
        <w:r w:rsidDel="00FD7D76">
          <w:rPr>
            <w:noProof/>
          </w:rPr>
          <w:drawing>
            <wp:anchor distT="0" distB="0" distL="114300" distR="114300" simplePos="0" relativeHeight="251615232" behindDoc="0" locked="0" layoutInCell="1" allowOverlap="1" wp14:anchorId="3E348818" wp14:editId="62D1207C">
              <wp:simplePos x="0" y="0"/>
              <wp:positionH relativeFrom="column">
                <wp:posOffset>600710</wp:posOffset>
              </wp:positionH>
              <wp:positionV relativeFrom="paragraph">
                <wp:posOffset>889635</wp:posOffset>
              </wp:positionV>
              <wp:extent cx="4742180" cy="1809750"/>
              <wp:effectExtent l="0" t="0" r="0" b="0"/>
              <wp:wrapTopAndBottom/>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42180"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12FF8" w:rsidDel="00FD7D76">
          <w:delText>Clicking on an entry in any row of the Input Validation Results table displays a screen showing the corresponding input data file as well as the standard output and standard error produced by the input validator, as shown below.</w:delText>
        </w:r>
      </w:del>
    </w:p>
    <w:p w14:paraId="54CD6AA0" w14:textId="77777777" w:rsidR="00943DE1" w:rsidDel="00FD7D76" w:rsidRDefault="00943DE1" w:rsidP="006066C5">
      <w:pPr>
        <w:spacing w:before="240"/>
        <w:ind w:firstLine="720"/>
        <w:jc w:val="both"/>
        <w:rPr>
          <w:del w:id="10975" w:author="john" w:date="2020-10-22T23:02:00Z"/>
        </w:rPr>
      </w:pPr>
    </w:p>
    <w:p w14:paraId="6780628D" w14:textId="4F2F41B9" w:rsidR="00FD7D76" w:rsidRDefault="00943DE1" w:rsidP="00FD7D76">
      <w:pPr>
        <w:spacing w:before="240"/>
        <w:ind w:firstLine="720"/>
        <w:jc w:val="both"/>
        <w:rPr>
          <w:ins w:id="10976" w:author="john" w:date="2020-10-22T23:01:00Z"/>
        </w:rPr>
      </w:pPr>
      <w:r>
        <w:t>A</w:t>
      </w:r>
      <w:ins w:id="10977" w:author="john" w:date="2020-10-22T23:02:00Z">
        <w:r w:rsidR="00FD7D76">
          <w:t xml:space="preserve"> custom</w:t>
        </w:r>
      </w:ins>
      <w:del w:id="10978" w:author="john" w:date="2020-10-22T23:02:00Z">
        <w:r w:rsidDel="00FD7D76">
          <w:delText>n</w:delText>
        </w:r>
      </w:del>
      <w:r w:rsidR="00FD7D76">
        <w:t xml:space="preserve"> input validator </w:t>
      </w:r>
      <w:r>
        <w:t xml:space="preserve">can be written in any language, as long as the </w:t>
      </w:r>
      <w:r w:rsidR="00FD7D76">
        <w:t>input validator command</w:t>
      </w:r>
      <w:r>
        <w:t xml:space="preserve"> used to invoke it knows how to execute the </w:t>
      </w:r>
      <w:r w:rsidR="00FD7D76">
        <w:t xml:space="preserve">input validator </w:t>
      </w:r>
      <w:r>
        <w:t>program</w:t>
      </w:r>
      <w:r w:rsidR="00D360A6">
        <w:t xml:space="preserve"> (in other words, as long as the same command works correctly when typed at a command prompt)</w:t>
      </w:r>
      <w:r>
        <w:t xml:space="preserve">.  The </w:t>
      </w:r>
      <w:r w:rsidR="00CA2190">
        <w:t xml:space="preserve">input validator </w:t>
      </w:r>
      <w:r>
        <w:t>program should terminate with an Exit Code of 42 to indicate success (i.e., to indicate that the input data file passes validation).  Any Exit Code other than 42 is interpreted by PC</w:t>
      </w:r>
      <w:r w:rsidRPr="00943DE1">
        <w:rPr>
          <w:vertAlign w:val="superscript"/>
        </w:rPr>
        <w:t>2</w:t>
      </w:r>
      <w:r>
        <w:t xml:space="preserve"> to mean that the input data file failed </w:t>
      </w:r>
      <w:r w:rsidR="00CA2190">
        <w:t>input validation</w:t>
      </w:r>
      <w:r w:rsidR="001B52A6">
        <w:t xml:space="preserve">.   (This follows the </w:t>
      </w:r>
      <w:del w:id="10979" w:author="john" w:date="2020-10-22T23:03:00Z">
        <w:r w:rsidR="001B52A6" w:rsidRPr="00A71CD4" w:rsidDel="00CA2190">
          <w:delText xml:space="preserve">CLICS </w:delText>
        </w:r>
      </w:del>
      <w:ins w:id="10980" w:author="john" w:date="2020-10-22T23:03:00Z">
        <w:r w:rsidR="00CA2190">
          <w:t>ICPC</w:t>
        </w:r>
        <w:r w:rsidR="00CA2190" w:rsidRPr="00A71CD4">
          <w:t xml:space="preserve"> </w:t>
        </w:r>
      </w:ins>
      <w:r w:rsidR="001B52A6" w:rsidRPr="00A71CD4">
        <w:t>Problem Format</w:t>
      </w:r>
      <w:r w:rsidR="001B52A6">
        <w:t xml:space="preserve"> specification</w:t>
      </w:r>
      <w:r w:rsidR="00A71CD4">
        <w:t xml:space="preserve">, given at </w:t>
      </w:r>
      <w:ins w:id="10981" w:author="John Clevenger [2]" w:date="2022-06-16T11:42:00Z">
        <w:r w:rsidR="00E06F34">
          <w:fldChar w:fldCharType="begin"/>
        </w:r>
        <w:r w:rsidR="00E06F34">
          <w:instrText xml:space="preserve"> HYPERLINK "https://icpc.io/problem-package-format/spec/problem_package_format%23input-validators" </w:instrText>
        </w:r>
        <w:r w:rsidR="00E06F34">
          <w:fldChar w:fldCharType="separate"/>
        </w:r>
        <w:r w:rsidR="00E06F34" w:rsidRPr="00E06F34">
          <w:rPr>
            <w:rStyle w:val="Hyperlink"/>
          </w:rPr>
          <w:t>https://icpc.io/problem-package-format/spec/problem_package_format#input-validators</w:t>
        </w:r>
        <w:r w:rsidR="00E06F34">
          <w:fldChar w:fldCharType="end"/>
        </w:r>
      </w:ins>
      <w:ins w:id="10982" w:author="john" w:date="2020-10-22T23:06:00Z">
        <w:del w:id="10983" w:author="John Clevenger [2]" w:date="2022-06-16T11:42:00Z">
          <w:r w:rsidR="00CA2190" w:rsidDel="00E06F34">
            <w:fldChar w:fldCharType="begin"/>
          </w:r>
          <w:r w:rsidR="00CA2190" w:rsidDel="00E06F34">
            <w:delInstrText xml:space="preserve"> HYPERLINK "https://icpc.io/problem-package-format/spec/problem_package_format%23input-validators" </w:delInstrText>
          </w:r>
          <w:r w:rsidR="00CA2190" w:rsidDel="00E06F34">
            <w:fldChar w:fldCharType="separate"/>
          </w:r>
        </w:del>
      </w:ins>
      <w:r w:rsidR="005A0BAC">
        <w:rPr>
          <w:b/>
          <w:bCs/>
        </w:rPr>
        <w:t>Error! Hyperlink reference not valid.</w:t>
      </w:r>
      <w:ins w:id="10984" w:author="john" w:date="2020-10-22T23:06:00Z">
        <w:del w:id="10985" w:author="John Clevenger [2]" w:date="2022-06-16T11:42:00Z">
          <w:r w:rsidR="00CA2190" w:rsidDel="00E06F34">
            <w:fldChar w:fldCharType="end"/>
          </w:r>
        </w:del>
      </w:ins>
      <w:del w:id="10986" w:author="john" w:date="2020-10-22T23:05:00Z">
        <w:r w:rsidR="00A71CD4" w:rsidDel="00CA2190">
          <w:fldChar w:fldCharType="begin"/>
        </w:r>
        <w:r w:rsidR="00A71CD4" w:rsidDel="00CA2190">
          <w:delInstrText xml:space="preserve"> HYPERLINK "https://clics.ecs.baylor.edu/index.php/Problem_format%23Input_Validators" </w:delInstrText>
        </w:r>
        <w:r w:rsidR="00A71CD4" w:rsidDel="00CA2190">
          <w:fldChar w:fldCharType="separate"/>
        </w:r>
      </w:del>
      <w:r w:rsidR="005A0BAC">
        <w:rPr>
          <w:b/>
          <w:bCs/>
        </w:rPr>
        <w:t>Error! Hyperlink reference not valid.</w:t>
      </w:r>
      <w:del w:id="10987" w:author="john" w:date="2020-10-22T23:05:00Z">
        <w:r w:rsidR="00A71CD4" w:rsidDel="00CA2190">
          <w:fldChar w:fldCharType="end"/>
        </w:r>
      </w:del>
      <w:r w:rsidR="001B52A6">
        <w:t>.)</w:t>
      </w:r>
      <w:ins w:id="10988" w:author="john" w:date="2020-10-22T23:01:00Z">
        <w:r w:rsidR="00FD7D76" w:rsidRPr="00FD7D76">
          <w:t xml:space="preserve"> </w:t>
        </w:r>
      </w:ins>
    </w:p>
    <w:p w14:paraId="4351A0AD" w14:textId="77777777" w:rsidR="00FD7D76" w:rsidRDefault="00FD7D76" w:rsidP="00FD7D76">
      <w:pPr>
        <w:spacing w:before="240"/>
        <w:ind w:firstLine="720"/>
        <w:jc w:val="both"/>
        <w:rPr>
          <w:ins w:id="10989" w:author="john" w:date="2020-10-22T23:02:00Z"/>
        </w:rPr>
      </w:pPr>
    </w:p>
    <w:p w14:paraId="2D8DE471" w14:textId="77777777" w:rsidR="00D20048" w:rsidRDefault="00D20048" w:rsidP="00D20048">
      <w:pPr>
        <w:pStyle w:val="ListParagraph"/>
        <w:numPr>
          <w:ilvl w:val="0"/>
          <w:numId w:val="38"/>
        </w:numPr>
        <w:spacing w:before="240"/>
        <w:jc w:val="both"/>
        <w:rPr>
          <w:ins w:id="10990" w:author="john" w:date="2020-10-22T23:17:00Z"/>
          <w:rFonts w:ascii="Arial" w:hAnsi="Arial" w:cs="Arial"/>
          <w:b/>
        </w:rPr>
      </w:pPr>
      <w:ins w:id="10991" w:author="john" w:date="2020-10-22T23:17:00Z">
        <w:r w:rsidRPr="0098728C">
          <w:rPr>
            <w:rFonts w:ascii="Arial" w:hAnsi="Arial" w:cs="Arial"/>
            <w:b/>
          </w:rPr>
          <w:t>Input Validator Configuration</w:t>
        </w:r>
        <w:r>
          <w:rPr>
            <w:rFonts w:ascii="Arial" w:hAnsi="Arial" w:cs="Arial"/>
            <w:b/>
          </w:rPr>
          <w:t xml:space="preserve"> via YAML Files</w:t>
        </w:r>
      </w:ins>
    </w:p>
    <w:p w14:paraId="3781837D" w14:textId="77777777" w:rsidR="00D51D5E" w:rsidRDefault="00D20048">
      <w:pPr>
        <w:spacing w:before="240"/>
        <w:ind w:firstLine="720"/>
        <w:jc w:val="both"/>
        <w:rPr>
          <w:ins w:id="10992" w:author="john" w:date="2020-10-23T21:54:00Z"/>
          <w:rFonts w:ascii="Arial" w:hAnsi="Arial" w:cs="Arial"/>
          <w:b/>
          <w:sz w:val="22"/>
          <w:szCs w:val="22"/>
        </w:rPr>
        <w:pPrChange w:id="10993" w:author="john" w:date="2020-10-23T21:54:00Z">
          <w:pPr>
            <w:pStyle w:val="ListParagraph"/>
            <w:numPr>
              <w:numId w:val="38"/>
            </w:numPr>
            <w:spacing w:before="240"/>
            <w:ind w:left="360" w:hanging="360"/>
            <w:jc w:val="both"/>
          </w:pPr>
        </w:pPrChange>
      </w:pPr>
      <w:ins w:id="10994" w:author="john" w:date="2020-10-22T23:18:00Z">
        <w:r>
          <w:t>As with nearly all PC</w:t>
        </w:r>
        <w:r w:rsidRPr="00D20048">
          <w:rPr>
            <w:vertAlign w:val="superscript"/>
            <w:rPrChange w:id="10995" w:author="john" w:date="2020-10-22T23:19:00Z">
              <w:rPr/>
            </w:rPrChange>
          </w:rPr>
          <w:t>2</w:t>
        </w:r>
        <w:r>
          <w:t xml:space="preserve"> configuration items, input validator configuration can be accomplished </w:t>
        </w:r>
      </w:ins>
      <w:ins w:id="10996" w:author="john" w:date="2020-10-22T23:19:00Z">
        <w:r>
          <w:t xml:space="preserve">via YAML files.  </w:t>
        </w:r>
      </w:ins>
      <w:ins w:id="10997" w:author="john" w:date="2020-10-22T23:20:00Z">
        <w:r>
          <w:t xml:space="preserve">To configure input validator(s) via YAML, the </w:t>
        </w:r>
      </w:ins>
      <w:ins w:id="10998" w:author="john" w:date="2020-10-23T21:48:00Z">
        <w:r w:rsidR="00D51D5E" w:rsidRPr="00D51D5E">
          <w:rPr>
            <w:b/>
            <w:rPrChange w:id="10999" w:author="john" w:date="2020-10-23T21:48:00Z">
              <w:rPr/>
            </w:rPrChange>
          </w:rPr>
          <w:t>contest.yaml</w:t>
        </w:r>
        <w:r w:rsidR="00D51D5E">
          <w:t xml:space="preserve"> file must contain a </w:t>
        </w:r>
        <w:r w:rsidR="00D51D5E" w:rsidRPr="00D51D5E">
          <w:rPr>
            <w:b/>
            <w:rPrChange w:id="11000" w:author="john" w:date="2020-10-23T21:48:00Z">
              <w:rPr/>
            </w:rPrChange>
          </w:rPr>
          <w:t>problemset</w:t>
        </w:r>
        <w:r w:rsidR="00D51D5E">
          <w:t xml:space="preserve"> YAML </w:t>
        </w:r>
      </w:ins>
      <w:ins w:id="11001" w:author="john" w:date="2020-10-23T21:57:00Z">
        <w:r w:rsidR="008F4FAE">
          <w:t>key with entries</w:t>
        </w:r>
      </w:ins>
      <w:ins w:id="11002" w:author="john" w:date="2020-10-23T21:48:00Z">
        <w:r w:rsidR="00D51D5E">
          <w:t xml:space="preserve"> giving the name of each contest problem</w:t>
        </w:r>
      </w:ins>
      <w:ins w:id="11003" w:author="john" w:date="2020-10-23T21:49:00Z">
        <w:r w:rsidR="00D51D5E">
          <w:t xml:space="preserve">, and there must be a folder corresponding to </w:t>
        </w:r>
      </w:ins>
      <w:ins w:id="11004" w:author="john" w:date="2020-10-23T21:57:00Z">
        <w:r w:rsidR="008F4FAE">
          <w:t>each</w:t>
        </w:r>
      </w:ins>
      <w:ins w:id="11005" w:author="john" w:date="2020-10-23T21:49:00Z">
        <w:r w:rsidR="00D51D5E">
          <w:t xml:space="preserve"> problem name beneath the </w:t>
        </w:r>
        <w:r w:rsidR="00D51D5E">
          <w:rPr>
            <w:b/>
          </w:rPr>
          <w:t>config</w:t>
        </w:r>
        <w:r w:rsidR="00D51D5E">
          <w:rPr>
            <w:i/>
          </w:rPr>
          <w:t xml:space="preserve"> </w:t>
        </w:r>
        <w:r w:rsidR="00D51D5E">
          <w:t xml:space="preserve">folder.  Each problem folder beneath the </w:t>
        </w:r>
      </w:ins>
      <w:ins w:id="11006" w:author="john" w:date="2020-10-23T21:50:00Z">
        <w:r w:rsidR="00D51D5E">
          <w:rPr>
            <w:b/>
          </w:rPr>
          <w:t>config</w:t>
        </w:r>
        <w:r w:rsidR="00D51D5E">
          <w:t xml:space="preserve"> folder must contain a file named </w:t>
        </w:r>
        <w:r w:rsidR="00D51D5E">
          <w:rPr>
            <w:b/>
          </w:rPr>
          <w:t>problem.yaml</w:t>
        </w:r>
        <w:r w:rsidR="00D51D5E">
          <w:t xml:space="preserve">, and the </w:t>
        </w:r>
        <w:r w:rsidR="00D51D5E">
          <w:rPr>
            <w:b/>
          </w:rPr>
          <w:t xml:space="preserve">problem.yaml </w:t>
        </w:r>
        <w:r w:rsidR="00D51D5E">
          <w:t xml:space="preserve">file must contain a YAML section defined with the keyword </w:t>
        </w:r>
      </w:ins>
      <w:ins w:id="11007" w:author="john" w:date="2020-10-23T21:53:00Z">
        <w:r w:rsidR="00D51D5E" w:rsidRPr="00D51D5E">
          <w:rPr>
            <w:rFonts w:ascii="Arial" w:hAnsi="Arial" w:cs="Arial"/>
            <w:b/>
            <w:sz w:val="22"/>
            <w:szCs w:val="22"/>
            <w:rPrChange w:id="11008" w:author="john" w:date="2020-10-23T21:54:00Z">
              <w:rPr/>
            </w:rPrChange>
          </w:rPr>
          <w:t>input_validator</w:t>
        </w:r>
      </w:ins>
      <w:ins w:id="11009" w:author="john" w:date="2020-10-23T21:54:00Z">
        <w:r w:rsidR="00D51D5E">
          <w:rPr>
            <w:rFonts w:ascii="Arial" w:hAnsi="Arial" w:cs="Arial"/>
            <w:b/>
            <w:sz w:val="22"/>
            <w:szCs w:val="22"/>
          </w:rPr>
          <w:t xml:space="preserve">.  </w:t>
        </w:r>
      </w:ins>
    </w:p>
    <w:p w14:paraId="7E9E3457" w14:textId="77777777" w:rsidR="00D51D5E" w:rsidRDefault="00D51D5E">
      <w:pPr>
        <w:spacing w:before="240"/>
        <w:ind w:firstLine="720"/>
        <w:jc w:val="both"/>
        <w:rPr>
          <w:ins w:id="11010" w:author="john" w:date="2020-10-23T21:58:00Z"/>
        </w:rPr>
        <w:pPrChange w:id="11011" w:author="john" w:date="2020-10-23T21:54:00Z">
          <w:pPr>
            <w:pStyle w:val="ListParagraph"/>
            <w:numPr>
              <w:numId w:val="38"/>
            </w:numPr>
            <w:spacing w:before="240"/>
            <w:ind w:left="360" w:hanging="360"/>
            <w:jc w:val="both"/>
          </w:pPr>
        </w:pPrChange>
      </w:pPr>
      <w:ins w:id="11012" w:author="john" w:date="2020-10-23T21:54:00Z">
        <w:r w:rsidRPr="00D51D5E">
          <w:rPr>
            <w:rPrChange w:id="11013" w:author="john" w:date="2020-10-23T21:54:00Z">
              <w:rPr>
                <w:rFonts w:ascii="Arial" w:hAnsi="Arial" w:cs="Arial"/>
                <w:b/>
                <w:sz w:val="22"/>
                <w:szCs w:val="22"/>
              </w:rPr>
            </w:rPrChange>
          </w:rPr>
          <w:t xml:space="preserve">The </w:t>
        </w:r>
        <w:r w:rsidR="008F4FAE" w:rsidRPr="008F4FAE">
          <w:rPr>
            <w:rFonts w:ascii="Arial" w:hAnsi="Arial" w:cs="Arial"/>
            <w:b/>
            <w:sz w:val="22"/>
            <w:szCs w:val="22"/>
            <w:rPrChange w:id="11014" w:author="john" w:date="2020-10-23T21:55:00Z">
              <w:rPr/>
            </w:rPrChange>
          </w:rPr>
          <w:t>input_validator</w:t>
        </w:r>
        <w:r w:rsidR="008F4FAE">
          <w:t xml:space="preserve"> section of the </w:t>
        </w:r>
        <w:r w:rsidR="008F4FAE" w:rsidRPr="008F4FAE">
          <w:rPr>
            <w:b/>
            <w:rPrChange w:id="11015" w:author="john" w:date="2020-10-23T21:54:00Z">
              <w:rPr/>
            </w:rPrChange>
          </w:rPr>
          <w:t>problem.yaml</w:t>
        </w:r>
        <w:r w:rsidR="008F4FAE">
          <w:t xml:space="preserve"> file </w:t>
        </w:r>
      </w:ins>
      <w:ins w:id="11016" w:author="john" w:date="2020-10-23T21:55:00Z">
        <w:r w:rsidR="008F4FAE">
          <w:t>may contain any (or all) of the following keys, each of which would be followed by an equal sign and the value associated with that key:</w:t>
        </w:r>
      </w:ins>
    </w:p>
    <w:p w14:paraId="164AD6F5" w14:textId="77777777" w:rsidR="008F4FAE" w:rsidRDefault="008F4FAE">
      <w:pPr>
        <w:spacing w:before="240"/>
        <w:ind w:firstLine="720"/>
        <w:jc w:val="both"/>
        <w:rPr>
          <w:ins w:id="11017" w:author="john" w:date="2020-10-23T21:58:00Z"/>
        </w:rPr>
        <w:pPrChange w:id="11018" w:author="john" w:date="2020-10-23T21:54:00Z">
          <w:pPr>
            <w:pStyle w:val="ListParagraph"/>
            <w:numPr>
              <w:numId w:val="38"/>
            </w:numPr>
            <w:spacing w:before="240"/>
            <w:ind w:left="360" w:hanging="360"/>
            <w:jc w:val="both"/>
          </w:pPr>
        </w:pPrChange>
      </w:pPr>
    </w:p>
    <w:tbl>
      <w:tblPr>
        <w:tblStyle w:val="TableGrid"/>
        <w:tblW w:w="10350" w:type="dxa"/>
        <w:tblInd w:w="-365" w:type="dxa"/>
        <w:tblLook w:val="04A0" w:firstRow="1" w:lastRow="0" w:firstColumn="1" w:lastColumn="0" w:noHBand="0" w:noVBand="1"/>
        <w:tblPrChange w:id="11019" w:author="john" w:date="2020-10-23T22:37:00Z">
          <w:tblPr>
            <w:tblStyle w:val="TableGrid"/>
            <w:tblW w:w="0" w:type="auto"/>
            <w:tblLook w:val="04A0" w:firstRow="1" w:lastRow="0" w:firstColumn="1" w:lastColumn="0" w:noHBand="0" w:noVBand="1"/>
          </w:tblPr>
        </w:tblPrChange>
      </w:tblPr>
      <w:tblGrid>
        <w:gridCol w:w="2880"/>
        <w:gridCol w:w="3600"/>
        <w:gridCol w:w="3870"/>
        <w:tblGridChange w:id="11020">
          <w:tblGrid>
            <w:gridCol w:w="3174"/>
            <w:gridCol w:w="3174"/>
            <w:gridCol w:w="3175"/>
          </w:tblGrid>
        </w:tblGridChange>
      </w:tblGrid>
      <w:tr w:rsidR="008F4FAE" w14:paraId="2386C68F" w14:textId="77777777" w:rsidTr="008806FA">
        <w:trPr>
          <w:ins w:id="11021" w:author="john" w:date="2020-10-23T21:59:00Z"/>
        </w:trPr>
        <w:tc>
          <w:tcPr>
            <w:tcW w:w="2880" w:type="dxa"/>
            <w:tcPrChange w:id="11022" w:author="john" w:date="2020-10-23T22:37:00Z">
              <w:tcPr>
                <w:tcW w:w="3174" w:type="dxa"/>
              </w:tcPr>
            </w:tcPrChange>
          </w:tcPr>
          <w:p w14:paraId="50253777" w14:textId="77777777" w:rsidR="008F4FAE" w:rsidRPr="008806FA" w:rsidRDefault="008F4FAE">
            <w:pPr>
              <w:spacing w:before="240"/>
              <w:jc w:val="center"/>
              <w:rPr>
                <w:ins w:id="11023" w:author="john" w:date="2020-10-23T21:59:00Z"/>
                <w:rFonts w:ascii="Arial" w:hAnsi="Arial" w:cs="Arial"/>
                <w:b/>
                <w:sz w:val="22"/>
                <w:szCs w:val="22"/>
                <w:rPrChange w:id="11024" w:author="john" w:date="2020-10-23T22:37:00Z">
                  <w:rPr>
                    <w:ins w:id="11025" w:author="john" w:date="2020-10-23T21:59:00Z"/>
                  </w:rPr>
                </w:rPrChange>
              </w:rPr>
              <w:pPrChange w:id="11026" w:author="john" w:date="2020-10-23T22:08:00Z">
                <w:pPr>
                  <w:spacing w:before="240"/>
                  <w:jc w:val="both"/>
                </w:pPr>
              </w:pPrChange>
            </w:pPr>
            <w:ins w:id="11027" w:author="john" w:date="2020-10-23T21:59:00Z">
              <w:r w:rsidRPr="008806FA">
                <w:rPr>
                  <w:rFonts w:ascii="Arial" w:hAnsi="Arial" w:cs="Arial"/>
                  <w:b/>
                  <w:sz w:val="22"/>
                  <w:szCs w:val="22"/>
                  <w:rPrChange w:id="11028" w:author="john" w:date="2020-10-23T22:37:00Z">
                    <w:rPr/>
                  </w:rPrChange>
                </w:rPr>
                <w:t>YAML Key</w:t>
              </w:r>
            </w:ins>
          </w:p>
        </w:tc>
        <w:tc>
          <w:tcPr>
            <w:tcW w:w="3600" w:type="dxa"/>
            <w:tcPrChange w:id="11029" w:author="john" w:date="2020-10-23T22:37:00Z">
              <w:tcPr>
                <w:tcW w:w="3174" w:type="dxa"/>
              </w:tcPr>
            </w:tcPrChange>
          </w:tcPr>
          <w:p w14:paraId="3ECDAE7E" w14:textId="77777777" w:rsidR="008F4FAE" w:rsidRPr="008806FA" w:rsidRDefault="008F4FAE">
            <w:pPr>
              <w:spacing w:before="240"/>
              <w:jc w:val="center"/>
              <w:rPr>
                <w:ins w:id="11030" w:author="john" w:date="2020-10-23T21:59:00Z"/>
                <w:rFonts w:ascii="Arial" w:hAnsi="Arial" w:cs="Arial"/>
                <w:b/>
                <w:sz w:val="22"/>
                <w:szCs w:val="22"/>
                <w:rPrChange w:id="11031" w:author="john" w:date="2020-10-23T22:37:00Z">
                  <w:rPr>
                    <w:ins w:id="11032" w:author="john" w:date="2020-10-23T21:59:00Z"/>
                  </w:rPr>
                </w:rPrChange>
              </w:rPr>
              <w:pPrChange w:id="11033" w:author="john" w:date="2020-10-23T22:00:00Z">
                <w:pPr>
                  <w:spacing w:before="240"/>
                  <w:jc w:val="both"/>
                </w:pPr>
              </w:pPrChange>
            </w:pPr>
            <w:ins w:id="11034" w:author="john" w:date="2020-10-23T21:59:00Z">
              <w:r w:rsidRPr="008806FA">
                <w:rPr>
                  <w:rFonts w:ascii="Arial" w:hAnsi="Arial" w:cs="Arial"/>
                  <w:b/>
                  <w:sz w:val="22"/>
                  <w:szCs w:val="22"/>
                  <w:rPrChange w:id="11035" w:author="john" w:date="2020-10-23T22:37:00Z">
                    <w:rPr/>
                  </w:rPrChange>
                </w:rPr>
                <w:t>Corresponding Value</w:t>
              </w:r>
            </w:ins>
          </w:p>
        </w:tc>
        <w:tc>
          <w:tcPr>
            <w:tcW w:w="3870" w:type="dxa"/>
            <w:tcPrChange w:id="11036" w:author="john" w:date="2020-10-23T22:37:00Z">
              <w:tcPr>
                <w:tcW w:w="3175" w:type="dxa"/>
              </w:tcPr>
            </w:tcPrChange>
          </w:tcPr>
          <w:p w14:paraId="73ABDE94" w14:textId="77777777" w:rsidR="008F4FAE" w:rsidRPr="008806FA" w:rsidRDefault="008F4FAE">
            <w:pPr>
              <w:spacing w:before="240"/>
              <w:jc w:val="center"/>
              <w:rPr>
                <w:ins w:id="11037" w:author="john" w:date="2020-10-23T21:59:00Z"/>
                <w:rFonts w:ascii="Arial" w:hAnsi="Arial" w:cs="Arial"/>
                <w:b/>
                <w:sz w:val="22"/>
                <w:szCs w:val="22"/>
                <w:rPrChange w:id="11038" w:author="john" w:date="2020-10-23T22:37:00Z">
                  <w:rPr>
                    <w:ins w:id="11039" w:author="john" w:date="2020-10-23T21:59:00Z"/>
                  </w:rPr>
                </w:rPrChange>
              </w:rPr>
              <w:pPrChange w:id="11040" w:author="john" w:date="2020-10-23T22:00:00Z">
                <w:pPr>
                  <w:spacing w:before="240"/>
                  <w:jc w:val="both"/>
                </w:pPr>
              </w:pPrChange>
            </w:pPr>
            <w:ins w:id="11041" w:author="john" w:date="2020-10-23T22:00:00Z">
              <w:r w:rsidRPr="008806FA">
                <w:rPr>
                  <w:rFonts w:ascii="Arial" w:hAnsi="Arial" w:cs="Arial"/>
                  <w:b/>
                  <w:sz w:val="22"/>
                  <w:szCs w:val="22"/>
                  <w:rPrChange w:id="11042" w:author="john" w:date="2020-10-23T22:37:00Z">
                    <w:rPr>
                      <w:rFonts w:ascii="Arial" w:hAnsi="Arial" w:cs="Arial"/>
                    </w:rPr>
                  </w:rPrChange>
                </w:rPr>
                <w:t>Notes</w:t>
              </w:r>
            </w:ins>
          </w:p>
        </w:tc>
      </w:tr>
      <w:tr w:rsidR="008F4FAE" w:rsidRPr="008F4FAE" w14:paraId="79398D1D" w14:textId="77777777" w:rsidTr="008806FA">
        <w:trPr>
          <w:ins w:id="11043" w:author="john" w:date="2020-10-23T21:59:00Z"/>
        </w:trPr>
        <w:tc>
          <w:tcPr>
            <w:tcW w:w="2880" w:type="dxa"/>
            <w:tcPrChange w:id="11044" w:author="john" w:date="2020-10-23T22:37:00Z">
              <w:tcPr>
                <w:tcW w:w="3174" w:type="dxa"/>
              </w:tcPr>
            </w:tcPrChange>
          </w:tcPr>
          <w:p w14:paraId="047C19EB" w14:textId="77777777" w:rsidR="008F4FAE" w:rsidRPr="008806FA" w:rsidRDefault="008F4FAE">
            <w:pPr>
              <w:spacing w:before="240"/>
              <w:jc w:val="center"/>
              <w:rPr>
                <w:ins w:id="11045" w:author="john" w:date="2020-10-23T21:59:00Z"/>
                <w:rFonts w:ascii="Arial" w:hAnsi="Arial" w:cs="Arial"/>
                <w:sz w:val="22"/>
                <w:szCs w:val="22"/>
                <w:rPrChange w:id="11046" w:author="john" w:date="2020-10-23T22:37:00Z">
                  <w:rPr>
                    <w:ins w:id="11047" w:author="john" w:date="2020-10-23T21:59:00Z"/>
                  </w:rPr>
                </w:rPrChange>
              </w:rPr>
              <w:pPrChange w:id="11048" w:author="john" w:date="2020-10-23T22:08:00Z">
                <w:pPr>
                  <w:spacing w:before="240"/>
                  <w:jc w:val="both"/>
                </w:pPr>
              </w:pPrChange>
            </w:pPr>
            <w:ins w:id="11049" w:author="john" w:date="2020-10-23T22:00:00Z">
              <w:r w:rsidRPr="008806FA">
                <w:rPr>
                  <w:rFonts w:ascii="Arial" w:hAnsi="Arial" w:cs="Arial"/>
                  <w:sz w:val="22"/>
                  <w:szCs w:val="22"/>
                  <w:rPrChange w:id="11050" w:author="john" w:date="2020-10-23T22:37:00Z">
                    <w:rPr/>
                  </w:rPrChange>
                </w:rPr>
                <w:t>defaultInputValidator</w:t>
              </w:r>
            </w:ins>
          </w:p>
        </w:tc>
        <w:tc>
          <w:tcPr>
            <w:tcW w:w="3600" w:type="dxa"/>
            <w:tcPrChange w:id="11051" w:author="john" w:date="2020-10-23T22:37:00Z">
              <w:tcPr>
                <w:tcW w:w="3174" w:type="dxa"/>
              </w:tcPr>
            </w:tcPrChange>
          </w:tcPr>
          <w:p w14:paraId="27FB082A" w14:textId="77777777" w:rsidR="008F4FAE" w:rsidRPr="008806FA" w:rsidRDefault="008F4FAE" w:rsidP="00D51D5E">
            <w:pPr>
              <w:spacing w:before="240"/>
              <w:jc w:val="both"/>
              <w:rPr>
                <w:ins w:id="11052" w:author="john" w:date="2020-10-23T21:59:00Z"/>
                <w:rFonts w:ascii="Arial" w:hAnsi="Arial" w:cs="Arial"/>
                <w:sz w:val="22"/>
                <w:szCs w:val="22"/>
                <w:rPrChange w:id="11053" w:author="john" w:date="2020-10-23T22:37:00Z">
                  <w:rPr>
                    <w:ins w:id="11054" w:author="john" w:date="2020-10-23T21:59:00Z"/>
                  </w:rPr>
                </w:rPrChange>
              </w:rPr>
            </w:pPr>
            <w:ins w:id="11055" w:author="john" w:date="2020-10-23T22:00:00Z">
              <w:r w:rsidRPr="008806FA">
                <w:rPr>
                  <w:rFonts w:ascii="Arial" w:hAnsi="Arial" w:cs="Arial"/>
                  <w:sz w:val="22"/>
                  <w:szCs w:val="22"/>
                  <w:rPrChange w:id="11056" w:author="john" w:date="2020-10-23T22:37:00Z">
                    <w:rPr/>
                  </w:rPrChange>
                </w:rPr>
                <w:t>NONE, VIVA, or CUSTOM</w:t>
              </w:r>
            </w:ins>
          </w:p>
        </w:tc>
        <w:tc>
          <w:tcPr>
            <w:tcW w:w="3870" w:type="dxa"/>
            <w:tcPrChange w:id="11057" w:author="john" w:date="2020-10-23T22:37:00Z">
              <w:tcPr>
                <w:tcW w:w="3175" w:type="dxa"/>
              </w:tcPr>
            </w:tcPrChange>
          </w:tcPr>
          <w:p w14:paraId="64750B26" w14:textId="77777777" w:rsidR="008F4FAE" w:rsidRPr="008806FA" w:rsidRDefault="008F4FAE" w:rsidP="00D51D5E">
            <w:pPr>
              <w:spacing w:before="240"/>
              <w:jc w:val="both"/>
              <w:rPr>
                <w:ins w:id="11058" w:author="john" w:date="2020-10-23T21:59:00Z"/>
                <w:rFonts w:ascii="Arial" w:hAnsi="Arial" w:cs="Arial"/>
                <w:sz w:val="22"/>
                <w:szCs w:val="22"/>
                <w:rPrChange w:id="11059" w:author="john" w:date="2020-10-23T22:37:00Z">
                  <w:rPr>
                    <w:ins w:id="11060" w:author="john" w:date="2020-10-23T21:59:00Z"/>
                  </w:rPr>
                </w:rPrChange>
              </w:rPr>
            </w:pPr>
            <w:ins w:id="11061" w:author="john" w:date="2020-10-23T22:00:00Z">
              <w:r w:rsidRPr="008806FA">
                <w:rPr>
                  <w:rFonts w:ascii="Arial" w:hAnsi="Arial" w:cs="Arial"/>
                  <w:sz w:val="22"/>
                  <w:szCs w:val="22"/>
                  <w:rPrChange w:id="11062" w:author="john" w:date="2020-10-23T22:37:00Z">
                    <w:rPr/>
                  </w:rPrChange>
                </w:rPr>
                <w:t xml:space="preserve">Sets the </w:t>
              </w:r>
            </w:ins>
            <w:ins w:id="11063" w:author="john" w:date="2020-10-23T22:01:00Z">
              <w:r w:rsidRPr="008806FA">
                <w:rPr>
                  <w:rFonts w:ascii="Arial" w:hAnsi="Arial" w:cs="Arial"/>
                  <w:sz w:val="22"/>
                  <w:szCs w:val="22"/>
                  <w:rPrChange w:id="11064" w:author="john" w:date="2020-10-23T22:37:00Z">
                    <w:rPr/>
                  </w:rPrChange>
                </w:rPr>
                <w:t>default (</w:t>
              </w:r>
            </w:ins>
            <w:ins w:id="11065" w:author="john" w:date="2020-10-23T22:00:00Z">
              <w:r w:rsidRPr="008806FA">
                <w:rPr>
                  <w:rFonts w:ascii="Arial" w:hAnsi="Arial" w:cs="Arial"/>
                  <w:sz w:val="22"/>
                  <w:szCs w:val="22"/>
                  <w:rPrChange w:id="11066" w:author="john" w:date="2020-10-23T22:37:00Z">
                    <w:rPr/>
                  </w:rPrChange>
                </w:rPr>
                <w:t>currently-selected</w:t>
              </w:r>
            </w:ins>
            <w:ins w:id="11067" w:author="john" w:date="2020-10-23T22:01:00Z">
              <w:r w:rsidRPr="008806FA">
                <w:rPr>
                  <w:rFonts w:ascii="Arial" w:hAnsi="Arial" w:cs="Arial"/>
                  <w:sz w:val="22"/>
                  <w:szCs w:val="22"/>
                  <w:rPrChange w:id="11068" w:author="john" w:date="2020-10-23T22:37:00Z">
                    <w:rPr/>
                  </w:rPrChange>
                </w:rPr>
                <w:t>)</w:t>
              </w:r>
            </w:ins>
            <w:ins w:id="11069" w:author="john" w:date="2020-10-23T22:00:00Z">
              <w:r w:rsidRPr="008806FA">
                <w:rPr>
                  <w:rFonts w:ascii="Arial" w:hAnsi="Arial" w:cs="Arial"/>
                  <w:sz w:val="22"/>
                  <w:szCs w:val="22"/>
                  <w:rPrChange w:id="11070" w:author="john" w:date="2020-10-23T22:37:00Z">
                    <w:rPr/>
                  </w:rPrChange>
                </w:rPr>
                <w:t xml:space="preserve"> Input Validator type</w:t>
              </w:r>
            </w:ins>
          </w:p>
        </w:tc>
      </w:tr>
      <w:tr w:rsidR="008F4FAE" w:rsidRPr="008F4FAE" w14:paraId="27390F79" w14:textId="77777777" w:rsidTr="008806FA">
        <w:trPr>
          <w:ins w:id="11071" w:author="john" w:date="2020-10-23T21:59:00Z"/>
        </w:trPr>
        <w:tc>
          <w:tcPr>
            <w:tcW w:w="2880" w:type="dxa"/>
            <w:tcPrChange w:id="11072" w:author="john" w:date="2020-10-23T22:37:00Z">
              <w:tcPr>
                <w:tcW w:w="3174" w:type="dxa"/>
              </w:tcPr>
            </w:tcPrChange>
          </w:tcPr>
          <w:p w14:paraId="2FE78959" w14:textId="77777777" w:rsidR="008F4FAE" w:rsidRPr="008806FA" w:rsidRDefault="008F4FAE">
            <w:pPr>
              <w:spacing w:before="240"/>
              <w:jc w:val="center"/>
              <w:rPr>
                <w:ins w:id="11073" w:author="john" w:date="2020-10-23T21:59:00Z"/>
                <w:rFonts w:ascii="Arial" w:hAnsi="Arial" w:cs="Arial"/>
                <w:sz w:val="22"/>
                <w:szCs w:val="22"/>
                <w:rPrChange w:id="11074" w:author="john" w:date="2020-10-23T22:37:00Z">
                  <w:rPr>
                    <w:ins w:id="11075" w:author="john" w:date="2020-10-23T21:59:00Z"/>
                  </w:rPr>
                </w:rPrChange>
              </w:rPr>
              <w:pPrChange w:id="11076" w:author="john" w:date="2020-10-23T22:08:00Z">
                <w:pPr>
                  <w:spacing w:before="240"/>
                  <w:jc w:val="both"/>
                </w:pPr>
              </w:pPrChange>
            </w:pPr>
            <w:ins w:id="11077" w:author="john" w:date="2020-10-23T22:02:00Z">
              <w:r w:rsidRPr="008806FA">
                <w:rPr>
                  <w:rFonts w:ascii="Arial" w:hAnsi="Arial" w:cs="Arial"/>
                  <w:sz w:val="22"/>
                  <w:szCs w:val="22"/>
                  <w:rPrChange w:id="11078" w:author="john" w:date="2020-10-23T22:37:00Z">
                    <w:rPr>
                      <w:rFonts w:ascii="Courier New" w:hAnsi="Courier New" w:cs="Courier New"/>
                      <w:color w:val="2A00FF"/>
                      <w:sz w:val="20"/>
                    </w:rPr>
                  </w:rPrChange>
                </w:rPr>
                <w:t>customInputValidatorProg</w:t>
              </w:r>
            </w:ins>
          </w:p>
        </w:tc>
        <w:tc>
          <w:tcPr>
            <w:tcW w:w="3600" w:type="dxa"/>
            <w:tcPrChange w:id="11079" w:author="john" w:date="2020-10-23T22:37:00Z">
              <w:tcPr>
                <w:tcW w:w="3174" w:type="dxa"/>
              </w:tcPr>
            </w:tcPrChange>
          </w:tcPr>
          <w:p w14:paraId="608CDFE4" w14:textId="77777777" w:rsidR="008F4FAE" w:rsidRPr="008806FA" w:rsidRDefault="008F4FAE" w:rsidP="00D51D5E">
            <w:pPr>
              <w:spacing w:before="240"/>
              <w:jc w:val="both"/>
              <w:rPr>
                <w:ins w:id="11080" w:author="john" w:date="2020-10-23T21:59:00Z"/>
                <w:rFonts w:ascii="Arial" w:hAnsi="Arial" w:cs="Arial"/>
                <w:sz w:val="22"/>
                <w:szCs w:val="22"/>
                <w:rPrChange w:id="11081" w:author="john" w:date="2020-10-23T22:37:00Z">
                  <w:rPr>
                    <w:ins w:id="11082" w:author="john" w:date="2020-10-23T21:59:00Z"/>
                  </w:rPr>
                </w:rPrChange>
              </w:rPr>
            </w:pPr>
            <w:ins w:id="11083" w:author="john" w:date="2020-10-23T22:03:00Z">
              <w:r w:rsidRPr="008806FA">
                <w:rPr>
                  <w:rFonts w:ascii="Arial" w:hAnsi="Arial" w:cs="Arial"/>
                  <w:sz w:val="22"/>
                  <w:szCs w:val="22"/>
                  <w:rPrChange w:id="11084" w:author="john" w:date="2020-10-23T22:37:00Z">
                    <w:rPr>
                      <w:rFonts w:ascii="Arial" w:hAnsi="Arial" w:cs="Arial"/>
                    </w:rPr>
                  </w:rPrChange>
                </w:rPr>
                <w:t>The name of the custom input validator program</w:t>
              </w:r>
            </w:ins>
          </w:p>
        </w:tc>
        <w:tc>
          <w:tcPr>
            <w:tcW w:w="3870" w:type="dxa"/>
            <w:tcPrChange w:id="11085" w:author="john" w:date="2020-10-23T22:37:00Z">
              <w:tcPr>
                <w:tcW w:w="3175" w:type="dxa"/>
              </w:tcPr>
            </w:tcPrChange>
          </w:tcPr>
          <w:p w14:paraId="17760F63" w14:textId="77777777" w:rsidR="008F4FAE" w:rsidRPr="008806FA" w:rsidRDefault="008F4FAE" w:rsidP="00D51D5E">
            <w:pPr>
              <w:spacing w:before="240"/>
              <w:jc w:val="both"/>
              <w:rPr>
                <w:ins w:id="11086" w:author="john" w:date="2020-10-23T21:59:00Z"/>
                <w:rFonts w:ascii="Arial" w:hAnsi="Arial" w:cs="Arial"/>
                <w:sz w:val="22"/>
                <w:szCs w:val="22"/>
                <w:rPrChange w:id="11087" w:author="john" w:date="2020-10-23T22:37:00Z">
                  <w:rPr>
                    <w:ins w:id="11088" w:author="john" w:date="2020-10-23T21:59:00Z"/>
                  </w:rPr>
                </w:rPrChange>
              </w:rPr>
            </w:pPr>
            <w:ins w:id="11089" w:author="john" w:date="2020-10-23T22:03:00Z">
              <w:r w:rsidRPr="008806FA">
                <w:rPr>
                  <w:rFonts w:ascii="Arial" w:hAnsi="Arial" w:cs="Arial"/>
                  <w:sz w:val="22"/>
                  <w:szCs w:val="22"/>
                  <w:rPrChange w:id="11090" w:author="john" w:date="2020-10-23T22:37:00Z">
                    <w:rPr>
                      <w:rFonts w:ascii="Arial" w:hAnsi="Arial" w:cs="Arial"/>
                    </w:rPr>
                  </w:rPrChange>
                </w:rPr>
                <w:t>Sets the custom input validator program name</w:t>
              </w:r>
            </w:ins>
          </w:p>
        </w:tc>
      </w:tr>
      <w:tr w:rsidR="008F4FAE" w:rsidRPr="008F4FAE" w14:paraId="05A18DAE" w14:textId="77777777" w:rsidTr="008806FA">
        <w:trPr>
          <w:ins w:id="11091" w:author="john" w:date="2020-10-23T21:59:00Z"/>
        </w:trPr>
        <w:tc>
          <w:tcPr>
            <w:tcW w:w="2880" w:type="dxa"/>
            <w:tcPrChange w:id="11092" w:author="john" w:date="2020-10-23T22:37:00Z">
              <w:tcPr>
                <w:tcW w:w="3174" w:type="dxa"/>
              </w:tcPr>
            </w:tcPrChange>
          </w:tcPr>
          <w:p w14:paraId="53136BDF" w14:textId="77777777" w:rsidR="008F4FAE" w:rsidRPr="008806FA" w:rsidRDefault="008F4FAE">
            <w:pPr>
              <w:spacing w:before="240"/>
              <w:jc w:val="center"/>
              <w:rPr>
                <w:ins w:id="11093" w:author="john" w:date="2020-10-23T21:59:00Z"/>
                <w:rFonts w:ascii="Arial" w:hAnsi="Arial" w:cs="Arial"/>
                <w:sz w:val="22"/>
                <w:szCs w:val="22"/>
                <w:rPrChange w:id="11094" w:author="john" w:date="2020-10-23T22:37:00Z">
                  <w:rPr>
                    <w:ins w:id="11095" w:author="john" w:date="2020-10-23T21:59:00Z"/>
                  </w:rPr>
                </w:rPrChange>
              </w:rPr>
              <w:pPrChange w:id="11096" w:author="john" w:date="2020-10-23T22:08:00Z">
                <w:pPr>
                  <w:spacing w:before="240"/>
                  <w:jc w:val="both"/>
                </w:pPr>
              </w:pPrChange>
            </w:pPr>
            <w:ins w:id="11097" w:author="john" w:date="2020-10-23T22:04:00Z">
              <w:r w:rsidRPr="008806FA">
                <w:rPr>
                  <w:rFonts w:ascii="Arial" w:hAnsi="Arial" w:cs="Arial"/>
                  <w:sz w:val="22"/>
                  <w:szCs w:val="22"/>
                  <w:rPrChange w:id="11098" w:author="john" w:date="2020-10-23T22:37:00Z">
                    <w:rPr>
                      <w:rFonts w:ascii="Courier New" w:hAnsi="Courier New" w:cs="Courier New"/>
                      <w:color w:val="2A00FF"/>
                      <w:sz w:val="20"/>
                    </w:rPr>
                  </w:rPrChange>
                </w:rPr>
                <w:t>customInputValidatorCmd</w:t>
              </w:r>
            </w:ins>
          </w:p>
        </w:tc>
        <w:tc>
          <w:tcPr>
            <w:tcW w:w="3600" w:type="dxa"/>
            <w:tcPrChange w:id="11099" w:author="john" w:date="2020-10-23T22:37:00Z">
              <w:tcPr>
                <w:tcW w:w="3174" w:type="dxa"/>
              </w:tcPr>
            </w:tcPrChange>
          </w:tcPr>
          <w:p w14:paraId="2B1E3ED4" w14:textId="77777777" w:rsidR="008F4FAE" w:rsidRPr="008806FA" w:rsidRDefault="008F4FAE" w:rsidP="00D51D5E">
            <w:pPr>
              <w:spacing w:before="240"/>
              <w:jc w:val="both"/>
              <w:rPr>
                <w:ins w:id="11100" w:author="john" w:date="2020-10-23T21:59:00Z"/>
                <w:rFonts w:ascii="Arial" w:hAnsi="Arial" w:cs="Arial"/>
                <w:sz w:val="22"/>
                <w:szCs w:val="22"/>
                <w:rPrChange w:id="11101" w:author="john" w:date="2020-10-23T22:37:00Z">
                  <w:rPr>
                    <w:ins w:id="11102" w:author="john" w:date="2020-10-23T21:59:00Z"/>
                  </w:rPr>
                </w:rPrChange>
              </w:rPr>
            </w:pPr>
            <w:ins w:id="11103" w:author="john" w:date="2020-10-23T22:04:00Z">
              <w:r w:rsidRPr="008806FA">
                <w:rPr>
                  <w:rFonts w:ascii="Arial" w:hAnsi="Arial" w:cs="Arial"/>
                  <w:sz w:val="22"/>
                  <w:szCs w:val="22"/>
                  <w:rPrChange w:id="11104" w:author="john" w:date="2020-10-23T22:37:00Z">
                    <w:rPr>
                      <w:rFonts w:ascii="Arial" w:hAnsi="Arial" w:cs="Arial"/>
                    </w:rPr>
                  </w:rPrChange>
                </w:rPr>
                <w:t xml:space="preserve">A string giving the </w:t>
              </w:r>
              <w:r w:rsidR="00154E98" w:rsidRPr="008806FA">
                <w:rPr>
                  <w:rFonts w:ascii="Arial" w:hAnsi="Arial" w:cs="Arial"/>
                  <w:sz w:val="22"/>
                  <w:szCs w:val="22"/>
                  <w:rPrChange w:id="11105" w:author="john" w:date="2020-10-23T22:37:00Z">
                    <w:rPr>
                      <w:rFonts w:ascii="Arial" w:hAnsi="Arial" w:cs="Arial"/>
                    </w:rPr>
                  </w:rPrChange>
                </w:rPr>
                <w:t>command used to invoke a custom input validator</w:t>
              </w:r>
            </w:ins>
          </w:p>
        </w:tc>
        <w:tc>
          <w:tcPr>
            <w:tcW w:w="3870" w:type="dxa"/>
            <w:tcPrChange w:id="11106" w:author="john" w:date="2020-10-23T22:37:00Z">
              <w:tcPr>
                <w:tcW w:w="3175" w:type="dxa"/>
              </w:tcPr>
            </w:tcPrChange>
          </w:tcPr>
          <w:p w14:paraId="425D054F" w14:textId="77777777" w:rsidR="008F4FAE" w:rsidRPr="008806FA" w:rsidRDefault="00154E98" w:rsidP="00D51D5E">
            <w:pPr>
              <w:spacing w:before="240"/>
              <w:jc w:val="both"/>
              <w:rPr>
                <w:ins w:id="11107" w:author="john" w:date="2020-10-23T21:59:00Z"/>
                <w:rFonts w:ascii="Arial" w:hAnsi="Arial" w:cs="Arial"/>
                <w:sz w:val="22"/>
                <w:szCs w:val="22"/>
                <w:rPrChange w:id="11108" w:author="john" w:date="2020-10-23T22:37:00Z">
                  <w:rPr>
                    <w:ins w:id="11109" w:author="john" w:date="2020-10-23T21:59:00Z"/>
                  </w:rPr>
                </w:rPrChange>
              </w:rPr>
            </w:pPr>
            <w:ins w:id="11110" w:author="john" w:date="2020-10-23T22:06:00Z">
              <w:r w:rsidRPr="008806FA">
                <w:rPr>
                  <w:rFonts w:ascii="Arial" w:hAnsi="Arial" w:cs="Arial"/>
                  <w:sz w:val="22"/>
                  <w:szCs w:val="22"/>
                  <w:rPrChange w:id="11111" w:author="john" w:date="2020-10-23T22:37:00Z">
                    <w:rPr>
                      <w:rFonts w:ascii="Arial" w:hAnsi="Arial" w:cs="Arial"/>
                    </w:rPr>
                  </w:rPrChange>
                </w:rPr>
                <w:t>Sets the command to be executed when the Admin’s “Run Custom Input Validator” GUI option is invoked.</w:t>
              </w:r>
            </w:ins>
          </w:p>
        </w:tc>
      </w:tr>
      <w:tr w:rsidR="008F4FAE" w:rsidRPr="008F4FAE" w14:paraId="4C55E024" w14:textId="77777777" w:rsidTr="008806FA">
        <w:trPr>
          <w:ins w:id="11112" w:author="john" w:date="2020-10-23T21:59:00Z"/>
        </w:trPr>
        <w:tc>
          <w:tcPr>
            <w:tcW w:w="2880" w:type="dxa"/>
            <w:tcPrChange w:id="11113" w:author="john" w:date="2020-10-23T22:37:00Z">
              <w:tcPr>
                <w:tcW w:w="3174" w:type="dxa"/>
              </w:tcPr>
            </w:tcPrChange>
          </w:tcPr>
          <w:p w14:paraId="21C507DB" w14:textId="77777777" w:rsidR="008F4FAE" w:rsidRPr="008806FA" w:rsidRDefault="00154E98">
            <w:pPr>
              <w:spacing w:before="240"/>
              <w:jc w:val="center"/>
              <w:rPr>
                <w:ins w:id="11114" w:author="john" w:date="2020-10-23T21:59:00Z"/>
                <w:rFonts w:ascii="Arial" w:hAnsi="Arial" w:cs="Arial"/>
                <w:sz w:val="22"/>
                <w:szCs w:val="22"/>
                <w:rPrChange w:id="11115" w:author="john" w:date="2020-10-23T22:37:00Z">
                  <w:rPr>
                    <w:ins w:id="11116" w:author="john" w:date="2020-10-23T21:59:00Z"/>
                  </w:rPr>
                </w:rPrChange>
              </w:rPr>
              <w:pPrChange w:id="11117" w:author="john" w:date="2020-10-23T22:08:00Z">
                <w:pPr>
                  <w:spacing w:before="240"/>
                  <w:jc w:val="both"/>
                </w:pPr>
              </w:pPrChange>
            </w:pPr>
            <w:ins w:id="11118" w:author="john" w:date="2020-10-23T22:05:00Z">
              <w:r w:rsidRPr="008806FA">
                <w:rPr>
                  <w:rFonts w:ascii="Arial" w:hAnsi="Arial" w:cs="Arial"/>
                  <w:sz w:val="22"/>
                  <w:szCs w:val="22"/>
                  <w:rPrChange w:id="11119" w:author="john" w:date="2020-10-23T22:37:00Z">
                    <w:rPr>
                      <w:rFonts w:ascii="Courier New" w:hAnsi="Courier New" w:cs="Courier New"/>
                      <w:color w:val="2A00FF"/>
                      <w:sz w:val="20"/>
                    </w:rPr>
                  </w:rPrChange>
                </w:rPr>
                <w:t>vivaPattern</w:t>
              </w:r>
            </w:ins>
          </w:p>
        </w:tc>
        <w:tc>
          <w:tcPr>
            <w:tcW w:w="3600" w:type="dxa"/>
            <w:tcPrChange w:id="11120" w:author="john" w:date="2020-10-23T22:37:00Z">
              <w:tcPr>
                <w:tcW w:w="3174" w:type="dxa"/>
              </w:tcPr>
            </w:tcPrChange>
          </w:tcPr>
          <w:p w14:paraId="1ECB2684" w14:textId="77777777" w:rsidR="008F4FAE" w:rsidRPr="008806FA" w:rsidRDefault="00154E98" w:rsidP="00D51D5E">
            <w:pPr>
              <w:spacing w:before="240"/>
              <w:jc w:val="both"/>
              <w:rPr>
                <w:ins w:id="11121" w:author="john" w:date="2020-10-23T21:59:00Z"/>
                <w:rFonts w:ascii="Arial" w:hAnsi="Arial" w:cs="Arial"/>
                <w:sz w:val="22"/>
                <w:szCs w:val="22"/>
                <w:rPrChange w:id="11122" w:author="john" w:date="2020-10-23T22:37:00Z">
                  <w:rPr>
                    <w:ins w:id="11123" w:author="john" w:date="2020-10-23T21:59:00Z"/>
                  </w:rPr>
                </w:rPrChange>
              </w:rPr>
            </w:pPr>
            <w:ins w:id="11124" w:author="john" w:date="2020-10-23T22:05:00Z">
              <w:r w:rsidRPr="008806FA">
                <w:rPr>
                  <w:rFonts w:ascii="Arial" w:hAnsi="Arial" w:cs="Arial"/>
                  <w:sz w:val="22"/>
                  <w:szCs w:val="22"/>
                  <w:rPrChange w:id="11125" w:author="john" w:date="2020-10-23T22:37:00Z">
                    <w:rPr>
                      <w:rFonts w:ascii="Arial" w:hAnsi="Arial" w:cs="Arial"/>
                    </w:rPr>
                  </w:rPrChange>
                </w:rPr>
                <w:t>A string containing a VIVA pattern</w:t>
              </w:r>
            </w:ins>
          </w:p>
        </w:tc>
        <w:tc>
          <w:tcPr>
            <w:tcW w:w="3870" w:type="dxa"/>
            <w:tcPrChange w:id="11126" w:author="john" w:date="2020-10-23T22:37:00Z">
              <w:tcPr>
                <w:tcW w:w="3175" w:type="dxa"/>
              </w:tcPr>
            </w:tcPrChange>
          </w:tcPr>
          <w:p w14:paraId="72915424" w14:textId="77777777" w:rsidR="008F4FAE" w:rsidRPr="008806FA" w:rsidRDefault="00154E98" w:rsidP="00D51D5E">
            <w:pPr>
              <w:spacing w:before="240"/>
              <w:jc w:val="both"/>
              <w:rPr>
                <w:ins w:id="11127" w:author="john" w:date="2020-10-23T21:59:00Z"/>
                <w:rFonts w:ascii="Arial" w:hAnsi="Arial" w:cs="Arial"/>
                <w:sz w:val="22"/>
                <w:szCs w:val="22"/>
                <w:rPrChange w:id="11128" w:author="john" w:date="2020-10-23T22:37:00Z">
                  <w:rPr>
                    <w:ins w:id="11129" w:author="john" w:date="2020-10-23T21:59:00Z"/>
                  </w:rPr>
                </w:rPrChange>
              </w:rPr>
            </w:pPr>
            <w:ins w:id="11130" w:author="john" w:date="2020-10-23T22:05:00Z">
              <w:r w:rsidRPr="008806FA">
                <w:rPr>
                  <w:rFonts w:ascii="Arial" w:hAnsi="Arial" w:cs="Arial"/>
                  <w:sz w:val="22"/>
                  <w:szCs w:val="22"/>
                  <w:rPrChange w:id="11131" w:author="john" w:date="2020-10-23T22:37:00Z">
                    <w:rPr>
                      <w:rFonts w:ascii="Arial" w:hAnsi="Arial" w:cs="Arial"/>
                    </w:rPr>
                  </w:rPrChange>
                </w:rPr>
                <w:t>Sets the VIVA pattern to be applied when VIVA is run</w:t>
              </w:r>
            </w:ins>
          </w:p>
        </w:tc>
      </w:tr>
      <w:tr w:rsidR="008F4FAE" w:rsidRPr="008F4FAE" w14:paraId="6AF967A9" w14:textId="77777777" w:rsidTr="008806FA">
        <w:trPr>
          <w:ins w:id="11132" w:author="john" w:date="2020-10-23T21:59:00Z"/>
        </w:trPr>
        <w:tc>
          <w:tcPr>
            <w:tcW w:w="2880" w:type="dxa"/>
            <w:tcPrChange w:id="11133" w:author="john" w:date="2020-10-23T22:37:00Z">
              <w:tcPr>
                <w:tcW w:w="3174" w:type="dxa"/>
              </w:tcPr>
            </w:tcPrChange>
          </w:tcPr>
          <w:p w14:paraId="158490AF" w14:textId="77777777" w:rsidR="008F4FAE" w:rsidRPr="008806FA" w:rsidRDefault="00154E98">
            <w:pPr>
              <w:spacing w:before="240"/>
              <w:jc w:val="center"/>
              <w:rPr>
                <w:ins w:id="11134" w:author="john" w:date="2020-10-23T21:59:00Z"/>
                <w:rFonts w:ascii="Arial" w:hAnsi="Arial" w:cs="Arial"/>
                <w:sz w:val="22"/>
                <w:szCs w:val="22"/>
                <w:rPrChange w:id="11135" w:author="john" w:date="2020-10-23T22:37:00Z">
                  <w:rPr>
                    <w:ins w:id="11136" w:author="john" w:date="2020-10-23T21:59:00Z"/>
                  </w:rPr>
                </w:rPrChange>
              </w:rPr>
              <w:pPrChange w:id="11137" w:author="john" w:date="2020-10-23T22:08:00Z">
                <w:pPr>
                  <w:spacing w:before="240"/>
                  <w:jc w:val="both"/>
                </w:pPr>
              </w:pPrChange>
            </w:pPr>
            <w:ins w:id="11138" w:author="john" w:date="2020-10-23T22:07:00Z">
              <w:r w:rsidRPr="008806FA">
                <w:rPr>
                  <w:rFonts w:ascii="Arial" w:hAnsi="Arial" w:cs="Arial"/>
                  <w:sz w:val="22"/>
                  <w:szCs w:val="22"/>
                  <w:rPrChange w:id="11139" w:author="john" w:date="2020-10-23T22:37:00Z">
                    <w:rPr>
                      <w:rFonts w:ascii="Courier New" w:hAnsi="Courier New" w:cs="Courier New"/>
                      <w:color w:val="2A00FF"/>
                      <w:sz w:val="20"/>
                    </w:rPr>
                  </w:rPrChange>
                </w:rPr>
                <w:t>vivaPatternFile</w:t>
              </w:r>
            </w:ins>
          </w:p>
        </w:tc>
        <w:tc>
          <w:tcPr>
            <w:tcW w:w="3600" w:type="dxa"/>
            <w:tcPrChange w:id="11140" w:author="john" w:date="2020-10-23T22:37:00Z">
              <w:tcPr>
                <w:tcW w:w="3174" w:type="dxa"/>
              </w:tcPr>
            </w:tcPrChange>
          </w:tcPr>
          <w:p w14:paraId="19AF479E" w14:textId="6626A9BA" w:rsidR="008F4FAE" w:rsidRPr="008806FA" w:rsidRDefault="00154E98" w:rsidP="00D51D5E">
            <w:pPr>
              <w:spacing w:before="240"/>
              <w:jc w:val="both"/>
              <w:rPr>
                <w:ins w:id="11141" w:author="john" w:date="2020-10-23T21:59:00Z"/>
                <w:rFonts w:ascii="Arial" w:hAnsi="Arial" w:cs="Arial"/>
                <w:sz w:val="22"/>
                <w:szCs w:val="22"/>
                <w:rPrChange w:id="11142" w:author="john" w:date="2020-10-23T22:37:00Z">
                  <w:rPr>
                    <w:ins w:id="11143" w:author="john" w:date="2020-10-23T21:59:00Z"/>
                  </w:rPr>
                </w:rPrChange>
              </w:rPr>
            </w:pPr>
            <w:ins w:id="11144" w:author="john" w:date="2020-10-23T22:07:00Z">
              <w:r w:rsidRPr="008806FA">
                <w:rPr>
                  <w:rFonts w:ascii="Arial" w:hAnsi="Arial" w:cs="Arial"/>
                  <w:sz w:val="22"/>
                  <w:szCs w:val="22"/>
                  <w:rPrChange w:id="11145" w:author="john" w:date="2020-10-23T22:37:00Z">
                    <w:rPr>
                      <w:rFonts w:ascii="Arial" w:hAnsi="Arial" w:cs="Arial"/>
                    </w:rPr>
                  </w:rPrChange>
                </w:rPr>
                <w:t xml:space="preserve">The name of a file containing </w:t>
              </w:r>
              <w:del w:id="11146" w:author="John Clevenger [2]" w:date="2022-06-16T11:43:00Z">
                <w:r w:rsidRPr="008806FA" w:rsidDel="00E06F34">
                  <w:rPr>
                    <w:rFonts w:ascii="Arial" w:hAnsi="Arial" w:cs="Arial"/>
                    <w:sz w:val="22"/>
                    <w:szCs w:val="22"/>
                    <w:rPrChange w:id="11147" w:author="john" w:date="2020-10-23T22:37:00Z">
                      <w:rPr>
                        <w:rFonts w:ascii="Arial" w:hAnsi="Arial" w:cs="Arial"/>
                      </w:rPr>
                    </w:rPrChange>
                  </w:rPr>
                  <w:delText>a  VIVA</w:delText>
                </w:r>
              </w:del>
            </w:ins>
            <w:ins w:id="11148" w:author="John Clevenger [2]" w:date="2022-06-16T11:43:00Z">
              <w:r w:rsidR="00E06F34" w:rsidRPr="00E06F34">
                <w:rPr>
                  <w:rFonts w:ascii="Arial" w:hAnsi="Arial" w:cs="Arial"/>
                  <w:sz w:val="22"/>
                  <w:szCs w:val="22"/>
                </w:rPr>
                <w:t>a VIVA</w:t>
              </w:r>
            </w:ins>
            <w:ins w:id="11149" w:author="john" w:date="2020-10-23T22:07:00Z">
              <w:r w:rsidRPr="008806FA">
                <w:rPr>
                  <w:rFonts w:ascii="Arial" w:hAnsi="Arial" w:cs="Arial"/>
                  <w:sz w:val="22"/>
                  <w:szCs w:val="22"/>
                  <w:rPrChange w:id="11150" w:author="john" w:date="2020-10-23T22:37:00Z">
                    <w:rPr>
                      <w:rFonts w:ascii="Arial" w:hAnsi="Arial" w:cs="Arial"/>
                    </w:rPr>
                  </w:rPrChange>
                </w:rPr>
                <w:t xml:space="preserve"> pattern</w:t>
              </w:r>
            </w:ins>
          </w:p>
        </w:tc>
        <w:tc>
          <w:tcPr>
            <w:tcW w:w="3870" w:type="dxa"/>
            <w:tcPrChange w:id="11151" w:author="john" w:date="2020-10-23T22:37:00Z">
              <w:tcPr>
                <w:tcW w:w="3175" w:type="dxa"/>
              </w:tcPr>
            </w:tcPrChange>
          </w:tcPr>
          <w:p w14:paraId="745B3B28" w14:textId="77777777" w:rsidR="008F4FAE" w:rsidRPr="008806FA" w:rsidRDefault="00154E98" w:rsidP="00D51D5E">
            <w:pPr>
              <w:spacing w:before="240"/>
              <w:jc w:val="both"/>
              <w:rPr>
                <w:ins w:id="11152" w:author="john" w:date="2020-10-23T21:59:00Z"/>
                <w:rFonts w:ascii="Arial" w:hAnsi="Arial" w:cs="Arial"/>
                <w:sz w:val="22"/>
                <w:szCs w:val="22"/>
                <w:rPrChange w:id="11153" w:author="john" w:date="2020-10-23T22:37:00Z">
                  <w:rPr>
                    <w:ins w:id="11154" w:author="john" w:date="2020-10-23T21:59:00Z"/>
                  </w:rPr>
                </w:rPrChange>
              </w:rPr>
            </w:pPr>
            <w:ins w:id="11155" w:author="john" w:date="2020-10-23T22:07:00Z">
              <w:r w:rsidRPr="008806FA">
                <w:rPr>
                  <w:rFonts w:ascii="Arial" w:hAnsi="Arial" w:cs="Arial"/>
                  <w:sz w:val="22"/>
                  <w:szCs w:val="22"/>
                  <w:rPrChange w:id="11156" w:author="john" w:date="2020-10-23T22:37:00Z">
                    <w:rPr>
                      <w:rFonts w:ascii="Arial" w:hAnsi="Arial" w:cs="Arial"/>
                    </w:rPr>
                  </w:rPrChange>
                </w:rPr>
                <w:t>If both vivaPattern and vivaPatternFile are specified, the vivaPattern is used</w:t>
              </w:r>
            </w:ins>
          </w:p>
        </w:tc>
      </w:tr>
    </w:tbl>
    <w:p w14:paraId="7D0AC197" w14:textId="77777777" w:rsidR="00154E98" w:rsidRDefault="00154E98">
      <w:pPr>
        <w:spacing w:before="240"/>
        <w:jc w:val="both"/>
        <w:rPr>
          <w:ins w:id="11157" w:author="john" w:date="2020-10-23T22:11:00Z"/>
        </w:rPr>
        <w:pPrChange w:id="11158" w:author="john" w:date="2020-10-23T22:08:00Z">
          <w:pPr>
            <w:pStyle w:val="ListParagraph"/>
            <w:numPr>
              <w:numId w:val="38"/>
            </w:numPr>
            <w:spacing w:before="240"/>
            <w:ind w:left="360" w:hanging="360"/>
            <w:jc w:val="both"/>
          </w:pPr>
        </w:pPrChange>
      </w:pPr>
      <w:ins w:id="11159" w:author="john" w:date="2020-10-23T22:10:00Z">
        <w:r>
          <w:lastRenderedPageBreak/>
          <w:t xml:space="preserve">As an example, the following files might be used to configure a contest with a problem named </w:t>
        </w:r>
      </w:ins>
      <w:ins w:id="11160" w:author="john" w:date="2020-10-23T22:11:00Z">
        <w:r>
          <w:t>“sumit”:</w:t>
        </w:r>
      </w:ins>
    </w:p>
    <w:p w14:paraId="20B1C028" w14:textId="77777777" w:rsidR="00F56F70" w:rsidRDefault="00154E98">
      <w:pPr>
        <w:spacing w:before="240" w:after="120"/>
        <w:jc w:val="both"/>
        <w:rPr>
          <w:ins w:id="11161" w:author="john" w:date="2020-10-23T22:11:00Z"/>
        </w:rPr>
        <w:pPrChange w:id="11162" w:author="john" w:date="2020-10-23T22:20:00Z">
          <w:pPr>
            <w:pStyle w:val="ListParagraph"/>
            <w:numPr>
              <w:numId w:val="38"/>
            </w:numPr>
            <w:spacing w:before="240"/>
            <w:ind w:left="360" w:hanging="360"/>
            <w:jc w:val="both"/>
          </w:pPr>
        </w:pPrChange>
      </w:pPr>
      <w:ins w:id="11163" w:author="john" w:date="2020-10-23T22:11:00Z">
        <w:r w:rsidRPr="00F56F70">
          <w:rPr>
            <w:b/>
            <w:rPrChange w:id="11164" w:author="john" w:date="2020-10-23T22:23:00Z">
              <w:rPr/>
            </w:rPrChange>
          </w:rPr>
          <w:t>Contest.yaml</w:t>
        </w:r>
        <w:r>
          <w:t xml:space="preserve"> file stored in the </w:t>
        </w:r>
      </w:ins>
      <w:ins w:id="11165" w:author="john" w:date="2020-10-23T22:12:00Z">
        <w:r>
          <w:rPr>
            <w:b/>
          </w:rPr>
          <w:t xml:space="preserve">config </w:t>
        </w:r>
        <w:r>
          <w:t>folder</w:t>
        </w:r>
      </w:ins>
      <w:ins w:id="11166" w:author="john" w:date="2020-10-23T22:11:00Z">
        <w:r>
          <w:t>:</w:t>
        </w:r>
      </w:ins>
    </w:p>
    <w:p w14:paraId="5E259393" w14:textId="77777777" w:rsidR="00F56F70" w:rsidRPr="00F56F70" w:rsidRDefault="00F56F70">
      <w:pPr>
        <w:spacing w:before="120"/>
        <w:ind w:left="720"/>
        <w:jc w:val="both"/>
        <w:rPr>
          <w:ins w:id="11167" w:author="john" w:date="2020-10-23T22:14:00Z"/>
          <w:rFonts w:ascii="Arial" w:hAnsi="Arial" w:cs="Arial"/>
          <w:sz w:val="20"/>
          <w:u w:val="single"/>
          <w:rPrChange w:id="11168" w:author="john" w:date="2020-10-23T22:17:00Z">
            <w:rPr>
              <w:ins w:id="11169" w:author="john" w:date="2020-10-23T22:14:00Z"/>
            </w:rPr>
          </w:rPrChange>
        </w:rPr>
        <w:pPrChange w:id="11170" w:author="john" w:date="2020-10-23T22:18:00Z">
          <w:pPr>
            <w:spacing w:before="240"/>
            <w:jc w:val="both"/>
          </w:pPr>
        </w:pPrChange>
      </w:pPr>
      <w:ins w:id="11171" w:author="john" w:date="2020-10-23T22:14:00Z">
        <w:r w:rsidRPr="00F56F70">
          <w:rPr>
            <w:rFonts w:ascii="Arial" w:hAnsi="Arial" w:cs="Arial"/>
            <w:sz w:val="20"/>
            <w:u w:val="single"/>
            <w:rPrChange w:id="11172" w:author="john" w:date="2020-10-23T22:17:00Z">
              <w:rPr/>
            </w:rPrChange>
          </w:rPr>
          <w:t># Contest name:</w:t>
        </w:r>
      </w:ins>
    </w:p>
    <w:p w14:paraId="629B4E75" w14:textId="77777777" w:rsidR="00154E98" w:rsidRPr="00F56F70" w:rsidRDefault="00F56F70">
      <w:pPr>
        <w:spacing w:before="120"/>
        <w:ind w:left="720"/>
        <w:jc w:val="both"/>
        <w:rPr>
          <w:ins w:id="11173" w:author="john" w:date="2020-10-23T22:13:00Z"/>
          <w:rFonts w:ascii="Arial" w:hAnsi="Arial" w:cs="Arial"/>
          <w:sz w:val="20"/>
          <w:u w:val="single"/>
          <w:rPrChange w:id="11174" w:author="john" w:date="2020-10-23T22:17:00Z">
            <w:rPr>
              <w:ins w:id="11175" w:author="john" w:date="2020-10-23T22:13:00Z"/>
            </w:rPr>
          </w:rPrChange>
        </w:rPr>
        <w:pPrChange w:id="11176" w:author="john" w:date="2020-10-23T22:18:00Z">
          <w:pPr>
            <w:spacing w:before="240"/>
            <w:jc w:val="both"/>
          </w:pPr>
        </w:pPrChange>
      </w:pPr>
      <w:ins w:id="11177" w:author="john" w:date="2020-10-23T22:13:00Z">
        <w:r w:rsidRPr="00F56F70">
          <w:rPr>
            <w:rFonts w:ascii="Arial" w:hAnsi="Arial" w:cs="Arial"/>
            <w:sz w:val="20"/>
            <w:u w:val="single"/>
            <w:rPrChange w:id="11178" w:author="john" w:date="2020-10-23T22:17:00Z">
              <w:rPr>
                <w:u w:val="single"/>
              </w:rPr>
            </w:rPrChange>
          </w:rPr>
          <w:t>name: Sumit</w:t>
        </w:r>
        <w:r w:rsidR="00154E98" w:rsidRPr="00F56F70">
          <w:rPr>
            <w:rFonts w:ascii="Arial" w:hAnsi="Arial" w:cs="Arial"/>
            <w:sz w:val="20"/>
            <w:u w:val="single"/>
            <w:rPrChange w:id="11179" w:author="john" w:date="2020-10-23T22:17:00Z">
              <w:rPr/>
            </w:rPrChange>
          </w:rPr>
          <w:t xml:space="preserve"> </w:t>
        </w:r>
      </w:ins>
      <w:ins w:id="11180" w:author="john" w:date="2020-10-23T22:15:00Z">
        <w:r w:rsidRPr="00F56F70">
          <w:rPr>
            <w:rFonts w:ascii="Arial" w:hAnsi="Arial" w:cs="Arial"/>
            <w:sz w:val="20"/>
            <w:u w:val="single"/>
            <w:rPrChange w:id="11181" w:author="john" w:date="2020-10-23T22:17:00Z">
              <w:rPr>
                <w:u w:val="single"/>
              </w:rPr>
            </w:rPrChange>
          </w:rPr>
          <w:t>Example</w:t>
        </w:r>
      </w:ins>
    </w:p>
    <w:p w14:paraId="7B1DD975" w14:textId="77777777" w:rsidR="00154E98" w:rsidRPr="00F56F70" w:rsidRDefault="00F56F70">
      <w:pPr>
        <w:spacing w:before="120"/>
        <w:ind w:left="720"/>
        <w:jc w:val="both"/>
        <w:rPr>
          <w:ins w:id="11182" w:author="john" w:date="2020-10-23T22:13:00Z"/>
          <w:rFonts w:ascii="Arial" w:hAnsi="Arial" w:cs="Arial"/>
          <w:sz w:val="20"/>
          <w:u w:val="single"/>
          <w:rPrChange w:id="11183" w:author="john" w:date="2020-10-23T22:17:00Z">
            <w:rPr>
              <w:ins w:id="11184" w:author="john" w:date="2020-10-23T22:13:00Z"/>
            </w:rPr>
          </w:rPrChange>
        </w:rPr>
        <w:pPrChange w:id="11185" w:author="john" w:date="2020-10-23T22:18:00Z">
          <w:pPr>
            <w:spacing w:before="240"/>
            <w:jc w:val="both"/>
          </w:pPr>
        </w:pPrChange>
      </w:pPr>
      <w:ins w:id="11186" w:author="john" w:date="2020-10-23T22:13:00Z">
        <w:r w:rsidRPr="00F56F70">
          <w:rPr>
            <w:rFonts w:ascii="Arial" w:hAnsi="Arial" w:cs="Arial"/>
            <w:sz w:val="20"/>
            <w:u w:val="single"/>
            <w:rPrChange w:id="11187" w:author="john" w:date="2020-10-23T22:17:00Z">
              <w:rPr>
                <w:u w:val="single"/>
              </w:rPr>
            </w:rPrChange>
          </w:rPr>
          <w:t>short-name: SumitEX</w:t>
        </w:r>
      </w:ins>
    </w:p>
    <w:p w14:paraId="432C607B" w14:textId="77777777" w:rsidR="00154E98" w:rsidRPr="00F56F70" w:rsidRDefault="00154E98">
      <w:pPr>
        <w:spacing w:before="120"/>
        <w:ind w:left="720"/>
        <w:jc w:val="both"/>
        <w:rPr>
          <w:ins w:id="11188" w:author="john" w:date="2020-10-23T22:13:00Z"/>
          <w:rFonts w:ascii="Arial" w:hAnsi="Arial" w:cs="Arial"/>
          <w:sz w:val="20"/>
          <w:u w:val="single"/>
          <w:rPrChange w:id="11189" w:author="john" w:date="2020-10-23T22:17:00Z">
            <w:rPr>
              <w:ins w:id="11190" w:author="john" w:date="2020-10-23T22:13:00Z"/>
            </w:rPr>
          </w:rPrChange>
        </w:rPr>
        <w:pPrChange w:id="11191" w:author="john" w:date="2020-10-23T22:18:00Z">
          <w:pPr>
            <w:spacing w:before="240"/>
            <w:jc w:val="both"/>
          </w:pPr>
        </w:pPrChange>
      </w:pPr>
      <w:ins w:id="11192" w:author="john" w:date="2020-10-23T22:13:00Z">
        <w:r w:rsidRPr="00F56F70">
          <w:rPr>
            <w:rFonts w:ascii="Arial" w:hAnsi="Arial" w:cs="Arial"/>
            <w:sz w:val="20"/>
            <w:u w:val="single"/>
            <w:rPrChange w:id="11193" w:author="john" w:date="2020-10-23T22:17:00Z">
              <w:rPr/>
            </w:rPrChange>
          </w:rPr>
          <w:t>duration: 5:00:00</w:t>
        </w:r>
      </w:ins>
    </w:p>
    <w:p w14:paraId="187E15A5" w14:textId="77777777" w:rsidR="00154E98" w:rsidRPr="00F56F70" w:rsidRDefault="00154E98">
      <w:pPr>
        <w:spacing w:before="120"/>
        <w:ind w:left="720"/>
        <w:jc w:val="both"/>
        <w:rPr>
          <w:ins w:id="11194" w:author="john" w:date="2020-10-23T22:13:00Z"/>
          <w:rFonts w:ascii="Arial" w:hAnsi="Arial" w:cs="Arial"/>
          <w:sz w:val="20"/>
          <w:u w:val="single"/>
          <w:rPrChange w:id="11195" w:author="john" w:date="2020-10-23T22:17:00Z">
            <w:rPr>
              <w:ins w:id="11196" w:author="john" w:date="2020-10-23T22:13:00Z"/>
            </w:rPr>
          </w:rPrChange>
        </w:rPr>
        <w:pPrChange w:id="11197" w:author="john" w:date="2020-10-23T22:18:00Z">
          <w:pPr>
            <w:spacing w:before="240"/>
            <w:jc w:val="both"/>
          </w:pPr>
        </w:pPrChange>
      </w:pPr>
      <w:ins w:id="11198" w:author="john" w:date="2020-10-23T22:13:00Z">
        <w:r w:rsidRPr="00F56F70">
          <w:rPr>
            <w:rFonts w:ascii="Arial" w:hAnsi="Arial" w:cs="Arial"/>
            <w:sz w:val="20"/>
            <w:u w:val="single"/>
            <w:rPrChange w:id="11199" w:author="john" w:date="2020-10-23T22:17:00Z">
              <w:rPr/>
            </w:rPrChange>
          </w:rPr>
          <w:t>scoreboard-freeze-length: 1:00:00</w:t>
        </w:r>
      </w:ins>
    </w:p>
    <w:p w14:paraId="38110EF1" w14:textId="77777777" w:rsidR="00154E98" w:rsidRPr="00F56F70" w:rsidRDefault="00154E98">
      <w:pPr>
        <w:spacing w:before="120"/>
        <w:ind w:left="720"/>
        <w:jc w:val="both"/>
        <w:rPr>
          <w:ins w:id="11200" w:author="john" w:date="2020-10-23T22:13:00Z"/>
          <w:rFonts w:ascii="Arial" w:hAnsi="Arial" w:cs="Arial"/>
          <w:sz w:val="20"/>
          <w:rPrChange w:id="11201" w:author="john" w:date="2020-10-23T22:17:00Z">
            <w:rPr>
              <w:ins w:id="11202" w:author="john" w:date="2020-10-23T22:13:00Z"/>
            </w:rPr>
          </w:rPrChange>
        </w:rPr>
        <w:pPrChange w:id="11203" w:author="john" w:date="2020-10-23T22:18:00Z">
          <w:pPr>
            <w:spacing w:before="240"/>
            <w:jc w:val="both"/>
          </w:pPr>
        </w:pPrChange>
      </w:pPr>
      <w:ins w:id="11204" w:author="john" w:date="2020-10-23T22:13:00Z">
        <w:r w:rsidRPr="00F56F70">
          <w:rPr>
            <w:rFonts w:ascii="Arial" w:hAnsi="Arial" w:cs="Arial"/>
            <w:sz w:val="20"/>
            <w:rPrChange w:id="11205" w:author="john" w:date="2020-10-23T22:17:00Z">
              <w:rPr/>
            </w:rPrChange>
          </w:rPr>
          <w:t>languages:</w:t>
        </w:r>
      </w:ins>
    </w:p>
    <w:p w14:paraId="01770FA4" w14:textId="77777777" w:rsidR="00154E98" w:rsidRPr="00F56F70" w:rsidRDefault="00154E98">
      <w:pPr>
        <w:spacing w:before="120"/>
        <w:ind w:left="720"/>
        <w:jc w:val="both"/>
        <w:rPr>
          <w:ins w:id="11206" w:author="john" w:date="2020-10-23T22:13:00Z"/>
          <w:rFonts w:ascii="Arial" w:hAnsi="Arial" w:cs="Arial"/>
          <w:sz w:val="20"/>
          <w:rPrChange w:id="11207" w:author="john" w:date="2020-10-23T22:17:00Z">
            <w:rPr>
              <w:ins w:id="11208" w:author="john" w:date="2020-10-23T22:13:00Z"/>
            </w:rPr>
          </w:rPrChange>
        </w:rPr>
        <w:pPrChange w:id="11209" w:author="john" w:date="2020-10-23T22:18:00Z">
          <w:pPr>
            <w:spacing w:before="240"/>
            <w:jc w:val="both"/>
          </w:pPr>
        </w:pPrChange>
      </w:pPr>
      <w:ins w:id="11210" w:author="john" w:date="2020-10-23T22:13:00Z">
        <w:r w:rsidRPr="00F56F70">
          <w:rPr>
            <w:rFonts w:ascii="Arial" w:hAnsi="Arial" w:cs="Arial"/>
            <w:sz w:val="20"/>
            <w:rPrChange w:id="11211" w:author="john" w:date="2020-10-23T22:17:00Z">
              <w:rPr/>
            </w:rPrChange>
          </w:rPr>
          <w:t xml:space="preserve">  - name: Java</w:t>
        </w:r>
      </w:ins>
    </w:p>
    <w:p w14:paraId="4F9FC31F" w14:textId="77777777" w:rsidR="00154E98" w:rsidRPr="00F56F70" w:rsidRDefault="00F56F70">
      <w:pPr>
        <w:spacing w:before="120"/>
        <w:ind w:left="720"/>
        <w:jc w:val="both"/>
        <w:rPr>
          <w:ins w:id="11212" w:author="john" w:date="2020-10-23T22:13:00Z"/>
          <w:rFonts w:ascii="Arial" w:hAnsi="Arial" w:cs="Arial"/>
          <w:sz w:val="20"/>
          <w:rPrChange w:id="11213" w:author="john" w:date="2020-10-23T22:17:00Z">
            <w:rPr>
              <w:ins w:id="11214" w:author="john" w:date="2020-10-23T22:13:00Z"/>
            </w:rPr>
          </w:rPrChange>
        </w:rPr>
        <w:pPrChange w:id="11215" w:author="john" w:date="2020-10-23T22:18:00Z">
          <w:pPr>
            <w:spacing w:before="240"/>
            <w:jc w:val="both"/>
          </w:pPr>
        </w:pPrChange>
      </w:pPr>
      <w:ins w:id="11216" w:author="john" w:date="2020-10-23T22:13:00Z">
        <w:r w:rsidRPr="00F56F70">
          <w:rPr>
            <w:rFonts w:ascii="Arial" w:hAnsi="Arial" w:cs="Arial"/>
            <w:sz w:val="20"/>
            <w:rPrChange w:id="11217" w:author="john" w:date="2020-10-23T22:17:00Z">
              <w:rPr/>
            </w:rPrChange>
          </w:rPr>
          <w:t xml:space="preserve">    active: true</w:t>
        </w:r>
      </w:ins>
    </w:p>
    <w:p w14:paraId="3F0D4D1C" w14:textId="77777777" w:rsidR="00154E98" w:rsidRPr="00F56F70" w:rsidRDefault="00154E98">
      <w:pPr>
        <w:spacing w:before="120"/>
        <w:ind w:left="720"/>
        <w:jc w:val="both"/>
        <w:rPr>
          <w:ins w:id="11218" w:author="john" w:date="2020-10-23T22:13:00Z"/>
          <w:rFonts w:ascii="Arial" w:hAnsi="Arial" w:cs="Arial"/>
          <w:sz w:val="20"/>
          <w:rPrChange w:id="11219" w:author="john" w:date="2020-10-23T22:17:00Z">
            <w:rPr>
              <w:ins w:id="11220" w:author="john" w:date="2020-10-23T22:13:00Z"/>
            </w:rPr>
          </w:rPrChange>
        </w:rPr>
        <w:pPrChange w:id="11221" w:author="john" w:date="2020-10-23T22:18:00Z">
          <w:pPr>
            <w:spacing w:before="240"/>
            <w:jc w:val="both"/>
          </w:pPr>
        </w:pPrChange>
      </w:pPr>
      <w:ins w:id="11222" w:author="john" w:date="2020-10-23T22:13:00Z">
        <w:r w:rsidRPr="00F56F70">
          <w:rPr>
            <w:rFonts w:ascii="Arial" w:hAnsi="Arial" w:cs="Arial"/>
            <w:sz w:val="20"/>
            <w:rPrChange w:id="11223" w:author="john" w:date="2020-10-23T22:17:00Z">
              <w:rPr/>
            </w:rPrChange>
          </w:rPr>
          <w:t xml:space="preserve">  - name: GNU C++</w:t>
        </w:r>
      </w:ins>
    </w:p>
    <w:p w14:paraId="7C541019" w14:textId="77777777" w:rsidR="00154E98" w:rsidRPr="00F56F70" w:rsidRDefault="00154E98">
      <w:pPr>
        <w:spacing w:before="120"/>
        <w:ind w:left="720"/>
        <w:jc w:val="both"/>
        <w:rPr>
          <w:ins w:id="11224" w:author="john" w:date="2020-10-23T22:13:00Z"/>
          <w:rFonts w:ascii="Arial" w:hAnsi="Arial" w:cs="Arial"/>
          <w:sz w:val="20"/>
          <w:rPrChange w:id="11225" w:author="john" w:date="2020-10-23T22:17:00Z">
            <w:rPr>
              <w:ins w:id="11226" w:author="john" w:date="2020-10-23T22:13:00Z"/>
            </w:rPr>
          </w:rPrChange>
        </w:rPr>
        <w:pPrChange w:id="11227" w:author="john" w:date="2020-10-23T22:18:00Z">
          <w:pPr>
            <w:spacing w:before="240"/>
            <w:jc w:val="both"/>
          </w:pPr>
        </w:pPrChange>
      </w:pPr>
      <w:ins w:id="11228" w:author="john" w:date="2020-10-23T22:13:00Z">
        <w:r w:rsidRPr="00F56F70">
          <w:rPr>
            <w:rFonts w:ascii="Arial" w:hAnsi="Arial" w:cs="Arial"/>
            <w:sz w:val="20"/>
            <w:rPrChange w:id="11229" w:author="john" w:date="2020-10-23T22:17:00Z">
              <w:rPr/>
            </w:rPrChange>
          </w:rPr>
          <w:t xml:space="preserve">    active: true</w:t>
        </w:r>
      </w:ins>
    </w:p>
    <w:p w14:paraId="3FFA829F" w14:textId="77777777" w:rsidR="00154E98" w:rsidRPr="00F56F70" w:rsidRDefault="00F56F70">
      <w:pPr>
        <w:spacing w:before="120"/>
        <w:ind w:left="720"/>
        <w:jc w:val="both"/>
        <w:rPr>
          <w:ins w:id="11230" w:author="john" w:date="2020-10-23T22:13:00Z"/>
          <w:rFonts w:ascii="Arial" w:hAnsi="Arial" w:cs="Arial"/>
          <w:sz w:val="20"/>
          <w:rPrChange w:id="11231" w:author="john" w:date="2020-10-23T22:17:00Z">
            <w:rPr>
              <w:ins w:id="11232" w:author="john" w:date="2020-10-23T22:13:00Z"/>
            </w:rPr>
          </w:rPrChange>
        </w:rPr>
        <w:pPrChange w:id="11233" w:author="john" w:date="2020-10-23T22:18:00Z">
          <w:pPr>
            <w:spacing w:before="240"/>
            <w:jc w:val="both"/>
          </w:pPr>
        </w:pPrChange>
      </w:pPr>
      <w:ins w:id="11234" w:author="john" w:date="2020-10-23T22:13:00Z">
        <w:r w:rsidRPr="00F56F70">
          <w:rPr>
            <w:rFonts w:ascii="Arial" w:hAnsi="Arial" w:cs="Arial"/>
            <w:sz w:val="20"/>
            <w:rPrChange w:id="11235" w:author="john" w:date="2020-10-23T22:17:00Z">
              <w:rPr/>
            </w:rPrChange>
          </w:rPr>
          <w:t>problemset:</w:t>
        </w:r>
      </w:ins>
    </w:p>
    <w:p w14:paraId="0871EB33" w14:textId="77777777" w:rsidR="00154E98" w:rsidRPr="00F56F70" w:rsidRDefault="00154E98">
      <w:pPr>
        <w:spacing w:before="120"/>
        <w:ind w:left="720"/>
        <w:jc w:val="both"/>
        <w:rPr>
          <w:ins w:id="11236" w:author="john" w:date="2020-10-23T22:13:00Z"/>
          <w:rFonts w:ascii="Arial" w:hAnsi="Arial" w:cs="Arial"/>
          <w:sz w:val="20"/>
          <w:rPrChange w:id="11237" w:author="john" w:date="2020-10-23T22:17:00Z">
            <w:rPr>
              <w:ins w:id="11238" w:author="john" w:date="2020-10-23T22:13:00Z"/>
            </w:rPr>
          </w:rPrChange>
        </w:rPr>
        <w:pPrChange w:id="11239" w:author="john" w:date="2020-10-23T22:18:00Z">
          <w:pPr>
            <w:spacing w:before="240"/>
            <w:jc w:val="both"/>
          </w:pPr>
        </w:pPrChange>
      </w:pPr>
      <w:ins w:id="11240" w:author="john" w:date="2020-10-23T22:13:00Z">
        <w:r w:rsidRPr="00F56F70">
          <w:rPr>
            <w:rFonts w:ascii="Arial" w:hAnsi="Arial" w:cs="Arial"/>
            <w:sz w:val="20"/>
            <w:rPrChange w:id="11241" w:author="john" w:date="2020-10-23T22:17:00Z">
              <w:rPr/>
            </w:rPrChange>
          </w:rPr>
          <w:t xml:space="preserve">  - letter: </w:t>
        </w:r>
      </w:ins>
      <w:ins w:id="11242" w:author="john" w:date="2020-10-23T22:16:00Z">
        <w:r w:rsidR="00F56F70" w:rsidRPr="00F56F70">
          <w:rPr>
            <w:rFonts w:ascii="Arial" w:hAnsi="Arial" w:cs="Arial"/>
            <w:sz w:val="20"/>
            <w:rPrChange w:id="11243" w:author="john" w:date="2020-10-23T22:17:00Z">
              <w:rPr/>
            </w:rPrChange>
          </w:rPr>
          <w:t>A</w:t>
        </w:r>
      </w:ins>
    </w:p>
    <w:p w14:paraId="1558CA6A" w14:textId="77777777" w:rsidR="00154E98" w:rsidRPr="00F56F70" w:rsidRDefault="00154E98">
      <w:pPr>
        <w:spacing w:before="120"/>
        <w:ind w:left="720"/>
        <w:jc w:val="both"/>
        <w:rPr>
          <w:ins w:id="11244" w:author="john" w:date="2020-10-23T22:13:00Z"/>
          <w:rFonts w:ascii="Arial" w:hAnsi="Arial" w:cs="Arial"/>
          <w:sz w:val="20"/>
          <w:rPrChange w:id="11245" w:author="john" w:date="2020-10-23T22:17:00Z">
            <w:rPr>
              <w:ins w:id="11246" w:author="john" w:date="2020-10-23T22:13:00Z"/>
            </w:rPr>
          </w:rPrChange>
        </w:rPr>
        <w:pPrChange w:id="11247" w:author="john" w:date="2020-10-23T22:18:00Z">
          <w:pPr>
            <w:spacing w:before="240"/>
            <w:jc w:val="both"/>
          </w:pPr>
        </w:pPrChange>
      </w:pPr>
      <w:ins w:id="11248" w:author="john" w:date="2020-10-23T22:13:00Z">
        <w:r w:rsidRPr="00F56F70">
          <w:rPr>
            <w:rFonts w:ascii="Arial" w:hAnsi="Arial" w:cs="Arial"/>
            <w:sz w:val="20"/>
            <w:rPrChange w:id="11249" w:author="john" w:date="2020-10-23T22:17:00Z">
              <w:rPr/>
            </w:rPrChange>
          </w:rPr>
          <w:t xml:space="preserve">    short-name: sumit</w:t>
        </w:r>
      </w:ins>
    </w:p>
    <w:p w14:paraId="0A59F18B" w14:textId="77777777" w:rsidR="00154E98" w:rsidRPr="00F56F70" w:rsidRDefault="00154E98">
      <w:pPr>
        <w:spacing w:before="120"/>
        <w:ind w:left="720"/>
        <w:jc w:val="both"/>
        <w:rPr>
          <w:ins w:id="11250" w:author="john" w:date="2020-10-23T22:13:00Z"/>
          <w:rFonts w:ascii="Arial" w:hAnsi="Arial" w:cs="Arial"/>
          <w:sz w:val="20"/>
          <w:rPrChange w:id="11251" w:author="john" w:date="2020-10-23T22:17:00Z">
            <w:rPr>
              <w:ins w:id="11252" w:author="john" w:date="2020-10-23T22:13:00Z"/>
            </w:rPr>
          </w:rPrChange>
        </w:rPr>
        <w:pPrChange w:id="11253" w:author="john" w:date="2020-10-23T22:18:00Z">
          <w:pPr>
            <w:spacing w:before="240"/>
            <w:jc w:val="both"/>
          </w:pPr>
        </w:pPrChange>
      </w:pPr>
      <w:ins w:id="11254" w:author="john" w:date="2020-10-23T22:13:00Z">
        <w:r w:rsidRPr="00F56F70">
          <w:rPr>
            <w:rFonts w:ascii="Arial" w:hAnsi="Arial" w:cs="Arial"/>
            <w:sz w:val="20"/>
            <w:rPrChange w:id="11255" w:author="john" w:date="2020-10-23T22:17:00Z">
              <w:rPr/>
            </w:rPrChange>
          </w:rPr>
          <w:t xml:space="preserve">    color: yellow</w:t>
        </w:r>
      </w:ins>
    </w:p>
    <w:p w14:paraId="37941B57" w14:textId="77777777" w:rsidR="00154E98" w:rsidRDefault="00154E98">
      <w:pPr>
        <w:spacing w:before="120"/>
        <w:ind w:left="720"/>
        <w:jc w:val="both"/>
        <w:rPr>
          <w:ins w:id="11256" w:author="john" w:date="2020-10-23T22:13:00Z"/>
        </w:rPr>
        <w:pPrChange w:id="11257" w:author="john" w:date="2020-10-23T22:38:00Z">
          <w:pPr>
            <w:spacing w:before="240"/>
            <w:jc w:val="both"/>
          </w:pPr>
        </w:pPrChange>
      </w:pPr>
      <w:ins w:id="11258" w:author="john" w:date="2020-10-23T22:13:00Z">
        <w:r w:rsidRPr="00F56F70">
          <w:rPr>
            <w:rFonts w:ascii="Arial" w:hAnsi="Arial" w:cs="Arial"/>
            <w:sz w:val="20"/>
            <w:rPrChange w:id="11259" w:author="john" w:date="2020-10-23T22:17:00Z">
              <w:rPr/>
            </w:rPrChange>
          </w:rPr>
          <w:t xml:space="preserve">    rgb: "#FFFF00"</w:t>
        </w:r>
      </w:ins>
    </w:p>
    <w:p w14:paraId="47E9BB23" w14:textId="77777777" w:rsidR="00F56F70" w:rsidRDefault="00154E98">
      <w:pPr>
        <w:spacing w:before="240" w:after="120"/>
        <w:jc w:val="both"/>
        <w:rPr>
          <w:ins w:id="11260" w:author="john" w:date="2020-10-23T22:12:00Z"/>
        </w:rPr>
        <w:pPrChange w:id="11261" w:author="john" w:date="2020-10-23T22:23:00Z">
          <w:pPr>
            <w:pStyle w:val="ListParagraph"/>
            <w:numPr>
              <w:numId w:val="38"/>
            </w:numPr>
            <w:spacing w:before="240"/>
            <w:ind w:left="360" w:hanging="360"/>
            <w:jc w:val="both"/>
          </w:pPr>
        </w:pPrChange>
      </w:pPr>
      <w:ins w:id="11262" w:author="john" w:date="2020-10-23T22:11:00Z">
        <w:r w:rsidRPr="00F56F70">
          <w:rPr>
            <w:b/>
            <w:rPrChange w:id="11263" w:author="john" w:date="2020-10-23T22:23:00Z">
              <w:rPr/>
            </w:rPrChange>
          </w:rPr>
          <w:t>Problem.yaml</w:t>
        </w:r>
        <w:r>
          <w:t xml:space="preserve"> file stored </w:t>
        </w:r>
      </w:ins>
      <w:ins w:id="11264" w:author="john" w:date="2020-10-23T22:12:00Z">
        <w:r>
          <w:t>in folder “</w:t>
        </w:r>
        <w:r>
          <w:rPr>
            <w:b/>
          </w:rPr>
          <w:t>sumit</w:t>
        </w:r>
        <w:r>
          <w:t>” beneath the “</w:t>
        </w:r>
        <w:r>
          <w:rPr>
            <w:b/>
          </w:rPr>
          <w:t>config</w:t>
        </w:r>
        <w:r>
          <w:t>” folder:</w:t>
        </w:r>
      </w:ins>
    </w:p>
    <w:p w14:paraId="6CBD0215" w14:textId="77777777" w:rsidR="00F56F70" w:rsidRPr="00F56F70" w:rsidRDefault="00F56F70">
      <w:pPr>
        <w:spacing w:before="120"/>
        <w:ind w:left="720"/>
        <w:jc w:val="both"/>
        <w:rPr>
          <w:ins w:id="11265" w:author="john" w:date="2020-10-23T22:19:00Z"/>
          <w:rFonts w:ascii="Arial" w:hAnsi="Arial" w:cs="Arial"/>
          <w:sz w:val="20"/>
          <w:rPrChange w:id="11266" w:author="john" w:date="2020-10-23T22:19:00Z">
            <w:rPr>
              <w:ins w:id="11267" w:author="john" w:date="2020-10-23T22:19:00Z"/>
            </w:rPr>
          </w:rPrChange>
        </w:rPr>
        <w:pPrChange w:id="11268" w:author="john" w:date="2020-10-23T22:19:00Z">
          <w:pPr>
            <w:spacing w:before="240"/>
            <w:jc w:val="both"/>
          </w:pPr>
        </w:pPrChange>
      </w:pPr>
      <w:ins w:id="11269" w:author="john" w:date="2020-10-23T22:19:00Z">
        <w:r w:rsidRPr="00F56F70">
          <w:rPr>
            <w:rFonts w:ascii="Arial" w:hAnsi="Arial" w:cs="Arial"/>
            <w:sz w:val="20"/>
            <w:rPrChange w:id="11270" w:author="john" w:date="2020-10-23T22:19:00Z">
              <w:rPr/>
            </w:rPrChange>
          </w:rPr>
          <w:t>name: Sumit</w:t>
        </w:r>
      </w:ins>
    </w:p>
    <w:p w14:paraId="2A05CDB3" w14:textId="77777777" w:rsidR="00F56F70" w:rsidRPr="00F56F70" w:rsidRDefault="00F56F70">
      <w:pPr>
        <w:spacing w:before="120"/>
        <w:ind w:left="720"/>
        <w:jc w:val="both"/>
        <w:rPr>
          <w:ins w:id="11271" w:author="john" w:date="2020-10-23T22:19:00Z"/>
          <w:rFonts w:ascii="Arial" w:hAnsi="Arial" w:cs="Arial"/>
          <w:sz w:val="20"/>
          <w:rPrChange w:id="11272" w:author="john" w:date="2020-10-23T22:19:00Z">
            <w:rPr>
              <w:ins w:id="11273" w:author="john" w:date="2020-10-23T22:19:00Z"/>
            </w:rPr>
          </w:rPrChange>
        </w:rPr>
        <w:pPrChange w:id="11274" w:author="john" w:date="2020-10-23T22:19:00Z">
          <w:pPr>
            <w:spacing w:before="240"/>
            <w:jc w:val="both"/>
          </w:pPr>
        </w:pPrChange>
      </w:pPr>
      <w:ins w:id="11275" w:author="john" w:date="2020-10-23T22:19:00Z">
        <w:r w:rsidRPr="00F56F70">
          <w:rPr>
            <w:rFonts w:ascii="Arial" w:hAnsi="Arial" w:cs="Arial"/>
            <w:sz w:val="20"/>
            <w:rPrChange w:id="11276" w:author="john" w:date="2020-10-23T22:19:00Z">
              <w:rPr/>
            </w:rPrChange>
          </w:rPr>
          <w:t>timeout: 10</w:t>
        </w:r>
      </w:ins>
    </w:p>
    <w:p w14:paraId="3BB11F6C" w14:textId="77777777" w:rsidR="00F56F70" w:rsidRPr="00F56F70" w:rsidRDefault="00F56F70">
      <w:pPr>
        <w:spacing w:before="120"/>
        <w:ind w:left="720"/>
        <w:jc w:val="both"/>
        <w:rPr>
          <w:ins w:id="11277" w:author="john" w:date="2020-10-23T22:19:00Z"/>
          <w:rFonts w:ascii="Arial" w:hAnsi="Arial" w:cs="Arial"/>
          <w:sz w:val="20"/>
          <w:rPrChange w:id="11278" w:author="john" w:date="2020-10-23T22:19:00Z">
            <w:rPr>
              <w:ins w:id="11279" w:author="john" w:date="2020-10-23T22:19:00Z"/>
            </w:rPr>
          </w:rPrChange>
        </w:rPr>
        <w:pPrChange w:id="11280" w:author="john" w:date="2020-10-23T22:19:00Z">
          <w:pPr>
            <w:spacing w:before="240"/>
            <w:jc w:val="both"/>
          </w:pPr>
        </w:pPrChange>
      </w:pPr>
      <w:ins w:id="11281" w:author="john" w:date="2020-10-23T22:19:00Z">
        <w:r w:rsidRPr="00F56F70">
          <w:rPr>
            <w:rFonts w:ascii="Arial" w:hAnsi="Arial" w:cs="Arial"/>
            <w:sz w:val="20"/>
            <w:rPrChange w:id="11282" w:author="john" w:date="2020-10-23T22:19:00Z">
              <w:rPr/>
            </w:rPrChange>
          </w:rPr>
          <w:t xml:space="preserve">input_validator: </w:t>
        </w:r>
      </w:ins>
    </w:p>
    <w:p w14:paraId="150F5272" w14:textId="77777777" w:rsidR="00F56F70" w:rsidRPr="00F56F70" w:rsidRDefault="00F56F70">
      <w:pPr>
        <w:spacing w:before="120"/>
        <w:ind w:left="720"/>
        <w:jc w:val="both"/>
        <w:rPr>
          <w:ins w:id="11283" w:author="john" w:date="2020-10-23T22:19:00Z"/>
          <w:rFonts w:ascii="Arial" w:hAnsi="Arial" w:cs="Arial"/>
          <w:sz w:val="20"/>
          <w:rPrChange w:id="11284" w:author="john" w:date="2020-10-23T22:19:00Z">
            <w:rPr>
              <w:ins w:id="11285" w:author="john" w:date="2020-10-23T22:19:00Z"/>
            </w:rPr>
          </w:rPrChange>
        </w:rPr>
        <w:pPrChange w:id="11286" w:author="john" w:date="2020-10-23T22:19:00Z">
          <w:pPr>
            <w:spacing w:before="240"/>
            <w:jc w:val="both"/>
          </w:pPr>
        </w:pPrChange>
      </w:pPr>
      <w:ins w:id="11287" w:author="john" w:date="2020-10-23T22:19:00Z">
        <w:r w:rsidRPr="00F56F70">
          <w:rPr>
            <w:rFonts w:ascii="Arial" w:hAnsi="Arial" w:cs="Arial"/>
            <w:sz w:val="20"/>
            <w:rPrChange w:id="11288" w:author="john" w:date="2020-10-23T22:19:00Z">
              <w:rPr/>
            </w:rPrChange>
          </w:rPr>
          <w:t xml:space="preserve">   defaultInputValidator: custom</w:t>
        </w:r>
      </w:ins>
    </w:p>
    <w:p w14:paraId="07DA9B96" w14:textId="77777777" w:rsidR="00F56F70" w:rsidRPr="00F56F70" w:rsidRDefault="00F56F70">
      <w:pPr>
        <w:spacing w:before="120"/>
        <w:ind w:left="720"/>
        <w:jc w:val="both"/>
        <w:rPr>
          <w:ins w:id="11289" w:author="john" w:date="2020-10-23T22:19:00Z"/>
          <w:rFonts w:ascii="Arial" w:hAnsi="Arial" w:cs="Arial"/>
          <w:sz w:val="20"/>
          <w:rPrChange w:id="11290" w:author="john" w:date="2020-10-23T22:19:00Z">
            <w:rPr>
              <w:ins w:id="11291" w:author="john" w:date="2020-10-23T22:19:00Z"/>
            </w:rPr>
          </w:rPrChange>
        </w:rPr>
        <w:pPrChange w:id="11292" w:author="john" w:date="2020-10-23T22:19:00Z">
          <w:pPr>
            <w:spacing w:before="240"/>
            <w:jc w:val="both"/>
          </w:pPr>
        </w:pPrChange>
      </w:pPr>
      <w:ins w:id="11293" w:author="john" w:date="2020-10-23T22:19:00Z">
        <w:r w:rsidRPr="00F56F70">
          <w:rPr>
            <w:rFonts w:ascii="Arial" w:hAnsi="Arial" w:cs="Arial"/>
            <w:sz w:val="20"/>
            <w:rPrChange w:id="11294" w:author="john" w:date="2020-10-23T22:19:00Z">
              <w:rPr/>
            </w:rPrChange>
          </w:rPr>
          <w:t xml:space="preserve">   vivaPattern: '{x;}'</w:t>
        </w:r>
      </w:ins>
    </w:p>
    <w:p w14:paraId="688F777F" w14:textId="77777777" w:rsidR="00F56F70" w:rsidRPr="00F56F70" w:rsidRDefault="00F56F70">
      <w:pPr>
        <w:spacing w:before="120"/>
        <w:ind w:left="720"/>
        <w:jc w:val="both"/>
        <w:rPr>
          <w:ins w:id="11295" w:author="john" w:date="2020-10-23T22:19:00Z"/>
          <w:rFonts w:ascii="Arial" w:hAnsi="Arial" w:cs="Arial"/>
          <w:sz w:val="20"/>
          <w:rPrChange w:id="11296" w:author="john" w:date="2020-10-23T22:19:00Z">
            <w:rPr>
              <w:ins w:id="11297" w:author="john" w:date="2020-10-23T22:19:00Z"/>
            </w:rPr>
          </w:rPrChange>
        </w:rPr>
        <w:pPrChange w:id="11298" w:author="john" w:date="2020-10-23T22:19:00Z">
          <w:pPr>
            <w:spacing w:before="240"/>
            <w:jc w:val="both"/>
          </w:pPr>
        </w:pPrChange>
      </w:pPr>
      <w:ins w:id="11299" w:author="john" w:date="2020-10-23T22:19:00Z">
        <w:r w:rsidRPr="00F56F70">
          <w:rPr>
            <w:rFonts w:ascii="Arial" w:hAnsi="Arial" w:cs="Arial"/>
            <w:sz w:val="20"/>
            <w:rPrChange w:id="11300" w:author="john" w:date="2020-10-23T22:19:00Z">
              <w:rPr/>
            </w:rPrChange>
          </w:rPr>
          <w:t xml:space="preserve">   customInputValidatorProg: 'SumitInputValidator.class'</w:t>
        </w:r>
      </w:ins>
    </w:p>
    <w:p w14:paraId="62E83134" w14:textId="77777777" w:rsidR="00154E98" w:rsidRPr="00F56F70" w:rsidRDefault="00F56F70">
      <w:pPr>
        <w:spacing w:before="120"/>
        <w:ind w:left="720"/>
        <w:jc w:val="both"/>
        <w:rPr>
          <w:ins w:id="11301" w:author="john" w:date="2020-10-23T22:12:00Z"/>
          <w:rFonts w:ascii="Arial" w:hAnsi="Arial" w:cs="Arial"/>
          <w:sz w:val="20"/>
          <w:rPrChange w:id="11302" w:author="john" w:date="2020-10-23T22:19:00Z">
            <w:rPr>
              <w:ins w:id="11303" w:author="john" w:date="2020-10-23T22:12:00Z"/>
            </w:rPr>
          </w:rPrChange>
        </w:rPr>
        <w:pPrChange w:id="11304" w:author="john" w:date="2020-10-23T22:19:00Z">
          <w:pPr>
            <w:pStyle w:val="ListParagraph"/>
            <w:numPr>
              <w:numId w:val="38"/>
            </w:numPr>
            <w:spacing w:before="240"/>
            <w:ind w:left="360" w:hanging="360"/>
            <w:jc w:val="both"/>
          </w:pPr>
        </w:pPrChange>
      </w:pPr>
      <w:ins w:id="11305" w:author="john" w:date="2020-10-23T22:19:00Z">
        <w:r w:rsidRPr="00F56F70">
          <w:rPr>
            <w:rFonts w:ascii="Arial" w:hAnsi="Arial" w:cs="Arial"/>
            <w:sz w:val="20"/>
            <w:rPrChange w:id="11306" w:author="john" w:date="2020-10-23T22:19:00Z">
              <w:rPr/>
            </w:rPrChange>
          </w:rPr>
          <w:t xml:space="preserve">   customInputValidatorCmd: 'java {:basename}'</w:t>
        </w:r>
      </w:ins>
    </w:p>
    <w:p w14:paraId="00B49194" w14:textId="77777777" w:rsidR="00F56F70" w:rsidRPr="00081A7B" w:rsidRDefault="00081A7B" w:rsidP="009F4943">
      <w:pPr>
        <w:spacing w:before="240"/>
        <w:ind w:firstLine="360"/>
        <w:jc w:val="both"/>
        <w:rPr>
          <w:ins w:id="11307" w:author="john" w:date="2020-10-23T22:20:00Z"/>
        </w:rPr>
      </w:pPr>
      <w:ins w:id="11308" w:author="john" w:date="2020-10-23T22:28:00Z">
        <w:r>
          <w:t>The above problem.yaml file specifies that the problem named “Sumit” (which is stored in folder “</w:t>
        </w:r>
        <w:r w:rsidRPr="00081A7B">
          <w:rPr>
            <w:b/>
            <w:rPrChange w:id="11309" w:author="john" w:date="2020-10-23T22:33:00Z">
              <w:rPr/>
            </w:rPrChange>
          </w:rPr>
          <w:t>sumit</w:t>
        </w:r>
        <w:r>
          <w:t xml:space="preserve">”) has a 10-second run time limit and has a default input validator type of </w:t>
        </w:r>
      </w:ins>
      <w:ins w:id="11310" w:author="john" w:date="2020-10-23T22:29:00Z">
        <w:r>
          <w:t>“custom”, a VIVA pattern of “</w:t>
        </w:r>
        <w:r w:rsidRPr="001061F3">
          <w:rPr>
            <w:b/>
            <w:rPrChange w:id="11311" w:author="john" w:date="2020-10-23T22:54:00Z">
              <w:rPr/>
            </w:rPrChange>
          </w:rPr>
          <w:t>{x;}</w:t>
        </w:r>
      </w:ins>
      <w:ins w:id="11312" w:author="john" w:date="2020-10-23T22:54:00Z">
        <w:r w:rsidR="001061F3">
          <w:t>”</w:t>
        </w:r>
      </w:ins>
      <w:ins w:id="11313" w:author="john" w:date="2020-10-23T22:29:00Z">
        <w:r>
          <w:t xml:space="preserve">, and a custom input validator program named </w:t>
        </w:r>
      </w:ins>
      <w:ins w:id="11314" w:author="john" w:date="2020-10-23T22:30:00Z">
        <w:r>
          <w:t>“SumitInputValidator.class” which is invoked using the command “java SumitInputValidator”.  (Note that the above is not a complete</w:t>
        </w:r>
      </w:ins>
      <w:ins w:id="11315" w:author="john" w:date="2020-10-23T22:33:00Z">
        <w:r>
          <w:t xml:space="preserve"> problem.yaml file; it is only intended to show how to configure input validators.  Typically the problem.yaml file would contain other entries as well, such as the </w:t>
        </w:r>
      </w:ins>
      <w:ins w:id="11316" w:author="john" w:date="2020-10-23T22:34:00Z">
        <w:r>
          <w:rPr>
            <w:i/>
          </w:rPr>
          <w:t xml:space="preserve">output </w:t>
        </w:r>
        <w:r>
          <w:t xml:space="preserve">validator configuration, </w:t>
        </w:r>
      </w:ins>
      <w:ins w:id="11317" w:author="john" w:date="2020-10-23T22:56:00Z">
        <w:r w:rsidR="001061F3">
          <w:t xml:space="preserve">information on </w:t>
        </w:r>
      </w:ins>
      <w:ins w:id="11318" w:author="john" w:date="2020-10-23T22:34:00Z">
        <w:r>
          <w:t>where team programs should read their input (for example, from stdin or from a file), etc.</w:t>
        </w:r>
      </w:ins>
      <w:ins w:id="11319" w:author="john" w:date="2020-10-23T22:56:00Z">
        <w:r w:rsidR="001061F3">
          <w:t>)</w:t>
        </w:r>
      </w:ins>
    </w:p>
    <w:p w14:paraId="2A418DA5" w14:textId="77777777" w:rsidR="00F56F70" w:rsidRPr="00081A7B" w:rsidRDefault="00F56F70" w:rsidP="009F4943">
      <w:pPr>
        <w:spacing w:before="240"/>
        <w:ind w:firstLine="450"/>
        <w:jc w:val="both"/>
        <w:rPr>
          <w:ins w:id="11320" w:author="john" w:date="2020-10-23T22:20:00Z"/>
        </w:rPr>
      </w:pPr>
      <w:ins w:id="11321" w:author="john" w:date="2020-10-23T22:20:00Z">
        <w:r>
          <w:t>Note that the  “</w:t>
        </w:r>
        <w:r>
          <w:rPr>
            <w:b/>
          </w:rPr>
          <w:t>sumit</w:t>
        </w:r>
        <w:r>
          <w:t xml:space="preserve">” </w:t>
        </w:r>
      </w:ins>
      <w:ins w:id="11322" w:author="john" w:date="2020-10-23T22:21:00Z">
        <w:r>
          <w:t xml:space="preserve">folder </w:t>
        </w:r>
      </w:ins>
      <w:ins w:id="11323" w:author="john" w:date="2020-10-23T22:20:00Z">
        <w:r>
          <w:t>beneath the “</w:t>
        </w:r>
        <w:r>
          <w:rPr>
            <w:b/>
          </w:rPr>
          <w:t>config</w:t>
        </w:r>
        <w:r>
          <w:t xml:space="preserve">” folder should also contain folders </w:t>
        </w:r>
      </w:ins>
      <w:ins w:id="11324" w:author="john" w:date="2020-10-23T22:21:00Z">
        <w:r>
          <w:t>“</w:t>
        </w:r>
        <w:r>
          <w:rPr>
            <w:b/>
          </w:rPr>
          <w:t>data</w:t>
        </w:r>
        <w:r>
          <w:t xml:space="preserve">”, holding the “sample” and “secret” data files in correspondingly-named subfolders; </w:t>
        </w:r>
      </w:ins>
      <w:ins w:id="11325" w:author="john" w:date="2020-10-23T22:22:00Z">
        <w:r>
          <w:t>“</w:t>
        </w:r>
        <w:r>
          <w:rPr>
            <w:b/>
          </w:rPr>
          <w:t>input_validators</w:t>
        </w:r>
        <w:r>
          <w:t>”, holding the “</w:t>
        </w:r>
        <w:r w:rsidRPr="00081A7B">
          <w:rPr>
            <w:b/>
            <w:rPrChange w:id="11326" w:author="john" w:date="2020-10-23T22:26:00Z">
              <w:rPr/>
            </w:rPrChange>
          </w:rPr>
          <w:t>SumitInputValidator.class</w:t>
        </w:r>
        <w:r>
          <w:t>” file</w:t>
        </w:r>
      </w:ins>
      <w:ins w:id="11327" w:author="john" w:date="2020-10-23T22:25:00Z">
        <w:r w:rsidR="00081A7B">
          <w:t>;</w:t>
        </w:r>
      </w:ins>
      <w:ins w:id="11328" w:author="john" w:date="2020-10-23T22:22:00Z">
        <w:r>
          <w:t xml:space="preserve"> </w:t>
        </w:r>
      </w:ins>
      <w:ins w:id="11329" w:author="john" w:date="2020-10-23T22:25:00Z">
        <w:r w:rsidR="00081A7B">
          <w:t>and “</w:t>
        </w:r>
        <w:r w:rsidR="00081A7B">
          <w:rPr>
            <w:b/>
          </w:rPr>
          <w:t>problem_statement</w:t>
        </w:r>
        <w:r w:rsidR="00081A7B">
          <w:t xml:space="preserve">”, </w:t>
        </w:r>
      </w:ins>
      <w:ins w:id="11330" w:author="john" w:date="2020-10-23T22:26:00Z">
        <w:r w:rsidR="00081A7B">
          <w:lastRenderedPageBreak/>
          <w:t xml:space="preserve">holding a LaTex copy of the problem statement containing at least a </w:t>
        </w:r>
        <w:r w:rsidR="00081A7B" w:rsidRPr="00081A7B">
          <w:rPr>
            <w:b/>
            <w:rPrChange w:id="11331" w:author="john" w:date="2020-10-23T22:27:00Z">
              <w:rPr/>
            </w:rPrChange>
          </w:rPr>
          <w:t>\problemtitle{Sumit}</w:t>
        </w:r>
      </w:ins>
      <w:ins w:id="11332" w:author="john" w:date="2020-10-23T22:27:00Z">
        <w:r w:rsidR="00081A7B">
          <w:rPr>
            <w:b/>
          </w:rPr>
          <w:t xml:space="preserve"> </w:t>
        </w:r>
        <w:r w:rsidR="00081A7B">
          <w:t>statement giving the problem title.  See the CLICS Contest Data Package specification for more information on the structure of a Contest Data Package (CDP).</w:t>
        </w:r>
      </w:ins>
    </w:p>
    <w:p w14:paraId="2FE3B33B" w14:textId="77777777" w:rsidR="00943DE1" w:rsidDel="008806FA" w:rsidRDefault="00943DE1">
      <w:pPr>
        <w:pStyle w:val="Appendix"/>
        <w:rPr>
          <w:del w:id="11333" w:author="john" w:date="2020-10-23T22:36:00Z"/>
        </w:rPr>
        <w:pPrChange w:id="11334" w:author="John Clevenger" w:date="2023-11-18T16:47:00Z">
          <w:pPr>
            <w:spacing w:before="240"/>
            <w:ind w:firstLine="720"/>
            <w:jc w:val="both"/>
          </w:pPr>
        </w:pPrChange>
      </w:pPr>
    </w:p>
    <w:p w14:paraId="4D5FBDEE" w14:textId="77777777" w:rsidR="00811BFD" w:rsidRDefault="00811BFD" w:rsidP="00E33FB1">
      <w:pPr>
        <w:pStyle w:val="Appendix"/>
      </w:pPr>
      <w:del w:id="11335" w:author="john" w:date="2020-10-23T22:36:00Z">
        <w:r w:rsidDel="008806FA">
          <w:lastRenderedPageBreak/>
          <w:br w:type="page"/>
        </w:r>
      </w:del>
      <w:bookmarkStart w:id="11336" w:name="_Toc151504516"/>
      <w:r>
        <w:t>Appendix P – reject.ini</w:t>
      </w:r>
      <w:bookmarkEnd w:id="11336"/>
    </w:p>
    <w:p w14:paraId="6D062D56" w14:textId="008F863B" w:rsidR="001C4DFF" w:rsidRDefault="00811BFD" w:rsidP="00811BFD">
      <w:pPr>
        <w:spacing w:before="240"/>
        <w:jc w:val="both"/>
      </w:pPr>
      <w:r>
        <w:t>PC</w:t>
      </w:r>
      <w:r>
        <w:rPr>
          <w:vertAlign w:val="superscript"/>
        </w:rPr>
        <w:t>2</w:t>
      </w:r>
      <w:r>
        <w:t xml:space="preserve"> allows the Contest Administrator to</w:t>
      </w:r>
      <w:r w:rsidR="00312B2F">
        <w:t xml:space="preserve"> initially configure judgements using a </w:t>
      </w:r>
      <w:r w:rsidR="00312B2F" w:rsidRPr="00D4118D">
        <w:rPr>
          <w:rFonts w:ascii="Courier New" w:hAnsi="Courier New" w:cs="Courier New"/>
          <w:b/>
          <w:bCs/>
          <w:sz w:val="20"/>
          <w:rPrChange w:id="11337" w:author="John Clevenger [2]" w:date="2021-03-14T18:59:00Z">
            <w:rPr/>
          </w:rPrChange>
        </w:rPr>
        <w:t>reject.ini</w:t>
      </w:r>
      <w:r w:rsidR="00312B2F">
        <w:t xml:space="preserve"> file.  This file must be present on the server machine in the installation directory (the directory that has the </w:t>
      </w:r>
      <w:del w:id="11338" w:author="John Clevenger [2]" w:date="2022-06-22T19:03:00Z">
        <w:r w:rsidR="00312B2F" w:rsidDel="008F5C2E">
          <w:delText xml:space="preserve">pc2 </w:delText>
        </w:r>
      </w:del>
      <w:ins w:id="11339" w:author="John Clevenger [2]" w:date="2022-06-22T19:03:00Z">
        <w:r w:rsidR="008F5C2E">
          <w:t xml:space="preserve">PC2 </w:t>
        </w:r>
      </w:ins>
      <w:r w:rsidR="00312B2F" w:rsidRPr="008F5C2E">
        <w:rPr>
          <w:rFonts w:ascii="Courier New" w:hAnsi="Courier New" w:cs="Courier New"/>
          <w:b/>
          <w:bCs/>
          <w:rPrChange w:id="11340" w:author="John Clevenger [2]" w:date="2022-06-22T19:03:00Z">
            <w:rPr/>
          </w:rPrChange>
        </w:rPr>
        <w:t>bin/</w:t>
      </w:r>
      <w:r w:rsidR="00312B2F">
        <w:t xml:space="preserve"> directory)</w:t>
      </w:r>
      <w:ins w:id="11341" w:author="John Clevenger [2]" w:date="2021-03-14T18:57:00Z">
        <w:r w:rsidR="00D4118D">
          <w:t xml:space="preserve"> or (since Version 9.7)</w:t>
        </w:r>
      </w:ins>
      <w:ins w:id="11342" w:author="John Clevenger [2]" w:date="2021-03-14T18:58:00Z">
        <w:r w:rsidR="00D4118D">
          <w:t xml:space="preserve"> in the folder containing the </w:t>
        </w:r>
        <w:r w:rsidR="00D4118D">
          <w:rPr>
            <w:i/>
            <w:iCs/>
          </w:rPr>
          <w:t>Contest Data Package (CDP)</w:t>
        </w:r>
        <w:r w:rsidR="00D4118D">
          <w:t xml:space="preserve"> which is used to configure the contest</w:t>
        </w:r>
      </w:ins>
      <w:r w:rsidR="00312B2F">
        <w:t>.  These judgements are loaded once on initial server startup.   These judgement names and acronyms can be changed at any</w:t>
      </w:r>
      <w:ins w:id="11343" w:author="John Clevenger [2]" w:date="2021-03-14T18:59:00Z">
        <w:r w:rsidR="00D4118D">
          <w:t xml:space="preserve"> </w:t>
        </w:r>
      </w:ins>
      <w:r w:rsidR="00312B2F">
        <w:t>time using the Admin from the Judgements tab under the Configure Contest tab.</w:t>
      </w:r>
    </w:p>
    <w:p w14:paraId="2106248B" w14:textId="389FDED7" w:rsidR="00312B2F" w:rsidRDefault="00312B2F" w:rsidP="00811BFD">
      <w:pPr>
        <w:spacing w:before="240"/>
        <w:jc w:val="both"/>
      </w:pPr>
      <w:r>
        <w:t xml:space="preserve">Each judgement text from the </w:t>
      </w:r>
      <w:r w:rsidRPr="00D4118D">
        <w:rPr>
          <w:rFonts w:ascii="Courier New" w:hAnsi="Courier New" w:cs="Courier New"/>
          <w:b/>
          <w:bCs/>
          <w:sz w:val="20"/>
          <w:rPrChange w:id="11344" w:author="John Clevenger [2]" w:date="2021-03-14T19:00:00Z">
            <w:rPr/>
          </w:rPrChange>
        </w:rPr>
        <w:t>reject.ini</w:t>
      </w:r>
      <w:r>
        <w:t xml:space="preserve"> will be loaded and </w:t>
      </w:r>
      <w:ins w:id="11345" w:author="John Clevenger [2]" w:date="2022-06-21T14:28:00Z">
        <w:r w:rsidR="0074226E">
          <w:t xml:space="preserve">(for lines other than those indicating an “AC” acronym) </w:t>
        </w:r>
      </w:ins>
      <w:r w:rsidR="00643C8D">
        <w:t xml:space="preserve">prepended with a “No </w:t>
      </w:r>
      <w:del w:id="11346" w:author="John Clevenger [2]" w:date="2022-06-16T11:44:00Z">
        <w:r w:rsidR="00643C8D" w:rsidDel="00541DA7">
          <w:delText>-</w:delText>
        </w:r>
      </w:del>
      <w:ins w:id="11347" w:author="John Clevenger [2]" w:date="2022-06-16T11:44:00Z">
        <w:r w:rsidR="00541DA7">
          <w:t>–</w:t>
        </w:r>
      </w:ins>
      <w:r w:rsidR="00643C8D">
        <w:t xml:space="preserve"> </w:t>
      </w:r>
      <w:del w:id="11348" w:author="John Clevenger [2]" w:date="2022-06-16T11:44:00Z">
        <w:r w:rsidR="00643C8D" w:rsidDel="00541DA7">
          <w:delText xml:space="preserve">“ </w:delText>
        </w:r>
      </w:del>
      <w:ins w:id="11349" w:author="John Clevenger [2]" w:date="2022-06-16T11:44:00Z">
        <w:r w:rsidR="00541DA7">
          <w:t xml:space="preserve">“ </w:t>
        </w:r>
      </w:ins>
      <w:r w:rsidR="00643C8D">
        <w:t xml:space="preserve">phrase.  </w:t>
      </w:r>
      <w:del w:id="11350" w:author="John Clevenger [2]" w:date="2022-06-21T14:29:00Z">
        <w:r w:rsidR="00643C8D" w:rsidDel="0074226E">
          <w:delText>There is one exception a line that has an AC judgement acronym will not have a “No – “ phrase prepended.</w:delText>
        </w:r>
      </w:del>
    </w:p>
    <w:p w14:paraId="03B4BC58" w14:textId="77777777" w:rsidR="00811BFD" w:rsidRPr="00312B2F" w:rsidRDefault="00811BFD" w:rsidP="00811BFD">
      <w:pPr>
        <w:spacing w:before="240"/>
        <w:jc w:val="both"/>
        <w:rPr>
          <w:b/>
        </w:rPr>
      </w:pPr>
      <w:r w:rsidRPr="00312B2F">
        <w:rPr>
          <w:b/>
          <w:sz w:val="28"/>
        </w:rPr>
        <w:t>File Format and Contents</w:t>
      </w:r>
    </w:p>
    <w:p w14:paraId="47AA3943" w14:textId="77777777" w:rsidR="00811BFD" w:rsidRDefault="00811BFD" w:rsidP="00811BFD">
      <w:pPr>
        <w:spacing w:before="240"/>
        <w:jc w:val="both"/>
      </w:pPr>
      <w:r>
        <w:t>Blank lines and lines starting with # are ignored.</w:t>
      </w:r>
    </w:p>
    <w:p w14:paraId="68638924" w14:textId="77777777" w:rsidR="00811BFD" w:rsidRDefault="00811BFD" w:rsidP="00811BFD">
      <w:pPr>
        <w:spacing w:before="240"/>
        <w:jc w:val="both"/>
      </w:pPr>
      <w:r>
        <w:t>Each line contains a judgement and optional judgement acronym de</w:t>
      </w:r>
      <w:r w:rsidR="00312B2F">
        <w:t>limited by a vertical bar ( | ), for example:</w:t>
      </w:r>
    </w:p>
    <w:p w14:paraId="4D91270F" w14:textId="77777777" w:rsidR="00312B2F" w:rsidRDefault="00312B2F" w:rsidP="00811BFD">
      <w:pPr>
        <w:spacing w:before="240"/>
        <w:jc w:val="both"/>
      </w:pPr>
    </w:p>
    <w:p w14:paraId="54944363" w14:textId="77777777" w:rsidR="00312B2F" w:rsidRPr="00541DA7" w:rsidRDefault="00312B2F" w:rsidP="00312B2F">
      <w:pPr>
        <w:pStyle w:val="code0"/>
        <w:rPr>
          <w:b/>
          <w:bCs/>
          <w:rPrChange w:id="11351" w:author="John Clevenger [2]" w:date="2022-06-16T11:44:00Z">
            <w:rPr/>
          </w:rPrChange>
        </w:rPr>
      </w:pPr>
      <w:r w:rsidRPr="00541DA7">
        <w:rPr>
          <w:b/>
          <w:bCs/>
          <w:rPrChange w:id="11352" w:author="John Clevenger [2]" w:date="2022-06-16T11:44:00Z">
            <w:rPr/>
          </w:rPrChange>
        </w:rPr>
        <w:t>Time Limit Exceeded|TLE</w:t>
      </w:r>
    </w:p>
    <w:p w14:paraId="56EA1E1B" w14:textId="6C6B4329" w:rsidR="00312B2F" w:rsidRDefault="00312B2F" w:rsidP="00811BFD">
      <w:pPr>
        <w:spacing w:before="240"/>
        <w:jc w:val="both"/>
      </w:pPr>
      <w:r>
        <w:t>This would produce a judgement with the text “No -</w:t>
      </w:r>
      <w:ins w:id="11353" w:author="John Clevenger [2]" w:date="2022-06-16T11:44:00Z">
        <w:r w:rsidR="00541DA7">
          <w:t xml:space="preserve"> </w:t>
        </w:r>
      </w:ins>
      <w:r>
        <w:t>Time Limit Exceeded”</w:t>
      </w:r>
    </w:p>
    <w:p w14:paraId="6E91D649" w14:textId="70FAEC0E" w:rsidR="00811BFD" w:rsidRPr="00312B2F" w:rsidRDefault="00811BFD" w:rsidP="00811BFD">
      <w:pPr>
        <w:spacing w:before="240"/>
        <w:jc w:val="both"/>
        <w:rPr>
          <w:b/>
        </w:rPr>
      </w:pPr>
      <w:r w:rsidRPr="00312B2F">
        <w:rPr>
          <w:b/>
        </w:rPr>
        <w:t xml:space="preserve">Example 1 – </w:t>
      </w:r>
      <w:del w:id="11354" w:author="John Clevenger [2]" w:date="2022-06-16T11:45:00Z">
        <w:r w:rsidRPr="00312B2F" w:rsidDel="00541DA7">
          <w:rPr>
            <w:b/>
          </w:rPr>
          <w:delText xml:space="preserve">reject </w:delText>
        </w:r>
      </w:del>
      <w:ins w:id="11355" w:author="John Clevenger [2]" w:date="2022-06-16T11:45:00Z">
        <w:r w:rsidR="00541DA7" w:rsidRPr="00312B2F">
          <w:rPr>
            <w:b/>
          </w:rPr>
          <w:t>reject</w:t>
        </w:r>
        <w:r w:rsidR="00541DA7">
          <w:rPr>
            <w:b/>
          </w:rPr>
          <w:t>.</w:t>
        </w:r>
      </w:ins>
      <w:r w:rsidRPr="00312B2F">
        <w:rPr>
          <w:b/>
        </w:rPr>
        <w:t xml:space="preserve">ini judgements and acronyms </w:t>
      </w:r>
    </w:p>
    <w:p w14:paraId="6BD69E9C" w14:textId="77777777" w:rsidR="00811BFD" w:rsidRDefault="00811BFD" w:rsidP="00811BFD">
      <w:pPr>
        <w:spacing w:before="240"/>
        <w:jc w:val="both"/>
      </w:pPr>
    </w:p>
    <w:p w14:paraId="238FBCB0" w14:textId="77777777" w:rsidR="00811BFD" w:rsidRDefault="00811BFD" w:rsidP="00811BFD">
      <w:pPr>
        <w:pStyle w:val="code0"/>
      </w:pPr>
      <w:r>
        <w:t># reject.ini with acronyms</w:t>
      </w:r>
    </w:p>
    <w:p w14:paraId="5C4662B5" w14:textId="77777777" w:rsidR="00811BFD" w:rsidRDefault="00811BFD" w:rsidP="00811BFD">
      <w:pPr>
        <w:pStyle w:val="code0"/>
      </w:pPr>
      <w:r>
        <w:t>Compilation Error|CE</w:t>
      </w:r>
    </w:p>
    <w:p w14:paraId="1345B17E" w14:textId="77777777" w:rsidR="00811BFD" w:rsidRDefault="00811BFD" w:rsidP="00811BFD">
      <w:pPr>
        <w:pStyle w:val="code0"/>
      </w:pPr>
      <w:r>
        <w:t>Run-time Error|RTE</w:t>
      </w:r>
    </w:p>
    <w:p w14:paraId="73B6EC49" w14:textId="77777777" w:rsidR="00811BFD" w:rsidRDefault="00811BFD" w:rsidP="00811BFD">
      <w:pPr>
        <w:pStyle w:val="code0"/>
      </w:pPr>
      <w:r>
        <w:t>Time Limit Exceeded|TLE</w:t>
      </w:r>
    </w:p>
    <w:p w14:paraId="4B93B197" w14:textId="77777777" w:rsidR="00811BFD" w:rsidRDefault="00811BFD" w:rsidP="00811BFD">
      <w:pPr>
        <w:pStyle w:val="code0"/>
      </w:pPr>
      <w:r>
        <w:t>Wrong Answer|WA</w:t>
      </w:r>
    </w:p>
    <w:p w14:paraId="7C10DE78" w14:textId="77777777" w:rsidR="00811BFD" w:rsidRDefault="00811BFD" w:rsidP="00811BFD">
      <w:pPr>
        <w:pStyle w:val="code0"/>
      </w:pPr>
      <w:r>
        <w:t>Excessive Output|EE</w:t>
      </w:r>
    </w:p>
    <w:p w14:paraId="2E33A206" w14:textId="77777777" w:rsidR="00811BFD" w:rsidRDefault="00811BFD" w:rsidP="00811BFD">
      <w:pPr>
        <w:pStyle w:val="code0"/>
      </w:pPr>
      <w:r>
        <w:t>Output Format Error|EFE</w:t>
      </w:r>
    </w:p>
    <w:p w14:paraId="0DDB808C" w14:textId="77777777" w:rsidR="00811BFD" w:rsidRDefault="00811BFD" w:rsidP="00811BFD">
      <w:pPr>
        <w:pStyle w:val="code0"/>
      </w:pPr>
      <w:r>
        <w:t>Various Differences|VD</w:t>
      </w:r>
    </w:p>
    <w:p w14:paraId="38DF2F76" w14:textId="77777777" w:rsidR="00811BFD" w:rsidRDefault="00811BFD" w:rsidP="00811BFD">
      <w:pPr>
        <w:pStyle w:val="code0"/>
      </w:pPr>
      <w:r>
        <w:t>Other - Contact Staff|CS</w:t>
      </w:r>
    </w:p>
    <w:p w14:paraId="652C88F9" w14:textId="77777777" w:rsidR="00811BFD" w:rsidRDefault="00811BFD" w:rsidP="00811BFD">
      <w:pPr>
        <w:pStyle w:val="code0"/>
      </w:pPr>
      <w:r>
        <w:t>Yes, yes, yes|AC</w:t>
      </w:r>
    </w:p>
    <w:p w14:paraId="788FA0C1" w14:textId="77777777" w:rsidR="00312B2F" w:rsidRDefault="00811BFD" w:rsidP="00811BFD">
      <w:pPr>
        <w:spacing w:before="240"/>
        <w:jc w:val="both"/>
      </w:pPr>
      <w:r>
        <w:t>When loaded that will produce the following judgements:</w:t>
      </w:r>
    </w:p>
    <w:p w14:paraId="39170652" w14:textId="174BA4F8" w:rsidR="00643C8D" w:rsidRDefault="00BE4932" w:rsidP="00811BFD">
      <w:pPr>
        <w:spacing w:before="240"/>
        <w:jc w:val="both"/>
      </w:pPr>
      <w:r>
        <w:t xml:space="preserve">Note </w:t>
      </w:r>
      <w:r w:rsidR="00643C8D">
        <w:t xml:space="preserve">that the AC acronym line from the </w:t>
      </w:r>
      <w:r w:rsidR="00643C8D" w:rsidRPr="0074226E">
        <w:rPr>
          <w:rFonts w:ascii="Courier New" w:hAnsi="Courier New" w:cs="Courier New"/>
          <w:b/>
          <w:bCs/>
          <w:sz w:val="20"/>
          <w:rPrChange w:id="11356" w:author="John Clevenger [2]" w:date="2022-06-21T14:27:00Z">
            <w:rPr/>
          </w:rPrChange>
        </w:rPr>
        <w:t>reje</w:t>
      </w:r>
      <w:r w:rsidR="00993DFE" w:rsidRPr="0074226E">
        <w:rPr>
          <w:rFonts w:ascii="Courier New" w:hAnsi="Courier New" w:cs="Courier New"/>
          <w:b/>
          <w:bCs/>
          <w:sz w:val="20"/>
          <w:rPrChange w:id="11357" w:author="John Clevenger [2]" w:date="2022-06-21T14:27:00Z">
            <w:rPr/>
          </w:rPrChange>
        </w:rPr>
        <w:t>ct.ini</w:t>
      </w:r>
      <w:r w:rsidR="00993DFE">
        <w:t xml:space="preserve"> did not have the “No</w:t>
      </w:r>
      <w:ins w:id="11358" w:author="John Clevenger [2]" w:date="2022-06-21T14:26:00Z">
        <w:r w:rsidR="0074226E">
          <w:t xml:space="preserve"> –  ”</w:t>
        </w:r>
      </w:ins>
      <w:del w:id="11359" w:author="John Clevenger [2]" w:date="2022-06-21T14:26:00Z">
        <w:r w:rsidR="00993DFE" w:rsidDel="0074226E">
          <w:delText xml:space="preserve"> –</w:delText>
        </w:r>
      </w:del>
      <w:r w:rsidR="00993DFE">
        <w:t xml:space="preserve"> </w:t>
      </w:r>
      <w:del w:id="11360" w:author="John Clevenger [2]" w:date="2022-06-21T14:25:00Z">
        <w:r w:rsidR="00993DFE" w:rsidDel="0074226E">
          <w:delText xml:space="preserve">“ </w:delText>
        </w:r>
        <w:r w:rsidR="00643C8D" w:rsidDel="0074226E">
          <w:delText>prepended</w:delText>
        </w:r>
      </w:del>
      <w:ins w:id="11361" w:author="John Clevenger [2]" w:date="2022-06-21T14:25:00Z">
        <w:r w:rsidR="0074226E">
          <w:t xml:space="preserve"> prepended</w:t>
        </w:r>
      </w:ins>
      <w:r w:rsidR="00643C8D">
        <w:t>.</w:t>
      </w:r>
    </w:p>
    <w:p w14:paraId="435A5B85" w14:textId="77777777" w:rsidR="00BE4932" w:rsidRDefault="00BE4932" w:rsidP="00811BFD">
      <w:pPr>
        <w:pStyle w:val="code0"/>
      </w:pPr>
    </w:p>
    <w:p w14:paraId="7C75CE16" w14:textId="77777777" w:rsidR="00811BFD" w:rsidRDefault="00811BFD" w:rsidP="00811BFD">
      <w:pPr>
        <w:pStyle w:val="code0"/>
      </w:pPr>
      <w:r>
        <w:t xml:space="preserve">Yes, yes, yes </w:t>
      </w:r>
    </w:p>
    <w:p w14:paraId="4E701ADA" w14:textId="77777777" w:rsidR="00811BFD" w:rsidRDefault="00811BFD" w:rsidP="00811BFD">
      <w:pPr>
        <w:pStyle w:val="code0"/>
      </w:pPr>
      <w:r>
        <w:t xml:space="preserve">No - Compilation Error </w:t>
      </w:r>
    </w:p>
    <w:p w14:paraId="3DC2F696" w14:textId="77777777" w:rsidR="00811BFD" w:rsidRDefault="00811BFD" w:rsidP="00811BFD">
      <w:pPr>
        <w:pStyle w:val="code0"/>
      </w:pPr>
      <w:r>
        <w:t xml:space="preserve">No - Run-time Error </w:t>
      </w:r>
    </w:p>
    <w:p w14:paraId="7B7AA6B7" w14:textId="77777777" w:rsidR="00811BFD" w:rsidRDefault="00811BFD" w:rsidP="00811BFD">
      <w:pPr>
        <w:pStyle w:val="code0"/>
      </w:pPr>
      <w:r>
        <w:t xml:space="preserve">No - Time Limit Exceeded </w:t>
      </w:r>
    </w:p>
    <w:p w14:paraId="2B5AAC99" w14:textId="77777777" w:rsidR="00811BFD" w:rsidRDefault="00811BFD" w:rsidP="00811BFD">
      <w:pPr>
        <w:pStyle w:val="code0"/>
      </w:pPr>
      <w:r>
        <w:t xml:space="preserve">No - Wrong Answer </w:t>
      </w:r>
    </w:p>
    <w:p w14:paraId="509C35A2" w14:textId="77777777" w:rsidR="00811BFD" w:rsidRDefault="00811BFD" w:rsidP="00811BFD">
      <w:pPr>
        <w:pStyle w:val="code0"/>
      </w:pPr>
      <w:r>
        <w:t xml:space="preserve">No - Excessive Output </w:t>
      </w:r>
    </w:p>
    <w:p w14:paraId="13C26FB5" w14:textId="77777777" w:rsidR="00811BFD" w:rsidRDefault="00811BFD" w:rsidP="00811BFD">
      <w:pPr>
        <w:pStyle w:val="code0"/>
      </w:pPr>
      <w:r>
        <w:t xml:space="preserve">No - Output Format Error </w:t>
      </w:r>
    </w:p>
    <w:p w14:paraId="25441CCA" w14:textId="77777777" w:rsidR="00811BFD" w:rsidRDefault="00811BFD" w:rsidP="00811BFD">
      <w:pPr>
        <w:pStyle w:val="code0"/>
      </w:pPr>
      <w:r>
        <w:t xml:space="preserve">No - Various Differences </w:t>
      </w:r>
    </w:p>
    <w:p w14:paraId="41114767" w14:textId="77777777" w:rsidR="00811BFD" w:rsidRDefault="00811BFD" w:rsidP="00811BFD">
      <w:pPr>
        <w:pStyle w:val="code0"/>
      </w:pPr>
      <w:r>
        <w:t xml:space="preserve">No - Other - Contact Staff </w:t>
      </w:r>
    </w:p>
    <w:p w14:paraId="4EED01F9" w14:textId="77777777" w:rsidR="00811BFD" w:rsidRDefault="00811BFD" w:rsidP="00811BFD">
      <w:pPr>
        <w:spacing w:before="240"/>
        <w:jc w:val="both"/>
      </w:pPr>
      <w:r>
        <w:lastRenderedPageBreak/>
        <w:t>Note that if the judgement acronym is AC then that will replace the Yes judgement text.</w:t>
      </w:r>
    </w:p>
    <w:p w14:paraId="36BB7C36" w14:textId="77777777" w:rsidR="00541DA7" w:rsidRDefault="00541DA7" w:rsidP="00811BFD">
      <w:pPr>
        <w:spacing w:before="240"/>
        <w:jc w:val="both"/>
        <w:rPr>
          <w:ins w:id="11362" w:author="John Clevenger [2]" w:date="2022-06-16T11:45:00Z"/>
          <w:b/>
          <w:bCs/>
        </w:rPr>
      </w:pPr>
    </w:p>
    <w:p w14:paraId="75719933" w14:textId="3A4CFE10" w:rsidR="00811BFD" w:rsidRPr="00541DA7" w:rsidRDefault="00811BFD" w:rsidP="00811BFD">
      <w:pPr>
        <w:spacing w:before="240"/>
        <w:jc w:val="both"/>
        <w:rPr>
          <w:b/>
          <w:bCs/>
          <w:rPrChange w:id="11363" w:author="John Clevenger [2]" w:date="2022-06-16T11:45:00Z">
            <w:rPr/>
          </w:rPrChange>
        </w:rPr>
      </w:pPr>
      <w:r w:rsidRPr="00541DA7">
        <w:rPr>
          <w:b/>
          <w:bCs/>
          <w:rPrChange w:id="11364" w:author="John Clevenger [2]" w:date="2022-06-16T11:45:00Z">
            <w:rPr/>
          </w:rPrChange>
        </w:rPr>
        <w:t>Example 2 – reject.ini with judgements only</w:t>
      </w:r>
    </w:p>
    <w:p w14:paraId="220F4160" w14:textId="77777777" w:rsidR="00811BFD" w:rsidRDefault="00811BFD" w:rsidP="00811BFD">
      <w:pPr>
        <w:spacing w:before="240"/>
        <w:jc w:val="both"/>
      </w:pPr>
    </w:p>
    <w:p w14:paraId="3E4BBF7D" w14:textId="77777777" w:rsidR="00811BFD" w:rsidRDefault="00811BFD" w:rsidP="00811BFD">
      <w:pPr>
        <w:pStyle w:val="code0"/>
      </w:pPr>
      <w:r>
        <w:t># reject.in with judgements but no acronyms</w:t>
      </w:r>
    </w:p>
    <w:p w14:paraId="7AFE006A" w14:textId="77777777" w:rsidR="00811BFD" w:rsidRPr="00811BFD" w:rsidRDefault="00811BFD" w:rsidP="00811BFD">
      <w:pPr>
        <w:pStyle w:val="code0"/>
      </w:pPr>
      <w:r w:rsidRPr="00811BFD">
        <w:t>Compilation Error</w:t>
      </w:r>
    </w:p>
    <w:p w14:paraId="7D62D2D2" w14:textId="77777777" w:rsidR="00811BFD" w:rsidRPr="00811BFD" w:rsidRDefault="00811BFD" w:rsidP="00811BFD">
      <w:pPr>
        <w:pStyle w:val="code0"/>
      </w:pPr>
      <w:r w:rsidRPr="00811BFD">
        <w:t>Run-time Error</w:t>
      </w:r>
    </w:p>
    <w:p w14:paraId="533ECD48" w14:textId="77777777" w:rsidR="00811BFD" w:rsidRPr="00811BFD" w:rsidRDefault="00811BFD" w:rsidP="00811BFD">
      <w:pPr>
        <w:pStyle w:val="code0"/>
      </w:pPr>
      <w:r w:rsidRPr="00811BFD">
        <w:t>Time-limit Exceeded</w:t>
      </w:r>
    </w:p>
    <w:p w14:paraId="2B561AE6" w14:textId="77777777" w:rsidR="00811BFD" w:rsidRPr="00811BFD" w:rsidRDefault="00811BFD" w:rsidP="00811BFD">
      <w:pPr>
        <w:pStyle w:val="code0"/>
      </w:pPr>
      <w:r w:rsidRPr="00811BFD">
        <w:t>Wrong Answer</w:t>
      </w:r>
    </w:p>
    <w:p w14:paraId="2152B7EF" w14:textId="77777777" w:rsidR="00811BFD" w:rsidRPr="00811BFD" w:rsidRDefault="00811BFD" w:rsidP="00811BFD">
      <w:pPr>
        <w:pStyle w:val="code0"/>
      </w:pPr>
      <w:r w:rsidRPr="00811BFD">
        <w:t>Excessive Output</w:t>
      </w:r>
    </w:p>
    <w:p w14:paraId="7D66FF26" w14:textId="77777777" w:rsidR="00811BFD" w:rsidRPr="00811BFD" w:rsidRDefault="00811BFD" w:rsidP="00811BFD">
      <w:pPr>
        <w:pStyle w:val="code0"/>
      </w:pPr>
      <w:r w:rsidRPr="00811BFD">
        <w:t>Output Format Error</w:t>
      </w:r>
    </w:p>
    <w:p w14:paraId="73573EE6" w14:textId="77777777" w:rsidR="00811BFD" w:rsidRPr="00811BFD" w:rsidRDefault="00811BFD" w:rsidP="00811BFD">
      <w:pPr>
        <w:pStyle w:val="code0"/>
      </w:pPr>
      <w:r w:rsidRPr="00811BFD">
        <w:t>Other - Contact Staff</w:t>
      </w:r>
    </w:p>
    <w:p w14:paraId="7515058C" w14:textId="77777777" w:rsidR="00811BFD" w:rsidRDefault="00811BFD" w:rsidP="00811BFD">
      <w:pPr>
        <w:spacing w:before="240"/>
        <w:jc w:val="both"/>
      </w:pPr>
      <w:r>
        <w:t>When loaded that will produce the following judgements:</w:t>
      </w:r>
    </w:p>
    <w:p w14:paraId="4282BFC6" w14:textId="77777777" w:rsidR="00312B2F" w:rsidRDefault="00312B2F" w:rsidP="00811BFD">
      <w:pPr>
        <w:spacing w:before="240"/>
        <w:jc w:val="both"/>
      </w:pPr>
    </w:p>
    <w:p w14:paraId="2D03E8C5" w14:textId="77777777" w:rsidR="00811BFD" w:rsidRDefault="00811BFD" w:rsidP="00312B2F">
      <w:pPr>
        <w:pStyle w:val="code0"/>
      </w:pPr>
      <w:r>
        <w:t>Yes</w:t>
      </w:r>
    </w:p>
    <w:p w14:paraId="0A059F3E" w14:textId="77777777" w:rsidR="00811BFD" w:rsidRDefault="00811BFD" w:rsidP="00312B2F">
      <w:pPr>
        <w:pStyle w:val="code0"/>
      </w:pPr>
      <w:r>
        <w:t>No - Compilation Error</w:t>
      </w:r>
    </w:p>
    <w:p w14:paraId="14BAC08D" w14:textId="77777777" w:rsidR="00811BFD" w:rsidRDefault="00811BFD" w:rsidP="00312B2F">
      <w:pPr>
        <w:pStyle w:val="code0"/>
      </w:pPr>
      <w:r>
        <w:t>No - Run-time Error</w:t>
      </w:r>
    </w:p>
    <w:p w14:paraId="5B79AF72" w14:textId="77777777" w:rsidR="00811BFD" w:rsidRDefault="00811BFD" w:rsidP="00312B2F">
      <w:pPr>
        <w:pStyle w:val="code0"/>
      </w:pPr>
      <w:r>
        <w:t>No - Time Limit Exceeded</w:t>
      </w:r>
    </w:p>
    <w:p w14:paraId="664C9A87" w14:textId="77777777" w:rsidR="00811BFD" w:rsidRDefault="00811BFD" w:rsidP="00312B2F">
      <w:pPr>
        <w:pStyle w:val="code0"/>
      </w:pPr>
      <w:r>
        <w:t>No - Wrong Answer</w:t>
      </w:r>
    </w:p>
    <w:p w14:paraId="23D11F63" w14:textId="77777777" w:rsidR="00811BFD" w:rsidRDefault="00811BFD" w:rsidP="00312B2F">
      <w:pPr>
        <w:pStyle w:val="code0"/>
      </w:pPr>
      <w:r>
        <w:t>No - Excessive Output</w:t>
      </w:r>
    </w:p>
    <w:p w14:paraId="28ADD37C" w14:textId="77777777" w:rsidR="00811BFD" w:rsidRDefault="00811BFD" w:rsidP="00312B2F">
      <w:pPr>
        <w:pStyle w:val="code0"/>
      </w:pPr>
      <w:r>
        <w:t>No - Output Format Error</w:t>
      </w:r>
    </w:p>
    <w:p w14:paraId="2F971091" w14:textId="77777777" w:rsidR="00811BFD" w:rsidRDefault="00811BFD" w:rsidP="00312B2F">
      <w:pPr>
        <w:pStyle w:val="code0"/>
      </w:pPr>
      <w:r>
        <w:t>No - Other - Contact Staff</w:t>
      </w:r>
    </w:p>
    <w:p w14:paraId="51636051" w14:textId="77777777" w:rsidR="00811BFD" w:rsidRDefault="00811BFD" w:rsidP="00811BFD">
      <w:pPr>
        <w:jc w:val="both"/>
      </w:pPr>
    </w:p>
    <w:p w14:paraId="6C72F4DD" w14:textId="4C0AB3B6" w:rsidR="00811BFD" w:rsidRDefault="00811BFD" w:rsidP="00811BFD">
      <w:pPr>
        <w:spacing w:before="240"/>
        <w:jc w:val="both"/>
      </w:pPr>
      <w:r>
        <w:t xml:space="preserve">For additional information refer to the </w:t>
      </w:r>
      <w:ins w:id="11365" w:author="John Clevenger [2]" w:date="2022-06-21T14:24:00Z">
        <w:r w:rsidR="0074226E">
          <w:t>PC</w:t>
        </w:r>
        <w:r w:rsidR="0074226E" w:rsidRPr="0074226E">
          <w:rPr>
            <w:vertAlign w:val="superscript"/>
            <w:rPrChange w:id="11366" w:author="John Clevenger [2]" w:date="2022-06-21T14:24:00Z">
              <w:rPr/>
            </w:rPrChange>
          </w:rPr>
          <w:t>2</w:t>
        </w:r>
        <w:r w:rsidR="0074226E">
          <w:t xml:space="preserve"> </w:t>
        </w:r>
      </w:ins>
      <w:r>
        <w:t xml:space="preserve">Wiki Article </w:t>
      </w:r>
      <w:ins w:id="11367" w:author="John Clevenger [2]" w:date="2022-06-21T14:25:00Z">
        <w:r w:rsidR="0074226E">
          <w:fldChar w:fldCharType="begin"/>
        </w:r>
        <w:r w:rsidR="0074226E">
          <w:instrText xml:space="preserve"> HYPERLINK "https://github.com/pc2ccs/pc2v9/wiki/Reject.ini" </w:instrText>
        </w:r>
        <w:r w:rsidR="0074226E">
          <w:fldChar w:fldCharType="separate"/>
        </w:r>
        <w:r w:rsidR="0074226E" w:rsidRPr="0074226E">
          <w:rPr>
            <w:rStyle w:val="Hyperlink"/>
          </w:rPr>
          <w:t>https://github.com/pc2ccs/pc2v9/wiki/Reject.ini</w:t>
        </w:r>
        <w:r w:rsidR="0074226E">
          <w:fldChar w:fldCharType="end"/>
        </w:r>
      </w:ins>
      <w:ins w:id="11368" w:author="John Clevenger [2]" w:date="2022-06-21T14:24:00Z">
        <w:r w:rsidR="0074226E" w:rsidRPr="0074226E" w:rsidDel="0074226E">
          <w:t xml:space="preserve"> </w:t>
        </w:r>
      </w:ins>
      <w:del w:id="11369" w:author="John Clevenger [2]" w:date="2022-06-21T14:24:00Z">
        <w:r w:rsidR="00FE3AD6" w:rsidDel="0074226E">
          <w:fldChar w:fldCharType="begin"/>
        </w:r>
        <w:r w:rsidR="00FE3AD6" w:rsidDel="0074226E">
          <w:delInstrText xml:space="preserve"> HYPERLINK "https://pc2.ecs.csus.edu/wiki/Reject.ini" </w:delInstrText>
        </w:r>
        <w:r w:rsidR="00FE3AD6" w:rsidDel="0074226E">
          <w:fldChar w:fldCharType="separate"/>
        </w:r>
      </w:del>
      <w:r w:rsidR="005A0BAC">
        <w:rPr>
          <w:b/>
          <w:bCs/>
        </w:rPr>
        <w:t>Error! Hyperlink reference not valid.</w:t>
      </w:r>
      <w:del w:id="11370" w:author="John Clevenger [2]" w:date="2022-06-21T14:24:00Z">
        <w:r w:rsidR="00FE3AD6" w:rsidDel="0074226E">
          <w:rPr>
            <w:rStyle w:val="Hyperlink"/>
          </w:rPr>
          <w:fldChar w:fldCharType="end"/>
        </w:r>
      </w:del>
      <w:r>
        <w:t xml:space="preserve"> </w:t>
      </w:r>
    </w:p>
    <w:p w14:paraId="1128C2A4" w14:textId="77777777" w:rsidR="00175AAB" w:rsidRDefault="00175AAB" w:rsidP="00E33FB1">
      <w:pPr>
        <w:pStyle w:val="Appendix"/>
      </w:pPr>
      <w:bookmarkStart w:id="11371" w:name="_Toc151504517"/>
      <w:r>
        <w:lastRenderedPageBreak/>
        <w:t>Appendix Q – GUI Customization</w:t>
      </w:r>
      <w:bookmarkEnd w:id="11371"/>
    </w:p>
    <w:p w14:paraId="63BFC6E5" w14:textId="77777777" w:rsidR="00175AAB" w:rsidRDefault="00175AAB">
      <w:pPr>
        <w:spacing w:before="240"/>
        <w:ind w:firstLine="270"/>
        <w:jc w:val="both"/>
        <w:pPrChange w:id="11372" w:author="John Clevenger [2]" w:date="2022-06-16T11:46:00Z">
          <w:pPr>
            <w:spacing w:before="240"/>
            <w:jc w:val="both"/>
          </w:pPr>
        </w:pPrChange>
      </w:pPr>
      <w:r>
        <w:t>Starting with Version 9.7, PC</w:t>
      </w:r>
      <w:r>
        <w:rPr>
          <w:vertAlign w:val="superscript"/>
        </w:rPr>
        <w:t>2</w:t>
      </w:r>
      <w:r>
        <w:t xml:space="preserve"> allows </w:t>
      </w:r>
      <w:r w:rsidRPr="000D7888">
        <w:rPr>
          <w:i/>
        </w:rPr>
        <w:t>customiz</w:t>
      </w:r>
      <w:r w:rsidR="00A6620E">
        <w:rPr>
          <w:i/>
        </w:rPr>
        <w:t xml:space="preserve">ing </w:t>
      </w:r>
      <w:r>
        <w:t>the appearance of the PC</w:t>
      </w:r>
      <w:r w:rsidRPr="00175AAB">
        <w:rPr>
          <w:vertAlign w:val="superscript"/>
        </w:rPr>
        <w:t>2</w:t>
      </w:r>
      <w:r>
        <w:t xml:space="preserve"> </w:t>
      </w:r>
      <w:r w:rsidR="00325167">
        <w:t>l</w:t>
      </w:r>
      <w:r>
        <w:t xml:space="preserve">ogin screen by adding your own University or Club logo and your </w:t>
      </w:r>
      <w:r w:rsidR="000D7888">
        <w:t xml:space="preserve">own </w:t>
      </w:r>
      <w:r>
        <w:t>contest-specific banner to it.</w:t>
      </w:r>
    </w:p>
    <w:p w14:paraId="4F3E3DAB" w14:textId="77777777" w:rsidR="00293E8D" w:rsidRDefault="00175AAB" w:rsidP="00175AAB">
      <w:pPr>
        <w:spacing w:before="240"/>
        <w:jc w:val="both"/>
      </w:pPr>
      <w:r>
        <w:t xml:space="preserve">Customization is accomplished by </w:t>
      </w:r>
      <w:r w:rsidR="00293E8D">
        <w:t>creating a new folder named “</w:t>
      </w:r>
      <w:r w:rsidR="00293E8D" w:rsidRPr="00293E8D">
        <w:rPr>
          <w:rFonts w:ascii="Courier New" w:hAnsi="Courier New" w:cs="Courier New"/>
          <w:sz w:val="22"/>
          <w:szCs w:val="22"/>
        </w:rPr>
        <w:t>images</w:t>
      </w:r>
      <w:r w:rsidR="00293E8D">
        <w:t>” in the PC</w:t>
      </w:r>
      <w:r w:rsidR="00293E8D" w:rsidRPr="00175AAB">
        <w:rPr>
          <w:vertAlign w:val="superscript"/>
        </w:rPr>
        <w:t>2</w:t>
      </w:r>
      <w:r w:rsidR="00293E8D">
        <w:t xml:space="preserve"> installation folder (that is, in the folder containing the PC</w:t>
      </w:r>
      <w:r w:rsidR="00293E8D" w:rsidRPr="00175AAB">
        <w:rPr>
          <w:vertAlign w:val="superscript"/>
        </w:rPr>
        <w:t>2</w:t>
      </w:r>
      <w:r w:rsidR="00293E8D">
        <w:t xml:space="preserve"> </w:t>
      </w:r>
      <w:r w:rsidR="00293E8D" w:rsidRPr="00541DA7">
        <w:rPr>
          <w:rFonts w:ascii="Courier New" w:hAnsi="Courier New" w:cs="Courier New"/>
          <w:b/>
          <w:bCs/>
          <w:sz w:val="22"/>
          <w:szCs w:val="22"/>
          <w:rPrChange w:id="11373" w:author="John Clevenger [2]" w:date="2022-06-16T11:46:00Z">
            <w:rPr/>
          </w:rPrChange>
        </w:rPr>
        <w:t>bi</w:t>
      </w:r>
      <w:r w:rsidR="00293E8D" w:rsidRPr="00541DA7">
        <w:rPr>
          <w:rFonts w:ascii="Courier New" w:hAnsi="Courier New" w:cs="Courier New"/>
          <w:b/>
          <w:bCs/>
          <w:sz w:val="22"/>
          <w:szCs w:val="22"/>
          <w:rPrChange w:id="11374" w:author="John Clevenger [2]" w:date="2022-06-16T11:46:00Z">
            <w:rPr>
              <w:rFonts w:ascii="Courier New" w:hAnsi="Courier New" w:cs="Courier New"/>
              <w:sz w:val="22"/>
              <w:szCs w:val="22"/>
            </w:rPr>
          </w:rPrChange>
        </w:rPr>
        <w:t>n</w:t>
      </w:r>
      <w:r w:rsidR="00293E8D">
        <w:t xml:space="preserve">, </w:t>
      </w:r>
      <w:r w:rsidR="00293E8D" w:rsidRPr="00541DA7">
        <w:rPr>
          <w:rFonts w:ascii="Courier New" w:hAnsi="Courier New" w:cs="Courier New"/>
          <w:b/>
          <w:bCs/>
          <w:sz w:val="22"/>
          <w:szCs w:val="22"/>
          <w:rPrChange w:id="11375" w:author="John Clevenger [2]" w:date="2022-06-16T11:46:00Z">
            <w:rPr>
              <w:rFonts w:ascii="Courier New" w:hAnsi="Courier New" w:cs="Courier New"/>
              <w:sz w:val="22"/>
              <w:szCs w:val="22"/>
            </w:rPr>
          </w:rPrChange>
        </w:rPr>
        <w:t>data</w:t>
      </w:r>
      <w:r w:rsidR="00293E8D">
        <w:t xml:space="preserve">, </w:t>
      </w:r>
      <w:r w:rsidR="00293E8D" w:rsidRPr="00541DA7">
        <w:rPr>
          <w:rFonts w:ascii="Courier New" w:hAnsi="Courier New" w:cs="Courier New"/>
          <w:b/>
          <w:bCs/>
          <w:sz w:val="22"/>
          <w:szCs w:val="22"/>
          <w:rPrChange w:id="11376" w:author="John Clevenger [2]" w:date="2022-06-16T11:46:00Z">
            <w:rPr>
              <w:rFonts w:ascii="Courier New" w:hAnsi="Courier New" w:cs="Courier New"/>
              <w:sz w:val="22"/>
              <w:szCs w:val="22"/>
            </w:rPr>
          </w:rPrChange>
        </w:rPr>
        <w:t>doc</w:t>
      </w:r>
      <w:r w:rsidR="00293E8D">
        <w:t xml:space="preserve">, </w:t>
      </w:r>
      <w:r w:rsidR="00293E8D" w:rsidRPr="00541DA7">
        <w:rPr>
          <w:rFonts w:ascii="Courier New" w:hAnsi="Courier New" w:cs="Courier New"/>
          <w:b/>
          <w:bCs/>
          <w:sz w:val="22"/>
          <w:szCs w:val="22"/>
          <w:rPrChange w:id="11377" w:author="John Clevenger [2]" w:date="2022-06-16T11:46:00Z">
            <w:rPr>
              <w:rFonts w:ascii="Courier New" w:hAnsi="Courier New" w:cs="Courier New"/>
              <w:sz w:val="22"/>
              <w:szCs w:val="22"/>
            </w:rPr>
          </w:rPrChange>
        </w:rPr>
        <w:t>lib</w:t>
      </w:r>
      <w:r w:rsidR="00293E8D">
        <w:t xml:space="preserve">, and </w:t>
      </w:r>
      <w:r w:rsidR="00293E8D" w:rsidRPr="00541DA7">
        <w:rPr>
          <w:rFonts w:ascii="Courier New" w:hAnsi="Courier New" w:cs="Courier New"/>
          <w:b/>
          <w:bCs/>
          <w:sz w:val="22"/>
          <w:szCs w:val="22"/>
          <w:rPrChange w:id="11378" w:author="John Clevenger [2]" w:date="2022-06-16T11:46:00Z">
            <w:rPr>
              <w:rFonts w:ascii="Courier New" w:hAnsi="Courier New" w:cs="Courier New"/>
              <w:sz w:val="22"/>
              <w:szCs w:val="22"/>
            </w:rPr>
          </w:rPrChange>
        </w:rPr>
        <w:t>samps</w:t>
      </w:r>
      <w:r w:rsidR="00293E8D">
        <w:t xml:space="preserve"> folders) and then </w:t>
      </w:r>
      <w:r>
        <w:t xml:space="preserve">adding appropriate </w:t>
      </w:r>
      <w:r w:rsidR="00293E8D">
        <w:t xml:space="preserve">image </w:t>
      </w:r>
      <w:r>
        <w:t>files to the “</w:t>
      </w:r>
      <w:r w:rsidRPr="00541DA7">
        <w:rPr>
          <w:rFonts w:ascii="Courier New" w:hAnsi="Courier New" w:cs="Courier New"/>
          <w:b/>
          <w:bCs/>
          <w:sz w:val="22"/>
          <w:szCs w:val="22"/>
          <w:rPrChange w:id="11379" w:author="John Clevenger [2]" w:date="2022-06-16T11:47:00Z">
            <w:rPr>
              <w:rFonts w:ascii="Courier New" w:hAnsi="Courier New" w:cs="Courier New"/>
              <w:sz w:val="22"/>
              <w:szCs w:val="22"/>
            </w:rPr>
          </w:rPrChange>
        </w:rPr>
        <w:t>images</w:t>
      </w:r>
      <w:r>
        <w:t xml:space="preserve">” folder.  </w:t>
      </w:r>
      <w:r w:rsidR="00293E8D">
        <w:t xml:space="preserve">Be sure that both the </w:t>
      </w:r>
      <w:r w:rsidR="00293E8D" w:rsidRPr="00541DA7">
        <w:rPr>
          <w:rFonts w:ascii="Courier New" w:hAnsi="Courier New" w:cs="Courier New"/>
          <w:b/>
          <w:bCs/>
          <w:sz w:val="22"/>
          <w:szCs w:val="22"/>
          <w:rPrChange w:id="11380" w:author="John Clevenger [2]" w:date="2022-06-16T11:47:00Z">
            <w:rPr>
              <w:rFonts w:ascii="Courier New" w:hAnsi="Courier New" w:cs="Courier New"/>
              <w:sz w:val="22"/>
              <w:szCs w:val="22"/>
            </w:rPr>
          </w:rPrChange>
        </w:rPr>
        <w:t>images</w:t>
      </w:r>
      <w:r w:rsidR="00293E8D">
        <w:t xml:space="preserve"> folder and the image files within it are readable.</w:t>
      </w:r>
    </w:p>
    <w:p w14:paraId="21D0BA57" w14:textId="77777777" w:rsidR="00175AAB" w:rsidRDefault="00175AAB" w:rsidP="00175AAB">
      <w:pPr>
        <w:spacing w:before="240"/>
        <w:jc w:val="both"/>
      </w:pPr>
      <w:r>
        <w:t>When PC</w:t>
      </w:r>
      <w:r w:rsidRPr="00175AAB">
        <w:rPr>
          <w:vertAlign w:val="superscript"/>
        </w:rPr>
        <w:t>2</w:t>
      </w:r>
      <w:r>
        <w:t xml:space="preserve"> starts, it looks for files named “</w:t>
      </w:r>
      <w:r w:rsidRPr="00541DA7">
        <w:rPr>
          <w:rFonts w:ascii="Courier New" w:hAnsi="Courier New" w:cs="Courier New"/>
          <w:b/>
          <w:bCs/>
          <w:sz w:val="22"/>
          <w:szCs w:val="22"/>
          <w:rPrChange w:id="11381" w:author="John Clevenger [2]" w:date="2022-06-16T11:47:00Z">
            <w:rPr>
              <w:rFonts w:ascii="Courier New" w:hAnsi="Courier New" w:cs="Courier New"/>
              <w:sz w:val="22"/>
              <w:szCs w:val="22"/>
            </w:rPr>
          </w:rPrChange>
        </w:rPr>
        <w:t>logo.png</w:t>
      </w:r>
      <w:r>
        <w:t>” (or “</w:t>
      </w:r>
      <w:r w:rsidRPr="00541DA7">
        <w:rPr>
          <w:rFonts w:ascii="Courier New" w:hAnsi="Courier New" w:cs="Courier New"/>
          <w:b/>
          <w:bCs/>
          <w:sz w:val="22"/>
          <w:szCs w:val="22"/>
          <w:rPrChange w:id="11382" w:author="John Clevenger [2]" w:date="2022-06-16T11:47:00Z">
            <w:rPr>
              <w:rFonts w:ascii="Courier New" w:hAnsi="Courier New" w:cs="Courier New"/>
              <w:sz w:val="22"/>
              <w:szCs w:val="22"/>
            </w:rPr>
          </w:rPrChange>
        </w:rPr>
        <w:t>logo.jpg</w:t>
      </w:r>
      <w:r>
        <w:t>”) and “</w:t>
      </w:r>
      <w:r w:rsidRPr="00541DA7">
        <w:rPr>
          <w:rFonts w:ascii="Courier New" w:hAnsi="Courier New" w:cs="Courier New"/>
          <w:b/>
          <w:bCs/>
          <w:sz w:val="22"/>
          <w:szCs w:val="22"/>
          <w:rPrChange w:id="11383" w:author="John Clevenger [2]" w:date="2022-06-16T11:47:00Z">
            <w:rPr>
              <w:rFonts w:ascii="Courier New" w:hAnsi="Courier New" w:cs="Courier New"/>
              <w:sz w:val="22"/>
              <w:szCs w:val="22"/>
            </w:rPr>
          </w:rPrChange>
        </w:rPr>
        <w:t>banner.png</w:t>
      </w:r>
      <w:r>
        <w:t>” (or “</w:t>
      </w:r>
      <w:r w:rsidRPr="00541DA7">
        <w:rPr>
          <w:rFonts w:ascii="Courier New" w:hAnsi="Courier New" w:cs="Courier New"/>
          <w:b/>
          <w:bCs/>
          <w:sz w:val="22"/>
          <w:szCs w:val="22"/>
          <w:rPrChange w:id="11384" w:author="John Clevenger [2]" w:date="2022-06-16T11:47:00Z">
            <w:rPr>
              <w:rFonts w:ascii="Courier New" w:hAnsi="Courier New" w:cs="Courier New"/>
              <w:sz w:val="22"/>
              <w:szCs w:val="22"/>
            </w:rPr>
          </w:rPrChange>
        </w:rPr>
        <w:t>banner.jpg</w:t>
      </w:r>
      <w:r>
        <w:t>”)</w:t>
      </w:r>
      <w:r w:rsidR="00325167">
        <w:t xml:space="preserve"> in the “</w:t>
      </w:r>
      <w:r w:rsidR="00325167" w:rsidRPr="00541DA7">
        <w:rPr>
          <w:rFonts w:ascii="Courier New" w:hAnsi="Courier New" w:cs="Courier New"/>
          <w:b/>
          <w:bCs/>
          <w:sz w:val="22"/>
          <w:szCs w:val="22"/>
          <w:rPrChange w:id="11385" w:author="John Clevenger [2]" w:date="2022-06-16T11:47:00Z">
            <w:rPr>
              <w:rFonts w:ascii="Courier New" w:hAnsi="Courier New" w:cs="Courier New"/>
              <w:sz w:val="22"/>
              <w:szCs w:val="22"/>
            </w:rPr>
          </w:rPrChange>
        </w:rPr>
        <w:t>images</w:t>
      </w:r>
      <w:r w:rsidR="00325167">
        <w:t>” folder</w:t>
      </w:r>
      <w:r>
        <w:t>.  If a “</w:t>
      </w:r>
      <w:r w:rsidRPr="00541DA7">
        <w:rPr>
          <w:rFonts w:ascii="Courier New" w:hAnsi="Courier New" w:cs="Courier New"/>
          <w:b/>
          <w:bCs/>
          <w:sz w:val="22"/>
          <w:szCs w:val="22"/>
          <w:rPrChange w:id="11386" w:author="John Clevenger [2]" w:date="2022-06-16T11:47:00Z">
            <w:rPr>
              <w:rFonts w:ascii="Courier New" w:hAnsi="Courier New" w:cs="Courier New"/>
              <w:sz w:val="22"/>
              <w:szCs w:val="22"/>
            </w:rPr>
          </w:rPrChange>
        </w:rPr>
        <w:t>logo.</w:t>
      </w:r>
      <w:r w:rsidR="000D7888" w:rsidRPr="00541DA7">
        <w:rPr>
          <w:rFonts w:ascii="Courier New" w:hAnsi="Courier New" w:cs="Courier New"/>
          <w:b/>
          <w:bCs/>
          <w:sz w:val="22"/>
          <w:szCs w:val="22"/>
          <w:rPrChange w:id="11387" w:author="John Clevenger [2]" w:date="2022-06-16T11:47:00Z">
            <w:rPr>
              <w:rFonts w:ascii="Courier New" w:hAnsi="Courier New" w:cs="Courier New"/>
              <w:sz w:val="22"/>
              <w:szCs w:val="22"/>
            </w:rPr>
          </w:rPrChange>
        </w:rPr>
        <w:t>png</w:t>
      </w:r>
      <w:r>
        <w:t xml:space="preserve">” </w:t>
      </w:r>
      <w:r w:rsidR="000D7888">
        <w:t>or “</w:t>
      </w:r>
      <w:r w:rsidR="000D7888" w:rsidRPr="00541DA7">
        <w:rPr>
          <w:rFonts w:ascii="Courier New" w:hAnsi="Courier New" w:cs="Courier New"/>
          <w:b/>
          <w:bCs/>
          <w:sz w:val="22"/>
          <w:szCs w:val="22"/>
          <w:rPrChange w:id="11388" w:author="John Clevenger [2]" w:date="2022-06-16T11:47:00Z">
            <w:rPr>
              <w:rFonts w:ascii="Courier New" w:hAnsi="Courier New" w:cs="Courier New"/>
              <w:sz w:val="22"/>
              <w:szCs w:val="22"/>
            </w:rPr>
          </w:rPrChange>
        </w:rPr>
        <w:t>logo.jpg</w:t>
      </w:r>
      <w:r w:rsidR="000D7888">
        <w:t xml:space="preserve">” </w:t>
      </w:r>
      <w:r>
        <w:t xml:space="preserve">file is found, </w:t>
      </w:r>
      <w:r w:rsidR="000D7888">
        <w:t>PC</w:t>
      </w:r>
      <w:r w:rsidR="000D7888" w:rsidRPr="00175AAB">
        <w:rPr>
          <w:vertAlign w:val="superscript"/>
        </w:rPr>
        <w:t>2</w:t>
      </w:r>
      <w:r w:rsidR="000D7888">
        <w:rPr>
          <w:vertAlign w:val="superscript"/>
        </w:rPr>
        <w:t xml:space="preserve"> </w:t>
      </w:r>
      <w:r>
        <w:t xml:space="preserve">replaces the default University logo on the login screen with the image found in that file.  </w:t>
      </w:r>
      <w:r w:rsidR="000D7888">
        <w:t>If a “</w:t>
      </w:r>
      <w:r w:rsidR="000D7888" w:rsidRPr="00541DA7">
        <w:rPr>
          <w:rFonts w:ascii="Courier New" w:hAnsi="Courier New" w:cs="Courier New"/>
          <w:b/>
          <w:bCs/>
          <w:sz w:val="22"/>
          <w:szCs w:val="22"/>
          <w:rPrChange w:id="11389" w:author="John Clevenger [2]" w:date="2022-06-16T11:47:00Z">
            <w:rPr>
              <w:rFonts w:ascii="Courier New" w:hAnsi="Courier New" w:cs="Courier New"/>
              <w:sz w:val="22"/>
              <w:szCs w:val="22"/>
            </w:rPr>
          </w:rPrChange>
        </w:rPr>
        <w:t>banner.png</w:t>
      </w:r>
      <w:r w:rsidR="000D7888">
        <w:t>” or “</w:t>
      </w:r>
      <w:r w:rsidR="000D7888" w:rsidRPr="00541DA7">
        <w:rPr>
          <w:rFonts w:ascii="Courier New" w:hAnsi="Courier New" w:cs="Courier New"/>
          <w:b/>
          <w:bCs/>
          <w:sz w:val="22"/>
          <w:szCs w:val="22"/>
          <w:rPrChange w:id="11390" w:author="John Clevenger [2]" w:date="2022-06-16T11:47:00Z">
            <w:rPr>
              <w:rFonts w:ascii="Courier New" w:hAnsi="Courier New" w:cs="Courier New"/>
              <w:sz w:val="22"/>
              <w:szCs w:val="22"/>
            </w:rPr>
          </w:rPrChange>
        </w:rPr>
        <w:t>banner.jpg</w:t>
      </w:r>
      <w:r w:rsidR="000D7888">
        <w:t>” file is found, PC</w:t>
      </w:r>
      <w:r w:rsidR="000D7888" w:rsidRPr="00175AAB">
        <w:rPr>
          <w:vertAlign w:val="superscript"/>
        </w:rPr>
        <w:t>2</w:t>
      </w:r>
      <w:r w:rsidR="000D7888">
        <w:rPr>
          <w:vertAlign w:val="superscript"/>
        </w:rPr>
        <w:t xml:space="preserve"> </w:t>
      </w:r>
      <w:r w:rsidR="000D7888">
        <w:t xml:space="preserve">replaces the default ICPC banner at the bottom of the login </w:t>
      </w:r>
      <w:r w:rsidR="00325167">
        <w:t xml:space="preserve">screen with the image found in that file.   (If both a </w:t>
      </w:r>
      <w:r w:rsidR="00325167" w:rsidRPr="00541DA7">
        <w:rPr>
          <w:rFonts w:ascii="Courier New" w:hAnsi="Courier New" w:cs="Courier New"/>
          <w:b/>
          <w:bCs/>
          <w:sz w:val="22"/>
          <w:szCs w:val="22"/>
          <w:rPrChange w:id="11391" w:author="John Clevenger [2]" w:date="2022-06-16T11:47:00Z">
            <w:rPr>
              <w:rFonts w:ascii="Courier New" w:hAnsi="Courier New" w:cs="Courier New"/>
              <w:sz w:val="22"/>
              <w:szCs w:val="22"/>
            </w:rPr>
          </w:rPrChange>
        </w:rPr>
        <w:t>.png</w:t>
      </w:r>
      <w:r w:rsidR="00325167">
        <w:t xml:space="preserve"> and a </w:t>
      </w:r>
      <w:r w:rsidR="00325167" w:rsidRPr="00541DA7">
        <w:rPr>
          <w:rFonts w:ascii="Courier New" w:hAnsi="Courier New" w:cs="Courier New"/>
          <w:b/>
          <w:bCs/>
          <w:sz w:val="22"/>
          <w:szCs w:val="22"/>
          <w:rPrChange w:id="11392" w:author="John Clevenger [2]" w:date="2022-06-16T11:47:00Z">
            <w:rPr>
              <w:rFonts w:ascii="Courier New" w:hAnsi="Courier New" w:cs="Courier New"/>
              <w:sz w:val="22"/>
              <w:szCs w:val="22"/>
            </w:rPr>
          </w:rPrChange>
        </w:rPr>
        <w:t>.jpg</w:t>
      </w:r>
      <w:r w:rsidR="00325167">
        <w:t xml:space="preserve"> file are present, the </w:t>
      </w:r>
      <w:r w:rsidR="00325167" w:rsidRPr="00541DA7">
        <w:rPr>
          <w:rFonts w:ascii="Courier New" w:hAnsi="Courier New" w:cs="Courier New"/>
          <w:b/>
          <w:bCs/>
          <w:sz w:val="22"/>
          <w:szCs w:val="22"/>
          <w:rPrChange w:id="11393" w:author="John Clevenger [2]" w:date="2022-06-16T11:48:00Z">
            <w:rPr>
              <w:rFonts w:ascii="Courier New" w:hAnsi="Courier New" w:cs="Courier New"/>
              <w:sz w:val="22"/>
              <w:szCs w:val="22"/>
            </w:rPr>
          </w:rPrChange>
        </w:rPr>
        <w:t>.png</w:t>
      </w:r>
      <w:r w:rsidR="00325167">
        <w:t xml:space="preserve"> file is used.)</w:t>
      </w:r>
    </w:p>
    <w:p w14:paraId="5F8960B0" w14:textId="77777777" w:rsidR="00325167" w:rsidRDefault="00325167" w:rsidP="00175AAB">
      <w:pPr>
        <w:spacing w:before="240"/>
        <w:jc w:val="both"/>
      </w:pPr>
      <w:r>
        <w:t xml:space="preserve">Care should be taken to provide logo and banner files with proper aspect ratios.  Logo files </w:t>
      </w:r>
      <w:r w:rsidR="00293E8D">
        <w:t>should be</w:t>
      </w:r>
      <w:r>
        <w:t xml:space="preserve"> (approximately) square, while banner files are typically several (4-10) times as wide as they are high.   Any provided logo file will be automatically scaled to be square and to fit in the available login screen logo area (approximately 130x130 pixels); likewise, any provided banner file will be automatically scaled to fit in the login screen </w:t>
      </w:r>
      <w:r w:rsidR="00293E8D">
        <w:t xml:space="preserve">bottom </w:t>
      </w:r>
      <w:r>
        <w:t>banner area (approximately 750 pixels wide by 70 pixels high).   User-provided images should be designed with these sizes in mind.</w:t>
      </w:r>
    </w:p>
    <w:p w14:paraId="344F2BE9" w14:textId="77777777" w:rsidR="00A6620E" w:rsidRDefault="00A6620E" w:rsidP="00A6620E">
      <w:pPr>
        <w:spacing w:before="240"/>
        <w:jc w:val="both"/>
      </w:pPr>
      <w:r>
        <w:t xml:space="preserve">Note that the </w:t>
      </w:r>
      <w:r w:rsidRPr="00541DA7">
        <w:rPr>
          <w:rFonts w:ascii="Courier New" w:hAnsi="Courier New" w:cs="Courier New"/>
          <w:b/>
          <w:bCs/>
          <w:sz w:val="22"/>
          <w:szCs w:val="22"/>
          <w:rPrChange w:id="11394" w:author="John Clevenger [2]" w:date="2022-06-16T11:48:00Z">
            <w:rPr>
              <w:rFonts w:ascii="Courier New" w:hAnsi="Courier New" w:cs="Courier New"/>
              <w:sz w:val="22"/>
              <w:szCs w:val="22"/>
            </w:rPr>
          </w:rPrChange>
        </w:rPr>
        <w:t>images</w:t>
      </w:r>
      <w:r>
        <w:t xml:space="preserve"> folder/files must be present on each PC</w:t>
      </w:r>
      <w:r w:rsidRPr="00175AAB">
        <w:rPr>
          <w:vertAlign w:val="superscript"/>
        </w:rPr>
        <w:t>2</w:t>
      </w:r>
      <w:r>
        <w:t xml:space="preserve"> client machine.  If you want all your PC</w:t>
      </w:r>
      <w:r w:rsidRPr="00175AAB">
        <w:rPr>
          <w:vertAlign w:val="superscript"/>
        </w:rPr>
        <w:t>2</w:t>
      </w:r>
      <w:r>
        <w:t xml:space="preserve"> client</w:t>
      </w:r>
      <w:r w:rsidR="00494A01">
        <w:t>s</w:t>
      </w:r>
      <w:r>
        <w:t xml:space="preserve"> to have the same customized appearance, we suggest you unzip your initial PC</w:t>
      </w:r>
      <w:r w:rsidRPr="00175AAB">
        <w:rPr>
          <w:vertAlign w:val="superscript"/>
        </w:rPr>
        <w:t>2</w:t>
      </w:r>
      <w:r>
        <w:t xml:space="preserve"> installation, add the images to this master configuration, then re-zip the system and copy the new zip to all your clients. (Alternatively, just copy the </w:t>
      </w:r>
      <w:r w:rsidRPr="00541DA7">
        <w:rPr>
          <w:rFonts w:ascii="Courier New" w:hAnsi="Courier New" w:cs="Courier New"/>
          <w:b/>
          <w:bCs/>
          <w:sz w:val="22"/>
          <w:szCs w:val="22"/>
          <w:rPrChange w:id="11395" w:author="John Clevenger [2]" w:date="2022-06-16T11:48:00Z">
            <w:rPr>
              <w:rFonts w:ascii="Courier New" w:hAnsi="Courier New" w:cs="Courier New"/>
              <w:sz w:val="22"/>
              <w:szCs w:val="22"/>
            </w:rPr>
          </w:rPrChange>
        </w:rPr>
        <w:t>images</w:t>
      </w:r>
      <w:r>
        <w:t xml:space="preserve"> folder/files to each client machine.)</w:t>
      </w:r>
    </w:p>
    <w:p w14:paraId="5C5459AB" w14:textId="77777777" w:rsidR="00A6620E" w:rsidRDefault="00A92296">
      <w:pPr>
        <w:spacing w:before="240"/>
        <w:jc w:val="both"/>
      </w:pPr>
      <w:r>
        <w:rPr>
          <w:noProof/>
        </w:rPr>
        <w:drawing>
          <wp:anchor distT="0" distB="0" distL="114300" distR="114300" simplePos="0" relativeHeight="251645952" behindDoc="0" locked="0" layoutInCell="1" allowOverlap="1" wp14:anchorId="75BD5380" wp14:editId="179BE95E">
            <wp:simplePos x="0" y="0"/>
            <wp:positionH relativeFrom="column">
              <wp:posOffset>757555</wp:posOffset>
            </wp:positionH>
            <wp:positionV relativeFrom="paragraph">
              <wp:posOffset>574675</wp:posOffset>
            </wp:positionV>
            <wp:extent cx="4547870" cy="2850515"/>
            <wp:effectExtent l="0" t="0" r="0" b="0"/>
            <wp:wrapTopAndBottom/>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47870" cy="285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325167">
        <w:t xml:space="preserve">The following shows a login screen which has been customized with (somewhat artificial) </w:t>
      </w:r>
      <w:r w:rsidR="000949B8">
        <w:t>user-provided logo and banner files:</w:t>
      </w:r>
    </w:p>
    <w:p w14:paraId="2B00CEA9" w14:textId="77777777" w:rsidR="006A0E32" w:rsidRDefault="006A0E32" w:rsidP="00E33FB1">
      <w:pPr>
        <w:pStyle w:val="Appendix"/>
      </w:pPr>
      <w:bookmarkStart w:id="11396" w:name="_Toc151504518"/>
      <w:r>
        <w:lastRenderedPageBreak/>
        <w:t>Appendix R – Shadow Mode</w:t>
      </w:r>
      <w:bookmarkEnd w:id="11396"/>
    </w:p>
    <w:p w14:paraId="5905058E" w14:textId="77777777" w:rsidR="00D618A1" w:rsidRPr="00D618A1" w:rsidRDefault="00D618A1" w:rsidP="00D63BBC">
      <w:pPr>
        <w:keepNext/>
        <w:numPr>
          <w:ilvl w:val="0"/>
          <w:numId w:val="35"/>
        </w:numPr>
        <w:spacing w:before="240"/>
        <w:jc w:val="both"/>
        <w:rPr>
          <w:b/>
        </w:rPr>
        <w:pPrChange w:id="11397" w:author="John Clevenger [2]" w:date="2023-11-21T20:11:00Z">
          <w:pPr>
            <w:numPr>
              <w:numId w:val="35"/>
            </w:numPr>
            <w:spacing w:before="240"/>
            <w:ind w:left="360" w:hanging="360"/>
            <w:jc w:val="both"/>
          </w:pPr>
        </w:pPrChange>
      </w:pPr>
      <w:r w:rsidRPr="00D618A1">
        <w:rPr>
          <w:b/>
        </w:rPr>
        <w:t>Overview</w:t>
      </w:r>
    </w:p>
    <w:p w14:paraId="30B30276" w14:textId="77777777" w:rsidR="006A0E32" w:rsidRDefault="006A0E32" w:rsidP="006A0E32">
      <w:pPr>
        <w:spacing w:before="240"/>
        <w:ind w:firstLine="540"/>
        <w:jc w:val="both"/>
      </w:pPr>
      <w:r>
        <w:t>Starting with Version 9.7, PC</w:t>
      </w:r>
      <w:r>
        <w:rPr>
          <w:vertAlign w:val="superscript"/>
        </w:rPr>
        <w:t>2</w:t>
      </w:r>
      <w:r>
        <w:t xml:space="preserve"> supports the ability to run in so-called </w:t>
      </w:r>
      <w:r>
        <w:rPr>
          <w:i/>
        </w:rPr>
        <w:t>shadow mode</w:t>
      </w:r>
      <w:r w:rsidR="00247421">
        <w:rPr>
          <w:i/>
        </w:rPr>
        <w:t>.</w:t>
      </w:r>
      <w:r>
        <w:rPr>
          <w:rStyle w:val="FootnoteReference"/>
          <w:i/>
        </w:rPr>
        <w:footnoteReference w:id="85"/>
      </w:r>
      <w:r>
        <w:t xml:space="preserve">  Shadow mode is a mechanism whereby the PC</w:t>
      </w:r>
      <w:r>
        <w:rPr>
          <w:vertAlign w:val="superscript"/>
        </w:rPr>
        <w:t>2</w:t>
      </w:r>
      <w:r>
        <w:t xml:space="preserve"> system, rather than directly managing a contest, is instead used to </w:t>
      </w:r>
      <w:r>
        <w:rPr>
          <w:i/>
        </w:rPr>
        <w:t xml:space="preserve">verify the results of a contest being managed by a </w:t>
      </w:r>
      <w:r>
        <w:rPr>
          <w:i/>
          <w:u w:val="single"/>
        </w:rPr>
        <w:t>different</w:t>
      </w:r>
      <w:r>
        <w:rPr>
          <w:i/>
        </w:rPr>
        <w:t xml:space="preserve"> contest control system.</w:t>
      </w:r>
    </w:p>
    <w:p w14:paraId="5E723598" w14:textId="77777777" w:rsidR="00D618A1" w:rsidRDefault="006A0E32" w:rsidP="006A0E32">
      <w:pPr>
        <w:spacing w:before="240"/>
        <w:ind w:firstLine="540"/>
        <w:jc w:val="both"/>
      </w:pPr>
      <w:r>
        <w:t xml:space="preserve">Running a contest control system in shadow mode (or just “running a Shadow”, as it’s usually referred to) is regularly used in competitions such as the ICPC World Finals, as well as at many ICPC Championships and other contests.  In </w:t>
      </w:r>
      <w:r w:rsidR="001805B9">
        <w:t>such</w:t>
      </w:r>
      <w:r>
        <w:t xml:space="preserve"> competitions, there are </w:t>
      </w:r>
      <w:r>
        <w:rPr>
          <w:i/>
        </w:rPr>
        <w:t>two independent</w:t>
      </w:r>
      <w:r>
        <w:t xml:space="preserve"> contest control systems used during the contest – one called the </w:t>
      </w:r>
      <w:r>
        <w:rPr>
          <w:i/>
        </w:rPr>
        <w:t xml:space="preserve">Primary CCS </w:t>
      </w:r>
      <w:r>
        <w:t xml:space="preserve">and a second called the </w:t>
      </w:r>
      <w:r>
        <w:rPr>
          <w:i/>
        </w:rPr>
        <w:t>Shadow CCS</w:t>
      </w:r>
      <w:r>
        <w:t xml:space="preserve">.   Teams communicate (only) with the </w:t>
      </w:r>
      <w:r w:rsidR="004E68E4">
        <w:t>p</w:t>
      </w:r>
      <w:r w:rsidR="00D618A1">
        <w:t>rimary</w:t>
      </w:r>
      <w:r w:rsidR="004E68E4">
        <w:t xml:space="preserve"> CCS</w:t>
      </w:r>
      <w:r w:rsidR="00D618A1">
        <w:t xml:space="preserve">, sending submissions to it and getting back judgements and standings information from it.  </w:t>
      </w:r>
    </w:p>
    <w:p w14:paraId="5E7EE20E" w14:textId="1F4D4CE7" w:rsidR="00247421" w:rsidRPr="0012780B" w:rsidRDefault="00D618A1" w:rsidP="00247421">
      <w:pPr>
        <w:spacing w:before="240"/>
        <w:ind w:firstLine="540"/>
        <w:jc w:val="both"/>
      </w:pPr>
      <w:r>
        <w:t xml:space="preserve">Submissions are also sent (without teams really being aware of it) from the </w:t>
      </w:r>
      <w:r w:rsidR="004E68E4">
        <w:t>p</w:t>
      </w:r>
      <w:r>
        <w:t xml:space="preserve">rimary to the </w:t>
      </w:r>
      <w:r w:rsidR="004E68E4">
        <w:t>s</w:t>
      </w:r>
      <w:r>
        <w:t xml:space="preserve">hadow CCS.  </w:t>
      </w:r>
      <w:r w:rsidR="00247421">
        <w:t>This is accomplished by having the shadow login to the primary CCS through a defined interface. In particular, PC</w:t>
      </w:r>
      <w:r w:rsidR="00247421">
        <w:rPr>
          <w:vertAlign w:val="superscript"/>
        </w:rPr>
        <w:t>2</w:t>
      </w:r>
      <w:r w:rsidR="00247421">
        <w:t xml:space="preserve"> expects to communicate with the primary CCS (the CCS which it is shadowing) through a standard “Contest API” defined by the </w:t>
      </w:r>
      <w:r w:rsidR="00247421">
        <w:rPr>
          <w:i/>
        </w:rPr>
        <w:t xml:space="preserve">Competitive Learning Initiative Contest Systems </w:t>
      </w:r>
      <w:r w:rsidR="00247421">
        <w:t xml:space="preserve">group (CLICS).  The specification for the </w:t>
      </w:r>
      <w:ins w:id="11398" w:author="John Clevenger [2]" w:date="2022-12-17T16:19:00Z">
        <w:r w:rsidR="004D72C9">
          <w:t xml:space="preserve">most recent </w:t>
        </w:r>
      </w:ins>
      <w:r w:rsidR="00247421">
        <w:t xml:space="preserve">CLICS Contest API can be found at </w:t>
      </w:r>
      <w:ins w:id="11399" w:author="John Clevenger [2]" w:date="2022-12-17T16:19:00Z">
        <w:r w:rsidR="004D72C9">
          <w:fldChar w:fldCharType="begin"/>
        </w:r>
        <w:r w:rsidR="004D72C9">
          <w:instrText xml:space="preserve"> HYPERLINK "https://ccs-specs.icpc.io/2022-07/contest_api" </w:instrText>
        </w:r>
        <w:r w:rsidR="004D72C9">
          <w:fldChar w:fldCharType="separate"/>
        </w:r>
        <w:r w:rsidR="004D72C9" w:rsidRPr="004D72C9">
          <w:rPr>
            <w:rStyle w:val="Hyperlink"/>
          </w:rPr>
          <w:t>https://ccs-specs.icpc.io/2022-07/contest_api</w:t>
        </w:r>
        <w:r w:rsidR="004D72C9">
          <w:fldChar w:fldCharType="end"/>
        </w:r>
      </w:ins>
      <w:del w:id="11400" w:author="John Clevenger [2]" w:date="2022-06-16T11:06:00Z">
        <w:r w:rsidR="00FE3AD6" w:rsidDel="00372652">
          <w:fldChar w:fldCharType="begin"/>
        </w:r>
        <w:r w:rsidR="00FE3AD6" w:rsidDel="00372652">
          <w:delInstrText xml:space="preserve"> HYPERLINK "https://clics.ecs.baylor.edu/index.php?title=Main_Page" </w:delInstrText>
        </w:r>
        <w:r w:rsidR="00FE3AD6" w:rsidDel="00372652">
          <w:fldChar w:fldCharType="separate"/>
        </w:r>
      </w:del>
      <w:r w:rsidR="005A0BAC">
        <w:rPr>
          <w:b/>
          <w:bCs/>
        </w:rPr>
        <w:t>Error! Hyperlink reference not valid.</w:t>
      </w:r>
      <w:del w:id="11401" w:author="John Clevenger [2]" w:date="2022-06-16T11:06:00Z">
        <w:r w:rsidR="00FE3AD6" w:rsidDel="00372652">
          <w:rPr>
            <w:rStyle w:val="Hyperlink"/>
          </w:rPr>
          <w:fldChar w:fldCharType="end"/>
        </w:r>
      </w:del>
      <w:ins w:id="11402" w:author="John Clevenger [2]" w:date="2023-11-21T19:53:00Z">
        <w:r w:rsidR="00B968E7">
          <w:t xml:space="preserve"> (and its successors).</w:t>
        </w:r>
      </w:ins>
      <w:del w:id="11403" w:author="John Clevenger [2]" w:date="2023-11-21T19:53:00Z">
        <w:r w:rsidR="00247421" w:rsidDel="00B968E7">
          <w:delText>.</w:delText>
        </w:r>
      </w:del>
    </w:p>
    <w:p w14:paraId="44B32B1F" w14:textId="77777777" w:rsidR="00D618A1" w:rsidRDefault="00247421" w:rsidP="00D618A1">
      <w:pPr>
        <w:spacing w:before="240"/>
        <w:ind w:firstLine="540"/>
        <w:jc w:val="both"/>
      </w:pPr>
      <w:r>
        <w:t xml:space="preserve">  Once logged in to the primary CCS, the shadow </w:t>
      </w:r>
      <w:r w:rsidR="004E68E4">
        <w:t>PC</w:t>
      </w:r>
      <w:r w:rsidR="004E68E4" w:rsidRPr="004E68E4">
        <w:rPr>
          <w:vertAlign w:val="superscript"/>
        </w:rPr>
        <w:t>2</w:t>
      </w:r>
      <w:r w:rsidR="004E68E4">
        <w:t xml:space="preserve"> system </w:t>
      </w:r>
      <w:r>
        <w:t xml:space="preserve">uses the CLICS </w:t>
      </w:r>
      <w:r w:rsidR="004E68E4">
        <w:t>API</w:t>
      </w:r>
      <w:r>
        <w:t xml:space="preserve"> to fetch team submissions from the primary and then</w:t>
      </w:r>
      <w:r w:rsidR="00D618A1">
        <w:t xml:space="preserve"> executes those submissions </w:t>
      </w:r>
      <w:r w:rsidR="00D618A1">
        <w:rPr>
          <w:i/>
        </w:rPr>
        <w:t xml:space="preserve">just as if they had been sent directly to the </w:t>
      </w:r>
      <w:r w:rsidR="004E68E4">
        <w:rPr>
          <w:i/>
        </w:rPr>
        <w:t>s</w:t>
      </w:r>
      <w:r w:rsidR="00D618A1">
        <w:rPr>
          <w:i/>
        </w:rPr>
        <w:t>hadow by the team</w:t>
      </w:r>
      <w:r>
        <w:t>.  The shadow then uses the execution results to compute</w:t>
      </w:r>
      <w:r w:rsidR="00D618A1">
        <w:t xml:space="preserve"> contest standings.  Contest results computed by the </w:t>
      </w:r>
      <w:r>
        <w:t>s</w:t>
      </w:r>
      <w:r w:rsidR="00D618A1">
        <w:t xml:space="preserve">hadow are then compared with those computed by the </w:t>
      </w:r>
      <w:r>
        <w:t>p</w:t>
      </w:r>
      <w:r w:rsidR="00D618A1">
        <w:t xml:space="preserve">rimary; in this way it is possible to have </w:t>
      </w:r>
      <w:r w:rsidR="00D618A1">
        <w:rPr>
          <w:i/>
        </w:rPr>
        <w:t xml:space="preserve">independent verification </w:t>
      </w:r>
      <w:r w:rsidR="00D618A1">
        <w:t>that the contest results are correct.</w:t>
      </w:r>
    </w:p>
    <w:p w14:paraId="288A1DA7" w14:textId="59AA9001" w:rsidR="00E2235B" w:rsidRDefault="001805B9" w:rsidP="00FA7C27">
      <w:pPr>
        <w:spacing w:before="240"/>
        <w:ind w:firstLine="540"/>
        <w:jc w:val="both"/>
        <w:rPr>
          <w:ins w:id="11404" w:author="John Clevenger [2]" w:date="2022-06-27T15:23:00Z"/>
        </w:rPr>
      </w:pPr>
      <w:r>
        <w:t>Note that while it is theoretically possible to have PC</w:t>
      </w:r>
      <w:r w:rsidRPr="001805B9">
        <w:rPr>
          <w:vertAlign w:val="superscript"/>
        </w:rPr>
        <w:t>2</w:t>
      </w:r>
      <w:r>
        <w:t xml:space="preserve"> shadow </w:t>
      </w:r>
      <w:r w:rsidRPr="001805B9">
        <w:rPr>
          <w:i/>
        </w:rPr>
        <w:t>itself</w:t>
      </w:r>
      <w:r>
        <w:t xml:space="preserve"> (and this is sometimes done for testing purposes), the real reason for using </w:t>
      </w:r>
      <w:r w:rsidR="00E2235B">
        <w:t>s</w:t>
      </w:r>
      <w:r>
        <w:t>hadow mode is to have PC</w:t>
      </w:r>
      <w:r w:rsidRPr="001805B9">
        <w:rPr>
          <w:vertAlign w:val="superscript"/>
        </w:rPr>
        <w:t>2</w:t>
      </w:r>
      <w:r>
        <w:t xml:space="preserve"> provide independent verification that the results computed by some </w:t>
      </w:r>
      <w:r>
        <w:rPr>
          <w:i/>
        </w:rPr>
        <w:t xml:space="preserve">other </w:t>
      </w:r>
      <w:r>
        <w:t>Contest Control System implementation agree with the results computed by PC</w:t>
      </w:r>
      <w:r w:rsidRPr="001805B9">
        <w:rPr>
          <w:vertAlign w:val="superscript"/>
        </w:rPr>
        <w:t>2</w:t>
      </w:r>
      <w:r>
        <w:t>.</w:t>
      </w:r>
    </w:p>
    <w:p w14:paraId="7F635F2F" w14:textId="77777777" w:rsidR="006D0822" w:rsidRPr="001805B9" w:rsidRDefault="006D0822" w:rsidP="00FA7C27">
      <w:pPr>
        <w:spacing w:before="240"/>
        <w:ind w:firstLine="540"/>
        <w:jc w:val="both"/>
      </w:pPr>
    </w:p>
    <w:p w14:paraId="55A05DE4" w14:textId="77777777" w:rsidR="00D618A1" w:rsidRDefault="00D618A1" w:rsidP="00D63BBC">
      <w:pPr>
        <w:keepNext/>
        <w:numPr>
          <w:ilvl w:val="0"/>
          <w:numId w:val="35"/>
        </w:numPr>
        <w:spacing w:before="240"/>
        <w:jc w:val="both"/>
        <w:rPr>
          <w:b/>
        </w:rPr>
        <w:pPrChange w:id="11405" w:author="John Clevenger [2]" w:date="2023-11-21T20:11:00Z">
          <w:pPr>
            <w:numPr>
              <w:numId w:val="35"/>
            </w:numPr>
            <w:spacing w:before="240"/>
            <w:ind w:left="360" w:hanging="360"/>
            <w:jc w:val="both"/>
          </w:pPr>
        </w:pPrChange>
      </w:pPr>
      <w:r>
        <w:rPr>
          <w:b/>
        </w:rPr>
        <w:t>Shadow Setup</w:t>
      </w:r>
    </w:p>
    <w:p w14:paraId="043EE5F3" w14:textId="7AC07BB4" w:rsidR="001805B9" w:rsidRDefault="001805B9" w:rsidP="001805B9">
      <w:pPr>
        <w:spacing w:before="240"/>
        <w:ind w:firstLine="540"/>
        <w:jc w:val="both"/>
        <w:rPr>
          <w:ins w:id="11406" w:author="John Clevenger [2]" w:date="2022-06-27T15:23:00Z"/>
        </w:rPr>
      </w:pPr>
      <w:r>
        <w:t>PC</w:t>
      </w:r>
      <w:r>
        <w:rPr>
          <w:vertAlign w:val="superscript"/>
        </w:rPr>
        <w:t>2</w:t>
      </w:r>
      <w:r>
        <w:t xml:space="preserve"> can be configured to run in </w:t>
      </w:r>
      <w:r w:rsidR="00AB4D97">
        <w:t>s</w:t>
      </w:r>
      <w:r>
        <w:t xml:space="preserve">hadow mode using either of two mechanisms: </w:t>
      </w:r>
      <w:r>
        <w:rPr>
          <w:i/>
        </w:rPr>
        <w:t>interactively</w:t>
      </w:r>
      <w:r w:rsidR="00AB4D97">
        <w:rPr>
          <w:i/>
        </w:rPr>
        <w:t>,</w:t>
      </w:r>
      <w:r>
        <w:t xml:space="preserve"> or via </w:t>
      </w:r>
      <w:r>
        <w:rPr>
          <w:i/>
        </w:rPr>
        <w:t>YAML configuration files.</w:t>
      </w:r>
      <w:r>
        <w:t xml:space="preserve">  The following sections describe how to set up a PC</w:t>
      </w:r>
      <w:r>
        <w:rPr>
          <w:vertAlign w:val="superscript"/>
        </w:rPr>
        <w:t xml:space="preserve">2 </w:t>
      </w:r>
      <w:ins w:id="11407" w:author="John Clevenger [2]" w:date="2022-06-27T15:18:00Z">
        <w:r w:rsidR="006D0822">
          <w:t xml:space="preserve">shadow </w:t>
        </w:r>
      </w:ins>
      <w:r>
        <w:t>system using these approaches.</w:t>
      </w:r>
    </w:p>
    <w:p w14:paraId="45569E1A" w14:textId="2C459BF6" w:rsidR="009A5BD5" w:rsidRDefault="009A5BD5" w:rsidP="001805B9">
      <w:pPr>
        <w:spacing w:before="240"/>
        <w:ind w:firstLine="540"/>
        <w:jc w:val="both"/>
        <w:rPr>
          <w:ins w:id="11408" w:author="John Clevenger [2]" w:date="2022-06-27T15:23:00Z"/>
        </w:rPr>
      </w:pPr>
    </w:p>
    <w:p w14:paraId="057D005E" w14:textId="77777777" w:rsidR="009A5BD5" w:rsidRDefault="009A5BD5" w:rsidP="001805B9">
      <w:pPr>
        <w:spacing w:before="240"/>
        <w:ind w:firstLine="540"/>
        <w:jc w:val="both"/>
      </w:pPr>
    </w:p>
    <w:p w14:paraId="7C0840E3" w14:textId="77777777" w:rsidR="00D618A1" w:rsidRDefault="001805B9">
      <w:pPr>
        <w:keepNext/>
        <w:keepLines/>
        <w:numPr>
          <w:ilvl w:val="1"/>
          <w:numId w:val="35"/>
        </w:numPr>
        <w:spacing w:before="240"/>
        <w:ind w:left="634"/>
        <w:jc w:val="both"/>
        <w:rPr>
          <w:b/>
        </w:rPr>
        <w:pPrChange w:id="11409" w:author="John Clevenger [2]" w:date="2022-06-27T15:23:00Z">
          <w:pPr>
            <w:numPr>
              <w:ilvl w:val="1"/>
              <w:numId w:val="35"/>
            </w:numPr>
            <w:spacing w:before="240"/>
            <w:ind w:left="630" w:hanging="432"/>
            <w:jc w:val="both"/>
          </w:pPr>
        </w:pPrChange>
      </w:pPr>
      <w:r>
        <w:rPr>
          <w:b/>
        </w:rPr>
        <w:lastRenderedPageBreak/>
        <w:t>Interactive Setup</w:t>
      </w:r>
    </w:p>
    <w:p w14:paraId="63AE4BB5" w14:textId="32C13909" w:rsidR="001805B9" w:rsidDel="006D0822" w:rsidRDefault="006D0822">
      <w:pPr>
        <w:spacing w:before="240"/>
        <w:ind w:firstLine="540"/>
        <w:jc w:val="both"/>
        <w:rPr>
          <w:del w:id="11410" w:author="John Clevenger [2]" w:date="2022-06-27T15:18:00Z"/>
        </w:rPr>
      </w:pPr>
      <w:r>
        <w:rPr>
          <w:noProof/>
        </w:rPr>
        <w:drawing>
          <wp:anchor distT="0" distB="0" distL="114300" distR="114300" simplePos="0" relativeHeight="251607040" behindDoc="0" locked="0" layoutInCell="1" allowOverlap="1" wp14:anchorId="625D31BA" wp14:editId="12682DA7">
            <wp:simplePos x="0" y="0"/>
            <wp:positionH relativeFrom="column">
              <wp:posOffset>112796</wp:posOffset>
            </wp:positionH>
            <wp:positionV relativeFrom="paragraph">
              <wp:posOffset>721527</wp:posOffset>
            </wp:positionV>
            <wp:extent cx="5718175" cy="3159760"/>
            <wp:effectExtent l="0" t="0" r="0" b="0"/>
            <wp:wrapTopAndBottom/>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18175" cy="3159760"/>
                    </a:xfrm>
                    <a:prstGeom prst="rect">
                      <a:avLst/>
                    </a:prstGeom>
                    <a:noFill/>
                    <a:ln>
                      <a:noFill/>
                    </a:ln>
                  </pic:spPr>
                </pic:pic>
              </a:graphicData>
            </a:graphic>
            <wp14:sizeRelH relativeFrom="page">
              <wp14:pctWidth>0</wp14:pctWidth>
            </wp14:sizeRelH>
            <wp14:sizeRelV relativeFrom="page">
              <wp14:pctHeight>0</wp14:pctHeight>
            </wp14:sizeRelV>
          </wp:anchor>
        </w:drawing>
      </w:r>
      <w:r w:rsidR="001805B9">
        <w:t xml:space="preserve">Interactive </w:t>
      </w:r>
      <w:r w:rsidR="00E2235B">
        <w:t xml:space="preserve">shadow mode </w:t>
      </w:r>
      <w:r w:rsidR="001805B9">
        <w:t xml:space="preserve">configuration is </w:t>
      </w:r>
      <w:ins w:id="11411" w:author="John Clevenger [2]" w:date="2022-06-27T13:09:00Z">
        <w:r w:rsidR="00D45050">
          <w:t xml:space="preserve">primarily </w:t>
        </w:r>
      </w:ins>
      <w:r w:rsidR="00E2235B">
        <w:t>controlled through the PC</w:t>
      </w:r>
      <w:r w:rsidR="00E2235B" w:rsidRPr="001805B9">
        <w:rPr>
          <w:vertAlign w:val="superscript"/>
        </w:rPr>
        <w:t>2</w:t>
      </w:r>
      <w:r w:rsidR="00E2235B">
        <w:rPr>
          <w:vertAlign w:val="superscript"/>
        </w:rPr>
        <w:t xml:space="preserve"> </w:t>
      </w:r>
      <w:r w:rsidR="00E2235B">
        <w:t xml:space="preserve">Contest Administrator’s </w:t>
      </w:r>
      <w:r w:rsidR="00E2235B" w:rsidRPr="00E2235B">
        <w:rPr>
          <w:rFonts w:ascii="Arial Narrow" w:hAnsi="Arial Narrow"/>
          <w:b/>
        </w:rPr>
        <w:t>Configure Contest &gt; Settings</w:t>
      </w:r>
      <w:r w:rsidR="00E2235B">
        <w:rPr>
          <w:b/>
        </w:rPr>
        <w:t xml:space="preserve"> </w:t>
      </w:r>
      <w:r w:rsidR="00E2235B">
        <w:t>screen, as shown below:</w:t>
      </w:r>
    </w:p>
    <w:p w14:paraId="309B59B6" w14:textId="39E8CB04" w:rsidR="00E2235B" w:rsidDel="006D0822" w:rsidRDefault="00E2235B">
      <w:pPr>
        <w:spacing w:before="240"/>
        <w:ind w:firstLine="540"/>
        <w:jc w:val="both"/>
        <w:rPr>
          <w:del w:id="11412" w:author="John Clevenger [2]" w:date="2022-06-27T15:18:00Z"/>
        </w:rPr>
      </w:pPr>
    </w:p>
    <w:p w14:paraId="52CD77BA" w14:textId="50D38747" w:rsidR="00E2235B" w:rsidRDefault="00E2235B" w:rsidP="009A5BD5">
      <w:pPr>
        <w:spacing w:before="240"/>
        <w:ind w:firstLine="540"/>
        <w:jc w:val="both"/>
      </w:pPr>
    </w:p>
    <w:p w14:paraId="2F7707E4" w14:textId="77777777" w:rsidR="00E2235B" w:rsidRDefault="00E2235B" w:rsidP="001805B9">
      <w:pPr>
        <w:spacing w:before="240"/>
        <w:ind w:firstLine="540"/>
        <w:jc w:val="both"/>
      </w:pPr>
      <w:r>
        <w:t xml:space="preserve">(Note that the </w:t>
      </w:r>
      <w:r w:rsidRPr="00E2235B">
        <w:rPr>
          <w:rFonts w:ascii="Arial Narrow" w:hAnsi="Arial Narrow"/>
          <w:b/>
        </w:rPr>
        <w:t>Settings</w:t>
      </w:r>
      <w:r>
        <w:t xml:space="preserve"> tab has been selected and </w:t>
      </w:r>
      <w:r>
        <w:rPr>
          <w:i/>
        </w:rPr>
        <w:t>scrolled down</w:t>
      </w:r>
      <w:r>
        <w:t xml:space="preserve">; the shadow mode configuration settings are contained within the </w:t>
      </w:r>
      <w:r w:rsidRPr="00E2235B">
        <w:rPr>
          <w:rFonts w:ascii="Arial Narrow" w:hAnsi="Arial Narrow"/>
          <w:b/>
        </w:rPr>
        <w:t>Remote CCS Settings</w:t>
      </w:r>
      <w:r>
        <w:t xml:space="preserve"> section at the </w:t>
      </w:r>
      <w:r w:rsidRPr="00256BFE">
        <w:rPr>
          <w:i/>
          <w:iCs/>
          <w:rPrChange w:id="11413" w:author="John Clevenger [2]" w:date="2023-11-21T19:58:00Z">
            <w:rPr/>
          </w:rPrChange>
        </w:rPr>
        <w:t>bottom</w:t>
      </w:r>
      <w:r>
        <w:t xml:space="preserve"> of the screen.)</w:t>
      </w:r>
    </w:p>
    <w:p w14:paraId="04769032" w14:textId="77777777" w:rsidR="00E2235B" w:rsidRDefault="00E2235B" w:rsidP="001805B9">
      <w:pPr>
        <w:spacing w:before="240"/>
        <w:ind w:firstLine="540"/>
        <w:jc w:val="both"/>
      </w:pPr>
      <w:r>
        <w:t xml:space="preserve">To </w:t>
      </w:r>
      <w:r w:rsidR="00AB4D97">
        <w:t>configure</w:t>
      </w:r>
      <w:r>
        <w:t xml:space="preserve"> shadow mode, enter the URL which the PC</w:t>
      </w:r>
      <w:r w:rsidRPr="00E2235B">
        <w:rPr>
          <w:vertAlign w:val="superscript"/>
        </w:rPr>
        <w:t>2</w:t>
      </w:r>
      <w:r>
        <w:t xml:space="preserve"> shadow will use to connect to the primary CCS, along with the </w:t>
      </w:r>
      <w:r w:rsidR="0012780B">
        <w:t>account nam</w:t>
      </w:r>
      <w:r w:rsidR="00AB4D97">
        <w:t>e and password which PC</w:t>
      </w:r>
      <w:r w:rsidR="00AB4D97" w:rsidRPr="00E2235B">
        <w:rPr>
          <w:vertAlign w:val="superscript"/>
        </w:rPr>
        <w:t>2</w:t>
      </w:r>
      <w:r w:rsidR="00AB4D97">
        <w:t xml:space="preserve"> will use to login to the primary CCS.   Note that, as mentioned above, PC</w:t>
      </w:r>
      <w:r w:rsidR="00AB4D97" w:rsidRPr="00E2235B">
        <w:rPr>
          <w:vertAlign w:val="superscript"/>
        </w:rPr>
        <w:t>2</w:t>
      </w:r>
      <w:r w:rsidR="00AB4D97">
        <w:t xml:space="preserve"> expects the primary CCS to support the CLICS Contest API.</w:t>
      </w:r>
    </w:p>
    <w:p w14:paraId="538683E3" w14:textId="00847E4B" w:rsidR="00AB4D97" w:rsidRDefault="00AB4D97" w:rsidP="001E4054">
      <w:pPr>
        <w:spacing w:before="240"/>
        <w:ind w:firstLine="540"/>
        <w:jc w:val="both"/>
        <w:rPr>
          <w:ins w:id="11414" w:author="John Clevenger [2]" w:date="2022-06-27T13:09:00Z"/>
        </w:rPr>
      </w:pPr>
      <w:r>
        <w:t xml:space="preserve">To enable shadow mode, check the </w:t>
      </w:r>
      <w:r w:rsidRPr="00AB4D97">
        <w:rPr>
          <w:rFonts w:ascii="Arial Narrow" w:hAnsi="Arial Narrow"/>
          <w:b/>
        </w:rPr>
        <w:t>Enable Shadow Mode</w:t>
      </w:r>
      <w:r>
        <w:t xml:space="preserve"> checkbox.  </w:t>
      </w:r>
      <w:r>
        <w:rPr>
          <w:i/>
        </w:rPr>
        <w:t xml:space="preserve">In addition, check the </w:t>
      </w:r>
      <w:r w:rsidRPr="00AB4D97">
        <w:rPr>
          <w:rFonts w:ascii="Arial Narrow" w:hAnsi="Arial Narrow"/>
          <w:b/>
        </w:rPr>
        <w:t>Enable CCS Test Mode</w:t>
      </w:r>
      <w:r>
        <w:rPr>
          <w:i/>
        </w:rPr>
        <w:t xml:space="preserve"> </w:t>
      </w:r>
      <w:r>
        <w:t xml:space="preserve">box (this box is a legacy configuration item which must be enabled in order for shadow mode to work).  Finally, click the </w:t>
      </w:r>
      <w:r w:rsidRPr="00AB4D97">
        <w:rPr>
          <w:rFonts w:ascii="Arial Narrow" w:hAnsi="Arial Narrow"/>
          <w:b/>
        </w:rPr>
        <w:t>Update</w:t>
      </w:r>
      <w:r>
        <w:t xml:space="preserve"> button to load the shadow configuration into PC</w:t>
      </w:r>
      <w:r w:rsidRPr="00E2235B">
        <w:rPr>
          <w:vertAlign w:val="superscript"/>
        </w:rPr>
        <w:t>2</w:t>
      </w:r>
      <w:r>
        <w:t xml:space="preserve">.  </w:t>
      </w:r>
    </w:p>
    <w:p w14:paraId="75EDA8EF" w14:textId="129A2A5E" w:rsidR="00D45050" w:rsidRDefault="00D45050" w:rsidP="001E4054">
      <w:pPr>
        <w:spacing w:before="240"/>
        <w:ind w:firstLine="540"/>
        <w:jc w:val="both"/>
        <w:rPr>
          <w:ins w:id="11415" w:author="John Clevenger [2]" w:date="2022-06-27T15:43:00Z"/>
        </w:rPr>
      </w:pPr>
      <w:ins w:id="11416" w:author="John Clevenger [2]" w:date="2022-06-27T13:10:00Z">
        <w:r>
          <w:t xml:space="preserve">In addition to configuring </w:t>
        </w:r>
      </w:ins>
      <w:ins w:id="11417" w:author="John Clevenger [2]" w:date="2022-06-27T13:11:00Z">
        <w:r>
          <w:t xml:space="preserve">shadowing on the </w:t>
        </w:r>
        <w:r w:rsidRPr="007453E7">
          <w:rPr>
            <w:rFonts w:ascii="Arial Narrow" w:hAnsi="Arial Narrow"/>
            <w:b/>
            <w:rPrChange w:id="11418" w:author="John Clevenger [2]" w:date="2022-06-27T13:16:00Z">
              <w:rPr/>
            </w:rPrChange>
          </w:rPr>
          <w:t>Settings</w:t>
        </w:r>
        <w:r>
          <w:t xml:space="preserve"> screen as described above, </w:t>
        </w:r>
      </w:ins>
      <w:ins w:id="11419" w:author="John Clevenger [2]" w:date="2022-06-27T15:20:00Z">
        <w:r w:rsidR="006D0822">
          <w:t xml:space="preserve">the </w:t>
        </w:r>
      </w:ins>
      <w:ins w:id="11420" w:author="John Clevenger [2]" w:date="2022-06-27T15:19:00Z">
        <w:r w:rsidR="006D0822">
          <w:t>PC</w:t>
        </w:r>
        <w:r w:rsidR="006D0822" w:rsidRPr="006D0822">
          <w:rPr>
            <w:vertAlign w:val="superscript"/>
            <w:rPrChange w:id="11421" w:author="John Clevenger [2]" w:date="2022-06-27T15:20:00Z">
              <w:rPr/>
            </w:rPrChange>
          </w:rPr>
          <w:t>2</w:t>
        </w:r>
        <w:r w:rsidR="006D0822">
          <w:t xml:space="preserve"> </w:t>
        </w:r>
      </w:ins>
      <w:ins w:id="11422" w:author="John Clevenger [2]" w:date="2022-06-27T15:28:00Z">
        <w:r w:rsidR="009A5BD5">
          <w:t>“</w:t>
        </w:r>
      </w:ins>
      <w:ins w:id="11423" w:author="John Clevenger [2]" w:date="2022-06-27T15:20:00Z">
        <w:r w:rsidR="006D0822">
          <w:t>FEEDER1</w:t>
        </w:r>
      </w:ins>
      <w:ins w:id="11424" w:author="John Clevenger [2]" w:date="2022-06-27T15:28:00Z">
        <w:r w:rsidR="009A5BD5">
          <w:t>”</w:t>
        </w:r>
      </w:ins>
      <w:ins w:id="11425" w:author="John Clevenger [2]" w:date="2022-06-27T15:20:00Z">
        <w:r w:rsidR="006D0822">
          <w:t xml:space="preserve"> </w:t>
        </w:r>
      </w:ins>
      <w:ins w:id="11426" w:author="John Clevenger [2]" w:date="2022-06-27T15:19:00Z">
        <w:r w:rsidR="006D0822">
          <w:t xml:space="preserve">account must </w:t>
        </w:r>
      </w:ins>
      <w:ins w:id="11427" w:author="John Clevenger [2]" w:date="2022-06-27T15:32:00Z">
        <w:r w:rsidR="00FB7A42">
          <w:t xml:space="preserve">exist and be </w:t>
        </w:r>
      </w:ins>
      <w:ins w:id="11428" w:author="John Clevenger [2]" w:date="2022-06-27T15:19:00Z">
        <w:r w:rsidR="006D0822">
          <w:t>configured for shadow operation</w:t>
        </w:r>
      </w:ins>
      <w:ins w:id="11429" w:author="John Clevenger [2]" w:date="2022-06-27T15:20:00Z">
        <w:r w:rsidR="006D0822">
          <w:t>s</w:t>
        </w:r>
      </w:ins>
      <w:ins w:id="11430" w:author="John Clevenger [2]" w:date="2022-06-27T13:12:00Z">
        <w:r>
          <w:t xml:space="preserve">.  Shadowing is started by logging into </w:t>
        </w:r>
      </w:ins>
      <w:ins w:id="11431" w:author="John Clevenger [2]" w:date="2022-06-27T13:13:00Z">
        <w:r>
          <w:t>PC</w:t>
        </w:r>
        <w:r w:rsidRPr="00D45050">
          <w:rPr>
            <w:vertAlign w:val="superscript"/>
            <w:rPrChange w:id="11432" w:author="John Clevenger [2]" w:date="2022-06-27T13:13:00Z">
              <w:rPr/>
            </w:rPrChange>
          </w:rPr>
          <w:t>2</w:t>
        </w:r>
        <w:r>
          <w:t xml:space="preserve"> using </w:t>
        </w:r>
      </w:ins>
      <w:ins w:id="11433" w:author="John Clevenger [2]" w:date="2022-06-27T15:20:00Z">
        <w:r w:rsidR="006D0822">
          <w:t>the</w:t>
        </w:r>
      </w:ins>
      <w:ins w:id="11434" w:author="John Clevenger [2]" w:date="2022-06-27T13:13:00Z">
        <w:r>
          <w:t xml:space="preserve"> FEEDER</w:t>
        </w:r>
      </w:ins>
      <w:ins w:id="11435" w:author="John Clevenger [2]" w:date="2022-06-27T15:20:00Z">
        <w:r w:rsidR="006D0822">
          <w:t>1</w:t>
        </w:r>
      </w:ins>
      <w:ins w:id="11436" w:author="John Clevenger [2]" w:date="2022-06-27T13:13:00Z">
        <w:r>
          <w:t xml:space="preserve"> account (s</w:t>
        </w:r>
      </w:ins>
      <w:ins w:id="11437" w:author="John Clevenger [2]" w:date="2022-06-27T13:12:00Z">
        <w:r>
          <w:t xml:space="preserve">ee </w:t>
        </w:r>
        <w:r w:rsidRPr="007453E7">
          <w:rPr>
            <w:b/>
            <w:bCs/>
            <w:rPrChange w:id="11438" w:author="John Clevenger [2]" w:date="2022-06-27T13:13:00Z">
              <w:rPr/>
            </w:rPrChange>
          </w:rPr>
          <w:t>Starting Shadowing</w:t>
        </w:r>
        <w:r>
          <w:t>, below, for additional details</w:t>
        </w:r>
      </w:ins>
      <w:ins w:id="11439" w:author="John Clevenger [2]" w:date="2022-06-27T13:15:00Z">
        <w:r w:rsidR="007453E7">
          <w:t>)</w:t>
        </w:r>
      </w:ins>
      <w:ins w:id="11440" w:author="John Clevenger [2]" w:date="2022-06-27T13:12:00Z">
        <w:r>
          <w:t xml:space="preserve">.  </w:t>
        </w:r>
      </w:ins>
      <w:ins w:id="11441" w:author="John Clevenger [2]" w:date="2022-06-27T13:16:00Z">
        <w:r w:rsidR="007453E7">
          <w:t>For</w:t>
        </w:r>
      </w:ins>
      <w:ins w:id="11442" w:author="John Clevenger [2]" w:date="2022-06-27T13:14:00Z">
        <w:r w:rsidR="007453E7">
          <w:t xml:space="preserve"> </w:t>
        </w:r>
      </w:ins>
      <w:ins w:id="11443" w:author="John Clevenger [2]" w:date="2022-06-27T15:21:00Z">
        <w:r w:rsidR="006D0822">
          <w:t>the FEEDER1</w:t>
        </w:r>
      </w:ins>
      <w:ins w:id="11444" w:author="John Clevenger [2]" w:date="2022-06-27T13:14:00Z">
        <w:r w:rsidR="007453E7">
          <w:t xml:space="preserve"> account to be able to send submissions to the PC</w:t>
        </w:r>
        <w:r w:rsidR="007453E7" w:rsidRPr="007453E7">
          <w:rPr>
            <w:vertAlign w:val="superscript"/>
            <w:rPrChange w:id="11445" w:author="John Clevenger [2]" w:date="2022-06-27T13:15:00Z">
              <w:rPr/>
            </w:rPrChange>
          </w:rPr>
          <w:t>2</w:t>
        </w:r>
        <w:r w:rsidR="007453E7">
          <w:t xml:space="preserve"> server on behalf o</w:t>
        </w:r>
      </w:ins>
      <w:ins w:id="11446" w:author="John Clevenger [2]" w:date="2022-06-27T13:15:00Z">
        <w:r w:rsidR="007453E7">
          <w:t xml:space="preserve">f a team, </w:t>
        </w:r>
      </w:ins>
      <w:ins w:id="11447" w:author="John Clevenger [2]" w:date="2022-06-27T15:21:00Z">
        <w:r w:rsidR="006D0822">
          <w:t>this</w:t>
        </w:r>
      </w:ins>
      <w:ins w:id="11448" w:author="John Clevenger [2]" w:date="2022-06-27T13:15:00Z">
        <w:r w:rsidR="007453E7">
          <w:t xml:space="preserve"> account must have the ‘</w:t>
        </w:r>
        <w:r w:rsidR="007453E7" w:rsidRPr="00C93464">
          <w:rPr>
            <w:rFonts w:ascii="Arial Narrow" w:hAnsi="Arial Narrow"/>
            <w:b/>
            <w:sz w:val="22"/>
            <w:szCs w:val="22"/>
            <w:rPrChange w:id="11449" w:author="John Clevenger [2]" w:date="2022-12-16T17:57:00Z">
              <w:rPr/>
            </w:rPrChange>
          </w:rPr>
          <w:t>SHADOW_PROXY_TEAM</w:t>
        </w:r>
      </w:ins>
      <w:ins w:id="11450" w:author="John Clevenger [2]" w:date="2022-12-16T17:15:00Z">
        <w:r w:rsidR="00790BFD">
          <w:t>’</w:t>
        </w:r>
      </w:ins>
      <w:ins w:id="11451" w:author="John Clevenger [2]" w:date="2022-06-27T13:15:00Z">
        <w:r w:rsidR="007453E7">
          <w:t xml:space="preserve"> permission</w:t>
        </w:r>
      </w:ins>
      <w:ins w:id="11452" w:author="John Clevenger [2]" w:date="2022-12-16T17:57:00Z">
        <w:r w:rsidR="00C93464">
          <w:t>;</w:t>
        </w:r>
      </w:ins>
      <w:ins w:id="11453" w:author="John Clevenger [2]" w:date="2022-12-16T17:55:00Z">
        <w:r w:rsidR="00C93464">
          <w:t xml:space="preserve"> in order for the FEEDER1 account to </w:t>
        </w:r>
      </w:ins>
      <w:ins w:id="11454" w:author="John Clevenger [2]" w:date="2022-12-16T17:56:00Z">
        <w:r w:rsidR="00C93464">
          <w:t>be able to “resolve” submission differences (</w:t>
        </w:r>
      </w:ins>
      <w:ins w:id="11455" w:author="John Clevenger [2]" w:date="2022-12-16T17:57:00Z">
        <w:r w:rsidR="00C93464">
          <w:t xml:space="preserve">see the section on “Resolving Runs”, below) the account must have the </w:t>
        </w:r>
        <w:r w:rsidR="00C93464" w:rsidRPr="00C93464">
          <w:rPr>
            <w:rFonts w:ascii="Arial Narrow" w:hAnsi="Arial Narrow"/>
            <w:b/>
            <w:sz w:val="22"/>
            <w:szCs w:val="22"/>
            <w:rPrChange w:id="11456" w:author="John Clevenger [2]" w:date="2022-12-16T17:58:00Z">
              <w:rPr/>
            </w:rPrChange>
          </w:rPr>
          <w:t>EDIT_RUN</w:t>
        </w:r>
        <w:r w:rsidR="00C93464">
          <w:t xml:space="preserve"> permission.  </w:t>
        </w:r>
      </w:ins>
      <w:ins w:id="11457" w:author="John Clevenger [2]" w:date="2022-12-16T17:16:00Z">
        <w:r w:rsidR="00790BFD">
          <w:t>These</w:t>
        </w:r>
      </w:ins>
      <w:ins w:id="11458" w:author="John Clevenger [2]" w:date="2022-06-27T13:16:00Z">
        <w:r w:rsidR="007453E7">
          <w:t xml:space="preserve"> permiss</w:t>
        </w:r>
      </w:ins>
      <w:ins w:id="11459" w:author="John Clevenger [2]" w:date="2022-06-27T13:17:00Z">
        <w:r w:rsidR="007453E7">
          <w:t>ion</w:t>
        </w:r>
      </w:ins>
      <w:ins w:id="11460" w:author="John Clevenger [2]" w:date="2022-12-16T17:16:00Z">
        <w:r w:rsidR="00790BFD">
          <w:t>s</w:t>
        </w:r>
      </w:ins>
      <w:ins w:id="11461" w:author="John Clevenger [2]" w:date="2022-06-27T13:17:00Z">
        <w:r w:rsidR="007453E7">
          <w:t xml:space="preserve"> can be added via the PC</w:t>
        </w:r>
        <w:r w:rsidR="007453E7" w:rsidRPr="007453E7">
          <w:rPr>
            <w:vertAlign w:val="superscript"/>
            <w:rPrChange w:id="11462" w:author="John Clevenger [2]" w:date="2022-06-27T13:17:00Z">
              <w:rPr/>
            </w:rPrChange>
          </w:rPr>
          <w:t>2</w:t>
        </w:r>
        <w:r w:rsidR="007453E7">
          <w:t xml:space="preserve"> Admin’s </w:t>
        </w:r>
        <w:r w:rsidR="007453E7" w:rsidRPr="00FB7A42">
          <w:rPr>
            <w:rFonts w:ascii="Arial Narrow" w:hAnsi="Arial Narrow"/>
            <w:b/>
            <w:rPrChange w:id="11463" w:author="John Clevenger [2]" w:date="2022-06-27T15:33:00Z">
              <w:rPr/>
            </w:rPrChange>
          </w:rPr>
          <w:t>Edit Account</w:t>
        </w:r>
        <w:r w:rsidR="007453E7">
          <w:t xml:space="preserve"> function.  </w:t>
        </w:r>
      </w:ins>
      <w:ins w:id="11464" w:author="John Clevenger [2]" w:date="2022-06-27T13:18:00Z">
        <w:r w:rsidR="007453E7">
          <w:t>(</w:t>
        </w:r>
      </w:ins>
      <w:ins w:id="11465" w:author="John Clevenger [2]" w:date="2022-12-16T17:16:00Z">
        <w:r w:rsidR="00790BFD">
          <w:t>They</w:t>
        </w:r>
      </w:ins>
      <w:ins w:id="11466" w:author="John Clevenger [2]" w:date="2022-06-27T13:18:00Z">
        <w:r w:rsidR="007453E7">
          <w:t xml:space="preserve"> can also be added using YAML configuration; see the next section).</w:t>
        </w:r>
      </w:ins>
    </w:p>
    <w:p w14:paraId="03B0954A" w14:textId="6BFD5920" w:rsidR="00D45050" w:rsidRPr="00E2235B" w:rsidDel="0074485F" w:rsidRDefault="00D45050">
      <w:pPr>
        <w:spacing w:before="240"/>
        <w:jc w:val="both"/>
        <w:rPr>
          <w:del w:id="11467" w:author="John Clevenger [2]" w:date="2022-06-27T15:46:00Z"/>
        </w:rPr>
        <w:pPrChange w:id="11468" w:author="John Clevenger [2]" w:date="2022-06-27T13:09:00Z">
          <w:pPr>
            <w:spacing w:before="240"/>
            <w:ind w:firstLine="540"/>
            <w:jc w:val="both"/>
          </w:pPr>
        </w:pPrChange>
      </w:pPr>
    </w:p>
    <w:p w14:paraId="6A7E7E5E" w14:textId="155084D3" w:rsidR="001805B9" w:rsidRDefault="001805B9">
      <w:pPr>
        <w:keepNext/>
        <w:keepLines/>
        <w:numPr>
          <w:ilvl w:val="1"/>
          <w:numId w:val="35"/>
        </w:numPr>
        <w:spacing w:before="240"/>
        <w:ind w:left="634"/>
        <w:jc w:val="both"/>
        <w:rPr>
          <w:b/>
        </w:rPr>
        <w:pPrChange w:id="11469" w:author="John Clevenger [2]" w:date="2022-06-27T15:22:00Z">
          <w:pPr>
            <w:numPr>
              <w:ilvl w:val="1"/>
              <w:numId w:val="35"/>
            </w:numPr>
            <w:spacing w:before="240"/>
            <w:ind w:left="630" w:hanging="432"/>
            <w:jc w:val="both"/>
          </w:pPr>
        </w:pPrChange>
      </w:pPr>
      <w:r>
        <w:rPr>
          <w:b/>
        </w:rPr>
        <w:t xml:space="preserve">YAML </w:t>
      </w:r>
      <w:del w:id="11470" w:author="John Clevenger [2]" w:date="2022-06-27T15:26:00Z">
        <w:r w:rsidDel="009A5BD5">
          <w:rPr>
            <w:b/>
          </w:rPr>
          <w:delText>Configuration</w:delText>
        </w:r>
      </w:del>
      <w:ins w:id="11471" w:author="John Clevenger [2]" w:date="2022-06-27T15:26:00Z">
        <w:r w:rsidR="009A5BD5">
          <w:rPr>
            <w:b/>
          </w:rPr>
          <w:t>Setup</w:t>
        </w:r>
      </w:ins>
    </w:p>
    <w:p w14:paraId="11C2D35D" w14:textId="49DE3B03" w:rsidR="001E4054" w:rsidRDefault="00AB4D97" w:rsidP="001E4054">
      <w:pPr>
        <w:spacing w:before="240"/>
        <w:ind w:firstLine="540"/>
        <w:jc w:val="both"/>
      </w:pPr>
      <w:del w:id="11472" w:author="John Clevenger [2]" w:date="2022-06-27T15:36:00Z">
        <w:r w:rsidDel="009F292C">
          <w:delText>As with almost all other configuration items in</w:delText>
        </w:r>
      </w:del>
      <w:ins w:id="11473" w:author="John Clevenger [2]" w:date="2022-06-27T15:36:00Z">
        <w:r w:rsidR="009F292C">
          <w:t>Starting with Version 9.8,</w:t>
        </w:r>
      </w:ins>
      <w:r>
        <w:t xml:space="preserve"> PC</w:t>
      </w:r>
      <w:r w:rsidRPr="00E2235B">
        <w:rPr>
          <w:vertAlign w:val="superscript"/>
        </w:rPr>
        <w:t>2</w:t>
      </w:r>
      <w:del w:id="11474" w:author="John Clevenger [2]" w:date="2022-06-27T15:36:00Z">
        <w:r w:rsidDel="009F292C">
          <w:delText>,</w:delText>
        </w:r>
      </w:del>
      <w:r>
        <w:t xml:space="preserve"> shadow mode </w:t>
      </w:r>
      <w:del w:id="11475" w:author="John Clevenger [2]" w:date="2022-06-27T15:49:00Z">
        <w:r w:rsidDel="002A7E1C">
          <w:delText xml:space="preserve">can be fully </w:delText>
        </w:r>
      </w:del>
      <w:r>
        <w:t>configur</w:t>
      </w:r>
      <w:ins w:id="11476" w:author="John Clevenger [2]" w:date="2022-06-27T15:49:00Z">
        <w:r w:rsidR="002A7E1C">
          <w:t>ation can be done</w:t>
        </w:r>
      </w:ins>
      <w:del w:id="11477" w:author="John Clevenger [2]" w:date="2022-06-27T15:49:00Z">
        <w:r w:rsidDel="002A7E1C">
          <w:delText>ed</w:delText>
        </w:r>
      </w:del>
      <w:r>
        <w:t xml:space="preserve"> </w:t>
      </w:r>
      <w:r w:rsidR="00573B5E">
        <w:t xml:space="preserve">via a YAML file (see the chapter on </w:t>
      </w:r>
      <w:r w:rsidR="001E4054" w:rsidRPr="001E4054">
        <w:rPr>
          <w:rFonts w:ascii="Arial Narrow" w:hAnsi="Arial Narrow"/>
          <w:b/>
        </w:rPr>
        <w:t>Configuring the Contest via Configuration Files</w:t>
      </w:r>
      <w:ins w:id="11478" w:author="John Clevenger [2]" w:date="2022-12-17T15:24:00Z">
        <w:r w:rsidR="009F568F" w:rsidRPr="009F568F">
          <w:t xml:space="preserve"> </w:t>
        </w:r>
        <w:r w:rsidR="009F568F">
          <w:rPr>
            <w:iCs/>
          </w:rPr>
          <w:t>as well as the PC</w:t>
        </w:r>
        <w:r w:rsidR="009F568F" w:rsidRPr="009F568F">
          <w:rPr>
            <w:iCs/>
            <w:vertAlign w:val="superscript"/>
            <w:rPrChange w:id="11479" w:author="John Clevenger [2]" w:date="2022-12-17T15:24:00Z">
              <w:rPr>
                <w:iCs/>
              </w:rPr>
            </w:rPrChange>
          </w:rPr>
          <w:t>2</w:t>
        </w:r>
        <w:r w:rsidR="009F568F">
          <w:rPr>
            <w:iCs/>
          </w:rPr>
          <w:t xml:space="preserve"> Wiki page at </w:t>
        </w:r>
        <w:r w:rsidR="009F568F">
          <w:rPr>
            <w:iCs/>
          </w:rPr>
          <w:fldChar w:fldCharType="begin"/>
        </w:r>
        <w:r w:rsidR="009F568F">
          <w:rPr>
            <w:iCs/>
          </w:rPr>
          <w:instrText xml:space="preserve"> HYPERLINK "https://github.com/pc2ccs/pc2v9/wiki/YAML-Contest-Configuration" </w:instrText>
        </w:r>
        <w:r w:rsidR="009F568F">
          <w:rPr>
            <w:iCs/>
          </w:rPr>
        </w:r>
        <w:r w:rsidR="009F568F">
          <w:rPr>
            <w:iCs/>
          </w:rPr>
          <w:fldChar w:fldCharType="separate"/>
        </w:r>
        <w:r w:rsidR="009F568F" w:rsidRPr="009F568F">
          <w:rPr>
            <w:rStyle w:val="Hyperlink"/>
            <w:iCs/>
          </w:rPr>
          <w:t>https://github.com/pc2ccs/pc2v9/wiki/YAML-Contest-Configuration</w:t>
        </w:r>
        <w:r w:rsidR="009F568F">
          <w:rPr>
            <w:iCs/>
          </w:rPr>
          <w:fldChar w:fldCharType="end"/>
        </w:r>
        <w:r w:rsidR="009F568F">
          <w:rPr>
            <w:iCs/>
          </w:rPr>
          <w:t xml:space="preserve"> </w:t>
        </w:r>
        <w:r w:rsidR="009F568F">
          <w:t>for details on YAML configuration files).</w:t>
        </w:r>
      </w:ins>
      <w:del w:id="11480" w:author="John Clevenger [2]" w:date="2022-12-17T15:24:00Z">
        <w:r w:rsidR="001E4054" w:rsidDel="009F568F">
          <w:delText>).</w:delText>
        </w:r>
      </w:del>
      <w:r w:rsidR="001E4054">
        <w:t xml:space="preserve">  In particular, the following YAML keys can be included in a configuration file to configure PC</w:t>
      </w:r>
      <w:r w:rsidR="001E4054" w:rsidRPr="00FA7C27">
        <w:rPr>
          <w:vertAlign w:val="superscript"/>
        </w:rPr>
        <w:t>2</w:t>
      </w:r>
      <w:r w:rsidR="001E4054">
        <w:t xml:space="preserve"> for shadow mode:</w:t>
      </w:r>
    </w:p>
    <w:p w14:paraId="7A3349E2" w14:textId="77777777" w:rsidR="001E4054" w:rsidRPr="00FB7A42" w:rsidRDefault="001E4054" w:rsidP="00C825EF">
      <w:pPr>
        <w:spacing w:before="120" w:after="60"/>
        <w:ind w:firstLine="547"/>
        <w:jc w:val="both"/>
        <w:rPr>
          <w:rFonts w:ascii="Arial Narrow" w:hAnsi="Arial Narrow"/>
          <w:b/>
          <w:bCs/>
          <w:rPrChange w:id="11481" w:author="John Clevenger [2]" w:date="2022-06-27T15:29:00Z">
            <w:rPr>
              <w:rFonts w:ascii="Arial Narrow" w:hAnsi="Arial Narrow"/>
            </w:rPr>
          </w:rPrChange>
        </w:rPr>
      </w:pPr>
      <w:r w:rsidRPr="00FB7A42">
        <w:rPr>
          <w:rFonts w:ascii="Arial Narrow" w:hAnsi="Arial Narrow"/>
          <w:b/>
          <w:bCs/>
          <w:rPrChange w:id="11482" w:author="John Clevenger [2]" w:date="2022-06-27T15:29:00Z">
            <w:rPr>
              <w:rFonts w:ascii="Arial Narrow" w:hAnsi="Arial Narrow"/>
            </w:rPr>
          </w:rPrChange>
        </w:rPr>
        <w:t>shadow-mode: true</w:t>
      </w:r>
    </w:p>
    <w:p w14:paraId="1CA65EA9" w14:textId="77777777" w:rsidR="001E4054" w:rsidRPr="00FB7A42" w:rsidRDefault="001E4054" w:rsidP="001E4054">
      <w:pPr>
        <w:spacing w:after="60"/>
        <w:ind w:firstLine="547"/>
        <w:jc w:val="both"/>
        <w:rPr>
          <w:rFonts w:ascii="Arial Narrow" w:hAnsi="Arial Narrow"/>
          <w:b/>
          <w:bCs/>
          <w:rPrChange w:id="11483" w:author="John Clevenger [2]" w:date="2022-06-27T15:29:00Z">
            <w:rPr>
              <w:rFonts w:ascii="Arial Narrow" w:hAnsi="Arial Narrow"/>
            </w:rPr>
          </w:rPrChange>
        </w:rPr>
      </w:pPr>
      <w:r w:rsidRPr="00FB7A42">
        <w:rPr>
          <w:rFonts w:ascii="Arial Narrow" w:hAnsi="Arial Narrow"/>
          <w:b/>
          <w:bCs/>
          <w:rPrChange w:id="11484" w:author="John Clevenger [2]" w:date="2022-06-27T15:29:00Z">
            <w:rPr>
              <w:rFonts w:ascii="Arial Narrow" w:hAnsi="Arial Narrow"/>
            </w:rPr>
          </w:rPrChange>
        </w:rPr>
        <w:t>ccs-test-mode: true</w:t>
      </w:r>
    </w:p>
    <w:p w14:paraId="358A411A" w14:textId="77777777" w:rsidR="001E4054" w:rsidRPr="00FB7A42" w:rsidRDefault="001E4054" w:rsidP="001E4054">
      <w:pPr>
        <w:spacing w:after="60"/>
        <w:ind w:firstLine="547"/>
        <w:jc w:val="both"/>
        <w:rPr>
          <w:rFonts w:ascii="Arial Narrow" w:hAnsi="Arial Narrow"/>
          <w:b/>
          <w:bCs/>
          <w:rPrChange w:id="11485" w:author="John Clevenger [2]" w:date="2022-06-27T15:29:00Z">
            <w:rPr>
              <w:rFonts w:ascii="Arial Narrow" w:hAnsi="Arial Narrow"/>
            </w:rPr>
          </w:rPrChange>
        </w:rPr>
      </w:pPr>
      <w:r w:rsidRPr="00FB7A42">
        <w:rPr>
          <w:rFonts w:ascii="Arial Narrow" w:hAnsi="Arial Narrow"/>
          <w:b/>
          <w:bCs/>
          <w:rPrChange w:id="11486" w:author="John Clevenger [2]" w:date="2022-06-27T15:29:00Z">
            <w:rPr>
              <w:rFonts w:ascii="Arial Narrow" w:hAnsi="Arial Narrow"/>
            </w:rPr>
          </w:rPrChange>
        </w:rPr>
        <w:t>ccs-url: &lt;URL for primary CCS&gt;</w:t>
      </w:r>
    </w:p>
    <w:p w14:paraId="13F055C5" w14:textId="77777777" w:rsidR="001E4054" w:rsidRPr="00FB7A42" w:rsidRDefault="001E4054" w:rsidP="001E4054">
      <w:pPr>
        <w:spacing w:after="60"/>
        <w:ind w:firstLine="547"/>
        <w:jc w:val="both"/>
        <w:rPr>
          <w:rFonts w:ascii="Arial Narrow" w:hAnsi="Arial Narrow"/>
          <w:b/>
          <w:bCs/>
          <w:rPrChange w:id="11487" w:author="John Clevenger [2]" w:date="2022-06-27T15:29:00Z">
            <w:rPr>
              <w:rFonts w:ascii="Arial Narrow" w:hAnsi="Arial Narrow"/>
            </w:rPr>
          </w:rPrChange>
        </w:rPr>
      </w:pPr>
      <w:r w:rsidRPr="00FB7A42">
        <w:rPr>
          <w:rFonts w:ascii="Arial Narrow" w:hAnsi="Arial Narrow"/>
          <w:b/>
          <w:bCs/>
          <w:rPrChange w:id="11488" w:author="John Clevenger [2]" w:date="2022-06-27T15:29:00Z">
            <w:rPr>
              <w:rFonts w:ascii="Arial Narrow" w:hAnsi="Arial Narrow"/>
            </w:rPr>
          </w:rPrChange>
        </w:rPr>
        <w:t>ccs-login: &lt;login account on primary CCS&gt;</w:t>
      </w:r>
    </w:p>
    <w:p w14:paraId="06171972" w14:textId="77777777" w:rsidR="001E4054" w:rsidRPr="00FB7A42" w:rsidRDefault="001E4054" w:rsidP="001E4054">
      <w:pPr>
        <w:spacing w:after="60"/>
        <w:ind w:firstLine="547"/>
        <w:jc w:val="both"/>
        <w:rPr>
          <w:rFonts w:ascii="Arial Narrow" w:hAnsi="Arial Narrow"/>
          <w:b/>
          <w:bCs/>
          <w:rPrChange w:id="11489" w:author="John Clevenger [2]" w:date="2022-06-27T15:29:00Z">
            <w:rPr>
              <w:rFonts w:ascii="Arial Narrow" w:hAnsi="Arial Narrow"/>
            </w:rPr>
          </w:rPrChange>
        </w:rPr>
      </w:pPr>
      <w:r w:rsidRPr="00FB7A42">
        <w:rPr>
          <w:rFonts w:ascii="Arial Narrow" w:hAnsi="Arial Narrow"/>
          <w:b/>
          <w:bCs/>
          <w:rPrChange w:id="11490" w:author="John Clevenger [2]" w:date="2022-06-27T15:29:00Z">
            <w:rPr>
              <w:rFonts w:ascii="Arial Narrow" w:hAnsi="Arial Narrow"/>
            </w:rPr>
          </w:rPrChange>
        </w:rPr>
        <w:t>ccs-password: &lt;primary CCS account pw&gt;</w:t>
      </w:r>
    </w:p>
    <w:p w14:paraId="3F37EAB4" w14:textId="09702B39" w:rsidR="001E4054" w:rsidRPr="00FB7A42" w:rsidRDefault="001E4054" w:rsidP="001E4054">
      <w:pPr>
        <w:spacing w:after="60"/>
        <w:ind w:firstLine="547"/>
        <w:jc w:val="both"/>
        <w:rPr>
          <w:ins w:id="11491" w:author="John Clevenger [2]" w:date="2022-06-27T15:25:00Z"/>
          <w:rFonts w:ascii="Arial Narrow" w:hAnsi="Arial Narrow"/>
          <w:b/>
          <w:bCs/>
          <w:rPrChange w:id="11492" w:author="John Clevenger [2]" w:date="2022-06-27T15:29:00Z">
            <w:rPr>
              <w:ins w:id="11493" w:author="John Clevenger [2]" w:date="2022-06-27T15:25:00Z"/>
              <w:rFonts w:ascii="Arial Narrow" w:hAnsi="Arial Narrow"/>
            </w:rPr>
          </w:rPrChange>
        </w:rPr>
      </w:pPr>
      <w:r w:rsidRPr="00FB7A42">
        <w:rPr>
          <w:rFonts w:ascii="Arial Narrow" w:hAnsi="Arial Narrow"/>
          <w:b/>
          <w:bCs/>
          <w:rPrChange w:id="11494" w:author="John Clevenger [2]" w:date="2022-06-27T15:29:00Z">
            <w:rPr>
              <w:rFonts w:ascii="Arial Narrow" w:hAnsi="Arial Narrow"/>
            </w:rPr>
          </w:rPrChange>
        </w:rPr>
        <w:t>ccs-last-event-id: &lt;event id from which shadowing should start&gt;</w:t>
      </w:r>
      <w:r w:rsidR="00FA7C27" w:rsidRPr="00FB7A42">
        <w:rPr>
          <w:rFonts w:ascii="Arial Narrow" w:hAnsi="Arial Narrow"/>
          <w:b/>
          <w:bCs/>
          <w:rPrChange w:id="11495" w:author="John Clevenger [2]" w:date="2022-06-27T15:29:00Z">
            <w:rPr>
              <w:rFonts w:ascii="Arial Narrow" w:hAnsi="Arial Narrow"/>
            </w:rPr>
          </w:rPrChange>
        </w:rPr>
        <w:t xml:space="preserve">   </w:t>
      </w:r>
      <w:r w:rsidR="00FA7C27" w:rsidRPr="00FB7A42">
        <w:rPr>
          <w:rPrChange w:id="11496" w:author="John Clevenger [2]" w:date="2022-06-27T15:29:00Z">
            <w:rPr>
              <w:rFonts w:ascii="Arial Narrow" w:hAnsi="Arial Narrow"/>
            </w:rPr>
          </w:rPrChange>
        </w:rPr>
        <w:t>(see below)</w:t>
      </w:r>
    </w:p>
    <w:p w14:paraId="7AD343B0" w14:textId="0D821A69" w:rsidR="00790BFD" w:rsidRDefault="00790BFD" w:rsidP="001E4054">
      <w:pPr>
        <w:spacing w:after="60"/>
        <w:ind w:firstLine="547"/>
        <w:jc w:val="both"/>
        <w:rPr>
          <w:ins w:id="11497" w:author="John Clevenger [2]" w:date="2022-12-16T17:19:00Z"/>
          <w:rFonts w:ascii="Arial Narrow" w:hAnsi="Arial Narrow"/>
          <w:b/>
          <w:bCs/>
        </w:rPr>
      </w:pPr>
      <w:ins w:id="11498" w:author="John Clevenger [2]" w:date="2022-12-16T17:19:00Z">
        <w:r>
          <w:rPr>
            <w:rFonts w:ascii="Arial Narrow" w:hAnsi="Arial Narrow"/>
            <w:b/>
            <w:bCs/>
          </w:rPr>
          <w:t>permissions:</w:t>
        </w:r>
      </w:ins>
    </w:p>
    <w:p w14:paraId="533BD841" w14:textId="1D920F18" w:rsidR="00790BFD" w:rsidRDefault="00790BFD" w:rsidP="001E4054">
      <w:pPr>
        <w:spacing w:after="60"/>
        <w:ind w:firstLine="547"/>
        <w:jc w:val="both"/>
        <w:rPr>
          <w:ins w:id="11499" w:author="John Clevenger [2]" w:date="2022-12-16T17:19:00Z"/>
          <w:rFonts w:ascii="Arial Narrow" w:hAnsi="Arial Narrow"/>
          <w:b/>
          <w:bCs/>
        </w:rPr>
      </w:pPr>
      <w:ins w:id="11500" w:author="John Clevenger [2]" w:date="2022-12-16T17:19:00Z">
        <w:r>
          <w:rPr>
            <w:rFonts w:ascii="Arial Narrow" w:hAnsi="Arial Narrow"/>
            <w:b/>
            <w:bCs/>
          </w:rPr>
          <w:t xml:space="preserve">    - account: FEEDER</w:t>
        </w:r>
      </w:ins>
    </w:p>
    <w:p w14:paraId="0759CFE8" w14:textId="771BAB02" w:rsidR="00790BFD" w:rsidRDefault="00790BFD" w:rsidP="001E4054">
      <w:pPr>
        <w:spacing w:after="60"/>
        <w:ind w:firstLine="547"/>
        <w:jc w:val="both"/>
        <w:rPr>
          <w:ins w:id="11501" w:author="John Clevenger [2]" w:date="2022-12-16T17:20:00Z"/>
          <w:rFonts w:ascii="Arial Narrow" w:hAnsi="Arial Narrow"/>
          <w:b/>
          <w:bCs/>
        </w:rPr>
      </w:pPr>
      <w:ins w:id="11502" w:author="John Clevenger [2]" w:date="2022-12-16T17:19:00Z">
        <w:r>
          <w:rPr>
            <w:rFonts w:ascii="Arial Narrow" w:hAnsi="Arial Narrow"/>
            <w:b/>
            <w:bCs/>
          </w:rPr>
          <w:t xml:space="preserve">      number: 1</w:t>
        </w:r>
      </w:ins>
    </w:p>
    <w:p w14:paraId="7B7C5825" w14:textId="6C74BBF1" w:rsidR="00790BFD" w:rsidRPr="00FB7A42" w:rsidRDefault="00790BFD" w:rsidP="001E4054">
      <w:pPr>
        <w:spacing w:after="60"/>
        <w:ind w:firstLine="547"/>
        <w:jc w:val="both"/>
        <w:rPr>
          <w:rFonts w:ascii="Arial Narrow" w:hAnsi="Arial Narrow"/>
          <w:b/>
          <w:bCs/>
          <w:rPrChange w:id="11503" w:author="John Clevenger [2]" w:date="2022-06-27T15:29:00Z">
            <w:rPr>
              <w:rFonts w:ascii="Arial Narrow" w:hAnsi="Arial Narrow"/>
            </w:rPr>
          </w:rPrChange>
        </w:rPr>
      </w:pPr>
      <w:ins w:id="11504" w:author="John Clevenger [2]" w:date="2022-12-16T17:20:00Z">
        <w:r>
          <w:rPr>
            <w:rFonts w:ascii="Arial Narrow" w:hAnsi="Arial Narrow"/>
            <w:b/>
            <w:bCs/>
          </w:rPr>
          <w:t xml:space="preserve">      enable: EDIT_RUN</w:t>
        </w:r>
      </w:ins>
      <w:ins w:id="11505" w:author="John Clevenger [2]" w:date="2022-12-16T17:25:00Z">
        <w:r w:rsidR="0002725E">
          <w:rPr>
            <w:rFonts w:ascii="Arial Narrow" w:hAnsi="Arial Narrow"/>
            <w:b/>
            <w:bCs/>
          </w:rPr>
          <w:t>, SHADOW_PROXY_ACCOUNT</w:t>
        </w:r>
      </w:ins>
    </w:p>
    <w:p w14:paraId="5F33CF62" w14:textId="77777777" w:rsidR="00921279" w:rsidRDefault="00921279" w:rsidP="00D63BBC">
      <w:pPr>
        <w:keepNext/>
        <w:keepLines/>
        <w:numPr>
          <w:ilvl w:val="1"/>
          <w:numId w:val="35"/>
        </w:numPr>
        <w:spacing w:before="360"/>
        <w:ind w:left="634"/>
        <w:jc w:val="both"/>
        <w:rPr>
          <w:b/>
        </w:rPr>
        <w:pPrChange w:id="11506" w:author="John Clevenger [2]" w:date="2023-11-21T20:12:00Z">
          <w:pPr>
            <w:numPr>
              <w:ilvl w:val="1"/>
              <w:numId w:val="35"/>
            </w:numPr>
            <w:spacing w:before="240"/>
            <w:ind w:left="630" w:hanging="432"/>
            <w:jc w:val="both"/>
          </w:pPr>
        </w:pPrChange>
      </w:pPr>
      <w:r>
        <w:rPr>
          <w:b/>
        </w:rPr>
        <w:t>Shadow Contest Configuration</w:t>
      </w:r>
    </w:p>
    <w:p w14:paraId="61A7D431" w14:textId="15C3FED0" w:rsidR="00D62819" w:rsidRDefault="00921279" w:rsidP="00921279">
      <w:pPr>
        <w:spacing w:before="240"/>
        <w:ind w:firstLine="540"/>
        <w:jc w:val="both"/>
      </w:pPr>
      <w:r>
        <w:t>In addition to configuring the PC</w:t>
      </w:r>
      <w:r w:rsidRPr="007E4F29">
        <w:rPr>
          <w:vertAlign w:val="superscript"/>
        </w:rPr>
        <w:t>2</w:t>
      </w:r>
      <w:r>
        <w:t xml:space="preserve"> system </w:t>
      </w:r>
      <w:ins w:id="11507" w:author="John Clevenger [2]" w:date="2022-12-16T17:29:00Z">
        <w:r w:rsidR="0002725E">
          <w:t xml:space="preserve">for shadow mode </w:t>
        </w:r>
      </w:ins>
      <w:r>
        <w:t>(either in</w:t>
      </w:r>
      <w:ins w:id="11508" w:author="John Clevenger [2]" w:date="2022-12-16T17:29:00Z">
        <w:r w:rsidR="0002725E">
          <w:t>ter</w:t>
        </w:r>
      </w:ins>
      <w:r>
        <w:t>actively or via YAML files)</w:t>
      </w:r>
      <w:del w:id="11509" w:author="John Clevenger [2]" w:date="2022-12-16T17:29:00Z">
        <w:r w:rsidDel="0002725E">
          <w:delText xml:space="preserve"> for shadow mode</w:delText>
        </w:r>
      </w:del>
      <w:r>
        <w:t>, PC</w:t>
      </w:r>
      <w:r w:rsidRPr="007E4F29">
        <w:rPr>
          <w:vertAlign w:val="superscript"/>
        </w:rPr>
        <w:t>2</w:t>
      </w:r>
      <w:r>
        <w:t xml:space="preserve"> must have a </w:t>
      </w:r>
      <w:r>
        <w:rPr>
          <w:i/>
        </w:rPr>
        <w:t>contest configuration</w:t>
      </w:r>
      <w:r>
        <w:t xml:space="preserve"> which matches the configuration in the primary CCS.  For example, PC</w:t>
      </w:r>
      <w:r w:rsidRPr="007E4F29">
        <w:rPr>
          <w:vertAlign w:val="superscript"/>
        </w:rPr>
        <w:t>2</w:t>
      </w:r>
      <w:r>
        <w:t xml:space="preserve"> must be told what </w:t>
      </w:r>
      <w:r>
        <w:rPr>
          <w:i/>
        </w:rPr>
        <w:t xml:space="preserve">languages </w:t>
      </w:r>
      <w:r>
        <w:t xml:space="preserve">and </w:t>
      </w:r>
      <w:r>
        <w:rPr>
          <w:i/>
        </w:rPr>
        <w:t xml:space="preserve">problems </w:t>
      </w:r>
      <w:r>
        <w:t xml:space="preserve">are being used in the contest, what </w:t>
      </w:r>
      <w:r>
        <w:rPr>
          <w:i/>
        </w:rPr>
        <w:t xml:space="preserve">teams (accounts) </w:t>
      </w:r>
      <w:r>
        <w:t xml:space="preserve">are competing, etc.  </w:t>
      </w:r>
      <w:del w:id="11510" w:author="John Clevenger [2]" w:date="2022-06-16T11:51:00Z">
        <w:r w:rsidDel="00517D62">
          <w:delText>All of</w:delText>
        </w:r>
      </w:del>
      <w:ins w:id="11511" w:author="John Clevenger [2]" w:date="2022-06-16T11:51:00Z">
        <w:r w:rsidR="00517D62">
          <w:t>All</w:t>
        </w:r>
      </w:ins>
      <w:r>
        <w:t xml:space="preserve"> this configuration needs to be set up prior to starting shadowing operations.  </w:t>
      </w:r>
    </w:p>
    <w:p w14:paraId="7E8443B9" w14:textId="2A3CB09D" w:rsidR="00921279" w:rsidRPr="00921279" w:rsidRDefault="00921279" w:rsidP="00921279">
      <w:pPr>
        <w:spacing w:before="240"/>
        <w:ind w:firstLine="540"/>
        <w:jc w:val="both"/>
      </w:pPr>
      <w:r>
        <w:t>The standard PC</w:t>
      </w:r>
      <w:r w:rsidRPr="007E4F29">
        <w:rPr>
          <w:vertAlign w:val="superscript"/>
        </w:rPr>
        <w:t>2</w:t>
      </w:r>
      <w:r>
        <w:t xml:space="preserve"> contest configuration mechan</w:t>
      </w:r>
      <w:r w:rsidR="00D62819">
        <w:t xml:space="preserve">isms are used to accomplish shadow contest configuration. </w:t>
      </w:r>
      <w:r>
        <w:t xml:space="preserve">The Contest Administrator must obtain the contest configuration details from the group that configures the </w:t>
      </w:r>
      <w:r w:rsidR="00D62819">
        <w:t xml:space="preserve">contest in the </w:t>
      </w:r>
      <w:r>
        <w:t xml:space="preserve">primary CCS.  </w:t>
      </w:r>
      <w:r w:rsidR="00D62819">
        <w:t>(If the primary CCS is using a CLICS “CDP” to configure their contest, that CDP can be loaded into PC</w:t>
      </w:r>
      <w:r w:rsidR="00D62819" w:rsidRPr="00D62819">
        <w:rPr>
          <w:vertAlign w:val="superscript"/>
        </w:rPr>
        <w:t>2</w:t>
      </w:r>
      <w:r w:rsidR="00D62819">
        <w:t xml:space="preserve"> as well (see the Chapters on Contest Configuration)).   In any case, at least the contest </w:t>
      </w:r>
      <w:r w:rsidR="00D62819">
        <w:rPr>
          <w:i/>
        </w:rPr>
        <w:t xml:space="preserve">languages, problems, </w:t>
      </w:r>
      <w:r w:rsidR="00D62819">
        <w:t xml:space="preserve">and </w:t>
      </w:r>
      <w:r w:rsidR="00D62819">
        <w:rPr>
          <w:i/>
        </w:rPr>
        <w:t>team accounts</w:t>
      </w:r>
      <w:r w:rsidR="00D62819">
        <w:t xml:space="preserve"> must be configured in PC</w:t>
      </w:r>
      <w:r w:rsidR="00D62819" w:rsidRPr="00D62819">
        <w:rPr>
          <w:vertAlign w:val="superscript"/>
        </w:rPr>
        <w:t>2</w:t>
      </w:r>
      <w:r w:rsidR="00D62819">
        <w:t xml:space="preserve"> to match the primary CCS </w:t>
      </w:r>
      <w:del w:id="11512" w:author="John Clevenger [2]" w:date="2022-06-16T11:51:00Z">
        <w:r w:rsidR="00D62819" w:rsidDel="00517D62">
          <w:delText>in order for</w:delText>
        </w:r>
      </w:del>
      <w:ins w:id="11513" w:author="John Clevenger [2]" w:date="2022-06-16T11:51:00Z">
        <w:r w:rsidR="00517D62">
          <w:t>for</w:t>
        </w:r>
      </w:ins>
      <w:r w:rsidR="00D62819">
        <w:t xml:space="preserve"> shadowing to work correctly. </w:t>
      </w:r>
    </w:p>
    <w:p w14:paraId="33270DF0" w14:textId="769D9467" w:rsidR="00921279" w:rsidRDefault="00921279" w:rsidP="00921279">
      <w:pPr>
        <w:spacing w:before="240"/>
        <w:ind w:firstLine="540"/>
        <w:jc w:val="both"/>
      </w:pPr>
      <w:r>
        <w:t xml:space="preserve">In addition to configuring the </w:t>
      </w:r>
      <w:r w:rsidR="00D62819">
        <w:t xml:space="preserve">shadow </w:t>
      </w:r>
      <w:r>
        <w:t xml:space="preserve">contest to match the primary CCS, </w:t>
      </w:r>
      <w:r w:rsidR="00D62819">
        <w:t>shadowing is really only practical if PC</w:t>
      </w:r>
      <w:r w:rsidR="00D62819" w:rsidRPr="00D62819">
        <w:rPr>
          <w:vertAlign w:val="superscript"/>
        </w:rPr>
        <w:t>2</w:t>
      </w:r>
      <w:r w:rsidR="00D62819">
        <w:t xml:space="preserve"> is configured for “Auto-Judging” the contest problems.  (Otherwise, variations in human judging could cause the shadow results to be different from those computed by the primary CCS.)   This means that the following additional steps should be included when setting up a PC</w:t>
      </w:r>
      <w:r w:rsidR="00D62819" w:rsidRPr="00D62819">
        <w:rPr>
          <w:vertAlign w:val="superscript"/>
        </w:rPr>
        <w:t>2</w:t>
      </w:r>
      <w:r w:rsidR="00D62819">
        <w:t xml:space="preserve"> shadow:</w:t>
      </w:r>
    </w:p>
    <w:p w14:paraId="7C4E823B" w14:textId="77777777" w:rsidR="00D62819" w:rsidRDefault="00D62819">
      <w:pPr>
        <w:numPr>
          <w:ilvl w:val="5"/>
          <w:numId w:val="1"/>
        </w:numPr>
        <w:spacing w:before="240"/>
        <w:ind w:left="907"/>
        <w:jc w:val="both"/>
        <w:pPrChange w:id="11514" w:author="John Clevenger [2]" w:date="2022-06-27T15:52:00Z">
          <w:pPr>
            <w:numPr>
              <w:ilvl w:val="5"/>
              <w:numId w:val="1"/>
            </w:numPr>
            <w:spacing w:before="120"/>
            <w:ind w:left="907" w:hanging="360"/>
            <w:jc w:val="both"/>
          </w:pPr>
        </w:pPrChange>
      </w:pPr>
      <w:r>
        <w:t>Configure all problems for “Computer Judging”.</w:t>
      </w:r>
    </w:p>
    <w:p w14:paraId="6AE70DAA" w14:textId="77777777" w:rsidR="00D62819" w:rsidRDefault="00D62819" w:rsidP="00D62819">
      <w:pPr>
        <w:numPr>
          <w:ilvl w:val="5"/>
          <w:numId w:val="1"/>
        </w:numPr>
        <w:spacing w:before="120"/>
        <w:ind w:left="907"/>
        <w:jc w:val="both"/>
      </w:pPr>
      <w:r>
        <w:t>Configure one or more “Auto-Judge” accounts so that all contest problems have at least one “Auto-Judge” assigned to them.</w:t>
      </w:r>
    </w:p>
    <w:p w14:paraId="3D0412E4" w14:textId="4D400C54" w:rsidR="00D62819" w:rsidRDefault="00D62819" w:rsidP="00D62819">
      <w:pPr>
        <w:numPr>
          <w:ilvl w:val="5"/>
          <w:numId w:val="1"/>
        </w:numPr>
        <w:spacing w:before="120"/>
        <w:ind w:left="907"/>
        <w:jc w:val="both"/>
        <w:rPr>
          <w:ins w:id="11515" w:author="John Clevenger [2]" w:date="2022-06-27T15:30:00Z"/>
        </w:rPr>
      </w:pPr>
      <w:r>
        <w:t xml:space="preserve">Start one or more “Auto-Judges”. </w:t>
      </w:r>
    </w:p>
    <w:p w14:paraId="2D25CCF5" w14:textId="77777777" w:rsidR="00FB7A42" w:rsidRDefault="00FB7A42">
      <w:pPr>
        <w:spacing w:before="120"/>
        <w:ind w:left="3240"/>
        <w:jc w:val="both"/>
        <w:pPrChange w:id="11516" w:author="John Clevenger [2]" w:date="2022-06-27T15:30:00Z">
          <w:pPr>
            <w:numPr>
              <w:ilvl w:val="5"/>
              <w:numId w:val="1"/>
            </w:numPr>
            <w:spacing w:before="120"/>
            <w:ind w:left="907" w:hanging="360"/>
            <w:jc w:val="both"/>
          </w:pPr>
        </w:pPrChange>
      </w:pPr>
    </w:p>
    <w:p w14:paraId="60559077" w14:textId="57A1E1AA" w:rsidR="001D7389" w:rsidRPr="00921279" w:rsidDel="00D63BBC" w:rsidRDefault="001D7389" w:rsidP="001D7389">
      <w:pPr>
        <w:spacing w:before="120"/>
        <w:jc w:val="both"/>
        <w:rPr>
          <w:del w:id="11517" w:author="John Clevenger [2]" w:date="2023-11-21T20:11:00Z"/>
        </w:rPr>
      </w:pPr>
    </w:p>
    <w:p w14:paraId="4D9404B0" w14:textId="77777777" w:rsidR="00D618A1" w:rsidRPr="00D618A1" w:rsidRDefault="000E4A54">
      <w:pPr>
        <w:keepNext/>
        <w:keepLines/>
        <w:numPr>
          <w:ilvl w:val="0"/>
          <w:numId w:val="35"/>
        </w:numPr>
        <w:spacing w:before="240"/>
        <w:jc w:val="both"/>
        <w:rPr>
          <w:b/>
        </w:rPr>
        <w:pPrChange w:id="11518" w:author="John Clevenger [2]" w:date="2022-06-27T15:37:00Z">
          <w:pPr>
            <w:numPr>
              <w:numId w:val="35"/>
            </w:numPr>
            <w:spacing w:before="240"/>
            <w:ind w:left="360" w:hanging="360"/>
            <w:jc w:val="both"/>
          </w:pPr>
        </w:pPrChange>
      </w:pPr>
      <w:r>
        <w:rPr>
          <w:b/>
        </w:rPr>
        <w:t>Starting</w:t>
      </w:r>
      <w:r w:rsidR="00D618A1">
        <w:rPr>
          <w:b/>
        </w:rPr>
        <w:t xml:space="preserve"> Shadow</w:t>
      </w:r>
      <w:r>
        <w:rPr>
          <w:b/>
        </w:rPr>
        <w:t>ing</w:t>
      </w:r>
    </w:p>
    <w:p w14:paraId="4284BD83" w14:textId="1040A69C" w:rsidR="006A0E32" w:rsidRDefault="00FA7C27" w:rsidP="00FA7C27">
      <w:pPr>
        <w:spacing w:before="240"/>
        <w:ind w:firstLine="540"/>
        <w:jc w:val="both"/>
      </w:pPr>
      <w:r>
        <w:t xml:space="preserve">The above steps </w:t>
      </w:r>
      <w:r>
        <w:rPr>
          <w:i/>
        </w:rPr>
        <w:t xml:space="preserve">configure </w:t>
      </w:r>
      <w:r>
        <w:t>a PC</w:t>
      </w:r>
      <w:r w:rsidRPr="007E4F29">
        <w:rPr>
          <w:vertAlign w:val="superscript"/>
        </w:rPr>
        <w:t>2</w:t>
      </w:r>
      <w:r>
        <w:t xml:space="preserve"> system for shadow operations, but they do not actually start </w:t>
      </w:r>
      <w:del w:id="11519" w:author="John Clevenger [2]" w:date="2022-06-25T15:30:00Z">
        <w:r w:rsidDel="00E509C6">
          <w:delText xml:space="preserve">the system performing </w:delText>
        </w:r>
      </w:del>
      <w:r>
        <w:t>shadowing.  To start shadowing it is necessary to run a PC</w:t>
      </w:r>
      <w:r w:rsidRPr="00FA7C27">
        <w:rPr>
          <w:vertAlign w:val="superscript"/>
        </w:rPr>
        <w:t>2</w:t>
      </w:r>
      <w:r>
        <w:t xml:space="preserve"> </w:t>
      </w:r>
      <w:r w:rsidRPr="00FA7C27">
        <w:rPr>
          <w:rFonts w:ascii="Arial Narrow" w:hAnsi="Arial Narrow"/>
          <w:b/>
        </w:rPr>
        <w:t>Event Feed</w:t>
      </w:r>
      <w:r w:rsidR="004E68E4">
        <w:rPr>
          <w:rFonts w:ascii="Arial Narrow" w:hAnsi="Arial Narrow"/>
          <w:b/>
        </w:rPr>
        <w:t>er</w:t>
      </w:r>
      <w:r>
        <w:t xml:space="preserve"> </w:t>
      </w:r>
      <w:ins w:id="11520" w:author="John Clevenger [2]" w:date="2022-06-27T15:32:00Z">
        <w:r w:rsidR="00FB7A42">
          <w:t xml:space="preserve">client </w:t>
        </w:r>
      </w:ins>
      <w:r>
        <w:t xml:space="preserve">module.  </w:t>
      </w:r>
      <w:r w:rsidR="004E68E4">
        <w:t xml:space="preserve">(The </w:t>
      </w:r>
      <w:r w:rsidR="004E68E4" w:rsidRPr="004E68E4">
        <w:rPr>
          <w:rFonts w:ascii="Arial Narrow" w:hAnsi="Arial Narrow"/>
          <w:b/>
        </w:rPr>
        <w:t>Event Feeder</w:t>
      </w:r>
      <w:r w:rsidR="004E68E4">
        <w:t xml:space="preserve"> is a composite module which supports a variety of external communication functions for a </w:t>
      </w:r>
      <w:r w:rsidR="00B15DDA">
        <w:t>PC</w:t>
      </w:r>
      <w:r w:rsidR="00B15DDA" w:rsidRPr="007E4F29">
        <w:rPr>
          <w:vertAlign w:val="superscript"/>
        </w:rPr>
        <w:t>2</w:t>
      </w:r>
      <w:r w:rsidR="004E68E4">
        <w:t xml:space="preserve"> system; see the Appendices on </w:t>
      </w:r>
      <w:r w:rsidR="00B15DDA">
        <w:t xml:space="preserve">the </w:t>
      </w:r>
      <w:r w:rsidR="00B15DDA" w:rsidRPr="00B15DDA">
        <w:rPr>
          <w:rFonts w:ascii="Arial Narrow" w:hAnsi="Arial Narrow"/>
          <w:b/>
        </w:rPr>
        <w:t>PC2 XML (Legacy) Event Feed</w:t>
      </w:r>
      <w:r w:rsidR="00B15DDA">
        <w:t xml:space="preserve"> and on </w:t>
      </w:r>
      <w:r w:rsidR="00B15DDA" w:rsidRPr="00B15DDA">
        <w:rPr>
          <w:rFonts w:ascii="Arial Narrow" w:hAnsi="Arial Narrow"/>
          <w:b/>
        </w:rPr>
        <w:t>PC2 Web Services</w:t>
      </w:r>
      <w:r w:rsidR="00B15DDA">
        <w:t xml:space="preserve"> for additional features of the </w:t>
      </w:r>
      <w:r w:rsidR="00B15DDA" w:rsidRPr="00B15DDA">
        <w:rPr>
          <w:rFonts w:ascii="Arial Narrow" w:hAnsi="Arial Narrow"/>
          <w:b/>
        </w:rPr>
        <w:t>Event Feeder</w:t>
      </w:r>
      <w:r w:rsidR="00B15DDA">
        <w:t xml:space="preserve"> module.)</w:t>
      </w:r>
    </w:p>
    <w:p w14:paraId="3A0F74F8" w14:textId="3158D44C" w:rsidR="00D63BBC" w:rsidRDefault="00D63BBC" w:rsidP="00D63BBC">
      <w:pPr>
        <w:spacing w:before="240"/>
        <w:ind w:firstLine="540"/>
        <w:jc w:val="both"/>
        <w:rPr>
          <w:ins w:id="11521" w:author="John Clevenger [2]" w:date="2022-12-15T15:42:00Z"/>
        </w:rPr>
      </w:pPr>
      <w:ins w:id="11522" w:author="John Clevenger [2]" w:date="2023-11-21T20:13:00Z">
        <w:r>
          <w:rPr>
            <w:noProof/>
          </w:rPr>
          <w:drawing>
            <wp:anchor distT="0" distB="0" distL="114300" distR="114300" simplePos="0" relativeHeight="251753472" behindDoc="0" locked="0" layoutInCell="1" allowOverlap="1" wp14:anchorId="24B2366E" wp14:editId="3BB79FEF">
              <wp:simplePos x="0" y="0"/>
              <wp:positionH relativeFrom="column">
                <wp:posOffset>376555</wp:posOffset>
              </wp:positionH>
              <wp:positionV relativeFrom="paragraph">
                <wp:posOffset>1538605</wp:posOffset>
              </wp:positionV>
              <wp:extent cx="5300345" cy="2935605"/>
              <wp:effectExtent l="0" t="0" r="0" b="0"/>
              <wp:wrapTopAndBottom/>
              <wp:docPr id="142731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11666" name=""/>
                      <pic:cNvPicPr/>
                    </pic:nvPicPr>
                    <pic:blipFill>
                      <a:blip r:embed="rId110">
                        <a:extLst>
                          <a:ext uri="{28A0092B-C50C-407E-A947-70E740481C1C}">
                            <a14:useLocalDpi xmlns:a14="http://schemas.microsoft.com/office/drawing/2010/main" val="0"/>
                          </a:ext>
                        </a:extLst>
                      </a:blip>
                      <a:stretch>
                        <a:fillRect/>
                      </a:stretch>
                    </pic:blipFill>
                    <pic:spPr>
                      <a:xfrm>
                        <a:off x="0" y="0"/>
                        <a:ext cx="5300345" cy="2935605"/>
                      </a:xfrm>
                      <a:prstGeom prst="rect">
                        <a:avLst/>
                      </a:prstGeom>
                    </pic:spPr>
                  </pic:pic>
                </a:graphicData>
              </a:graphic>
              <wp14:sizeRelH relativeFrom="page">
                <wp14:pctWidth>0</wp14:pctWidth>
              </wp14:sizeRelH>
              <wp14:sizeRelV relativeFrom="page">
                <wp14:pctHeight>0</wp14:pctHeight>
              </wp14:sizeRelV>
            </wp:anchor>
          </w:drawing>
        </w:r>
      </w:ins>
      <w:ins w:id="11523" w:author="John Clevenger [2]" w:date="2022-06-16T12:03:00Z">
        <w:del w:id="11524" w:author="John Clevenger" w:date="2022-12-14T11:32:00Z">
          <w:r w:rsidR="00FB7A42" w:rsidDel="003B0AFC">
            <w:rPr>
              <w:noProof/>
            </w:rPr>
            <w:drawing>
              <wp:anchor distT="0" distB="0" distL="114300" distR="114300" simplePos="0" relativeHeight="251631616" behindDoc="0" locked="0" layoutInCell="1" allowOverlap="1" wp14:anchorId="3B5949E4" wp14:editId="24F18229">
                <wp:simplePos x="0" y="0"/>
                <wp:positionH relativeFrom="margin">
                  <wp:posOffset>654685</wp:posOffset>
                </wp:positionH>
                <wp:positionV relativeFrom="paragraph">
                  <wp:posOffset>1444127</wp:posOffset>
                </wp:positionV>
                <wp:extent cx="4734560" cy="2743200"/>
                <wp:effectExtent l="0" t="0" r="8890" b="0"/>
                <wp:wrapTopAndBottom/>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734560" cy="2743200"/>
                        </a:xfrm>
                        <a:prstGeom prst="rect">
                          <a:avLst/>
                        </a:prstGeom>
                      </pic:spPr>
                    </pic:pic>
                  </a:graphicData>
                </a:graphic>
                <wp14:sizeRelH relativeFrom="page">
                  <wp14:pctWidth>0</wp14:pctWidth>
                </wp14:sizeRelH>
                <wp14:sizeRelV relativeFrom="page">
                  <wp14:pctHeight>0</wp14:pctHeight>
                </wp14:sizeRelV>
              </wp:anchor>
            </w:drawing>
          </w:r>
        </w:del>
      </w:ins>
      <w:del w:id="11525" w:author="John Clevenger [2]" w:date="2022-06-16T11:52:00Z">
        <w:r w:rsidR="00B15DDA" w:rsidDel="00517D62">
          <w:delText>In order to</w:delText>
        </w:r>
      </w:del>
      <w:ins w:id="11526" w:author="John Clevenger [2]" w:date="2022-06-16T11:52:00Z">
        <w:r w:rsidR="00517D62">
          <w:t>To</w:t>
        </w:r>
      </w:ins>
      <w:r w:rsidR="00B15DDA">
        <w:t xml:space="preserve"> run a </w:t>
      </w:r>
      <w:r w:rsidR="008A6A5F">
        <w:t>PC</w:t>
      </w:r>
      <w:r w:rsidR="008A6A5F" w:rsidRPr="007E4F29">
        <w:rPr>
          <w:vertAlign w:val="superscript"/>
        </w:rPr>
        <w:t>2</w:t>
      </w:r>
      <w:r w:rsidR="00B15DDA">
        <w:t xml:space="preserve"> </w:t>
      </w:r>
      <w:r w:rsidR="00B15DDA" w:rsidRPr="008A6A5F">
        <w:rPr>
          <w:rFonts w:ascii="Arial Narrow" w:hAnsi="Arial Narrow"/>
          <w:b/>
        </w:rPr>
        <w:t>Event Feeder</w:t>
      </w:r>
      <w:r w:rsidR="00B15DDA">
        <w:t xml:space="preserve"> there must first exist a </w:t>
      </w:r>
      <w:r w:rsidR="009F292C" w:rsidRPr="008A6A5F">
        <w:rPr>
          <w:rFonts w:ascii="Arial Narrow" w:hAnsi="Arial Narrow"/>
          <w:b/>
        </w:rPr>
        <w:t>FEEDER</w:t>
      </w:r>
      <w:ins w:id="11527" w:author="John Clevenger [2]" w:date="2022-06-27T15:38:00Z">
        <w:r w:rsidR="009F292C">
          <w:rPr>
            <w:rFonts w:ascii="Arial Narrow" w:hAnsi="Arial Narrow"/>
            <w:b/>
          </w:rPr>
          <w:t>1</w:t>
        </w:r>
      </w:ins>
      <w:r w:rsidR="009F292C">
        <w:t xml:space="preserve"> </w:t>
      </w:r>
      <w:r w:rsidR="00B15DDA">
        <w:t xml:space="preserve">account with which to login; </w:t>
      </w:r>
      <w:del w:id="11528" w:author="John Clevenger [2]" w:date="2022-06-27T15:38:00Z">
        <w:r w:rsidR="00B15DDA" w:rsidDel="009F292C">
          <w:delText>at least one such</w:delText>
        </w:r>
      </w:del>
      <w:ins w:id="11529" w:author="John Clevenger [2]" w:date="2022-06-27T15:38:00Z">
        <w:r w:rsidR="009F292C">
          <w:t>this</w:t>
        </w:r>
      </w:ins>
      <w:r w:rsidR="00B15DDA">
        <w:t xml:space="preserve"> account must be created using the </w:t>
      </w:r>
      <w:r w:rsidR="008A6A5F">
        <w:t>PC</w:t>
      </w:r>
      <w:r w:rsidR="008A6A5F" w:rsidRPr="007E4F29">
        <w:rPr>
          <w:vertAlign w:val="superscript"/>
        </w:rPr>
        <w:t>2</w:t>
      </w:r>
      <w:r w:rsidR="00B15DDA">
        <w:t xml:space="preserve"> Admin </w:t>
      </w:r>
      <w:r w:rsidR="00B15DDA" w:rsidRPr="008A6A5F">
        <w:rPr>
          <w:rFonts w:ascii="Arial Narrow" w:hAnsi="Arial Narrow"/>
          <w:b/>
        </w:rPr>
        <w:t>Accounts &gt; Generate</w:t>
      </w:r>
      <w:r w:rsidR="00B15DDA">
        <w:t xml:space="preserve"> function</w:t>
      </w:r>
      <w:ins w:id="11530" w:author="John Clevenger [2]" w:date="2022-06-27T15:38:00Z">
        <w:r w:rsidR="009F292C">
          <w:t xml:space="preserve"> (or via the corresponding YAML account generation </w:t>
        </w:r>
        <w:r w:rsidR="00841BF3">
          <w:t>keywords)</w:t>
        </w:r>
      </w:ins>
      <w:r w:rsidR="00B15DDA">
        <w:t xml:space="preserve">.  Once a </w:t>
      </w:r>
      <w:r w:rsidR="00841BF3" w:rsidRPr="008A6A5F">
        <w:rPr>
          <w:rFonts w:ascii="Arial Narrow" w:hAnsi="Arial Narrow"/>
          <w:b/>
        </w:rPr>
        <w:t>FEEDER</w:t>
      </w:r>
      <w:ins w:id="11531" w:author="John Clevenger [2]" w:date="2022-06-27T15:38:00Z">
        <w:r w:rsidR="00841BF3">
          <w:rPr>
            <w:rFonts w:ascii="Arial Narrow" w:hAnsi="Arial Narrow"/>
            <w:b/>
          </w:rPr>
          <w:t>1</w:t>
        </w:r>
      </w:ins>
      <w:r w:rsidR="00841BF3">
        <w:t xml:space="preserve"> </w:t>
      </w:r>
      <w:r w:rsidR="00B15DDA">
        <w:t xml:space="preserve">account has been created, an </w:t>
      </w:r>
      <w:r w:rsidR="00B15DDA" w:rsidRPr="008A6A5F">
        <w:rPr>
          <w:rFonts w:ascii="Arial Narrow" w:hAnsi="Arial Narrow"/>
          <w:b/>
        </w:rPr>
        <w:t>Event Feeder</w:t>
      </w:r>
      <w:r w:rsidR="00B15DDA">
        <w:t xml:space="preserve"> module can be started by executing the command </w:t>
      </w:r>
      <w:r w:rsidR="00B15DDA" w:rsidRPr="008A6A5F">
        <w:rPr>
          <w:rFonts w:ascii="Courier New" w:hAnsi="Courier New" w:cs="Courier New"/>
          <w:b/>
        </w:rPr>
        <w:t>./bin/pc2ef</w:t>
      </w:r>
      <w:r w:rsidR="00B15DDA">
        <w:t xml:space="preserve"> and logging in using the </w:t>
      </w:r>
      <w:ins w:id="11532" w:author="John Clevenger [2]" w:date="2022-06-27T15:38:00Z">
        <w:r w:rsidR="00841BF3" w:rsidRPr="008A6A5F">
          <w:rPr>
            <w:rFonts w:ascii="Arial Narrow" w:hAnsi="Arial Narrow"/>
            <w:b/>
          </w:rPr>
          <w:t>FEEDER</w:t>
        </w:r>
        <w:r w:rsidR="00841BF3">
          <w:rPr>
            <w:rFonts w:ascii="Arial Narrow" w:hAnsi="Arial Narrow"/>
            <w:b/>
          </w:rPr>
          <w:t>1</w:t>
        </w:r>
        <w:r w:rsidR="00841BF3">
          <w:t xml:space="preserve"> </w:t>
        </w:r>
      </w:ins>
      <w:del w:id="11533" w:author="John Clevenger [2]" w:date="2022-06-27T15:38:00Z">
        <w:r w:rsidR="00B15DDA" w:rsidRPr="008A6A5F" w:rsidDel="00841BF3">
          <w:rPr>
            <w:rFonts w:ascii="Arial Narrow" w:hAnsi="Arial Narrow"/>
            <w:b/>
          </w:rPr>
          <w:delText>Feeder</w:delText>
        </w:r>
        <w:r w:rsidR="00B15DDA" w:rsidDel="00841BF3">
          <w:delText xml:space="preserve"> </w:delText>
        </w:r>
      </w:del>
      <w:r w:rsidR="00B15DDA">
        <w:t xml:space="preserve">account.  This will display </w:t>
      </w:r>
      <w:r w:rsidR="008A6A5F">
        <w:t xml:space="preserve">the following screen (note that the </w:t>
      </w:r>
      <w:r w:rsidR="008A6A5F" w:rsidRPr="008A6A5F">
        <w:rPr>
          <w:rFonts w:ascii="Arial Narrow" w:hAnsi="Arial Narrow"/>
          <w:b/>
        </w:rPr>
        <w:t>Shadow Mode</w:t>
      </w:r>
      <w:r w:rsidR="008A6A5F">
        <w:t xml:space="preserve"> tab has been selected</w:t>
      </w:r>
      <w:ins w:id="11534" w:author="John Clevenger" w:date="2022-12-14T11:53:00Z">
        <w:del w:id="11535" w:author="John Clevenger [2]" w:date="2022-12-15T15:42:00Z">
          <w:r w:rsidR="00470077" w:rsidDel="00DC32C7">
            <w:delText xml:space="preserve"> and shadowing has been started</w:delText>
          </w:r>
        </w:del>
      </w:ins>
      <w:r w:rsidR="008A6A5F">
        <w:t>):</w:t>
      </w:r>
    </w:p>
    <w:p w14:paraId="12E8F102" w14:textId="2EFB9249" w:rsidR="00DC32C7" w:rsidDel="00DC32C7" w:rsidRDefault="00DC32C7" w:rsidP="003B0AFC">
      <w:pPr>
        <w:spacing w:before="240"/>
        <w:ind w:firstLine="540"/>
        <w:jc w:val="both"/>
        <w:rPr>
          <w:del w:id="11536" w:author="John Clevenger [2]" w:date="2022-12-15T15:43:00Z"/>
        </w:rPr>
      </w:pPr>
    </w:p>
    <w:p w14:paraId="0488C62A" w14:textId="614737CC" w:rsidR="001D7389" w:rsidDel="00007756" w:rsidRDefault="001D7389" w:rsidP="006430FA">
      <w:pPr>
        <w:spacing w:before="480"/>
        <w:ind w:firstLine="547"/>
        <w:jc w:val="both"/>
        <w:rPr>
          <w:del w:id="11537" w:author="John Clevenger [2]" w:date="2022-06-16T12:03:00Z"/>
        </w:rPr>
      </w:pPr>
    </w:p>
    <w:p w14:paraId="59164176" w14:textId="6DB4E029" w:rsidR="00DC32C7" w:rsidRDefault="00A92296" w:rsidP="00DC32C7">
      <w:pPr>
        <w:spacing w:before="360"/>
        <w:ind w:firstLine="547"/>
        <w:jc w:val="both"/>
        <w:rPr>
          <w:ins w:id="11538" w:author="John Clevenger [2]" w:date="2022-12-15T15:44:00Z"/>
        </w:rPr>
      </w:pPr>
      <w:del w:id="11539" w:author="John Clevenger [2]" w:date="2022-06-16T12:03:00Z">
        <w:r w:rsidDel="00007756">
          <w:rPr>
            <w:noProof/>
          </w:rPr>
          <w:drawing>
            <wp:anchor distT="0" distB="0" distL="114300" distR="114300" simplePos="0" relativeHeight="251641856" behindDoc="0" locked="0" layoutInCell="1" allowOverlap="1" wp14:anchorId="1FFA8AAD" wp14:editId="3620A4A9">
              <wp:simplePos x="0" y="0"/>
              <wp:positionH relativeFrom="column">
                <wp:posOffset>-9525</wp:posOffset>
              </wp:positionH>
              <wp:positionV relativeFrom="paragraph">
                <wp:posOffset>22860</wp:posOffset>
              </wp:positionV>
              <wp:extent cx="6059805" cy="2593340"/>
              <wp:effectExtent l="0" t="0" r="0" b="0"/>
              <wp:wrapTopAndBottom/>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59805" cy="2593340"/>
                      </a:xfrm>
                      <a:prstGeom prst="rect">
                        <a:avLst/>
                      </a:prstGeom>
                      <a:noFill/>
                      <a:ln>
                        <a:noFill/>
                      </a:ln>
                    </pic:spPr>
                  </pic:pic>
                </a:graphicData>
              </a:graphic>
              <wp14:sizeRelH relativeFrom="page">
                <wp14:pctWidth>0</wp14:pctWidth>
              </wp14:sizeRelH>
              <wp14:sizeRelV relativeFrom="page">
                <wp14:pctHeight>0</wp14:pctHeight>
              </wp14:sizeRelV>
            </wp:anchor>
          </w:drawing>
        </w:r>
      </w:del>
      <w:ins w:id="11540" w:author="John Clevenger [2]" w:date="2022-12-15T15:44:00Z">
        <w:r w:rsidR="00DC32C7">
          <w:t>This screen displays the current shadow mode values (as configured either interactively or via a YAML file)</w:t>
        </w:r>
      </w:ins>
      <w:ins w:id="11541" w:author="John Clevenger [2]" w:date="2023-11-21T20:15:00Z">
        <w:r w:rsidR="00C3207A">
          <w:t xml:space="preserve">, along with </w:t>
        </w:r>
      </w:ins>
      <w:ins w:id="11542" w:author="John Clevenger [2]" w:date="2023-11-21T20:33:00Z">
        <w:r w:rsidR="00115FA3">
          <w:t>dynamically updated</w:t>
        </w:r>
      </w:ins>
      <w:ins w:id="11543" w:author="John Clevenger [2]" w:date="2023-11-21T20:15:00Z">
        <w:r w:rsidR="00C3207A">
          <w:t xml:space="preserve"> shadow status information</w:t>
        </w:r>
      </w:ins>
      <w:ins w:id="11544" w:author="John Clevenger [2]" w:date="2022-12-15T15:44:00Z">
        <w:r w:rsidR="00DC32C7">
          <w:t xml:space="preserve">.  Note that this screen does </w:t>
        </w:r>
        <w:r w:rsidR="00DC32C7">
          <w:rPr>
            <w:i/>
          </w:rPr>
          <w:t xml:space="preserve">not </w:t>
        </w:r>
        <w:r w:rsidR="00DC32C7">
          <w:t xml:space="preserve">provide for enabling the legacy </w:t>
        </w:r>
        <w:r w:rsidR="00DC32C7" w:rsidRPr="001D7389">
          <w:rPr>
            <w:rFonts w:ascii="Arial Narrow" w:hAnsi="Arial Narrow"/>
            <w:b/>
          </w:rPr>
          <w:t>CCS Test Mode</w:t>
        </w:r>
        <w:r w:rsidR="00DC32C7">
          <w:t xml:space="preserve"> state, which is required for shadow operations to proceed.  This is one reason why it is necessary to either configure shadow mode interactively (and check the </w:t>
        </w:r>
        <w:r w:rsidR="00DC32C7" w:rsidRPr="001D7389">
          <w:rPr>
            <w:rFonts w:ascii="Arial Narrow" w:hAnsi="Arial Narrow"/>
            <w:b/>
          </w:rPr>
          <w:t>CCS Test Mode</w:t>
        </w:r>
        <w:r w:rsidR="00DC32C7">
          <w:t xml:space="preserve"> box on the Admin’s Settings screen), or to specify </w:t>
        </w:r>
        <w:r w:rsidR="00DC32C7" w:rsidRPr="00717B4E">
          <w:rPr>
            <w:rFonts w:ascii="Arial Narrow" w:hAnsi="Arial Narrow"/>
            <w:b/>
            <w:bCs/>
            <w:sz w:val="26"/>
          </w:rPr>
          <w:t>ccs-test-mode: true</w:t>
        </w:r>
        <w:r w:rsidR="00DC32C7" w:rsidRPr="001D7389">
          <w:rPr>
            <w:rFonts w:ascii="Arial Narrow" w:hAnsi="Arial Narrow"/>
            <w:sz w:val="26"/>
          </w:rPr>
          <w:t xml:space="preserve"> </w:t>
        </w:r>
        <w:r w:rsidR="00DC32C7">
          <w:rPr>
            <w:rFonts w:ascii="Arial Narrow" w:hAnsi="Arial Narrow"/>
            <w:sz w:val="26"/>
          </w:rPr>
          <w:t xml:space="preserve"> </w:t>
        </w:r>
        <w:r w:rsidR="00DC32C7">
          <w:t>in a YAML file.</w:t>
        </w:r>
      </w:ins>
    </w:p>
    <w:p w14:paraId="4A8AA961" w14:textId="3CD17ABC" w:rsidR="00DC32C7" w:rsidRPr="00921279" w:rsidRDefault="006430FA" w:rsidP="00DC32C7">
      <w:pPr>
        <w:spacing w:before="240"/>
        <w:ind w:firstLine="540"/>
        <w:jc w:val="both"/>
        <w:rPr>
          <w:ins w:id="11545" w:author="John Clevenger [2]" w:date="2022-12-15T15:45:00Z"/>
        </w:rPr>
      </w:pPr>
      <w:del w:id="11546" w:author="John Clevenger [2]" w:date="2022-12-15T15:44:00Z">
        <w:r w:rsidDel="00DC32C7">
          <w:delText xml:space="preserve">This screen displays the current shadow mode values </w:delText>
        </w:r>
        <w:r w:rsidR="001D7389" w:rsidDel="00DC32C7">
          <w:delText>(</w:delText>
        </w:r>
        <w:r w:rsidDel="00DC32C7">
          <w:delText>as configured either interactively or via a YAML file</w:delText>
        </w:r>
        <w:r w:rsidR="001D7389" w:rsidDel="00DC32C7">
          <w:delText>)</w:delText>
        </w:r>
        <w:r w:rsidDel="00DC32C7">
          <w:delText>.</w:delText>
        </w:r>
      </w:del>
      <w:r>
        <w:t xml:space="preserve">  </w:t>
      </w:r>
      <w:ins w:id="11547" w:author="John Clevenger [2]" w:date="2022-12-15T15:45:00Z">
        <w:r w:rsidR="00DC32C7">
          <w:t xml:space="preserve">The </w:t>
        </w:r>
        <w:r w:rsidR="00DC32C7" w:rsidRPr="006430FA">
          <w:rPr>
            <w:rFonts w:ascii="Arial Narrow" w:hAnsi="Arial Narrow"/>
            <w:b/>
          </w:rPr>
          <w:t>Test Connection</w:t>
        </w:r>
        <w:r w:rsidR="00DC32C7">
          <w:t xml:space="preserve"> button can be used to verify that the PC</w:t>
        </w:r>
        <w:r w:rsidR="00DC32C7" w:rsidRPr="007E4F29">
          <w:rPr>
            <w:vertAlign w:val="superscript"/>
          </w:rPr>
          <w:t>2</w:t>
        </w:r>
        <w:r w:rsidR="00DC32C7">
          <w:t xml:space="preserve"> shadow can establish a connection to the primary CCS using the specified URL; pressing </w:t>
        </w:r>
        <w:r w:rsidR="00DC32C7" w:rsidRPr="00921279">
          <w:rPr>
            <w:rFonts w:ascii="Arial Narrow" w:hAnsi="Arial Narrow"/>
            <w:b/>
          </w:rPr>
          <w:t>Test Connection</w:t>
        </w:r>
        <w:r w:rsidR="00DC32C7">
          <w:t xml:space="preserve"> will return a failure message if no connection could be established.   Note: </w:t>
        </w:r>
        <w:r w:rsidR="00DC32C7" w:rsidRPr="00921279">
          <w:rPr>
            <w:rFonts w:ascii="Arial Narrow" w:hAnsi="Arial Narrow"/>
            <w:b/>
          </w:rPr>
          <w:t>Test Connection</w:t>
        </w:r>
        <w:r w:rsidR="00DC32C7">
          <w:t xml:space="preserve"> only verifies that </w:t>
        </w:r>
        <w:r w:rsidR="00DC32C7">
          <w:rPr>
            <w:i/>
          </w:rPr>
          <w:t>there is a valid network path to the specified URL.</w:t>
        </w:r>
        <w:r w:rsidR="00DC32C7">
          <w:t xml:space="preserve"> It does </w:t>
        </w:r>
        <w:r w:rsidR="00DC32C7">
          <w:rPr>
            <w:i/>
          </w:rPr>
          <w:t xml:space="preserve">not, </w:t>
        </w:r>
        <w:r w:rsidR="00DC32C7">
          <w:t>for example, actually login to the remote (primary) system, validate credentials, or similar operations.</w:t>
        </w:r>
      </w:ins>
      <w:ins w:id="11548" w:author="John Clevenger [2]" w:date="2023-11-21T20:16:00Z">
        <w:r w:rsidR="00C3207A">
          <w:t xml:space="preserve">  Note that in the above </w:t>
        </w:r>
        <w:r w:rsidR="00C3207A">
          <w:lastRenderedPageBreak/>
          <w:t>screen</w:t>
        </w:r>
      </w:ins>
      <w:ins w:id="11549" w:author="John Clevenger [2]" w:date="2023-11-21T20:18:00Z">
        <w:r w:rsidR="00C3207A">
          <w:t>shot</w:t>
        </w:r>
      </w:ins>
      <w:ins w:id="11550" w:author="John Clevenger [2]" w:date="2023-11-21T20:16:00Z">
        <w:r w:rsidR="00C3207A">
          <w:t xml:space="preserve"> the status area shows a FAILURE message</w:t>
        </w:r>
      </w:ins>
      <w:ins w:id="11551" w:author="John Clevenger [2]" w:date="2023-11-21T20:17:00Z">
        <w:r w:rsidR="00C3207A">
          <w:t xml:space="preserve">; this </w:t>
        </w:r>
      </w:ins>
      <w:ins w:id="11552" w:author="John Clevenger [2]" w:date="2023-11-21T20:19:00Z">
        <w:r w:rsidR="00C3207A">
          <w:t>is</w:t>
        </w:r>
      </w:ins>
      <w:ins w:id="11553" w:author="John Clevenger [2]" w:date="2023-11-21T20:17:00Z">
        <w:r w:rsidR="00C3207A">
          <w:t xml:space="preserve"> due to the </w:t>
        </w:r>
        <w:r w:rsidR="00C3207A" w:rsidRPr="00C3207A">
          <w:rPr>
            <w:rFonts w:ascii="Arial Narrow" w:hAnsi="Arial Narrow"/>
            <w:b/>
            <w:rPrChange w:id="11554" w:author="John Clevenger [2]" w:date="2023-11-21T20:18:00Z">
              <w:rPr/>
            </w:rPrChange>
          </w:rPr>
          <w:t>Test Connection</w:t>
        </w:r>
        <w:r w:rsidR="00C3207A">
          <w:t xml:space="preserve"> button having been pressed but the value in the Primary CCS URL field is not a legitimate URL.</w:t>
        </w:r>
      </w:ins>
    </w:p>
    <w:p w14:paraId="32EA5FFA" w14:textId="77777777" w:rsidR="00DC32C7" w:rsidRDefault="00DC32C7" w:rsidP="00DC32C7">
      <w:pPr>
        <w:spacing w:before="240"/>
        <w:ind w:firstLine="540"/>
        <w:jc w:val="both"/>
        <w:rPr>
          <w:ins w:id="11555" w:author="John Clevenger [2]" w:date="2022-12-15T15:45:00Z"/>
        </w:rPr>
      </w:pPr>
      <w:ins w:id="11556" w:author="John Clevenger [2]" w:date="2022-12-15T15:45:00Z">
        <w:r>
          <w:t xml:space="preserve">Pressing the </w:t>
        </w:r>
        <w:r w:rsidRPr="000E4A54">
          <w:rPr>
            <w:rFonts w:ascii="Arial Narrow" w:hAnsi="Arial Narrow"/>
            <w:b/>
          </w:rPr>
          <w:t>Start Shadowing</w:t>
        </w:r>
        <w:r>
          <w:t xml:space="preserve"> button will cause PC</w:t>
        </w:r>
        <w:r w:rsidRPr="000E4A54">
          <w:rPr>
            <w:vertAlign w:val="superscript"/>
          </w:rPr>
          <w:t>2</w:t>
        </w:r>
        <w:r>
          <w:t xml:space="preserve"> to login to the primary CCS and begin fetching and (presuming an Auto-Judge has been started) executing submissions.   </w:t>
        </w:r>
      </w:ins>
    </w:p>
    <w:p w14:paraId="4AF785C6" w14:textId="2C68BB89" w:rsidR="00DC32C7" w:rsidRDefault="00DC32C7" w:rsidP="00DC32C7">
      <w:pPr>
        <w:spacing w:before="240"/>
        <w:ind w:firstLine="547"/>
        <w:jc w:val="both"/>
        <w:rPr>
          <w:ins w:id="11557" w:author="John Clevenger [2]" w:date="2022-12-15T15:46:00Z"/>
        </w:rPr>
      </w:pPr>
      <w:ins w:id="11558" w:author="John Clevenger [2]" w:date="2022-12-15T15:46:00Z">
        <w:r>
          <w:t xml:space="preserve">The Shadow Mode screen also displays additional fields </w:t>
        </w:r>
        <w:r w:rsidRPr="009742B1">
          <w:rPr>
            <w:rFonts w:ascii="Arial Narrow" w:hAnsi="Arial Narrow"/>
            <w:b/>
          </w:rPr>
          <w:t>Last Event Processed At</w:t>
        </w:r>
        <w:r>
          <w:t xml:space="preserve">, </w:t>
        </w:r>
        <w:r w:rsidRPr="006430FA">
          <w:rPr>
            <w:rFonts w:ascii="Arial Narrow" w:hAnsi="Arial Narrow"/>
            <w:b/>
          </w:rPr>
          <w:t>Last Event ID</w:t>
        </w:r>
        <w:r>
          <w:rPr>
            <w:rFonts w:ascii="Arial Narrow" w:hAnsi="Arial Narrow"/>
            <w:b/>
          </w:rPr>
          <w:t xml:space="preserve">, </w:t>
        </w:r>
        <w:r w:rsidRPr="009742B1">
          <w:t xml:space="preserve">and </w:t>
        </w:r>
        <w:r w:rsidRPr="009742B1">
          <w:rPr>
            <w:rFonts w:ascii="Arial Narrow" w:hAnsi="Arial Narrow"/>
            <w:b/>
          </w:rPr>
          <w:t>Records Read</w:t>
        </w:r>
        <w:r>
          <w:t>.  Once shadowing has been started, these fields are dynamically updated as the Event Feed from the Primary CCS provides event input, thus giving visual feedback regarding the status of shadow operations.</w:t>
        </w:r>
      </w:ins>
    </w:p>
    <w:p w14:paraId="7FB2BAB8" w14:textId="77777777" w:rsidR="001C6D6E" w:rsidRDefault="001C6D6E" w:rsidP="001C6D6E">
      <w:pPr>
        <w:spacing w:before="360"/>
        <w:ind w:firstLine="547"/>
        <w:jc w:val="both"/>
        <w:rPr>
          <w:ins w:id="11559" w:author="John Clevenger [2]" w:date="2022-12-15T15:47:00Z"/>
        </w:rPr>
      </w:pPr>
      <w:ins w:id="11560" w:author="John Clevenger [2]" w:date="2022-12-15T15:47:00Z">
        <w:r>
          <w:t xml:space="preserve">If the Primary CCS supports the operations of the CLICS API, the </w:t>
        </w:r>
        <w:r w:rsidRPr="009742B1">
          <w:rPr>
            <w:rFonts w:ascii="Arial Narrow" w:hAnsi="Arial Narrow"/>
            <w:b/>
          </w:rPr>
          <w:t>Last Event ID</w:t>
        </w:r>
        <w:r>
          <w:t xml:space="preserve"> field can be used to inform the primary CCS that the shadow wishes not to start from the very beginning of the contest, but rather is only interested in events which have occurred </w:t>
        </w:r>
        <w:r>
          <w:rPr>
            <w:i/>
          </w:rPr>
          <w:t xml:space="preserve">since </w:t>
        </w:r>
        <w:r>
          <w:t xml:space="preserve">the specified </w:t>
        </w:r>
        <w:r w:rsidRPr="006430FA">
          <w:rPr>
            <w:rFonts w:ascii="Arial Narrow" w:hAnsi="Arial Narrow"/>
            <w:b/>
          </w:rPr>
          <w:t>Last Event ID</w:t>
        </w:r>
        <w:r>
          <w:t xml:space="preserve">.   To do this, press the “Stop Shadowing” button, enter an Event Id into the </w:t>
        </w:r>
        <w:r w:rsidRPr="00717B4E">
          <w:rPr>
            <w:rFonts w:ascii="Arial Narrow" w:hAnsi="Arial Narrow"/>
            <w:b/>
          </w:rPr>
          <w:t>Last Event ID</w:t>
        </w:r>
        <w:r>
          <w:t xml:space="preserve"> field, and press Start Shadowing to begin shadowing operations once more.  This will cause the PC</w:t>
        </w:r>
        <w:r w:rsidRPr="00717B4E">
          <w:rPr>
            <w:vertAlign w:val="superscript"/>
          </w:rPr>
          <w:t>2</w:t>
        </w:r>
        <w:r>
          <w:t xml:space="preserve"> shadow to request events from the Primary CCS starting from the specified event. This is useful when a shadow has already fetched and executed large amounts of data from the primary; it avoids having to repeat the fetch/execute cycle for submissions already processed by the shadow.  </w:t>
        </w:r>
      </w:ins>
    </w:p>
    <w:p w14:paraId="06B23469" w14:textId="47F47A7E" w:rsidR="001C6D6E" w:rsidRDefault="001C6D6E" w:rsidP="001C6D6E">
      <w:pPr>
        <w:spacing w:before="240"/>
        <w:ind w:firstLine="547"/>
        <w:jc w:val="both"/>
        <w:rPr>
          <w:ins w:id="11561" w:author="John Clevenger [2]" w:date="2022-12-15T15:47:00Z"/>
        </w:rPr>
      </w:pPr>
      <w:ins w:id="11562" w:author="John Clevenger [2]" w:date="2022-12-15T15:47:00Z">
        <w:r>
          <w:t xml:space="preserve">When restarting shadowing from a specified Event Id, the format of the </w:t>
        </w:r>
        <w:r w:rsidRPr="001D7389">
          <w:rPr>
            <w:rFonts w:ascii="Arial Narrow" w:hAnsi="Arial Narrow"/>
            <w:b/>
          </w:rPr>
          <w:t>Last Event ID</w:t>
        </w:r>
        <w:r>
          <w:t xml:space="preserve"> must match the format of event IDs sent from the primary CCS.  For PC</w:t>
        </w:r>
        <w:r w:rsidRPr="00717B4E">
          <w:rPr>
            <w:vertAlign w:val="superscript"/>
          </w:rPr>
          <w:t>2</w:t>
        </w:r>
        <w:r>
          <w:t>, event Id’s have the form “</w:t>
        </w:r>
        <w:r w:rsidRPr="00717B4E">
          <w:t>pc2-</w:t>
        </w:r>
        <w:r>
          <w:t>xxx”</w:t>
        </w:r>
        <w:r w:rsidRPr="00717B4E">
          <w:t xml:space="preserve">, where </w:t>
        </w:r>
        <w:r>
          <w:t>“xxx”</w:t>
        </w:r>
        <w:r w:rsidRPr="00717B4E">
          <w:t xml:space="preserve"> is </w:t>
        </w:r>
        <w:r>
          <w:t xml:space="preserve">a </w:t>
        </w:r>
        <w:r w:rsidRPr="00717B4E">
          <w:t>monotonically increasing</w:t>
        </w:r>
        <w:r>
          <w:t xml:space="preserve"> integer</w:t>
        </w:r>
        <w:r w:rsidRPr="00717B4E">
          <w:t>.</w:t>
        </w:r>
        <w:r>
          <w:t xml:space="preserve">  Other CCS’s use different formats for their Event Ids</w:t>
        </w:r>
        <w:r>
          <w:rPr>
            <w:rStyle w:val="FootnoteReference"/>
          </w:rPr>
          <w:footnoteReference w:id="86"/>
        </w:r>
        <w:r>
          <w:t>; it is the responsibility of the person running PC</w:t>
        </w:r>
        <w:r w:rsidRPr="00717B4E">
          <w:rPr>
            <w:vertAlign w:val="superscript"/>
          </w:rPr>
          <w:t>2</w:t>
        </w:r>
        <w:r>
          <w:t xml:space="preserve"> in Shadow Mode to </w:t>
        </w:r>
      </w:ins>
      <w:ins w:id="11565" w:author="John Clevenger [2]" w:date="2023-11-21T20:37:00Z">
        <w:r w:rsidR="00B34BE5">
          <w:t xml:space="preserve">specify </w:t>
        </w:r>
        <w:r w:rsidR="00B34BE5">
          <w:t xml:space="preserve">the </w:t>
        </w:r>
        <w:r w:rsidR="00B34BE5" w:rsidRPr="001D7389">
          <w:rPr>
            <w:rFonts w:ascii="Arial Narrow" w:hAnsi="Arial Narrow"/>
            <w:b/>
          </w:rPr>
          <w:t>Last Event ID</w:t>
        </w:r>
        <w:r w:rsidR="00B34BE5">
          <w:t xml:space="preserve"> </w:t>
        </w:r>
        <w:r w:rsidR="00B34BE5">
          <w:t xml:space="preserve">in the </w:t>
        </w:r>
      </w:ins>
      <w:ins w:id="11566" w:author="John Clevenger [2]" w:date="2022-12-15T15:47:00Z">
        <w:r>
          <w:t>format of the Primary CCS being shadowed.</w:t>
        </w:r>
      </w:ins>
    </w:p>
    <w:p w14:paraId="7354F96B" w14:textId="45B131C0" w:rsidR="00360A01" w:rsidDel="00DC32C7" w:rsidRDefault="006430FA" w:rsidP="006430FA">
      <w:pPr>
        <w:spacing w:before="480"/>
        <w:ind w:firstLine="547"/>
        <w:jc w:val="both"/>
        <w:rPr>
          <w:ins w:id="11567" w:author="John Clevenger" w:date="2022-12-14T11:50:00Z"/>
          <w:del w:id="11568" w:author="John Clevenger [2]" w:date="2022-12-15T15:46:00Z"/>
        </w:rPr>
      </w:pPr>
      <w:del w:id="11569" w:author="John Clevenger [2]" w:date="2022-12-15T15:46:00Z">
        <w:r w:rsidDel="00DC32C7">
          <w:delText>It also displays an additional field</w:delText>
        </w:r>
      </w:del>
      <w:ins w:id="11570" w:author="John Clevenger" w:date="2022-12-14T11:47:00Z">
        <w:del w:id="11571" w:author="John Clevenger [2]" w:date="2022-12-15T15:46:00Z">
          <w:r w:rsidR="00360A01" w:rsidDel="00DC32C7">
            <w:delText>s</w:delText>
          </w:r>
        </w:del>
      </w:ins>
      <w:del w:id="11572" w:author="John Clevenger [2]" w:date="2022-12-15T15:46:00Z">
        <w:r w:rsidDel="00DC32C7">
          <w:delText xml:space="preserve">, </w:delText>
        </w:r>
      </w:del>
      <w:ins w:id="11573" w:author="John Clevenger" w:date="2022-12-14T11:47:00Z">
        <w:del w:id="11574" w:author="John Clevenger [2]" w:date="2022-12-15T15:46:00Z">
          <w:r w:rsidR="00360A01" w:rsidRPr="00360A01" w:rsidDel="00DC32C7">
            <w:rPr>
              <w:rFonts w:ascii="Arial Narrow" w:hAnsi="Arial Narrow"/>
              <w:b/>
              <w:rPrChange w:id="11575" w:author="John Clevenger" w:date="2022-12-14T11:48:00Z">
                <w:rPr/>
              </w:rPrChange>
            </w:rPr>
            <w:delText>Last Event Processed At</w:delText>
          </w:r>
          <w:r w:rsidR="00360A01" w:rsidDel="00DC32C7">
            <w:delText xml:space="preserve">, </w:delText>
          </w:r>
        </w:del>
      </w:ins>
      <w:del w:id="11576" w:author="John Clevenger [2]" w:date="2022-12-15T15:46:00Z">
        <w:r w:rsidRPr="006430FA" w:rsidDel="00DC32C7">
          <w:rPr>
            <w:rFonts w:ascii="Arial Narrow" w:hAnsi="Arial Narrow"/>
            <w:b/>
          </w:rPr>
          <w:delText>Last Event ID</w:delText>
        </w:r>
      </w:del>
      <w:ins w:id="11577" w:author="John Clevenger" w:date="2022-12-14T11:47:00Z">
        <w:del w:id="11578" w:author="John Clevenger [2]" w:date="2022-12-15T15:46:00Z">
          <w:r w:rsidR="00360A01" w:rsidDel="00DC32C7">
            <w:rPr>
              <w:rFonts w:ascii="Arial Narrow" w:hAnsi="Arial Narrow"/>
              <w:b/>
            </w:rPr>
            <w:delText xml:space="preserve">, </w:delText>
          </w:r>
          <w:r w:rsidR="00360A01" w:rsidRPr="00360A01" w:rsidDel="00DC32C7">
            <w:rPr>
              <w:rPrChange w:id="11579" w:author="John Clevenger" w:date="2022-12-14T11:47:00Z">
                <w:rPr>
                  <w:rFonts w:ascii="Arial Narrow" w:hAnsi="Arial Narrow"/>
                  <w:b/>
                </w:rPr>
              </w:rPrChange>
            </w:rPr>
            <w:delText xml:space="preserve">and </w:delText>
          </w:r>
          <w:r w:rsidR="00360A01" w:rsidRPr="00360A01" w:rsidDel="00DC32C7">
            <w:rPr>
              <w:rFonts w:ascii="Arial Narrow" w:hAnsi="Arial Narrow"/>
              <w:b/>
              <w:rPrChange w:id="11580" w:author="John Clevenger" w:date="2022-12-14T11:48:00Z">
                <w:rPr/>
              </w:rPrChange>
            </w:rPr>
            <w:delText>Records Read</w:delText>
          </w:r>
        </w:del>
      </w:ins>
      <w:del w:id="11581" w:author="John Clevenger [2]" w:date="2022-12-15T15:46:00Z">
        <w:r w:rsidDel="00DC32C7">
          <w:delText xml:space="preserve">.  </w:delText>
        </w:r>
      </w:del>
      <w:ins w:id="11582" w:author="John Clevenger" w:date="2022-12-14T11:48:00Z">
        <w:del w:id="11583" w:author="John Clevenger [2]" w:date="2022-12-15T15:46:00Z">
          <w:r w:rsidR="00360A01" w:rsidDel="00DC32C7">
            <w:delText xml:space="preserve">Once </w:delText>
          </w:r>
        </w:del>
      </w:ins>
      <w:ins w:id="11584" w:author="John Clevenger" w:date="2022-12-14T11:50:00Z">
        <w:del w:id="11585" w:author="John Clevenger [2]" w:date="2022-12-15T15:46:00Z">
          <w:r w:rsidR="00360A01" w:rsidDel="00DC32C7">
            <w:delText>s</w:delText>
          </w:r>
        </w:del>
      </w:ins>
      <w:ins w:id="11586" w:author="John Clevenger" w:date="2022-12-14T11:48:00Z">
        <w:del w:id="11587" w:author="John Clevenger [2]" w:date="2022-12-15T15:46:00Z">
          <w:r w:rsidR="00360A01" w:rsidDel="00DC32C7">
            <w:delText>hadowing h</w:delText>
          </w:r>
        </w:del>
      </w:ins>
      <w:ins w:id="11588" w:author="John Clevenger" w:date="2022-12-14T11:49:00Z">
        <w:del w:id="11589" w:author="John Clevenger [2]" w:date="2022-12-15T15:46:00Z">
          <w:r w:rsidR="00360A01" w:rsidDel="00DC32C7">
            <w:delText>as been started, t</w:delText>
          </w:r>
        </w:del>
      </w:ins>
      <w:ins w:id="11590" w:author="John Clevenger" w:date="2022-12-14T11:48:00Z">
        <w:del w:id="11591" w:author="John Clevenger [2]" w:date="2022-12-15T15:46:00Z">
          <w:r w:rsidR="00360A01" w:rsidDel="00DC32C7">
            <w:delText xml:space="preserve">hese fields are dynamically updated as the Event Feed from the </w:delText>
          </w:r>
        </w:del>
      </w:ins>
      <w:ins w:id="11592" w:author="John Clevenger" w:date="2022-12-14T11:49:00Z">
        <w:del w:id="11593" w:author="John Clevenger [2]" w:date="2022-12-15T15:46:00Z">
          <w:r w:rsidR="00360A01" w:rsidDel="00DC32C7">
            <w:delText xml:space="preserve">Primary CCS provides </w:delText>
          </w:r>
        </w:del>
      </w:ins>
      <w:ins w:id="11594" w:author="John Clevenger" w:date="2022-12-14T11:54:00Z">
        <w:del w:id="11595" w:author="John Clevenger [2]" w:date="2022-12-15T15:46:00Z">
          <w:r w:rsidR="00470077" w:rsidDel="00DC32C7">
            <w:delText xml:space="preserve">event </w:delText>
          </w:r>
        </w:del>
      </w:ins>
      <w:ins w:id="11596" w:author="John Clevenger" w:date="2022-12-14T11:49:00Z">
        <w:del w:id="11597" w:author="John Clevenger [2]" w:date="2022-12-15T15:46:00Z">
          <w:r w:rsidR="00360A01" w:rsidDel="00DC32C7">
            <w:delText xml:space="preserve">input, giving visual </w:delText>
          </w:r>
        </w:del>
      </w:ins>
      <w:ins w:id="11598" w:author="John Clevenger" w:date="2022-12-14T11:50:00Z">
        <w:del w:id="11599" w:author="John Clevenger [2]" w:date="2022-12-15T15:46:00Z">
          <w:r w:rsidR="00360A01" w:rsidDel="00DC32C7">
            <w:delText>feedback regarding the status of shadow operations.</w:delText>
          </w:r>
        </w:del>
      </w:ins>
    </w:p>
    <w:p w14:paraId="0E26E325" w14:textId="5C35EB02" w:rsidR="008A6A5F" w:rsidDel="001C6D6E" w:rsidRDefault="00DC32C7">
      <w:pPr>
        <w:spacing w:before="240"/>
        <w:ind w:firstLine="547"/>
        <w:jc w:val="both"/>
        <w:rPr>
          <w:del w:id="11600" w:author="John Clevenger [2]" w:date="2022-12-15T15:47:00Z"/>
        </w:rPr>
        <w:pPrChange w:id="11601" w:author="John Clevenger" w:date="2022-12-14T11:52:00Z">
          <w:pPr>
            <w:spacing w:before="480"/>
            <w:ind w:firstLine="547"/>
            <w:jc w:val="both"/>
          </w:pPr>
        </w:pPrChange>
      </w:pPr>
      <w:ins w:id="11602" w:author="John Clevenger" w:date="2022-12-14T11:32:00Z">
        <w:del w:id="11603" w:author="John Clevenger [2]" w:date="2022-12-15T15:46:00Z">
          <w:r w:rsidDel="00DC32C7">
            <w:rPr>
              <w:noProof/>
            </w:rPr>
            <w:drawing>
              <wp:anchor distT="0" distB="0" distL="114300" distR="114300" simplePos="0" relativeHeight="251633664" behindDoc="0" locked="0" layoutInCell="1" allowOverlap="1" wp14:anchorId="6A6FD1CD" wp14:editId="601B24BA">
                <wp:simplePos x="0" y="0"/>
                <wp:positionH relativeFrom="column">
                  <wp:posOffset>1051994</wp:posOffset>
                </wp:positionH>
                <wp:positionV relativeFrom="paragraph">
                  <wp:posOffset>177466</wp:posOffset>
                </wp:positionV>
                <wp:extent cx="5004705" cy="3124200"/>
                <wp:effectExtent l="0" t="0" r="0" b="0"/>
                <wp:wrapTopAndBottom/>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04705" cy="3124200"/>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11604" w:author="John Clevenger [2]" w:date="2022-06-27T15:34:00Z">
        <w:r w:rsidR="006430FA" w:rsidDel="009F292C">
          <w:delText xml:space="preserve">This </w:delText>
        </w:r>
      </w:del>
      <w:ins w:id="11605" w:author="John Clevenger" w:date="2022-12-14T11:54:00Z">
        <w:del w:id="11606" w:author="John Clevenger [2]" w:date="2022-12-15T15:47:00Z">
          <w:r w:rsidR="00470077" w:rsidDel="001C6D6E">
            <w:delText xml:space="preserve">the </w:delText>
          </w:r>
          <w:r w:rsidR="00470077" w:rsidRPr="00470077" w:rsidDel="001C6D6E">
            <w:rPr>
              <w:rFonts w:ascii="Arial Narrow" w:hAnsi="Arial Narrow"/>
              <w:b/>
              <w:rPrChange w:id="11607" w:author="John Clevenger" w:date="2022-12-14T11:54:00Z">
                <w:rPr/>
              </w:rPrChange>
            </w:rPr>
            <w:delText>Last Event ID</w:delText>
          </w:r>
        </w:del>
      </w:ins>
      <w:del w:id="11608" w:author="John Clevenger [2]" w:date="2022-12-15T15:47:00Z">
        <w:r w:rsidR="006430FA" w:rsidDel="001C6D6E">
          <w:delText xml:space="preserve">field can be used to inform the primary CCS that the shadow wishes not to start from the very beginning of the contest, but rather is only interested in events which have occurred </w:delText>
        </w:r>
        <w:r w:rsidR="006430FA" w:rsidDel="001C6D6E">
          <w:rPr>
            <w:i/>
          </w:rPr>
          <w:delText xml:space="preserve">since </w:delText>
        </w:r>
        <w:r w:rsidR="006430FA" w:rsidDel="001C6D6E">
          <w:delText xml:space="preserve">the specified </w:delText>
        </w:r>
        <w:r w:rsidR="006430FA" w:rsidRPr="006430FA" w:rsidDel="001C6D6E">
          <w:rPr>
            <w:rFonts w:ascii="Arial Narrow" w:hAnsi="Arial Narrow"/>
            <w:b/>
          </w:rPr>
          <w:delText>Last Event ID</w:delText>
        </w:r>
        <w:r w:rsidR="006430FA" w:rsidDel="001C6D6E">
          <w:delText>.  This is useful when restarting a shadow which has already fetched and executed large amounts of data from the primary; it avoids having to repeat the fetch/execute cycle for submissions already processed by the shadow.</w:delText>
        </w:r>
        <w:r w:rsidR="001D7389" w:rsidDel="001C6D6E">
          <w:delText xml:space="preserve">  The format of the </w:delText>
        </w:r>
        <w:r w:rsidR="001D7389" w:rsidRPr="001D7389" w:rsidDel="001C6D6E">
          <w:rPr>
            <w:rFonts w:ascii="Arial Narrow" w:hAnsi="Arial Narrow"/>
            <w:b/>
          </w:rPr>
          <w:delText>Last Event ID</w:delText>
        </w:r>
        <w:r w:rsidR="001D7389" w:rsidDel="001C6D6E">
          <w:delText xml:space="preserve"> must match the format of event IDs sent from the primary CCS.</w:delText>
        </w:r>
      </w:del>
    </w:p>
    <w:p w14:paraId="04E4CA87" w14:textId="16CED647" w:rsidR="006430FA" w:rsidDel="00DC32C7" w:rsidRDefault="006430FA" w:rsidP="001D7389">
      <w:pPr>
        <w:spacing w:before="240"/>
        <w:ind w:firstLine="547"/>
        <w:jc w:val="both"/>
        <w:rPr>
          <w:del w:id="11609" w:author="John Clevenger [2]" w:date="2022-12-15T15:45:00Z"/>
        </w:rPr>
      </w:pPr>
      <w:del w:id="11610" w:author="John Clevenger [2]" w:date="2022-12-15T15:45:00Z">
        <w:r w:rsidDel="00DC32C7">
          <w:delText xml:space="preserve">One thing to note is that this screen does </w:delText>
        </w:r>
        <w:r w:rsidDel="00DC32C7">
          <w:rPr>
            <w:i/>
          </w:rPr>
          <w:delText xml:space="preserve">not </w:delText>
        </w:r>
        <w:r w:rsidDel="00DC32C7">
          <w:delText>provide for enabling the</w:delText>
        </w:r>
        <w:r w:rsidR="001D7389" w:rsidDel="00DC32C7">
          <w:delText xml:space="preserve"> legacy</w:delText>
        </w:r>
        <w:r w:rsidDel="00DC32C7">
          <w:delText xml:space="preserve"> </w:delText>
        </w:r>
        <w:r w:rsidRPr="001D7389" w:rsidDel="00DC32C7">
          <w:rPr>
            <w:rFonts w:ascii="Arial Narrow" w:hAnsi="Arial Narrow"/>
            <w:b/>
          </w:rPr>
          <w:delText>CCS Test Mode</w:delText>
        </w:r>
        <w:r w:rsidDel="00DC32C7">
          <w:delText xml:space="preserve"> state, which is required for shadow operations to proceed.  This is one reason why it is necessary to either configure shadow mode interactively</w:delText>
        </w:r>
        <w:r w:rsidR="001D7389" w:rsidDel="00DC32C7">
          <w:delText xml:space="preserve"> (and check the </w:delText>
        </w:r>
        <w:r w:rsidR="001D7389" w:rsidRPr="001D7389" w:rsidDel="00DC32C7">
          <w:rPr>
            <w:rFonts w:ascii="Arial Narrow" w:hAnsi="Arial Narrow"/>
            <w:b/>
          </w:rPr>
          <w:delText>CCS Test Mode</w:delText>
        </w:r>
        <w:r w:rsidR="001D7389" w:rsidDel="00DC32C7">
          <w:delText xml:space="preserve"> box)</w:delText>
        </w:r>
        <w:r w:rsidDel="00DC32C7">
          <w:delText xml:space="preserve">, or to </w:delText>
        </w:r>
      </w:del>
      <w:del w:id="11611" w:author="John Clevenger [2]" w:date="2022-06-16T11:52:00Z">
        <w:r w:rsidDel="00517D62">
          <w:delText>specify</w:delText>
        </w:r>
        <w:r w:rsidR="001D7389" w:rsidDel="00517D62">
          <w:delText xml:space="preserve"> </w:delText>
        </w:r>
        <w:r w:rsidDel="00517D62">
          <w:delText xml:space="preserve"> </w:delText>
        </w:r>
        <w:r w:rsidR="001D7389" w:rsidRPr="001D7389" w:rsidDel="00517D62">
          <w:rPr>
            <w:rFonts w:ascii="Arial Narrow" w:hAnsi="Arial Narrow"/>
            <w:sz w:val="26"/>
          </w:rPr>
          <w:delText>ccs</w:delText>
        </w:r>
      </w:del>
      <w:del w:id="11612" w:author="John Clevenger [2]" w:date="2022-12-15T15:45:00Z">
        <w:r w:rsidR="001D7389" w:rsidRPr="001D7389" w:rsidDel="00DC32C7">
          <w:rPr>
            <w:rFonts w:ascii="Arial Narrow" w:hAnsi="Arial Narrow"/>
            <w:sz w:val="26"/>
          </w:rPr>
          <w:delText xml:space="preserve">-test-mode: true </w:delText>
        </w:r>
        <w:r w:rsidR="001D7389" w:rsidDel="00DC32C7">
          <w:rPr>
            <w:rFonts w:ascii="Arial Narrow" w:hAnsi="Arial Narrow"/>
            <w:sz w:val="26"/>
          </w:rPr>
          <w:delText xml:space="preserve"> </w:delText>
        </w:r>
        <w:r w:rsidDel="00DC32C7">
          <w:delText>in a YAML file.</w:delText>
        </w:r>
      </w:del>
    </w:p>
    <w:p w14:paraId="583A467A" w14:textId="288B5A20" w:rsidR="006430FA" w:rsidRPr="00921279" w:rsidDel="00DC32C7" w:rsidRDefault="006430FA" w:rsidP="00FA7C27">
      <w:pPr>
        <w:spacing w:before="240"/>
        <w:ind w:firstLine="540"/>
        <w:jc w:val="both"/>
        <w:rPr>
          <w:del w:id="11613" w:author="John Clevenger [2]" w:date="2022-12-15T15:45:00Z"/>
        </w:rPr>
      </w:pPr>
      <w:del w:id="11614" w:author="John Clevenger [2]" w:date="2022-12-15T15:45:00Z">
        <w:r w:rsidDel="00DC32C7">
          <w:delText xml:space="preserve">The </w:delText>
        </w:r>
        <w:r w:rsidRPr="006430FA" w:rsidDel="00DC32C7">
          <w:rPr>
            <w:rFonts w:ascii="Arial Narrow" w:hAnsi="Arial Narrow"/>
            <w:b/>
          </w:rPr>
          <w:delText>Test Connection</w:delText>
        </w:r>
        <w:r w:rsidDel="00DC32C7">
          <w:delText xml:space="preserve"> button can be used to verify that the </w:delText>
        </w:r>
        <w:r w:rsidR="00921279" w:rsidDel="00DC32C7">
          <w:delText>PC</w:delText>
        </w:r>
        <w:r w:rsidR="00921279" w:rsidRPr="007E4F29" w:rsidDel="00DC32C7">
          <w:rPr>
            <w:vertAlign w:val="superscript"/>
          </w:rPr>
          <w:delText>2</w:delText>
        </w:r>
        <w:r w:rsidDel="00DC32C7">
          <w:delText xml:space="preserve"> shadow can establish a connection to the primary using the specified URL; pressing </w:delText>
        </w:r>
        <w:r w:rsidRPr="00921279" w:rsidDel="00DC32C7">
          <w:rPr>
            <w:rFonts w:ascii="Arial Narrow" w:hAnsi="Arial Narrow"/>
            <w:b/>
          </w:rPr>
          <w:delText>Test Connection</w:delText>
        </w:r>
        <w:r w:rsidDel="00DC32C7">
          <w:delText xml:space="preserve"> will return a failure message if no connection could be established.   Note: </w:delText>
        </w:r>
        <w:r w:rsidRPr="00921279" w:rsidDel="00DC32C7">
          <w:rPr>
            <w:rFonts w:ascii="Arial Narrow" w:hAnsi="Arial Narrow"/>
            <w:b/>
          </w:rPr>
          <w:delText>Test Connection</w:delText>
        </w:r>
        <w:r w:rsidDel="00DC32C7">
          <w:delText xml:space="preserve"> only verifies that </w:delText>
        </w:r>
        <w:r w:rsidR="00921279" w:rsidDel="00DC32C7">
          <w:rPr>
            <w:i/>
          </w:rPr>
          <w:delText>there is a valid network path to the specified URL.</w:delText>
        </w:r>
        <w:r w:rsidR="00921279" w:rsidDel="00DC32C7">
          <w:delText xml:space="preserve"> It does </w:delText>
        </w:r>
        <w:r w:rsidR="00921279" w:rsidDel="00DC32C7">
          <w:rPr>
            <w:i/>
          </w:rPr>
          <w:delText xml:space="preserve">not, </w:delText>
        </w:r>
        <w:r w:rsidR="00921279" w:rsidDel="00DC32C7">
          <w:delText>for example, actually login to the remote (primary) system, validate credentials, or similar operations.</w:delText>
        </w:r>
      </w:del>
    </w:p>
    <w:p w14:paraId="1764EF0D" w14:textId="6E91DBDD" w:rsidR="002A04E3" w:rsidRPr="002A04E3" w:rsidRDefault="00921279" w:rsidP="00FA7C27">
      <w:pPr>
        <w:spacing w:before="240"/>
        <w:ind w:firstLine="540"/>
        <w:jc w:val="both"/>
      </w:pPr>
      <w:del w:id="11615" w:author="John Clevenger [2]" w:date="2022-12-15T15:45:00Z">
        <w:r w:rsidDel="00DC32C7">
          <w:delText xml:space="preserve">Pressing the </w:delText>
        </w:r>
        <w:r w:rsidRPr="000E4A54" w:rsidDel="00DC32C7">
          <w:rPr>
            <w:rFonts w:ascii="Arial Narrow" w:hAnsi="Arial Narrow"/>
            <w:b/>
          </w:rPr>
          <w:delText>Start Shadowing</w:delText>
        </w:r>
        <w:r w:rsidDel="00DC32C7">
          <w:delText xml:space="preserve"> button will cause PC</w:delText>
        </w:r>
        <w:r w:rsidRPr="000E4A54" w:rsidDel="00DC32C7">
          <w:rPr>
            <w:vertAlign w:val="superscript"/>
          </w:rPr>
          <w:delText>2</w:delText>
        </w:r>
        <w:r w:rsidDel="00DC32C7">
          <w:delText xml:space="preserve"> to login to the primary CCS and begin fetching and </w:delText>
        </w:r>
        <w:r w:rsidR="001D7389" w:rsidDel="00DC32C7">
          <w:delText xml:space="preserve">(presuming an Auto-Judge has been started) </w:delText>
        </w:r>
        <w:r w:rsidDel="00DC32C7">
          <w:delText xml:space="preserve">executing submissions.   </w:delText>
        </w:r>
      </w:del>
      <w:ins w:id="11616" w:author="John Clevenger [2]" w:date="2022-06-24T13:28:00Z">
        <w:r w:rsidR="002A04E3">
          <w:t>Starting with Version 9.8, PC</w:t>
        </w:r>
        <w:r w:rsidR="002A04E3" w:rsidRPr="002A04E3">
          <w:rPr>
            <w:vertAlign w:val="superscript"/>
            <w:rPrChange w:id="11617" w:author="John Clevenger [2]" w:date="2022-06-24T13:29:00Z">
              <w:rPr/>
            </w:rPrChange>
          </w:rPr>
          <w:t>2</w:t>
        </w:r>
        <w:r w:rsidR="002A04E3">
          <w:t xml:space="preserve"> supports the ability to run multiple shadow clients.  </w:t>
        </w:r>
      </w:ins>
      <w:ins w:id="11618" w:author="John Clevenger [2]" w:date="2022-06-24T13:29:00Z">
        <w:r w:rsidR="002A04E3">
          <w:t xml:space="preserve">However, </w:t>
        </w:r>
      </w:ins>
      <w:ins w:id="11619" w:author="John Clevenger [2]" w:date="2022-06-24T13:30:00Z">
        <w:r w:rsidR="002A04E3">
          <w:t xml:space="preserve">only </w:t>
        </w:r>
        <w:r w:rsidR="002A04E3">
          <w:rPr>
            <w:i/>
            <w:iCs/>
          </w:rPr>
          <w:t xml:space="preserve">one </w:t>
        </w:r>
        <w:r w:rsidR="002A04E3">
          <w:t xml:space="preserve">shadow client is allowed to perform </w:t>
        </w:r>
      </w:ins>
      <w:ins w:id="11620" w:author="John Clevenger [2]" w:date="2022-06-24T13:31:00Z">
        <w:r w:rsidR="002A04E3">
          <w:t>modifications to the PC</w:t>
        </w:r>
        <w:r w:rsidR="002A04E3" w:rsidRPr="002A04E3">
          <w:rPr>
            <w:vertAlign w:val="superscript"/>
            <w:rPrChange w:id="11621" w:author="John Clevenger [2]" w:date="2022-06-24T13:33:00Z">
              <w:rPr/>
            </w:rPrChange>
          </w:rPr>
          <w:t>2</w:t>
        </w:r>
        <w:r w:rsidR="002A04E3">
          <w:t xml:space="preserve"> system; the others can act as “</w:t>
        </w:r>
      </w:ins>
      <w:ins w:id="11622" w:author="John Clevenger [2]" w:date="2022-06-24T13:35:00Z">
        <w:r w:rsidR="0060115F">
          <w:t>r</w:t>
        </w:r>
      </w:ins>
      <w:ins w:id="11623" w:author="John Clevenger [2]" w:date="2022-06-24T13:31:00Z">
        <w:r w:rsidR="002A04E3">
          <w:t>ead-only Shadows”, allowing them to observe ongoing shadow operations – but they will not be a</w:t>
        </w:r>
      </w:ins>
      <w:ins w:id="11624" w:author="John Clevenger [2]" w:date="2022-06-24T13:32:00Z">
        <w:r w:rsidR="002A04E3">
          <w:t>ble to invoke shadow operations which modify the PC</w:t>
        </w:r>
        <w:r w:rsidR="002A04E3" w:rsidRPr="002A04E3">
          <w:rPr>
            <w:vertAlign w:val="superscript"/>
            <w:rPrChange w:id="11625" w:author="John Clevenger [2]" w:date="2022-06-24T13:33:00Z">
              <w:rPr/>
            </w:rPrChange>
          </w:rPr>
          <w:t>2</w:t>
        </w:r>
        <w:r w:rsidR="002A04E3">
          <w:t xml:space="preserve"> server data</w:t>
        </w:r>
      </w:ins>
      <w:ins w:id="11626" w:author="John Clevenger [2]" w:date="2022-06-24T13:35:00Z">
        <w:r w:rsidR="0060115F">
          <w:t xml:space="preserve"> (such as submitting runs or resolving conflicts)</w:t>
        </w:r>
      </w:ins>
      <w:ins w:id="11627" w:author="John Clevenger [2]" w:date="2022-06-24T13:32:00Z">
        <w:r w:rsidR="002A04E3">
          <w:t xml:space="preserve">.   </w:t>
        </w:r>
      </w:ins>
      <w:ins w:id="11628" w:author="John Clevenger [2]" w:date="2022-06-24T13:33:00Z">
        <w:r w:rsidR="002A04E3">
          <w:t>A</w:t>
        </w:r>
      </w:ins>
      <w:ins w:id="11629" w:author="John Clevenger [2]" w:date="2022-06-24T13:32:00Z">
        <w:r w:rsidR="002A04E3">
          <w:t xml:space="preserve">ccount </w:t>
        </w:r>
      </w:ins>
      <w:ins w:id="11630" w:author="John Clevenger [2]" w:date="2022-06-27T15:40:00Z">
        <w:r w:rsidR="00841BF3" w:rsidRPr="008A6A5F">
          <w:rPr>
            <w:rFonts w:ascii="Arial Narrow" w:hAnsi="Arial Narrow"/>
            <w:b/>
          </w:rPr>
          <w:t>FEEDER</w:t>
        </w:r>
        <w:r w:rsidR="00841BF3">
          <w:rPr>
            <w:rFonts w:ascii="Arial Narrow" w:hAnsi="Arial Narrow"/>
            <w:b/>
          </w:rPr>
          <w:t>1</w:t>
        </w:r>
        <w:r w:rsidR="00841BF3">
          <w:t xml:space="preserve"> </w:t>
        </w:r>
      </w:ins>
      <w:ins w:id="11631" w:author="John Clevenger [2]" w:date="2022-06-24T13:32:00Z">
        <w:r w:rsidR="002A04E3">
          <w:t>is allowed to perform the full range of sha</w:t>
        </w:r>
      </w:ins>
      <w:ins w:id="11632" w:author="John Clevenger [2]" w:date="2022-06-24T13:33:00Z">
        <w:r w:rsidR="002A04E3">
          <w:t>dowing operations; logging in with a higher-numbered FEEDER account produces a read-only shadow.</w:t>
        </w:r>
      </w:ins>
    </w:p>
    <w:p w14:paraId="41F4D9E1" w14:textId="07697093" w:rsidR="00007756" w:rsidDel="0060115F" w:rsidRDefault="00007756">
      <w:pPr>
        <w:keepNext/>
        <w:keepLines/>
        <w:spacing w:before="240"/>
        <w:jc w:val="both"/>
        <w:rPr>
          <w:del w:id="11633" w:author="John Clevenger [2]" w:date="2022-06-24T13:35:00Z"/>
        </w:rPr>
        <w:pPrChange w:id="11634" w:author="John Clevenger [2]" w:date="2022-06-27T15:54:00Z">
          <w:pPr>
            <w:spacing w:before="240"/>
            <w:ind w:firstLine="540"/>
            <w:jc w:val="both"/>
          </w:pPr>
        </w:pPrChange>
      </w:pPr>
    </w:p>
    <w:p w14:paraId="7DE5BB06" w14:textId="2E1397D9" w:rsidR="000E4A54" w:rsidRDefault="006E385D" w:rsidP="00BD2D02">
      <w:pPr>
        <w:keepNext/>
        <w:keepLines/>
        <w:pageBreakBefore/>
        <w:numPr>
          <w:ilvl w:val="0"/>
          <w:numId w:val="35"/>
        </w:numPr>
        <w:spacing w:before="240"/>
        <w:jc w:val="both"/>
        <w:rPr>
          <w:ins w:id="11635" w:author="John Clevenger [2]" w:date="2022-06-27T15:59:00Z"/>
          <w:b/>
        </w:rPr>
      </w:pPr>
      <w:r>
        <w:rPr>
          <w:b/>
        </w:rPr>
        <w:lastRenderedPageBreak/>
        <w:t xml:space="preserve">Comparing </w:t>
      </w:r>
      <w:del w:id="11636" w:author="John Clevenger [2]" w:date="2022-06-16T12:08:00Z">
        <w:r w:rsidDel="00007756">
          <w:rPr>
            <w:b/>
          </w:rPr>
          <w:delText xml:space="preserve">Shadow </w:delText>
        </w:r>
      </w:del>
      <w:r>
        <w:rPr>
          <w:b/>
        </w:rPr>
        <w:t>Results</w:t>
      </w:r>
    </w:p>
    <w:p w14:paraId="40B53746" w14:textId="51977EB6" w:rsidR="00C30426" w:rsidRPr="00D618A1" w:rsidRDefault="00C30426">
      <w:pPr>
        <w:keepNext/>
        <w:keepLines/>
        <w:numPr>
          <w:ilvl w:val="1"/>
          <w:numId w:val="35"/>
        </w:numPr>
        <w:spacing w:before="240"/>
        <w:jc w:val="both"/>
        <w:rPr>
          <w:b/>
        </w:rPr>
        <w:pPrChange w:id="11637" w:author="John Clevenger [2]" w:date="2022-06-27T16:01:00Z">
          <w:pPr>
            <w:numPr>
              <w:numId w:val="35"/>
            </w:numPr>
            <w:spacing w:before="240"/>
            <w:ind w:left="360" w:hanging="360"/>
            <w:jc w:val="both"/>
          </w:pPr>
        </w:pPrChange>
      </w:pPr>
      <w:ins w:id="11638" w:author="John Clevenger [2]" w:date="2022-06-27T15:59:00Z">
        <w:r>
          <w:rPr>
            <w:b/>
          </w:rPr>
          <w:t>Comparing Runs</w:t>
        </w:r>
      </w:ins>
    </w:p>
    <w:p w14:paraId="7144D2D5" w14:textId="10D6D647" w:rsidR="000E4A54" w:rsidRPr="00C30426" w:rsidDel="00C30426" w:rsidRDefault="00C30426">
      <w:pPr>
        <w:keepNext/>
        <w:keepLines/>
        <w:pageBreakBefore/>
        <w:numPr>
          <w:ilvl w:val="1"/>
          <w:numId w:val="35"/>
        </w:numPr>
        <w:spacing w:before="240"/>
        <w:jc w:val="both"/>
        <w:rPr>
          <w:del w:id="11639" w:author="John Clevenger [2]" w:date="2022-06-27T16:00:00Z"/>
          <w:b/>
          <w:bCs/>
          <w:rPrChange w:id="11640" w:author="John Clevenger [2]" w:date="2022-06-27T15:59:00Z">
            <w:rPr>
              <w:del w:id="11641" w:author="John Clevenger [2]" w:date="2022-06-27T16:00:00Z"/>
            </w:rPr>
          </w:rPrChange>
        </w:rPr>
        <w:pPrChange w:id="11642" w:author="John Clevenger [2]" w:date="2022-06-27T15:59:00Z">
          <w:pPr>
            <w:spacing w:before="240"/>
            <w:ind w:firstLine="540"/>
            <w:jc w:val="both"/>
          </w:pPr>
        </w:pPrChange>
      </w:pPr>
      <w:ins w:id="11643" w:author="John Clevenger [2]" w:date="2022-06-24T15:32:00Z">
        <w:r>
          <w:rPr>
            <w:noProof/>
          </w:rPr>
          <w:drawing>
            <wp:anchor distT="0" distB="0" distL="114300" distR="114300" simplePos="0" relativeHeight="251602944" behindDoc="0" locked="0" layoutInCell="1" allowOverlap="1" wp14:anchorId="634CDD1A" wp14:editId="66EE6FB5">
              <wp:simplePos x="0" y="0"/>
              <wp:positionH relativeFrom="column">
                <wp:posOffset>359473</wp:posOffset>
              </wp:positionH>
              <wp:positionV relativeFrom="paragraph">
                <wp:posOffset>878593</wp:posOffset>
              </wp:positionV>
              <wp:extent cx="5208270" cy="6319520"/>
              <wp:effectExtent l="0" t="0" r="0" b="0"/>
              <wp:wrapTopAndBottom/>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208270" cy="6319520"/>
                      </a:xfrm>
                      <a:prstGeom prst="rect">
                        <a:avLst/>
                      </a:prstGeom>
                    </pic:spPr>
                  </pic:pic>
                </a:graphicData>
              </a:graphic>
              <wp14:sizeRelH relativeFrom="page">
                <wp14:pctWidth>0</wp14:pctWidth>
              </wp14:sizeRelH>
              <wp14:sizeRelV relativeFrom="page">
                <wp14:pctHeight>0</wp14:pctHeight>
              </wp14:sizeRelV>
            </wp:anchor>
          </w:drawing>
        </w:r>
      </w:ins>
      <w:del w:id="11644" w:author="John Clevenger [2]" w:date="2022-06-16T12:04:00Z">
        <w:r w:rsidR="001D7389" w:rsidRPr="00C30426" w:rsidDel="00007756">
          <w:rPr>
            <w:b/>
            <w:bCs/>
            <w:rPrChange w:id="11645" w:author="John Clevenger [2]" w:date="2022-06-27T15:59:00Z">
              <w:rPr/>
            </w:rPrChange>
          </w:rPr>
          <w:delText>Starting a PC</w:delText>
        </w:r>
        <w:r w:rsidR="001D7389" w:rsidRPr="00C30426" w:rsidDel="00007756">
          <w:rPr>
            <w:b/>
            <w:bCs/>
            <w:vertAlign w:val="superscript"/>
            <w:rPrChange w:id="11646" w:author="John Clevenger [2]" w:date="2022-06-27T15:59:00Z">
              <w:rPr>
                <w:vertAlign w:val="superscript"/>
              </w:rPr>
            </w:rPrChange>
          </w:rPr>
          <w:delText>2</w:delText>
        </w:r>
        <w:r w:rsidR="001D7389" w:rsidRPr="00C30426" w:rsidDel="00007756">
          <w:rPr>
            <w:b/>
            <w:bCs/>
            <w:rPrChange w:id="11647" w:author="John Clevenger [2]" w:date="2022-06-27T15:59:00Z">
              <w:rPr/>
            </w:rPrChange>
          </w:rPr>
          <w:delText xml:space="preserve"> scoreboard (as described elsewhere in this manual) will allow viewing the </w:delText>
        </w:r>
        <w:r w:rsidR="006E385D" w:rsidRPr="00C30426" w:rsidDel="00007756">
          <w:rPr>
            <w:b/>
            <w:bCs/>
            <w:rPrChange w:id="11648" w:author="John Clevenger [2]" w:date="2022-06-27T15:59:00Z">
              <w:rPr/>
            </w:rPrChange>
          </w:rPr>
          <w:delText>PC</w:delText>
        </w:r>
        <w:r w:rsidR="006E385D" w:rsidRPr="00C30426" w:rsidDel="00007756">
          <w:rPr>
            <w:b/>
            <w:bCs/>
            <w:vertAlign w:val="superscript"/>
            <w:rPrChange w:id="11649" w:author="John Clevenger [2]" w:date="2022-06-27T15:59:00Z">
              <w:rPr>
                <w:vertAlign w:val="superscript"/>
              </w:rPr>
            </w:rPrChange>
          </w:rPr>
          <w:delText>2</w:delText>
        </w:r>
        <w:r w:rsidR="006E385D" w:rsidRPr="00C30426" w:rsidDel="00007756">
          <w:rPr>
            <w:b/>
            <w:bCs/>
            <w:rPrChange w:id="11650" w:author="John Clevenger [2]" w:date="2022-06-27T15:59:00Z">
              <w:rPr/>
            </w:rPrChange>
          </w:rPr>
          <w:delText>-</w:delText>
        </w:r>
        <w:r w:rsidR="001D7389" w:rsidRPr="00C30426" w:rsidDel="00007756">
          <w:rPr>
            <w:b/>
            <w:bCs/>
            <w:rPrChange w:id="11651" w:author="John Clevenger [2]" w:date="2022-06-27T15:59:00Z">
              <w:rPr/>
            </w:rPrChange>
          </w:rPr>
          <w:delText>computed results</w:delText>
        </w:r>
        <w:r w:rsidR="000E4A54" w:rsidRPr="00C30426" w:rsidDel="00007756">
          <w:rPr>
            <w:b/>
            <w:bCs/>
            <w:rPrChange w:id="11652" w:author="John Clevenger [2]" w:date="2022-06-27T15:59:00Z">
              <w:rPr/>
            </w:rPrChange>
          </w:rPr>
          <w:delText xml:space="preserve"> for comparison with the primary CCS</w:delText>
        </w:r>
        <w:r w:rsidR="001D7389" w:rsidRPr="00C30426" w:rsidDel="00007756">
          <w:rPr>
            <w:b/>
            <w:bCs/>
            <w:rPrChange w:id="11653" w:author="John Clevenger [2]" w:date="2022-06-27T15:59:00Z">
              <w:rPr/>
            </w:rPrChange>
          </w:rPr>
          <w:delText>.</w:delText>
        </w:r>
        <w:r w:rsidR="000E4A54" w:rsidRPr="00C30426" w:rsidDel="00007756">
          <w:rPr>
            <w:b/>
            <w:bCs/>
            <w:rPrChange w:id="11654" w:author="John Clevenger [2]" w:date="2022-06-27T15:59:00Z">
              <w:rPr/>
            </w:rPrChange>
          </w:rPr>
          <w:delText xml:space="preserve">  However, this is really only practical at the </w:delText>
        </w:r>
        <w:r w:rsidR="000E4A54" w:rsidRPr="00C30426" w:rsidDel="00007756">
          <w:rPr>
            <w:b/>
            <w:bCs/>
            <w:i/>
            <w:rPrChange w:id="11655" w:author="John Clevenger [2]" w:date="2022-06-27T15:59:00Z">
              <w:rPr>
                <w:i/>
              </w:rPr>
            </w:rPrChange>
          </w:rPr>
          <w:delText>end</w:delText>
        </w:r>
        <w:r w:rsidR="000E4A54" w:rsidRPr="00C30426" w:rsidDel="00007756">
          <w:rPr>
            <w:b/>
            <w:bCs/>
            <w:rPrChange w:id="11656" w:author="John Clevenger [2]" w:date="2022-06-27T15:59:00Z">
              <w:rPr/>
            </w:rPrChange>
          </w:rPr>
          <w:delText xml:space="preserve"> of a contest (otherwise, it’s hard to grab the primary and shadow scoreboards at exactly the same moment/state).</w:delText>
        </w:r>
      </w:del>
    </w:p>
    <w:p w14:paraId="785926BE" w14:textId="55F41BAE" w:rsidR="001D7389" w:rsidRDefault="000E4A54" w:rsidP="00115EAA">
      <w:pPr>
        <w:spacing w:before="240"/>
        <w:ind w:firstLine="540"/>
        <w:jc w:val="both"/>
      </w:pPr>
      <w:del w:id="11657" w:author="John Clevenger [2]" w:date="2022-06-16T12:06:00Z">
        <w:r w:rsidDel="00007756">
          <w:delText xml:space="preserve">A much more useful method of comparing what the shadow is </w:delText>
        </w:r>
        <w:r w:rsidR="00373399" w:rsidDel="00007756">
          <w:delText>doing</w:delText>
        </w:r>
        <w:r w:rsidDel="00007756">
          <w:delText xml:space="preserve"> with respect to the primary is to press the </w:delText>
        </w:r>
        <w:r w:rsidRPr="00373399" w:rsidDel="00007756">
          <w:rPr>
            <w:rFonts w:ascii="Arial Narrow" w:hAnsi="Arial Narrow"/>
            <w:b/>
          </w:rPr>
          <w:delText>Compare</w:delText>
        </w:r>
        <w:r w:rsidR="00373399" w:rsidDel="00007756">
          <w:delText xml:space="preserve"> button after pressing </w:delText>
        </w:r>
        <w:r w:rsidR="00373399" w:rsidRPr="00373399" w:rsidDel="00007756">
          <w:rPr>
            <w:rFonts w:ascii="Arial Narrow" w:hAnsi="Arial Narrow"/>
            <w:b/>
          </w:rPr>
          <w:delText>Start Shadowing</w:delText>
        </w:r>
        <w:r w:rsidR="00373399" w:rsidDel="00007756">
          <w:delText>.</w:delText>
        </w:r>
        <w:r w:rsidDel="00007756">
          <w:delText xml:space="preserve">  </w:delText>
        </w:r>
      </w:del>
      <w:r w:rsidR="00373399">
        <w:t>Assuming (1) a successful connection to the primary CCS, (2) that submissions exist in the primary CCS, and (3) that PC</w:t>
      </w:r>
      <w:r w:rsidR="00373399" w:rsidRPr="00373399">
        <w:rPr>
          <w:vertAlign w:val="superscript"/>
        </w:rPr>
        <w:t>2</w:t>
      </w:r>
      <w:r w:rsidR="00373399">
        <w:t xml:space="preserve"> Auto-Judging has been enabled, </w:t>
      </w:r>
      <w:ins w:id="11658" w:author="John Clevenger [2]" w:date="2022-06-16T12:06:00Z">
        <w:r w:rsidR="00007756">
          <w:t xml:space="preserve">pressing </w:t>
        </w:r>
      </w:ins>
      <w:r w:rsidR="00373399">
        <w:t xml:space="preserve">the </w:t>
      </w:r>
      <w:r w:rsidR="00373399" w:rsidRPr="00373399">
        <w:rPr>
          <w:rFonts w:ascii="Arial Narrow" w:hAnsi="Arial Narrow"/>
          <w:b/>
        </w:rPr>
        <w:t>Compare</w:t>
      </w:r>
      <w:ins w:id="11659" w:author="John Clevenger [2]" w:date="2022-06-16T12:06:00Z">
        <w:r w:rsidR="00007756">
          <w:rPr>
            <w:rFonts w:ascii="Arial Narrow" w:hAnsi="Arial Narrow"/>
            <w:b/>
          </w:rPr>
          <w:t xml:space="preserve"> Runs</w:t>
        </w:r>
      </w:ins>
      <w:r w:rsidR="00373399">
        <w:t xml:space="preserve"> button will produce a screen </w:t>
      </w:r>
      <w:del w:id="11660" w:author="John Clevenger [2]" w:date="2022-06-22T19:07:00Z">
        <w:r w:rsidR="00373399" w:rsidDel="005921CC">
          <w:delText>similar to</w:delText>
        </w:r>
      </w:del>
      <w:ins w:id="11661" w:author="John Clevenger [2]" w:date="2022-06-22T19:07:00Z">
        <w:r w:rsidR="005921CC">
          <w:t>like</w:t>
        </w:r>
      </w:ins>
      <w:r w:rsidR="00373399">
        <w:t xml:space="preserve"> the following:</w:t>
      </w:r>
      <w:ins w:id="11662" w:author="John Clevenger [2]" w:date="2022-06-24T15:32:00Z">
        <w:r w:rsidR="00A365EF" w:rsidRPr="00A365EF">
          <w:rPr>
            <w:noProof/>
          </w:rPr>
          <w:t xml:space="preserve"> </w:t>
        </w:r>
      </w:ins>
    </w:p>
    <w:p w14:paraId="0F30407C" w14:textId="29131225" w:rsidR="00046B1F" w:rsidRDefault="00A92296" w:rsidP="00115EAA">
      <w:pPr>
        <w:spacing w:before="240"/>
        <w:ind w:firstLine="540"/>
        <w:jc w:val="both"/>
      </w:pPr>
      <w:del w:id="11663" w:author="John Clevenger [2]" w:date="2022-06-24T15:32:00Z">
        <w:r w:rsidDel="00A365EF">
          <w:rPr>
            <w:noProof/>
          </w:rPr>
          <w:lastRenderedPageBreak/>
          <w:drawing>
            <wp:anchor distT="0" distB="0" distL="114300" distR="114300" simplePos="0" relativeHeight="251600896" behindDoc="0" locked="0" layoutInCell="1" allowOverlap="1" wp14:anchorId="3E70F0B4" wp14:editId="396B5D7E">
              <wp:simplePos x="0" y="0"/>
              <wp:positionH relativeFrom="column">
                <wp:posOffset>581025</wp:posOffset>
              </wp:positionH>
              <wp:positionV relativeFrom="paragraph">
                <wp:posOffset>314960</wp:posOffset>
              </wp:positionV>
              <wp:extent cx="4889500" cy="4173220"/>
              <wp:effectExtent l="0" t="0" r="0" b="0"/>
              <wp:wrapTopAndBottom/>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889500" cy="417322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115EAA">
        <w:t>This screen shows that currently the PC</w:t>
      </w:r>
      <w:r w:rsidR="00115EAA" w:rsidRPr="00373399">
        <w:rPr>
          <w:vertAlign w:val="superscript"/>
        </w:rPr>
        <w:t>2</w:t>
      </w:r>
      <w:r w:rsidR="00115EAA">
        <w:t xml:space="preserve"> shadow </w:t>
      </w:r>
      <w:r w:rsidR="005978FF">
        <w:t xml:space="preserve">has </w:t>
      </w:r>
      <w:r w:rsidR="00115EAA">
        <w:t xml:space="preserve">fetched a total of </w:t>
      </w:r>
      <w:del w:id="11664" w:author="John Clevenger [2]" w:date="2022-06-24T15:33:00Z">
        <w:r w:rsidR="00115EAA" w:rsidDel="00FE3FFB">
          <w:delText xml:space="preserve">20 </w:delText>
        </w:r>
      </w:del>
      <w:ins w:id="11665" w:author="John Clevenger [2]" w:date="2022-06-24T15:33:00Z">
        <w:r w:rsidR="00FE3FFB">
          <w:t xml:space="preserve">58 </w:t>
        </w:r>
      </w:ins>
      <w:r w:rsidR="00115EAA">
        <w:t>submissions from the primary CCS</w:t>
      </w:r>
      <w:ins w:id="11666" w:author="John Clevenger [2]" w:date="2022-06-24T15:38:00Z">
        <w:r w:rsidR="00FE3FFB">
          <w:t>.  Two of these submissions</w:t>
        </w:r>
      </w:ins>
      <w:del w:id="11667" w:author="John Clevenger [2]" w:date="2022-06-24T15:38:00Z">
        <w:r w:rsidR="00115EAA" w:rsidDel="00FE3FFB">
          <w:delText xml:space="preserve">; 2 of them </w:delText>
        </w:r>
      </w:del>
      <w:ins w:id="11668" w:author="John Clevenger [2]" w:date="2022-06-24T15:38:00Z">
        <w:r w:rsidR="00FE3FFB">
          <w:t xml:space="preserve"> </w:t>
        </w:r>
      </w:ins>
      <w:r w:rsidR="005978FF">
        <w:t>(</w:t>
      </w:r>
      <w:ins w:id="11669" w:author="John Clevenger [2]" w:date="2022-06-24T15:35:00Z">
        <w:r w:rsidR="00FE3FFB">
          <w:t xml:space="preserve">shown in </w:t>
        </w:r>
      </w:ins>
      <w:del w:id="11670" w:author="John Clevenger [2]" w:date="2022-06-24T15:34:00Z">
        <w:r w:rsidR="005978FF" w:rsidDel="00FE3FFB">
          <w:delText>green</w:delText>
        </w:r>
      </w:del>
      <w:ins w:id="11671" w:author="John Clevenger [2]" w:date="2022-06-24T15:34:00Z">
        <w:r w:rsidR="00FE3FFB">
          <w:t>red</w:t>
        </w:r>
      </w:ins>
      <w:r w:rsidR="005978FF">
        <w:t xml:space="preserve">) </w:t>
      </w:r>
      <w:ins w:id="11672" w:author="John Clevenger [2]" w:date="2022-06-24T16:07:00Z">
        <w:r w:rsidR="00A563D7">
          <w:t>produced judgements in</w:t>
        </w:r>
      </w:ins>
      <w:ins w:id="11673" w:author="John Clevenger [2]" w:date="2022-06-24T15:34:00Z">
        <w:r w:rsidR="00FE3FFB">
          <w:t xml:space="preserve"> PC</w:t>
        </w:r>
        <w:r w:rsidR="00FE3FFB" w:rsidRPr="00373399">
          <w:rPr>
            <w:vertAlign w:val="superscript"/>
          </w:rPr>
          <w:t>2</w:t>
        </w:r>
        <w:r w:rsidR="00FE3FFB">
          <w:t xml:space="preserve"> that did not </w:t>
        </w:r>
      </w:ins>
      <w:del w:id="11674" w:author="John Clevenger [2]" w:date="2022-06-24T15:35:00Z">
        <w:r w:rsidR="00115EAA" w:rsidDel="00FE3FFB">
          <w:delText>“</w:delText>
        </w:r>
      </w:del>
      <w:r w:rsidR="00115EAA">
        <w:t>match</w:t>
      </w:r>
      <w:del w:id="11675" w:author="John Clevenger [2]" w:date="2022-06-24T15:35:00Z">
        <w:r w:rsidR="00115EAA" w:rsidDel="00FE3FFB">
          <w:delText>”</w:delText>
        </w:r>
      </w:del>
      <w:r w:rsidR="00115EAA">
        <w:t xml:space="preserve"> </w:t>
      </w:r>
      <w:ins w:id="11676" w:author="John Clevenger [2]" w:date="2022-06-24T15:34:00Z">
        <w:r w:rsidR="00FE3FFB">
          <w:t xml:space="preserve">the Remote CCS </w:t>
        </w:r>
      </w:ins>
      <w:ins w:id="11677" w:author="John Clevenger [2]" w:date="2022-06-24T16:07:00Z">
        <w:r w:rsidR="00A563D7">
          <w:t>judgeme</w:t>
        </w:r>
      </w:ins>
      <w:ins w:id="11678" w:author="John Clevenger [2]" w:date="2022-06-24T16:08:00Z">
        <w:r w:rsidR="00A563D7">
          <w:t>nts</w:t>
        </w:r>
      </w:ins>
      <w:del w:id="11679" w:author="John Clevenger [2]" w:date="2022-06-24T16:08:00Z">
        <w:r w:rsidR="00115EAA" w:rsidDel="00A563D7">
          <w:delText>(that is, PC</w:delText>
        </w:r>
        <w:r w:rsidR="00115EAA" w:rsidRPr="00373399" w:rsidDel="00A563D7">
          <w:rPr>
            <w:vertAlign w:val="superscript"/>
          </w:rPr>
          <w:delText>2</w:delText>
        </w:r>
        <w:r w:rsidR="00115EAA" w:rsidDel="00A563D7">
          <w:delText xml:space="preserve"> arrived at </w:delText>
        </w:r>
      </w:del>
      <w:del w:id="11680" w:author="John Clevenger [2]" w:date="2022-06-24T15:34:00Z">
        <w:r w:rsidR="00115EAA" w:rsidDel="00FE3FFB">
          <w:delText>the same</w:delText>
        </w:r>
      </w:del>
      <w:del w:id="11681" w:author="John Clevenger [2]" w:date="2022-06-24T16:08:00Z">
        <w:r w:rsidR="00115EAA" w:rsidDel="00A563D7">
          <w:delText xml:space="preserve"> judgement </w:delText>
        </w:r>
      </w:del>
      <w:del w:id="11682" w:author="John Clevenger [2]" w:date="2022-06-24T15:35:00Z">
        <w:r w:rsidR="00115EAA" w:rsidDel="00FE3FFB">
          <w:delText xml:space="preserve">as </w:delText>
        </w:r>
      </w:del>
      <w:del w:id="11683" w:author="John Clevenger [2]" w:date="2022-06-24T16:08:00Z">
        <w:r w:rsidR="00115EAA" w:rsidDel="00A563D7">
          <w:delText>the primary)</w:delText>
        </w:r>
      </w:del>
      <w:ins w:id="11684" w:author="John Clevenger [2]" w:date="2022-06-24T15:38:00Z">
        <w:r w:rsidR="00FE3FFB">
          <w:t>;</w:t>
        </w:r>
      </w:ins>
      <w:del w:id="11685" w:author="John Clevenger [2]" w:date="2022-06-24T15:38:00Z">
        <w:r w:rsidR="00115EAA" w:rsidDel="00FE3FFB">
          <w:delText>,</w:delText>
        </w:r>
      </w:del>
      <w:r w:rsidR="00115EAA">
        <w:t xml:space="preserve"> </w:t>
      </w:r>
      <w:del w:id="11686" w:author="John Clevenger [2]" w:date="2022-06-24T15:36:00Z">
        <w:r w:rsidR="00115EAA" w:rsidDel="00FE3FFB">
          <w:delText xml:space="preserve">6 </w:delText>
        </w:r>
      </w:del>
      <w:ins w:id="11687" w:author="John Clevenger [2]" w:date="2022-06-24T15:38:00Z">
        <w:r w:rsidR="00FE3FFB">
          <w:t>ten</w:t>
        </w:r>
      </w:ins>
      <w:ins w:id="11688" w:author="John Clevenger [2]" w:date="2022-06-24T15:36:00Z">
        <w:r w:rsidR="00FE3FFB">
          <w:t xml:space="preserve"> </w:t>
        </w:r>
      </w:ins>
      <w:ins w:id="11689" w:author="John Clevenger [2]" w:date="2022-06-24T15:40:00Z">
        <w:r w:rsidR="006C52AA">
          <w:t xml:space="preserve">of these submissions </w:t>
        </w:r>
      </w:ins>
      <w:r w:rsidR="005978FF">
        <w:t>(</w:t>
      </w:r>
      <w:del w:id="11690" w:author="John Clevenger [2]" w:date="2022-06-24T15:36:00Z">
        <w:r w:rsidR="005978FF" w:rsidDel="00FE3FFB">
          <w:delText>red</w:delText>
        </w:r>
      </w:del>
      <w:ins w:id="11691" w:author="John Clevenger [2]" w:date="2022-06-24T15:36:00Z">
        <w:r w:rsidR="00FE3FFB">
          <w:t>shown in yellow</w:t>
        </w:r>
      </w:ins>
      <w:r w:rsidR="005978FF">
        <w:t xml:space="preserve">) </w:t>
      </w:r>
      <w:del w:id="11692" w:author="John Clevenger [2]" w:date="2022-06-24T15:36:00Z">
        <w:r w:rsidR="00115EAA" w:rsidDel="00FE3FFB">
          <w:delText>did not match (PC</w:delText>
        </w:r>
        <w:r w:rsidR="00115EAA" w:rsidRPr="00373399" w:rsidDel="00FE3FFB">
          <w:rPr>
            <w:vertAlign w:val="superscript"/>
          </w:rPr>
          <w:delText>2</w:delText>
        </w:r>
        <w:r w:rsidR="00115EAA" w:rsidDel="00FE3FFB">
          <w:delText xml:space="preserve"> arrived at a </w:delText>
        </w:r>
        <w:r w:rsidR="00115EAA" w:rsidDel="00FE3FFB">
          <w:rPr>
            <w:i/>
          </w:rPr>
          <w:delText xml:space="preserve">different </w:delText>
        </w:r>
        <w:r w:rsidR="00115EAA" w:rsidDel="00FE3FFB">
          <w:delText xml:space="preserve">judgement), and 12 submissions </w:delText>
        </w:r>
        <w:r w:rsidR="005978FF" w:rsidDel="00FE3FFB">
          <w:delText xml:space="preserve">(yellow) </w:delText>
        </w:r>
      </w:del>
      <w:r w:rsidR="00115EAA">
        <w:t xml:space="preserve">are </w:t>
      </w:r>
      <w:ins w:id="11693" w:author="John Clevenger [2]" w:date="2022-06-24T15:36:00Z">
        <w:r w:rsidR="00FE3FFB">
          <w:t xml:space="preserve">still </w:t>
        </w:r>
      </w:ins>
      <w:r w:rsidR="00115EAA">
        <w:t>“pending” (</w:t>
      </w:r>
      <w:del w:id="11694" w:author="John Clevenger [2]" w:date="2022-06-24T15:37:00Z">
        <w:r w:rsidR="00115EAA" w:rsidDel="00FE3FFB">
          <w:delText>still being judged</w:delText>
        </w:r>
      </w:del>
      <w:ins w:id="11695" w:author="John Clevenger [2]" w:date="2022-06-24T15:37:00Z">
        <w:r w:rsidR="00FE3FFB">
          <w:t>waiting to be judged either</w:t>
        </w:r>
      </w:ins>
      <w:r w:rsidR="00115EAA">
        <w:t xml:space="preserve"> by PC</w:t>
      </w:r>
      <w:r w:rsidR="00115EAA" w:rsidRPr="00373399">
        <w:rPr>
          <w:vertAlign w:val="superscript"/>
        </w:rPr>
        <w:t>2</w:t>
      </w:r>
      <w:ins w:id="11696" w:author="John Clevenger [2]" w:date="2022-06-24T15:37:00Z">
        <w:r w:rsidR="00FE3FFB">
          <w:rPr>
            <w:vertAlign w:val="superscript"/>
          </w:rPr>
          <w:t xml:space="preserve"> </w:t>
        </w:r>
        <w:r w:rsidR="00FE3FFB">
          <w:t>and/or the Remote CCS</w:t>
        </w:r>
      </w:ins>
      <w:r w:rsidR="00115EAA">
        <w:t>)</w:t>
      </w:r>
      <w:del w:id="11697" w:author="John Clevenger [2]" w:date="2022-06-24T15:37:00Z">
        <w:r w:rsidR="00115EAA" w:rsidDel="00FE3FFB">
          <w:delText xml:space="preserve">.  </w:delText>
        </w:r>
      </w:del>
      <w:ins w:id="11698" w:author="John Clevenger [2]" w:date="2022-06-24T15:38:00Z">
        <w:r w:rsidR="006C52AA">
          <w:t xml:space="preserve">; and the remaining 46 </w:t>
        </w:r>
      </w:ins>
      <w:ins w:id="11699" w:author="John Clevenger [2]" w:date="2022-06-24T15:40:00Z">
        <w:r w:rsidR="006C52AA">
          <w:t xml:space="preserve">submissions </w:t>
        </w:r>
      </w:ins>
      <w:ins w:id="11700" w:author="John Clevenger [2]" w:date="2022-06-24T15:38:00Z">
        <w:r w:rsidR="006C52AA">
          <w:t xml:space="preserve">(shown in green) have judgements which </w:t>
        </w:r>
      </w:ins>
      <w:ins w:id="11701" w:author="John Clevenger [2]" w:date="2022-06-24T15:39:00Z">
        <w:r w:rsidR="006C52AA">
          <w:t>match between PC</w:t>
        </w:r>
        <w:r w:rsidR="006C52AA" w:rsidRPr="006C52AA">
          <w:rPr>
            <w:vertAlign w:val="superscript"/>
            <w:rPrChange w:id="11702" w:author="John Clevenger [2]" w:date="2022-06-24T15:40:00Z">
              <w:rPr/>
            </w:rPrChange>
          </w:rPr>
          <w:t>2</w:t>
        </w:r>
        <w:r w:rsidR="006C52AA">
          <w:t xml:space="preserve"> and the Remote CCS</w:t>
        </w:r>
      </w:ins>
      <w:ins w:id="11703" w:author="John Clevenger [2]" w:date="2022-06-24T15:40:00Z">
        <w:r w:rsidR="006C52AA">
          <w:t>.</w:t>
        </w:r>
      </w:ins>
      <w:del w:id="11704" w:author="John Clevenger [2]" w:date="2022-06-24T15:38:00Z">
        <w:r w:rsidR="00115EAA" w:rsidDel="006C52AA">
          <w:delText xml:space="preserve">  </w:delText>
        </w:r>
      </w:del>
    </w:p>
    <w:p w14:paraId="49269975" w14:textId="02C72309" w:rsidR="00115EAA" w:rsidDel="006C52AA" w:rsidRDefault="00115EAA" w:rsidP="00115EAA">
      <w:pPr>
        <w:spacing w:before="240"/>
        <w:ind w:firstLine="540"/>
        <w:jc w:val="both"/>
        <w:rPr>
          <w:del w:id="11705" w:author="John Clevenger [2]" w:date="2022-06-24T15:40:00Z"/>
        </w:rPr>
      </w:pPr>
      <w:del w:id="11706" w:author="John Clevenger [2]" w:date="2022-06-24T15:40:00Z">
        <w:r w:rsidDel="006C52AA">
          <w:delText>Note that this is an artificially-created example; it contains more “non-matches” than would normally be expected – but it shows for example how there might be a problem between the shadow and primary configurations (specifically, since all 6 “non-matches” are for submissions using C++ and the assigned judgement in all cases was “CE” (compiler error), there might be a configuration discrepancy with respect to the configuration for the C++ language).</w:delText>
        </w:r>
      </w:del>
    </w:p>
    <w:p w14:paraId="17C5A6D9" w14:textId="51183879" w:rsidR="008572B1" w:rsidRDefault="00115EAA" w:rsidP="008572B1">
      <w:pPr>
        <w:spacing w:before="240"/>
        <w:ind w:firstLine="540"/>
        <w:jc w:val="both"/>
        <w:rPr>
          <w:ins w:id="11707" w:author="John Clevenger [2]" w:date="2022-06-24T15:44:00Z"/>
        </w:rPr>
      </w:pPr>
      <w:r>
        <w:t xml:space="preserve">The </w:t>
      </w:r>
      <w:r w:rsidRPr="005978FF">
        <w:rPr>
          <w:rFonts w:ascii="Arial Narrow" w:hAnsi="Arial Narrow"/>
          <w:b/>
        </w:rPr>
        <w:t>Compare</w:t>
      </w:r>
      <w:ins w:id="11708" w:author="John Clevenger [2]" w:date="2022-06-16T12:07:00Z">
        <w:r w:rsidR="00007756">
          <w:rPr>
            <w:rFonts w:ascii="Arial Narrow" w:hAnsi="Arial Narrow"/>
            <w:b/>
          </w:rPr>
          <w:t xml:space="preserve"> Runs</w:t>
        </w:r>
      </w:ins>
      <w:r>
        <w:t xml:space="preserve"> screen can be sorted on any column by clicking in that column’s header</w:t>
      </w:r>
      <w:ins w:id="11709" w:author="John Clevenger [2]" w:date="2022-06-24T15:44:00Z">
        <w:r w:rsidR="008572B1">
          <w:t>;</w:t>
        </w:r>
      </w:ins>
      <w:ins w:id="11710" w:author="John Clevenger [2]" w:date="2022-06-24T15:41:00Z">
        <w:r w:rsidR="006C52AA">
          <w:t xml:space="preserve"> the screen shown above has been sorted on the “Match?” column so that all submissions of the same “match status” are grouped together.</w:t>
        </w:r>
      </w:ins>
    </w:p>
    <w:p w14:paraId="4153F262" w14:textId="1E7FFA0B" w:rsidR="00C30426" w:rsidRPr="000B13D1" w:rsidRDefault="00C30426">
      <w:pPr>
        <w:keepNext/>
        <w:keepLines/>
        <w:numPr>
          <w:ilvl w:val="1"/>
          <w:numId w:val="35"/>
        </w:numPr>
        <w:spacing w:before="360"/>
        <w:jc w:val="both"/>
        <w:rPr>
          <w:ins w:id="11711" w:author="John Clevenger [2]" w:date="2022-06-27T16:00:00Z"/>
          <w:b/>
          <w:bCs/>
        </w:rPr>
        <w:pPrChange w:id="11712" w:author="John Clevenger [2]" w:date="2022-06-27T16:01:00Z">
          <w:pPr>
            <w:keepNext/>
            <w:keepLines/>
            <w:pageBreakBefore/>
            <w:numPr>
              <w:ilvl w:val="1"/>
              <w:numId w:val="35"/>
            </w:numPr>
            <w:spacing w:before="240"/>
            <w:ind w:left="792" w:hanging="432"/>
            <w:jc w:val="both"/>
          </w:pPr>
        </w:pPrChange>
      </w:pPr>
      <w:ins w:id="11713" w:author="John Clevenger [2]" w:date="2022-06-27T16:00:00Z">
        <w:r>
          <w:rPr>
            <w:b/>
            <w:bCs/>
          </w:rPr>
          <w:t>Resolving Runs</w:t>
        </w:r>
      </w:ins>
    </w:p>
    <w:p w14:paraId="5474A7ED" w14:textId="15717A1B" w:rsidR="00891C62" w:rsidRDefault="008572B1" w:rsidP="008572B1">
      <w:pPr>
        <w:spacing w:before="240"/>
        <w:ind w:firstLine="540"/>
        <w:jc w:val="both"/>
        <w:rPr>
          <w:ins w:id="11714" w:author="John Clevenger [2]" w:date="2022-06-24T15:50:00Z"/>
        </w:rPr>
      </w:pPr>
      <w:ins w:id="11715" w:author="John Clevenger [2]" w:date="2022-06-24T15:44:00Z">
        <w:r>
          <w:t>When the PC</w:t>
        </w:r>
        <w:r w:rsidRPr="008572B1">
          <w:rPr>
            <w:vertAlign w:val="superscript"/>
            <w:rPrChange w:id="11716" w:author="John Clevenger [2]" w:date="2022-06-24T15:46:00Z">
              <w:rPr/>
            </w:rPrChange>
          </w:rPr>
          <w:t>2</w:t>
        </w:r>
        <w:r>
          <w:t xml:space="preserve"> Shadow</w:t>
        </w:r>
      </w:ins>
      <w:ins w:id="11717" w:author="John Clevenger [2]" w:date="2022-06-24T15:45:00Z">
        <w:r>
          <w:t xml:space="preserve"> produces a judgement which does not match the Remote CCS (</w:t>
        </w:r>
      </w:ins>
      <w:ins w:id="11718" w:author="John Clevenger [2]" w:date="2022-06-24T15:47:00Z">
        <w:r>
          <w:t xml:space="preserve">for example, </w:t>
        </w:r>
      </w:ins>
      <w:ins w:id="11719" w:author="John Clevenger [2]" w:date="2022-06-24T15:45:00Z">
        <w:r>
          <w:t xml:space="preserve">the submissions shown in red above), it is up to the Contest Administrator to investigate the reasons for this discrepancy.  </w:t>
        </w:r>
      </w:ins>
      <w:ins w:id="11720" w:author="John Clevenger [2]" w:date="2022-06-24T15:46:00Z">
        <w:r>
          <w:t>A common reason for discrepancies is different timings on the judge machines used by PC</w:t>
        </w:r>
        <w:r w:rsidRPr="008572B1">
          <w:rPr>
            <w:vertAlign w:val="superscript"/>
            <w:rPrChange w:id="11721" w:author="John Clevenger [2]" w:date="2022-06-24T15:47:00Z">
              <w:rPr/>
            </w:rPrChange>
          </w:rPr>
          <w:t>2</w:t>
        </w:r>
        <w:r>
          <w:t xml:space="preserve"> as compared to those used by the Remote CCS</w:t>
        </w:r>
      </w:ins>
      <w:ins w:id="11722" w:author="John Clevenger [2]" w:date="2022-06-24T15:47:00Z">
        <w:r>
          <w:t>; another reason might be differences in the configurations of PC</w:t>
        </w:r>
        <w:r w:rsidRPr="008572B1">
          <w:rPr>
            <w:vertAlign w:val="superscript"/>
            <w:rPrChange w:id="11723" w:author="John Clevenger [2]" w:date="2022-06-24T15:48:00Z">
              <w:rPr/>
            </w:rPrChange>
          </w:rPr>
          <w:t>2</w:t>
        </w:r>
        <w:r>
          <w:t xml:space="preserve"> vs. the Re</w:t>
        </w:r>
      </w:ins>
      <w:ins w:id="11724" w:author="John Clevenger [2]" w:date="2022-06-24T15:48:00Z">
        <w:r>
          <w:t xml:space="preserve">mote CCS.  </w:t>
        </w:r>
      </w:ins>
    </w:p>
    <w:p w14:paraId="73C1B1AD" w14:textId="2B6F058F" w:rsidR="00E40EA3" w:rsidRDefault="00E40EA3" w:rsidP="00E40EA3">
      <w:pPr>
        <w:spacing w:before="240"/>
        <w:ind w:firstLine="540"/>
        <w:jc w:val="both"/>
        <w:rPr>
          <w:ins w:id="11725" w:author="John Clevenger [2]" w:date="2022-06-24T15:58:00Z"/>
        </w:rPr>
      </w:pPr>
      <w:ins w:id="11726" w:author="John Clevenger [2]" w:date="2022-06-24T15:58:00Z">
        <w:r>
          <w:rPr>
            <w:noProof/>
          </w:rPr>
          <w:drawing>
            <wp:anchor distT="0" distB="0" distL="114300" distR="114300" simplePos="0" relativeHeight="251621376" behindDoc="0" locked="0" layoutInCell="1" allowOverlap="1" wp14:anchorId="3EE4CACF" wp14:editId="005ABDF9">
              <wp:simplePos x="0" y="0"/>
              <wp:positionH relativeFrom="column">
                <wp:posOffset>478155</wp:posOffset>
              </wp:positionH>
              <wp:positionV relativeFrom="paragraph">
                <wp:posOffset>1072772</wp:posOffset>
              </wp:positionV>
              <wp:extent cx="4986020" cy="1219835"/>
              <wp:effectExtent l="0" t="0" r="0" b="0"/>
              <wp:wrapTopAndBottom/>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ord&#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986020" cy="1219835"/>
                      </a:xfrm>
                      <a:prstGeom prst="rect">
                        <a:avLst/>
                      </a:prstGeom>
                    </pic:spPr>
                  </pic:pic>
                </a:graphicData>
              </a:graphic>
              <wp14:sizeRelH relativeFrom="page">
                <wp14:pctWidth>0</wp14:pctWidth>
              </wp14:sizeRelH>
              <wp14:sizeRelV relativeFrom="page">
                <wp14:pctHeight>0</wp14:pctHeight>
              </wp14:sizeRelV>
            </wp:anchor>
          </w:drawing>
        </w:r>
      </w:ins>
      <w:ins w:id="11727" w:author="John Clevenger [2]" w:date="2022-06-24T15:48:00Z">
        <w:r w:rsidR="008572B1">
          <w:t xml:space="preserve">In any case, once the reason for the discrepancy is determined, </w:t>
        </w:r>
      </w:ins>
      <w:ins w:id="11728" w:author="John Clevenger [2]" w:date="2022-06-24T15:50:00Z">
        <w:r w:rsidR="00891C62">
          <w:t>sometimes it is desired</w:t>
        </w:r>
      </w:ins>
      <w:ins w:id="11729" w:author="John Clevenger [2]" w:date="2022-06-24T15:48:00Z">
        <w:r w:rsidR="008572B1">
          <w:t xml:space="preserve"> to instruct PC</w:t>
        </w:r>
        <w:r w:rsidR="008572B1" w:rsidRPr="008572B1">
          <w:rPr>
            <w:vertAlign w:val="superscript"/>
            <w:rPrChange w:id="11730" w:author="John Clevenger [2]" w:date="2022-06-24T15:49:00Z">
              <w:rPr/>
            </w:rPrChange>
          </w:rPr>
          <w:t>2</w:t>
        </w:r>
        <w:r w:rsidR="008572B1">
          <w:t xml:space="preserve"> to accept the Remote CCS judge</w:t>
        </w:r>
      </w:ins>
      <w:ins w:id="11731" w:author="John Clevenger [2]" w:date="2022-06-24T15:49:00Z">
        <w:r w:rsidR="008572B1">
          <w:t xml:space="preserve">ment.  This can be done automatically by selecting </w:t>
        </w:r>
      </w:ins>
      <w:ins w:id="11732" w:author="John Clevenger [2]" w:date="2022-06-24T15:59:00Z">
        <w:r>
          <w:t>one or more</w:t>
        </w:r>
      </w:ins>
      <w:ins w:id="11733" w:author="John Clevenger [2]" w:date="2022-06-24T15:49:00Z">
        <w:r w:rsidR="008572B1">
          <w:t xml:space="preserve"> </w:t>
        </w:r>
      </w:ins>
      <w:ins w:id="11734" w:author="John Clevenger [2]" w:date="2022-06-24T15:51:00Z">
        <w:r w:rsidR="00891C62">
          <w:t>submission</w:t>
        </w:r>
      </w:ins>
      <w:ins w:id="11735" w:author="John Clevenger [2]" w:date="2022-06-24T15:59:00Z">
        <w:r>
          <w:t>s</w:t>
        </w:r>
      </w:ins>
      <w:ins w:id="11736" w:author="John Clevenger [2]" w:date="2022-06-24T15:49:00Z">
        <w:r w:rsidR="008572B1">
          <w:t xml:space="preserve"> in the </w:t>
        </w:r>
        <w:r w:rsidR="008572B1" w:rsidRPr="00891C62">
          <w:rPr>
            <w:rFonts w:ascii="Arial Narrow" w:hAnsi="Arial Narrow"/>
            <w:b/>
            <w:rPrChange w:id="11737" w:author="John Clevenger [2]" w:date="2022-06-24T15:50:00Z">
              <w:rPr/>
            </w:rPrChange>
          </w:rPr>
          <w:t>Compare Runs</w:t>
        </w:r>
        <w:r w:rsidR="008572B1">
          <w:t xml:space="preserve"> table, then clicking the “</w:t>
        </w:r>
        <w:r w:rsidR="008572B1" w:rsidRPr="00891C62">
          <w:rPr>
            <w:rFonts w:ascii="Arial Narrow" w:hAnsi="Arial Narrow"/>
            <w:b/>
            <w:rPrChange w:id="11738" w:author="John Clevenger [2]" w:date="2022-06-24T15:51:00Z">
              <w:rPr/>
            </w:rPrChange>
          </w:rPr>
          <w:t>Resolve Selected</w:t>
        </w:r>
        <w:r w:rsidR="008572B1">
          <w:t>” button</w:t>
        </w:r>
      </w:ins>
      <w:ins w:id="11739" w:author="John Clevenger [2]" w:date="2022-06-24T15:57:00Z">
        <w:r>
          <w:t>, which displays the followi</w:t>
        </w:r>
      </w:ins>
      <w:ins w:id="11740" w:author="John Clevenger [2]" w:date="2022-06-24T15:58:00Z">
        <w:r>
          <w:t>ng dialog:</w:t>
        </w:r>
      </w:ins>
    </w:p>
    <w:p w14:paraId="6427AD6D" w14:textId="49D7035D" w:rsidR="00891C62" w:rsidRDefault="008572B1">
      <w:pPr>
        <w:spacing w:before="360"/>
        <w:ind w:firstLine="547"/>
        <w:jc w:val="both"/>
        <w:rPr>
          <w:ins w:id="11741" w:author="John Clevenger [2]" w:date="2022-06-24T15:54:00Z"/>
        </w:rPr>
        <w:pPrChange w:id="11742" w:author="John Clevenger [2]" w:date="2022-06-27T16:02:00Z">
          <w:pPr>
            <w:spacing w:before="240"/>
            <w:ind w:firstLine="540"/>
            <w:jc w:val="both"/>
          </w:pPr>
        </w:pPrChange>
      </w:pPr>
      <w:ins w:id="11743" w:author="John Clevenger [2]" w:date="2022-06-24T15:50:00Z">
        <w:r>
          <w:t xml:space="preserve">  </w:t>
        </w:r>
      </w:ins>
      <w:ins w:id="11744" w:author="John Clevenger [2]" w:date="2022-06-24T15:58:00Z">
        <w:r w:rsidR="00E40EA3">
          <w:t>P</w:t>
        </w:r>
      </w:ins>
      <w:ins w:id="11745" w:author="John Clevenger [2]" w:date="2022-06-24T15:50:00Z">
        <w:r>
          <w:t xml:space="preserve">ressing </w:t>
        </w:r>
      </w:ins>
      <w:ins w:id="11746" w:author="John Clevenger [2]" w:date="2022-06-24T15:58:00Z">
        <w:r w:rsidR="00E40EA3">
          <w:t>“Yes”</w:t>
        </w:r>
      </w:ins>
      <w:ins w:id="11747" w:author="John Clevenger [2]" w:date="2022-06-24T15:51:00Z">
        <w:r w:rsidR="00891C62">
          <w:t xml:space="preserve"> instructs PC</w:t>
        </w:r>
        <w:r w:rsidR="00891C62" w:rsidRPr="00891C62">
          <w:rPr>
            <w:vertAlign w:val="superscript"/>
            <w:rPrChange w:id="11748" w:author="John Clevenger [2]" w:date="2022-06-24T15:55:00Z">
              <w:rPr/>
            </w:rPrChange>
          </w:rPr>
          <w:t>2</w:t>
        </w:r>
        <w:r w:rsidR="00891C62">
          <w:t xml:space="preserve"> to “resolve” the judgement</w:t>
        </w:r>
      </w:ins>
      <w:ins w:id="11749" w:author="John Clevenger [2]" w:date="2022-06-24T16:09:00Z">
        <w:r w:rsidR="00A563D7">
          <w:t>s</w:t>
        </w:r>
      </w:ins>
      <w:ins w:id="11750" w:author="John Clevenger [2]" w:date="2022-06-24T16:00:00Z">
        <w:r w:rsidR="00E40EA3">
          <w:t xml:space="preserve"> for the selected submission(s)</w:t>
        </w:r>
      </w:ins>
      <w:ins w:id="11751" w:author="John Clevenger [2]" w:date="2022-06-24T15:51:00Z">
        <w:r w:rsidR="00891C62">
          <w:t xml:space="preserve"> in favor of </w:t>
        </w:r>
      </w:ins>
      <w:ins w:id="11752" w:author="John Clevenger [2]" w:date="2022-06-24T15:59:00Z">
        <w:r w:rsidR="00E40EA3">
          <w:t>the judgement</w:t>
        </w:r>
      </w:ins>
      <w:ins w:id="11753" w:author="John Clevenger [2]" w:date="2022-06-24T16:00:00Z">
        <w:r w:rsidR="006425D5">
          <w:t>s</w:t>
        </w:r>
      </w:ins>
      <w:ins w:id="11754" w:author="John Clevenger [2]" w:date="2022-06-24T15:51:00Z">
        <w:r w:rsidR="00891C62">
          <w:t xml:space="preserve"> assigned by the Remote CCS (in other words, to change the judgement</w:t>
        </w:r>
      </w:ins>
      <w:ins w:id="11755" w:author="John Clevenger [2]" w:date="2022-06-24T16:00:00Z">
        <w:r w:rsidR="006425D5">
          <w:t>s</w:t>
        </w:r>
      </w:ins>
      <w:ins w:id="11756" w:author="John Clevenger [2]" w:date="2022-06-24T15:51:00Z">
        <w:r w:rsidR="00891C62">
          <w:t xml:space="preserve"> in PC</w:t>
        </w:r>
        <w:r w:rsidR="00891C62" w:rsidRPr="00891C62">
          <w:rPr>
            <w:vertAlign w:val="superscript"/>
            <w:rPrChange w:id="11757" w:author="John Clevenger [2]" w:date="2022-06-24T15:55:00Z">
              <w:rPr/>
            </w:rPrChange>
          </w:rPr>
          <w:t>2</w:t>
        </w:r>
        <w:r w:rsidR="00891C62">
          <w:t xml:space="preserve"> to</w:t>
        </w:r>
      </w:ins>
      <w:ins w:id="11758" w:author="John Clevenger [2]" w:date="2022-06-24T15:52:00Z">
        <w:r w:rsidR="00891C62">
          <w:t xml:space="preserve"> be the same as the judgement</w:t>
        </w:r>
      </w:ins>
      <w:ins w:id="11759" w:author="John Clevenger [2]" w:date="2022-06-24T16:00:00Z">
        <w:r w:rsidR="006425D5">
          <w:t>s</w:t>
        </w:r>
      </w:ins>
      <w:ins w:id="11760" w:author="John Clevenger [2]" w:date="2022-06-24T15:52:00Z">
        <w:r w:rsidR="00891C62">
          <w:t xml:space="preserve"> assigned by the Remote CCS).</w:t>
        </w:r>
      </w:ins>
      <w:ins w:id="11761" w:author="John Clevenger [2]" w:date="2022-06-25T15:34:00Z">
        <w:r w:rsidR="00A71F4F">
          <w:rPr>
            <w:rStyle w:val="FootnoteReference"/>
          </w:rPr>
          <w:footnoteReference w:id="87"/>
        </w:r>
      </w:ins>
      <w:ins w:id="11781" w:author="John Clevenger [2]" w:date="2022-06-24T15:52:00Z">
        <w:r w:rsidR="00891C62">
          <w:t xml:space="preserve">  </w:t>
        </w:r>
      </w:ins>
    </w:p>
    <w:p w14:paraId="293B62A2" w14:textId="5DD69640" w:rsidR="008572B1" w:rsidRDefault="00891C62" w:rsidP="008572B1">
      <w:pPr>
        <w:spacing w:before="240"/>
        <w:ind w:firstLine="540"/>
        <w:jc w:val="both"/>
        <w:rPr>
          <w:ins w:id="11782" w:author="John Clevenger [2]" w:date="2022-06-24T16:03:00Z"/>
        </w:rPr>
      </w:pPr>
      <w:ins w:id="11783" w:author="John Clevenger [2]" w:date="2022-06-24T15:52:00Z">
        <w:r>
          <w:t>In the screen shown above the second mismatched (red) submission has been selected</w:t>
        </w:r>
      </w:ins>
      <w:ins w:id="11784" w:author="John Clevenger [2]" w:date="2022-06-24T15:56:00Z">
        <w:r w:rsidR="00E40EA3">
          <w:t>; this is</w:t>
        </w:r>
      </w:ins>
      <w:ins w:id="11785" w:author="John Clevenger [2]" w:date="2022-06-24T15:52:00Z">
        <w:r>
          <w:t xml:space="preserve"> </w:t>
        </w:r>
      </w:ins>
      <w:ins w:id="11786" w:author="John Clevenger [2]" w:date="2022-06-24T15:53:00Z">
        <w:r>
          <w:t xml:space="preserve">indicated by the fact that it is </w:t>
        </w:r>
        <w:r w:rsidRPr="00891C62">
          <w:rPr>
            <w:b/>
            <w:bCs/>
            <w:rPrChange w:id="11787" w:author="John Clevenger [2]" w:date="2022-06-24T15:53:00Z">
              <w:rPr/>
            </w:rPrChange>
          </w:rPr>
          <w:t>bold</w:t>
        </w:r>
        <w:r>
          <w:t xml:space="preserve"> and </w:t>
        </w:r>
        <w:r w:rsidRPr="00891C62">
          <w:rPr>
            <w:i/>
            <w:iCs/>
            <w:rPrChange w:id="11788" w:author="John Clevenger [2]" w:date="2022-06-24T15:53:00Z">
              <w:rPr/>
            </w:rPrChange>
          </w:rPr>
          <w:t>italicized</w:t>
        </w:r>
        <w:r>
          <w:t xml:space="preserve">.  </w:t>
        </w:r>
      </w:ins>
      <w:ins w:id="11789" w:author="John Clevenger [2]" w:date="2022-06-24T15:57:00Z">
        <w:r w:rsidR="00E40EA3">
          <w:t>Multiple submissions can be selected at once</w:t>
        </w:r>
      </w:ins>
      <w:ins w:id="11790" w:author="John Clevenger [2]" w:date="2022-06-24T16:01:00Z">
        <w:r w:rsidR="006425D5">
          <w:t xml:space="preserve"> by using CTRL and SHIFT to </w:t>
        </w:r>
      </w:ins>
      <w:ins w:id="11791" w:author="John Clevenger [2]" w:date="2022-06-24T16:02:00Z">
        <w:r w:rsidR="006425D5">
          <w:t>add</w:t>
        </w:r>
      </w:ins>
      <w:ins w:id="11792" w:author="John Clevenger [2]" w:date="2022-06-24T16:01:00Z">
        <w:r w:rsidR="006425D5">
          <w:t xml:space="preserve"> individual submissions or a range of submissions</w:t>
        </w:r>
      </w:ins>
      <w:ins w:id="11793" w:author="John Clevenger [2]" w:date="2022-06-24T16:02:00Z">
        <w:r w:rsidR="006425D5">
          <w:t xml:space="preserve"> to the selection</w:t>
        </w:r>
      </w:ins>
      <w:ins w:id="11794" w:author="John Clevenger [2]" w:date="2022-06-24T16:01:00Z">
        <w:r w:rsidR="006425D5">
          <w:t>.</w:t>
        </w:r>
      </w:ins>
    </w:p>
    <w:p w14:paraId="0C4EF4C9" w14:textId="345B7E40" w:rsidR="006425D5" w:rsidRDefault="006425D5" w:rsidP="008572B1">
      <w:pPr>
        <w:spacing w:before="240"/>
        <w:ind w:firstLine="540"/>
        <w:jc w:val="both"/>
        <w:rPr>
          <w:ins w:id="11795" w:author="John Clevenger [2]" w:date="2022-06-24T15:41:00Z"/>
        </w:rPr>
      </w:pPr>
      <w:ins w:id="11796" w:author="John Clevenger [2]" w:date="2022-06-24T16:03:00Z">
        <w:r>
          <w:t>When submissions have been “resolved” in the manner just described, the value i</w:t>
        </w:r>
      </w:ins>
      <w:ins w:id="11797" w:author="John Clevenger [2]" w:date="2022-06-24T16:04:00Z">
        <w:r>
          <w:t xml:space="preserve">n the “Overridden?” column changes from “N” to “Y” for each changed submission, and </w:t>
        </w:r>
      </w:ins>
      <w:ins w:id="11798" w:author="John Clevenger [2]" w:date="2022-06-24T16:05:00Z">
        <w:r>
          <w:t xml:space="preserve">the “Overridden” count at the bottom of the screen is increased to show the total number of </w:t>
        </w:r>
        <w:r>
          <w:lastRenderedPageBreak/>
          <w:t>submissions whose PC</w:t>
        </w:r>
        <w:r w:rsidRPr="00A563D7">
          <w:rPr>
            <w:vertAlign w:val="superscript"/>
            <w:rPrChange w:id="11799" w:author="John Clevenger [2]" w:date="2022-06-24T16:10:00Z">
              <w:rPr/>
            </w:rPrChange>
          </w:rPr>
          <w:t>2</w:t>
        </w:r>
        <w:r>
          <w:t xml:space="preserve"> judgement has been overridden (resolved) in favor of the </w:t>
        </w:r>
      </w:ins>
      <w:ins w:id="11800" w:author="John Clevenger [2]" w:date="2022-06-24T16:06:00Z">
        <w:r>
          <w:t>judgement from the Remote CCS.</w:t>
        </w:r>
      </w:ins>
    </w:p>
    <w:p w14:paraId="40AAA5B7" w14:textId="385CAD05" w:rsidR="00007756" w:rsidRDefault="00115EAA" w:rsidP="006055B7">
      <w:pPr>
        <w:spacing w:before="240"/>
        <w:ind w:firstLine="540"/>
        <w:jc w:val="both"/>
        <w:rPr>
          <w:ins w:id="11801" w:author="John Clevenger [2]" w:date="2022-06-24T16:06:00Z"/>
        </w:rPr>
      </w:pPr>
      <w:del w:id="11802" w:author="John Clevenger [2]" w:date="2022-06-24T15:41:00Z">
        <w:r w:rsidDel="006C52AA">
          <w:delText xml:space="preserve">. </w:delText>
        </w:r>
      </w:del>
      <w:del w:id="11803" w:author="John Clevenger [2]" w:date="2022-06-24T15:42:00Z">
        <w:r w:rsidDel="006C52AA">
          <w:delText xml:space="preserve"> </w:delText>
        </w:r>
      </w:del>
      <w:r>
        <w:t xml:space="preserve">The </w:t>
      </w:r>
      <w:ins w:id="11804" w:author="John Clevenger [2]" w:date="2022-06-24T15:42:00Z">
        <w:r w:rsidR="006C52AA" w:rsidRPr="005978FF">
          <w:rPr>
            <w:rFonts w:ascii="Arial Narrow" w:hAnsi="Arial Narrow"/>
            <w:b/>
          </w:rPr>
          <w:t>Compare</w:t>
        </w:r>
        <w:r w:rsidR="006C52AA">
          <w:rPr>
            <w:rFonts w:ascii="Arial Narrow" w:hAnsi="Arial Narrow"/>
            <w:b/>
          </w:rPr>
          <w:t xml:space="preserve"> Runs</w:t>
        </w:r>
        <w:r w:rsidR="006C52AA">
          <w:t xml:space="preserve"> screen </w:t>
        </w:r>
      </w:ins>
      <w:del w:id="11805" w:author="John Clevenger [2]" w:date="2022-06-24T15:42:00Z">
        <w:r w:rsidDel="006C52AA">
          <w:delText xml:space="preserve">screen </w:delText>
        </w:r>
      </w:del>
      <w:r>
        <w:t xml:space="preserve">does not automatically update, but it can be refreshed (updated with the current status) by clicking the </w:t>
      </w:r>
      <w:r w:rsidRPr="005978FF">
        <w:rPr>
          <w:rFonts w:ascii="Arial Narrow" w:hAnsi="Arial Narrow"/>
          <w:b/>
        </w:rPr>
        <w:t>Refresh</w:t>
      </w:r>
      <w:r>
        <w:t xml:space="preserve"> button.  Clicking </w:t>
      </w:r>
      <w:r w:rsidR="00046B1F" w:rsidRPr="005978FF">
        <w:rPr>
          <w:rFonts w:ascii="Arial Narrow" w:hAnsi="Arial Narrow"/>
          <w:b/>
        </w:rPr>
        <w:t>Save As .csv</w:t>
      </w:r>
      <w:r w:rsidR="00046B1F">
        <w:t xml:space="preserve"> allows saving the current results in </w:t>
      </w:r>
      <w:r w:rsidR="00046B1F" w:rsidRPr="005978FF">
        <w:rPr>
          <w:rFonts w:ascii="Arial Narrow" w:hAnsi="Arial Narrow"/>
          <w:b/>
        </w:rPr>
        <w:t>.csv</w:t>
      </w:r>
      <w:r w:rsidR="00046B1F">
        <w:t xml:space="preserve"> format in a selectable file.</w:t>
      </w:r>
    </w:p>
    <w:p w14:paraId="5A04FB52" w14:textId="76104E91" w:rsidR="005921CC" w:rsidRPr="006055B7" w:rsidRDefault="00007756">
      <w:pPr>
        <w:keepNext/>
        <w:keepLines/>
        <w:numPr>
          <w:ilvl w:val="1"/>
          <w:numId w:val="35"/>
        </w:numPr>
        <w:spacing w:before="360"/>
        <w:jc w:val="both"/>
        <w:rPr>
          <w:ins w:id="11806" w:author="John Clevenger [2]" w:date="2022-06-22T19:10:00Z"/>
          <w:b/>
          <w:bCs/>
          <w:rPrChange w:id="11807" w:author="John Clevenger [2]" w:date="2022-06-22T23:21:00Z">
            <w:rPr>
              <w:ins w:id="11808" w:author="John Clevenger [2]" w:date="2022-06-22T19:10:00Z"/>
              <w:noProof/>
            </w:rPr>
          </w:rPrChange>
        </w:rPr>
        <w:pPrChange w:id="11809" w:author="John Clevenger [2]" w:date="2022-06-27T16:07:00Z">
          <w:pPr>
            <w:spacing w:before="240"/>
            <w:ind w:firstLine="720"/>
            <w:jc w:val="both"/>
          </w:pPr>
        </w:pPrChange>
      </w:pPr>
      <w:ins w:id="11810" w:author="John Clevenger [2]" w:date="2022-06-16T12:08:00Z">
        <w:r w:rsidRPr="007D205C">
          <w:rPr>
            <w:b/>
            <w:bCs/>
            <w:rPrChange w:id="11811" w:author="John Clevenger [2]" w:date="2022-06-16T12:09:00Z">
              <w:rPr/>
            </w:rPrChange>
          </w:rPr>
          <w:t>Comparing Scoreboards</w:t>
        </w:r>
      </w:ins>
    </w:p>
    <w:p w14:paraId="0E581A58" w14:textId="35FD50E8" w:rsidR="006055B7" w:rsidRPr="00FA377B" w:rsidRDefault="008A4264" w:rsidP="008A4264">
      <w:pPr>
        <w:spacing w:before="240"/>
        <w:ind w:firstLine="720"/>
        <w:jc w:val="both"/>
        <w:rPr>
          <w:ins w:id="11812" w:author="John Clevenger [2]" w:date="2022-06-22T23:23:00Z"/>
        </w:rPr>
      </w:pPr>
      <w:ins w:id="11813" w:author="John Clevenger [2]" w:date="2022-06-16T17:01:00Z">
        <w:r>
          <w:t xml:space="preserve">Once shadowing has been successfully started, pressing the </w:t>
        </w:r>
        <w:r w:rsidRPr="008A4264">
          <w:rPr>
            <w:rFonts w:ascii="Arial Narrow" w:hAnsi="Arial Narrow"/>
            <w:b/>
            <w:rPrChange w:id="11814" w:author="John Clevenger [2]" w:date="2022-06-16T17:02:00Z">
              <w:rPr/>
            </w:rPrChange>
          </w:rPr>
          <w:t>Compare Scoreboards</w:t>
        </w:r>
        <w:r>
          <w:t xml:space="preserve"> button will generate </w:t>
        </w:r>
      </w:ins>
      <w:ins w:id="11815" w:author="John Clevenger [2]" w:date="2022-06-27T16:18:00Z">
        <w:r w:rsidR="00BB23B4">
          <w:t xml:space="preserve">a </w:t>
        </w:r>
      </w:ins>
      <w:ins w:id="11816" w:author="John Clevenger [2]" w:date="2022-06-16T17:02:00Z">
        <w:r>
          <w:t xml:space="preserve">screen </w:t>
        </w:r>
      </w:ins>
      <w:ins w:id="11817" w:author="John Clevenger [2]" w:date="2022-06-23T17:03:00Z">
        <w:r w:rsidR="00FA377B">
          <w:t xml:space="preserve">like the one below, </w:t>
        </w:r>
      </w:ins>
      <w:ins w:id="11818" w:author="John Clevenger [2]" w:date="2022-06-16T17:02:00Z">
        <w:r>
          <w:t>showing a comparison between the c</w:t>
        </w:r>
      </w:ins>
      <w:ins w:id="11819" w:author="John Clevenger [2]" w:date="2022-06-16T17:03:00Z">
        <w:r>
          <w:t>urrent</w:t>
        </w:r>
      </w:ins>
      <w:ins w:id="11820" w:author="John Clevenger [2]" w:date="2022-06-16T17:02:00Z">
        <w:r>
          <w:t xml:space="preserve"> PC</w:t>
        </w:r>
        <w:r w:rsidRPr="008A4264">
          <w:rPr>
            <w:vertAlign w:val="superscript"/>
            <w:rPrChange w:id="11821" w:author="John Clevenger [2]" w:date="2022-06-16T17:02:00Z">
              <w:rPr/>
            </w:rPrChange>
          </w:rPr>
          <w:t>2</w:t>
        </w:r>
        <w:r>
          <w:t xml:space="preserve"> standings and those reported by the primary CCS</w:t>
        </w:r>
      </w:ins>
      <w:ins w:id="11822" w:author="John Clevenger [2]" w:date="2022-06-22T23:21:00Z">
        <w:r w:rsidR="006055B7">
          <w:t xml:space="preserve">.  </w:t>
        </w:r>
      </w:ins>
      <w:ins w:id="11823" w:author="John Clevenger [2]" w:date="2022-06-23T17:03:00Z">
        <w:r w:rsidR="00FA377B">
          <w:t>(No</w:t>
        </w:r>
      </w:ins>
      <w:ins w:id="11824" w:author="John Clevenger [2]" w:date="2022-06-23T17:04:00Z">
        <w:r w:rsidR="00FA377B">
          <w:t xml:space="preserve">te that the next several screens show a </w:t>
        </w:r>
        <w:r w:rsidR="00FA377B">
          <w:rPr>
            <w:i/>
            <w:iCs/>
          </w:rPr>
          <w:t>progression</w:t>
        </w:r>
        <w:r w:rsidR="00FA377B">
          <w:t xml:space="preserve"> of scoreboard comparisons as shadowing continues; note also that </w:t>
        </w:r>
      </w:ins>
      <w:ins w:id="11825" w:author="John Clevenger [2]" w:date="2022-06-23T17:05:00Z">
        <w:r w:rsidR="00FA377B">
          <w:t>this sequence of</w:t>
        </w:r>
      </w:ins>
      <w:ins w:id="11826" w:author="John Clevenger [2]" w:date="2022-06-23T17:04:00Z">
        <w:r w:rsidR="00FA377B">
          <w:t xml:space="preserve"> screens </w:t>
        </w:r>
      </w:ins>
      <w:ins w:id="11827" w:author="John Clevenger [2]" w:date="2022-06-23T17:05:00Z">
        <w:r w:rsidR="00FA377B">
          <w:t xml:space="preserve">is an artificially created example, created to explain various aspects of the scoreboard </w:t>
        </w:r>
      </w:ins>
      <w:ins w:id="11828" w:author="John Clevenger [2]" w:date="2022-06-23T17:06:00Z">
        <w:r w:rsidR="00FA377B">
          <w:t>comparison operations.)</w:t>
        </w:r>
      </w:ins>
    </w:p>
    <w:p w14:paraId="7CB08BAE" w14:textId="2B52D213" w:rsidR="008A4264" w:rsidRDefault="00FA377B" w:rsidP="006055B7">
      <w:pPr>
        <w:spacing w:before="240"/>
        <w:ind w:firstLine="720"/>
        <w:jc w:val="both"/>
        <w:rPr>
          <w:ins w:id="11829" w:author="John Clevenger [2]" w:date="2022-06-22T19:11:00Z"/>
        </w:rPr>
      </w:pPr>
      <w:ins w:id="11830" w:author="John Clevenger [2]" w:date="2022-06-21T18:49:00Z">
        <w:r>
          <w:rPr>
            <w:noProof/>
          </w:rPr>
          <w:drawing>
            <wp:anchor distT="0" distB="0" distL="114300" distR="114300" simplePos="0" relativeHeight="251698176" behindDoc="0" locked="0" layoutInCell="1" allowOverlap="1" wp14:anchorId="24B0B885" wp14:editId="09C4DF5F">
              <wp:simplePos x="0" y="0"/>
              <wp:positionH relativeFrom="column">
                <wp:posOffset>-54610</wp:posOffset>
              </wp:positionH>
              <wp:positionV relativeFrom="paragraph">
                <wp:posOffset>1069472</wp:posOffset>
              </wp:positionV>
              <wp:extent cx="6053455" cy="2749550"/>
              <wp:effectExtent l="0" t="0" r="0" b="0"/>
              <wp:wrapTopAndBottom/>
              <wp:docPr id="34" name="Picture 3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with medium confidence"/>
                      <pic:cNvPicPr/>
                    </pic:nvPicPr>
                    <pic:blipFill rotWithShape="1">
                      <a:blip r:embed="rId117">
                        <a:extLst>
                          <a:ext uri="{28A0092B-C50C-407E-A947-70E740481C1C}">
                            <a14:useLocalDpi xmlns:a14="http://schemas.microsoft.com/office/drawing/2010/main" val="0"/>
                          </a:ext>
                        </a:extLst>
                      </a:blip>
                      <a:srcRect b="44579"/>
                      <a:stretch/>
                    </pic:blipFill>
                    <pic:spPr bwMode="auto">
                      <a:xfrm>
                        <a:off x="0" y="0"/>
                        <a:ext cx="6053455" cy="274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1831" w:author="John Clevenger [2]" w:date="2022-06-22T23:22:00Z">
        <w:r w:rsidR="006055B7">
          <w:t>The scoreboard comparison screen is constructed by fetching the current scoreboard from the primary CCS and then performing a row-by-row comparison, for each scoreboard rank, with the current PC</w:t>
        </w:r>
        <w:r w:rsidR="006055B7" w:rsidRPr="00B57455">
          <w:rPr>
            <w:vertAlign w:val="superscript"/>
          </w:rPr>
          <w:t>2</w:t>
        </w:r>
        <w:r w:rsidR="006055B7">
          <w:t xml:space="preserve"> scoreboard.</w:t>
        </w:r>
      </w:ins>
      <w:ins w:id="11832" w:author="John Clevenger [2]" w:date="2022-06-22T23:23:00Z">
        <w:r w:rsidR="006055B7">
          <w:t xml:space="preserve">  </w:t>
        </w:r>
      </w:ins>
      <w:ins w:id="11833" w:author="John Clevenger [2]" w:date="2022-06-22T23:21:00Z">
        <w:r w:rsidR="006055B7">
          <w:t xml:space="preserve">Initially the </w:t>
        </w:r>
      </w:ins>
      <w:ins w:id="11834" w:author="John Clevenger [2]" w:date="2022-06-23T17:06:00Z">
        <w:r>
          <w:t xml:space="preserve">top portion of the </w:t>
        </w:r>
      </w:ins>
      <w:ins w:id="11835" w:author="John Clevenger [2]" w:date="2022-06-22T23:21:00Z">
        <w:r w:rsidR="006055B7">
          <w:t xml:space="preserve">comparison might look something </w:t>
        </w:r>
      </w:ins>
      <w:ins w:id="11836" w:author="John Clevenger [2]" w:date="2022-06-22T19:06:00Z">
        <w:r w:rsidR="005921CC">
          <w:t>like</w:t>
        </w:r>
      </w:ins>
      <w:ins w:id="11837" w:author="John Clevenger [2]" w:date="2022-06-16T17:02:00Z">
        <w:r w:rsidR="008A4264">
          <w:t xml:space="preserve"> the following:</w:t>
        </w:r>
      </w:ins>
    </w:p>
    <w:p w14:paraId="7BC2B9DB" w14:textId="18BC031E" w:rsidR="006055B7" w:rsidRDefault="00273E68" w:rsidP="008A4264">
      <w:pPr>
        <w:spacing w:before="240"/>
        <w:ind w:firstLine="720"/>
        <w:jc w:val="both"/>
        <w:rPr>
          <w:ins w:id="11838" w:author="John Clevenger [2]" w:date="2022-06-22T23:24:00Z"/>
        </w:rPr>
      </w:pPr>
      <w:ins w:id="11839" w:author="John Clevenger [2]" w:date="2022-06-27T16:12:00Z">
        <w:r>
          <w:t xml:space="preserve">To understand the above scoreboard, remember that the </w:t>
        </w:r>
      </w:ins>
      <w:ins w:id="11840" w:author="John Clevenger [2]" w:date="2022-06-22T19:11:00Z">
        <w:r w:rsidR="005921CC">
          <w:t xml:space="preserve">comparison starts by considering each </w:t>
        </w:r>
        <w:r w:rsidR="005921CC">
          <w:rPr>
            <w:i/>
            <w:iCs/>
          </w:rPr>
          <w:t>rank</w:t>
        </w:r>
        <w:r w:rsidR="005921CC">
          <w:t xml:space="preserve"> (1, 2, 3,…).  </w:t>
        </w:r>
      </w:ins>
      <w:ins w:id="11841" w:author="John Clevenger [2]" w:date="2022-06-22T19:12:00Z">
        <w:r w:rsidR="00D414E5">
          <w:t xml:space="preserve">For each rank, all scoreboard rows holding that rank are compared.  If there is a </w:t>
        </w:r>
      </w:ins>
      <w:ins w:id="11842" w:author="John Clevenger [2]" w:date="2022-06-23T17:40:00Z">
        <w:r w:rsidR="00990033">
          <w:t xml:space="preserve">row with a given </w:t>
        </w:r>
      </w:ins>
      <w:ins w:id="11843" w:author="John Clevenger [2]" w:date="2022-06-22T19:12:00Z">
        <w:r w:rsidR="00D414E5">
          <w:t xml:space="preserve">rank present in </w:t>
        </w:r>
      </w:ins>
      <w:ins w:id="11844" w:author="John Clevenger [2]" w:date="2022-06-22T19:13:00Z">
        <w:r w:rsidR="00D414E5">
          <w:t>one scoreboard but not in the other</w:t>
        </w:r>
      </w:ins>
      <w:ins w:id="11845" w:author="John Clevenger [2]" w:date="2022-06-22T23:23:00Z">
        <w:r w:rsidR="006055B7">
          <w:t xml:space="preserve"> (which could happen</w:t>
        </w:r>
      </w:ins>
      <w:ins w:id="11846" w:author="John Clevenger [2]" w:date="2022-06-22T23:24:00Z">
        <w:r w:rsidR="006055B7">
          <w:t>,</w:t>
        </w:r>
      </w:ins>
      <w:ins w:id="11847" w:author="John Clevenger [2]" w:date="2022-06-22T23:23:00Z">
        <w:r w:rsidR="006055B7">
          <w:t xml:space="preserve"> for example</w:t>
        </w:r>
      </w:ins>
      <w:ins w:id="11848" w:author="John Clevenger [2]" w:date="2022-06-22T23:24:00Z">
        <w:r w:rsidR="006055B7">
          <w:t>,</w:t>
        </w:r>
      </w:ins>
      <w:ins w:id="11849" w:author="John Clevenger [2]" w:date="2022-06-22T23:23:00Z">
        <w:r w:rsidR="006055B7">
          <w:t xml:space="preserve"> due to having </w:t>
        </w:r>
      </w:ins>
      <w:ins w:id="11850" w:author="John Clevenger [2]" w:date="2022-06-22T23:24:00Z">
        <w:r w:rsidR="006055B7">
          <w:t>different numbers of teams holding a given rank)</w:t>
        </w:r>
      </w:ins>
      <w:ins w:id="11851" w:author="John Clevenger [2]" w:date="2022-06-22T19:14:00Z">
        <w:r w:rsidR="00D414E5">
          <w:t xml:space="preserve">, a blank (white) row is displayed.  </w:t>
        </w:r>
      </w:ins>
    </w:p>
    <w:p w14:paraId="64407B52" w14:textId="6DAAFCDF" w:rsidR="005921CC" w:rsidRDefault="00D414E5" w:rsidP="008A4264">
      <w:pPr>
        <w:spacing w:before="240"/>
        <w:ind w:firstLine="720"/>
        <w:jc w:val="both"/>
        <w:rPr>
          <w:ins w:id="11852" w:author="John Clevenger [2]" w:date="2022-06-23T17:48:00Z"/>
        </w:rPr>
      </w:pPr>
      <w:ins w:id="11853" w:author="John Clevenger [2]" w:date="2022-06-22T19:14:00Z">
        <w:r>
          <w:t>F</w:t>
        </w:r>
      </w:ins>
      <w:ins w:id="11854" w:author="John Clevenger [2]" w:date="2022-06-22T19:13:00Z">
        <w:r>
          <w:t xml:space="preserve">or example, the second and third rank 6 </w:t>
        </w:r>
      </w:ins>
      <w:ins w:id="11855" w:author="John Clevenger [2]" w:date="2022-06-27T16:20:00Z">
        <w:r w:rsidR="00454997">
          <w:t xml:space="preserve">rows </w:t>
        </w:r>
      </w:ins>
      <w:ins w:id="11856" w:author="John Clevenger [2]" w:date="2022-06-22T19:14:00Z">
        <w:r>
          <w:t>in the PC</w:t>
        </w:r>
        <w:r w:rsidRPr="00D414E5">
          <w:rPr>
            <w:vertAlign w:val="superscript"/>
            <w:rPrChange w:id="11857" w:author="John Clevenger [2]" w:date="2022-06-22T19:16:00Z">
              <w:rPr/>
            </w:rPrChange>
          </w:rPr>
          <w:t>2</w:t>
        </w:r>
        <w:r>
          <w:t xml:space="preserve"> scoreboard </w:t>
        </w:r>
      </w:ins>
      <w:ins w:id="11858" w:author="John Clevenger [2]" w:date="2022-06-22T19:15:00Z">
        <w:r>
          <w:t>(on the left</w:t>
        </w:r>
      </w:ins>
      <w:ins w:id="11859" w:author="John Clevenger [2]" w:date="2022-06-22T23:24:00Z">
        <w:r w:rsidR="006055B7">
          <w:t>, above</w:t>
        </w:r>
      </w:ins>
      <w:ins w:id="11860" w:author="John Clevenger [2]" w:date="2022-06-22T19:15:00Z">
        <w:r>
          <w:t xml:space="preserve">) </w:t>
        </w:r>
      </w:ins>
      <w:ins w:id="11861" w:author="John Clevenger [2]" w:date="2022-06-22T19:14:00Z">
        <w:r>
          <w:t xml:space="preserve">have no equivalent rank rows in the Remote CCS </w:t>
        </w:r>
      </w:ins>
      <w:ins w:id="11862" w:author="John Clevenger [2]" w:date="2022-06-22T19:15:00Z">
        <w:r>
          <w:t xml:space="preserve">scoreboard (on the right), so those rows </w:t>
        </w:r>
      </w:ins>
      <w:ins w:id="11863" w:author="John Clevenger [2]" w:date="2022-06-27T16:08:00Z">
        <w:r w:rsidR="00B13936">
          <w:t xml:space="preserve">on the right </w:t>
        </w:r>
      </w:ins>
      <w:ins w:id="11864" w:author="John Clevenger [2]" w:date="2022-06-22T19:15:00Z">
        <w:r>
          <w:t>are empty</w:t>
        </w:r>
      </w:ins>
      <w:ins w:id="11865" w:author="John Clevenger [2]" w:date="2022-06-23T17:41:00Z">
        <w:r w:rsidR="00990033">
          <w:t xml:space="preserve"> (white)</w:t>
        </w:r>
      </w:ins>
      <w:ins w:id="11866" w:author="John Clevenger [2]" w:date="2022-06-22T19:15:00Z">
        <w:r>
          <w:t xml:space="preserve">.  </w:t>
        </w:r>
      </w:ins>
      <w:ins w:id="11867" w:author="John Clevenger [2]" w:date="2022-06-27T16:09:00Z">
        <w:r w:rsidR="00B13936">
          <w:t xml:space="preserve">Similarly, </w:t>
        </w:r>
        <w:r w:rsidR="00273E68">
          <w:t xml:space="preserve">while </w:t>
        </w:r>
        <w:r w:rsidR="00B13936">
          <w:t>the score</w:t>
        </w:r>
        <w:r w:rsidR="00273E68">
          <w:t xml:space="preserve">board on the right contains rows for ranks </w:t>
        </w:r>
      </w:ins>
      <w:ins w:id="11868" w:author="John Clevenger [2]" w:date="2022-06-27T16:10:00Z">
        <w:r w:rsidR="00273E68">
          <w:t xml:space="preserve">7 and </w:t>
        </w:r>
        <w:r w:rsidR="00273E68">
          <w:lastRenderedPageBreak/>
          <w:t>8</w:t>
        </w:r>
      </w:ins>
      <w:ins w:id="11869" w:author="John Clevenger [2]" w:date="2022-06-27T16:20:00Z">
        <w:r w:rsidR="00454997">
          <w:t>,</w:t>
        </w:r>
      </w:ins>
      <w:ins w:id="11870" w:author="John Clevenger [2]" w:date="2022-06-27T16:10:00Z">
        <w:r w:rsidR="00273E68">
          <w:t xml:space="preserve"> there are no equivalent rows in the left scoreboard (because three teams are tied with rank 6</w:t>
        </w:r>
      </w:ins>
      <w:ins w:id="11871" w:author="John Clevenger [2]" w:date="2022-06-27T16:13:00Z">
        <w:r w:rsidR="00273E68">
          <w:t xml:space="preserve"> so the next rank is 9</w:t>
        </w:r>
      </w:ins>
      <w:ins w:id="11872" w:author="John Clevenger [2]" w:date="2022-06-27T16:10:00Z">
        <w:r w:rsidR="00273E68">
          <w:t xml:space="preserve">), so those rows on the left are empty (white).   </w:t>
        </w:r>
      </w:ins>
      <w:ins w:id="11873" w:author="John Clevenger [2]" w:date="2022-06-22T19:15:00Z">
        <w:r>
          <w:t>Note that this is quite common at the beginn</w:t>
        </w:r>
      </w:ins>
      <w:ins w:id="11874" w:author="John Clevenger [2]" w:date="2022-06-22T19:16:00Z">
        <w:r>
          <w:t>ing of a contest when the PC</w:t>
        </w:r>
        <w:r w:rsidRPr="00D414E5">
          <w:rPr>
            <w:vertAlign w:val="superscript"/>
            <w:rPrChange w:id="11875" w:author="John Clevenger [2]" w:date="2022-06-22T19:16:00Z">
              <w:rPr/>
            </w:rPrChange>
          </w:rPr>
          <w:t>2</w:t>
        </w:r>
        <w:r>
          <w:t xml:space="preserve"> Shadow has not yet caught up to the Remote CCS.</w:t>
        </w:r>
      </w:ins>
    </w:p>
    <w:p w14:paraId="52F82A0C" w14:textId="402432EE" w:rsidR="001B666E" w:rsidRPr="001B666E" w:rsidRDefault="00A91B3D" w:rsidP="008A4264">
      <w:pPr>
        <w:spacing w:before="240"/>
        <w:ind w:firstLine="720"/>
        <w:jc w:val="both"/>
        <w:rPr>
          <w:ins w:id="11876" w:author="John Clevenger [2]" w:date="2022-06-16T17:04:00Z"/>
        </w:rPr>
      </w:pPr>
      <w:ins w:id="11877" w:author="John Clevenger [2]" w:date="2022-06-23T17:52:00Z">
        <w:r>
          <w:rPr>
            <w:noProof/>
          </w:rPr>
          <w:drawing>
            <wp:anchor distT="0" distB="0" distL="114300" distR="114300" simplePos="0" relativeHeight="251639808" behindDoc="0" locked="0" layoutInCell="1" allowOverlap="1" wp14:anchorId="6D7C0281" wp14:editId="1D649123">
              <wp:simplePos x="0" y="0"/>
              <wp:positionH relativeFrom="column">
                <wp:posOffset>573977</wp:posOffset>
              </wp:positionH>
              <wp:positionV relativeFrom="paragraph">
                <wp:posOffset>1045767</wp:posOffset>
              </wp:positionV>
              <wp:extent cx="4929505" cy="2291080"/>
              <wp:effectExtent l="0" t="0" r="0" b="0"/>
              <wp:wrapTopAndBottom/>
              <wp:docPr id="40" name="Picture 4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10;&#10;Description automatically generated"/>
                      <pic:cNvPicPr/>
                    </pic:nvPicPr>
                    <pic:blipFill rotWithShape="1">
                      <a:blip r:embed="rId118">
                        <a:extLst>
                          <a:ext uri="{28A0092B-C50C-407E-A947-70E740481C1C}">
                            <a14:useLocalDpi xmlns:a14="http://schemas.microsoft.com/office/drawing/2010/main" val="0"/>
                          </a:ext>
                        </a:extLst>
                      </a:blip>
                      <a:srcRect b="38262"/>
                      <a:stretch/>
                    </pic:blipFill>
                    <pic:spPr bwMode="auto">
                      <a:xfrm>
                        <a:off x="0" y="0"/>
                        <a:ext cx="4929505"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1878" w:author="John Clevenger [2]" w:date="2022-06-23T17:48:00Z">
        <w:r w:rsidR="001B666E">
          <w:t>As shadowing progresses the scoreboards will tend to b</w:t>
        </w:r>
      </w:ins>
      <w:ins w:id="11879" w:author="John Clevenger [2]" w:date="2022-06-23T17:49:00Z">
        <w:r w:rsidR="001B666E">
          <w:t xml:space="preserve">ecome more and more similar, as shown </w:t>
        </w:r>
      </w:ins>
      <w:ins w:id="11880" w:author="John Clevenger [2]" w:date="2022-06-23T17:55:00Z">
        <w:r w:rsidR="00073BC5">
          <w:t xml:space="preserve">in the sequence </w:t>
        </w:r>
      </w:ins>
      <w:ins w:id="11881" w:author="John Clevenger [2]" w:date="2022-06-23T17:49:00Z">
        <w:r w:rsidR="001B666E">
          <w:t xml:space="preserve">below.  (Note that in the current implementation the Scoreboard Compare screen </w:t>
        </w:r>
        <w:r w:rsidR="001B666E">
          <w:rPr>
            <w:i/>
            <w:iCs/>
          </w:rPr>
          <w:t xml:space="preserve">does </w:t>
        </w:r>
      </w:ins>
      <w:ins w:id="11882" w:author="John Clevenger [2]" w:date="2022-06-23T17:50:00Z">
        <w:r w:rsidR="001B666E">
          <w:rPr>
            <w:i/>
            <w:iCs/>
          </w:rPr>
          <w:t xml:space="preserve">not update dynamically; </w:t>
        </w:r>
        <w:r w:rsidR="001B666E">
          <w:t xml:space="preserve">it is necessary to click the </w:t>
        </w:r>
        <w:r w:rsidR="001B666E" w:rsidRPr="001B666E">
          <w:rPr>
            <w:b/>
            <w:bCs/>
            <w:rPrChange w:id="11883" w:author="John Clevenger [2]" w:date="2022-06-23T17:51:00Z">
              <w:rPr/>
            </w:rPrChange>
          </w:rPr>
          <w:t>Refresh</w:t>
        </w:r>
        <w:r w:rsidR="001B666E">
          <w:t xml:space="preserve"> button to see an updated version of </w:t>
        </w:r>
      </w:ins>
      <w:ins w:id="11884" w:author="John Clevenger [2]" w:date="2022-06-23T17:51:00Z">
        <w:r w:rsidR="001B666E">
          <w:t xml:space="preserve">the </w:t>
        </w:r>
        <w:r w:rsidR="00073BC5">
          <w:t>comparison screen.)</w:t>
        </w:r>
      </w:ins>
    </w:p>
    <w:p w14:paraId="1EE9D586" w14:textId="1499278B" w:rsidR="00A55261" w:rsidRDefault="00A91B3D" w:rsidP="008A4264">
      <w:pPr>
        <w:spacing w:before="240"/>
        <w:ind w:firstLine="720"/>
        <w:jc w:val="both"/>
        <w:rPr>
          <w:ins w:id="11885" w:author="John Clevenger [2]" w:date="2022-06-23T17:57:00Z"/>
          <w:noProof/>
        </w:rPr>
      </w:pPr>
      <w:ins w:id="11886" w:author="John Clevenger [2]" w:date="2022-06-23T17:54:00Z">
        <w:r>
          <w:rPr>
            <w:noProof/>
          </w:rPr>
          <w:drawing>
            <wp:anchor distT="0" distB="0" distL="114300" distR="114300" simplePos="0" relativeHeight="251665408" behindDoc="0" locked="0" layoutInCell="1" allowOverlap="1" wp14:anchorId="7F202C44" wp14:editId="2DB61B80">
              <wp:simplePos x="0" y="0"/>
              <wp:positionH relativeFrom="column">
                <wp:posOffset>570456</wp:posOffset>
              </wp:positionH>
              <wp:positionV relativeFrom="paragraph">
                <wp:posOffset>2984400</wp:posOffset>
              </wp:positionV>
              <wp:extent cx="4919980" cy="2536825"/>
              <wp:effectExtent l="0" t="0" r="0" b="0"/>
              <wp:wrapTopAndBottom/>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rotWithShape="1">
                      <a:blip r:embed="rId119" cstate="print">
                        <a:extLst>
                          <a:ext uri="{28A0092B-C50C-407E-A947-70E740481C1C}">
                            <a14:useLocalDpi xmlns:a14="http://schemas.microsoft.com/office/drawing/2010/main" val="0"/>
                          </a:ext>
                        </a:extLst>
                      </a:blip>
                      <a:srcRect b="26936"/>
                      <a:stretch/>
                    </pic:blipFill>
                    <pic:spPr bwMode="auto">
                      <a:xfrm>
                        <a:off x="0" y="0"/>
                        <a:ext cx="4919980" cy="253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1887" w:author="John Clevenger [2]" w:date="2022-06-23T17:58:00Z">
        <w:r w:rsidR="00A55261">
          <w:rPr>
            <w:noProof/>
          </w:rPr>
          <w:t>…</w:t>
        </w:r>
      </w:ins>
    </w:p>
    <w:p w14:paraId="6E3FB2DA" w14:textId="48342C6D" w:rsidR="00073BC5" w:rsidRDefault="00A55261" w:rsidP="008A4264">
      <w:pPr>
        <w:spacing w:before="240"/>
        <w:ind w:firstLine="720"/>
        <w:jc w:val="both"/>
        <w:rPr>
          <w:ins w:id="11888" w:author="John Clevenger [2]" w:date="2022-06-23T17:52:00Z"/>
          <w:noProof/>
        </w:rPr>
      </w:pPr>
      <w:ins w:id="11889" w:author="John Clevenger [2]" w:date="2022-06-23T17:56:00Z">
        <w:r>
          <w:rPr>
            <w:noProof/>
          </w:rPr>
          <w:t>…</w:t>
        </w:r>
      </w:ins>
    </w:p>
    <w:p w14:paraId="35209B0E" w14:textId="3B3E72CD" w:rsidR="00C47D84" w:rsidRDefault="00A91B3D" w:rsidP="00A55261">
      <w:pPr>
        <w:spacing w:before="240"/>
        <w:ind w:firstLine="720"/>
        <w:jc w:val="both"/>
        <w:rPr>
          <w:ins w:id="11890" w:author="John Clevenger [2]" w:date="2022-06-23T18:02:00Z"/>
        </w:rPr>
      </w:pPr>
      <w:ins w:id="11891" w:author="John Clevenger [2]" w:date="2022-06-23T17:57:00Z">
        <w:r>
          <w:rPr>
            <w:noProof/>
          </w:rPr>
          <w:lastRenderedPageBreak/>
          <w:drawing>
            <wp:anchor distT="0" distB="0" distL="114300" distR="114300" simplePos="0" relativeHeight="251673600" behindDoc="0" locked="0" layoutInCell="1" allowOverlap="1" wp14:anchorId="52183C06" wp14:editId="7958CAE6">
              <wp:simplePos x="0" y="0"/>
              <wp:positionH relativeFrom="column">
                <wp:posOffset>535809</wp:posOffset>
              </wp:positionH>
              <wp:positionV relativeFrom="paragraph">
                <wp:posOffset>6770</wp:posOffset>
              </wp:positionV>
              <wp:extent cx="4860925" cy="2663190"/>
              <wp:effectExtent l="0" t="0" r="0" b="0"/>
              <wp:wrapTopAndBottom/>
              <wp:docPr id="42" name="Picture 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rotWithShape="1">
                      <a:blip r:embed="rId120" cstate="print">
                        <a:extLst>
                          <a:ext uri="{28A0092B-C50C-407E-A947-70E740481C1C}">
                            <a14:useLocalDpi xmlns:a14="http://schemas.microsoft.com/office/drawing/2010/main" val="0"/>
                          </a:ext>
                        </a:extLst>
                      </a:blip>
                      <a:srcRect b="27224"/>
                      <a:stretch/>
                    </pic:blipFill>
                    <pic:spPr bwMode="auto">
                      <a:xfrm>
                        <a:off x="0" y="0"/>
                        <a:ext cx="4860925" cy="266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1892" w:author="John Clevenger [2]" w:date="2022-06-23T17:59:00Z">
        <w:r w:rsidR="00A55261">
          <w:t xml:space="preserve">Eventually </w:t>
        </w:r>
      </w:ins>
      <w:ins w:id="11893" w:author="John Clevenger [2]" w:date="2022-06-23T18:00:00Z">
        <w:r w:rsidR="00A55261">
          <w:t xml:space="preserve">(when all shadowing operations have completed) </w:t>
        </w:r>
      </w:ins>
      <w:ins w:id="11894" w:author="John Clevenger [2]" w:date="2022-06-23T17:59:00Z">
        <w:r w:rsidR="00A55261">
          <w:t>the scoreboards should match exactly</w:t>
        </w:r>
      </w:ins>
      <w:ins w:id="11895" w:author="John Clevenger [2]" w:date="2022-06-23T18:00:00Z">
        <w:r w:rsidR="00A55261">
          <w:t>.  However, sometimes this does not happen, for one of two reasons.</w:t>
        </w:r>
      </w:ins>
      <w:ins w:id="11896" w:author="John Clevenger [2]" w:date="2022-06-23T18:01:00Z">
        <w:r w:rsidR="00A55261">
          <w:t xml:space="preserve">  </w:t>
        </w:r>
      </w:ins>
    </w:p>
    <w:p w14:paraId="30B7384E" w14:textId="4F0000E1" w:rsidR="00A55261" w:rsidRDefault="00A55261" w:rsidP="00A55261">
      <w:pPr>
        <w:spacing w:before="240"/>
        <w:ind w:firstLine="720"/>
        <w:jc w:val="both"/>
        <w:rPr>
          <w:ins w:id="11897" w:author="John Clevenger [2]" w:date="2022-06-23T18:03:00Z"/>
        </w:rPr>
      </w:pPr>
      <w:ins w:id="11898" w:author="John Clevenger [2]" w:date="2022-06-23T18:00:00Z">
        <w:r>
          <w:t>First</w:t>
        </w:r>
      </w:ins>
      <w:ins w:id="11899" w:author="John Clevenger [2]" w:date="2022-06-23T18:01:00Z">
        <w:r>
          <w:t>, the PC</w:t>
        </w:r>
        <w:r w:rsidRPr="00DA6BC6">
          <w:rPr>
            <w:vertAlign w:val="superscript"/>
            <w:rPrChange w:id="11900" w:author="John Clevenger [2]" w:date="2022-06-23T18:29:00Z">
              <w:rPr/>
            </w:rPrChange>
          </w:rPr>
          <w:t>2</w:t>
        </w:r>
        <w:r>
          <w:t xml:space="preserve"> shadow may have </w:t>
        </w:r>
        <w:r w:rsidR="00C47D84">
          <w:t>judged one or more submissions differently than the Remot</w:t>
        </w:r>
      </w:ins>
      <w:ins w:id="11901" w:author="John Clevenger [2]" w:date="2022-06-23T18:02:00Z">
        <w:r w:rsidR="00C47D84">
          <w:t xml:space="preserve">e CCS.  This can be checked by examining the </w:t>
        </w:r>
        <w:r w:rsidR="00C47D84" w:rsidRPr="00C47D84">
          <w:rPr>
            <w:b/>
            <w:bCs/>
            <w:rPrChange w:id="11902" w:author="John Clevenger [2]" w:date="2022-06-23T18:03:00Z">
              <w:rPr/>
            </w:rPrChange>
          </w:rPr>
          <w:t>Compare Runs</w:t>
        </w:r>
        <w:r w:rsidR="00C47D84">
          <w:t xml:space="preserve"> screen (see above).  If there are mismatched results </w:t>
        </w:r>
      </w:ins>
      <w:ins w:id="11903" w:author="John Clevenger [2]" w:date="2022-06-23T18:29:00Z">
        <w:r w:rsidR="00DA6BC6">
          <w:t>in com</w:t>
        </w:r>
      </w:ins>
      <w:ins w:id="11904" w:author="John Clevenger [2]" w:date="2022-06-23T18:30:00Z">
        <w:r w:rsidR="00DA6BC6">
          <w:t xml:space="preserve">paring runs </w:t>
        </w:r>
      </w:ins>
      <w:ins w:id="11905" w:author="John Clevenger [2]" w:date="2022-06-23T18:02:00Z">
        <w:r w:rsidR="00C47D84">
          <w:t xml:space="preserve">then it is up to the Contest Administrator </w:t>
        </w:r>
      </w:ins>
      <w:ins w:id="11906" w:author="John Clevenger [2]" w:date="2022-06-23T18:03:00Z">
        <w:r w:rsidR="00C47D84">
          <w:t xml:space="preserve">to determine the reason for, and </w:t>
        </w:r>
      </w:ins>
      <w:ins w:id="11907" w:author="John Clevenger [2]" w:date="2022-06-24T16:11:00Z">
        <w:r w:rsidR="00415BDF">
          <w:t xml:space="preserve">to </w:t>
        </w:r>
      </w:ins>
      <w:ins w:id="11908" w:author="John Clevenger [2]" w:date="2022-06-23T18:03:00Z">
        <w:r w:rsidR="00C47D84">
          <w:t>resolve, the mismatches.</w:t>
        </w:r>
      </w:ins>
    </w:p>
    <w:p w14:paraId="69F18417" w14:textId="1A19792E" w:rsidR="00C47D84" w:rsidRDefault="00A91B3D" w:rsidP="00A55261">
      <w:pPr>
        <w:spacing w:before="240"/>
        <w:ind w:firstLine="720"/>
        <w:jc w:val="both"/>
        <w:rPr>
          <w:ins w:id="11909" w:author="John Clevenger [2]" w:date="2022-06-23T18:04:00Z"/>
        </w:rPr>
      </w:pPr>
      <w:ins w:id="11910" w:author="John Clevenger [2]" w:date="2022-06-23T18:05:00Z">
        <w:r>
          <w:rPr>
            <w:noProof/>
          </w:rPr>
          <w:drawing>
            <wp:anchor distT="0" distB="0" distL="114300" distR="114300" simplePos="0" relativeHeight="251675648" behindDoc="0" locked="0" layoutInCell="1" allowOverlap="1" wp14:anchorId="5D540692" wp14:editId="5E6CC167">
              <wp:simplePos x="0" y="0"/>
              <wp:positionH relativeFrom="column">
                <wp:posOffset>611688</wp:posOffset>
              </wp:positionH>
              <wp:positionV relativeFrom="paragraph">
                <wp:posOffset>928816</wp:posOffset>
              </wp:positionV>
              <wp:extent cx="4714875" cy="3550285"/>
              <wp:effectExtent l="0" t="0" r="0" b="0"/>
              <wp:wrapTopAndBottom/>
              <wp:docPr id="43" name="Picture 4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14875" cy="3550285"/>
                      </a:xfrm>
                      <a:prstGeom prst="rect">
                        <a:avLst/>
                      </a:prstGeom>
                    </pic:spPr>
                  </pic:pic>
                </a:graphicData>
              </a:graphic>
              <wp14:sizeRelH relativeFrom="margin">
                <wp14:pctWidth>0</wp14:pctWidth>
              </wp14:sizeRelH>
              <wp14:sizeRelV relativeFrom="margin">
                <wp14:pctHeight>0</wp14:pctHeight>
              </wp14:sizeRelV>
            </wp:anchor>
          </w:drawing>
        </w:r>
      </w:ins>
      <w:ins w:id="11911" w:author="John Clevenger [2]" w:date="2022-06-23T18:03:00Z">
        <w:r w:rsidR="00C47D84">
          <w:t>A second reason that the Scoreboard Compare screen might not show 100% ag</w:t>
        </w:r>
      </w:ins>
      <w:ins w:id="11912" w:author="John Clevenger [2]" w:date="2022-06-23T18:04:00Z">
        <w:r w:rsidR="00C47D84">
          <w:t xml:space="preserve">reement is different </w:t>
        </w:r>
        <w:r w:rsidR="00C47D84">
          <w:rPr>
            <w:i/>
            <w:iCs/>
          </w:rPr>
          <w:t xml:space="preserve">configuration </w:t>
        </w:r>
        <w:r w:rsidR="00C47D84">
          <w:t>information.  For example, it happens that the following screen was the final Scoreboard Comparison for the contest used in the examples in this section:</w:t>
        </w:r>
      </w:ins>
    </w:p>
    <w:p w14:paraId="03703235" w14:textId="0698419B" w:rsidR="00C47D84" w:rsidRDefault="00C47D84" w:rsidP="00A55261">
      <w:pPr>
        <w:spacing w:before="240"/>
        <w:ind w:firstLine="720"/>
        <w:jc w:val="both"/>
        <w:rPr>
          <w:ins w:id="11913" w:author="John Clevenger [2]" w:date="2022-06-23T18:08:00Z"/>
        </w:rPr>
      </w:pPr>
      <w:ins w:id="11914" w:author="John Clevenger [2]" w:date="2022-06-23T18:05:00Z">
        <w:r>
          <w:lastRenderedPageBreak/>
          <w:t xml:space="preserve">As can be seen, there are two team </w:t>
        </w:r>
        <w:r w:rsidRPr="00415BDF">
          <w:rPr>
            <w:i/>
            <w:iCs/>
            <w:rPrChange w:id="11915" w:author="John Clevenger [2]" w:date="2022-06-24T16:12:00Z">
              <w:rPr/>
            </w:rPrChange>
          </w:rPr>
          <w:t>names</w:t>
        </w:r>
        <w:r>
          <w:t xml:space="preserve"> which do not match – although all other results are id</w:t>
        </w:r>
      </w:ins>
      <w:ins w:id="11916" w:author="John Clevenger [2]" w:date="2022-06-23T18:06:00Z">
        <w:r>
          <w:t xml:space="preserve">entical.  The reason for this is that in one CCS the team name contained an ASCII “hyphen”, whereas in the other CCS this same character was represented as a Unicode “em-dash”.  The result is that </w:t>
        </w:r>
      </w:ins>
      <w:ins w:id="11917" w:author="John Clevenger [2]" w:date="2022-06-23T18:07:00Z">
        <w:r>
          <w:t>the comparison of team names failed – even though the “standings” are identical.  It is up to the Contest Administrator to determine how to deal with such configuration issues.</w:t>
        </w:r>
      </w:ins>
    </w:p>
    <w:p w14:paraId="4846F955" w14:textId="77777777" w:rsidR="008C1A65" w:rsidRDefault="00F164D3" w:rsidP="00A55261">
      <w:pPr>
        <w:spacing w:before="240"/>
        <w:ind w:firstLine="720"/>
        <w:jc w:val="both"/>
        <w:rPr>
          <w:ins w:id="11918" w:author="John Clevenger [2]" w:date="2022-06-24T12:36:00Z"/>
        </w:rPr>
      </w:pPr>
      <w:ins w:id="11919" w:author="John Clevenger [2]" w:date="2022-06-23T18:08:00Z">
        <w:r>
          <w:t xml:space="preserve">One additional note:  the numbers in parentheses following the team names are the CCS-specific </w:t>
        </w:r>
      </w:ins>
      <w:ins w:id="11920" w:author="John Clevenger [2]" w:date="2022-06-23T18:09:00Z">
        <w:r>
          <w:rPr>
            <w:i/>
            <w:iCs/>
          </w:rPr>
          <w:t>internal team numbers</w:t>
        </w:r>
        <w:r>
          <w:t xml:space="preserve">.  </w:t>
        </w:r>
      </w:ins>
      <w:ins w:id="11921" w:author="John Clevenger [2]" w:date="2022-06-23T18:33:00Z">
        <w:r w:rsidR="005A34C1">
          <w:t xml:space="preserve">These are displayed for convenience, but </w:t>
        </w:r>
        <w:r w:rsidR="005A34C1">
          <w:rPr>
            <w:i/>
            <w:iCs/>
          </w:rPr>
          <w:t xml:space="preserve">they are not considered when comparing team names </w:t>
        </w:r>
        <w:r w:rsidR="005A34C1">
          <w:t>(which is why most of the team name fields in the above scoreboard are green</w:t>
        </w:r>
      </w:ins>
      <w:ins w:id="11922" w:author="John Clevenger [2]" w:date="2022-06-24T12:36:00Z">
        <w:r w:rsidR="008C1A65">
          <w:t xml:space="preserve"> even though the teams have different team numbers</w:t>
        </w:r>
      </w:ins>
      <w:ins w:id="11923" w:author="John Clevenger [2]" w:date="2022-06-23T18:33:00Z">
        <w:r w:rsidR="005A34C1">
          <w:t xml:space="preserve">).  </w:t>
        </w:r>
      </w:ins>
      <w:ins w:id="11924" w:author="John Clevenger [2]" w:date="2022-06-23T18:34:00Z">
        <w:r w:rsidR="005A34C1">
          <w:t>The</w:t>
        </w:r>
      </w:ins>
      <w:ins w:id="11925" w:author="John Clevenger [2]" w:date="2022-06-23T18:31:00Z">
        <w:r w:rsidR="005A34C1">
          <w:t xml:space="preserve"> numbers </w:t>
        </w:r>
      </w:ins>
      <w:ins w:id="11926" w:author="John Clevenger [2]" w:date="2022-06-23T18:35:00Z">
        <w:r w:rsidR="005A34C1">
          <w:t xml:space="preserve">shown </w:t>
        </w:r>
      </w:ins>
      <w:ins w:id="11927" w:author="John Clevenger [2]" w:date="2022-06-23T18:32:00Z">
        <w:r w:rsidR="005A34C1">
          <w:t>in the PC</w:t>
        </w:r>
        <w:r w:rsidR="005A34C1" w:rsidRPr="005A34C1">
          <w:rPr>
            <w:vertAlign w:val="superscript"/>
            <w:rPrChange w:id="11928" w:author="John Clevenger [2]" w:date="2022-06-23T18:32:00Z">
              <w:rPr/>
            </w:rPrChange>
          </w:rPr>
          <w:t>2</w:t>
        </w:r>
        <w:r w:rsidR="005A34C1">
          <w:t xml:space="preserve"> scoreboard (on the left) are the </w:t>
        </w:r>
      </w:ins>
      <w:ins w:id="11929" w:author="John Clevenger [2]" w:date="2022-06-23T18:33:00Z">
        <w:r w:rsidR="005A34C1">
          <w:t xml:space="preserve">team </w:t>
        </w:r>
      </w:ins>
      <w:ins w:id="11930" w:author="John Clevenger [2]" w:date="2022-06-23T18:32:00Z">
        <w:r w:rsidR="005A34C1">
          <w:t xml:space="preserve">numbers reported by the Remote CCS </w:t>
        </w:r>
        <w:r w:rsidR="005A34C1" w:rsidRPr="005A34C1">
          <w:rPr>
            <w:i/>
            <w:iCs/>
            <w:rPrChange w:id="11931" w:author="John Clevenger [2]" w:date="2022-06-23T18:35:00Z">
              <w:rPr/>
            </w:rPrChange>
          </w:rPr>
          <w:t>in its Event Feed</w:t>
        </w:r>
        <w:r w:rsidR="005A34C1">
          <w:t xml:space="preserve">, whereas the numbers on the right are the </w:t>
        </w:r>
      </w:ins>
      <w:ins w:id="11932" w:author="John Clevenger [2]" w:date="2022-06-23T18:34:00Z">
        <w:r w:rsidR="005A34C1">
          <w:t xml:space="preserve">team numbers reported by the Remote CCS </w:t>
        </w:r>
        <w:r w:rsidR="005A34C1" w:rsidRPr="005A34C1">
          <w:rPr>
            <w:i/>
            <w:iCs/>
            <w:rPrChange w:id="11933" w:author="John Clevenger [2]" w:date="2022-06-23T18:35:00Z">
              <w:rPr/>
            </w:rPrChange>
          </w:rPr>
          <w:t xml:space="preserve">in its </w:t>
        </w:r>
        <w:r w:rsidR="005A34C1" w:rsidRPr="005A34C1">
          <w:rPr>
            <w:rFonts w:ascii="Courier New" w:hAnsi="Courier New" w:cs="Courier New"/>
            <w:b/>
            <w:bCs/>
            <w:i/>
            <w:iCs/>
            <w:sz w:val="22"/>
            <w:szCs w:val="22"/>
            <w:rPrChange w:id="11934" w:author="John Clevenger [2]" w:date="2022-06-23T18:35:00Z">
              <w:rPr/>
            </w:rPrChange>
          </w:rPr>
          <w:t>/scoreboard</w:t>
        </w:r>
        <w:r w:rsidR="005A34C1" w:rsidRPr="005A34C1">
          <w:rPr>
            <w:i/>
            <w:iCs/>
            <w:rPrChange w:id="11935" w:author="John Clevenger [2]" w:date="2022-06-23T18:35:00Z">
              <w:rPr/>
            </w:rPrChange>
          </w:rPr>
          <w:t xml:space="preserve"> endpoint</w:t>
        </w:r>
        <w:r w:rsidR="005A34C1">
          <w:t xml:space="preserve">.  </w:t>
        </w:r>
      </w:ins>
    </w:p>
    <w:p w14:paraId="3D9F6D60" w14:textId="2874358B" w:rsidR="00B34BE5" w:rsidRDefault="00415BDF" w:rsidP="001D6C65">
      <w:pPr>
        <w:spacing w:before="240"/>
        <w:ind w:firstLine="720"/>
        <w:jc w:val="both"/>
        <w:rPr>
          <w:ins w:id="11936" w:author="John Clevenger [2]" w:date="2023-11-21T20:39:00Z"/>
        </w:rPr>
      </w:pPr>
      <w:ins w:id="11937" w:author="John Clevenger [2]" w:date="2022-06-24T16:13:00Z">
        <w:r>
          <w:t xml:space="preserve">Note </w:t>
        </w:r>
      </w:ins>
      <w:ins w:id="11938" w:author="John Clevenger [2]" w:date="2022-06-27T16:22:00Z">
        <w:r w:rsidR="00454997">
          <w:t>that even</w:t>
        </w:r>
      </w:ins>
      <w:ins w:id="11939" w:author="John Clevenger [2]" w:date="2022-06-23T18:35:00Z">
        <w:r w:rsidR="00871882">
          <w:t xml:space="preserve"> though </w:t>
        </w:r>
      </w:ins>
      <w:ins w:id="11940" w:author="John Clevenger [2]" w:date="2022-06-24T16:13:00Z">
        <w:r>
          <w:t>the</w:t>
        </w:r>
      </w:ins>
      <w:ins w:id="11941" w:author="John Clevenger [2]" w:date="2022-06-23T18:35:00Z">
        <w:r w:rsidR="00871882">
          <w:t xml:space="preserve"> numbers </w:t>
        </w:r>
      </w:ins>
      <w:ins w:id="11942" w:author="John Clevenger [2]" w:date="2022-06-24T16:13:00Z">
        <w:r>
          <w:t xml:space="preserve">appended to team names </w:t>
        </w:r>
      </w:ins>
      <w:ins w:id="11943" w:author="John Clevenger [2]" w:date="2022-06-23T18:35:00Z">
        <w:r w:rsidR="00871882">
          <w:t xml:space="preserve">are not considered when comparing team names, </w:t>
        </w:r>
      </w:ins>
      <w:ins w:id="11944" w:author="John Clevenger [2]" w:date="2022-06-23T18:36:00Z">
        <w:r w:rsidR="00871882">
          <w:t xml:space="preserve">they </w:t>
        </w:r>
      </w:ins>
      <w:ins w:id="11945" w:author="John Clevenger [2]" w:date="2022-06-23T18:21:00Z">
        <w:r w:rsidR="00392F15">
          <w:rPr>
            <w:i/>
            <w:iCs/>
          </w:rPr>
          <w:t xml:space="preserve">are </w:t>
        </w:r>
      </w:ins>
      <w:ins w:id="11946" w:author="John Clevenger [2]" w:date="2022-06-24T16:13:00Z">
        <w:r>
          <w:t xml:space="preserve">currently </w:t>
        </w:r>
      </w:ins>
      <w:ins w:id="11947" w:author="John Clevenger [2]" w:date="2022-06-23T18:21:00Z">
        <w:r w:rsidR="00392F15">
          <w:t xml:space="preserve">considered when determining the </w:t>
        </w:r>
      </w:ins>
      <w:ins w:id="11948" w:author="John Clevenger [2]" w:date="2022-06-23T18:22:00Z">
        <w:r w:rsidR="00392F15">
          <w:t>count of mismatched rows shown in the “</w:t>
        </w:r>
        <w:r w:rsidR="00392F15" w:rsidRPr="005A34C1">
          <w:rPr>
            <w:b/>
            <w:bCs/>
            <w:rPrChange w:id="11949" w:author="John Clevenger [2]" w:date="2022-06-23T18:31:00Z">
              <w:rPr/>
            </w:rPrChange>
          </w:rPr>
          <w:t>Current Status</w:t>
        </w:r>
        <w:r w:rsidR="00392F15">
          <w:t xml:space="preserve">” summary at the top of the </w:t>
        </w:r>
      </w:ins>
      <w:ins w:id="11950" w:author="John Clevenger [2]" w:date="2022-06-24T16:14:00Z">
        <w:r w:rsidRPr="00A11580">
          <w:rPr>
            <w:rFonts w:ascii="Arial Narrow" w:hAnsi="Arial Narrow"/>
            <w:b/>
          </w:rPr>
          <w:t>Compare Scoreboards</w:t>
        </w:r>
        <w:r>
          <w:t xml:space="preserve"> </w:t>
        </w:r>
      </w:ins>
      <w:ins w:id="11951" w:author="John Clevenger [2]" w:date="2022-06-23T18:22:00Z">
        <w:r w:rsidR="00392F15">
          <w:t xml:space="preserve">screen.  </w:t>
        </w:r>
      </w:ins>
      <w:ins w:id="11952" w:author="John Clevenger [2]" w:date="2022-06-23T18:25:00Z">
        <w:r w:rsidR="00DA6BC6">
          <w:t>In this case,</w:t>
        </w:r>
      </w:ins>
      <w:ins w:id="11953" w:author="John Clevenger [2]" w:date="2022-06-23T18:22:00Z">
        <w:r w:rsidR="00392F15">
          <w:t xml:space="preserve"> t</w:t>
        </w:r>
      </w:ins>
      <w:ins w:id="11954" w:author="John Clevenger [2]" w:date="2022-06-23T18:23:00Z">
        <w:r w:rsidR="00392F15">
          <w:t>he Remote CCS used in the examples assigned different internal numbers in its scoreboard from those it reported to the PC</w:t>
        </w:r>
        <w:r w:rsidR="00392F15" w:rsidRPr="00392F15">
          <w:rPr>
            <w:vertAlign w:val="superscript"/>
            <w:rPrChange w:id="11955" w:author="John Clevenger [2]" w:date="2022-06-23T18:24:00Z">
              <w:rPr/>
            </w:rPrChange>
          </w:rPr>
          <w:t>2</w:t>
        </w:r>
        <w:r w:rsidR="00392F15">
          <w:t xml:space="preserve"> Shadow in its Event Feed</w:t>
        </w:r>
      </w:ins>
      <w:ins w:id="11956" w:author="John Clevenger [2]" w:date="2022-06-23T18:26:00Z">
        <w:r w:rsidR="00DA6BC6">
          <w:t xml:space="preserve">, resulting in </w:t>
        </w:r>
      </w:ins>
      <w:ins w:id="11957" w:author="John Clevenger [2]" w:date="2022-06-23T18:24:00Z">
        <w:r w:rsidR="00392F15">
          <w:t xml:space="preserve">all 50 rows of the scoreboard in this example </w:t>
        </w:r>
      </w:ins>
      <w:ins w:id="11958" w:author="John Clevenger [2]" w:date="2022-06-23T18:26:00Z">
        <w:r w:rsidR="00DA6BC6">
          <w:t>being</w:t>
        </w:r>
      </w:ins>
      <w:ins w:id="11959" w:author="John Clevenger [2]" w:date="2022-06-23T18:24:00Z">
        <w:r w:rsidR="00392F15">
          <w:t xml:space="preserve"> treated</w:t>
        </w:r>
      </w:ins>
      <w:ins w:id="11960" w:author="John Clevenger [2]" w:date="2022-06-23T18:25:00Z">
        <w:r w:rsidR="00392F15">
          <w:t xml:space="preserve"> as “not matching”</w:t>
        </w:r>
      </w:ins>
      <w:ins w:id="11961" w:author="John Clevenger [2]" w:date="2022-06-23T18:26:00Z">
        <w:r w:rsidR="00DA6BC6">
          <w:t xml:space="preserve"> in the </w:t>
        </w:r>
        <w:r w:rsidR="00DA6BC6" w:rsidRPr="005A34C1">
          <w:rPr>
            <w:b/>
            <w:bCs/>
            <w:rPrChange w:id="11962" w:author="John Clevenger [2]" w:date="2022-06-23T18:31:00Z">
              <w:rPr/>
            </w:rPrChange>
          </w:rPr>
          <w:t>Current Status</w:t>
        </w:r>
        <w:r w:rsidR="00DA6BC6">
          <w:t xml:space="preserve"> summary</w:t>
        </w:r>
      </w:ins>
      <w:ins w:id="11963" w:author="John Clevenger [2]" w:date="2022-06-23T18:25:00Z">
        <w:r w:rsidR="00392F15">
          <w:t>.</w:t>
        </w:r>
      </w:ins>
      <w:ins w:id="11964" w:author="John Clevenger [2]" w:date="2022-06-23T18:27:00Z">
        <w:r w:rsidR="00DA6BC6">
          <w:rPr>
            <w:rStyle w:val="FootnoteReference"/>
          </w:rPr>
          <w:footnoteReference w:id="88"/>
        </w:r>
      </w:ins>
    </w:p>
    <w:p w14:paraId="7603B367" w14:textId="4D1964A8" w:rsidR="00B34BE5" w:rsidRPr="004D0D57" w:rsidRDefault="00B34BE5" w:rsidP="00B34BE5">
      <w:pPr>
        <w:keepNext/>
        <w:keepLines/>
        <w:numPr>
          <w:ilvl w:val="1"/>
          <w:numId w:val="35"/>
        </w:numPr>
        <w:spacing w:before="360"/>
        <w:jc w:val="both"/>
        <w:rPr>
          <w:ins w:id="11979" w:author="John Clevenger [2]" w:date="2023-11-21T20:39:00Z"/>
          <w:b/>
          <w:bCs/>
        </w:rPr>
      </w:pPr>
      <w:ins w:id="11980" w:author="John Clevenger [2]" w:date="2023-11-21T20:39:00Z">
        <w:r w:rsidRPr="004D0D57">
          <w:rPr>
            <w:b/>
            <w:bCs/>
          </w:rPr>
          <w:t xml:space="preserve">Comparing </w:t>
        </w:r>
        <w:r>
          <w:rPr>
            <w:b/>
            <w:bCs/>
          </w:rPr>
          <w:t>Final Results Files</w:t>
        </w:r>
      </w:ins>
    </w:p>
    <w:p w14:paraId="72383B10" w14:textId="31C244A7" w:rsidR="00DF791F" w:rsidRDefault="00B34BE5" w:rsidP="00B34BE5">
      <w:pPr>
        <w:spacing w:before="240"/>
        <w:ind w:firstLine="720"/>
        <w:jc w:val="both"/>
        <w:rPr>
          <w:ins w:id="11981" w:author="John Clevenger [2]" w:date="2023-11-21T23:09:00Z"/>
        </w:rPr>
      </w:pPr>
      <w:ins w:id="11982" w:author="John Clevenger [2]" w:date="2023-11-21T20:39:00Z">
        <w:r>
          <w:t xml:space="preserve">Once </w:t>
        </w:r>
        <w:r>
          <w:t>a contest has</w:t>
        </w:r>
      </w:ins>
      <w:ins w:id="11983" w:author="John Clevenger [2]" w:date="2023-11-21T20:40:00Z">
        <w:r>
          <w:t xml:space="preserve"> been finished and “Finalized” (see</w:t>
        </w:r>
      </w:ins>
      <w:ins w:id="11984" w:author="John Clevenger [2]" w:date="2023-11-21T20:41:00Z">
        <w:r>
          <w:t xml:space="preserve"> the chapter on </w:t>
        </w:r>
        <w:r w:rsidRPr="00B34BE5">
          <w:rPr>
            <w:rFonts w:ascii="Arial Narrow" w:hAnsi="Arial Narrow"/>
            <w:b/>
            <w:rPrChange w:id="11985" w:author="John Clevenger [2]" w:date="2023-11-21T20:42:00Z">
              <w:rPr/>
            </w:rPrChange>
          </w:rPr>
          <w:t>Finishing the Contest</w:t>
        </w:r>
        <w:r>
          <w:t xml:space="preserve">), </w:t>
        </w:r>
      </w:ins>
      <w:ins w:id="11986" w:author="John Clevenger [2]" w:date="2023-11-21T23:33:00Z">
        <w:r w:rsidR="001D6C65">
          <w:t xml:space="preserve">the </w:t>
        </w:r>
      </w:ins>
      <w:ins w:id="11987" w:author="John Clevenger [2]" w:date="2023-11-21T23:55:00Z">
        <w:r w:rsidR="006C2CFE">
          <w:t xml:space="preserve">final </w:t>
        </w:r>
      </w:ins>
      <w:ins w:id="11988" w:author="John Clevenger [2]" w:date="2023-11-21T23:33:00Z">
        <w:r w:rsidR="001D6C65">
          <w:t xml:space="preserve">contest results are </w:t>
        </w:r>
      </w:ins>
      <w:ins w:id="11989" w:author="John Clevenger [2]" w:date="2023-11-21T23:35:00Z">
        <w:r w:rsidR="001D6C65">
          <w:t>contained in</w:t>
        </w:r>
      </w:ins>
      <w:ins w:id="11990" w:author="John Clevenger [2]" w:date="2023-11-21T20:41:00Z">
        <w:r>
          <w:t xml:space="preserve"> three CLICS-defined “results files”:  </w:t>
        </w:r>
        <w:r w:rsidRPr="000A5F5D">
          <w:rPr>
            <w:rFonts w:ascii="Arial Narrow" w:hAnsi="Arial Narrow"/>
            <w:b/>
            <w:rPrChange w:id="11991" w:author="John Clevenger [2]" w:date="2023-11-21T21:30:00Z">
              <w:rPr/>
            </w:rPrChange>
          </w:rPr>
          <w:t>results.tsv</w:t>
        </w:r>
        <w:r>
          <w:t xml:space="preserve">, </w:t>
        </w:r>
      </w:ins>
      <w:ins w:id="11992" w:author="John Clevenger [2]" w:date="2023-11-21T21:30:00Z">
        <w:r w:rsidR="000A5F5D" w:rsidRPr="000A5F5D">
          <w:rPr>
            <w:rFonts w:ascii="Arial Narrow" w:hAnsi="Arial Narrow"/>
            <w:b/>
            <w:rPrChange w:id="11993" w:author="John Clevenger [2]" w:date="2023-11-21T21:30:00Z">
              <w:rPr>
                <w:b/>
                <w:bCs/>
                <w:i/>
                <w:iCs/>
              </w:rPr>
            </w:rPrChange>
          </w:rPr>
          <w:t>awards.json</w:t>
        </w:r>
        <w:r w:rsidR="000A5F5D">
          <w:t xml:space="preserve">, and </w:t>
        </w:r>
        <w:r w:rsidR="000A5F5D" w:rsidRPr="000A5F5D">
          <w:rPr>
            <w:rFonts w:ascii="Arial Narrow" w:hAnsi="Arial Narrow"/>
            <w:b/>
            <w:rPrChange w:id="11994" w:author="John Clevenger [2]" w:date="2023-11-21T21:30:00Z">
              <w:rPr>
                <w:b/>
                <w:bCs/>
                <w:i/>
                <w:iCs/>
              </w:rPr>
            </w:rPrChange>
          </w:rPr>
          <w:t>scoreboard.json</w:t>
        </w:r>
        <w:r w:rsidR="000A5F5D">
          <w:rPr>
            <w:b/>
            <w:bCs/>
            <w:i/>
            <w:iCs/>
          </w:rPr>
          <w:t xml:space="preserve">.  </w:t>
        </w:r>
      </w:ins>
      <w:ins w:id="11995" w:author="John Clevenger [2]" w:date="2023-11-21T21:31:00Z">
        <w:r w:rsidR="000A5F5D">
          <w:t>The final step in verifying that the results computed by a PC</w:t>
        </w:r>
        <w:r w:rsidR="000A5F5D" w:rsidRPr="000A5F5D">
          <w:rPr>
            <w:vertAlign w:val="superscript"/>
            <w:rPrChange w:id="11996" w:author="John Clevenger [2]" w:date="2023-11-21T21:31:00Z">
              <w:rPr/>
            </w:rPrChange>
          </w:rPr>
          <w:t>2</w:t>
        </w:r>
        <w:r w:rsidR="000A5F5D">
          <w:t xml:space="preserve"> Shadow match those computed by the Primary CCS is to compare the contents of</w:t>
        </w:r>
      </w:ins>
      <w:ins w:id="11997" w:author="John Clevenger [2]" w:date="2023-11-21T21:32:00Z">
        <w:r w:rsidR="000A5F5D">
          <w:t xml:space="preserve"> the PC</w:t>
        </w:r>
        <w:r w:rsidR="000A5F5D" w:rsidRPr="000A5F5D">
          <w:rPr>
            <w:vertAlign w:val="superscript"/>
            <w:rPrChange w:id="11998" w:author="John Clevenger [2]" w:date="2023-11-21T21:32:00Z">
              <w:rPr/>
            </w:rPrChange>
          </w:rPr>
          <w:t>2</w:t>
        </w:r>
        <w:r w:rsidR="000A5F5D">
          <w:t xml:space="preserve"> and Primary CCS versions of these files.  Starting with Version 9.9, PC</w:t>
        </w:r>
        <w:r w:rsidR="000A5F5D" w:rsidRPr="000A5F5D">
          <w:rPr>
            <w:vertAlign w:val="superscript"/>
            <w:rPrChange w:id="11999" w:author="John Clevenger [2]" w:date="2023-11-21T21:33:00Z">
              <w:rPr/>
            </w:rPrChange>
          </w:rPr>
          <w:t>2</w:t>
        </w:r>
        <w:r w:rsidR="000A5F5D">
          <w:t xml:space="preserve"> contains a mechanism </w:t>
        </w:r>
      </w:ins>
      <w:ins w:id="12000" w:author="John Clevenger [2]" w:date="2023-11-21T21:35:00Z">
        <w:r w:rsidR="000A5F5D">
          <w:t>to help automate</w:t>
        </w:r>
      </w:ins>
      <w:ins w:id="12001" w:author="John Clevenger [2]" w:date="2023-11-21T21:33:00Z">
        <w:r w:rsidR="000A5F5D">
          <w:t xml:space="preserve"> these comparisons</w:t>
        </w:r>
      </w:ins>
      <w:ins w:id="12002" w:author="John Clevenger [2]" w:date="2023-11-21T22:41:00Z">
        <w:r w:rsidR="00DF791F">
          <w:t>.</w:t>
        </w:r>
      </w:ins>
      <w:ins w:id="12003" w:author="John Clevenger [2]" w:date="2023-11-21T22:42:00Z">
        <w:r w:rsidR="00DF791F">
          <w:t xml:space="preserve">  Specifically, t</w:t>
        </w:r>
      </w:ins>
      <w:ins w:id="12004" w:author="John Clevenger [2]" w:date="2023-11-21T22:41:00Z">
        <w:r w:rsidR="00DF791F">
          <w:t xml:space="preserve">he </w:t>
        </w:r>
      </w:ins>
      <w:ins w:id="12005" w:author="John Clevenger [2]" w:date="2023-11-21T22:42:00Z">
        <w:r w:rsidR="00DF791F">
          <w:t xml:space="preserve">Admin </w:t>
        </w:r>
        <w:r w:rsidR="00DF791F" w:rsidRPr="00DF791F">
          <w:rPr>
            <w:rFonts w:ascii="Arial Narrow" w:hAnsi="Arial Narrow"/>
            <w:b/>
            <w:rPrChange w:id="12006" w:author="John Clevenger [2]" w:date="2023-11-21T22:43:00Z">
              <w:rPr/>
            </w:rPrChange>
          </w:rPr>
          <w:t>Run Contest</w:t>
        </w:r>
        <w:r w:rsidR="00DF791F">
          <w:t xml:space="preserve"> tab now contains a new </w:t>
        </w:r>
        <w:r w:rsidR="00DF791F" w:rsidRPr="00DF791F">
          <w:rPr>
            <w:rFonts w:ascii="Arial Narrow" w:hAnsi="Arial Narrow"/>
            <w:b/>
            <w:rPrChange w:id="12007" w:author="John Clevenger [2]" w:date="2023-11-21T22:43:00Z">
              <w:rPr/>
            </w:rPrChange>
          </w:rPr>
          <w:t>Results Compare</w:t>
        </w:r>
        <w:r w:rsidR="00DF791F">
          <w:t xml:space="preserve"> tab, </w:t>
        </w:r>
      </w:ins>
      <w:ins w:id="12008" w:author="John Clevenger [2]" w:date="2023-11-21T22:43:00Z">
        <w:r w:rsidR="00DF791F">
          <w:t>shown below</w:t>
        </w:r>
      </w:ins>
      <w:ins w:id="12009" w:author="John Clevenger [2]" w:date="2023-11-21T23:09:00Z">
        <w:r w:rsidR="007A6AEB">
          <w:t>.</w:t>
        </w:r>
      </w:ins>
    </w:p>
    <w:p w14:paraId="7F4AB297" w14:textId="77777777" w:rsidR="002A1046" w:rsidRDefault="002A1046" w:rsidP="00B34BE5">
      <w:pPr>
        <w:spacing w:before="240"/>
        <w:ind w:firstLine="720"/>
        <w:jc w:val="both"/>
        <w:rPr>
          <w:ins w:id="12010" w:author="John Clevenger [2]" w:date="2023-11-21T23:22:00Z"/>
        </w:rPr>
      </w:pPr>
    </w:p>
    <w:p w14:paraId="268EA945" w14:textId="77777777" w:rsidR="002A1046" w:rsidRDefault="002A1046" w:rsidP="00B34BE5">
      <w:pPr>
        <w:spacing w:before="240"/>
        <w:ind w:firstLine="720"/>
        <w:jc w:val="both"/>
        <w:rPr>
          <w:ins w:id="12011" w:author="John Clevenger [2]" w:date="2023-11-21T23:22:00Z"/>
        </w:rPr>
      </w:pPr>
    </w:p>
    <w:p w14:paraId="0E53004E" w14:textId="77777777" w:rsidR="002A1046" w:rsidRDefault="002A1046" w:rsidP="00B34BE5">
      <w:pPr>
        <w:spacing w:before="240"/>
        <w:ind w:firstLine="720"/>
        <w:jc w:val="both"/>
        <w:rPr>
          <w:ins w:id="12012" w:author="John Clevenger [2]" w:date="2023-11-21T23:22:00Z"/>
        </w:rPr>
      </w:pPr>
    </w:p>
    <w:p w14:paraId="186F0508" w14:textId="77777777" w:rsidR="002A1046" w:rsidRDefault="002A1046" w:rsidP="00B34BE5">
      <w:pPr>
        <w:spacing w:before="240"/>
        <w:ind w:firstLine="720"/>
        <w:jc w:val="both"/>
        <w:rPr>
          <w:ins w:id="12013" w:author="John Clevenger [2]" w:date="2023-11-21T23:22:00Z"/>
        </w:rPr>
      </w:pPr>
    </w:p>
    <w:p w14:paraId="6394B4D4" w14:textId="0BD3A338" w:rsidR="002A1046" w:rsidRDefault="001D6C65" w:rsidP="00B34BE5">
      <w:pPr>
        <w:spacing w:before="240"/>
        <w:ind w:firstLine="720"/>
        <w:jc w:val="both"/>
        <w:rPr>
          <w:ins w:id="12014" w:author="John Clevenger [2]" w:date="2023-11-21T23:23:00Z"/>
        </w:rPr>
      </w:pPr>
      <w:ins w:id="12015" w:author="John Clevenger [2]" w:date="2023-11-21T23:00:00Z">
        <w:r>
          <w:rPr>
            <w:noProof/>
          </w:rPr>
          <w:lastRenderedPageBreak/>
          <w:drawing>
            <wp:anchor distT="0" distB="0" distL="114300" distR="114300" simplePos="0" relativeHeight="251761664" behindDoc="0" locked="0" layoutInCell="1" allowOverlap="1" wp14:anchorId="4500C18F" wp14:editId="0E7F6546">
              <wp:simplePos x="0" y="0"/>
              <wp:positionH relativeFrom="column">
                <wp:posOffset>0</wp:posOffset>
              </wp:positionH>
              <wp:positionV relativeFrom="paragraph">
                <wp:posOffset>328295</wp:posOffset>
              </wp:positionV>
              <wp:extent cx="6053455" cy="4555490"/>
              <wp:effectExtent l="0" t="0" r="0" b="0"/>
              <wp:wrapTopAndBottom/>
              <wp:docPr id="17274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474" name="Picture 1"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053455" cy="4555490"/>
                      </a:xfrm>
                      <a:prstGeom prst="rect">
                        <a:avLst/>
                      </a:prstGeom>
                    </pic:spPr>
                  </pic:pic>
                </a:graphicData>
              </a:graphic>
              <wp14:sizeRelH relativeFrom="page">
                <wp14:pctWidth>0</wp14:pctWidth>
              </wp14:sizeRelH>
              <wp14:sizeRelV relativeFrom="page">
                <wp14:pctHeight>0</wp14:pctHeight>
              </wp14:sizeRelV>
            </wp:anchor>
          </w:drawing>
        </w:r>
      </w:ins>
    </w:p>
    <w:p w14:paraId="090703BD" w14:textId="77777777" w:rsidR="006C2CFE" w:rsidRDefault="006C2CFE" w:rsidP="006C2CFE">
      <w:pPr>
        <w:spacing w:before="240"/>
        <w:ind w:firstLine="720"/>
        <w:jc w:val="both"/>
        <w:rPr>
          <w:ins w:id="12016" w:author="John Clevenger [2]" w:date="2023-11-21T23:57:00Z"/>
        </w:rPr>
      </w:pPr>
      <w:ins w:id="12017" w:author="John Clevenger [2]" w:date="2023-11-21T23:57:00Z">
        <w:r>
          <w:t xml:space="preserve">To use the </w:t>
        </w:r>
        <w:r w:rsidRPr="004D0D57">
          <w:rPr>
            <w:rFonts w:ascii="Arial Narrow" w:hAnsi="Arial Narrow"/>
            <w:b/>
          </w:rPr>
          <w:t>Results Compare</w:t>
        </w:r>
        <w:r>
          <w:t xml:space="preserve"> facility it is first necessary to generate and save the results files (</w:t>
        </w:r>
        <w:r w:rsidRPr="004D0D57">
          <w:rPr>
            <w:rFonts w:ascii="Arial Narrow" w:hAnsi="Arial Narrow"/>
            <w:b/>
          </w:rPr>
          <w:t>results.tsv</w:t>
        </w:r>
        <w:r>
          <w:t xml:space="preserve">, </w:t>
        </w:r>
        <w:r w:rsidRPr="004D0D57">
          <w:rPr>
            <w:rFonts w:ascii="Arial Narrow" w:hAnsi="Arial Narrow"/>
            <w:b/>
          </w:rPr>
          <w:t>awards.json</w:t>
        </w:r>
        <w:r>
          <w:t xml:space="preserve">, and </w:t>
        </w:r>
        <w:r w:rsidRPr="004D0D57">
          <w:rPr>
            <w:rFonts w:ascii="Arial Narrow" w:hAnsi="Arial Narrow"/>
            <w:b/>
          </w:rPr>
          <w:t>scoreboard.json</w:t>
        </w:r>
        <w:r w:rsidRPr="004D0D57">
          <w:t>) from both the PC</w:t>
        </w:r>
        <w:r w:rsidRPr="004D0D57">
          <w:rPr>
            <w:vertAlign w:val="superscript"/>
          </w:rPr>
          <w:t>2</w:t>
        </w:r>
        <w:r w:rsidRPr="004D0D57">
          <w:t xml:space="preserve"> shadow system and the Primary CCS</w:t>
        </w:r>
        <w:r>
          <w:t>.</w:t>
        </w:r>
      </w:ins>
    </w:p>
    <w:p w14:paraId="7F3EEA52" w14:textId="07C5755E" w:rsidR="007A6AEB" w:rsidRDefault="007A6AEB" w:rsidP="00B34BE5">
      <w:pPr>
        <w:spacing w:before="240"/>
        <w:ind w:firstLine="720"/>
        <w:jc w:val="both"/>
        <w:rPr>
          <w:ins w:id="12018" w:author="John Clevenger [2]" w:date="2023-11-21T23:15:00Z"/>
        </w:rPr>
      </w:pPr>
      <w:ins w:id="12019" w:author="John Clevenger [2]" w:date="2023-11-21T23:10:00Z">
        <w:r>
          <w:t xml:space="preserve">To </w:t>
        </w:r>
      </w:ins>
      <w:ins w:id="12020" w:author="John Clevenger [2]" w:date="2023-11-21T23:11:00Z">
        <w:r>
          <w:t>save the PC</w:t>
        </w:r>
        <w:r w:rsidRPr="007A6AEB">
          <w:rPr>
            <w:vertAlign w:val="superscript"/>
            <w:rPrChange w:id="12021" w:author="John Clevenger [2]" w:date="2023-11-21T23:12:00Z">
              <w:rPr/>
            </w:rPrChange>
          </w:rPr>
          <w:t>2</w:t>
        </w:r>
        <w:r>
          <w:t xml:space="preserve"> </w:t>
        </w:r>
      </w:ins>
      <w:ins w:id="12022" w:author="John Clevenger [2]" w:date="2023-11-21T23:12:00Z">
        <w:r>
          <w:t xml:space="preserve">results </w:t>
        </w:r>
      </w:ins>
      <w:ins w:id="12023" w:author="John Clevenger [2]" w:date="2023-11-21T23:11:00Z">
        <w:r>
          <w:t xml:space="preserve">files, </w:t>
        </w:r>
      </w:ins>
      <w:ins w:id="12024" w:author="John Clevenger [2]" w:date="2023-11-21T23:13:00Z">
        <w:r>
          <w:t xml:space="preserve">use the </w:t>
        </w:r>
        <w:r w:rsidRPr="004D0D57">
          <w:rPr>
            <w:rFonts w:ascii="Arial Narrow" w:hAnsi="Arial Narrow"/>
            <w:b/>
          </w:rPr>
          <w:t>Select</w:t>
        </w:r>
        <w:r>
          <w:t xml:space="preserve"> button next to the </w:t>
        </w:r>
        <w:r w:rsidRPr="004D0D57">
          <w:rPr>
            <w:rFonts w:ascii="Arial Narrow" w:hAnsi="Arial Narrow"/>
            <w:b/>
          </w:rPr>
          <w:t>PC2 Results Directory</w:t>
        </w:r>
        <w:r>
          <w:t xml:space="preserve"> textbox to navigate to </w:t>
        </w:r>
        <w:r>
          <w:t>the</w:t>
        </w:r>
        <w:r>
          <w:t xml:space="preserve"> folder</w:t>
        </w:r>
        <w:r>
          <w:t xml:space="preserve"> where the results files are to be saved, and then click the </w:t>
        </w:r>
        <w:r w:rsidRPr="002A1046">
          <w:rPr>
            <w:rFonts w:ascii="Arial Narrow" w:hAnsi="Arial Narrow"/>
            <w:b/>
            <w:rPrChange w:id="12025" w:author="John Clevenger [2]" w:date="2023-11-21T23:16:00Z">
              <w:rPr/>
            </w:rPrChange>
          </w:rPr>
          <w:t xml:space="preserve">Export </w:t>
        </w:r>
      </w:ins>
      <w:ins w:id="12026" w:author="John Clevenger [2]" w:date="2023-11-21T23:14:00Z">
        <w:r w:rsidRPr="002A1046">
          <w:rPr>
            <w:rFonts w:ascii="Arial Narrow" w:hAnsi="Arial Narrow"/>
            <w:b/>
            <w:rPrChange w:id="12027" w:author="John Clevenger [2]" w:date="2023-11-21T23:16:00Z">
              <w:rPr/>
            </w:rPrChange>
          </w:rPr>
          <w:t>Results</w:t>
        </w:r>
        <w:r>
          <w:t xml:space="preserve"> button.  If the specified folder does not already </w:t>
        </w:r>
      </w:ins>
      <w:ins w:id="12028" w:author="John Clevenger [2]" w:date="2023-11-21T23:16:00Z">
        <w:r w:rsidR="002A1046">
          <w:t>exist,</w:t>
        </w:r>
      </w:ins>
      <w:ins w:id="12029" w:author="John Clevenger [2]" w:date="2023-11-21T23:14:00Z">
        <w:r>
          <w:t xml:space="preserve"> the system will </w:t>
        </w:r>
      </w:ins>
      <w:ins w:id="12030" w:author="John Clevenger [2]" w:date="2023-11-21T23:24:00Z">
        <w:r w:rsidR="002A1046">
          <w:t>ask</w:t>
        </w:r>
      </w:ins>
      <w:ins w:id="12031" w:author="John Clevenger [2]" w:date="2023-11-21T23:14:00Z">
        <w:r>
          <w:t xml:space="preserve"> if it should be created; if the folder</w:t>
        </w:r>
      </w:ins>
      <w:ins w:id="12032" w:author="John Clevenger [2]" w:date="2023-11-21T23:15:00Z">
        <w:r>
          <w:t xml:space="preserve"> does already exist and it already contains results files then the system will </w:t>
        </w:r>
      </w:ins>
      <w:ins w:id="12033" w:author="John Clevenger [2]" w:date="2023-11-21T23:24:00Z">
        <w:r w:rsidR="002A1046">
          <w:t>ask</w:t>
        </w:r>
      </w:ins>
      <w:ins w:id="12034" w:author="John Clevenger [2]" w:date="2023-11-21T23:15:00Z">
        <w:r>
          <w:t xml:space="preserve"> if the existing files should be overwritten.</w:t>
        </w:r>
      </w:ins>
    </w:p>
    <w:p w14:paraId="2369586A" w14:textId="1FB5BC4B" w:rsidR="007A6AEB" w:rsidRDefault="002A1046" w:rsidP="00B34BE5">
      <w:pPr>
        <w:spacing w:before="240"/>
        <w:ind w:firstLine="720"/>
        <w:jc w:val="both"/>
        <w:rPr>
          <w:ins w:id="12035" w:author="John Clevenger [2]" w:date="2023-11-21T23:25:00Z"/>
        </w:rPr>
      </w:pPr>
      <w:ins w:id="12036" w:author="John Clevenger [2]" w:date="2023-11-21T23:17:00Z">
        <w:r>
          <w:rPr>
            <w:bCs/>
          </w:rPr>
          <w:t xml:space="preserve">The results files from the Primary CCS should similarly be stored in a folder </w:t>
        </w:r>
      </w:ins>
      <w:ins w:id="12037" w:author="John Clevenger [2]" w:date="2023-11-21T23:18:00Z">
        <w:r>
          <w:rPr>
            <w:bCs/>
          </w:rPr>
          <w:t xml:space="preserve">whose name is specified </w:t>
        </w:r>
      </w:ins>
      <w:ins w:id="12038" w:author="John Clevenger [2]" w:date="2023-11-21T23:17:00Z">
        <w:r>
          <w:rPr>
            <w:bCs/>
          </w:rPr>
          <w:t xml:space="preserve">by using the </w:t>
        </w:r>
      </w:ins>
      <w:ins w:id="12039" w:author="John Clevenger [2]" w:date="2023-11-21T23:18:00Z">
        <w:r w:rsidRPr="004D0D57">
          <w:rPr>
            <w:rFonts w:ascii="Arial Narrow" w:hAnsi="Arial Narrow"/>
            <w:b/>
          </w:rPr>
          <w:t>Select</w:t>
        </w:r>
        <w:r>
          <w:t xml:space="preserve"> button next to the </w:t>
        </w:r>
        <w:r>
          <w:rPr>
            <w:rFonts w:ascii="Arial Narrow" w:hAnsi="Arial Narrow"/>
            <w:b/>
          </w:rPr>
          <w:t>Primary CCS</w:t>
        </w:r>
        <w:r w:rsidRPr="004D0D57">
          <w:rPr>
            <w:rFonts w:ascii="Arial Narrow" w:hAnsi="Arial Narrow"/>
            <w:b/>
          </w:rPr>
          <w:t xml:space="preserve"> Results Directory</w:t>
        </w:r>
        <w:r>
          <w:t xml:space="preserve"> textbox</w:t>
        </w:r>
        <w:r>
          <w:t xml:space="preserve">.  </w:t>
        </w:r>
      </w:ins>
      <w:ins w:id="12040" w:author="John Clevenger [2]" w:date="2023-11-21T23:24:00Z">
        <w:r>
          <w:t>Unfortunately</w:t>
        </w:r>
      </w:ins>
      <w:ins w:id="12041" w:author="John Clevenger [2]" w:date="2023-11-21T23:18:00Z">
        <w:r>
          <w:t>, the current version of PC</w:t>
        </w:r>
        <w:r w:rsidRPr="002A1046">
          <w:rPr>
            <w:vertAlign w:val="superscript"/>
            <w:rPrChange w:id="12042" w:author="John Clevenger [2]" w:date="2023-11-21T23:24:00Z">
              <w:rPr/>
            </w:rPrChange>
          </w:rPr>
          <w:t>2</w:t>
        </w:r>
        <w:r>
          <w:t xml:space="preserve"> </w:t>
        </w:r>
      </w:ins>
      <w:ins w:id="12043" w:author="John Clevenger [2]" w:date="2023-11-21T23:19:00Z">
        <w:r>
          <w:t>does not support automatic retrieval of these results files from a Primary CCS; the files must be obtained via external means and stored in the specified folder in order to perform a results comparison.  (</w:t>
        </w:r>
      </w:ins>
      <w:ins w:id="12044" w:author="John Clevenger [2]" w:date="2023-11-21T23:20:00Z">
        <w:r>
          <w:t>Yes, w</w:t>
        </w:r>
      </w:ins>
      <w:ins w:id="12045" w:author="John Clevenger [2]" w:date="2023-11-21T23:19:00Z">
        <w:r>
          <w:t>e’re workin</w:t>
        </w:r>
      </w:ins>
      <w:ins w:id="12046" w:author="John Clevenger [2]" w:date="2023-11-21T23:20:00Z">
        <w:r>
          <w:t>g on automating the file retrieval from the Primary CCS…)</w:t>
        </w:r>
      </w:ins>
    </w:p>
    <w:p w14:paraId="0734C6C5" w14:textId="0C19EAE9" w:rsidR="007A6AEB" w:rsidRDefault="002A1046" w:rsidP="001D6C65">
      <w:pPr>
        <w:spacing w:before="240"/>
        <w:ind w:firstLine="720"/>
        <w:jc w:val="both"/>
        <w:rPr>
          <w:ins w:id="12047" w:author="John Clevenger [2]" w:date="2023-11-21T23:48:00Z"/>
        </w:rPr>
      </w:pPr>
      <w:ins w:id="12048" w:author="John Clevenger [2]" w:date="2023-11-21T23:25:00Z">
        <w:r>
          <w:lastRenderedPageBreak/>
          <w:t xml:space="preserve">Once </w:t>
        </w:r>
      </w:ins>
      <w:ins w:id="12049" w:author="John Clevenger [2]" w:date="2023-11-21T23:26:00Z">
        <w:r>
          <w:t>both the PC</w:t>
        </w:r>
        <w:r w:rsidRPr="008F3ED7">
          <w:rPr>
            <w:vertAlign w:val="superscript"/>
            <w:rPrChange w:id="12050" w:author="John Clevenger [2]" w:date="2023-11-21T23:44:00Z">
              <w:rPr/>
            </w:rPrChange>
          </w:rPr>
          <w:t>2</w:t>
        </w:r>
        <w:r>
          <w:t xml:space="preserve"> and the Primary CCS results files are stored in the respective specified folders, click the </w:t>
        </w:r>
        <w:r w:rsidRPr="00691D33">
          <w:rPr>
            <w:rFonts w:ascii="Arial Narrow" w:hAnsi="Arial Narrow"/>
            <w:b/>
            <w:rPrChange w:id="12051" w:author="John Clevenger [2]" w:date="2023-11-21T23:37:00Z">
              <w:rPr/>
            </w:rPrChange>
          </w:rPr>
          <w:t>Show Comparison</w:t>
        </w:r>
        <w:r>
          <w:t xml:space="preserve"> button to generate a comparison </w:t>
        </w:r>
      </w:ins>
      <w:ins w:id="12052" w:author="John Clevenger [2]" w:date="2023-11-21T23:37:00Z">
        <w:r w:rsidR="00691D33">
          <w:t xml:space="preserve">summary </w:t>
        </w:r>
      </w:ins>
      <w:ins w:id="12053" w:author="John Clevenger [2]" w:date="2023-11-21T23:26:00Z">
        <w:r>
          <w:t>repor</w:t>
        </w:r>
      </w:ins>
      <w:ins w:id="12054" w:author="John Clevenger [2]" w:date="2023-11-21T23:27:00Z">
        <w:r>
          <w:t xml:space="preserve">t </w:t>
        </w:r>
      </w:ins>
      <w:ins w:id="12055" w:author="John Clevenger [2]" w:date="2023-11-21T23:50:00Z">
        <w:r w:rsidR="006C2CFE">
          <w:t>like</w:t>
        </w:r>
      </w:ins>
      <w:ins w:id="12056" w:author="John Clevenger [2]" w:date="2023-11-21T23:27:00Z">
        <w:r>
          <w:t xml:space="preserve"> the following</w:t>
        </w:r>
      </w:ins>
      <w:ins w:id="12057" w:author="John Clevenger [2]" w:date="2023-11-21T23:49:00Z">
        <w:r w:rsidR="006C2CFE">
          <w:t xml:space="preserve"> (which shows a successful comparison)</w:t>
        </w:r>
      </w:ins>
      <w:ins w:id="12058" w:author="John Clevenger [2]" w:date="2023-11-21T23:27:00Z">
        <w:r>
          <w:t>:</w:t>
        </w:r>
      </w:ins>
    </w:p>
    <w:p w14:paraId="6E154F5F" w14:textId="77777777" w:rsidR="008F3ED7" w:rsidRDefault="008F3ED7" w:rsidP="001D6C65">
      <w:pPr>
        <w:spacing w:before="240"/>
        <w:ind w:firstLine="720"/>
        <w:jc w:val="both"/>
        <w:rPr>
          <w:ins w:id="12059" w:author="John Clevenger [2]" w:date="2023-11-21T23:48:00Z"/>
        </w:rPr>
      </w:pPr>
    </w:p>
    <w:p w14:paraId="6D39F0B6" w14:textId="7B254602" w:rsidR="008F3ED7" w:rsidRDefault="006C2CFE" w:rsidP="001D6C65">
      <w:pPr>
        <w:spacing w:before="240"/>
        <w:ind w:firstLine="720"/>
        <w:jc w:val="both"/>
        <w:rPr>
          <w:ins w:id="12060" w:author="John Clevenger [2]" w:date="2023-11-21T23:44:00Z"/>
        </w:rPr>
      </w:pPr>
      <w:ins w:id="12061" w:author="John Clevenger [2]" w:date="2023-11-21T23:50:00Z">
        <w:r>
          <w:rPr>
            <w:noProof/>
          </w:rPr>
          <w:drawing>
            <wp:anchor distT="0" distB="0" distL="114300" distR="114300" simplePos="0" relativeHeight="251748352" behindDoc="0" locked="0" layoutInCell="1" allowOverlap="1" wp14:anchorId="08EACC51" wp14:editId="485CF2EA">
              <wp:simplePos x="0" y="0"/>
              <wp:positionH relativeFrom="column">
                <wp:posOffset>0</wp:posOffset>
              </wp:positionH>
              <wp:positionV relativeFrom="paragraph">
                <wp:posOffset>142240</wp:posOffset>
              </wp:positionV>
              <wp:extent cx="6053455" cy="3672205"/>
              <wp:effectExtent l="0" t="0" r="0" b="0"/>
              <wp:wrapTopAndBottom/>
              <wp:docPr id="283591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91835" name="Picture 1" descr="A screenshot of a computer&#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6053455" cy="3672205"/>
                      </a:xfrm>
                      <a:prstGeom prst="rect">
                        <a:avLst/>
                      </a:prstGeom>
                    </pic:spPr>
                  </pic:pic>
                </a:graphicData>
              </a:graphic>
              <wp14:sizeRelH relativeFrom="page">
                <wp14:pctWidth>0</wp14:pctWidth>
              </wp14:sizeRelH>
              <wp14:sizeRelV relativeFrom="page">
                <wp14:pctHeight>0</wp14:pctHeight>
              </wp14:sizeRelV>
            </wp:anchor>
          </w:drawing>
        </w:r>
      </w:ins>
      <w:ins w:id="12062" w:author="John Clevenger [2]" w:date="2023-11-21T23:52:00Z">
        <w:r>
          <w:t>A comparison summary report in the style of standard PC</w:t>
        </w:r>
        <w:r w:rsidRPr="006C2CFE">
          <w:rPr>
            <w:vertAlign w:val="superscript"/>
            <w:rPrChange w:id="12063" w:author="John Clevenger [2]" w:date="2023-11-21T23:53:00Z">
              <w:rPr/>
            </w:rPrChange>
          </w:rPr>
          <w:t>2</w:t>
        </w:r>
        <w:r>
          <w:t xml:space="preserve"> reports </w:t>
        </w:r>
      </w:ins>
      <w:ins w:id="12064" w:author="John Clevenger [2]" w:date="2023-11-21T23:53:00Z">
        <w:r>
          <w:t xml:space="preserve">which can be saved to a file </w:t>
        </w:r>
      </w:ins>
      <w:ins w:id="12065" w:author="John Clevenger [2]" w:date="2023-11-21T23:52:00Z">
        <w:r>
          <w:t xml:space="preserve">can be generated by clicking the </w:t>
        </w:r>
        <w:r w:rsidRPr="006C2CFE">
          <w:rPr>
            <w:rFonts w:ascii="Arial Narrow" w:hAnsi="Arial Narrow"/>
            <w:b/>
            <w:rPrChange w:id="12066" w:author="John Clevenger [2]" w:date="2023-11-21T23:54:00Z">
              <w:rPr/>
            </w:rPrChange>
          </w:rPr>
          <w:t>View Report</w:t>
        </w:r>
        <w:r>
          <w:t xml:space="preserve"> button; che</w:t>
        </w:r>
      </w:ins>
      <w:ins w:id="12067" w:author="John Clevenger [2]" w:date="2023-11-21T23:53:00Z">
        <w:r>
          <w:t xml:space="preserve">cking the </w:t>
        </w:r>
        <w:r w:rsidRPr="006C2CFE">
          <w:rPr>
            <w:rFonts w:ascii="Arial Narrow" w:hAnsi="Arial Narrow"/>
            <w:b/>
            <w:rPrChange w:id="12068" w:author="John Clevenger [2]" w:date="2023-11-21T23:54:00Z">
              <w:rPr/>
            </w:rPrChange>
          </w:rPr>
          <w:t>Include details in comparison</w:t>
        </w:r>
        <w:r>
          <w:t xml:space="preserve"> checkbox before </w:t>
        </w:r>
      </w:ins>
      <w:ins w:id="12069" w:author="John Clevenger [2]" w:date="2023-11-21T23:54:00Z">
        <w:r>
          <w:t xml:space="preserve">clicking </w:t>
        </w:r>
        <w:r w:rsidRPr="006C2CFE">
          <w:rPr>
            <w:rFonts w:ascii="Arial Narrow" w:hAnsi="Arial Narrow"/>
            <w:b/>
            <w:rPrChange w:id="12070" w:author="John Clevenger [2]" w:date="2023-11-21T23:54:00Z">
              <w:rPr/>
            </w:rPrChange>
          </w:rPr>
          <w:t>View Report</w:t>
        </w:r>
        <w:r>
          <w:t xml:space="preserve"> will include detailed information about the comparison</w:t>
        </w:r>
      </w:ins>
      <w:ins w:id="12071" w:author="John Clevenger [2]" w:date="2023-11-21T23:55:00Z">
        <w:r>
          <w:t xml:space="preserve"> in the report</w:t>
        </w:r>
      </w:ins>
      <w:ins w:id="12072" w:author="John Clevenger [2]" w:date="2023-11-21T23:54:00Z">
        <w:r>
          <w:t>.</w:t>
        </w:r>
      </w:ins>
    </w:p>
    <w:p w14:paraId="35BEB880" w14:textId="77777777" w:rsidR="008F3ED7" w:rsidRDefault="008F3ED7" w:rsidP="001D6C65">
      <w:pPr>
        <w:spacing w:before="240"/>
        <w:ind w:firstLine="720"/>
        <w:jc w:val="both"/>
        <w:rPr>
          <w:ins w:id="12073" w:author="John Clevenger [2]" w:date="2023-11-21T23:44:00Z"/>
        </w:rPr>
      </w:pPr>
    </w:p>
    <w:p w14:paraId="2B8560AB" w14:textId="77777777" w:rsidR="008F3ED7" w:rsidRPr="001D6C65" w:rsidRDefault="008F3ED7" w:rsidP="001D6C65">
      <w:pPr>
        <w:spacing w:before="240"/>
        <w:ind w:firstLine="720"/>
        <w:jc w:val="both"/>
        <w:rPr>
          <w:ins w:id="12074" w:author="John Clevenger [2]" w:date="2023-11-21T22:51:00Z"/>
        </w:rPr>
      </w:pPr>
    </w:p>
    <w:p w14:paraId="57527D6C" w14:textId="09C809CD" w:rsidR="005C2784" w:rsidRDefault="005C2784" w:rsidP="00E33FB1">
      <w:pPr>
        <w:pStyle w:val="Appendix"/>
        <w:rPr>
          <w:ins w:id="12075" w:author="John Clevenger [2]" w:date="2022-06-15T18:10:00Z"/>
        </w:rPr>
      </w:pPr>
      <w:bookmarkStart w:id="12076" w:name="_Toc151504519"/>
      <w:ins w:id="12077" w:author="John Clevenger [2]" w:date="2022-06-15T18:10:00Z">
        <w:r>
          <w:lastRenderedPageBreak/>
          <w:t xml:space="preserve">Appendix S – </w:t>
        </w:r>
      </w:ins>
      <w:ins w:id="12078" w:author="John Clevenger [2]" w:date="2022-06-22T15:31:00Z">
        <w:r w:rsidR="005C72BA">
          <w:t xml:space="preserve">The </w:t>
        </w:r>
      </w:ins>
      <w:ins w:id="12079" w:author="John Clevenger [2]" w:date="2022-06-15T18:10:00Z">
        <w:r w:rsidRPr="005C72BA">
          <w:rPr>
            <w:i/>
            <w:iCs/>
            <w:rPrChange w:id="12080" w:author="John Clevenger [2]" w:date="2022-06-22T15:31:00Z">
              <w:rPr/>
            </w:rPrChange>
          </w:rPr>
          <w:t>pc2rui</w:t>
        </w:r>
        <w:r>
          <w:t xml:space="preserve"> Tool</w:t>
        </w:r>
        <w:bookmarkEnd w:id="12076"/>
      </w:ins>
    </w:p>
    <w:p w14:paraId="245D861C" w14:textId="77777777" w:rsidR="00BA377F" w:rsidRDefault="005717C4">
      <w:pPr>
        <w:spacing w:before="240"/>
        <w:ind w:firstLine="547"/>
        <w:jc w:val="both"/>
        <w:rPr>
          <w:ins w:id="12081" w:author="John Clevenger [2]" w:date="2022-06-22T22:57:00Z"/>
        </w:rPr>
      </w:pPr>
      <w:ins w:id="12082" w:author="John Clevenger [2]" w:date="2022-06-15T18:11:00Z">
        <w:r w:rsidRPr="002604C8">
          <w:t xml:space="preserve">Starting with </w:t>
        </w:r>
        <w:r>
          <w:t>Version 9.8, PC</w:t>
        </w:r>
        <w:r w:rsidRPr="002604C8">
          <w:rPr>
            <w:vertAlign w:val="superscript"/>
          </w:rPr>
          <w:t>2</w:t>
        </w:r>
        <w:r>
          <w:t xml:space="preserve"> contains a </w:t>
        </w:r>
      </w:ins>
      <w:ins w:id="12083" w:author="John Clevenger [2]" w:date="2022-06-15T18:12:00Z">
        <w:r>
          <w:t xml:space="preserve">new </w:t>
        </w:r>
      </w:ins>
      <w:ins w:id="12084" w:author="John Clevenger [2]" w:date="2022-06-15T18:11:00Z">
        <w:r>
          <w:t xml:space="preserve">tool:  </w:t>
        </w:r>
        <w:r w:rsidRPr="002604C8">
          <w:rPr>
            <w:rFonts w:ascii="Courier New" w:hAnsi="Courier New" w:cs="Courier New"/>
            <w:b/>
            <w:bCs/>
            <w:sz w:val="22"/>
            <w:szCs w:val="22"/>
          </w:rPr>
          <w:t>pc2rui</w:t>
        </w:r>
        <w:r>
          <w:t xml:space="preserve"> (the PC</w:t>
        </w:r>
        <w:r w:rsidRPr="002604C8">
          <w:rPr>
            <w:vertAlign w:val="superscript"/>
          </w:rPr>
          <w:t>2</w:t>
        </w:r>
        <w:r>
          <w:t xml:space="preserve"> </w:t>
        </w:r>
        <w:r w:rsidRPr="00547A20">
          <w:rPr>
            <w:u w:val="single"/>
            <w:rPrChange w:id="12085" w:author="John Clevenger [2]" w:date="2022-06-16T11:00:00Z">
              <w:rPr/>
            </w:rPrChange>
          </w:rPr>
          <w:t>R</w:t>
        </w:r>
        <w:r>
          <w:t xml:space="preserve">eports </w:t>
        </w:r>
        <w:r w:rsidRPr="00547A20">
          <w:rPr>
            <w:u w:val="single"/>
            <w:rPrChange w:id="12086" w:author="John Clevenger [2]" w:date="2022-06-16T11:01:00Z">
              <w:rPr/>
            </w:rPrChange>
          </w:rPr>
          <w:t>UI</w:t>
        </w:r>
        <w:r>
          <w:t xml:space="preserve">).  Unlike the </w:t>
        </w:r>
        <w:r w:rsidRPr="002604C8">
          <w:rPr>
            <w:b/>
            <w:bCs/>
          </w:rPr>
          <w:t>pc2report</w:t>
        </w:r>
        <w:r>
          <w:t xml:space="preserve"> program, which must be run on the machine where the PC</w:t>
        </w:r>
        <w:r w:rsidRPr="002604C8">
          <w:rPr>
            <w:vertAlign w:val="superscript"/>
          </w:rPr>
          <w:t>2</w:t>
        </w:r>
        <w:r>
          <w:t xml:space="preserve"> server is running, the </w:t>
        </w:r>
        <w:r w:rsidRPr="002604C8">
          <w:rPr>
            <w:rFonts w:ascii="Courier New" w:hAnsi="Courier New" w:cs="Courier New"/>
            <w:b/>
            <w:bCs/>
            <w:sz w:val="22"/>
            <w:szCs w:val="22"/>
          </w:rPr>
          <w:t>pc2rui</w:t>
        </w:r>
        <w:r>
          <w:t xml:space="preserve"> program can be run on any machine.   </w:t>
        </w:r>
        <w:r w:rsidRPr="002604C8">
          <w:rPr>
            <w:rFonts w:ascii="Courier New" w:hAnsi="Courier New" w:cs="Courier New"/>
            <w:b/>
            <w:bCs/>
            <w:sz w:val="22"/>
            <w:szCs w:val="22"/>
          </w:rPr>
          <w:t>pc2rui</w:t>
        </w:r>
        <w:r>
          <w:t xml:space="preserve"> is a stand-alone PC</w:t>
        </w:r>
        <w:r w:rsidRPr="002604C8">
          <w:rPr>
            <w:vertAlign w:val="superscript"/>
          </w:rPr>
          <w:t>2</w:t>
        </w:r>
        <w:r>
          <w:t xml:space="preserve"> client which logs in to the PC</w:t>
        </w:r>
        <w:r w:rsidRPr="002604C8">
          <w:rPr>
            <w:vertAlign w:val="superscript"/>
          </w:rPr>
          <w:t>2</w:t>
        </w:r>
        <w:r>
          <w:t xml:space="preserve"> server (hence, it requires a </w:t>
        </w:r>
        <w:r w:rsidRPr="002604C8">
          <w:rPr>
            <w:rFonts w:ascii="Courier New" w:hAnsi="Courier New" w:cs="Courier New"/>
            <w:b/>
            <w:bCs/>
            <w:sz w:val="22"/>
            <w:szCs w:val="22"/>
          </w:rPr>
          <w:t>pc2v9.ini</w:t>
        </w:r>
        <w:r>
          <w:t xml:space="preserve"> file </w:t>
        </w:r>
      </w:ins>
      <w:ins w:id="12087" w:author="John Clevenger [2]" w:date="2022-06-16T11:01:00Z">
        <w:r w:rsidR="00547A20">
          <w:t xml:space="preserve">pointing to its server </w:t>
        </w:r>
      </w:ins>
      <w:ins w:id="12088" w:author="John Clevenger [2]" w:date="2022-06-15T18:11:00Z">
        <w:r>
          <w:t>in its starting folder).</w:t>
        </w:r>
      </w:ins>
    </w:p>
    <w:p w14:paraId="0DF2BB11" w14:textId="5285014E" w:rsidR="005717C4" w:rsidRDefault="00BA377F">
      <w:pPr>
        <w:spacing w:before="240"/>
        <w:ind w:firstLine="547"/>
        <w:jc w:val="both"/>
        <w:rPr>
          <w:ins w:id="12089" w:author="John Clevenger [2]" w:date="2022-06-15T18:11:00Z"/>
        </w:rPr>
        <w:pPrChange w:id="12090" w:author="John Clevenger [2]" w:date="2022-06-15T18:11:00Z">
          <w:pPr>
            <w:ind w:firstLine="540"/>
            <w:jc w:val="both"/>
          </w:pPr>
        </w:pPrChange>
      </w:pPr>
      <w:ins w:id="12091" w:author="John Clevenger [2]" w:date="2022-06-22T22:57:00Z">
        <w:r>
          <w:t>To start</w:t>
        </w:r>
      </w:ins>
      <w:ins w:id="12092" w:author="John Clevenger [2]" w:date="2022-06-22T22:58:00Z">
        <w:r>
          <w:t xml:space="preserve"> </w:t>
        </w:r>
        <w:r w:rsidRPr="00BA377F">
          <w:rPr>
            <w:rFonts w:ascii="Courier New" w:hAnsi="Courier New" w:cs="Courier New"/>
            <w:b/>
            <w:bCs/>
            <w:sz w:val="22"/>
            <w:szCs w:val="22"/>
            <w:rPrChange w:id="12093" w:author="John Clevenger [2]" w:date="2022-06-22T22:59:00Z">
              <w:rPr/>
            </w:rPrChange>
          </w:rPr>
          <w:t>pc2rui</w:t>
        </w:r>
        <w:r>
          <w:t xml:space="preserve">, enter the command </w:t>
        </w:r>
        <w:r w:rsidRPr="00BA377F">
          <w:rPr>
            <w:rFonts w:ascii="Courier New" w:hAnsi="Courier New" w:cs="Courier New"/>
            <w:b/>
            <w:bCs/>
            <w:sz w:val="22"/>
            <w:szCs w:val="22"/>
            <w:rPrChange w:id="12094" w:author="John Clevenger [2]" w:date="2022-06-22T22:59:00Z">
              <w:rPr/>
            </w:rPrChange>
          </w:rPr>
          <w:t>./bin/pc2rui</w:t>
        </w:r>
        <w:r>
          <w:t xml:space="preserve">.  This </w:t>
        </w:r>
      </w:ins>
      <w:ins w:id="12095" w:author="John Clevenger [2]" w:date="2022-06-15T18:11:00Z">
        <w:r w:rsidR="005717C4">
          <w:t xml:space="preserve">displays a </w:t>
        </w:r>
      </w:ins>
      <w:ins w:id="12096" w:author="John Clevenger [2]" w:date="2022-06-22T22:59:00Z">
        <w:r>
          <w:t>standard PC</w:t>
        </w:r>
        <w:r w:rsidRPr="00BA377F">
          <w:rPr>
            <w:vertAlign w:val="superscript"/>
            <w:rPrChange w:id="12097" w:author="John Clevenger [2]" w:date="2022-06-22T22:59:00Z">
              <w:rPr/>
            </w:rPrChange>
          </w:rPr>
          <w:t>2</w:t>
        </w:r>
        <w:r>
          <w:t xml:space="preserve"> client </w:t>
        </w:r>
      </w:ins>
      <w:ins w:id="12098" w:author="John Clevenger [2]" w:date="2022-06-15T18:11:00Z">
        <w:r w:rsidR="005717C4">
          <w:t>login screen; the user must login using a valid PC</w:t>
        </w:r>
        <w:r w:rsidR="005717C4" w:rsidRPr="002604C8">
          <w:rPr>
            <w:vertAlign w:val="superscript"/>
          </w:rPr>
          <w:t>2</w:t>
        </w:r>
        <w:r w:rsidR="005717C4">
          <w:t xml:space="preserve"> account (typically an Administrator account).</w:t>
        </w:r>
      </w:ins>
      <w:ins w:id="12099" w:author="John Clevenger [2]" w:date="2022-06-22T22:59:00Z">
        <w:r>
          <w:t xml:space="preserve">  Alternatively, </w:t>
        </w:r>
      </w:ins>
      <w:ins w:id="12100" w:author="John Clevenger [2]" w:date="2022-06-22T23:00:00Z">
        <w:r w:rsidR="000A3DF8">
          <w:t xml:space="preserve">the user can use the </w:t>
        </w:r>
        <w:r w:rsidR="000A3DF8" w:rsidRPr="000A3DF8">
          <w:rPr>
            <w:rFonts w:ascii="Courier New" w:hAnsi="Courier New" w:cs="Courier New"/>
            <w:b/>
            <w:bCs/>
            <w:sz w:val="22"/>
            <w:szCs w:val="22"/>
            <w:rPrChange w:id="12101" w:author="John Clevenger [2]" w:date="2022-06-22T23:01:00Z">
              <w:rPr/>
            </w:rPrChange>
          </w:rPr>
          <w:t>--login</w:t>
        </w:r>
      </w:ins>
      <w:ins w:id="12102" w:author="John Clevenger [2]" w:date="2022-06-22T23:01:00Z">
        <w:r w:rsidR="000A3DF8">
          <w:rPr>
            <w:rFonts w:ascii="Courier New" w:hAnsi="Courier New" w:cs="Courier New"/>
            <w:b/>
            <w:bCs/>
            <w:sz w:val="22"/>
            <w:szCs w:val="22"/>
          </w:rPr>
          <w:t xml:space="preserve"> &lt;account</w:t>
        </w:r>
      </w:ins>
      <w:ins w:id="12103" w:author="John Clevenger [2]" w:date="2022-06-22T23:02:00Z">
        <w:r w:rsidR="000A3DF8">
          <w:rPr>
            <w:rFonts w:ascii="Courier New" w:hAnsi="Courier New" w:cs="Courier New"/>
            <w:b/>
            <w:bCs/>
            <w:sz w:val="22"/>
            <w:szCs w:val="22"/>
          </w:rPr>
          <w:t xml:space="preserve">&gt; </w:t>
        </w:r>
        <w:r w:rsidR="000A3DF8">
          <w:t>and</w:t>
        </w:r>
      </w:ins>
      <w:ins w:id="12104" w:author="John Clevenger [2]" w:date="2022-06-22T23:00:00Z">
        <w:r w:rsidR="000A3DF8">
          <w:t xml:space="preserve"> </w:t>
        </w:r>
      </w:ins>
      <w:ins w:id="12105" w:author="John Clevenger [2]" w:date="2022-06-22T23:02:00Z">
        <w:r w:rsidR="000A3DF8">
          <w:rPr>
            <w:rFonts w:ascii="Courier New" w:hAnsi="Courier New" w:cs="Courier New"/>
            <w:b/>
            <w:bCs/>
            <w:sz w:val="22"/>
            <w:szCs w:val="22"/>
          </w:rPr>
          <w:t>--</w:t>
        </w:r>
      </w:ins>
      <w:ins w:id="12106" w:author="John Clevenger [2]" w:date="2022-06-22T23:00:00Z">
        <w:r w:rsidR="000A3DF8" w:rsidRPr="000A3DF8">
          <w:rPr>
            <w:rFonts w:ascii="Courier New" w:hAnsi="Courier New" w:cs="Courier New"/>
            <w:b/>
            <w:bCs/>
            <w:sz w:val="22"/>
            <w:szCs w:val="22"/>
            <w:rPrChange w:id="12107" w:author="John Clevenger [2]" w:date="2022-06-22T23:01:00Z">
              <w:rPr/>
            </w:rPrChange>
          </w:rPr>
          <w:t>password</w:t>
        </w:r>
      </w:ins>
      <w:ins w:id="12108" w:author="John Clevenger [2]" w:date="2022-06-22T23:01:00Z">
        <w:r w:rsidR="000A3DF8">
          <w:rPr>
            <w:rFonts w:ascii="Courier New" w:hAnsi="Courier New" w:cs="Courier New"/>
            <w:b/>
            <w:bCs/>
            <w:sz w:val="22"/>
            <w:szCs w:val="22"/>
          </w:rPr>
          <w:t xml:space="preserve"> &lt;pw&gt;</w:t>
        </w:r>
      </w:ins>
      <w:ins w:id="12109" w:author="John Clevenger [2]" w:date="2022-06-22T23:00:00Z">
        <w:r w:rsidR="000A3DF8">
          <w:t xml:space="preserve"> </w:t>
        </w:r>
      </w:ins>
      <w:ins w:id="12110" w:author="John Clevenger [2]" w:date="2022-06-22T23:02:00Z">
        <w:r w:rsidR="000A3DF8">
          <w:t>parameters</w:t>
        </w:r>
      </w:ins>
      <w:ins w:id="12111" w:author="John Clevenger [2]" w:date="2022-06-22T23:00:00Z">
        <w:r w:rsidR="000A3DF8">
          <w:t xml:space="preserve"> on the command line to skip the login screen.</w:t>
        </w:r>
      </w:ins>
    </w:p>
    <w:p w14:paraId="33FF3792" w14:textId="77777777" w:rsidR="005717C4" w:rsidRDefault="005717C4" w:rsidP="005717C4">
      <w:pPr>
        <w:ind w:firstLine="540"/>
        <w:jc w:val="both"/>
        <w:rPr>
          <w:ins w:id="12112" w:author="John Clevenger [2]" w:date="2022-06-15T18:11:00Z"/>
        </w:rPr>
      </w:pPr>
    </w:p>
    <w:p w14:paraId="61039EF3" w14:textId="56A11637" w:rsidR="005717C4" w:rsidRDefault="005717C4" w:rsidP="005717C4">
      <w:pPr>
        <w:ind w:firstLine="540"/>
        <w:jc w:val="both"/>
        <w:rPr>
          <w:ins w:id="12113" w:author="John Clevenger [2]" w:date="2022-06-15T18:11:00Z"/>
        </w:rPr>
      </w:pPr>
      <w:ins w:id="12114" w:author="John Clevenger [2]" w:date="2022-06-15T18:11:00Z">
        <w:r>
          <w:rPr>
            <w:noProof/>
          </w:rPr>
          <w:drawing>
            <wp:anchor distT="0" distB="0" distL="114300" distR="114300" simplePos="0" relativeHeight="251689984" behindDoc="0" locked="0" layoutInCell="1" allowOverlap="1" wp14:anchorId="4E60D2D3" wp14:editId="4E53E09F">
              <wp:simplePos x="0" y="0"/>
              <wp:positionH relativeFrom="page">
                <wp:align>center</wp:align>
              </wp:positionH>
              <wp:positionV relativeFrom="paragraph">
                <wp:posOffset>347980</wp:posOffset>
              </wp:positionV>
              <wp:extent cx="4035425" cy="2609850"/>
              <wp:effectExtent l="0" t="0" r="3175" b="0"/>
              <wp:wrapTopAndBottom/>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035425" cy="2609850"/>
                      </a:xfrm>
                      <a:prstGeom prst="rect">
                        <a:avLst/>
                      </a:prstGeom>
                    </pic:spPr>
                  </pic:pic>
                </a:graphicData>
              </a:graphic>
              <wp14:sizeRelH relativeFrom="page">
                <wp14:pctWidth>0</wp14:pctWidth>
              </wp14:sizeRelH>
              <wp14:sizeRelV relativeFrom="page">
                <wp14:pctHeight>0</wp14:pctHeight>
              </wp14:sizeRelV>
            </wp:anchor>
          </w:drawing>
        </w:r>
        <w:r>
          <w:t xml:space="preserve">Once logged in, </w:t>
        </w:r>
        <w:r w:rsidRPr="002604C8">
          <w:rPr>
            <w:rFonts w:ascii="Courier New" w:hAnsi="Courier New" w:cs="Courier New"/>
            <w:b/>
            <w:bCs/>
            <w:sz w:val="22"/>
            <w:szCs w:val="22"/>
          </w:rPr>
          <w:t>pc2rui</w:t>
        </w:r>
        <w:r>
          <w:t xml:space="preserve"> displays the following screen:</w:t>
        </w:r>
      </w:ins>
    </w:p>
    <w:p w14:paraId="2AE7E37A" w14:textId="726FC51B" w:rsidR="005717C4" w:rsidRDefault="005717C4" w:rsidP="005717C4">
      <w:pPr>
        <w:ind w:firstLine="540"/>
        <w:jc w:val="both"/>
        <w:rPr>
          <w:ins w:id="12115" w:author="John Clevenger [2]" w:date="2022-06-15T18:11:00Z"/>
        </w:rPr>
      </w:pPr>
    </w:p>
    <w:p w14:paraId="1763B006" w14:textId="49B4BA4C" w:rsidR="005717C4" w:rsidRDefault="005717C4" w:rsidP="005717C4">
      <w:pPr>
        <w:ind w:firstLine="540"/>
        <w:jc w:val="both"/>
        <w:rPr>
          <w:ins w:id="12116" w:author="John Clevenger [2]" w:date="2022-06-15T18:13:00Z"/>
        </w:rPr>
      </w:pPr>
      <w:ins w:id="12117" w:author="John Clevenger [2]" w:date="2022-06-15T18:11:00Z">
        <w:r>
          <w:t xml:space="preserve">This screen is </w:t>
        </w:r>
      </w:ins>
      <w:ins w:id="12118" w:author="John Clevenger [2]" w:date="2022-06-22T22:54:00Z">
        <w:r w:rsidR="00BA377F">
          <w:t>identical</w:t>
        </w:r>
      </w:ins>
      <w:ins w:id="12119" w:author="John Clevenger [2]" w:date="2022-06-15T18:11:00Z">
        <w:r>
          <w:t xml:space="preserve"> to the Reports tab in the PC</w:t>
        </w:r>
        <w:r w:rsidRPr="002604C8">
          <w:rPr>
            <w:vertAlign w:val="superscript"/>
          </w:rPr>
          <w:t>2</w:t>
        </w:r>
        <w:r>
          <w:t xml:space="preserve"> Admin: it can be used to generate any of the PC</w:t>
        </w:r>
        <w:r w:rsidRPr="00547A20">
          <w:rPr>
            <w:vertAlign w:val="superscript"/>
            <w:rPrChange w:id="12120" w:author="John Clevenger [2]" w:date="2022-06-16T11:02:00Z">
              <w:rPr/>
            </w:rPrChange>
          </w:rPr>
          <w:t>2</w:t>
        </w:r>
        <w:r>
          <w:t xml:space="preserve"> reports.</w:t>
        </w:r>
      </w:ins>
      <w:ins w:id="12121" w:author="John Clevenger [2]" w:date="2022-06-15T18:13:00Z">
        <w:r>
          <w:t xml:space="preserve">  </w:t>
        </w:r>
      </w:ins>
    </w:p>
    <w:p w14:paraId="5A6BB984" w14:textId="31795B25" w:rsidR="005717C4" w:rsidRDefault="005717C4" w:rsidP="005717C4">
      <w:pPr>
        <w:ind w:firstLine="540"/>
        <w:jc w:val="both"/>
        <w:rPr>
          <w:ins w:id="12122" w:author="John Clevenger [2]" w:date="2022-06-15T18:13:00Z"/>
        </w:rPr>
      </w:pPr>
    </w:p>
    <w:p w14:paraId="369C5210" w14:textId="478CF27D" w:rsidR="005717C4" w:rsidRDefault="005717C4" w:rsidP="005717C4">
      <w:pPr>
        <w:ind w:firstLine="540"/>
        <w:jc w:val="both"/>
        <w:rPr>
          <w:ins w:id="12123" w:author="John Clevenger [2]" w:date="2022-06-15T18:15:00Z"/>
        </w:rPr>
      </w:pPr>
      <w:ins w:id="12124" w:author="John Clevenger [2]" w:date="2022-06-15T18:11:00Z">
        <w:r>
          <w:t xml:space="preserve">The usefulness of the </w:t>
        </w:r>
        <w:r w:rsidRPr="002604C8">
          <w:rPr>
            <w:rFonts w:ascii="Courier New" w:hAnsi="Courier New" w:cs="Courier New"/>
            <w:b/>
            <w:bCs/>
            <w:sz w:val="22"/>
            <w:szCs w:val="22"/>
          </w:rPr>
          <w:t>pc2rui</w:t>
        </w:r>
        <w:r>
          <w:t xml:space="preserve"> tool is that it can also be used to view any plugin component from any of the types of PC</w:t>
        </w:r>
        <w:r w:rsidRPr="002604C8">
          <w:rPr>
            <w:vertAlign w:val="superscript"/>
          </w:rPr>
          <w:t>2</w:t>
        </w:r>
        <w:r>
          <w:t xml:space="preserve"> clients.  This is done by selecting the “</w:t>
        </w:r>
        <w:r w:rsidRPr="002604C8">
          <w:rPr>
            <w:rFonts w:ascii="Courier New" w:hAnsi="Courier New" w:cs="Courier New"/>
            <w:b/>
            <w:bCs/>
            <w:sz w:val="22"/>
            <w:szCs w:val="22"/>
          </w:rPr>
          <w:t>UI</w:t>
        </w:r>
      </w:ins>
      <w:ins w:id="12125" w:author="John Clevenger [2]" w:date="2022-06-22T22:55:00Z">
        <w:r w:rsidR="00BA377F">
          <w:rPr>
            <w:rFonts w:ascii="Courier New" w:hAnsi="Courier New" w:cs="Courier New"/>
            <w:b/>
            <w:bCs/>
            <w:sz w:val="22"/>
            <w:szCs w:val="22"/>
          </w:rPr>
          <w:t xml:space="preserve"> </w:t>
        </w:r>
      </w:ins>
      <w:ins w:id="12126" w:author="John Clevenger [2]" w:date="2022-06-15T18:11:00Z">
        <w:r w:rsidRPr="002604C8">
          <w:rPr>
            <w:rFonts w:ascii="Courier New" w:hAnsi="Courier New" w:cs="Courier New"/>
            <w:b/>
            <w:bCs/>
            <w:sz w:val="22"/>
            <w:szCs w:val="22"/>
          </w:rPr>
          <w:t>Plugins</w:t>
        </w:r>
        <w:r>
          <w:t>” tab:</w:t>
        </w:r>
      </w:ins>
    </w:p>
    <w:p w14:paraId="444ADA38" w14:textId="6E5E3026" w:rsidR="005717C4" w:rsidRDefault="005717C4" w:rsidP="005717C4">
      <w:pPr>
        <w:ind w:firstLine="540"/>
        <w:jc w:val="both"/>
        <w:rPr>
          <w:ins w:id="12127" w:author="John Clevenger [2]" w:date="2022-06-15T18:15:00Z"/>
        </w:rPr>
      </w:pPr>
      <w:ins w:id="12128" w:author="John Clevenger [2]" w:date="2022-06-15T18:15:00Z">
        <w:r>
          <w:rPr>
            <w:noProof/>
          </w:rPr>
          <w:drawing>
            <wp:anchor distT="0" distB="0" distL="114300" distR="114300" simplePos="0" relativeHeight="251696128" behindDoc="0" locked="0" layoutInCell="1" allowOverlap="1" wp14:anchorId="720398CE" wp14:editId="66B35B5D">
              <wp:simplePos x="0" y="0"/>
              <wp:positionH relativeFrom="margin">
                <wp:align>center</wp:align>
              </wp:positionH>
              <wp:positionV relativeFrom="paragraph">
                <wp:posOffset>273050</wp:posOffset>
              </wp:positionV>
              <wp:extent cx="3098800" cy="1997704"/>
              <wp:effectExtent l="0" t="0" r="6350" b="3175"/>
              <wp:wrapTopAndBottom/>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3098800" cy="1997704"/>
                      </a:xfrm>
                      <a:prstGeom prst="rect">
                        <a:avLst/>
                      </a:prstGeom>
                    </pic:spPr>
                  </pic:pic>
                </a:graphicData>
              </a:graphic>
              <wp14:sizeRelH relativeFrom="page">
                <wp14:pctWidth>0</wp14:pctWidth>
              </wp14:sizeRelH>
              <wp14:sizeRelV relativeFrom="page">
                <wp14:pctHeight>0</wp14:pctHeight>
              </wp14:sizeRelV>
            </wp:anchor>
          </w:drawing>
        </w:r>
      </w:ins>
    </w:p>
    <w:p w14:paraId="4257B244" w14:textId="60D88B20" w:rsidR="005717C4" w:rsidRDefault="005717C4" w:rsidP="005717C4">
      <w:pPr>
        <w:ind w:firstLine="540"/>
        <w:jc w:val="both"/>
        <w:rPr>
          <w:ins w:id="12129" w:author="John Clevenger [2]" w:date="2022-06-15T18:11:00Z"/>
        </w:rPr>
      </w:pPr>
    </w:p>
    <w:p w14:paraId="01B75E01" w14:textId="72289436" w:rsidR="005717C4" w:rsidRDefault="005717C4" w:rsidP="005717C4">
      <w:pPr>
        <w:ind w:firstLine="540"/>
        <w:jc w:val="both"/>
        <w:rPr>
          <w:ins w:id="12130" w:author="John Clevenger [2]" w:date="2022-06-15T18:11:00Z"/>
        </w:rPr>
      </w:pPr>
      <w:ins w:id="12131" w:author="John Clevenger [2]" w:date="2022-06-15T18:11:00Z">
        <w:r>
          <w:t xml:space="preserve">The </w:t>
        </w:r>
        <w:r w:rsidRPr="001105DC">
          <w:rPr>
            <w:b/>
            <w:bCs/>
            <w:rPrChange w:id="12132" w:author="John Clevenger [2]" w:date="2022-06-15T18:23:00Z">
              <w:rPr/>
            </w:rPrChange>
          </w:rPr>
          <w:t>UI</w:t>
        </w:r>
      </w:ins>
      <w:ins w:id="12133" w:author="John Clevenger [2]" w:date="2022-06-22T22:55:00Z">
        <w:r w:rsidR="00BA377F">
          <w:rPr>
            <w:b/>
            <w:bCs/>
          </w:rPr>
          <w:t xml:space="preserve"> </w:t>
        </w:r>
      </w:ins>
      <w:ins w:id="12134" w:author="John Clevenger [2]" w:date="2022-06-15T18:11:00Z">
        <w:r w:rsidRPr="001105DC">
          <w:rPr>
            <w:b/>
            <w:bCs/>
            <w:rPrChange w:id="12135" w:author="John Clevenger [2]" w:date="2022-06-15T18:23:00Z">
              <w:rPr/>
            </w:rPrChange>
          </w:rPr>
          <w:t>Plugins</w:t>
        </w:r>
        <w:r>
          <w:t xml:space="preserve"> dropdown list provides the ability to select any standard interface plugin for display, either as a new tab added to the </w:t>
        </w:r>
        <w:r w:rsidRPr="002604C8">
          <w:rPr>
            <w:rFonts w:ascii="Courier New" w:hAnsi="Courier New" w:cs="Courier New"/>
            <w:b/>
            <w:bCs/>
            <w:sz w:val="22"/>
            <w:szCs w:val="22"/>
          </w:rPr>
          <w:t>pc2rui</w:t>
        </w:r>
        <w:r>
          <w:t xml:space="preserve"> interface or in a new window.  For example, using the dropdown list to select “</w:t>
        </w:r>
        <w:r w:rsidRPr="00451568">
          <w:rPr>
            <w:rFonts w:ascii="Courier New" w:hAnsi="Courier New" w:cs="Courier New"/>
            <w:b/>
            <w:bCs/>
            <w:sz w:val="22"/>
            <w:szCs w:val="22"/>
            <w:rPrChange w:id="12136" w:author="John Clevenger [2]" w:date="2022-06-22T23:19:00Z">
              <w:rPr/>
            </w:rPrChange>
          </w:rPr>
          <w:t>Runs Table Panel</w:t>
        </w:r>
        <w:r>
          <w:t>” and then clicking “</w:t>
        </w:r>
        <w:r w:rsidRPr="00451568">
          <w:rPr>
            <w:rFonts w:ascii="Courier New" w:hAnsi="Courier New" w:cs="Courier New"/>
            <w:b/>
            <w:bCs/>
            <w:sz w:val="22"/>
            <w:szCs w:val="22"/>
            <w:rPrChange w:id="12137" w:author="John Clevenger [2]" w:date="2022-06-22T23:19:00Z">
              <w:rPr/>
            </w:rPrChange>
          </w:rPr>
          <w:t>Add Tab</w:t>
        </w:r>
        <w:r>
          <w:t>” causes a new tab containing a grid showing the current runs in the contest, as shown below:</w:t>
        </w:r>
      </w:ins>
    </w:p>
    <w:p w14:paraId="729DFDD0" w14:textId="77777777" w:rsidR="005717C4" w:rsidRDefault="005717C4" w:rsidP="005717C4">
      <w:pPr>
        <w:ind w:firstLine="540"/>
        <w:jc w:val="both"/>
        <w:rPr>
          <w:ins w:id="12138" w:author="John Clevenger [2]" w:date="2022-06-15T18:11:00Z"/>
        </w:rPr>
      </w:pPr>
    </w:p>
    <w:p w14:paraId="321F1046" w14:textId="77777777" w:rsidR="005717C4" w:rsidRDefault="005717C4" w:rsidP="005717C4">
      <w:pPr>
        <w:ind w:firstLine="540"/>
        <w:jc w:val="both"/>
        <w:rPr>
          <w:ins w:id="12139" w:author="John Clevenger [2]" w:date="2022-06-15T18:11:00Z"/>
        </w:rPr>
      </w:pPr>
    </w:p>
    <w:p w14:paraId="6CC013A3" w14:textId="77777777" w:rsidR="005717C4" w:rsidRDefault="005717C4" w:rsidP="005717C4">
      <w:pPr>
        <w:ind w:firstLine="540"/>
        <w:jc w:val="both"/>
        <w:rPr>
          <w:ins w:id="12140" w:author="John Clevenger [2]" w:date="2022-06-15T18:11:00Z"/>
        </w:rPr>
      </w:pPr>
      <w:ins w:id="12141" w:author="John Clevenger [2]" w:date="2022-06-15T18:11:00Z">
        <w:r>
          <w:rPr>
            <w:noProof/>
          </w:rPr>
          <w:drawing>
            <wp:anchor distT="0" distB="0" distL="114300" distR="114300" simplePos="0" relativeHeight="251694080" behindDoc="0" locked="0" layoutInCell="1" allowOverlap="1" wp14:anchorId="6F46B736" wp14:editId="74150D7D">
              <wp:simplePos x="0" y="0"/>
              <wp:positionH relativeFrom="page">
                <wp:align>center</wp:align>
              </wp:positionH>
              <wp:positionV relativeFrom="paragraph">
                <wp:posOffset>243205</wp:posOffset>
              </wp:positionV>
              <wp:extent cx="4603750" cy="2666365"/>
              <wp:effectExtent l="0" t="0" r="6350" b="635"/>
              <wp:wrapTopAndBottom/>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4603750" cy="2666365"/>
                      </a:xfrm>
                      <a:prstGeom prst="rect">
                        <a:avLst/>
                      </a:prstGeom>
                    </pic:spPr>
                  </pic:pic>
                </a:graphicData>
              </a:graphic>
              <wp14:sizeRelH relativeFrom="page">
                <wp14:pctWidth>0</wp14:pctWidth>
              </wp14:sizeRelH>
              <wp14:sizeRelV relativeFrom="page">
                <wp14:pctHeight>0</wp14:pctHeight>
              </wp14:sizeRelV>
            </wp:anchor>
          </w:drawing>
        </w:r>
      </w:ins>
    </w:p>
    <w:p w14:paraId="1FBE35A0" w14:textId="77777777" w:rsidR="005717C4" w:rsidRDefault="005717C4" w:rsidP="005717C4">
      <w:pPr>
        <w:ind w:firstLine="540"/>
        <w:jc w:val="both"/>
        <w:rPr>
          <w:ins w:id="12142" w:author="John Clevenger [2]" w:date="2022-06-15T18:11:00Z"/>
        </w:rPr>
      </w:pPr>
    </w:p>
    <w:p w14:paraId="5F1BF3B2" w14:textId="170F4476" w:rsidR="005717C4" w:rsidRDefault="005717C4" w:rsidP="005717C4">
      <w:pPr>
        <w:ind w:firstLine="540"/>
        <w:jc w:val="both"/>
        <w:rPr>
          <w:ins w:id="12143" w:author="John Clevenger [2]" w:date="2022-06-22T23:17:00Z"/>
        </w:rPr>
      </w:pPr>
      <w:ins w:id="12144" w:author="John Clevenger [2]" w:date="2022-06-15T18:11:00Z">
        <w:r>
          <w:t xml:space="preserve">This effectively allows the user to create a “customized client” interface containing only the UI components of interest.  All </w:t>
        </w:r>
        <w:r w:rsidRPr="002604C8">
          <w:rPr>
            <w:rFonts w:ascii="Courier New" w:hAnsi="Courier New" w:cs="Courier New"/>
            <w:b/>
            <w:bCs/>
            <w:sz w:val="22"/>
            <w:szCs w:val="22"/>
          </w:rPr>
          <w:t>pc2rui</w:t>
        </w:r>
        <w:r>
          <w:t xml:space="preserve"> </w:t>
        </w:r>
        <w:r w:rsidRPr="001105DC">
          <w:rPr>
            <w:b/>
            <w:bCs/>
            <w:rPrChange w:id="12145" w:author="John Clevenger [2]" w:date="2022-06-15T18:23:00Z">
              <w:rPr/>
            </w:rPrChange>
          </w:rPr>
          <w:t>UI</w:t>
        </w:r>
      </w:ins>
      <w:ins w:id="12146" w:author="John Clevenger [2]" w:date="2022-06-22T22:55:00Z">
        <w:r w:rsidR="00BA377F">
          <w:rPr>
            <w:b/>
            <w:bCs/>
          </w:rPr>
          <w:t xml:space="preserve"> </w:t>
        </w:r>
      </w:ins>
      <w:ins w:id="12147" w:author="John Clevenger [2]" w:date="2022-06-15T18:11:00Z">
        <w:r w:rsidRPr="001105DC">
          <w:rPr>
            <w:b/>
            <w:bCs/>
            <w:rPrChange w:id="12148" w:author="John Clevenger [2]" w:date="2022-06-15T18:23:00Z">
              <w:rPr/>
            </w:rPrChange>
          </w:rPr>
          <w:t>Plugin</w:t>
        </w:r>
        <w:r>
          <w:t xml:space="preserve"> components are dynamically updated </w:t>
        </w:r>
      </w:ins>
      <w:ins w:id="12149" w:author="John Clevenger [2]" w:date="2022-06-22T23:16:00Z">
        <w:r w:rsidR="00451568">
          <w:t>the same</w:t>
        </w:r>
      </w:ins>
      <w:ins w:id="12150" w:author="John Clevenger [2]" w:date="2022-06-15T18:11:00Z">
        <w:r>
          <w:t xml:space="preserve"> as their counterparts in various PC</w:t>
        </w:r>
        <w:r w:rsidRPr="002604C8">
          <w:rPr>
            <w:vertAlign w:val="superscript"/>
          </w:rPr>
          <w:t>2</w:t>
        </w:r>
        <w:r>
          <w:t xml:space="preserve"> client interfaces.</w:t>
        </w:r>
      </w:ins>
    </w:p>
    <w:p w14:paraId="3FC20E1A" w14:textId="4AF02E4C" w:rsidR="00451568" w:rsidRDefault="00451568" w:rsidP="005717C4">
      <w:pPr>
        <w:ind w:firstLine="540"/>
        <w:jc w:val="both"/>
        <w:rPr>
          <w:ins w:id="12151" w:author="John Clevenger [2]" w:date="2022-06-22T23:17:00Z"/>
        </w:rPr>
      </w:pPr>
    </w:p>
    <w:p w14:paraId="7B2CEFD9" w14:textId="28050BAE" w:rsidR="00451568" w:rsidRDefault="00451568" w:rsidP="005717C4">
      <w:pPr>
        <w:ind w:firstLine="540"/>
        <w:jc w:val="both"/>
        <w:rPr>
          <w:ins w:id="12152" w:author="John Clevenger [2]" w:date="2022-06-15T18:11:00Z"/>
        </w:rPr>
      </w:pPr>
      <w:ins w:id="12153" w:author="John Clevenger [2]" w:date="2022-06-22T23:17:00Z">
        <w:r>
          <w:t xml:space="preserve">Note that the above example shows a </w:t>
        </w:r>
        <w:r w:rsidRPr="00451568">
          <w:rPr>
            <w:rFonts w:ascii="Courier New" w:hAnsi="Courier New" w:cs="Courier New"/>
            <w:b/>
            <w:bCs/>
            <w:sz w:val="22"/>
            <w:szCs w:val="22"/>
            <w:rPrChange w:id="12154" w:author="John Clevenger [2]" w:date="2022-06-22T23:19:00Z">
              <w:rPr/>
            </w:rPrChange>
          </w:rPr>
          <w:t>Runs Table Panel</w:t>
        </w:r>
        <w:r>
          <w:t xml:space="preserve"> displayed from an Admin account.  The contents of </w:t>
        </w:r>
      </w:ins>
      <w:ins w:id="12155" w:author="John Clevenger [2]" w:date="2022-06-22T23:18:00Z">
        <w:r>
          <w:t xml:space="preserve">the </w:t>
        </w:r>
        <w:r w:rsidRPr="00451568">
          <w:rPr>
            <w:rFonts w:ascii="Courier New" w:hAnsi="Courier New" w:cs="Courier New"/>
            <w:b/>
            <w:bCs/>
            <w:sz w:val="22"/>
            <w:szCs w:val="22"/>
            <w:rPrChange w:id="12156" w:author="John Clevenger [2]" w:date="2022-06-22T23:19:00Z">
              <w:rPr/>
            </w:rPrChange>
          </w:rPr>
          <w:t>Runs Table Panel</w:t>
        </w:r>
        <w:r>
          <w:t xml:space="preserve"> (as well as that of every other </w:t>
        </w:r>
        <w:r w:rsidRPr="00451568">
          <w:rPr>
            <w:rFonts w:ascii="Courier New" w:hAnsi="Courier New" w:cs="Courier New"/>
            <w:b/>
            <w:bCs/>
            <w:sz w:val="22"/>
            <w:szCs w:val="22"/>
            <w:rPrChange w:id="12157" w:author="John Clevenger [2]" w:date="2022-06-22T23:19:00Z">
              <w:rPr/>
            </w:rPrChange>
          </w:rPr>
          <w:t>UI Plugin</w:t>
        </w:r>
        <w:r>
          <w:t xml:space="preserve"> component) will be filtered depending on the permissions associated with the currently logged-in account.</w:t>
        </w:r>
      </w:ins>
    </w:p>
    <w:p w14:paraId="2A683B37" w14:textId="15990476" w:rsidR="005C2784" w:rsidRDefault="005C2784" w:rsidP="00115EAA">
      <w:pPr>
        <w:spacing w:before="240"/>
        <w:ind w:firstLine="540"/>
        <w:jc w:val="both"/>
        <w:rPr>
          <w:ins w:id="12158" w:author="John Clevenger [2]" w:date="2022-06-22T12:49:00Z"/>
        </w:rPr>
      </w:pPr>
    </w:p>
    <w:p w14:paraId="2A4CDD9D" w14:textId="47AEE536" w:rsidR="00CE31E9" w:rsidRDefault="00CE31E9" w:rsidP="00115EAA">
      <w:pPr>
        <w:spacing w:before="240"/>
        <w:ind w:firstLine="540"/>
        <w:jc w:val="both"/>
        <w:rPr>
          <w:ins w:id="12159" w:author="John Clevenger [2]" w:date="2022-06-22T12:49:00Z"/>
        </w:rPr>
      </w:pPr>
    </w:p>
    <w:p w14:paraId="1B9C13D9" w14:textId="2FE465E9" w:rsidR="00CE31E9" w:rsidRDefault="00CE31E9" w:rsidP="00115EAA">
      <w:pPr>
        <w:spacing w:before="240"/>
        <w:ind w:firstLine="540"/>
        <w:jc w:val="both"/>
        <w:rPr>
          <w:ins w:id="12160" w:author="John Clevenger [2]" w:date="2022-06-22T12:49:00Z"/>
        </w:rPr>
      </w:pPr>
    </w:p>
    <w:p w14:paraId="6B0EB516" w14:textId="7CB9835B" w:rsidR="00CE31E9" w:rsidRDefault="00CE31E9" w:rsidP="00E33FB1">
      <w:pPr>
        <w:pStyle w:val="Appendix"/>
        <w:rPr>
          <w:ins w:id="12161" w:author="John Clevenger [2]" w:date="2022-06-22T12:49:00Z"/>
        </w:rPr>
      </w:pPr>
      <w:bookmarkStart w:id="12162" w:name="_Toc151504520"/>
      <w:ins w:id="12163" w:author="John Clevenger [2]" w:date="2022-06-22T12:49:00Z">
        <w:r>
          <w:lastRenderedPageBreak/>
          <w:t xml:space="preserve">Appendix T – </w:t>
        </w:r>
      </w:ins>
      <w:ins w:id="12164" w:author="John Clevenger [2]" w:date="2022-06-22T15:29:00Z">
        <w:r w:rsidR="0028047D">
          <w:t xml:space="preserve">The </w:t>
        </w:r>
        <w:r w:rsidR="0028047D" w:rsidRPr="005C72BA">
          <w:rPr>
            <w:i/>
            <w:iCs/>
            <w:rPrChange w:id="12165" w:author="John Clevenger [2]" w:date="2022-06-22T15:32:00Z">
              <w:rPr/>
            </w:rPrChange>
          </w:rPr>
          <w:t>pc2tools</w:t>
        </w:r>
        <w:r w:rsidR="0028047D">
          <w:t xml:space="preserve"> </w:t>
        </w:r>
      </w:ins>
      <w:ins w:id="12166" w:author="John Clevenger [2]" w:date="2022-06-22T15:30:00Z">
        <w:r w:rsidR="0028047D">
          <w:t>Toolsuite</w:t>
        </w:r>
      </w:ins>
      <w:bookmarkEnd w:id="12162"/>
    </w:p>
    <w:p w14:paraId="43A8F0E6" w14:textId="6FB873B2" w:rsidR="0028047D" w:rsidRDefault="0028047D" w:rsidP="0028047D">
      <w:pPr>
        <w:pStyle w:val="ListParagraph"/>
        <w:numPr>
          <w:ilvl w:val="0"/>
          <w:numId w:val="42"/>
        </w:numPr>
        <w:tabs>
          <w:tab w:val="clear" w:pos="1080"/>
          <w:tab w:val="num" w:pos="450"/>
        </w:tabs>
        <w:spacing w:before="240"/>
        <w:ind w:left="450"/>
        <w:jc w:val="both"/>
        <w:rPr>
          <w:ins w:id="12167" w:author="John Clevenger [2]" w:date="2022-06-22T15:31:00Z"/>
          <w:b/>
          <w:bCs/>
          <w:color w:val="000000"/>
        </w:rPr>
      </w:pPr>
      <w:ins w:id="12168" w:author="John Clevenger [2]" w:date="2022-06-22T15:31:00Z">
        <w:r>
          <w:rPr>
            <w:b/>
            <w:bCs/>
            <w:color w:val="000000"/>
          </w:rPr>
          <w:t>Overview</w:t>
        </w:r>
      </w:ins>
    </w:p>
    <w:p w14:paraId="3D38584E" w14:textId="0E0FA9C4" w:rsidR="00475149" w:rsidRDefault="005C72BA" w:rsidP="00115EAA">
      <w:pPr>
        <w:spacing w:before="240"/>
        <w:ind w:firstLine="540"/>
        <w:jc w:val="both"/>
        <w:rPr>
          <w:ins w:id="12169" w:author="John Clevenger [2]" w:date="2022-06-22T15:40:00Z"/>
          <w:color w:val="000000"/>
        </w:rPr>
      </w:pPr>
      <w:ins w:id="12170" w:author="John Clevenger [2]" w:date="2022-06-22T15:34:00Z">
        <w:r>
          <w:rPr>
            <w:color w:val="000000"/>
          </w:rPr>
          <w:t>There</w:t>
        </w:r>
      </w:ins>
      <w:ins w:id="12171" w:author="John Clevenger [2]" w:date="2022-06-22T15:32:00Z">
        <w:r>
          <w:rPr>
            <w:color w:val="000000"/>
          </w:rPr>
          <w:t xml:space="preserve"> are times when the PC</w:t>
        </w:r>
        <w:r w:rsidRPr="005C72BA">
          <w:rPr>
            <w:color w:val="000000"/>
            <w:vertAlign w:val="superscript"/>
            <w:rPrChange w:id="12172" w:author="John Clevenger [2]" w:date="2022-06-22T15:33:00Z">
              <w:rPr>
                <w:color w:val="000000"/>
              </w:rPr>
            </w:rPrChange>
          </w:rPr>
          <w:t>2</w:t>
        </w:r>
        <w:r>
          <w:rPr>
            <w:color w:val="000000"/>
          </w:rPr>
          <w:t xml:space="preserve"> Development Team </w:t>
        </w:r>
      </w:ins>
      <w:ins w:id="12173" w:author="John Clevenger [2]" w:date="2022-06-22T15:34:00Z">
        <w:r>
          <w:rPr>
            <w:color w:val="000000"/>
          </w:rPr>
          <w:t>needs</w:t>
        </w:r>
      </w:ins>
      <w:ins w:id="12174" w:author="John Clevenger [2]" w:date="2022-06-22T15:33:00Z">
        <w:r>
          <w:rPr>
            <w:color w:val="000000"/>
          </w:rPr>
          <w:t xml:space="preserve"> a new tool to perform some </w:t>
        </w:r>
      </w:ins>
      <w:ins w:id="12175" w:author="John Clevenger [2]" w:date="2022-06-22T15:48:00Z">
        <w:r w:rsidR="009071EC">
          <w:rPr>
            <w:color w:val="000000"/>
          </w:rPr>
          <w:t>frequently used</w:t>
        </w:r>
      </w:ins>
      <w:ins w:id="12176" w:author="John Clevenger [2]" w:date="2022-06-22T15:33:00Z">
        <w:r>
          <w:rPr>
            <w:color w:val="000000"/>
          </w:rPr>
          <w:t xml:space="preserve"> </w:t>
        </w:r>
      </w:ins>
      <w:ins w:id="12177" w:author="John Clevenger [2]" w:date="2022-06-22T15:36:00Z">
        <w:r w:rsidR="00475149">
          <w:rPr>
            <w:color w:val="000000"/>
          </w:rPr>
          <w:t>operation</w:t>
        </w:r>
      </w:ins>
      <w:ins w:id="12178" w:author="John Clevenger [2]" w:date="2022-06-22T15:34:00Z">
        <w:r>
          <w:rPr>
            <w:color w:val="000000"/>
          </w:rPr>
          <w:t xml:space="preserve">.  </w:t>
        </w:r>
      </w:ins>
      <w:ins w:id="12179" w:author="John Clevenger [2]" w:date="2022-06-22T15:36:00Z">
        <w:r>
          <w:rPr>
            <w:color w:val="000000"/>
          </w:rPr>
          <w:t>E</w:t>
        </w:r>
      </w:ins>
      <w:ins w:id="12180" w:author="John Clevenger [2]" w:date="2022-06-22T15:34:00Z">
        <w:r>
          <w:rPr>
            <w:color w:val="000000"/>
          </w:rPr>
          <w:t xml:space="preserve">ventually </w:t>
        </w:r>
      </w:ins>
      <w:ins w:id="12181" w:author="John Clevenger [2]" w:date="2022-06-22T15:37:00Z">
        <w:r w:rsidR="00475149">
          <w:rPr>
            <w:color w:val="000000"/>
          </w:rPr>
          <w:t xml:space="preserve">many of </w:t>
        </w:r>
      </w:ins>
      <w:ins w:id="12182" w:author="John Clevenger [2]" w:date="2022-06-22T15:34:00Z">
        <w:r>
          <w:rPr>
            <w:color w:val="000000"/>
          </w:rPr>
          <w:t xml:space="preserve">these new tools </w:t>
        </w:r>
      </w:ins>
      <w:ins w:id="12183" w:author="John Clevenger [2]" w:date="2022-06-22T15:38:00Z">
        <w:r w:rsidR="00475149">
          <w:rPr>
            <w:color w:val="000000"/>
          </w:rPr>
          <w:t>get</w:t>
        </w:r>
      </w:ins>
      <w:ins w:id="12184" w:author="John Clevenger [2]" w:date="2022-06-22T15:36:00Z">
        <w:r>
          <w:rPr>
            <w:color w:val="000000"/>
          </w:rPr>
          <w:t xml:space="preserve"> </w:t>
        </w:r>
      </w:ins>
      <w:ins w:id="12185" w:author="John Clevenger [2]" w:date="2022-06-22T15:34:00Z">
        <w:r>
          <w:rPr>
            <w:color w:val="000000"/>
          </w:rPr>
          <w:t>integr</w:t>
        </w:r>
      </w:ins>
      <w:ins w:id="12186" w:author="John Clevenger [2]" w:date="2022-06-22T15:35:00Z">
        <w:r>
          <w:rPr>
            <w:color w:val="000000"/>
          </w:rPr>
          <w:t>ated into the “self-contained” form of PC</w:t>
        </w:r>
        <w:r w:rsidRPr="00475149">
          <w:rPr>
            <w:color w:val="000000"/>
            <w:vertAlign w:val="superscript"/>
            <w:rPrChange w:id="12187" w:author="John Clevenger [2]" w:date="2022-06-22T15:37:00Z">
              <w:rPr>
                <w:color w:val="000000"/>
              </w:rPr>
            </w:rPrChange>
          </w:rPr>
          <w:t>2</w:t>
        </w:r>
        <w:r>
          <w:rPr>
            <w:color w:val="000000"/>
          </w:rPr>
          <w:t xml:space="preserve"> (for example, they become functions added to the PC</w:t>
        </w:r>
        <w:r w:rsidRPr="00475149">
          <w:rPr>
            <w:color w:val="000000"/>
            <w:vertAlign w:val="superscript"/>
            <w:rPrChange w:id="12188" w:author="John Clevenger [2]" w:date="2022-06-22T15:37:00Z">
              <w:rPr>
                <w:color w:val="000000"/>
              </w:rPr>
            </w:rPrChange>
          </w:rPr>
          <w:t>2</w:t>
        </w:r>
        <w:r>
          <w:rPr>
            <w:color w:val="000000"/>
          </w:rPr>
          <w:t xml:space="preserve"> Administrator client).  However, some of these tools exist </w:t>
        </w:r>
      </w:ins>
      <w:ins w:id="12189" w:author="John Clevenger [2]" w:date="2022-06-22T15:36:00Z">
        <w:r>
          <w:rPr>
            <w:color w:val="000000"/>
          </w:rPr>
          <w:t>at present only in “stand-alone” form – but they DO exist in the PC</w:t>
        </w:r>
        <w:r w:rsidRPr="00475149">
          <w:rPr>
            <w:color w:val="000000"/>
            <w:vertAlign w:val="superscript"/>
            <w:rPrChange w:id="12190" w:author="John Clevenger [2]" w:date="2022-06-22T15:37:00Z">
              <w:rPr>
                <w:color w:val="000000"/>
              </w:rPr>
            </w:rPrChange>
          </w:rPr>
          <w:t>2</w:t>
        </w:r>
        <w:r>
          <w:rPr>
            <w:color w:val="000000"/>
          </w:rPr>
          <w:t xml:space="preserve"> distribution</w:t>
        </w:r>
      </w:ins>
      <w:ins w:id="12191" w:author="John Clevenger [2]" w:date="2022-06-22T15:39:00Z">
        <w:r w:rsidR="00475149">
          <w:rPr>
            <w:color w:val="000000"/>
          </w:rPr>
          <w:t xml:space="preserve">, typically as </w:t>
        </w:r>
      </w:ins>
      <w:ins w:id="12192" w:author="John Clevenger [2]" w:date="2022-06-22T15:40:00Z">
        <w:r w:rsidR="00475149">
          <w:rPr>
            <w:color w:val="000000"/>
          </w:rPr>
          <w:t>elements of a</w:t>
        </w:r>
      </w:ins>
      <w:ins w:id="12193" w:author="John Clevenger [2]" w:date="2022-06-22T15:39:00Z">
        <w:r w:rsidR="00475149">
          <w:rPr>
            <w:color w:val="000000"/>
          </w:rPr>
          <w:t xml:space="preserve"> </w:t>
        </w:r>
      </w:ins>
      <w:ins w:id="12194" w:author="John Clevenger [2]" w:date="2022-06-22T15:41:00Z">
        <w:r w:rsidR="00475149">
          <w:rPr>
            <w:color w:val="000000"/>
          </w:rPr>
          <w:t>tool suite</w:t>
        </w:r>
      </w:ins>
      <w:ins w:id="12195" w:author="John Clevenger [2]" w:date="2022-06-22T15:39:00Z">
        <w:r w:rsidR="00475149">
          <w:rPr>
            <w:color w:val="000000"/>
          </w:rPr>
          <w:t xml:space="preserve"> called </w:t>
        </w:r>
        <w:r w:rsidR="00475149" w:rsidRPr="00475149">
          <w:rPr>
            <w:rFonts w:ascii="Courier New" w:hAnsi="Courier New" w:cs="Courier New"/>
            <w:b/>
            <w:bCs/>
            <w:color w:val="000000"/>
            <w:sz w:val="22"/>
            <w:szCs w:val="22"/>
            <w:rPrChange w:id="12196" w:author="John Clevenger [2]" w:date="2022-06-22T15:39:00Z">
              <w:rPr>
                <w:color w:val="000000"/>
              </w:rPr>
            </w:rPrChange>
          </w:rPr>
          <w:t>pc2tools</w:t>
        </w:r>
        <w:r w:rsidR="00475149">
          <w:rPr>
            <w:color w:val="000000"/>
          </w:rPr>
          <w:t xml:space="preserve">.  </w:t>
        </w:r>
      </w:ins>
      <w:ins w:id="12197" w:author="John Clevenger [2]" w:date="2022-06-22T15:49:00Z">
        <w:r w:rsidR="009071EC">
          <w:rPr>
            <w:color w:val="000000"/>
          </w:rPr>
          <w:t>Because they exist in the PC</w:t>
        </w:r>
        <w:r w:rsidR="009071EC" w:rsidRPr="009071EC">
          <w:rPr>
            <w:color w:val="000000"/>
            <w:vertAlign w:val="superscript"/>
            <w:rPrChange w:id="12198" w:author="John Clevenger [2]" w:date="2022-06-22T15:50:00Z">
              <w:rPr>
                <w:color w:val="000000"/>
              </w:rPr>
            </w:rPrChange>
          </w:rPr>
          <w:t>2</w:t>
        </w:r>
        <w:r w:rsidR="009071EC">
          <w:rPr>
            <w:color w:val="000000"/>
          </w:rPr>
          <w:t xml:space="preserve"> distribution, they can be invoked by users</w:t>
        </w:r>
      </w:ins>
      <w:ins w:id="12199" w:author="John Clevenger [2]" w:date="2022-06-22T15:50:00Z">
        <w:r w:rsidR="009071EC">
          <w:rPr>
            <w:color w:val="000000"/>
          </w:rPr>
          <w:t xml:space="preserve"> – and they might be useful to you.</w:t>
        </w:r>
      </w:ins>
    </w:p>
    <w:p w14:paraId="3B26B177" w14:textId="00493300" w:rsidR="00475149" w:rsidRDefault="00475149" w:rsidP="00115EAA">
      <w:pPr>
        <w:spacing w:before="240"/>
        <w:ind w:firstLine="540"/>
        <w:jc w:val="both"/>
        <w:rPr>
          <w:ins w:id="12200" w:author="John Clevenger [2]" w:date="2022-06-22T15:45:00Z"/>
          <w:color w:val="000000"/>
        </w:rPr>
      </w:pPr>
      <w:ins w:id="12201" w:author="John Clevenger [2]" w:date="2022-06-22T15:40:00Z">
        <w:r>
          <w:rPr>
            <w:color w:val="000000"/>
          </w:rPr>
          <w:t xml:space="preserve">The </w:t>
        </w:r>
        <w:r w:rsidRPr="00475149">
          <w:rPr>
            <w:rFonts w:ascii="Courier New" w:hAnsi="Courier New" w:cs="Courier New"/>
            <w:b/>
            <w:bCs/>
            <w:color w:val="000000"/>
            <w:sz w:val="22"/>
            <w:szCs w:val="22"/>
            <w:rPrChange w:id="12202" w:author="John Clevenger [2]" w:date="2022-06-22T15:41:00Z">
              <w:rPr>
                <w:color w:val="000000"/>
              </w:rPr>
            </w:rPrChange>
          </w:rPr>
          <w:t>pc2tools</w:t>
        </w:r>
        <w:r>
          <w:rPr>
            <w:color w:val="000000"/>
          </w:rPr>
          <w:t xml:space="preserve"> </w:t>
        </w:r>
      </w:ins>
      <w:ins w:id="12203" w:author="John Clevenger [2]" w:date="2022-06-22T15:41:00Z">
        <w:r>
          <w:rPr>
            <w:color w:val="000000"/>
          </w:rPr>
          <w:t>tool suite</w:t>
        </w:r>
      </w:ins>
      <w:ins w:id="12204" w:author="John Clevenger [2]" w:date="2022-06-22T15:40:00Z">
        <w:r>
          <w:rPr>
            <w:color w:val="000000"/>
          </w:rPr>
          <w:t xml:space="preserve"> can </w:t>
        </w:r>
      </w:ins>
      <w:ins w:id="12205" w:author="John Clevenger [2]" w:date="2022-06-22T15:41:00Z">
        <w:r>
          <w:rPr>
            <w:color w:val="000000"/>
          </w:rPr>
          <w:t>be invoked from the PC</w:t>
        </w:r>
        <w:r w:rsidRPr="00112C2D">
          <w:rPr>
            <w:color w:val="000000"/>
            <w:vertAlign w:val="superscript"/>
            <w:rPrChange w:id="12206" w:author="John Clevenger [2]" w:date="2022-06-22T15:42:00Z">
              <w:rPr>
                <w:color w:val="000000"/>
              </w:rPr>
            </w:rPrChange>
          </w:rPr>
          <w:t>2</w:t>
        </w:r>
        <w:r>
          <w:rPr>
            <w:color w:val="000000"/>
          </w:rPr>
          <w:t xml:space="preserve"> installation folder using the command</w:t>
        </w:r>
      </w:ins>
      <w:ins w:id="12207" w:author="John Clevenger [2]" w:date="2022-06-22T15:42:00Z">
        <w:r w:rsidR="00112C2D">
          <w:rPr>
            <w:color w:val="000000"/>
          </w:rPr>
          <w:t xml:space="preserve"> </w:t>
        </w:r>
        <w:r w:rsidR="00112C2D" w:rsidRPr="00112C2D">
          <w:rPr>
            <w:rFonts w:ascii="Courier New" w:hAnsi="Courier New" w:cs="Courier New"/>
            <w:b/>
            <w:bCs/>
            <w:color w:val="000000"/>
            <w:sz w:val="22"/>
            <w:szCs w:val="22"/>
            <w:rPrChange w:id="12208" w:author="John Clevenger [2]" w:date="2022-06-22T15:43:00Z">
              <w:rPr>
                <w:color w:val="000000"/>
              </w:rPr>
            </w:rPrChange>
          </w:rPr>
          <w:t>./bin/pc2tools</w:t>
        </w:r>
        <w:r w:rsidR="00112C2D">
          <w:rPr>
            <w:color w:val="000000"/>
          </w:rPr>
          <w:t xml:space="preserve">.  </w:t>
        </w:r>
      </w:ins>
      <w:ins w:id="12209" w:author="John Clevenger [2]" w:date="2022-06-22T15:43:00Z">
        <w:r w:rsidR="00112C2D">
          <w:rPr>
            <w:color w:val="000000"/>
          </w:rPr>
          <w:t xml:space="preserve">Typing this command with no arguments, or with the argument </w:t>
        </w:r>
        <w:r w:rsidR="00112C2D" w:rsidRPr="00112C2D">
          <w:rPr>
            <w:rFonts w:ascii="Courier New" w:hAnsi="Courier New" w:cs="Courier New"/>
            <w:b/>
            <w:bCs/>
            <w:color w:val="000000"/>
            <w:sz w:val="22"/>
            <w:szCs w:val="22"/>
            <w:rPrChange w:id="12210" w:author="John Clevenger [2]" w:date="2022-06-22T15:43:00Z">
              <w:rPr>
                <w:color w:val="000000"/>
              </w:rPr>
            </w:rPrChange>
          </w:rPr>
          <w:t>--help</w:t>
        </w:r>
        <w:r w:rsidR="00112C2D">
          <w:rPr>
            <w:color w:val="000000"/>
          </w:rPr>
          <w:t xml:space="preserve">, will display a “usage” </w:t>
        </w:r>
      </w:ins>
      <w:ins w:id="12211" w:author="John Clevenger [2]" w:date="2022-06-22T15:44:00Z">
        <w:r w:rsidR="00112C2D">
          <w:rPr>
            <w:color w:val="000000"/>
          </w:rPr>
          <w:t xml:space="preserve">statement describing the various tools contained in the tool suite.  Alternatively, typing the command </w:t>
        </w:r>
      </w:ins>
      <w:ins w:id="12212" w:author="John Clevenger [2]" w:date="2022-06-22T15:50:00Z">
        <w:r w:rsidR="009071EC" w:rsidRPr="00977D06">
          <w:rPr>
            <w:rFonts w:ascii="Courier New" w:hAnsi="Courier New" w:cs="Courier New"/>
            <w:b/>
            <w:bCs/>
            <w:color w:val="000000"/>
            <w:sz w:val="22"/>
            <w:szCs w:val="22"/>
          </w:rPr>
          <w:t>./bin/pc2tools</w:t>
        </w:r>
        <w:r w:rsidR="009071EC">
          <w:rPr>
            <w:color w:val="000000"/>
          </w:rPr>
          <w:t xml:space="preserve"> </w:t>
        </w:r>
      </w:ins>
      <w:ins w:id="12213" w:author="John Clevenger [2]" w:date="2022-06-22T15:44:00Z">
        <w:r w:rsidR="00112C2D">
          <w:rPr>
            <w:color w:val="000000"/>
          </w:rPr>
          <w:t xml:space="preserve">followed by </w:t>
        </w:r>
        <w:r w:rsidR="00112C2D" w:rsidRPr="00112C2D">
          <w:rPr>
            <w:rFonts w:ascii="Courier New" w:hAnsi="Courier New" w:cs="Courier New"/>
            <w:b/>
            <w:bCs/>
            <w:color w:val="000000"/>
            <w:sz w:val="22"/>
            <w:szCs w:val="22"/>
            <w:rPrChange w:id="12214" w:author="John Clevenger [2]" w:date="2022-06-22T15:44:00Z">
              <w:rPr>
                <w:color w:val="000000"/>
              </w:rPr>
            </w:rPrChange>
          </w:rPr>
          <w:t>--xxx</w:t>
        </w:r>
        <w:r w:rsidR="00112C2D">
          <w:rPr>
            <w:color w:val="000000"/>
          </w:rPr>
          <w:t xml:space="preserve">, where </w:t>
        </w:r>
      </w:ins>
      <w:ins w:id="12215" w:author="John Clevenger [2]" w:date="2022-06-22T15:45:00Z">
        <w:r w:rsidR="00112C2D" w:rsidRPr="00977D06">
          <w:rPr>
            <w:rFonts w:ascii="Courier New" w:hAnsi="Courier New" w:cs="Courier New"/>
            <w:b/>
            <w:bCs/>
            <w:color w:val="000000"/>
            <w:sz w:val="22"/>
            <w:szCs w:val="22"/>
          </w:rPr>
          <w:t>--xxx</w:t>
        </w:r>
        <w:r w:rsidR="00112C2D">
          <w:rPr>
            <w:color w:val="000000"/>
          </w:rPr>
          <w:t xml:space="preserve"> is the name of a particular tool in the tool suite, will invoke the corresponding tool.</w:t>
        </w:r>
      </w:ins>
    </w:p>
    <w:p w14:paraId="558C7832" w14:textId="3FBB2575" w:rsidR="00112C2D" w:rsidRDefault="00112C2D" w:rsidP="00115EAA">
      <w:pPr>
        <w:spacing w:before="240"/>
        <w:ind w:firstLine="540"/>
        <w:jc w:val="both"/>
        <w:rPr>
          <w:ins w:id="12216" w:author="John Clevenger [2]" w:date="2022-06-22T15:46:00Z"/>
          <w:color w:val="000000"/>
        </w:rPr>
      </w:pPr>
      <w:ins w:id="12217" w:author="John Clevenger [2]" w:date="2022-06-22T15:45:00Z">
        <w:r>
          <w:rPr>
            <w:color w:val="000000"/>
          </w:rPr>
          <w:t xml:space="preserve">The following sections describe various tools in the </w:t>
        </w:r>
        <w:r w:rsidRPr="008D7E2A">
          <w:rPr>
            <w:rFonts w:ascii="Courier New" w:hAnsi="Courier New" w:cs="Courier New"/>
            <w:b/>
            <w:bCs/>
            <w:color w:val="000000"/>
            <w:sz w:val="22"/>
            <w:szCs w:val="22"/>
            <w:rPrChange w:id="12218" w:author="John Clevenger [2]" w:date="2022-06-22T17:44:00Z">
              <w:rPr>
                <w:color w:val="000000"/>
              </w:rPr>
            </w:rPrChange>
          </w:rPr>
          <w:t>pc2tools</w:t>
        </w:r>
        <w:r>
          <w:rPr>
            <w:color w:val="000000"/>
          </w:rPr>
          <w:t xml:space="preserve"> tool suite.</w:t>
        </w:r>
      </w:ins>
    </w:p>
    <w:p w14:paraId="79454874" w14:textId="361A1BBA" w:rsidR="00112C2D" w:rsidRDefault="009071EC" w:rsidP="009071EC">
      <w:pPr>
        <w:pStyle w:val="ListParagraph"/>
        <w:numPr>
          <w:ilvl w:val="0"/>
          <w:numId w:val="42"/>
        </w:numPr>
        <w:tabs>
          <w:tab w:val="clear" w:pos="1080"/>
          <w:tab w:val="num" w:pos="450"/>
        </w:tabs>
        <w:spacing w:before="360"/>
        <w:ind w:left="446"/>
        <w:jc w:val="both"/>
        <w:rPr>
          <w:ins w:id="12219" w:author="John Clevenger [2]" w:date="2022-06-22T16:18:00Z"/>
          <w:b/>
          <w:bCs/>
          <w:color w:val="000000"/>
        </w:rPr>
      </w:pPr>
      <w:ins w:id="12220" w:author="John Clevenger [2]" w:date="2022-06-22T15:47:00Z">
        <w:r>
          <w:rPr>
            <w:b/>
            <w:bCs/>
            <w:color w:val="000000"/>
          </w:rPr>
          <w:t xml:space="preserve">The </w:t>
        </w:r>
      </w:ins>
      <w:ins w:id="12221" w:author="John Clevenger [2]" w:date="2022-06-22T15:51:00Z">
        <w:r>
          <w:rPr>
            <w:b/>
            <w:bCs/>
            <w:color w:val="000000"/>
          </w:rPr>
          <w:t>Update Judge’s Data Files (</w:t>
        </w:r>
      </w:ins>
      <w:ins w:id="12222" w:author="John Clevenger [2]" w:date="2022-06-22T15:46:00Z">
        <w:r w:rsidR="00112C2D" w:rsidRPr="009071EC">
          <w:rPr>
            <w:b/>
            <w:bCs/>
            <w:color w:val="000000"/>
            <w:u w:val="single"/>
            <w:rPrChange w:id="12223" w:author="John Clevenger [2]" w:date="2022-06-22T15:47:00Z">
              <w:rPr>
                <w:b/>
                <w:bCs/>
                <w:color w:val="000000"/>
              </w:rPr>
            </w:rPrChange>
          </w:rPr>
          <w:t>u</w:t>
        </w:r>
      </w:ins>
      <w:ins w:id="12224" w:author="John Clevenger [2]" w:date="2022-06-22T15:59:00Z">
        <w:r w:rsidR="00A14362">
          <w:rPr>
            <w:b/>
            <w:bCs/>
            <w:color w:val="000000"/>
            <w:u w:val="single"/>
          </w:rPr>
          <w:t>p</w:t>
        </w:r>
      </w:ins>
      <w:ins w:id="12225" w:author="John Clevenger [2]" w:date="2022-06-22T15:47:00Z">
        <w:r w:rsidR="00112C2D" w:rsidRPr="009071EC">
          <w:rPr>
            <w:b/>
            <w:bCs/>
            <w:color w:val="000000"/>
            <w:u w:val="single"/>
            <w:rPrChange w:id="12226" w:author="John Clevenger [2]" w:date="2022-06-22T15:47:00Z">
              <w:rPr>
                <w:b/>
                <w:bCs/>
                <w:color w:val="000000"/>
              </w:rPr>
            </w:rPrChange>
          </w:rPr>
          <w:t>jdf</w:t>
        </w:r>
      </w:ins>
      <w:ins w:id="12227" w:author="John Clevenger [2]" w:date="2022-06-22T15:51:00Z">
        <w:r>
          <w:rPr>
            <w:b/>
            <w:bCs/>
            <w:color w:val="000000"/>
            <w:u w:val="single"/>
          </w:rPr>
          <w:t>)</w:t>
        </w:r>
      </w:ins>
      <w:ins w:id="12228" w:author="John Clevenger [2]" w:date="2022-06-22T15:47:00Z">
        <w:r>
          <w:rPr>
            <w:b/>
            <w:bCs/>
            <w:color w:val="000000"/>
          </w:rPr>
          <w:t xml:space="preserve"> Tool </w:t>
        </w:r>
      </w:ins>
    </w:p>
    <w:p w14:paraId="22A691DA" w14:textId="007F32E9" w:rsidR="00FE3AD6" w:rsidRDefault="00FE3AD6">
      <w:pPr>
        <w:pStyle w:val="ListParagraph"/>
        <w:numPr>
          <w:ilvl w:val="1"/>
          <w:numId w:val="43"/>
        </w:numPr>
        <w:spacing w:before="360"/>
        <w:ind w:left="720"/>
        <w:jc w:val="both"/>
        <w:rPr>
          <w:ins w:id="12229" w:author="John Clevenger [2]" w:date="2022-06-22T15:46:00Z"/>
          <w:b/>
          <w:bCs/>
          <w:color w:val="000000"/>
        </w:rPr>
        <w:pPrChange w:id="12230" w:author="John Clevenger [2]" w:date="2022-06-22T16:18:00Z">
          <w:pPr>
            <w:pStyle w:val="ListParagraph"/>
            <w:numPr>
              <w:numId w:val="42"/>
            </w:numPr>
            <w:tabs>
              <w:tab w:val="num" w:pos="450"/>
              <w:tab w:val="num" w:pos="1080"/>
            </w:tabs>
            <w:spacing w:before="240"/>
            <w:ind w:left="450" w:hanging="360"/>
            <w:jc w:val="both"/>
          </w:pPr>
        </w:pPrChange>
      </w:pPr>
      <w:ins w:id="12231" w:author="John Clevenger [2]" w:date="2022-06-22T16:18:00Z">
        <w:r>
          <w:rPr>
            <w:b/>
            <w:bCs/>
            <w:color w:val="000000"/>
          </w:rPr>
          <w:t>The Issue</w:t>
        </w:r>
      </w:ins>
    </w:p>
    <w:p w14:paraId="68266CDD" w14:textId="4DA5F15D" w:rsidR="00CE31E9" w:rsidRDefault="00781D83" w:rsidP="00115EAA">
      <w:pPr>
        <w:spacing w:before="240"/>
        <w:ind w:firstLine="540"/>
        <w:jc w:val="both"/>
        <w:rPr>
          <w:ins w:id="12232" w:author="John Clevenger [2]" w:date="2022-06-22T16:19:00Z"/>
          <w:color w:val="000000"/>
        </w:rPr>
      </w:pPr>
      <w:ins w:id="12233" w:author="John Clevenger [2]" w:date="2022-06-22T14:55:00Z">
        <w:r>
          <w:rPr>
            <w:color w:val="000000"/>
          </w:rPr>
          <w:t>When problem data files are loaded into PC</w:t>
        </w:r>
        <w:r w:rsidRPr="000F3D3F">
          <w:rPr>
            <w:color w:val="000000"/>
            <w:vertAlign w:val="superscript"/>
          </w:rPr>
          <w:t>2</w:t>
        </w:r>
        <w:r>
          <w:rPr>
            <w:color w:val="000000"/>
          </w:rPr>
          <w:t xml:space="preserve"> (via the </w:t>
        </w:r>
        <w:r w:rsidRPr="000F3D3F">
          <w:rPr>
            <w:rFonts w:ascii="Courier New" w:hAnsi="Courier New" w:cs="Courier New"/>
            <w:b/>
            <w:bCs/>
            <w:color w:val="000000"/>
            <w:sz w:val="22"/>
            <w:szCs w:val="22"/>
          </w:rPr>
          <w:t>Test Data Files</w:t>
        </w:r>
        <w:r>
          <w:rPr>
            <w:color w:val="000000"/>
          </w:rPr>
          <w:t xml:space="preserve"> tab on the Administrator’s </w:t>
        </w:r>
        <w:r w:rsidRPr="000F3D3F">
          <w:rPr>
            <w:rFonts w:ascii="Courier New" w:hAnsi="Courier New" w:cs="Courier New"/>
            <w:b/>
            <w:bCs/>
            <w:color w:val="000000"/>
            <w:sz w:val="22"/>
            <w:szCs w:val="22"/>
          </w:rPr>
          <w:t>Edit Problem</w:t>
        </w:r>
        <w:r>
          <w:rPr>
            <w:color w:val="000000"/>
          </w:rPr>
          <w:t xml:space="preserve"> screen), PC</w:t>
        </w:r>
        <w:r w:rsidRPr="000F3D3F">
          <w:rPr>
            <w:color w:val="000000"/>
            <w:vertAlign w:val="superscript"/>
          </w:rPr>
          <w:t>2</w:t>
        </w:r>
        <w:r>
          <w:rPr>
            <w:color w:val="000000"/>
          </w:rPr>
          <w:t xml:space="preserve"> expects to load a collection of test case data/answer files from a </w:t>
        </w:r>
        <w:r>
          <w:rPr>
            <w:i/>
            <w:iCs/>
            <w:color w:val="000000"/>
          </w:rPr>
          <w:t xml:space="preserve">single </w:t>
        </w:r>
        <w:r>
          <w:rPr>
            <w:color w:val="000000"/>
          </w:rPr>
          <w:t>folder.  However, t</w:t>
        </w:r>
      </w:ins>
      <w:ins w:id="12234" w:author="John Clevenger [2]" w:date="2022-06-22T12:50:00Z">
        <w:r w:rsidR="00CE31E9">
          <w:rPr>
            <w:color w:val="000000"/>
          </w:rPr>
          <w:t xml:space="preserve">he CLICS Problem Package Format specification (at </w:t>
        </w:r>
      </w:ins>
      <w:ins w:id="12235" w:author="John Clevenger [2]" w:date="2022-06-22T12:53:00Z">
        <w:r w:rsidR="004D0A55">
          <w:rPr>
            <w:color w:val="000000"/>
          </w:rPr>
          <w:fldChar w:fldCharType="begin"/>
        </w:r>
        <w:r w:rsidR="004D0A55">
          <w:rPr>
            <w:color w:val="000000"/>
          </w:rPr>
          <w:instrText xml:space="preserve"> HYPERLINK "https://icpc.io/problem-package-format/spec/problem_package_format%23test-data" </w:instrText>
        </w:r>
        <w:r w:rsidR="004D0A55">
          <w:rPr>
            <w:color w:val="000000"/>
          </w:rPr>
        </w:r>
        <w:r w:rsidR="004D0A55">
          <w:rPr>
            <w:color w:val="000000"/>
          </w:rPr>
          <w:fldChar w:fldCharType="separate"/>
        </w:r>
        <w:r w:rsidR="004D0A55" w:rsidRPr="004D0A55">
          <w:rPr>
            <w:rStyle w:val="Hyperlink"/>
          </w:rPr>
          <w:t>https://icpc.io/problem-package-format/spec/problem_package_format#test-data</w:t>
        </w:r>
        <w:r w:rsidR="004D0A55">
          <w:rPr>
            <w:color w:val="000000"/>
          </w:rPr>
          <w:fldChar w:fldCharType="end"/>
        </w:r>
      </w:ins>
      <w:ins w:id="12236" w:author="John Clevenger [2]" w:date="2022-06-22T12:52:00Z">
        <w:r w:rsidR="00CE31E9">
          <w:rPr>
            <w:color w:val="000000"/>
          </w:rPr>
          <w:t xml:space="preserve">) </w:t>
        </w:r>
      </w:ins>
      <w:ins w:id="12237" w:author="John Clevenger [2]" w:date="2022-06-22T12:54:00Z">
        <w:r w:rsidR="004D0A55">
          <w:rPr>
            <w:color w:val="000000"/>
          </w:rPr>
          <w:t>requires t</w:t>
        </w:r>
      </w:ins>
      <w:ins w:id="12238" w:author="John Clevenger [2]" w:date="2022-06-22T12:55:00Z">
        <w:r w:rsidR="004D0A55">
          <w:rPr>
            <w:color w:val="000000"/>
          </w:rPr>
          <w:t xml:space="preserve">hat problem data files be organized in two separate folders:  </w:t>
        </w:r>
        <w:r w:rsidR="004D0A55" w:rsidRPr="00C709C8">
          <w:rPr>
            <w:rFonts w:ascii="Courier New" w:hAnsi="Courier New" w:cs="Courier New"/>
            <w:b/>
            <w:bCs/>
            <w:color w:val="000000"/>
            <w:sz w:val="22"/>
            <w:szCs w:val="22"/>
            <w:rPrChange w:id="12239" w:author="John Clevenger [2]" w:date="2022-06-22T13:01:00Z">
              <w:rPr>
                <w:b/>
                <w:bCs/>
                <w:i/>
                <w:iCs/>
                <w:color w:val="000000"/>
              </w:rPr>
            </w:rPrChange>
          </w:rPr>
          <w:t>sample</w:t>
        </w:r>
        <w:r w:rsidR="004D0A55">
          <w:rPr>
            <w:b/>
            <w:bCs/>
            <w:i/>
            <w:iCs/>
            <w:color w:val="000000"/>
          </w:rPr>
          <w:t xml:space="preserve"> </w:t>
        </w:r>
        <w:r w:rsidR="004D0A55">
          <w:rPr>
            <w:color w:val="000000"/>
          </w:rPr>
          <w:t xml:space="preserve">and </w:t>
        </w:r>
        <w:r w:rsidR="004D0A55" w:rsidRPr="00C709C8">
          <w:rPr>
            <w:rFonts w:ascii="Courier New" w:hAnsi="Courier New" w:cs="Courier New"/>
            <w:b/>
            <w:bCs/>
            <w:color w:val="000000"/>
            <w:sz w:val="22"/>
            <w:szCs w:val="22"/>
            <w:rPrChange w:id="12240" w:author="John Clevenger [2]" w:date="2022-06-22T13:01:00Z">
              <w:rPr>
                <w:b/>
                <w:bCs/>
                <w:i/>
                <w:iCs/>
                <w:color w:val="000000"/>
              </w:rPr>
            </w:rPrChange>
          </w:rPr>
          <w:t>secret</w:t>
        </w:r>
      </w:ins>
      <w:ins w:id="12241" w:author="John Clevenger [2]" w:date="2022-06-22T16:04:00Z">
        <w:r w:rsidR="00353E86" w:rsidRPr="00353E86">
          <w:rPr>
            <w:color w:val="000000"/>
            <w:rPrChange w:id="12242" w:author="John Clevenger [2]" w:date="2022-06-22T16:04:00Z">
              <w:rPr>
                <w:b/>
                <w:bCs/>
                <w:color w:val="000000"/>
              </w:rPr>
            </w:rPrChange>
          </w:rPr>
          <w:t xml:space="preserve">, located beneath a folder named </w:t>
        </w:r>
        <w:r w:rsidR="00353E86" w:rsidRPr="00353E86">
          <w:rPr>
            <w:rFonts w:ascii="Courier New" w:hAnsi="Courier New" w:cs="Courier New"/>
            <w:b/>
            <w:bCs/>
            <w:color w:val="000000"/>
            <w:sz w:val="22"/>
            <w:szCs w:val="22"/>
            <w:rPrChange w:id="12243" w:author="John Clevenger [2]" w:date="2022-06-22T16:05:00Z">
              <w:rPr>
                <w:b/>
                <w:bCs/>
                <w:color w:val="000000"/>
              </w:rPr>
            </w:rPrChange>
          </w:rPr>
          <w:t>data</w:t>
        </w:r>
        <w:r w:rsidR="00353E86" w:rsidRPr="00353E86">
          <w:rPr>
            <w:color w:val="000000"/>
            <w:rPrChange w:id="12244" w:author="John Clevenger [2]" w:date="2022-06-22T16:04:00Z">
              <w:rPr>
                <w:b/>
                <w:bCs/>
                <w:color w:val="000000"/>
              </w:rPr>
            </w:rPrChange>
          </w:rPr>
          <w:t xml:space="preserve"> </w:t>
        </w:r>
      </w:ins>
      <w:ins w:id="12245" w:author="John Clevenger [2]" w:date="2022-06-22T16:05:00Z">
        <w:r w:rsidR="00353E86">
          <w:rPr>
            <w:color w:val="000000"/>
          </w:rPr>
          <w:t>which lies within the folder describing a particular contest problem</w:t>
        </w:r>
      </w:ins>
      <w:ins w:id="12246" w:author="John Clevenger [2]" w:date="2022-06-22T16:04:00Z">
        <w:r w:rsidR="00353E86" w:rsidRPr="00353E86">
          <w:rPr>
            <w:color w:val="000000"/>
            <w:rPrChange w:id="12247" w:author="John Clevenger [2]" w:date="2022-06-22T16:04:00Z">
              <w:rPr>
                <w:b/>
                <w:bCs/>
                <w:color w:val="000000"/>
              </w:rPr>
            </w:rPrChange>
          </w:rPr>
          <w:t xml:space="preserve"> </w:t>
        </w:r>
      </w:ins>
      <w:ins w:id="12248" w:author="John Clevenger [2]" w:date="2022-06-22T12:55:00Z">
        <w:r w:rsidR="004D0A55">
          <w:rPr>
            <w:color w:val="000000"/>
          </w:rPr>
          <w:t xml:space="preserve">– the idea being that the </w:t>
        </w:r>
        <w:r w:rsidR="004D0A55" w:rsidRPr="00C709C8">
          <w:rPr>
            <w:rFonts w:ascii="Courier New" w:hAnsi="Courier New" w:cs="Courier New"/>
            <w:b/>
            <w:bCs/>
            <w:color w:val="000000"/>
            <w:sz w:val="22"/>
            <w:szCs w:val="22"/>
            <w:rPrChange w:id="12249" w:author="John Clevenger [2]" w:date="2022-06-22T13:01:00Z">
              <w:rPr>
                <w:b/>
                <w:bCs/>
                <w:i/>
                <w:iCs/>
                <w:color w:val="000000"/>
              </w:rPr>
            </w:rPrChange>
          </w:rPr>
          <w:t>sample</w:t>
        </w:r>
        <w:r w:rsidR="004D0A55">
          <w:rPr>
            <w:b/>
            <w:bCs/>
            <w:i/>
            <w:iCs/>
            <w:color w:val="000000"/>
          </w:rPr>
          <w:t xml:space="preserve"> </w:t>
        </w:r>
        <w:r w:rsidR="004D0A55">
          <w:rPr>
            <w:color w:val="000000"/>
          </w:rPr>
          <w:t xml:space="preserve">folder holds </w:t>
        </w:r>
      </w:ins>
      <w:ins w:id="12250" w:author="John Clevenger [2]" w:date="2022-06-22T12:56:00Z">
        <w:r w:rsidR="004D0A55">
          <w:rPr>
            <w:color w:val="000000"/>
          </w:rPr>
          <w:t>test case data files (and corre</w:t>
        </w:r>
      </w:ins>
      <w:ins w:id="12251" w:author="John Clevenger [2]" w:date="2022-06-22T12:57:00Z">
        <w:r w:rsidR="004D0A55">
          <w:rPr>
            <w:color w:val="000000"/>
          </w:rPr>
          <w:t>sponding answer files</w:t>
        </w:r>
      </w:ins>
      <w:ins w:id="12252" w:author="John Clevenger [2]" w:date="2022-06-22T12:56:00Z">
        <w:r w:rsidR="004D0A55">
          <w:rPr>
            <w:color w:val="000000"/>
          </w:rPr>
          <w:t xml:space="preserve">) which would typically be given to teams, whereas the </w:t>
        </w:r>
        <w:r w:rsidR="004D0A55" w:rsidRPr="00C709C8">
          <w:rPr>
            <w:rFonts w:ascii="Courier New" w:hAnsi="Courier New" w:cs="Courier New"/>
            <w:b/>
            <w:bCs/>
            <w:color w:val="000000"/>
            <w:sz w:val="22"/>
            <w:szCs w:val="22"/>
            <w:rPrChange w:id="12253" w:author="John Clevenger [2]" w:date="2022-06-22T13:01:00Z">
              <w:rPr>
                <w:b/>
                <w:bCs/>
                <w:i/>
                <w:iCs/>
                <w:color w:val="000000"/>
              </w:rPr>
            </w:rPrChange>
          </w:rPr>
          <w:t>secret</w:t>
        </w:r>
        <w:r w:rsidR="004D0A55">
          <w:rPr>
            <w:color w:val="000000"/>
          </w:rPr>
          <w:t xml:space="preserve"> folder holds test cases/ans</w:t>
        </w:r>
      </w:ins>
      <w:ins w:id="12254" w:author="John Clevenger [2]" w:date="2022-06-22T12:57:00Z">
        <w:r w:rsidR="004D0A55">
          <w:rPr>
            <w:color w:val="000000"/>
          </w:rPr>
          <w:t>wer files which are the judge</w:t>
        </w:r>
      </w:ins>
      <w:ins w:id="12255" w:author="John Clevenger [2]" w:date="2022-06-22T13:01:00Z">
        <w:r w:rsidR="00C709C8">
          <w:rPr>
            <w:color w:val="000000"/>
          </w:rPr>
          <w:t>’</w:t>
        </w:r>
      </w:ins>
      <w:ins w:id="12256" w:author="John Clevenger [2]" w:date="2022-06-22T12:57:00Z">
        <w:r w:rsidR="004D0A55">
          <w:rPr>
            <w:color w:val="000000"/>
          </w:rPr>
          <w:t>s “hidden” data (not shown to teams).</w:t>
        </w:r>
      </w:ins>
    </w:p>
    <w:p w14:paraId="72295666" w14:textId="51B9B25D" w:rsidR="00FE3AD6" w:rsidRPr="00A12E27" w:rsidRDefault="00A12E27">
      <w:pPr>
        <w:pStyle w:val="ListParagraph"/>
        <w:numPr>
          <w:ilvl w:val="1"/>
          <w:numId w:val="43"/>
        </w:numPr>
        <w:spacing w:before="360"/>
        <w:ind w:left="720"/>
        <w:jc w:val="both"/>
        <w:rPr>
          <w:ins w:id="12257" w:author="John Clevenger [2]" w:date="2022-06-22T12:57:00Z"/>
          <w:b/>
          <w:bCs/>
          <w:color w:val="000000"/>
          <w:rPrChange w:id="12258" w:author="John Clevenger [2]" w:date="2022-06-22T16:20:00Z">
            <w:rPr>
              <w:ins w:id="12259" w:author="John Clevenger [2]" w:date="2022-06-22T12:57:00Z"/>
            </w:rPr>
          </w:rPrChange>
        </w:rPr>
        <w:pPrChange w:id="12260" w:author="John Clevenger [2]" w:date="2022-06-22T16:20:00Z">
          <w:pPr>
            <w:spacing w:before="240"/>
            <w:ind w:firstLine="540"/>
            <w:jc w:val="both"/>
          </w:pPr>
        </w:pPrChange>
      </w:pPr>
      <w:ins w:id="12261" w:author="John Clevenger [2]" w:date="2022-06-22T16:20:00Z">
        <w:r>
          <w:rPr>
            <w:b/>
            <w:bCs/>
            <w:color w:val="000000"/>
          </w:rPr>
          <w:t>The Solution</w:t>
        </w:r>
      </w:ins>
    </w:p>
    <w:p w14:paraId="2E80595C" w14:textId="25E5C3EB" w:rsidR="004D0A55" w:rsidRDefault="00781D83" w:rsidP="00115EAA">
      <w:pPr>
        <w:spacing w:before="240"/>
        <w:ind w:firstLine="540"/>
        <w:jc w:val="both"/>
        <w:rPr>
          <w:ins w:id="12262" w:author="John Clevenger [2]" w:date="2022-06-22T13:04:00Z"/>
          <w:color w:val="000000"/>
        </w:rPr>
      </w:pPr>
      <w:ins w:id="12263" w:author="John Clevenger [2]" w:date="2022-06-22T14:56:00Z">
        <w:r>
          <w:rPr>
            <w:color w:val="000000"/>
          </w:rPr>
          <w:t>S</w:t>
        </w:r>
      </w:ins>
      <w:ins w:id="12264" w:author="John Clevenger [2]" w:date="2022-06-22T12:58:00Z">
        <w:r w:rsidR="004D0A55">
          <w:rPr>
            <w:color w:val="000000"/>
          </w:rPr>
          <w:t xml:space="preserve">tarting with Version 9.8, </w:t>
        </w:r>
      </w:ins>
      <w:ins w:id="12265" w:author="John Clevenger [2]" w:date="2022-06-22T15:48:00Z">
        <w:r w:rsidR="009071EC">
          <w:rPr>
            <w:color w:val="000000"/>
          </w:rPr>
          <w:t xml:space="preserve">the </w:t>
        </w:r>
        <w:r w:rsidR="009071EC" w:rsidRPr="009071EC">
          <w:rPr>
            <w:rFonts w:ascii="Courier New" w:hAnsi="Courier New" w:cs="Courier New"/>
            <w:b/>
            <w:bCs/>
            <w:color w:val="000000"/>
            <w:sz w:val="22"/>
            <w:szCs w:val="22"/>
            <w:rPrChange w:id="12266" w:author="John Clevenger [2]" w:date="2022-06-22T15:48:00Z">
              <w:rPr>
                <w:color w:val="000000"/>
              </w:rPr>
            </w:rPrChange>
          </w:rPr>
          <w:t>pc2tools</w:t>
        </w:r>
        <w:r w:rsidR="009071EC">
          <w:rPr>
            <w:color w:val="000000"/>
          </w:rPr>
          <w:t xml:space="preserve"> suite </w:t>
        </w:r>
      </w:ins>
      <w:ins w:id="12267" w:author="John Clevenger [2]" w:date="2022-06-22T12:58:00Z">
        <w:r w:rsidR="004D0A55">
          <w:rPr>
            <w:color w:val="000000"/>
          </w:rPr>
          <w:t xml:space="preserve">contains a tool that can be used to solve this </w:t>
        </w:r>
      </w:ins>
      <w:ins w:id="12268" w:author="John Clevenger [2]" w:date="2022-06-22T13:04:00Z">
        <w:r w:rsidR="00C709C8">
          <w:rPr>
            <w:color w:val="000000"/>
          </w:rPr>
          <w:t>mismatch</w:t>
        </w:r>
      </w:ins>
      <w:ins w:id="12269" w:author="John Clevenger [2]" w:date="2022-06-22T12:58:00Z">
        <w:r w:rsidR="004D0A55">
          <w:rPr>
            <w:color w:val="000000"/>
          </w:rPr>
          <w:t xml:space="preserve"> </w:t>
        </w:r>
      </w:ins>
      <w:ins w:id="12270" w:author="John Clevenger [2]" w:date="2022-06-22T12:59:00Z">
        <w:r w:rsidR="004D0A55">
          <w:rPr>
            <w:color w:val="000000"/>
          </w:rPr>
          <w:t>–</w:t>
        </w:r>
      </w:ins>
      <w:ins w:id="12271" w:author="John Clevenger [2]" w:date="2022-06-22T12:58:00Z">
        <w:r w:rsidR="004D0A55">
          <w:rPr>
            <w:color w:val="000000"/>
          </w:rPr>
          <w:t xml:space="preserve"> </w:t>
        </w:r>
      </w:ins>
      <w:ins w:id="12272" w:author="John Clevenger [2]" w:date="2022-06-22T12:59:00Z">
        <w:r w:rsidR="004D0A55">
          <w:rPr>
            <w:color w:val="000000"/>
          </w:rPr>
          <w:t xml:space="preserve">i.e., to merge a CLICS data file set </w:t>
        </w:r>
      </w:ins>
      <w:ins w:id="12273" w:author="John Clevenger [2]" w:date="2022-06-22T14:57:00Z">
        <w:r>
          <w:rPr>
            <w:color w:val="000000"/>
          </w:rPr>
          <w:t xml:space="preserve">contained in two separate folders </w:t>
        </w:r>
      </w:ins>
      <w:ins w:id="12274" w:author="John Clevenger [2]" w:date="2022-06-22T12:59:00Z">
        <w:r w:rsidR="00C709C8">
          <w:rPr>
            <w:color w:val="000000"/>
          </w:rPr>
          <w:t xml:space="preserve">into a single set of data files suitable </w:t>
        </w:r>
      </w:ins>
      <w:ins w:id="12275" w:author="John Clevenger [2]" w:date="2022-06-22T13:00:00Z">
        <w:r w:rsidR="00C709C8">
          <w:rPr>
            <w:color w:val="000000"/>
          </w:rPr>
          <w:t>for input to PC</w:t>
        </w:r>
        <w:r w:rsidR="00C709C8" w:rsidRPr="00C709C8">
          <w:rPr>
            <w:color w:val="000000"/>
            <w:vertAlign w:val="superscript"/>
            <w:rPrChange w:id="12276" w:author="John Clevenger [2]" w:date="2022-06-22T13:00:00Z">
              <w:rPr>
                <w:color w:val="000000"/>
              </w:rPr>
            </w:rPrChange>
          </w:rPr>
          <w:t>2</w:t>
        </w:r>
        <w:r w:rsidR="00C709C8">
          <w:rPr>
            <w:color w:val="000000"/>
          </w:rPr>
          <w:t xml:space="preserve">.  </w:t>
        </w:r>
      </w:ins>
      <w:ins w:id="12277" w:author="John Clevenger [2]" w:date="2022-06-22T14:57:00Z">
        <w:r>
          <w:rPr>
            <w:color w:val="000000"/>
          </w:rPr>
          <w:t xml:space="preserve"> This makes it easier to configure </w:t>
        </w:r>
      </w:ins>
      <w:ins w:id="12278" w:author="John Clevenger [2]" w:date="2022-06-22T14:58:00Z">
        <w:r>
          <w:rPr>
            <w:color w:val="000000"/>
          </w:rPr>
          <w:t>PC</w:t>
        </w:r>
        <w:r w:rsidRPr="00781D83">
          <w:rPr>
            <w:color w:val="000000"/>
            <w:vertAlign w:val="superscript"/>
            <w:rPrChange w:id="12279" w:author="John Clevenger [2]" w:date="2022-06-22T14:58:00Z">
              <w:rPr>
                <w:color w:val="000000"/>
              </w:rPr>
            </w:rPrChange>
          </w:rPr>
          <w:t>2</w:t>
        </w:r>
        <w:r>
          <w:rPr>
            <w:color w:val="000000"/>
          </w:rPr>
          <w:t xml:space="preserve"> from a CLICS Contest Data Package </w:t>
        </w:r>
      </w:ins>
      <w:ins w:id="12280" w:author="John Clevenger [2]" w:date="2022-06-22T15:01:00Z">
        <w:r w:rsidR="00384A7A">
          <w:rPr>
            <w:color w:val="000000"/>
          </w:rPr>
          <w:t>(</w:t>
        </w:r>
        <w:r w:rsidR="00384A7A">
          <w:fldChar w:fldCharType="begin"/>
        </w:r>
        <w:r w:rsidR="00384A7A">
          <w:instrText xml:space="preserve"> HYPERLINK "</w:instrText>
        </w:r>
        <w:r w:rsidR="00384A7A" w:rsidRPr="00384A7A">
          <w:rPr>
            <w:rPrChange w:id="12281" w:author="John Clevenger [2]" w:date="2022-06-22T15:01:00Z">
              <w:rPr>
                <w:rStyle w:val="Hyperlink"/>
              </w:rPr>
            </w:rPrChange>
          </w:rPr>
          <w:instrText>https://github.com/pc2ccs/pc2v9/wiki/Contest-Data-Package-(CDP)</w:instrText>
        </w:r>
        <w:r w:rsidR="00384A7A">
          <w:instrText xml:space="preserve">" </w:instrText>
        </w:r>
        <w:r w:rsidR="00384A7A">
          <w:fldChar w:fldCharType="separate"/>
        </w:r>
        <w:r w:rsidR="00384A7A" w:rsidRPr="00384A7A">
          <w:rPr>
            <w:rStyle w:val="Hyperlink"/>
          </w:rPr>
          <w:t>https://github.com/pc2ccs/pc2v9/wiki/Contest-Data-Package-(CDP)</w:t>
        </w:r>
        <w:r w:rsidR="00384A7A">
          <w:fldChar w:fldCharType="end"/>
        </w:r>
        <w:r w:rsidR="00384A7A">
          <w:t xml:space="preserve"> </w:t>
        </w:r>
      </w:ins>
      <w:ins w:id="12282" w:author="John Clevenger [2]" w:date="2022-06-22T14:58:00Z">
        <w:r>
          <w:rPr>
            <w:color w:val="000000"/>
          </w:rPr>
          <w:t>or Contest Archive Format</w:t>
        </w:r>
      </w:ins>
      <w:ins w:id="12283" w:author="John Clevenger [2]" w:date="2022-06-22T15:03:00Z">
        <w:r w:rsidR="00384A7A">
          <w:rPr>
            <w:color w:val="000000"/>
          </w:rPr>
          <w:t xml:space="preserve"> (</w:t>
        </w:r>
        <w:r w:rsidR="00384A7A">
          <w:rPr>
            <w:color w:val="000000"/>
          </w:rPr>
          <w:fldChar w:fldCharType="begin"/>
        </w:r>
        <w:r w:rsidR="00384A7A">
          <w:rPr>
            <w:color w:val="000000"/>
          </w:rPr>
          <w:instrText xml:space="preserve"> HYPERLINK "https://ccs-specs.icpc.io/master/contest_archive_format" </w:instrText>
        </w:r>
        <w:r w:rsidR="00384A7A">
          <w:rPr>
            <w:color w:val="000000"/>
          </w:rPr>
        </w:r>
        <w:r w:rsidR="00384A7A">
          <w:rPr>
            <w:color w:val="000000"/>
          </w:rPr>
          <w:fldChar w:fldCharType="separate"/>
        </w:r>
        <w:r w:rsidR="00384A7A" w:rsidRPr="00384A7A">
          <w:rPr>
            <w:rStyle w:val="Hyperlink"/>
          </w:rPr>
          <w:t>https://ccs-specs.icpc.io/master/contest_archive_format</w:t>
        </w:r>
        <w:r w:rsidR="00384A7A">
          <w:rPr>
            <w:color w:val="000000"/>
          </w:rPr>
          <w:fldChar w:fldCharType="end"/>
        </w:r>
        <w:r w:rsidR="00384A7A">
          <w:rPr>
            <w:color w:val="000000"/>
          </w:rPr>
          <w:t>)</w:t>
        </w:r>
      </w:ins>
      <w:ins w:id="12284" w:author="John Clevenger [2]" w:date="2022-06-22T14:58:00Z">
        <w:r>
          <w:rPr>
            <w:color w:val="000000"/>
          </w:rPr>
          <w:t>.</w:t>
        </w:r>
      </w:ins>
    </w:p>
    <w:p w14:paraId="318F668A" w14:textId="5377DB2F" w:rsidR="00DB0031" w:rsidRDefault="004F7E92" w:rsidP="00115EAA">
      <w:pPr>
        <w:spacing w:before="240"/>
        <w:ind w:firstLine="540"/>
        <w:jc w:val="both"/>
        <w:rPr>
          <w:ins w:id="12285" w:author="John Clevenger [2]" w:date="2022-06-22T16:07:00Z"/>
          <w:color w:val="000000"/>
        </w:rPr>
      </w:pPr>
      <w:ins w:id="12286" w:author="John Clevenger [2]" w:date="2022-06-22T15:21:00Z">
        <w:r>
          <w:rPr>
            <w:color w:val="000000"/>
          </w:rPr>
          <w:t xml:space="preserve">The tool which merges </w:t>
        </w:r>
        <w:r w:rsidRPr="004F7E92">
          <w:rPr>
            <w:rFonts w:ascii="Courier New" w:hAnsi="Courier New" w:cs="Courier New"/>
            <w:b/>
            <w:bCs/>
            <w:color w:val="000000"/>
            <w:sz w:val="22"/>
            <w:szCs w:val="22"/>
            <w:rPrChange w:id="12287" w:author="John Clevenger [2]" w:date="2022-06-22T15:22:00Z">
              <w:rPr>
                <w:color w:val="000000"/>
              </w:rPr>
            </w:rPrChange>
          </w:rPr>
          <w:t>sample</w:t>
        </w:r>
        <w:r>
          <w:rPr>
            <w:color w:val="000000"/>
          </w:rPr>
          <w:t xml:space="preserve"> and </w:t>
        </w:r>
        <w:r w:rsidRPr="004F7E92">
          <w:rPr>
            <w:rFonts w:ascii="Courier New" w:hAnsi="Courier New" w:cs="Courier New"/>
            <w:b/>
            <w:bCs/>
            <w:color w:val="000000"/>
            <w:sz w:val="22"/>
            <w:szCs w:val="22"/>
            <w:rPrChange w:id="12288" w:author="John Clevenger [2]" w:date="2022-06-22T15:22:00Z">
              <w:rPr>
                <w:color w:val="000000"/>
              </w:rPr>
            </w:rPrChange>
          </w:rPr>
          <w:t>secret</w:t>
        </w:r>
        <w:r>
          <w:rPr>
            <w:color w:val="000000"/>
          </w:rPr>
          <w:t xml:space="preserve"> data files is </w:t>
        </w:r>
      </w:ins>
      <w:ins w:id="12289" w:author="John Clevenger [2]" w:date="2022-06-22T15:52:00Z">
        <w:r w:rsidR="009071EC">
          <w:rPr>
            <w:color w:val="000000"/>
          </w:rPr>
          <w:t xml:space="preserve">invoked by passing the argument </w:t>
        </w:r>
      </w:ins>
      <w:ins w:id="12290" w:author="John Clevenger [2]" w:date="2022-06-22T16:01:00Z">
        <w:r w:rsidR="00A14362">
          <w:rPr>
            <w:color w:val="000000"/>
          </w:rPr>
          <w:t xml:space="preserve">      </w:t>
        </w:r>
      </w:ins>
      <w:ins w:id="12291" w:author="John Clevenger [2]" w:date="2022-06-22T15:52:00Z">
        <w:r w:rsidR="009071EC" w:rsidRPr="009071EC">
          <w:rPr>
            <w:rFonts w:ascii="Courier New" w:hAnsi="Courier New" w:cs="Courier New"/>
            <w:b/>
            <w:bCs/>
            <w:color w:val="000000"/>
            <w:sz w:val="22"/>
            <w:szCs w:val="22"/>
            <w:rPrChange w:id="12292" w:author="John Clevenger [2]" w:date="2022-06-22T15:52:00Z">
              <w:rPr>
                <w:color w:val="000000"/>
              </w:rPr>
            </w:rPrChange>
          </w:rPr>
          <w:t>--u</w:t>
        </w:r>
      </w:ins>
      <w:ins w:id="12293" w:author="John Clevenger [2]" w:date="2022-06-22T15:59:00Z">
        <w:r w:rsidR="00A14362">
          <w:rPr>
            <w:rFonts w:ascii="Courier New" w:hAnsi="Courier New" w:cs="Courier New"/>
            <w:b/>
            <w:bCs/>
            <w:color w:val="000000"/>
            <w:sz w:val="22"/>
            <w:szCs w:val="22"/>
          </w:rPr>
          <w:t>p</w:t>
        </w:r>
      </w:ins>
      <w:ins w:id="12294" w:author="John Clevenger [2]" w:date="2022-06-22T15:52:00Z">
        <w:r w:rsidR="009071EC" w:rsidRPr="009071EC">
          <w:rPr>
            <w:rFonts w:ascii="Courier New" w:hAnsi="Courier New" w:cs="Courier New"/>
            <w:b/>
            <w:bCs/>
            <w:color w:val="000000"/>
            <w:sz w:val="22"/>
            <w:szCs w:val="22"/>
            <w:rPrChange w:id="12295" w:author="John Clevenger [2]" w:date="2022-06-22T15:52:00Z">
              <w:rPr>
                <w:color w:val="000000"/>
              </w:rPr>
            </w:rPrChange>
          </w:rPr>
          <w:t>jdf</w:t>
        </w:r>
        <w:r w:rsidR="009071EC">
          <w:rPr>
            <w:color w:val="000000"/>
          </w:rPr>
          <w:t xml:space="preserve"> to the </w:t>
        </w:r>
        <w:r w:rsidR="009071EC" w:rsidRPr="009071EC">
          <w:rPr>
            <w:rFonts w:ascii="Courier New" w:hAnsi="Courier New" w:cs="Courier New"/>
            <w:b/>
            <w:bCs/>
            <w:color w:val="000000"/>
            <w:sz w:val="22"/>
            <w:szCs w:val="22"/>
            <w:rPrChange w:id="12296" w:author="John Clevenger [2]" w:date="2022-06-22T15:52:00Z">
              <w:rPr>
                <w:color w:val="000000"/>
              </w:rPr>
            </w:rPrChange>
          </w:rPr>
          <w:t>pc2tools</w:t>
        </w:r>
        <w:r w:rsidR="009071EC">
          <w:rPr>
            <w:color w:val="000000"/>
          </w:rPr>
          <w:t xml:space="preserve"> command.</w:t>
        </w:r>
      </w:ins>
      <w:ins w:id="12297" w:author="John Clevenger [2]" w:date="2022-06-22T15:59:00Z">
        <w:r w:rsidR="00A14362">
          <w:rPr>
            <w:color w:val="000000"/>
          </w:rPr>
          <w:t xml:space="preserve">  </w:t>
        </w:r>
      </w:ins>
      <w:ins w:id="12298" w:author="John Clevenger [2]" w:date="2022-06-22T16:01:00Z">
        <w:r w:rsidR="00A14362">
          <w:rPr>
            <w:color w:val="000000"/>
          </w:rPr>
          <w:t xml:space="preserve">The </w:t>
        </w:r>
        <w:r w:rsidR="00A14362" w:rsidRPr="00353E86">
          <w:rPr>
            <w:rFonts w:ascii="Courier New" w:hAnsi="Courier New" w:cs="Courier New"/>
            <w:b/>
            <w:bCs/>
            <w:color w:val="000000"/>
            <w:sz w:val="22"/>
            <w:szCs w:val="22"/>
            <w:rPrChange w:id="12299" w:author="John Clevenger [2]" w:date="2022-06-22T16:06:00Z">
              <w:rPr>
                <w:color w:val="000000"/>
              </w:rPr>
            </w:rPrChange>
          </w:rPr>
          <w:t>up</w:t>
        </w:r>
      </w:ins>
      <w:ins w:id="12300" w:author="John Clevenger [2]" w:date="2022-06-22T16:02:00Z">
        <w:r w:rsidR="00A14362" w:rsidRPr="00353E86">
          <w:rPr>
            <w:rFonts w:ascii="Courier New" w:hAnsi="Courier New" w:cs="Courier New"/>
            <w:b/>
            <w:bCs/>
            <w:color w:val="000000"/>
            <w:sz w:val="22"/>
            <w:szCs w:val="22"/>
            <w:rPrChange w:id="12301" w:author="John Clevenger [2]" w:date="2022-06-22T16:06:00Z">
              <w:rPr>
                <w:color w:val="000000"/>
              </w:rPr>
            </w:rPrChange>
          </w:rPr>
          <w:t>jdf</w:t>
        </w:r>
        <w:r w:rsidR="00A14362">
          <w:rPr>
            <w:color w:val="000000"/>
          </w:rPr>
          <w:t xml:space="preserve"> tool then expects </w:t>
        </w:r>
      </w:ins>
      <w:ins w:id="12302" w:author="John Clevenger [2]" w:date="2022-06-22T16:08:00Z">
        <w:r w:rsidR="00DB0031">
          <w:rPr>
            <w:color w:val="000000"/>
          </w:rPr>
          <w:t>to receive an</w:t>
        </w:r>
      </w:ins>
      <w:ins w:id="12303" w:author="John Clevenger [2]" w:date="2022-06-22T16:02:00Z">
        <w:r w:rsidR="00A14362">
          <w:rPr>
            <w:color w:val="000000"/>
          </w:rPr>
          <w:t xml:space="preserve"> argument</w:t>
        </w:r>
      </w:ins>
      <w:ins w:id="12304" w:author="John Clevenger [2]" w:date="2022-06-22T16:09:00Z">
        <w:r w:rsidR="00DB0031">
          <w:rPr>
            <w:color w:val="000000"/>
          </w:rPr>
          <w:t xml:space="preserve"> giving</w:t>
        </w:r>
      </w:ins>
      <w:ins w:id="12305" w:author="John Clevenger [2]" w:date="2022-06-22T16:02:00Z">
        <w:r w:rsidR="00A14362">
          <w:rPr>
            <w:color w:val="000000"/>
          </w:rPr>
          <w:t xml:space="preserve"> the name of a </w:t>
        </w:r>
      </w:ins>
      <w:ins w:id="12306" w:author="John Clevenger [2]" w:date="2022-06-22T16:03:00Z">
        <w:r w:rsidR="00A14362">
          <w:rPr>
            <w:color w:val="000000"/>
          </w:rPr>
          <w:t xml:space="preserve">folder containing a CLICS CDP/CAF </w:t>
        </w:r>
      </w:ins>
      <w:ins w:id="12307" w:author="John Clevenger [2]" w:date="2022-06-22T16:09:00Z">
        <w:r w:rsidR="00076E2D">
          <w:rPr>
            <w:color w:val="000000"/>
          </w:rPr>
          <w:t>problem description</w:t>
        </w:r>
      </w:ins>
      <w:ins w:id="12308" w:author="John Clevenger [2]" w:date="2022-06-22T16:06:00Z">
        <w:r w:rsidR="00353E86">
          <w:rPr>
            <w:color w:val="000000"/>
          </w:rPr>
          <w:t xml:space="preserve">.  </w:t>
        </w:r>
      </w:ins>
      <w:ins w:id="12309" w:author="John Clevenger [2]" w:date="2022-06-22T16:07:00Z">
        <w:r w:rsidR="00DB0031">
          <w:rPr>
            <w:color w:val="000000"/>
          </w:rPr>
          <w:t xml:space="preserve">For example, the command </w:t>
        </w:r>
      </w:ins>
    </w:p>
    <w:p w14:paraId="51D0B516" w14:textId="3DCB4382" w:rsidR="00384A7A" w:rsidRPr="00076E2D" w:rsidRDefault="00DB0031" w:rsidP="00115EAA">
      <w:pPr>
        <w:spacing w:before="240"/>
        <w:ind w:firstLine="540"/>
        <w:jc w:val="both"/>
        <w:rPr>
          <w:ins w:id="12310" w:author="John Clevenger [2]" w:date="2022-06-22T16:09:00Z"/>
          <w:rFonts w:ascii="Courier New" w:hAnsi="Courier New" w:cs="Courier New"/>
          <w:b/>
          <w:bCs/>
          <w:color w:val="000000"/>
          <w:sz w:val="22"/>
          <w:szCs w:val="22"/>
          <w:rPrChange w:id="12311" w:author="John Clevenger [2]" w:date="2022-06-22T16:09:00Z">
            <w:rPr>
              <w:ins w:id="12312" w:author="John Clevenger [2]" w:date="2022-06-22T16:09:00Z"/>
              <w:color w:val="000000"/>
            </w:rPr>
          </w:rPrChange>
        </w:rPr>
      </w:pPr>
      <w:ins w:id="12313" w:author="John Clevenger [2]" w:date="2022-06-22T16:07:00Z">
        <w:r w:rsidRPr="00076E2D">
          <w:rPr>
            <w:rFonts w:ascii="Courier New" w:hAnsi="Courier New" w:cs="Courier New"/>
            <w:b/>
            <w:bCs/>
            <w:color w:val="000000"/>
            <w:sz w:val="22"/>
            <w:szCs w:val="22"/>
            <w:rPrChange w:id="12314" w:author="John Clevenger [2]" w:date="2022-06-22T16:09:00Z">
              <w:rPr>
                <w:color w:val="000000"/>
              </w:rPr>
            </w:rPrChange>
          </w:rPr>
          <w:lastRenderedPageBreak/>
          <w:t>.</w:t>
        </w:r>
      </w:ins>
      <w:ins w:id="12315" w:author="John Clevenger [2]" w:date="2022-06-22T16:08:00Z">
        <w:r w:rsidRPr="00076E2D">
          <w:rPr>
            <w:rFonts w:ascii="Courier New" w:hAnsi="Courier New" w:cs="Courier New"/>
            <w:b/>
            <w:bCs/>
            <w:color w:val="000000"/>
            <w:sz w:val="22"/>
            <w:szCs w:val="22"/>
            <w:rPrChange w:id="12316" w:author="John Clevenger [2]" w:date="2022-06-22T16:09:00Z">
              <w:rPr>
                <w:color w:val="000000"/>
              </w:rPr>
            </w:rPrChange>
          </w:rPr>
          <w:t>/</w:t>
        </w:r>
      </w:ins>
      <w:ins w:id="12317" w:author="John Clevenger [2]" w:date="2022-06-22T16:07:00Z">
        <w:r w:rsidRPr="00076E2D">
          <w:rPr>
            <w:rFonts w:ascii="Courier New" w:hAnsi="Courier New" w:cs="Courier New"/>
            <w:b/>
            <w:bCs/>
            <w:color w:val="000000"/>
            <w:sz w:val="22"/>
            <w:szCs w:val="22"/>
            <w:rPrChange w:id="12318" w:author="John Clevenger [2]" w:date="2022-06-22T16:09:00Z">
              <w:rPr>
                <w:color w:val="000000"/>
              </w:rPr>
            </w:rPrChange>
          </w:rPr>
          <w:t>bin</w:t>
        </w:r>
      </w:ins>
      <w:ins w:id="12319" w:author="John Clevenger [2]" w:date="2022-06-22T16:08:00Z">
        <w:r w:rsidRPr="00076E2D">
          <w:rPr>
            <w:rFonts w:ascii="Courier New" w:hAnsi="Courier New" w:cs="Courier New"/>
            <w:b/>
            <w:bCs/>
            <w:color w:val="000000"/>
            <w:sz w:val="22"/>
            <w:szCs w:val="22"/>
            <w:rPrChange w:id="12320" w:author="John Clevenger [2]" w:date="2022-06-22T16:09:00Z">
              <w:rPr>
                <w:color w:val="000000"/>
              </w:rPr>
            </w:rPrChange>
          </w:rPr>
          <w:t>/</w:t>
        </w:r>
      </w:ins>
      <w:ins w:id="12321" w:author="John Clevenger [2]" w:date="2022-06-22T16:07:00Z">
        <w:r w:rsidRPr="00076E2D">
          <w:rPr>
            <w:rFonts w:ascii="Courier New" w:hAnsi="Courier New" w:cs="Courier New"/>
            <w:b/>
            <w:bCs/>
            <w:color w:val="000000"/>
            <w:sz w:val="22"/>
            <w:szCs w:val="22"/>
            <w:rPrChange w:id="12322" w:author="John Clevenger [2]" w:date="2022-06-22T16:09:00Z">
              <w:rPr>
                <w:color w:val="000000"/>
              </w:rPr>
            </w:rPrChange>
          </w:rPr>
          <w:t xml:space="preserve">pc2tools  --upjdf </w:t>
        </w:r>
      </w:ins>
      <w:ins w:id="12323" w:author="John Clevenger [2]" w:date="2022-06-22T16:03:00Z">
        <w:r w:rsidR="00A14362" w:rsidRPr="00076E2D">
          <w:rPr>
            <w:rFonts w:ascii="Courier New" w:hAnsi="Courier New" w:cs="Courier New"/>
            <w:b/>
            <w:bCs/>
            <w:color w:val="000000"/>
            <w:sz w:val="22"/>
            <w:szCs w:val="22"/>
            <w:rPrChange w:id="12324" w:author="John Clevenger [2]" w:date="2022-06-22T16:09:00Z">
              <w:rPr>
                <w:color w:val="000000"/>
              </w:rPr>
            </w:rPrChange>
          </w:rPr>
          <w:t xml:space="preserve"> </w:t>
        </w:r>
      </w:ins>
      <w:ins w:id="12325" w:author="John Clevenger [2]" w:date="2022-06-22T16:08:00Z">
        <w:r w:rsidRPr="00076E2D">
          <w:rPr>
            <w:rFonts w:ascii="Courier New" w:hAnsi="Courier New" w:cs="Courier New"/>
            <w:b/>
            <w:bCs/>
            <w:color w:val="000000"/>
            <w:sz w:val="22"/>
            <w:szCs w:val="22"/>
            <w:rPrChange w:id="12326" w:author="John Clevenger [2]" w:date="2022-06-22T16:09:00Z">
              <w:rPr>
                <w:color w:val="000000"/>
              </w:rPr>
            </w:rPrChange>
          </w:rPr>
          <w:t>/contest/cdp/config</w:t>
        </w:r>
      </w:ins>
      <w:ins w:id="12327" w:author="John Clevenger [2]" w:date="2022-06-22T16:09:00Z">
        <w:r w:rsidR="00076E2D" w:rsidRPr="00076E2D">
          <w:rPr>
            <w:rFonts w:ascii="Courier New" w:hAnsi="Courier New" w:cs="Courier New"/>
            <w:b/>
            <w:bCs/>
            <w:color w:val="000000"/>
            <w:sz w:val="22"/>
            <w:szCs w:val="22"/>
            <w:rPrChange w:id="12328" w:author="John Clevenger [2]" w:date="2022-06-22T16:09:00Z">
              <w:rPr>
                <w:color w:val="000000"/>
              </w:rPr>
            </w:rPrChange>
          </w:rPr>
          <w:t>/problemA</w:t>
        </w:r>
      </w:ins>
    </w:p>
    <w:p w14:paraId="39E99A3C" w14:textId="5719D3F5" w:rsidR="00076E2D" w:rsidRDefault="00076E2D">
      <w:pPr>
        <w:spacing w:before="240"/>
        <w:jc w:val="both"/>
        <w:rPr>
          <w:ins w:id="12329" w:author="John Clevenger [2]" w:date="2022-06-22T16:14:00Z"/>
          <w:color w:val="000000"/>
        </w:rPr>
        <w:pPrChange w:id="12330" w:author="John Clevenger [2]" w:date="2022-06-22T16:21:00Z">
          <w:pPr>
            <w:spacing w:before="240"/>
            <w:ind w:firstLine="540"/>
            <w:jc w:val="both"/>
          </w:pPr>
        </w:pPrChange>
      </w:pPr>
      <w:ins w:id="12331" w:author="John Clevenger [2]" w:date="2022-06-22T16:10:00Z">
        <w:r>
          <w:rPr>
            <w:color w:val="000000"/>
          </w:rPr>
          <w:t xml:space="preserve">will invoke the </w:t>
        </w:r>
        <w:r w:rsidRPr="00076E2D">
          <w:rPr>
            <w:rFonts w:ascii="Courier New" w:hAnsi="Courier New" w:cs="Courier New"/>
            <w:b/>
            <w:bCs/>
            <w:color w:val="000000"/>
            <w:sz w:val="22"/>
            <w:szCs w:val="22"/>
            <w:rPrChange w:id="12332" w:author="John Clevenger [2]" w:date="2022-06-22T16:11:00Z">
              <w:rPr>
                <w:color w:val="000000"/>
              </w:rPr>
            </w:rPrChange>
          </w:rPr>
          <w:t>upjdf</w:t>
        </w:r>
        <w:r>
          <w:rPr>
            <w:color w:val="000000"/>
          </w:rPr>
          <w:t xml:space="preserve"> tool and instruct it </w:t>
        </w:r>
      </w:ins>
      <w:ins w:id="12333" w:author="John Clevenger [2]" w:date="2022-06-22T16:11:00Z">
        <w:r>
          <w:rPr>
            <w:color w:val="000000"/>
          </w:rPr>
          <w:t xml:space="preserve">to merge the </w:t>
        </w:r>
        <w:r w:rsidRPr="00076E2D">
          <w:rPr>
            <w:rFonts w:ascii="Courier New" w:hAnsi="Courier New" w:cs="Courier New"/>
            <w:b/>
            <w:bCs/>
            <w:color w:val="000000"/>
            <w:sz w:val="22"/>
            <w:szCs w:val="22"/>
            <w:rPrChange w:id="12334" w:author="John Clevenger [2]" w:date="2022-06-22T16:11:00Z">
              <w:rPr>
                <w:color w:val="000000"/>
              </w:rPr>
            </w:rPrChange>
          </w:rPr>
          <w:t>sample</w:t>
        </w:r>
        <w:r>
          <w:rPr>
            <w:color w:val="000000"/>
          </w:rPr>
          <w:t xml:space="preserve"> and </w:t>
        </w:r>
        <w:r w:rsidRPr="00076E2D">
          <w:rPr>
            <w:rFonts w:ascii="Courier New" w:hAnsi="Courier New" w:cs="Courier New"/>
            <w:b/>
            <w:bCs/>
            <w:color w:val="000000"/>
            <w:sz w:val="22"/>
            <w:szCs w:val="22"/>
            <w:rPrChange w:id="12335" w:author="John Clevenger [2]" w:date="2022-06-22T16:11:00Z">
              <w:rPr>
                <w:color w:val="000000"/>
              </w:rPr>
            </w:rPrChange>
          </w:rPr>
          <w:t>secret</w:t>
        </w:r>
        <w:r>
          <w:rPr>
            <w:color w:val="000000"/>
          </w:rPr>
          <w:t xml:space="preserve"> data files for “</w:t>
        </w:r>
        <w:r w:rsidRPr="00076E2D">
          <w:rPr>
            <w:rFonts w:ascii="Courier New" w:hAnsi="Courier New" w:cs="Courier New"/>
            <w:b/>
            <w:bCs/>
            <w:color w:val="000000"/>
            <w:sz w:val="22"/>
            <w:szCs w:val="22"/>
            <w:rPrChange w:id="12336" w:author="John Clevenger [2]" w:date="2022-06-22T16:11:00Z">
              <w:rPr>
                <w:color w:val="000000"/>
              </w:rPr>
            </w:rPrChange>
          </w:rPr>
          <w:t>problemA</w:t>
        </w:r>
        <w:r>
          <w:rPr>
            <w:color w:val="000000"/>
          </w:rPr>
          <w:t xml:space="preserve">” stored under </w:t>
        </w:r>
        <w:r w:rsidRPr="00076E2D">
          <w:rPr>
            <w:rFonts w:ascii="Courier New" w:hAnsi="Courier New" w:cs="Courier New"/>
            <w:b/>
            <w:bCs/>
            <w:color w:val="000000"/>
            <w:sz w:val="22"/>
            <w:szCs w:val="22"/>
            <w:rPrChange w:id="12337" w:author="John Clevenger [2]" w:date="2022-06-22T16:11:00Z">
              <w:rPr>
                <w:color w:val="000000"/>
              </w:rPr>
            </w:rPrChange>
          </w:rPr>
          <w:t>/contest/cdp/config</w:t>
        </w:r>
        <w:r>
          <w:rPr>
            <w:color w:val="000000"/>
          </w:rPr>
          <w:t xml:space="preserve">. If the </w:t>
        </w:r>
      </w:ins>
      <w:ins w:id="12338" w:author="John Clevenger [2]" w:date="2022-06-22T16:12:00Z">
        <w:r>
          <w:rPr>
            <w:color w:val="000000"/>
          </w:rPr>
          <w:t>folder name given on the command line is the root of the configuration (e.g.,</w:t>
        </w:r>
      </w:ins>
      <w:ins w:id="12339" w:author="John Clevenger [2]" w:date="2022-06-22T16:14:00Z">
        <w:r w:rsidR="00FE3AD6">
          <w:rPr>
            <w:color w:val="000000"/>
          </w:rPr>
          <w:t xml:space="preserve"> just</w:t>
        </w:r>
      </w:ins>
      <w:ins w:id="12340" w:author="John Clevenger [2]" w:date="2022-06-22T16:12:00Z">
        <w:r>
          <w:rPr>
            <w:color w:val="000000"/>
          </w:rPr>
          <w:t xml:space="preserve"> </w:t>
        </w:r>
        <w:r w:rsidRPr="00076E2D">
          <w:rPr>
            <w:rFonts w:ascii="Courier New" w:hAnsi="Courier New" w:cs="Courier New"/>
            <w:b/>
            <w:bCs/>
            <w:color w:val="000000"/>
            <w:sz w:val="22"/>
            <w:szCs w:val="22"/>
            <w:rPrChange w:id="12341" w:author="John Clevenger [2]" w:date="2022-06-22T16:14:00Z">
              <w:rPr>
                <w:color w:val="000000"/>
              </w:rPr>
            </w:rPrChange>
          </w:rPr>
          <w:t>/contest/cdp/config</w:t>
        </w:r>
        <w:r>
          <w:rPr>
            <w:color w:val="000000"/>
          </w:rPr>
          <w:t xml:space="preserve"> with no trailing problem name), then the command will search </w:t>
        </w:r>
      </w:ins>
      <w:ins w:id="12342" w:author="John Clevenger [2]" w:date="2022-06-22T16:13:00Z">
        <w:r>
          <w:rPr>
            <w:color w:val="000000"/>
          </w:rPr>
          <w:t xml:space="preserve">all folders beneath the specified folder and for each problem folder </w:t>
        </w:r>
      </w:ins>
      <w:ins w:id="12343" w:author="John Clevenger [2]" w:date="2022-06-22T16:14:00Z">
        <w:r w:rsidR="00FE3AD6">
          <w:rPr>
            <w:color w:val="000000"/>
          </w:rPr>
          <w:t xml:space="preserve">found </w:t>
        </w:r>
      </w:ins>
      <w:ins w:id="12344" w:author="John Clevenger [2]" w:date="2022-06-22T16:13:00Z">
        <w:r>
          <w:rPr>
            <w:color w:val="000000"/>
          </w:rPr>
          <w:t xml:space="preserve">will merge the </w:t>
        </w:r>
        <w:r w:rsidRPr="00FE3AD6">
          <w:rPr>
            <w:rFonts w:ascii="Courier New" w:hAnsi="Courier New" w:cs="Courier New"/>
            <w:b/>
            <w:bCs/>
            <w:color w:val="000000"/>
            <w:sz w:val="22"/>
            <w:szCs w:val="22"/>
            <w:rPrChange w:id="12345" w:author="John Clevenger [2]" w:date="2022-06-22T16:14:00Z">
              <w:rPr>
                <w:color w:val="000000"/>
              </w:rPr>
            </w:rPrChange>
          </w:rPr>
          <w:t>sample</w:t>
        </w:r>
        <w:r>
          <w:rPr>
            <w:color w:val="000000"/>
          </w:rPr>
          <w:t xml:space="preserve"> and </w:t>
        </w:r>
        <w:r w:rsidRPr="00FE3AD6">
          <w:rPr>
            <w:rFonts w:ascii="Courier New" w:hAnsi="Courier New" w:cs="Courier New"/>
            <w:b/>
            <w:bCs/>
            <w:color w:val="000000"/>
            <w:sz w:val="22"/>
            <w:szCs w:val="22"/>
            <w:rPrChange w:id="12346" w:author="John Clevenger [2]" w:date="2022-06-22T16:14:00Z">
              <w:rPr>
                <w:color w:val="000000"/>
              </w:rPr>
            </w:rPrChange>
          </w:rPr>
          <w:t>secret</w:t>
        </w:r>
        <w:r>
          <w:rPr>
            <w:color w:val="000000"/>
          </w:rPr>
          <w:t xml:space="preserve"> data files given for that problem.</w:t>
        </w:r>
      </w:ins>
    </w:p>
    <w:p w14:paraId="14E5555E" w14:textId="06A0A56C" w:rsidR="00FE3AD6" w:rsidRDefault="00FE3AD6" w:rsidP="00076E2D">
      <w:pPr>
        <w:spacing w:before="240"/>
        <w:ind w:firstLine="540"/>
        <w:jc w:val="both"/>
        <w:rPr>
          <w:ins w:id="12347" w:author="John Clevenger [2]" w:date="2022-06-22T16:15:00Z"/>
          <w:color w:val="000000"/>
        </w:rPr>
      </w:pPr>
      <w:ins w:id="12348" w:author="John Clevenger [2]" w:date="2022-06-22T16:14:00Z">
        <w:r>
          <w:rPr>
            <w:color w:val="000000"/>
          </w:rPr>
          <w:t xml:space="preserve">The </w:t>
        </w:r>
        <w:r w:rsidRPr="00A12E27">
          <w:rPr>
            <w:rFonts w:ascii="Courier New" w:hAnsi="Courier New" w:cs="Courier New"/>
            <w:b/>
            <w:bCs/>
            <w:color w:val="000000"/>
            <w:sz w:val="22"/>
            <w:szCs w:val="22"/>
            <w:rPrChange w:id="12349" w:author="John Clevenger [2]" w:date="2022-06-22T16:21:00Z">
              <w:rPr>
                <w:color w:val="000000"/>
              </w:rPr>
            </w:rPrChange>
          </w:rPr>
          <w:t>upjdf</w:t>
        </w:r>
        <w:r>
          <w:rPr>
            <w:color w:val="000000"/>
          </w:rPr>
          <w:t xml:space="preserve"> </w:t>
        </w:r>
      </w:ins>
      <w:ins w:id="12350" w:author="John Clevenger [2]" w:date="2022-06-22T23:06:00Z">
        <w:r w:rsidR="00201921">
          <w:rPr>
            <w:color w:val="000000"/>
          </w:rPr>
          <w:t>tool</w:t>
        </w:r>
      </w:ins>
      <w:ins w:id="12351" w:author="John Clevenger [2]" w:date="2022-06-22T16:14:00Z">
        <w:r>
          <w:rPr>
            <w:color w:val="000000"/>
          </w:rPr>
          <w:t xml:space="preserve"> accepts several options</w:t>
        </w:r>
      </w:ins>
      <w:ins w:id="12352" w:author="John Clevenger [2]" w:date="2022-06-22T16:15:00Z">
        <w:r>
          <w:rPr>
            <w:color w:val="000000"/>
          </w:rPr>
          <w:t xml:space="preserve">, which must appear following the </w:t>
        </w:r>
        <w:r w:rsidRPr="003D5051">
          <w:rPr>
            <w:rFonts w:ascii="Courier New" w:hAnsi="Courier New" w:cs="Courier New"/>
            <w:b/>
            <w:bCs/>
            <w:color w:val="000000"/>
            <w:sz w:val="22"/>
            <w:szCs w:val="22"/>
            <w:rPrChange w:id="12353" w:author="John Clevenger [2]" w:date="2022-06-22T23:04:00Z">
              <w:rPr>
                <w:color w:val="000000"/>
              </w:rPr>
            </w:rPrChange>
          </w:rPr>
          <w:t>--upjdf</w:t>
        </w:r>
        <w:r>
          <w:rPr>
            <w:color w:val="000000"/>
          </w:rPr>
          <w:t xml:space="preserve"> argument but before the name of the problem folder.  These optional arguments include:</w:t>
        </w:r>
      </w:ins>
    </w:p>
    <w:p w14:paraId="29307497" w14:textId="46306CD9" w:rsidR="00FE3AD6" w:rsidRDefault="00FE3AD6" w:rsidP="00076E2D">
      <w:pPr>
        <w:spacing w:before="240"/>
        <w:ind w:firstLine="540"/>
        <w:jc w:val="both"/>
        <w:rPr>
          <w:ins w:id="12354" w:author="John Clevenger [2]" w:date="2022-06-22T16:17:00Z"/>
          <w:color w:val="000000"/>
        </w:rPr>
      </w:pPr>
      <w:ins w:id="12355" w:author="John Clevenger [2]" w:date="2022-06-22T16:15:00Z">
        <w:r w:rsidRPr="00FE3AD6">
          <w:rPr>
            <w:rFonts w:ascii="Courier New" w:hAnsi="Courier New" w:cs="Courier New"/>
            <w:b/>
            <w:bCs/>
            <w:color w:val="000000"/>
            <w:sz w:val="22"/>
            <w:szCs w:val="22"/>
            <w:rPrChange w:id="12356" w:author="John Clevenger [2]" w:date="2022-06-22T16:17:00Z">
              <w:rPr>
                <w:color w:val="000000"/>
              </w:rPr>
            </w:rPrChange>
          </w:rPr>
          <w:t>--</w:t>
        </w:r>
      </w:ins>
      <w:ins w:id="12357" w:author="John Clevenger [2]" w:date="2022-06-22T16:16:00Z">
        <w:r w:rsidRPr="00FE3AD6">
          <w:rPr>
            <w:rFonts w:ascii="Courier New" w:hAnsi="Courier New" w:cs="Courier New"/>
            <w:b/>
            <w:bCs/>
            <w:color w:val="000000"/>
            <w:sz w:val="22"/>
            <w:szCs w:val="22"/>
            <w:rPrChange w:id="12358" w:author="John Clevenger [2]" w:date="2022-06-22T16:17:00Z">
              <w:rPr>
                <w:color w:val="000000"/>
              </w:rPr>
            </w:rPrChange>
          </w:rPr>
          <w:t>list</w:t>
        </w:r>
        <w:r>
          <w:rPr>
            <w:color w:val="000000"/>
          </w:rPr>
          <w:t xml:space="preserve"> :  lists all files which will be processed, but does not actually do anything (so, like a “dry run” option)</w:t>
        </w:r>
      </w:ins>
    </w:p>
    <w:p w14:paraId="4ACCA3F6" w14:textId="45520DF9" w:rsidR="00FE3AD6" w:rsidRDefault="00FE3AD6">
      <w:pPr>
        <w:spacing w:before="240"/>
        <w:ind w:firstLine="540"/>
        <w:jc w:val="both"/>
        <w:rPr>
          <w:ins w:id="12359" w:author="John Clevenger [2]" w:date="2022-06-22T16:11:00Z"/>
          <w:color w:val="000000"/>
        </w:rPr>
        <w:pPrChange w:id="12360" w:author="John Clevenger [2]" w:date="2022-06-22T16:58:00Z">
          <w:pPr>
            <w:spacing w:before="240"/>
            <w:jc w:val="both"/>
          </w:pPr>
        </w:pPrChange>
      </w:pPr>
      <w:ins w:id="12361" w:author="John Clevenger [2]" w:date="2022-06-22T16:17:00Z">
        <w:r w:rsidRPr="00977D06">
          <w:rPr>
            <w:rFonts w:ascii="Courier New" w:hAnsi="Courier New" w:cs="Courier New"/>
            <w:b/>
            <w:bCs/>
            <w:color w:val="000000"/>
            <w:sz w:val="22"/>
            <w:szCs w:val="22"/>
          </w:rPr>
          <w:t>--</w:t>
        </w:r>
        <w:r>
          <w:rPr>
            <w:rFonts w:ascii="Courier New" w:hAnsi="Courier New" w:cs="Courier New"/>
            <w:b/>
            <w:bCs/>
            <w:color w:val="000000"/>
            <w:sz w:val="22"/>
            <w:szCs w:val="22"/>
          </w:rPr>
          <w:t>help</w:t>
        </w:r>
        <w:r>
          <w:rPr>
            <w:color w:val="000000"/>
          </w:rPr>
          <w:t xml:space="preserve"> :  outputs the “usage” for the </w:t>
        </w:r>
        <w:r w:rsidRPr="00A12E27">
          <w:rPr>
            <w:rFonts w:ascii="Courier New" w:hAnsi="Courier New" w:cs="Courier New"/>
            <w:b/>
            <w:bCs/>
            <w:color w:val="000000"/>
            <w:sz w:val="22"/>
            <w:szCs w:val="22"/>
            <w:rPrChange w:id="12362" w:author="John Clevenger [2]" w:date="2022-06-22T16:21:00Z">
              <w:rPr>
                <w:color w:val="000000"/>
              </w:rPr>
            </w:rPrChange>
          </w:rPr>
          <w:t>upjdf</w:t>
        </w:r>
        <w:r>
          <w:rPr>
            <w:color w:val="000000"/>
          </w:rPr>
          <w:t xml:space="preserve"> tool.</w:t>
        </w:r>
      </w:ins>
    </w:p>
    <w:p w14:paraId="3E0CD12B" w14:textId="739D1AC0" w:rsidR="00A12E27" w:rsidRPr="004F2944" w:rsidRDefault="00A12E27" w:rsidP="00A12E27">
      <w:pPr>
        <w:pStyle w:val="ListParagraph"/>
        <w:numPr>
          <w:ilvl w:val="1"/>
          <w:numId w:val="43"/>
        </w:numPr>
        <w:spacing w:before="360"/>
        <w:ind w:left="720"/>
        <w:jc w:val="both"/>
        <w:rPr>
          <w:ins w:id="12363" w:author="John Clevenger [2]" w:date="2022-06-22T16:23:00Z"/>
          <w:b/>
          <w:bCs/>
          <w:color w:val="000000"/>
        </w:rPr>
      </w:pPr>
      <w:ins w:id="12364" w:author="John Clevenger [2]" w:date="2022-06-22T16:23:00Z">
        <w:r>
          <w:rPr>
            <w:b/>
            <w:bCs/>
            <w:color w:val="000000"/>
          </w:rPr>
          <w:t>The Details</w:t>
        </w:r>
      </w:ins>
    </w:p>
    <w:p w14:paraId="7543CC51" w14:textId="1ED2D048" w:rsidR="00271329" w:rsidRDefault="0064676F" w:rsidP="00A12E27">
      <w:pPr>
        <w:spacing w:before="240"/>
        <w:ind w:firstLine="540"/>
        <w:jc w:val="both"/>
        <w:rPr>
          <w:ins w:id="12365" w:author="John Clevenger [2]" w:date="2022-06-22T16:43:00Z"/>
          <w:color w:val="000000"/>
        </w:rPr>
      </w:pPr>
      <w:ins w:id="12366" w:author="John Clevenger [2]" w:date="2022-06-22T16:24:00Z">
        <w:r>
          <w:rPr>
            <w:color w:val="000000"/>
          </w:rPr>
          <w:t xml:space="preserve">What the </w:t>
        </w:r>
        <w:r w:rsidRPr="0064676F">
          <w:rPr>
            <w:rFonts w:ascii="Courier New" w:hAnsi="Courier New" w:cs="Courier New"/>
            <w:b/>
            <w:bCs/>
            <w:color w:val="000000"/>
            <w:sz w:val="22"/>
            <w:szCs w:val="22"/>
            <w:rPrChange w:id="12367" w:author="John Clevenger [2]" w:date="2022-06-22T16:25:00Z">
              <w:rPr>
                <w:color w:val="000000"/>
              </w:rPr>
            </w:rPrChange>
          </w:rPr>
          <w:t>upjdf</w:t>
        </w:r>
        <w:r>
          <w:rPr>
            <w:color w:val="000000"/>
          </w:rPr>
          <w:t xml:space="preserve"> tool </w:t>
        </w:r>
      </w:ins>
      <w:ins w:id="12368" w:author="John Clevenger [2]" w:date="2022-06-22T16:44:00Z">
        <w:r w:rsidR="00271329">
          <w:rPr>
            <w:color w:val="000000"/>
          </w:rPr>
          <w:t>effectively</w:t>
        </w:r>
      </w:ins>
      <w:ins w:id="12369" w:author="John Clevenger [2]" w:date="2022-06-22T16:24:00Z">
        <w:r>
          <w:rPr>
            <w:color w:val="000000"/>
          </w:rPr>
          <w:t xml:space="preserve"> does, for each problem description found under the specified folder, is</w:t>
        </w:r>
      </w:ins>
      <w:ins w:id="12370" w:author="John Clevenger [2]" w:date="2022-06-22T16:25:00Z">
        <w:r>
          <w:rPr>
            <w:color w:val="000000"/>
          </w:rPr>
          <w:t xml:space="preserve"> </w:t>
        </w:r>
      </w:ins>
      <w:ins w:id="12371" w:author="John Clevenger [2]" w:date="2022-06-22T16:42:00Z">
        <w:r w:rsidR="00271329">
          <w:rPr>
            <w:color w:val="000000"/>
          </w:rPr>
          <w:t>to</w:t>
        </w:r>
      </w:ins>
      <w:ins w:id="12372" w:author="John Clevenger [2]" w:date="2022-06-22T16:25:00Z">
        <w:r>
          <w:rPr>
            <w:color w:val="000000"/>
          </w:rPr>
          <w:t xml:space="preserve"> cop</w:t>
        </w:r>
      </w:ins>
      <w:ins w:id="12373" w:author="John Clevenger [2]" w:date="2022-06-22T16:42:00Z">
        <w:r w:rsidR="00271329">
          <w:rPr>
            <w:color w:val="000000"/>
          </w:rPr>
          <w:t>y</w:t>
        </w:r>
      </w:ins>
      <w:ins w:id="12374" w:author="John Clevenger [2]" w:date="2022-06-22T16:25:00Z">
        <w:r>
          <w:rPr>
            <w:color w:val="000000"/>
          </w:rPr>
          <w:t xml:space="preserve"> the data </w:t>
        </w:r>
      </w:ins>
      <w:ins w:id="12375" w:author="John Clevenger [2]" w:date="2022-06-22T16:26:00Z">
        <w:r>
          <w:rPr>
            <w:color w:val="000000"/>
          </w:rPr>
          <w:t>(</w:t>
        </w:r>
        <w:r w:rsidRPr="0064676F">
          <w:rPr>
            <w:rFonts w:ascii="Courier New" w:hAnsi="Courier New" w:cs="Courier New"/>
            <w:b/>
            <w:bCs/>
            <w:color w:val="000000"/>
            <w:sz w:val="22"/>
            <w:szCs w:val="22"/>
            <w:rPrChange w:id="12376" w:author="John Clevenger [2]" w:date="2022-06-22T16:26:00Z">
              <w:rPr>
                <w:color w:val="000000"/>
              </w:rPr>
            </w:rPrChange>
          </w:rPr>
          <w:t>.in</w:t>
        </w:r>
        <w:r>
          <w:rPr>
            <w:color w:val="000000"/>
          </w:rPr>
          <w:t xml:space="preserve">) </w:t>
        </w:r>
      </w:ins>
      <w:ins w:id="12377" w:author="John Clevenger [2]" w:date="2022-06-22T16:25:00Z">
        <w:r>
          <w:rPr>
            <w:color w:val="000000"/>
          </w:rPr>
          <w:t xml:space="preserve">and answer </w:t>
        </w:r>
      </w:ins>
      <w:ins w:id="12378" w:author="John Clevenger [2]" w:date="2022-06-22T16:26:00Z">
        <w:r>
          <w:rPr>
            <w:color w:val="000000"/>
          </w:rPr>
          <w:t>(</w:t>
        </w:r>
        <w:r w:rsidRPr="0064676F">
          <w:rPr>
            <w:rFonts w:ascii="Courier New" w:hAnsi="Courier New" w:cs="Courier New"/>
            <w:b/>
            <w:bCs/>
            <w:color w:val="000000"/>
            <w:sz w:val="22"/>
            <w:szCs w:val="22"/>
            <w:rPrChange w:id="12379" w:author="John Clevenger [2]" w:date="2022-06-22T16:26:00Z">
              <w:rPr>
                <w:color w:val="000000"/>
              </w:rPr>
            </w:rPrChange>
          </w:rPr>
          <w:t>.ans</w:t>
        </w:r>
        <w:r>
          <w:rPr>
            <w:color w:val="000000"/>
          </w:rPr>
          <w:t xml:space="preserve">) </w:t>
        </w:r>
      </w:ins>
      <w:ins w:id="12380" w:author="John Clevenger [2]" w:date="2022-06-22T16:25:00Z">
        <w:r>
          <w:rPr>
            <w:color w:val="000000"/>
          </w:rPr>
          <w:t xml:space="preserve">files found under the </w:t>
        </w:r>
      </w:ins>
      <w:ins w:id="12381" w:author="John Clevenger [2]" w:date="2022-06-22T16:26:00Z">
        <w:r w:rsidRPr="0064676F">
          <w:rPr>
            <w:rFonts w:ascii="Courier New" w:hAnsi="Courier New" w:cs="Courier New"/>
            <w:b/>
            <w:bCs/>
            <w:color w:val="000000"/>
            <w:sz w:val="22"/>
            <w:szCs w:val="22"/>
            <w:rPrChange w:id="12382" w:author="John Clevenger [2]" w:date="2022-06-22T16:26:00Z">
              <w:rPr>
                <w:color w:val="000000"/>
              </w:rPr>
            </w:rPrChange>
          </w:rPr>
          <w:t>data/</w:t>
        </w:r>
      </w:ins>
      <w:ins w:id="12383" w:author="John Clevenger [2]" w:date="2022-06-22T16:25:00Z">
        <w:r w:rsidRPr="0064676F">
          <w:rPr>
            <w:rFonts w:ascii="Courier New" w:hAnsi="Courier New" w:cs="Courier New"/>
            <w:b/>
            <w:bCs/>
            <w:color w:val="000000"/>
            <w:sz w:val="22"/>
            <w:szCs w:val="22"/>
            <w:rPrChange w:id="12384" w:author="John Clevenger [2]" w:date="2022-06-22T16:26:00Z">
              <w:rPr>
                <w:color w:val="000000"/>
              </w:rPr>
            </w:rPrChange>
          </w:rPr>
          <w:t>sample</w:t>
        </w:r>
        <w:r>
          <w:rPr>
            <w:color w:val="000000"/>
          </w:rPr>
          <w:t xml:space="preserve"> fo</w:t>
        </w:r>
      </w:ins>
      <w:ins w:id="12385" w:author="John Clevenger [2]" w:date="2022-06-22T16:26:00Z">
        <w:r>
          <w:rPr>
            <w:color w:val="000000"/>
          </w:rPr>
          <w:t xml:space="preserve">lder into the </w:t>
        </w:r>
        <w:r w:rsidRPr="00271329">
          <w:rPr>
            <w:rFonts w:ascii="Courier New" w:hAnsi="Courier New" w:cs="Courier New"/>
            <w:b/>
            <w:bCs/>
            <w:color w:val="000000"/>
            <w:sz w:val="22"/>
            <w:szCs w:val="22"/>
            <w:rPrChange w:id="12386" w:author="John Clevenger [2]" w:date="2022-06-22T16:41:00Z">
              <w:rPr>
                <w:color w:val="000000"/>
              </w:rPr>
            </w:rPrChange>
          </w:rPr>
          <w:t>data/se</w:t>
        </w:r>
      </w:ins>
      <w:ins w:id="12387" w:author="John Clevenger [2]" w:date="2022-06-22T16:27:00Z">
        <w:r w:rsidRPr="00271329">
          <w:rPr>
            <w:rFonts w:ascii="Courier New" w:hAnsi="Courier New" w:cs="Courier New"/>
            <w:b/>
            <w:bCs/>
            <w:color w:val="000000"/>
            <w:sz w:val="22"/>
            <w:szCs w:val="22"/>
            <w:rPrChange w:id="12388" w:author="John Clevenger [2]" w:date="2022-06-22T16:41:00Z">
              <w:rPr>
                <w:color w:val="000000"/>
              </w:rPr>
            </w:rPrChange>
          </w:rPr>
          <w:t>cret</w:t>
        </w:r>
        <w:r>
          <w:rPr>
            <w:color w:val="000000"/>
          </w:rPr>
          <w:t xml:space="preserve"> folder.</w:t>
        </w:r>
      </w:ins>
      <w:ins w:id="12389" w:author="John Clevenger [2]" w:date="2022-06-22T16:42:00Z">
        <w:r w:rsidR="00271329">
          <w:rPr>
            <w:color w:val="000000"/>
          </w:rPr>
          <w:t xml:space="preserve">  This results in a single folder, </w:t>
        </w:r>
        <w:r w:rsidR="00271329" w:rsidRPr="00271329">
          <w:rPr>
            <w:rFonts w:ascii="Courier New" w:hAnsi="Courier New" w:cs="Courier New"/>
            <w:b/>
            <w:bCs/>
            <w:color w:val="000000"/>
            <w:sz w:val="22"/>
            <w:szCs w:val="22"/>
            <w:rPrChange w:id="12390" w:author="John Clevenger [2]" w:date="2022-06-22T16:43:00Z">
              <w:rPr>
                <w:color w:val="000000"/>
              </w:rPr>
            </w:rPrChange>
          </w:rPr>
          <w:t>data/secret</w:t>
        </w:r>
        <w:r w:rsidR="00271329">
          <w:rPr>
            <w:color w:val="000000"/>
          </w:rPr>
          <w:t>, containing all the data files</w:t>
        </w:r>
      </w:ins>
      <w:ins w:id="12391" w:author="John Clevenger [2]" w:date="2022-06-22T16:43:00Z">
        <w:r w:rsidR="00271329">
          <w:rPr>
            <w:color w:val="000000"/>
          </w:rPr>
          <w:t xml:space="preserve"> – and this folder can then be used as the target </w:t>
        </w:r>
      </w:ins>
      <w:ins w:id="12392" w:author="John Clevenger [2]" w:date="2022-06-22T16:51:00Z">
        <w:r w:rsidR="00006BB1">
          <w:rPr>
            <w:color w:val="000000"/>
          </w:rPr>
          <w:t xml:space="preserve">test data folder </w:t>
        </w:r>
      </w:ins>
      <w:ins w:id="12393" w:author="John Clevenger [2]" w:date="2022-06-22T16:43:00Z">
        <w:r w:rsidR="00271329">
          <w:rPr>
            <w:color w:val="000000"/>
          </w:rPr>
          <w:t>for loading into PC</w:t>
        </w:r>
        <w:r w:rsidR="00271329" w:rsidRPr="00271329">
          <w:rPr>
            <w:color w:val="000000"/>
            <w:vertAlign w:val="superscript"/>
            <w:rPrChange w:id="12394" w:author="John Clevenger [2]" w:date="2022-06-22T16:44:00Z">
              <w:rPr>
                <w:color w:val="000000"/>
              </w:rPr>
            </w:rPrChange>
          </w:rPr>
          <w:t>2</w:t>
        </w:r>
      </w:ins>
      <w:ins w:id="12395" w:author="John Clevenger [2]" w:date="2022-06-22T16:51:00Z">
        <w:r w:rsidR="00006BB1">
          <w:rPr>
            <w:color w:val="000000"/>
          </w:rPr>
          <w:t xml:space="preserve"> via the </w:t>
        </w:r>
      </w:ins>
      <w:ins w:id="12396" w:author="John Clevenger [2]" w:date="2022-06-22T16:52:00Z">
        <w:r w:rsidR="00006BB1" w:rsidRPr="00006BB1">
          <w:rPr>
            <w:rFonts w:ascii="Courier New" w:hAnsi="Courier New" w:cs="Courier New"/>
            <w:b/>
            <w:bCs/>
            <w:color w:val="000000"/>
            <w:sz w:val="22"/>
            <w:szCs w:val="22"/>
            <w:rPrChange w:id="12397" w:author="John Clevenger [2]" w:date="2022-06-22T16:52:00Z">
              <w:rPr>
                <w:color w:val="000000"/>
              </w:rPr>
            </w:rPrChange>
          </w:rPr>
          <w:t>Test Data Files</w:t>
        </w:r>
        <w:r w:rsidR="00006BB1">
          <w:rPr>
            <w:color w:val="000000"/>
          </w:rPr>
          <w:t xml:space="preserve"> tab on the </w:t>
        </w:r>
      </w:ins>
      <w:ins w:id="12398" w:author="John Clevenger [2]" w:date="2022-06-22T16:51:00Z">
        <w:r w:rsidR="00006BB1">
          <w:rPr>
            <w:color w:val="000000"/>
          </w:rPr>
          <w:t xml:space="preserve">Admin’s </w:t>
        </w:r>
        <w:r w:rsidR="00006BB1" w:rsidRPr="00006BB1">
          <w:rPr>
            <w:rFonts w:ascii="Courier New" w:hAnsi="Courier New" w:cs="Courier New"/>
            <w:b/>
            <w:bCs/>
            <w:color w:val="000000"/>
            <w:sz w:val="22"/>
            <w:szCs w:val="22"/>
            <w:rPrChange w:id="12399" w:author="John Clevenger [2]" w:date="2022-06-22T16:52:00Z">
              <w:rPr>
                <w:color w:val="000000"/>
              </w:rPr>
            </w:rPrChange>
          </w:rPr>
          <w:t>Add/Edit Problem</w:t>
        </w:r>
        <w:r w:rsidR="00006BB1">
          <w:rPr>
            <w:color w:val="000000"/>
          </w:rPr>
          <w:t xml:space="preserve"> screen</w:t>
        </w:r>
      </w:ins>
      <w:ins w:id="12400" w:author="John Clevenger [2]" w:date="2022-06-22T16:52:00Z">
        <w:r w:rsidR="00006BB1">
          <w:rPr>
            <w:color w:val="000000"/>
          </w:rPr>
          <w:t>.</w:t>
        </w:r>
      </w:ins>
    </w:p>
    <w:p w14:paraId="4D1A7290" w14:textId="4EB51511" w:rsidR="00006BB1" w:rsidRDefault="0064676F" w:rsidP="00A12E27">
      <w:pPr>
        <w:spacing w:before="240"/>
        <w:ind w:firstLine="540"/>
        <w:jc w:val="both"/>
        <w:rPr>
          <w:ins w:id="12401" w:author="John Clevenger [2]" w:date="2022-06-22T16:49:00Z"/>
          <w:color w:val="000000"/>
        </w:rPr>
      </w:pPr>
      <w:ins w:id="12402" w:author="John Clevenger [2]" w:date="2022-06-22T16:27:00Z">
        <w:r>
          <w:rPr>
            <w:color w:val="000000"/>
          </w:rPr>
          <w:t xml:space="preserve">  However, if </w:t>
        </w:r>
      </w:ins>
      <w:ins w:id="12403" w:author="John Clevenger [2]" w:date="2022-06-22T16:43:00Z">
        <w:r w:rsidR="00271329">
          <w:rPr>
            <w:color w:val="000000"/>
          </w:rPr>
          <w:t>the above</w:t>
        </w:r>
      </w:ins>
      <w:ins w:id="12404" w:author="John Clevenger [2]" w:date="2022-06-22T16:27:00Z">
        <w:r>
          <w:rPr>
            <w:color w:val="000000"/>
          </w:rPr>
          <w:t xml:space="preserve"> was just a straight copy</w:t>
        </w:r>
      </w:ins>
      <w:ins w:id="12405" w:author="John Clevenger [2]" w:date="2022-06-22T16:52:00Z">
        <w:r w:rsidR="00006BB1">
          <w:rPr>
            <w:color w:val="000000"/>
          </w:rPr>
          <w:t xml:space="preserve"> of files from </w:t>
        </w:r>
        <w:r w:rsidR="00006BB1" w:rsidRPr="00006BB1">
          <w:rPr>
            <w:rFonts w:ascii="Courier New" w:hAnsi="Courier New" w:cs="Courier New"/>
            <w:b/>
            <w:bCs/>
            <w:color w:val="000000"/>
            <w:sz w:val="22"/>
            <w:szCs w:val="22"/>
            <w:rPrChange w:id="12406" w:author="John Clevenger [2]" w:date="2022-06-22T16:52:00Z">
              <w:rPr>
                <w:color w:val="000000"/>
              </w:rPr>
            </w:rPrChange>
          </w:rPr>
          <w:t>data/sample</w:t>
        </w:r>
        <w:r w:rsidR="00006BB1">
          <w:rPr>
            <w:color w:val="000000"/>
          </w:rPr>
          <w:t xml:space="preserve"> to </w:t>
        </w:r>
        <w:r w:rsidR="00006BB1" w:rsidRPr="00006BB1">
          <w:rPr>
            <w:rFonts w:ascii="Courier New" w:hAnsi="Courier New" w:cs="Courier New"/>
            <w:b/>
            <w:bCs/>
            <w:color w:val="000000"/>
            <w:sz w:val="22"/>
            <w:szCs w:val="22"/>
            <w:rPrChange w:id="12407" w:author="John Clevenger [2]" w:date="2022-06-22T16:52:00Z">
              <w:rPr>
                <w:color w:val="000000"/>
              </w:rPr>
            </w:rPrChange>
          </w:rPr>
          <w:t>data/secret</w:t>
        </w:r>
      </w:ins>
      <w:ins w:id="12408" w:author="John Clevenger [2]" w:date="2022-06-22T16:27:00Z">
        <w:r>
          <w:rPr>
            <w:color w:val="000000"/>
          </w:rPr>
          <w:t xml:space="preserve">, </w:t>
        </w:r>
      </w:ins>
      <w:ins w:id="12409" w:author="John Clevenger [2]" w:date="2022-06-22T16:41:00Z">
        <w:r w:rsidR="00271329">
          <w:rPr>
            <w:color w:val="000000"/>
          </w:rPr>
          <w:t>several</w:t>
        </w:r>
      </w:ins>
      <w:ins w:id="12410" w:author="John Clevenger [2]" w:date="2022-06-22T16:27:00Z">
        <w:r>
          <w:rPr>
            <w:color w:val="000000"/>
          </w:rPr>
          <w:t xml:space="preserve"> problems could arise</w:t>
        </w:r>
      </w:ins>
      <w:ins w:id="12411" w:author="John Clevenger [2]" w:date="2022-06-22T16:28:00Z">
        <w:r>
          <w:rPr>
            <w:color w:val="000000"/>
          </w:rPr>
          <w:t>.  F</w:t>
        </w:r>
      </w:ins>
      <w:ins w:id="12412" w:author="John Clevenger [2]" w:date="2022-06-22T16:27:00Z">
        <w:r>
          <w:rPr>
            <w:color w:val="000000"/>
          </w:rPr>
          <w:t xml:space="preserve">irst, if there were already files in </w:t>
        </w:r>
      </w:ins>
      <w:ins w:id="12413" w:author="John Clevenger [2]" w:date="2022-06-22T16:28:00Z">
        <w:r w:rsidRPr="00AE14BB">
          <w:rPr>
            <w:rFonts w:ascii="Courier New" w:hAnsi="Courier New" w:cs="Courier New"/>
            <w:b/>
            <w:bCs/>
            <w:color w:val="000000"/>
            <w:sz w:val="22"/>
            <w:szCs w:val="22"/>
            <w:rPrChange w:id="12414" w:author="John Clevenger [2]" w:date="2022-06-22T16:45:00Z">
              <w:rPr>
                <w:color w:val="000000"/>
              </w:rPr>
            </w:rPrChange>
          </w:rPr>
          <w:t>data/secret</w:t>
        </w:r>
        <w:r>
          <w:rPr>
            <w:color w:val="000000"/>
          </w:rPr>
          <w:t xml:space="preserve"> with the same name as those being copied from </w:t>
        </w:r>
        <w:r w:rsidRPr="00AE14BB">
          <w:rPr>
            <w:rFonts w:ascii="Courier New" w:hAnsi="Courier New" w:cs="Courier New"/>
            <w:b/>
            <w:bCs/>
            <w:color w:val="000000"/>
            <w:sz w:val="22"/>
            <w:szCs w:val="22"/>
            <w:rPrChange w:id="12415" w:author="John Clevenger [2]" w:date="2022-06-22T16:45:00Z">
              <w:rPr>
                <w:color w:val="000000"/>
              </w:rPr>
            </w:rPrChange>
          </w:rPr>
          <w:t>data/sample</w:t>
        </w:r>
        <w:r>
          <w:rPr>
            <w:color w:val="000000"/>
          </w:rPr>
          <w:t>, those files would be overwritten</w:t>
        </w:r>
      </w:ins>
      <w:ins w:id="12416" w:author="John Clevenger [2]" w:date="2022-06-22T16:29:00Z">
        <w:r w:rsidR="0057250B">
          <w:rPr>
            <w:color w:val="000000"/>
          </w:rPr>
          <w:t xml:space="preserve">.  </w:t>
        </w:r>
      </w:ins>
    </w:p>
    <w:p w14:paraId="448D94CC" w14:textId="0872A797" w:rsidR="00076E2D" w:rsidRDefault="0057250B" w:rsidP="00A12E27">
      <w:pPr>
        <w:spacing w:before="240"/>
        <w:ind w:firstLine="540"/>
        <w:jc w:val="both"/>
        <w:rPr>
          <w:ins w:id="12417" w:author="John Clevenger [2]" w:date="2022-06-22T16:34:00Z"/>
          <w:color w:val="000000"/>
        </w:rPr>
      </w:pPr>
      <w:ins w:id="12418" w:author="John Clevenger [2]" w:date="2022-06-22T16:29:00Z">
        <w:r>
          <w:rPr>
            <w:color w:val="000000"/>
          </w:rPr>
          <w:t xml:space="preserve">Second, </w:t>
        </w:r>
      </w:ins>
      <w:ins w:id="12419" w:author="John Clevenger [2]" w:date="2022-06-22T16:46:00Z">
        <w:r w:rsidR="00AE14BB">
          <w:rPr>
            <w:color w:val="000000"/>
          </w:rPr>
          <w:t xml:space="preserve">it is normally the intention that a CCS </w:t>
        </w:r>
      </w:ins>
      <w:ins w:id="12420" w:author="John Clevenger [2]" w:date="2022-06-22T16:47:00Z">
        <w:r w:rsidR="00AE14BB">
          <w:rPr>
            <w:color w:val="000000"/>
          </w:rPr>
          <w:t xml:space="preserve">test each submission with both the </w:t>
        </w:r>
        <w:r w:rsidR="00AE14BB" w:rsidRPr="00AE14BB">
          <w:rPr>
            <w:rFonts w:ascii="Courier New" w:hAnsi="Courier New" w:cs="Courier New"/>
            <w:b/>
            <w:bCs/>
            <w:color w:val="000000"/>
            <w:sz w:val="22"/>
            <w:szCs w:val="22"/>
            <w:rPrChange w:id="12421" w:author="John Clevenger [2]" w:date="2022-06-22T16:47:00Z">
              <w:rPr>
                <w:color w:val="000000"/>
              </w:rPr>
            </w:rPrChange>
          </w:rPr>
          <w:t>sample</w:t>
        </w:r>
        <w:r w:rsidR="00AE14BB">
          <w:rPr>
            <w:color w:val="000000"/>
          </w:rPr>
          <w:t xml:space="preserve"> </w:t>
        </w:r>
        <w:r w:rsidR="00AE14BB">
          <w:rPr>
            <w:i/>
            <w:iCs/>
            <w:color w:val="000000"/>
          </w:rPr>
          <w:t xml:space="preserve">and </w:t>
        </w:r>
        <w:r w:rsidR="00AE14BB">
          <w:rPr>
            <w:color w:val="000000"/>
          </w:rPr>
          <w:t xml:space="preserve">the </w:t>
        </w:r>
        <w:r w:rsidR="00AE14BB" w:rsidRPr="00AE14BB">
          <w:rPr>
            <w:rFonts w:ascii="Courier New" w:hAnsi="Courier New" w:cs="Courier New"/>
            <w:b/>
            <w:bCs/>
            <w:color w:val="000000"/>
            <w:sz w:val="22"/>
            <w:szCs w:val="22"/>
            <w:rPrChange w:id="12422" w:author="John Clevenger [2]" w:date="2022-06-22T16:47:00Z">
              <w:rPr>
                <w:color w:val="000000"/>
              </w:rPr>
            </w:rPrChange>
          </w:rPr>
          <w:t>secret</w:t>
        </w:r>
        <w:r w:rsidR="00AE14BB">
          <w:rPr>
            <w:color w:val="000000"/>
          </w:rPr>
          <w:t xml:space="preserve"> data files</w:t>
        </w:r>
      </w:ins>
      <w:ins w:id="12423" w:author="John Clevenger [2]" w:date="2022-06-22T16:49:00Z">
        <w:r w:rsidR="00006BB1">
          <w:rPr>
            <w:color w:val="000000"/>
          </w:rPr>
          <w:t>,</w:t>
        </w:r>
      </w:ins>
      <w:ins w:id="12424" w:author="John Clevenger [2]" w:date="2022-06-22T16:48:00Z">
        <w:r w:rsidR="00AE14BB">
          <w:rPr>
            <w:color w:val="000000"/>
          </w:rPr>
          <w:t xml:space="preserve"> and further that it run the </w:t>
        </w:r>
        <w:r w:rsidR="00AE14BB" w:rsidRPr="00AE14BB">
          <w:rPr>
            <w:rFonts w:ascii="Courier New" w:hAnsi="Courier New" w:cs="Courier New"/>
            <w:b/>
            <w:bCs/>
            <w:color w:val="000000"/>
            <w:sz w:val="22"/>
            <w:szCs w:val="22"/>
            <w:rPrChange w:id="12425" w:author="John Clevenger [2]" w:date="2022-06-22T16:49:00Z">
              <w:rPr>
                <w:color w:val="000000"/>
              </w:rPr>
            </w:rPrChange>
          </w:rPr>
          <w:t>sample</w:t>
        </w:r>
        <w:r w:rsidR="00AE14BB">
          <w:rPr>
            <w:color w:val="000000"/>
          </w:rPr>
          <w:t xml:space="preserve"> files first (i.e., before running against</w:t>
        </w:r>
      </w:ins>
      <w:ins w:id="12426" w:author="John Clevenger [2]" w:date="2022-06-22T16:49:00Z">
        <w:r w:rsidR="00AE14BB">
          <w:rPr>
            <w:color w:val="000000"/>
          </w:rPr>
          <w:t xml:space="preserve"> any </w:t>
        </w:r>
        <w:r w:rsidR="00AE14BB" w:rsidRPr="00AE14BB">
          <w:rPr>
            <w:rFonts w:ascii="Courier New" w:hAnsi="Courier New" w:cs="Courier New"/>
            <w:b/>
            <w:bCs/>
            <w:color w:val="000000"/>
            <w:sz w:val="22"/>
            <w:szCs w:val="22"/>
            <w:rPrChange w:id="12427" w:author="John Clevenger [2]" w:date="2022-06-22T16:49:00Z">
              <w:rPr>
                <w:color w:val="000000"/>
              </w:rPr>
            </w:rPrChange>
          </w:rPr>
          <w:t>secret</w:t>
        </w:r>
        <w:r w:rsidR="00AE14BB">
          <w:rPr>
            <w:color w:val="000000"/>
          </w:rPr>
          <w:t xml:space="preserve"> data files</w:t>
        </w:r>
        <w:r w:rsidR="00006BB1">
          <w:rPr>
            <w:color w:val="000000"/>
          </w:rPr>
          <w:t>)</w:t>
        </w:r>
      </w:ins>
      <w:ins w:id="12428" w:author="John Clevenger [2]" w:date="2022-06-22T16:47:00Z">
        <w:r w:rsidR="00AE14BB">
          <w:rPr>
            <w:color w:val="000000"/>
          </w:rPr>
          <w:t xml:space="preserve">.  </w:t>
        </w:r>
      </w:ins>
      <w:ins w:id="12429" w:author="John Clevenger [2]" w:date="2022-06-22T16:54:00Z">
        <w:r w:rsidR="00941397">
          <w:rPr>
            <w:color w:val="000000"/>
          </w:rPr>
          <w:t>In addition, t</w:t>
        </w:r>
      </w:ins>
      <w:ins w:id="12430" w:author="John Clevenger [2]" w:date="2022-06-22T16:29:00Z">
        <w:r w:rsidR="00AE14BB">
          <w:rPr>
            <w:color w:val="000000"/>
          </w:rPr>
          <w:t xml:space="preserve">he </w:t>
        </w:r>
        <w:r>
          <w:rPr>
            <w:color w:val="000000"/>
          </w:rPr>
          <w:t xml:space="preserve">CLICS CCS specification (at </w:t>
        </w:r>
      </w:ins>
      <w:ins w:id="12431" w:author="John Clevenger [2]" w:date="2022-06-22T16:32:00Z">
        <w:r>
          <w:rPr>
            <w:color w:val="000000"/>
          </w:rPr>
          <w:fldChar w:fldCharType="begin"/>
        </w:r>
        <w:r>
          <w:rPr>
            <w:color w:val="000000"/>
          </w:rPr>
          <w:instrText xml:space="preserve"> HYPERLINK "https://ccs-specs.icpc.io/master/ccs_system_requirements%23judging-with-multiple-input-files" </w:instrText>
        </w:r>
        <w:r>
          <w:rPr>
            <w:color w:val="000000"/>
          </w:rPr>
        </w:r>
        <w:r>
          <w:rPr>
            <w:color w:val="000000"/>
          </w:rPr>
          <w:fldChar w:fldCharType="separate"/>
        </w:r>
        <w:r w:rsidRPr="0057250B">
          <w:rPr>
            <w:rStyle w:val="Hyperlink"/>
          </w:rPr>
          <w:t>https://ccs-specs.icpc.io/master/ccs_system_requirements#judging-with-multiple-input-files</w:t>
        </w:r>
        <w:r>
          <w:rPr>
            <w:color w:val="000000"/>
          </w:rPr>
          <w:fldChar w:fldCharType="end"/>
        </w:r>
        <w:r>
          <w:rPr>
            <w:color w:val="000000"/>
          </w:rPr>
          <w:t>)</w:t>
        </w:r>
      </w:ins>
      <w:ins w:id="12432" w:author="John Clevenger [2]" w:date="2022-06-22T16:33:00Z">
        <w:r>
          <w:rPr>
            <w:color w:val="000000"/>
          </w:rPr>
          <w:t xml:space="preserve"> requires that judgements be determined by the </w:t>
        </w:r>
        <w:r w:rsidRPr="00941397">
          <w:rPr>
            <w:i/>
            <w:iCs/>
            <w:color w:val="000000"/>
            <w:rPrChange w:id="12433" w:author="John Clevenger [2]" w:date="2022-06-22T16:54:00Z">
              <w:rPr>
                <w:color w:val="000000"/>
              </w:rPr>
            </w:rPrChange>
          </w:rPr>
          <w:t>first</w:t>
        </w:r>
        <w:r>
          <w:rPr>
            <w:color w:val="000000"/>
          </w:rPr>
          <w:t xml:space="preserve"> failed test case file, </w:t>
        </w:r>
        <w:r>
          <w:rPr>
            <w:i/>
            <w:iCs/>
            <w:color w:val="000000"/>
          </w:rPr>
          <w:t>whe</w:t>
        </w:r>
      </w:ins>
      <w:ins w:id="12434" w:author="John Clevenger [2]" w:date="2022-06-22T16:34:00Z">
        <w:r>
          <w:rPr>
            <w:i/>
            <w:iCs/>
            <w:color w:val="000000"/>
          </w:rPr>
          <w:t xml:space="preserve">n </w:t>
        </w:r>
      </w:ins>
      <w:ins w:id="12435" w:author="John Clevenger [2]" w:date="2022-06-22T16:54:00Z">
        <w:r w:rsidR="00006BB1">
          <w:rPr>
            <w:i/>
            <w:iCs/>
            <w:color w:val="000000"/>
          </w:rPr>
          <w:t xml:space="preserve">the data files are </w:t>
        </w:r>
      </w:ins>
      <w:ins w:id="12436" w:author="John Clevenger [2]" w:date="2022-06-22T16:34:00Z">
        <w:r>
          <w:rPr>
            <w:i/>
            <w:iCs/>
            <w:color w:val="000000"/>
          </w:rPr>
          <w:t>processed in alphabetical order by filename</w:t>
        </w:r>
      </w:ins>
      <w:ins w:id="12437" w:author="John Clevenger [2]" w:date="2022-06-22T16:47:00Z">
        <w:r w:rsidR="00AE14BB">
          <w:rPr>
            <w:color w:val="000000"/>
          </w:rPr>
          <w:t xml:space="preserve">. </w:t>
        </w:r>
      </w:ins>
      <w:ins w:id="12438" w:author="John Clevenger [2]" w:date="2022-06-22T16:48:00Z">
        <w:r w:rsidR="00AE14BB">
          <w:rPr>
            <w:color w:val="000000"/>
          </w:rPr>
          <w:t xml:space="preserve"> However, </w:t>
        </w:r>
      </w:ins>
      <w:ins w:id="12439" w:author="John Clevenger [2]" w:date="2022-06-22T16:45:00Z">
        <w:r w:rsidR="00AE14BB">
          <w:rPr>
            <w:color w:val="000000"/>
          </w:rPr>
          <w:t xml:space="preserve">there is nothing requiring judges to name </w:t>
        </w:r>
      </w:ins>
      <w:ins w:id="12440" w:author="John Clevenger [2]" w:date="2022-06-22T16:48:00Z">
        <w:r w:rsidR="00AE14BB" w:rsidRPr="00006BB1">
          <w:rPr>
            <w:rFonts w:ascii="Courier New" w:hAnsi="Courier New" w:cs="Courier New"/>
            <w:b/>
            <w:bCs/>
            <w:color w:val="000000"/>
            <w:sz w:val="22"/>
            <w:szCs w:val="22"/>
            <w:rPrChange w:id="12441" w:author="John Clevenger [2]" w:date="2022-06-22T16:50:00Z">
              <w:rPr>
                <w:color w:val="000000"/>
              </w:rPr>
            </w:rPrChange>
          </w:rPr>
          <w:t>sample</w:t>
        </w:r>
        <w:r w:rsidR="00AE14BB">
          <w:rPr>
            <w:color w:val="000000"/>
          </w:rPr>
          <w:t xml:space="preserve"> </w:t>
        </w:r>
      </w:ins>
      <w:ins w:id="12442" w:author="John Clevenger [2]" w:date="2022-06-22T16:45:00Z">
        <w:r w:rsidR="00AE14BB">
          <w:rPr>
            <w:color w:val="000000"/>
          </w:rPr>
          <w:t>data</w:t>
        </w:r>
      </w:ins>
      <w:ins w:id="12443" w:author="John Clevenger [2]" w:date="2022-06-22T16:46:00Z">
        <w:r w:rsidR="00AE14BB">
          <w:rPr>
            <w:color w:val="000000"/>
          </w:rPr>
          <w:t xml:space="preserve"> files </w:t>
        </w:r>
      </w:ins>
      <w:ins w:id="12444" w:author="John Clevenger [2]" w:date="2022-06-22T16:48:00Z">
        <w:r w:rsidR="00AE14BB">
          <w:rPr>
            <w:color w:val="000000"/>
          </w:rPr>
          <w:t>such that they</w:t>
        </w:r>
      </w:ins>
      <w:ins w:id="12445" w:author="John Clevenger [2]" w:date="2022-06-22T16:50:00Z">
        <w:r w:rsidR="00006BB1">
          <w:rPr>
            <w:color w:val="000000"/>
          </w:rPr>
          <w:t xml:space="preserve"> come alphabetically before any </w:t>
        </w:r>
        <w:r w:rsidR="00006BB1" w:rsidRPr="00006BB1">
          <w:rPr>
            <w:rFonts w:ascii="Courier New" w:hAnsi="Courier New" w:cs="Courier New"/>
            <w:b/>
            <w:bCs/>
            <w:color w:val="000000"/>
            <w:sz w:val="22"/>
            <w:szCs w:val="22"/>
            <w:rPrChange w:id="12446" w:author="John Clevenger [2]" w:date="2022-06-22T16:50:00Z">
              <w:rPr>
                <w:color w:val="000000"/>
              </w:rPr>
            </w:rPrChange>
          </w:rPr>
          <w:t>secret</w:t>
        </w:r>
        <w:r w:rsidR="00006BB1">
          <w:rPr>
            <w:color w:val="000000"/>
          </w:rPr>
          <w:t xml:space="preserve"> data files.</w:t>
        </w:r>
      </w:ins>
      <w:ins w:id="12447" w:author="John Clevenger [2]" w:date="2022-06-22T16:48:00Z">
        <w:r w:rsidR="00AE14BB">
          <w:rPr>
            <w:color w:val="000000"/>
          </w:rPr>
          <w:t xml:space="preserve"> </w:t>
        </w:r>
      </w:ins>
    </w:p>
    <w:p w14:paraId="104EBBA8" w14:textId="2F566B71" w:rsidR="00A35B94" w:rsidRDefault="00A35B94" w:rsidP="00A12E27">
      <w:pPr>
        <w:spacing w:before="240"/>
        <w:ind w:firstLine="540"/>
        <w:jc w:val="both"/>
        <w:rPr>
          <w:ins w:id="12448" w:author="John Clevenger [2]" w:date="2022-06-22T16:56:00Z"/>
          <w:color w:val="000000"/>
        </w:rPr>
      </w:pPr>
      <w:ins w:id="12449" w:author="John Clevenger [2]" w:date="2022-06-22T16:34:00Z">
        <w:r>
          <w:rPr>
            <w:color w:val="000000"/>
          </w:rPr>
          <w:t xml:space="preserve">To solve these problems, what the </w:t>
        </w:r>
        <w:r w:rsidRPr="00A35B94">
          <w:rPr>
            <w:rFonts w:ascii="Courier New" w:hAnsi="Courier New" w:cs="Courier New"/>
            <w:b/>
            <w:bCs/>
            <w:color w:val="000000"/>
            <w:sz w:val="22"/>
            <w:szCs w:val="22"/>
            <w:rPrChange w:id="12450" w:author="John Clevenger [2]" w:date="2022-06-22T16:37:00Z">
              <w:rPr>
                <w:color w:val="000000"/>
              </w:rPr>
            </w:rPrChange>
          </w:rPr>
          <w:t>upjdf</w:t>
        </w:r>
        <w:r>
          <w:rPr>
            <w:color w:val="000000"/>
          </w:rPr>
          <w:t xml:space="preserve"> tool </w:t>
        </w:r>
        <w:r w:rsidRPr="00941397">
          <w:rPr>
            <w:i/>
            <w:iCs/>
            <w:color w:val="000000"/>
            <w:rPrChange w:id="12451" w:author="John Clevenger [2]" w:date="2022-06-22T16:55:00Z">
              <w:rPr>
                <w:color w:val="000000"/>
              </w:rPr>
            </w:rPrChange>
          </w:rPr>
          <w:t>actually</w:t>
        </w:r>
        <w:r>
          <w:rPr>
            <w:color w:val="000000"/>
          </w:rPr>
          <w:t xml:space="preserve"> does is </w:t>
        </w:r>
      </w:ins>
      <w:ins w:id="12452" w:author="John Clevenger [2]" w:date="2022-06-22T16:38:00Z">
        <w:r>
          <w:rPr>
            <w:color w:val="000000"/>
          </w:rPr>
          <w:t xml:space="preserve">first </w:t>
        </w:r>
      </w:ins>
      <w:ins w:id="12453" w:author="John Clevenger [2]" w:date="2022-06-22T16:34:00Z">
        <w:r>
          <w:rPr>
            <w:i/>
            <w:iCs/>
            <w:color w:val="000000"/>
          </w:rPr>
          <w:t xml:space="preserve">rename </w:t>
        </w:r>
        <w:r>
          <w:rPr>
            <w:color w:val="000000"/>
          </w:rPr>
          <w:t>each of the data files</w:t>
        </w:r>
      </w:ins>
      <w:ins w:id="12454" w:author="John Clevenger [2]" w:date="2022-06-22T16:38:00Z">
        <w:r>
          <w:rPr>
            <w:color w:val="000000"/>
          </w:rPr>
          <w:t xml:space="preserve"> in </w:t>
        </w:r>
        <w:r w:rsidRPr="00A35B94">
          <w:rPr>
            <w:rFonts w:ascii="Courier New" w:hAnsi="Courier New" w:cs="Courier New"/>
            <w:b/>
            <w:bCs/>
            <w:color w:val="000000"/>
            <w:sz w:val="22"/>
            <w:szCs w:val="22"/>
            <w:rPrChange w:id="12455" w:author="John Clevenger [2]" w:date="2022-06-22T16:39:00Z">
              <w:rPr>
                <w:color w:val="000000"/>
              </w:rPr>
            </w:rPrChange>
          </w:rPr>
          <w:t>data/</w:t>
        </w:r>
      </w:ins>
      <w:ins w:id="12456" w:author="John Clevenger [2]" w:date="2022-06-22T16:36:00Z">
        <w:r w:rsidRPr="00A35B94">
          <w:rPr>
            <w:rFonts w:ascii="Courier New" w:hAnsi="Courier New" w:cs="Courier New"/>
            <w:b/>
            <w:bCs/>
            <w:color w:val="000000"/>
            <w:sz w:val="22"/>
            <w:szCs w:val="22"/>
            <w:rPrChange w:id="12457" w:author="John Clevenger [2]" w:date="2022-06-22T16:37:00Z">
              <w:rPr>
                <w:color w:val="000000"/>
              </w:rPr>
            </w:rPrChange>
          </w:rPr>
          <w:t>secret</w:t>
        </w:r>
        <w:r>
          <w:rPr>
            <w:color w:val="000000"/>
          </w:rPr>
          <w:t xml:space="preserve"> </w:t>
        </w:r>
      </w:ins>
      <w:ins w:id="12458" w:author="John Clevenger [2]" w:date="2022-06-22T16:39:00Z">
        <w:r>
          <w:rPr>
            <w:color w:val="000000"/>
          </w:rPr>
          <w:t xml:space="preserve">by prepending </w:t>
        </w:r>
      </w:ins>
      <w:ins w:id="12459" w:author="John Clevenger [2]" w:date="2022-06-22T16:36:00Z">
        <w:r>
          <w:rPr>
            <w:color w:val="000000"/>
          </w:rPr>
          <w:t>“</w:t>
        </w:r>
        <w:r w:rsidRPr="00A35B94">
          <w:rPr>
            <w:rFonts w:ascii="Courier New" w:hAnsi="Courier New" w:cs="Courier New"/>
            <w:b/>
            <w:bCs/>
            <w:color w:val="000000"/>
            <w:sz w:val="22"/>
            <w:szCs w:val="22"/>
            <w:rPrChange w:id="12460" w:author="John Clevenger [2]" w:date="2022-06-22T16:37:00Z">
              <w:rPr>
                <w:color w:val="000000"/>
              </w:rPr>
            </w:rPrChange>
          </w:rPr>
          <w:t>secret__</w:t>
        </w:r>
        <w:r>
          <w:rPr>
            <w:color w:val="000000"/>
          </w:rPr>
          <w:t>”</w:t>
        </w:r>
      </w:ins>
      <w:ins w:id="12461" w:author="John Clevenger [2]" w:date="2022-06-22T16:39:00Z">
        <w:r>
          <w:rPr>
            <w:color w:val="000000"/>
          </w:rPr>
          <w:t xml:space="preserve"> to the file name</w:t>
        </w:r>
      </w:ins>
      <w:ins w:id="12462" w:author="John Clevenger [2]" w:date="2022-06-22T16:37:00Z">
        <w:r>
          <w:rPr>
            <w:color w:val="000000"/>
          </w:rPr>
          <w:t xml:space="preserve">.  </w:t>
        </w:r>
      </w:ins>
      <w:ins w:id="12463" w:author="John Clevenger [2]" w:date="2022-06-22T16:39:00Z">
        <w:r w:rsidR="00271329">
          <w:rPr>
            <w:color w:val="000000"/>
          </w:rPr>
          <w:t xml:space="preserve">It then </w:t>
        </w:r>
        <w:r w:rsidR="00271329">
          <w:rPr>
            <w:i/>
            <w:iCs/>
            <w:color w:val="000000"/>
          </w:rPr>
          <w:t xml:space="preserve">copies </w:t>
        </w:r>
        <w:r w:rsidR="00271329">
          <w:rPr>
            <w:color w:val="000000"/>
          </w:rPr>
          <w:t xml:space="preserve">each of the data files </w:t>
        </w:r>
        <w:r w:rsidR="00271329" w:rsidRPr="00941397">
          <w:rPr>
            <w:rFonts w:ascii="Courier New" w:hAnsi="Courier New" w:cs="Courier New"/>
            <w:b/>
            <w:bCs/>
            <w:color w:val="000000"/>
            <w:sz w:val="22"/>
            <w:szCs w:val="22"/>
            <w:rPrChange w:id="12464" w:author="John Clevenger [2]" w:date="2022-06-22T16:55:00Z">
              <w:rPr>
                <w:color w:val="000000"/>
              </w:rPr>
            </w:rPrChange>
          </w:rPr>
          <w:t>data/sample</w:t>
        </w:r>
        <w:r w:rsidR="00271329">
          <w:rPr>
            <w:color w:val="000000"/>
          </w:rPr>
          <w:t xml:space="preserve"> to </w:t>
        </w:r>
        <w:r w:rsidR="00271329" w:rsidRPr="00941397">
          <w:rPr>
            <w:rFonts w:ascii="Courier New" w:hAnsi="Courier New" w:cs="Courier New"/>
            <w:b/>
            <w:bCs/>
            <w:color w:val="000000"/>
            <w:sz w:val="22"/>
            <w:szCs w:val="22"/>
            <w:rPrChange w:id="12465" w:author="John Clevenger [2]" w:date="2022-06-22T16:55:00Z">
              <w:rPr>
                <w:color w:val="000000"/>
              </w:rPr>
            </w:rPrChange>
          </w:rPr>
          <w:t>data/secret</w:t>
        </w:r>
        <w:r w:rsidR="00271329">
          <w:rPr>
            <w:color w:val="000000"/>
          </w:rPr>
          <w:t>, p</w:t>
        </w:r>
      </w:ins>
      <w:ins w:id="12466" w:author="John Clevenger [2]" w:date="2022-06-22T16:40:00Z">
        <w:r w:rsidR="00271329">
          <w:rPr>
            <w:color w:val="000000"/>
          </w:rPr>
          <w:t>repending “</w:t>
        </w:r>
        <w:r w:rsidR="00271329" w:rsidRPr="00941397">
          <w:rPr>
            <w:rFonts w:ascii="Courier New" w:hAnsi="Courier New" w:cs="Courier New"/>
            <w:b/>
            <w:bCs/>
            <w:color w:val="000000"/>
            <w:sz w:val="22"/>
            <w:szCs w:val="22"/>
            <w:rPrChange w:id="12467" w:author="John Clevenger [2]" w:date="2022-06-22T16:55:00Z">
              <w:rPr>
                <w:color w:val="000000"/>
              </w:rPr>
            </w:rPrChange>
          </w:rPr>
          <w:t>sample__</w:t>
        </w:r>
        <w:r w:rsidR="00271329">
          <w:rPr>
            <w:color w:val="000000"/>
          </w:rPr>
          <w:t>” to the copied file name.  Since “sample” comes before “secret” alphabetically, and PC</w:t>
        </w:r>
        <w:r w:rsidR="00271329" w:rsidRPr="00941397">
          <w:rPr>
            <w:color w:val="000000"/>
            <w:vertAlign w:val="superscript"/>
            <w:rPrChange w:id="12468" w:author="John Clevenger [2]" w:date="2022-06-22T16:56:00Z">
              <w:rPr>
                <w:color w:val="000000"/>
              </w:rPr>
            </w:rPrChange>
          </w:rPr>
          <w:t>2</w:t>
        </w:r>
        <w:r w:rsidR="00271329">
          <w:rPr>
            <w:color w:val="000000"/>
          </w:rPr>
          <w:t xml:space="preserve"> processes test data files in alphabetical order, this ensures that all sample data </w:t>
        </w:r>
      </w:ins>
      <w:ins w:id="12469" w:author="John Clevenger [2]" w:date="2022-06-22T16:56:00Z">
        <w:r w:rsidR="00941397">
          <w:rPr>
            <w:color w:val="000000"/>
          </w:rPr>
          <w:t>files are executed before any secret data files.</w:t>
        </w:r>
      </w:ins>
    </w:p>
    <w:p w14:paraId="21649768" w14:textId="54346B13" w:rsidR="00941397" w:rsidRPr="00A35B94" w:rsidRDefault="00941397">
      <w:pPr>
        <w:spacing w:before="240"/>
        <w:ind w:firstLine="540"/>
        <w:jc w:val="both"/>
        <w:rPr>
          <w:ins w:id="12470" w:author="John Clevenger [2]" w:date="2022-06-22T16:11:00Z"/>
          <w:color w:val="000000"/>
        </w:rPr>
        <w:pPrChange w:id="12471" w:author="John Clevenger [2]" w:date="2022-06-22T16:24:00Z">
          <w:pPr>
            <w:spacing w:before="240"/>
            <w:jc w:val="both"/>
          </w:pPr>
        </w:pPrChange>
      </w:pPr>
      <w:ins w:id="12472" w:author="John Clevenger [2]" w:date="2022-06-22T16:56:00Z">
        <w:r>
          <w:rPr>
            <w:color w:val="000000"/>
          </w:rPr>
          <w:t xml:space="preserve">Note that one side-effect of the above is that </w:t>
        </w:r>
      </w:ins>
      <w:ins w:id="12473" w:author="John Clevenger [2]" w:date="2022-06-22T16:57:00Z">
        <w:r>
          <w:rPr>
            <w:color w:val="000000"/>
          </w:rPr>
          <w:t xml:space="preserve">the contents of the </w:t>
        </w:r>
        <w:r w:rsidRPr="00F46B4D">
          <w:rPr>
            <w:rFonts w:ascii="Courier New" w:hAnsi="Courier New" w:cs="Courier New"/>
            <w:b/>
            <w:bCs/>
            <w:color w:val="000000"/>
            <w:sz w:val="22"/>
            <w:szCs w:val="22"/>
            <w:rPrChange w:id="12474" w:author="John Clevenger [2]" w:date="2022-06-22T17:00:00Z">
              <w:rPr>
                <w:color w:val="000000"/>
              </w:rPr>
            </w:rPrChange>
          </w:rPr>
          <w:t>data/secret</w:t>
        </w:r>
        <w:r>
          <w:rPr>
            <w:color w:val="000000"/>
          </w:rPr>
          <w:t xml:space="preserve"> folder in each problem </w:t>
        </w:r>
      </w:ins>
      <w:ins w:id="12475" w:author="John Clevenger [2]" w:date="2022-06-22T17:00:00Z">
        <w:r w:rsidR="00F46B4D">
          <w:rPr>
            <w:color w:val="000000"/>
          </w:rPr>
          <w:t xml:space="preserve">folder </w:t>
        </w:r>
      </w:ins>
      <w:ins w:id="12476" w:author="John Clevenger [2]" w:date="2022-06-22T16:57:00Z">
        <w:r>
          <w:rPr>
            <w:color w:val="000000"/>
          </w:rPr>
          <w:t>are modified.  If this is not desired, be sure to copy the files to some other location and then process those copies and load the re</w:t>
        </w:r>
      </w:ins>
      <w:ins w:id="12477" w:author="John Clevenger [2]" w:date="2022-06-22T16:58:00Z">
        <w:r>
          <w:rPr>
            <w:color w:val="000000"/>
          </w:rPr>
          <w:t>sults into PC</w:t>
        </w:r>
        <w:r w:rsidRPr="00941397">
          <w:rPr>
            <w:color w:val="000000"/>
            <w:vertAlign w:val="superscript"/>
            <w:rPrChange w:id="12478" w:author="John Clevenger [2]" w:date="2022-06-22T16:58:00Z">
              <w:rPr>
                <w:color w:val="000000"/>
              </w:rPr>
            </w:rPrChange>
          </w:rPr>
          <w:t>2</w:t>
        </w:r>
        <w:r>
          <w:rPr>
            <w:color w:val="000000"/>
          </w:rPr>
          <w:t xml:space="preserve"> from there.</w:t>
        </w:r>
      </w:ins>
    </w:p>
    <w:p w14:paraId="3906C84D" w14:textId="77777777" w:rsidR="00076E2D" w:rsidRDefault="00076E2D">
      <w:pPr>
        <w:spacing w:before="240"/>
        <w:jc w:val="both"/>
        <w:rPr>
          <w:ins w:id="12479" w:author="John Clevenger [2]" w:date="2022-06-22T14:59:00Z"/>
          <w:color w:val="000000"/>
        </w:rPr>
        <w:pPrChange w:id="12480" w:author="John Clevenger [2]" w:date="2022-06-22T16:10:00Z">
          <w:pPr>
            <w:spacing w:before="240"/>
            <w:ind w:firstLine="540"/>
            <w:jc w:val="both"/>
          </w:pPr>
        </w:pPrChange>
      </w:pPr>
    </w:p>
    <w:p w14:paraId="618B4935" w14:textId="77777777" w:rsidR="00F46B4D" w:rsidRDefault="00F46B4D" w:rsidP="00F46B4D">
      <w:pPr>
        <w:pStyle w:val="ListParagraph"/>
        <w:numPr>
          <w:ilvl w:val="0"/>
          <w:numId w:val="42"/>
        </w:numPr>
        <w:tabs>
          <w:tab w:val="clear" w:pos="1080"/>
          <w:tab w:val="num" w:pos="450"/>
        </w:tabs>
        <w:spacing w:before="360"/>
        <w:ind w:left="446"/>
        <w:jc w:val="both"/>
        <w:rPr>
          <w:ins w:id="12481" w:author="John Clevenger [2]" w:date="2022-06-22T17:01:00Z"/>
          <w:b/>
          <w:bCs/>
          <w:color w:val="000000"/>
        </w:rPr>
      </w:pPr>
      <w:ins w:id="12482" w:author="John Clevenger [2]" w:date="2022-06-22T17:00:00Z">
        <w:r>
          <w:rPr>
            <w:b/>
            <w:bCs/>
            <w:color w:val="000000"/>
          </w:rPr>
          <w:lastRenderedPageBreak/>
          <w:t xml:space="preserve">The </w:t>
        </w:r>
      </w:ins>
      <w:ins w:id="12483" w:author="John Clevenger [2]" w:date="2022-06-22T17:01:00Z">
        <w:r>
          <w:rPr>
            <w:b/>
            <w:bCs/>
            <w:color w:val="000000"/>
          </w:rPr>
          <w:t>Password Generator</w:t>
        </w:r>
      </w:ins>
      <w:ins w:id="12484" w:author="John Clevenger [2]" w:date="2022-06-22T17:00:00Z">
        <w:r>
          <w:rPr>
            <w:b/>
            <w:bCs/>
            <w:color w:val="000000"/>
          </w:rPr>
          <w:t xml:space="preserve"> (</w:t>
        </w:r>
      </w:ins>
      <w:ins w:id="12485" w:author="John Clevenger [2]" w:date="2022-06-22T17:01:00Z">
        <w:r>
          <w:rPr>
            <w:b/>
            <w:bCs/>
            <w:color w:val="000000"/>
            <w:u w:val="single"/>
          </w:rPr>
          <w:t>gen</w:t>
        </w:r>
      </w:ins>
      <w:ins w:id="12486" w:author="John Clevenger [2]" w:date="2022-06-22T17:00:00Z">
        <w:r>
          <w:rPr>
            <w:b/>
            <w:bCs/>
            <w:color w:val="000000"/>
            <w:u w:val="single"/>
          </w:rPr>
          <w:t>)</w:t>
        </w:r>
        <w:r>
          <w:rPr>
            <w:b/>
            <w:bCs/>
            <w:color w:val="000000"/>
          </w:rPr>
          <w:t xml:space="preserve"> Tool </w:t>
        </w:r>
      </w:ins>
    </w:p>
    <w:p w14:paraId="641E9C82" w14:textId="2C76B85B" w:rsidR="00F46B4D" w:rsidRPr="00F46B4D" w:rsidRDefault="00F46B4D">
      <w:pPr>
        <w:pStyle w:val="ListParagraph"/>
        <w:numPr>
          <w:ilvl w:val="1"/>
          <w:numId w:val="44"/>
        </w:numPr>
        <w:spacing w:before="240"/>
        <w:ind w:left="720"/>
        <w:jc w:val="both"/>
        <w:rPr>
          <w:ins w:id="12487" w:author="John Clevenger [2]" w:date="2022-06-22T17:00:00Z"/>
          <w:b/>
          <w:bCs/>
          <w:color w:val="000000"/>
          <w:rPrChange w:id="12488" w:author="John Clevenger [2]" w:date="2022-06-22T17:01:00Z">
            <w:rPr>
              <w:ins w:id="12489" w:author="John Clevenger [2]" w:date="2022-06-22T17:00:00Z"/>
            </w:rPr>
          </w:rPrChange>
        </w:rPr>
        <w:pPrChange w:id="12490" w:author="John Clevenger [2]" w:date="2022-06-22T17:41:00Z">
          <w:pPr>
            <w:pStyle w:val="ListParagraph"/>
            <w:numPr>
              <w:ilvl w:val="1"/>
              <w:numId w:val="43"/>
            </w:numPr>
            <w:spacing w:before="360"/>
            <w:ind w:left="1080" w:hanging="360"/>
            <w:jc w:val="both"/>
          </w:pPr>
        </w:pPrChange>
      </w:pPr>
      <w:ins w:id="12491" w:author="John Clevenger [2]" w:date="2022-06-22T17:00:00Z">
        <w:r w:rsidRPr="00F46B4D">
          <w:rPr>
            <w:b/>
            <w:bCs/>
            <w:color w:val="000000"/>
            <w:rPrChange w:id="12492" w:author="John Clevenger [2]" w:date="2022-06-22T17:01:00Z">
              <w:rPr/>
            </w:rPrChange>
          </w:rPr>
          <w:t>The Issue</w:t>
        </w:r>
      </w:ins>
    </w:p>
    <w:p w14:paraId="7C66FA84" w14:textId="6B87E84F" w:rsidR="00384A7A" w:rsidRDefault="00F46B4D">
      <w:pPr>
        <w:spacing w:before="120"/>
        <w:ind w:firstLine="547"/>
        <w:jc w:val="both"/>
        <w:rPr>
          <w:ins w:id="12493" w:author="John Clevenger [2]" w:date="2022-06-22T17:10:00Z"/>
        </w:rPr>
        <w:pPrChange w:id="12494" w:author="John Clevenger [2]" w:date="2022-06-22T17:41:00Z">
          <w:pPr>
            <w:spacing w:before="240"/>
            <w:ind w:firstLine="540"/>
            <w:jc w:val="both"/>
          </w:pPr>
        </w:pPrChange>
      </w:pPr>
      <w:ins w:id="12495" w:author="John Clevenger [2]" w:date="2022-06-22T17:02:00Z">
        <w:r>
          <w:t>By default, PC</w:t>
        </w:r>
        <w:r w:rsidRPr="00F46B4D">
          <w:rPr>
            <w:vertAlign w:val="superscript"/>
            <w:rPrChange w:id="12496" w:author="John Clevenger [2]" w:date="2022-06-22T17:03:00Z">
              <w:rPr/>
            </w:rPrChange>
          </w:rPr>
          <w:t>2</w:t>
        </w:r>
        <w:r>
          <w:t xml:space="preserve"> applies “joe passwords” to each account (“if the account name is joe, the password is also “joe</w:t>
        </w:r>
      </w:ins>
      <w:ins w:id="12497" w:author="John Clevenger [2]" w:date="2022-06-22T17:03:00Z">
        <w:r>
          <w:t>”; the</w:t>
        </w:r>
      </w:ins>
      <w:ins w:id="12498" w:author="John Clevenger [2]" w:date="2022-06-22T17:02:00Z">
        <w:r>
          <w:t xml:space="preserve"> </w:t>
        </w:r>
      </w:ins>
      <w:ins w:id="12499" w:author="John Clevenger [2]" w:date="2022-06-22T17:03:00Z">
        <w:r>
          <w:t xml:space="preserve">default password for account “team3” is “team3”).  </w:t>
        </w:r>
      </w:ins>
      <w:ins w:id="12500" w:author="John Clevenger [2]" w:date="2022-06-22T17:08:00Z">
        <w:r w:rsidR="005F1E2A">
          <w:t xml:space="preserve">The PC2 Admin does have a function to load different account data including </w:t>
        </w:r>
      </w:ins>
      <w:ins w:id="12501" w:author="John Clevenger [2]" w:date="2022-06-22T17:09:00Z">
        <w:r w:rsidR="005F1E2A">
          <w:t xml:space="preserve">different passwords (see the </w:t>
        </w:r>
        <w:r w:rsidR="005F1E2A" w:rsidRPr="005F1E2A">
          <w:rPr>
            <w:b/>
            <w:bCs/>
            <w:rPrChange w:id="12502" w:author="John Clevenger [2]" w:date="2022-06-22T17:10:00Z">
              <w:rPr/>
            </w:rPrChange>
          </w:rPr>
          <w:t>Load Account Data</w:t>
        </w:r>
        <w:r w:rsidR="005F1E2A">
          <w:t xml:space="preserve"> section in the chap</w:t>
        </w:r>
      </w:ins>
      <w:ins w:id="12503" w:author="John Clevenger [2]" w:date="2022-06-22T17:10:00Z">
        <w:r w:rsidR="005F1E2A">
          <w:t>t</w:t>
        </w:r>
      </w:ins>
      <w:ins w:id="12504" w:author="John Clevenger [2]" w:date="2022-06-22T17:09:00Z">
        <w:r w:rsidR="005F1E2A">
          <w:t xml:space="preserve">er on </w:t>
        </w:r>
        <w:r w:rsidR="005F1E2A" w:rsidRPr="005F1E2A">
          <w:rPr>
            <w:b/>
            <w:bCs/>
            <w:rPrChange w:id="12505" w:author="John Clevenger [2]" w:date="2022-06-22T17:10:00Z">
              <w:rPr/>
            </w:rPrChange>
          </w:rPr>
          <w:t>Interactive Contest Configuration</w:t>
        </w:r>
        <w:r w:rsidR="005F1E2A">
          <w:t>).  However, it is still necessary to come up with a set of pass</w:t>
        </w:r>
      </w:ins>
      <w:ins w:id="12506" w:author="John Clevenger [2]" w:date="2022-06-22T17:10:00Z">
        <w:r w:rsidR="005F1E2A">
          <w:t>words to be used.</w:t>
        </w:r>
      </w:ins>
      <w:ins w:id="12507" w:author="John Clevenger [2]" w:date="2022-06-22T17:08:00Z">
        <w:r w:rsidR="005F1E2A">
          <w:t xml:space="preserve"> </w:t>
        </w:r>
      </w:ins>
    </w:p>
    <w:p w14:paraId="7BFDC04B" w14:textId="5D42F0FB" w:rsidR="0090412F" w:rsidRPr="00CC4C3B" w:rsidRDefault="0090412F">
      <w:pPr>
        <w:pStyle w:val="ListParagraph"/>
        <w:numPr>
          <w:ilvl w:val="1"/>
          <w:numId w:val="44"/>
        </w:numPr>
        <w:spacing w:before="240"/>
        <w:ind w:left="720"/>
        <w:jc w:val="both"/>
        <w:rPr>
          <w:ins w:id="12508" w:author="John Clevenger [2]" w:date="2022-06-22T17:10:00Z"/>
          <w:b/>
          <w:bCs/>
          <w:color w:val="000000"/>
        </w:rPr>
        <w:pPrChange w:id="12509" w:author="John Clevenger [2]" w:date="2022-06-22T17:41:00Z">
          <w:pPr>
            <w:pStyle w:val="ListParagraph"/>
            <w:numPr>
              <w:ilvl w:val="1"/>
              <w:numId w:val="44"/>
            </w:numPr>
            <w:spacing w:before="360"/>
            <w:ind w:left="1080" w:hanging="360"/>
            <w:jc w:val="both"/>
          </w:pPr>
        </w:pPrChange>
      </w:pPr>
      <w:ins w:id="12510" w:author="John Clevenger [2]" w:date="2022-06-22T17:10:00Z">
        <w:r w:rsidRPr="00CC4C3B">
          <w:rPr>
            <w:b/>
            <w:bCs/>
            <w:color w:val="000000"/>
          </w:rPr>
          <w:t xml:space="preserve">The </w:t>
        </w:r>
      </w:ins>
      <w:ins w:id="12511" w:author="John Clevenger [2]" w:date="2022-06-22T17:11:00Z">
        <w:r>
          <w:rPr>
            <w:b/>
            <w:bCs/>
            <w:color w:val="000000"/>
          </w:rPr>
          <w:t>Solution</w:t>
        </w:r>
      </w:ins>
    </w:p>
    <w:p w14:paraId="57E81A54" w14:textId="4EA222C1" w:rsidR="0090412F" w:rsidRDefault="0090412F">
      <w:pPr>
        <w:spacing w:before="120"/>
        <w:ind w:firstLine="547"/>
        <w:jc w:val="both"/>
        <w:rPr>
          <w:ins w:id="12512" w:author="John Clevenger [2]" w:date="2022-06-22T17:11:00Z"/>
        </w:rPr>
        <w:pPrChange w:id="12513" w:author="John Clevenger [2]" w:date="2022-06-22T17:42:00Z">
          <w:pPr>
            <w:spacing w:before="240"/>
            <w:ind w:firstLine="540"/>
            <w:jc w:val="both"/>
          </w:pPr>
        </w:pPrChange>
      </w:pPr>
      <w:ins w:id="12514" w:author="John Clevenger [2]" w:date="2022-06-22T17:11:00Z">
        <w:r>
          <w:t xml:space="preserve">The </w:t>
        </w:r>
        <w:r w:rsidRPr="0090412F">
          <w:rPr>
            <w:rFonts w:ascii="Courier New" w:hAnsi="Courier New" w:cs="Courier New"/>
            <w:b/>
            <w:bCs/>
            <w:color w:val="000000"/>
            <w:sz w:val="22"/>
            <w:szCs w:val="22"/>
            <w:rPrChange w:id="12515" w:author="John Clevenger [2]" w:date="2022-06-22T17:12:00Z">
              <w:rPr/>
            </w:rPrChange>
          </w:rPr>
          <w:t>pc2tools</w:t>
        </w:r>
        <w:r>
          <w:t xml:space="preserve"> suite contains a tool which can be used to generate passwords.  To invoke this tool, use the command</w:t>
        </w:r>
      </w:ins>
    </w:p>
    <w:p w14:paraId="3D1C2220" w14:textId="65FC4735" w:rsidR="0090412F" w:rsidRDefault="0090412F">
      <w:pPr>
        <w:spacing w:before="120"/>
        <w:ind w:firstLine="547"/>
        <w:jc w:val="both"/>
        <w:rPr>
          <w:ins w:id="12516" w:author="John Clevenger [2]" w:date="2022-06-22T17:13:00Z"/>
          <w:rFonts w:ascii="Courier New" w:hAnsi="Courier New" w:cs="Courier New"/>
          <w:b/>
          <w:bCs/>
          <w:color w:val="000000"/>
          <w:sz w:val="22"/>
          <w:szCs w:val="22"/>
        </w:rPr>
        <w:pPrChange w:id="12517" w:author="John Clevenger [2]" w:date="2022-06-22T17:42:00Z">
          <w:pPr>
            <w:spacing w:before="240"/>
            <w:ind w:firstLine="540"/>
            <w:jc w:val="both"/>
          </w:pPr>
        </w:pPrChange>
      </w:pPr>
      <w:ins w:id="12518" w:author="John Clevenger [2]" w:date="2022-06-22T17:11:00Z">
        <w:r w:rsidRPr="0090412F">
          <w:rPr>
            <w:rFonts w:ascii="Courier New" w:hAnsi="Courier New" w:cs="Courier New"/>
            <w:b/>
            <w:bCs/>
            <w:color w:val="000000"/>
            <w:sz w:val="22"/>
            <w:szCs w:val="22"/>
            <w:rPrChange w:id="12519" w:author="John Clevenger [2]" w:date="2022-06-22T17:12:00Z">
              <w:rPr/>
            </w:rPrChange>
          </w:rPr>
          <w:t>./bin/</w:t>
        </w:r>
      </w:ins>
      <w:ins w:id="12520" w:author="John Clevenger [2]" w:date="2022-06-22T17:12:00Z">
        <w:r w:rsidRPr="0090412F">
          <w:rPr>
            <w:rFonts w:ascii="Courier New" w:hAnsi="Courier New" w:cs="Courier New"/>
            <w:b/>
            <w:bCs/>
            <w:color w:val="000000"/>
            <w:sz w:val="22"/>
            <w:szCs w:val="22"/>
            <w:rPrChange w:id="12521" w:author="John Clevenger [2]" w:date="2022-06-22T17:12:00Z">
              <w:rPr/>
            </w:rPrChange>
          </w:rPr>
          <w:t xml:space="preserve">pc2tools </w:t>
        </w:r>
        <w:r>
          <w:rPr>
            <w:rFonts w:ascii="Courier New" w:hAnsi="Courier New" w:cs="Courier New"/>
            <w:b/>
            <w:bCs/>
            <w:color w:val="000000"/>
            <w:sz w:val="22"/>
            <w:szCs w:val="22"/>
          </w:rPr>
          <w:t>--gen  num   type  length</w:t>
        </w:r>
      </w:ins>
      <w:ins w:id="12522" w:author="John Clevenger [2]" w:date="2022-06-22T17:13:00Z">
        <w:r>
          <w:rPr>
            <w:rFonts w:ascii="Courier New" w:hAnsi="Courier New" w:cs="Courier New"/>
            <w:b/>
            <w:bCs/>
            <w:color w:val="000000"/>
            <w:sz w:val="22"/>
            <w:szCs w:val="22"/>
          </w:rPr>
          <w:t xml:space="preserve">  prefix</w:t>
        </w:r>
      </w:ins>
    </w:p>
    <w:p w14:paraId="1A449DE3" w14:textId="1238C77F" w:rsidR="0090412F" w:rsidRDefault="0090412F">
      <w:pPr>
        <w:spacing w:before="120"/>
        <w:jc w:val="both"/>
        <w:rPr>
          <w:ins w:id="12523" w:author="John Clevenger [2]" w:date="2022-06-22T17:13:00Z"/>
        </w:rPr>
        <w:pPrChange w:id="12524" w:author="John Clevenger [2]" w:date="2022-06-22T17:42:00Z">
          <w:pPr>
            <w:spacing w:before="240"/>
            <w:jc w:val="both"/>
          </w:pPr>
        </w:pPrChange>
      </w:pPr>
      <w:ins w:id="12525" w:author="John Clevenger [2]" w:date="2022-06-22T17:13:00Z">
        <w:r w:rsidRPr="0090412F">
          <w:t xml:space="preserve">where </w:t>
        </w:r>
      </w:ins>
    </w:p>
    <w:p w14:paraId="274A191F" w14:textId="33FD4742" w:rsidR="0090412F" w:rsidRDefault="0090412F">
      <w:pPr>
        <w:spacing w:before="120"/>
        <w:ind w:firstLine="360"/>
        <w:jc w:val="both"/>
        <w:rPr>
          <w:ins w:id="12526" w:author="John Clevenger [2]" w:date="2022-06-22T17:13:00Z"/>
        </w:rPr>
        <w:pPrChange w:id="12527" w:author="John Clevenger [2]" w:date="2022-06-22T17:42:00Z">
          <w:pPr>
            <w:spacing w:before="240"/>
            <w:jc w:val="both"/>
          </w:pPr>
        </w:pPrChange>
      </w:pPr>
      <w:ins w:id="12528" w:author="John Clevenger [2]" w:date="2022-06-22T17:13:00Z">
        <w:r>
          <w:tab/>
        </w:r>
        <w:r w:rsidRPr="0090412F">
          <w:rPr>
            <w:rFonts w:ascii="Courier New" w:hAnsi="Courier New" w:cs="Courier New"/>
            <w:b/>
            <w:bCs/>
            <w:color w:val="000000"/>
            <w:sz w:val="22"/>
            <w:szCs w:val="22"/>
            <w:rPrChange w:id="12529" w:author="John Clevenger [2]" w:date="2022-06-22T17:15:00Z">
              <w:rPr/>
            </w:rPrChange>
          </w:rPr>
          <w:t>num</w:t>
        </w:r>
        <w:r>
          <w:t xml:space="preserve">  is the number of passwords to be generated;</w:t>
        </w:r>
      </w:ins>
    </w:p>
    <w:p w14:paraId="16A37EDA" w14:textId="7BFE40F9" w:rsidR="0090412F" w:rsidRDefault="0090412F">
      <w:pPr>
        <w:spacing w:before="120"/>
        <w:ind w:left="720" w:hanging="450"/>
        <w:jc w:val="both"/>
        <w:rPr>
          <w:ins w:id="12530" w:author="John Clevenger [2]" w:date="2022-06-22T17:14:00Z"/>
        </w:rPr>
        <w:pPrChange w:id="12531" w:author="John Clevenger [2]" w:date="2022-06-22T17:43:00Z">
          <w:pPr>
            <w:spacing w:before="240"/>
            <w:jc w:val="both"/>
          </w:pPr>
        </w:pPrChange>
      </w:pPr>
      <w:ins w:id="12532" w:author="John Clevenger [2]" w:date="2022-06-22T17:13:00Z">
        <w:r>
          <w:tab/>
        </w:r>
        <w:r w:rsidRPr="0090412F">
          <w:rPr>
            <w:rFonts w:ascii="Courier New" w:hAnsi="Courier New" w:cs="Courier New"/>
            <w:b/>
            <w:bCs/>
            <w:color w:val="000000"/>
            <w:sz w:val="22"/>
            <w:szCs w:val="22"/>
            <w:rPrChange w:id="12533" w:author="John Clevenger [2]" w:date="2022-06-22T17:15:00Z">
              <w:rPr/>
            </w:rPrChange>
          </w:rPr>
          <w:t>type</w:t>
        </w:r>
        <w:r>
          <w:t xml:space="preserve"> is the type of pas</w:t>
        </w:r>
      </w:ins>
      <w:ins w:id="12534" w:author="John Clevenger [2]" w:date="2022-06-22T17:14:00Z">
        <w:r>
          <w:t xml:space="preserve">swords desired:  </w:t>
        </w:r>
        <w:r w:rsidRPr="0090412F">
          <w:rPr>
            <w:rFonts w:ascii="Courier New" w:hAnsi="Courier New" w:cs="Courier New"/>
            <w:b/>
            <w:bCs/>
            <w:color w:val="000000"/>
            <w:sz w:val="22"/>
            <w:szCs w:val="22"/>
            <w:rPrChange w:id="12535" w:author="John Clevenger [2]" w:date="2022-06-22T17:16:00Z">
              <w:rPr/>
            </w:rPrChange>
          </w:rPr>
          <w:t>d</w:t>
        </w:r>
        <w:r>
          <w:t xml:space="preserve"> indicates “all digits”, </w:t>
        </w:r>
        <w:r w:rsidRPr="0090412F">
          <w:rPr>
            <w:rFonts w:ascii="Courier New" w:hAnsi="Courier New" w:cs="Courier New"/>
            <w:b/>
            <w:bCs/>
            <w:color w:val="000000"/>
            <w:sz w:val="22"/>
            <w:szCs w:val="22"/>
            <w:rPrChange w:id="12536" w:author="John Clevenger [2]" w:date="2022-06-22T17:16:00Z">
              <w:rPr/>
            </w:rPrChange>
          </w:rPr>
          <w:t>j</w:t>
        </w:r>
        <w:r>
          <w:t xml:space="preserve"> indicates “joe”</w:t>
        </w:r>
      </w:ins>
      <w:ins w:id="12537" w:author="John Clevenger [2]" w:date="2022-06-22T17:43:00Z">
        <w:r w:rsidR="001F1215">
          <w:t xml:space="preserve"> (</w:t>
        </w:r>
      </w:ins>
      <w:ins w:id="12538" w:author="John Clevenger [2]" w:date="2022-06-22T17:14:00Z">
        <w:r>
          <w:t>the default is letters and digits</w:t>
        </w:r>
      </w:ins>
      <w:ins w:id="12539" w:author="John Clevenger [2]" w:date="2022-06-22T17:43:00Z">
        <w:r w:rsidR="001F1215">
          <w:t>)</w:t>
        </w:r>
      </w:ins>
      <w:ins w:id="12540" w:author="John Clevenger [2]" w:date="2022-06-22T17:14:00Z">
        <w:r>
          <w:t>;</w:t>
        </w:r>
      </w:ins>
    </w:p>
    <w:p w14:paraId="7C9FF8BD" w14:textId="23FD7D43" w:rsidR="0090412F" w:rsidRDefault="0090412F">
      <w:pPr>
        <w:spacing w:before="120"/>
        <w:ind w:firstLine="360"/>
        <w:jc w:val="both"/>
        <w:rPr>
          <w:ins w:id="12541" w:author="John Clevenger [2]" w:date="2022-06-22T17:15:00Z"/>
        </w:rPr>
        <w:pPrChange w:id="12542" w:author="John Clevenger [2]" w:date="2022-06-22T17:41:00Z">
          <w:pPr>
            <w:spacing w:before="240"/>
            <w:jc w:val="both"/>
          </w:pPr>
        </w:pPrChange>
      </w:pPr>
      <w:ins w:id="12543" w:author="John Clevenger [2]" w:date="2022-06-22T17:14:00Z">
        <w:r>
          <w:tab/>
        </w:r>
      </w:ins>
      <w:ins w:id="12544" w:author="John Clevenger [2]" w:date="2022-06-22T17:15:00Z">
        <w:r w:rsidRPr="009A1B03">
          <w:rPr>
            <w:rFonts w:ascii="Courier New" w:hAnsi="Courier New" w:cs="Courier New"/>
            <w:b/>
            <w:bCs/>
            <w:color w:val="000000"/>
            <w:sz w:val="22"/>
            <w:szCs w:val="22"/>
            <w:rPrChange w:id="12545" w:author="John Clevenger [2]" w:date="2022-06-22T17:16:00Z">
              <w:rPr/>
            </w:rPrChange>
          </w:rPr>
          <w:t>length</w:t>
        </w:r>
        <w:r>
          <w:t xml:space="preserve"> is the desired password length (default is 8 characters);</w:t>
        </w:r>
      </w:ins>
      <w:ins w:id="12546" w:author="John Clevenger [2]" w:date="2022-06-22T17:18:00Z">
        <w:r w:rsidR="009D1A69">
          <w:t xml:space="preserve"> and</w:t>
        </w:r>
      </w:ins>
    </w:p>
    <w:p w14:paraId="03946AA8" w14:textId="4FFF2C04" w:rsidR="0090412F" w:rsidRDefault="0090412F">
      <w:pPr>
        <w:spacing w:before="120"/>
        <w:ind w:firstLine="360"/>
        <w:jc w:val="both"/>
        <w:rPr>
          <w:ins w:id="12547" w:author="John Clevenger [2]" w:date="2022-06-22T17:16:00Z"/>
        </w:rPr>
        <w:pPrChange w:id="12548" w:author="John Clevenger [2]" w:date="2022-06-22T17:41:00Z">
          <w:pPr>
            <w:spacing w:before="240"/>
            <w:ind w:firstLine="540"/>
            <w:jc w:val="both"/>
          </w:pPr>
        </w:pPrChange>
      </w:pPr>
      <w:ins w:id="12549" w:author="John Clevenger [2]" w:date="2022-06-22T17:15:00Z">
        <w:r>
          <w:tab/>
        </w:r>
        <w:r w:rsidRPr="009A1B03">
          <w:rPr>
            <w:rFonts w:ascii="Courier New" w:hAnsi="Courier New" w:cs="Courier New"/>
            <w:b/>
            <w:bCs/>
            <w:color w:val="000000"/>
            <w:sz w:val="22"/>
            <w:szCs w:val="22"/>
            <w:rPrChange w:id="12550" w:author="John Clevenger [2]" w:date="2022-06-22T17:16:00Z">
              <w:rPr/>
            </w:rPrChange>
          </w:rPr>
          <w:t>prefix</w:t>
        </w:r>
        <w:r>
          <w:t xml:space="preserve"> is a string to be used as a prefix on all generated passwords.</w:t>
        </w:r>
      </w:ins>
    </w:p>
    <w:p w14:paraId="4087144E" w14:textId="0235950E" w:rsidR="0090412F" w:rsidRDefault="009A1B03">
      <w:pPr>
        <w:spacing w:before="120"/>
        <w:ind w:firstLine="360"/>
        <w:jc w:val="both"/>
        <w:rPr>
          <w:ins w:id="12551" w:author="John Clevenger [2]" w:date="2022-06-22T17:18:00Z"/>
        </w:rPr>
        <w:pPrChange w:id="12552" w:author="John Clevenger [2]" w:date="2022-06-22T17:41:00Z">
          <w:pPr>
            <w:spacing w:before="240"/>
            <w:jc w:val="both"/>
          </w:pPr>
        </w:pPrChange>
      </w:pPr>
      <w:ins w:id="12553" w:author="John Clevenger [2]" w:date="2022-06-22T17:16:00Z">
        <w:r>
          <w:t xml:space="preserve">The </w:t>
        </w:r>
        <w:r w:rsidRPr="009A1B03">
          <w:rPr>
            <w:rFonts w:ascii="Courier New" w:hAnsi="Courier New" w:cs="Courier New"/>
            <w:b/>
            <w:bCs/>
            <w:color w:val="000000"/>
            <w:sz w:val="22"/>
            <w:szCs w:val="22"/>
            <w:rPrChange w:id="12554" w:author="John Clevenger [2]" w:date="2022-06-22T17:17:00Z">
              <w:rPr/>
            </w:rPrChange>
          </w:rPr>
          <w:t>type</w:t>
        </w:r>
        <w:r>
          <w:t xml:space="preserve">, </w:t>
        </w:r>
        <w:r w:rsidRPr="009A1B03">
          <w:rPr>
            <w:rFonts w:ascii="Courier New" w:hAnsi="Courier New" w:cs="Courier New"/>
            <w:b/>
            <w:bCs/>
            <w:color w:val="000000"/>
            <w:sz w:val="22"/>
            <w:szCs w:val="22"/>
            <w:rPrChange w:id="12555" w:author="John Clevenger [2]" w:date="2022-06-22T17:17:00Z">
              <w:rPr/>
            </w:rPrChange>
          </w:rPr>
          <w:t>length</w:t>
        </w:r>
        <w:r>
          <w:t xml:space="preserve">, and </w:t>
        </w:r>
        <w:r w:rsidRPr="009A1B03">
          <w:rPr>
            <w:rFonts w:ascii="Courier New" w:hAnsi="Courier New" w:cs="Courier New"/>
            <w:b/>
            <w:bCs/>
            <w:color w:val="000000"/>
            <w:sz w:val="22"/>
            <w:szCs w:val="22"/>
            <w:rPrChange w:id="12556" w:author="John Clevenger [2]" w:date="2022-06-22T17:17:00Z">
              <w:rPr/>
            </w:rPrChange>
          </w:rPr>
          <w:t>prefix</w:t>
        </w:r>
        <w:r>
          <w:t xml:space="preserve"> fields should contain a dash (-) </w:t>
        </w:r>
      </w:ins>
      <w:ins w:id="12557" w:author="John Clevenger [2]" w:date="2022-06-22T17:17:00Z">
        <w:r>
          <w:t>to indicate “use the default”.</w:t>
        </w:r>
      </w:ins>
    </w:p>
    <w:p w14:paraId="3700670D" w14:textId="44B79460" w:rsidR="009D1A69" w:rsidRDefault="00B3774A" w:rsidP="009D1A69">
      <w:pPr>
        <w:pStyle w:val="ListParagraph"/>
        <w:numPr>
          <w:ilvl w:val="0"/>
          <w:numId w:val="42"/>
        </w:numPr>
        <w:tabs>
          <w:tab w:val="clear" w:pos="1080"/>
          <w:tab w:val="num" w:pos="450"/>
        </w:tabs>
        <w:spacing w:before="360"/>
        <w:ind w:left="446"/>
        <w:jc w:val="both"/>
        <w:rPr>
          <w:ins w:id="12558" w:author="John Clevenger [2]" w:date="2022-06-22T17:19:00Z"/>
          <w:b/>
          <w:bCs/>
          <w:color w:val="000000"/>
        </w:rPr>
      </w:pPr>
      <w:ins w:id="12559" w:author="John Clevenger [2]" w:date="2022-06-22T17:24:00Z">
        <w:r>
          <w:rPr>
            <w:b/>
            <w:bCs/>
            <w:color w:val="000000"/>
          </w:rPr>
          <w:t>Additional Tools</w:t>
        </w:r>
      </w:ins>
    </w:p>
    <w:p w14:paraId="6B75F46B" w14:textId="2C78F965" w:rsidR="009D1A69" w:rsidRDefault="009D1A69" w:rsidP="009D1A69">
      <w:pPr>
        <w:spacing w:before="240"/>
        <w:ind w:firstLine="540"/>
        <w:jc w:val="both"/>
        <w:rPr>
          <w:ins w:id="12560" w:author="John Clevenger [2]" w:date="2022-06-22T17:25:00Z"/>
        </w:rPr>
      </w:pPr>
      <w:ins w:id="12561" w:author="John Clevenger [2]" w:date="2022-06-22T17:18:00Z">
        <w:r>
          <w:t xml:space="preserve">The </w:t>
        </w:r>
        <w:r w:rsidRPr="004F2944">
          <w:rPr>
            <w:rFonts w:ascii="Courier New" w:hAnsi="Courier New" w:cs="Courier New"/>
            <w:b/>
            <w:bCs/>
            <w:color w:val="000000"/>
            <w:sz w:val="22"/>
            <w:szCs w:val="22"/>
          </w:rPr>
          <w:t>pc2tools</w:t>
        </w:r>
        <w:r>
          <w:t xml:space="preserve"> suite contains </w:t>
        </w:r>
      </w:ins>
      <w:ins w:id="12562" w:author="John Clevenger [2]" w:date="2022-06-22T17:33:00Z">
        <w:r w:rsidR="00271CD2">
          <w:t>several</w:t>
        </w:r>
      </w:ins>
      <w:ins w:id="12563" w:author="John Clevenger [2]" w:date="2022-06-22T17:24:00Z">
        <w:r w:rsidR="00B3774A">
          <w:t xml:space="preserve"> additional</w:t>
        </w:r>
      </w:ins>
      <w:ins w:id="12564" w:author="John Clevenger [2]" w:date="2022-06-22T17:18:00Z">
        <w:r>
          <w:t xml:space="preserve"> tool</w:t>
        </w:r>
      </w:ins>
      <w:ins w:id="12565" w:author="John Clevenger [2]" w:date="2022-06-22T17:24:00Z">
        <w:r w:rsidR="00B3774A">
          <w:t>s</w:t>
        </w:r>
      </w:ins>
      <w:ins w:id="12566" w:author="John Clevenger [2]" w:date="2022-06-22T17:18:00Z">
        <w:r>
          <w:t xml:space="preserve"> which can be used to </w:t>
        </w:r>
      </w:ins>
      <w:ins w:id="12567" w:author="John Clevenger [2]" w:date="2022-06-22T17:24:00Z">
        <w:r w:rsidR="00B3774A">
          <w:t>perform various useful functions.  These inc</w:t>
        </w:r>
      </w:ins>
      <w:ins w:id="12568" w:author="John Clevenger [2]" w:date="2022-06-22T17:25:00Z">
        <w:r w:rsidR="00B3774A">
          <w:t>lude:</w:t>
        </w:r>
      </w:ins>
    </w:p>
    <w:p w14:paraId="2C5772F7" w14:textId="753D4FB4" w:rsidR="00B3774A" w:rsidRDefault="00B3774A">
      <w:pPr>
        <w:pStyle w:val="ListParagraph"/>
        <w:numPr>
          <w:ilvl w:val="0"/>
          <w:numId w:val="47"/>
        </w:numPr>
        <w:spacing w:before="240"/>
        <w:ind w:left="720"/>
        <w:jc w:val="both"/>
        <w:rPr>
          <w:ins w:id="12569" w:author="John Clevenger [2]" w:date="2022-06-22T17:26:00Z"/>
        </w:rPr>
        <w:pPrChange w:id="12570" w:author="John Clevenger [2]" w:date="2022-06-22T17:33:00Z">
          <w:pPr>
            <w:pStyle w:val="ListParagraph"/>
            <w:numPr>
              <w:numId w:val="47"/>
            </w:numPr>
            <w:spacing w:before="240"/>
            <w:ind w:left="1260" w:hanging="360"/>
            <w:jc w:val="both"/>
          </w:pPr>
        </w:pPrChange>
      </w:pPr>
      <w:ins w:id="12571" w:author="John Clevenger [2]" w:date="2022-06-22T17:25:00Z">
        <w:r>
          <w:t xml:space="preserve">The </w:t>
        </w:r>
        <w:r w:rsidRPr="00D62711">
          <w:rPr>
            <w:b/>
            <w:bCs/>
            <w:rPrChange w:id="12572" w:author="John Clevenger [2]" w:date="2022-06-22T17:39:00Z">
              <w:rPr/>
            </w:rPrChange>
          </w:rPr>
          <w:t>PrintMergeFile</w:t>
        </w:r>
        <w:r>
          <w:t xml:space="preserve"> (</w:t>
        </w:r>
        <w:r w:rsidRPr="00B3774A">
          <w:rPr>
            <w:rFonts w:ascii="Courier New" w:hAnsi="Courier New" w:cs="Courier New"/>
            <w:b/>
            <w:bCs/>
            <w:color w:val="000000"/>
            <w:sz w:val="22"/>
            <w:szCs w:val="22"/>
            <w:rPrChange w:id="12573" w:author="John Clevenger [2]" w:date="2022-06-22T17:26:00Z">
              <w:rPr/>
            </w:rPrChange>
          </w:rPr>
          <w:t>--mer</w:t>
        </w:r>
        <w:r>
          <w:t>) tool, used to generate a “MailMerge-type” file containing team login and password information</w:t>
        </w:r>
      </w:ins>
      <w:ins w:id="12574" w:author="John Clevenger [2]" w:date="2022-06-22T17:26:00Z">
        <w:r>
          <w:t>;</w:t>
        </w:r>
      </w:ins>
    </w:p>
    <w:p w14:paraId="4C27B0A3" w14:textId="6F4BCA36" w:rsidR="00B3774A" w:rsidRDefault="00A3410A">
      <w:pPr>
        <w:pStyle w:val="ListParagraph"/>
        <w:numPr>
          <w:ilvl w:val="0"/>
          <w:numId w:val="47"/>
        </w:numPr>
        <w:spacing w:before="240"/>
        <w:ind w:left="720"/>
        <w:jc w:val="both"/>
        <w:rPr>
          <w:ins w:id="12575" w:author="John Clevenger [2]" w:date="2022-06-22T17:30:00Z"/>
        </w:rPr>
        <w:pPrChange w:id="12576" w:author="John Clevenger [2]" w:date="2022-06-22T17:33:00Z">
          <w:pPr>
            <w:pStyle w:val="ListParagraph"/>
            <w:numPr>
              <w:numId w:val="47"/>
            </w:numPr>
            <w:spacing w:before="240"/>
            <w:ind w:left="1260" w:hanging="360"/>
            <w:jc w:val="both"/>
          </w:pPr>
        </w:pPrChange>
      </w:pPr>
      <w:ins w:id="12577" w:author="John Clevenger [2]" w:date="2022-06-22T17:26:00Z">
        <w:r>
          <w:t xml:space="preserve">The </w:t>
        </w:r>
      </w:ins>
      <w:ins w:id="12578" w:author="John Clevenger [2]" w:date="2022-06-22T17:27:00Z">
        <w:r w:rsidRPr="00D62711">
          <w:rPr>
            <w:b/>
            <w:bCs/>
            <w:rPrChange w:id="12579" w:author="John Clevenger [2]" w:date="2022-06-22T17:39:00Z">
              <w:rPr/>
            </w:rPrChange>
          </w:rPr>
          <w:t>SubmitRunsFromEventFeed</w:t>
        </w:r>
        <w:r>
          <w:t xml:space="preserve"> (</w:t>
        </w:r>
        <w:r w:rsidRPr="00A3410A">
          <w:rPr>
            <w:rFonts w:ascii="Courier New" w:hAnsi="Courier New" w:cs="Courier New"/>
            <w:b/>
            <w:bCs/>
            <w:color w:val="000000"/>
            <w:sz w:val="22"/>
            <w:szCs w:val="22"/>
            <w:rPrChange w:id="12580" w:author="John Clevenger [2]" w:date="2022-06-22T17:29:00Z">
              <w:rPr/>
            </w:rPrChange>
          </w:rPr>
          <w:t>--sr</w:t>
        </w:r>
        <w:r>
          <w:t>) tool, used to read a JSON</w:t>
        </w:r>
      </w:ins>
      <w:ins w:id="12581" w:author="John Clevenger [2]" w:date="2022-06-22T17:29:00Z">
        <w:r>
          <w:t xml:space="preserve"> Event Feed file (such as one received from a Primary CCS when PC</w:t>
        </w:r>
        <w:r w:rsidRPr="00A3410A">
          <w:rPr>
            <w:vertAlign w:val="superscript"/>
            <w:rPrChange w:id="12582" w:author="John Clevenger [2]" w:date="2022-06-22T17:29:00Z">
              <w:rPr/>
            </w:rPrChange>
          </w:rPr>
          <w:t>2</w:t>
        </w:r>
        <w:r>
          <w:t xml:space="preserve"> is running in “Shadow Mode”) and submit runs defined in the Event Feed to a PC</w:t>
        </w:r>
        <w:r w:rsidRPr="00A3410A">
          <w:rPr>
            <w:vertAlign w:val="superscript"/>
            <w:rPrChange w:id="12583" w:author="John Clevenger [2]" w:date="2022-06-22T17:29:00Z">
              <w:rPr/>
            </w:rPrChange>
          </w:rPr>
          <w:t>2</w:t>
        </w:r>
        <w:r>
          <w:t xml:space="preserve"> Shadow system.</w:t>
        </w:r>
      </w:ins>
    </w:p>
    <w:p w14:paraId="776E4066" w14:textId="77777777" w:rsidR="00D62711" w:rsidRDefault="00271CD2" w:rsidP="0006546E">
      <w:pPr>
        <w:pStyle w:val="ListParagraph"/>
        <w:numPr>
          <w:ilvl w:val="0"/>
          <w:numId w:val="47"/>
        </w:numPr>
        <w:autoSpaceDE w:val="0"/>
        <w:autoSpaceDN w:val="0"/>
        <w:adjustRightInd w:val="0"/>
        <w:spacing w:before="240"/>
        <w:ind w:left="720" w:right="-277"/>
        <w:jc w:val="both"/>
        <w:rPr>
          <w:ins w:id="12584" w:author="John Clevenger [2]" w:date="2022-06-22T17:38:00Z"/>
        </w:rPr>
      </w:pPr>
      <w:ins w:id="12585" w:author="John Clevenger [2]" w:date="2022-06-22T17:31:00Z">
        <w:r>
          <w:t xml:space="preserve">The </w:t>
        </w:r>
        <w:r w:rsidRPr="00D62711">
          <w:rPr>
            <w:b/>
            <w:bCs/>
            <w:rPrChange w:id="12586" w:author="John Clevenger [2]" w:date="2022-06-22T17:39:00Z">
              <w:rPr/>
            </w:rPrChange>
          </w:rPr>
          <w:t>CreateTeamsTSV</w:t>
        </w:r>
        <w:r>
          <w:t xml:space="preserve"> (</w:t>
        </w:r>
        <w:r w:rsidRPr="00D62711">
          <w:rPr>
            <w:rFonts w:ascii="Courier New" w:hAnsi="Courier New" w:cs="Courier New"/>
            <w:b/>
            <w:bCs/>
            <w:color w:val="000000"/>
            <w:sz w:val="22"/>
            <w:szCs w:val="22"/>
            <w:rPrChange w:id="12587" w:author="John Clevenger [2]" w:date="2022-06-22T17:38:00Z">
              <w:rPr/>
            </w:rPrChange>
          </w:rPr>
          <w:t>--ttsv</w:t>
        </w:r>
        <w:r>
          <w:t>) too</w:t>
        </w:r>
      </w:ins>
      <w:ins w:id="12588" w:author="John Clevenger [2]" w:date="2022-06-22T17:32:00Z">
        <w:r>
          <w:t>l</w:t>
        </w:r>
      </w:ins>
      <w:ins w:id="12589" w:author="John Clevenger [2]" w:date="2022-06-22T17:31:00Z">
        <w:r>
          <w:t xml:space="preserve">, used to </w:t>
        </w:r>
      </w:ins>
      <w:ins w:id="12590" w:author="John Clevenger [2]" w:date="2022-06-22T17:32:00Z">
        <w:r>
          <w:t xml:space="preserve">convert a CLICS </w:t>
        </w:r>
        <w:r w:rsidRPr="00D62711">
          <w:rPr>
            <w:rFonts w:ascii="Courier New" w:hAnsi="Courier New" w:cs="Courier New"/>
            <w:b/>
            <w:bCs/>
            <w:color w:val="000000"/>
            <w:sz w:val="22"/>
            <w:szCs w:val="22"/>
            <w:rPrChange w:id="12591" w:author="John Clevenger [2]" w:date="2022-06-22T17:38:00Z">
              <w:rPr/>
            </w:rPrChange>
          </w:rPr>
          <w:t>teams.json</w:t>
        </w:r>
        <w:r>
          <w:t xml:space="preserve"> file into a </w:t>
        </w:r>
        <w:r w:rsidRPr="00D62711">
          <w:rPr>
            <w:rFonts w:ascii="Courier New" w:hAnsi="Courier New" w:cs="Courier New"/>
            <w:b/>
            <w:bCs/>
            <w:color w:val="000000"/>
            <w:sz w:val="22"/>
            <w:szCs w:val="22"/>
            <w:rPrChange w:id="12592" w:author="John Clevenger [2]" w:date="2022-06-22T17:38:00Z">
              <w:rPr/>
            </w:rPrChange>
          </w:rPr>
          <w:t>teams.tsv</w:t>
        </w:r>
        <w:r>
          <w:t xml:space="preserve"> file which can be loaded into PC</w:t>
        </w:r>
        <w:r w:rsidRPr="00D62711">
          <w:rPr>
            <w:vertAlign w:val="superscript"/>
            <w:rPrChange w:id="12593" w:author="John Clevenger [2]" w:date="2022-06-22T17:38:00Z">
              <w:rPr/>
            </w:rPrChange>
          </w:rPr>
          <w:t>2</w:t>
        </w:r>
        <w:r>
          <w:t>.</w:t>
        </w:r>
      </w:ins>
    </w:p>
    <w:p w14:paraId="067B8C62" w14:textId="77777777" w:rsidR="00D62711" w:rsidRDefault="00271CD2" w:rsidP="00D62711">
      <w:pPr>
        <w:pStyle w:val="ListParagraph"/>
        <w:numPr>
          <w:ilvl w:val="0"/>
          <w:numId w:val="47"/>
        </w:numPr>
        <w:autoSpaceDE w:val="0"/>
        <w:autoSpaceDN w:val="0"/>
        <w:adjustRightInd w:val="0"/>
        <w:spacing w:before="240"/>
        <w:ind w:left="720" w:right="533"/>
        <w:jc w:val="both"/>
        <w:rPr>
          <w:ins w:id="12594" w:author="John Clevenger [2]" w:date="2022-06-22T17:41:00Z"/>
        </w:rPr>
      </w:pPr>
      <w:ins w:id="12595" w:author="John Clevenger [2]" w:date="2022-06-22T17:34:00Z">
        <w:r>
          <w:t xml:space="preserve">Several </w:t>
        </w:r>
      </w:ins>
      <w:ins w:id="12596" w:author="John Clevenger [2]" w:date="2022-06-22T17:35:00Z">
        <w:r>
          <w:t xml:space="preserve">forms of </w:t>
        </w:r>
        <w:r w:rsidRPr="00D62711">
          <w:rPr>
            <w:b/>
            <w:bCs/>
            <w:rPrChange w:id="12597" w:author="John Clevenger [2]" w:date="2022-06-22T17:39:00Z">
              <w:rPr/>
            </w:rPrChange>
          </w:rPr>
          <w:t>ContestControl</w:t>
        </w:r>
        <w:r>
          <w:t xml:space="preserve"> tools </w:t>
        </w:r>
        <w:r w:rsidRPr="00D62711">
          <w:rPr>
            <w:rFonts w:ascii="Courier New" w:hAnsi="Courier New" w:cs="Courier New"/>
            <w:b/>
            <w:bCs/>
            <w:color w:val="000000"/>
            <w:sz w:val="22"/>
            <w:szCs w:val="22"/>
            <w:rPrChange w:id="12598" w:author="John Clevenger [2]" w:date="2022-06-22T17:38:00Z">
              <w:rPr/>
            </w:rPrChange>
          </w:rPr>
          <w:t>(</w:t>
        </w:r>
        <w:r w:rsidRPr="00D62711">
          <w:rPr>
            <w:rFonts w:ascii="Courier New" w:hAnsi="Courier New" w:cs="Courier New"/>
            <w:b/>
            <w:bCs/>
            <w:color w:val="000000"/>
            <w:sz w:val="22"/>
            <w:szCs w:val="22"/>
            <w:rPrChange w:id="12599" w:author="John Clevenger [2]" w:date="2022-06-22T17:38:00Z">
              <w:rPr>
                <w:rFonts w:ascii="Consolas" w:hAnsi="Consolas" w:cs="Consolas"/>
                <w:color w:val="2A00FF"/>
                <w:sz w:val="20"/>
              </w:rPr>
            </w:rPrChange>
          </w:rPr>
          <w:t>--startat</w:t>
        </w:r>
      </w:ins>
      <w:ins w:id="12600" w:author="John Clevenger [2]" w:date="2022-06-22T17:37:00Z">
        <w:r w:rsidR="00D62711">
          <w:t>,</w:t>
        </w:r>
      </w:ins>
      <w:ins w:id="12601" w:author="John Clevenger [2]" w:date="2022-06-22T17:36:00Z">
        <w:r w:rsidRPr="00D62711">
          <w:rPr>
            <w:rFonts w:ascii="Courier New" w:hAnsi="Courier New" w:cs="Courier New"/>
            <w:b/>
            <w:bCs/>
            <w:color w:val="000000"/>
            <w:sz w:val="22"/>
            <w:szCs w:val="22"/>
            <w:rPrChange w:id="12602" w:author="John Clevenger [2]" w:date="2022-06-22T17:38:00Z">
              <w:rPr>
                <w:rFonts w:ascii="Consolas" w:hAnsi="Consolas" w:cs="Consolas"/>
                <w:color w:val="2A00FF"/>
                <w:sz w:val="20"/>
              </w:rPr>
            </w:rPrChange>
          </w:rPr>
          <w:t xml:space="preserve"> </w:t>
        </w:r>
      </w:ins>
      <w:ins w:id="12603" w:author="John Clevenger [2]" w:date="2022-06-22T17:35:00Z">
        <w:r w:rsidRPr="00D62711">
          <w:rPr>
            <w:rFonts w:ascii="Courier New" w:hAnsi="Courier New" w:cs="Courier New"/>
            <w:b/>
            <w:bCs/>
            <w:color w:val="000000"/>
            <w:sz w:val="22"/>
            <w:szCs w:val="22"/>
            <w:rPrChange w:id="12604" w:author="John Clevenger [2]" w:date="2022-06-22T17:38:00Z">
              <w:rPr>
                <w:rFonts w:ascii="Consolas" w:hAnsi="Consolas" w:cs="Consolas"/>
                <w:color w:val="2A00FF"/>
                <w:sz w:val="20"/>
              </w:rPr>
            </w:rPrChange>
          </w:rPr>
          <w:t>--startin</w:t>
        </w:r>
      </w:ins>
      <w:ins w:id="12605" w:author="John Clevenger [2]" w:date="2022-06-22T17:37:00Z">
        <w:r w:rsidR="00D62711">
          <w:t>,</w:t>
        </w:r>
      </w:ins>
      <w:ins w:id="12606" w:author="John Clevenger [2]" w:date="2022-06-22T17:35:00Z">
        <w:r w:rsidRPr="00D62711">
          <w:rPr>
            <w:rFonts w:ascii="Courier New" w:hAnsi="Courier New" w:cs="Courier New"/>
            <w:b/>
            <w:bCs/>
            <w:color w:val="000000"/>
            <w:sz w:val="22"/>
            <w:szCs w:val="22"/>
            <w:rPrChange w:id="12607" w:author="John Clevenger [2]" w:date="2022-06-22T17:38:00Z">
              <w:rPr>
                <w:rFonts w:ascii="Consolas" w:hAnsi="Consolas" w:cs="Consolas"/>
                <w:color w:val="2A00FF"/>
                <w:sz w:val="20"/>
              </w:rPr>
            </w:rPrChange>
          </w:rPr>
          <w:t xml:space="preserve"> --shutdown</w:t>
        </w:r>
      </w:ins>
      <w:ins w:id="12608" w:author="John Clevenger [2]" w:date="2022-06-22T17:37:00Z">
        <w:r w:rsidR="00D62711">
          <w:t>,</w:t>
        </w:r>
      </w:ins>
      <w:ins w:id="12609" w:author="John Clevenger [2]" w:date="2022-06-22T17:36:00Z">
        <w:r w:rsidR="00D62711" w:rsidRPr="00D62711">
          <w:rPr>
            <w:rFonts w:ascii="Courier New" w:hAnsi="Courier New" w:cs="Courier New"/>
            <w:b/>
            <w:bCs/>
            <w:color w:val="000000"/>
            <w:sz w:val="22"/>
            <w:szCs w:val="22"/>
            <w:rPrChange w:id="12610" w:author="John Clevenger [2]" w:date="2022-06-22T17:38:00Z">
              <w:rPr>
                <w:rFonts w:ascii="Consolas" w:hAnsi="Consolas" w:cs="Consolas"/>
                <w:color w:val="2A00FF"/>
                <w:sz w:val="20"/>
              </w:rPr>
            </w:rPrChange>
          </w:rPr>
          <w:t xml:space="preserve"> </w:t>
        </w:r>
      </w:ins>
      <w:ins w:id="12611" w:author="John Clevenger [2]" w:date="2022-06-22T17:35:00Z">
        <w:r w:rsidRPr="00D62711">
          <w:rPr>
            <w:rFonts w:ascii="Courier New" w:hAnsi="Courier New" w:cs="Courier New"/>
            <w:b/>
            <w:bCs/>
            <w:color w:val="000000"/>
            <w:sz w:val="22"/>
            <w:szCs w:val="22"/>
            <w:rPrChange w:id="12612" w:author="John Clevenger [2]" w:date="2022-06-22T17:38:00Z">
              <w:rPr>
                <w:rFonts w:ascii="Consolas" w:hAnsi="Consolas" w:cs="Consolas"/>
                <w:color w:val="2A00FF"/>
                <w:sz w:val="20"/>
              </w:rPr>
            </w:rPrChange>
          </w:rPr>
          <w:t>--startnow</w:t>
        </w:r>
      </w:ins>
      <w:ins w:id="12613" w:author="John Clevenger [2]" w:date="2022-06-22T17:38:00Z">
        <w:r w:rsidR="00D62711" w:rsidRPr="00D62711">
          <w:rPr>
            <w:rPrChange w:id="12614" w:author="John Clevenger [2]" w:date="2022-06-22T17:38:00Z">
              <w:rPr>
                <w:rFonts w:ascii="Consolas" w:hAnsi="Consolas" w:cs="Consolas"/>
                <w:color w:val="2A00FF"/>
                <w:sz w:val="20"/>
              </w:rPr>
            </w:rPrChange>
          </w:rPr>
          <w:t>) which can be used for external management of a PC2 server.</w:t>
        </w:r>
      </w:ins>
    </w:p>
    <w:p w14:paraId="2CC54B9C" w14:textId="6168EA05" w:rsidR="00917410" w:rsidRDefault="00D62711">
      <w:pPr>
        <w:autoSpaceDE w:val="0"/>
        <w:autoSpaceDN w:val="0"/>
        <w:adjustRightInd w:val="0"/>
        <w:spacing w:before="240"/>
        <w:ind w:right="533"/>
        <w:jc w:val="both"/>
        <w:rPr>
          <w:ins w:id="12615" w:author="John Buck" w:date="2023-04-11T15:51:00Z"/>
        </w:rPr>
      </w:pPr>
      <w:ins w:id="12616" w:author="John Clevenger [2]" w:date="2022-06-22T17:39:00Z">
        <w:r>
          <w:t xml:space="preserve">See the </w:t>
        </w:r>
        <w:r w:rsidRPr="001F1215">
          <w:rPr>
            <w:i/>
            <w:iCs/>
          </w:rPr>
          <w:t>usage</w:t>
        </w:r>
        <w:r>
          <w:t xml:space="preserve"> output from the pc2tools </w:t>
        </w:r>
        <w:r w:rsidRPr="001F1215">
          <w:rPr>
            <w:rFonts w:ascii="Courier New" w:hAnsi="Courier New" w:cs="Courier New"/>
            <w:b/>
            <w:bCs/>
            <w:color w:val="000000"/>
            <w:sz w:val="22"/>
            <w:szCs w:val="22"/>
            <w:rPrChange w:id="12617" w:author="John Clevenger [2]" w:date="2022-06-22T17:43:00Z">
              <w:rPr/>
            </w:rPrChange>
          </w:rPr>
          <w:t>--help</w:t>
        </w:r>
        <w:r>
          <w:t xml:space="preserve"> </w:t>
        </w:r>
      </w:ins>
      <w:ins w:id="12618" w:author="John Clevenger [2]" w:date="2022-06-22T17:40:00Z">
        <w:r>
          <w:t>argument for more information on these tools.</w:t>
        </w:r>
      </w:ins>
    </w:p>
    <w:p w14:paraId="10E6AFF7" w14:textId="77777777" w:rsidR="00917410" w:rsidRDefault="00917410">
      <w:pPr>
        <w:rPr>
          <w:ins w:id="12619" w:author="John Buck" w:date="2023-04-11T15:51:00Z"/>
        </w:rPr>
      </w:pPr>
      <w:ins w:id="12620" w:author="John Buck" w:date="2023-04-11T15:51:00Z">
        <w:r>
          <w:br w:type="page"/>
        </w:r>
      </w:ins>
    </w:p>
    <w:p w14:paraId="00155D39" w14:textId="40B686A2" w:rsidR="00917410" w:rsidRDefault="00917410" w:rsidP="00E33FB1">
      <w:pPr>
        <w:pStyle w:val="Appendix"/>
        <w:rPr>
          <w:ins w:id="12621" w:author="John Buck" w:date="2023-04-11T15:51:00Z"/>
        </w:rPr>
      </w:pPr>
      <w:bookmarkStart w:id="12622" w:name="_Toc151504521"/>
      <w:ins w:id="12623" w:author="John Buck" w:date="2023-04-11T15:51:00Z">
        <w:r>
          <w:lastRenderedPageBreak/>
          <w:t xml:space="preserve">Appendix </w:t>
        </w:r>
      </w:ins>
      <w:ins w:id="12624" w:author="John Buck" w:date="2023-04-11T15:52:00Z">
        <w:r>
          <w:t>U</w:t>
        </w:r>
      </w:ins>
      <w:ins w:id="12625" w:author="John Buck" w:date="2023-04-11T15:51:00Z">
        <w:r>
          <w:t xml:space="preserve"> – </w:t>
        </w:r>
      </w:ins>
      <w:ins w:id="12626" w:author="John Buck" w:date="2023-04-11T15:52:00Z">
        <w:r>
          <w:t>Running in a Sandbox</w:t>
        </w:r>
      </w:ins>
      <w:bookmarkEnd w:id="12622"/>
    </w:p>
    <w:p w14:paraId="4EA604DC" w14:textId="77777777" w:rsidR="00917410" w:rsidRDefault="00917410" w:rsidP="00864BD3">
      <w:pPr>
        <w:pStyle w:val="ListParagraph"/>
        <w:keepNext/>
        <w:numPr>
          <w:ilvl w:val="0"/>
          <w:numId w:val="48"/>
        </w:numPr>
        <w:spacing w:before="240"/>
        <w:jc w:val="both"/>
        <w:rPr>
          <w:ins w:id="12627" w:author="John Buck" w:date="2023-04-11T15:51:00Z"/>
          <w:b/>
          <w:bCs/>
          <w:color w:val="000000"/>
        </w:rPr>
        <w:pPrChange w:id="12628" w:author="John Clevenger [2]" w:date="2023-11-21T19:38:00Z">
          <w:pPr>
            <w:pStyle w:val="ListParagraph"/>
            <w:numPr>
              <w:numId w:val="48"/>
            </w:numPr>
            <w:tabs>
              <w:tab w:val="num" w:pos="360"/>
            </w:tabs>
            <w:spacing w:before="240"/>
            <w:ind w:left="360" w:hanging="360"/>
            <w:jc w:val="both"/>
          </w:pPr>
        </w:pPrChange>
      </w:pPr>
      <w:ins w:id="12629" w:author="John Buck" w:date="2023-04-11T15:51:00Z">
        <w:r>
          <w:rPr>
            <w:b/>
            <w:bCs/>
            <w:color w:val="000000"/>
          </w:rPr>
          <w:t>Overview</w:t>
        </w:r>
      </w:ins>
    </w:p>
    <w:p w14:paraId="24C2D4C2" w14:textId="587BB29D" w:rsidR="00D62711" w:rsidRDefault="00917410" w:rsidP="00917410">
      <w:pPr>
        <w:autoSpaceDE w:val="0"/>
        <w:autoSpaceDN w:val="0"/>
        <w:adjustRightInd w:val="0"/>
        <w:spacing w:before="240"/>
        <w:ind w:right="533" w:firstLine="720"/>
        <w:jc w:val="both"/>
        <w:rPr>
          <w:ins w:id="12630" w:author="John Buck" w:date="2023-04-11T16:28:00Z"/>
          <w:color w:val="000000"/>
        </w:rPr>
      </w:pPr>
      <w:ins w:id="12631" w:author="John Buck" w:date="2023-04-11T15:56:00Z">
        <w:r>
          <w:rPr>
            <w:color w:val="000000"/>
          </w:rPr>
          <w:t xml:space="preserve">Starting with Version 9.9, </w:t>
        </w:r>
      </w:ins>
      <w:ins w:id="12632" w:author="John Buck" w:date="2023-04-11T15:51:00Z">
        <w:r>
          <w:rPr>
            <w:color w:val="000000"/>
          </w:rPr>
          <w:t>PC</w:t>
        </w:r>
        <w:r w:rsidRPr="00FB6179">
          <w:rPr>
            <w:color w:val="000000"/>
            <w:vertAlign w:val="superscript"/>
          </w:rPr>
          <w:t>2</w:t>
        </w:r>
        <w:r>
          <w:rPr>
            <w:color w:val="000000"/>
          </w:rPr>
          <w:t xml:space="preserve"> </w:t>
        </w:r>
      </w:ins>
      <w:ins w:id="12633" w:author="John Buck" w:date="2023-04-11T15:57:00Z">
        <w:r>
          <w:rPr>
            <w:color w:val="000000"/>
          </w:rPr>
          <w:t>supports running submissions in a controlled sandbox environment on Linux systems</w:t>
        </w:r>
      </w:ins>
      <w:ins w:id="12634" w:author="John Clevenger [2]" w:date="2023-11-21T19:21:00Z">
        <w:r w:rsidR="00FC7C34">
          <w:rPr>
            <w:color w:val="000000"/>
          </w:rPr>
          <w:t xml:space="preserve"> </w:t>
        </w:r>
        <w:r w:rsidR="00FC7C34" w:rsidRPr="00FC7C34">
          <w:rPr>
            <w:i/>
            <w:iCs/>
            <w:color w:val="000000"/>
            <w:rPrChange w:id="12635" w:author="John Clevenger [2]" w:date="2023-11-21T19:21:00Z">
              <w:rPr>
                <w:color w:val="000000"/>
              </w:rPr>
            </w:rPrChange>
          </w:rPr>
          <w:t>which are configured for</w:t>
        </w:r>
      </w:ins>
      <w:ins w:id="12636" w:author="John Buck" w:date="2023-04-11T15:57:00Z">
        <w:r>
          <w:rPr>
            <w:color w:val="000000"/>
          </w:rPr>
          <w:t xml:space="preserve"> </w:t>
        </w:r>
        <w:r w:rsidRPr="00917410">
          <w:rPr>
            <w:i/>
            <w:iCs/>
            <w:color w:val="000000"/>
            <w:rPrChange w:id="12637" w:author="John Buck" w:date="2023-04-11T16:07:00Z">
              <w:rPr>
                <w:color w:val="000000"/>
              </w:rPr>
            </w:rPrChange>
          </w:rPr>
          <w:t xml:space="preserve">supporting </w:t>
        </w:r>
      </w:ins>
      <w:ins w:id="12638" w:author="John Buck" w:date="2023-04-11T16:04:00Z">
        <w:r w:rsidRPr="00917410">
          <w:rPr>
            <w:i/>
            <w:iCs/>
            <w:color w:val="000000"/>
            <w:rPrChange w:id="12639" w:author="John Buck" w:date="2023-04-11T16:07:00Z">
              <w:rPr>
                <w:color w:val="000000"/>
              </w:rPr>
            </w:rPrChange>
          </w:rPr>
          <w:t>cg</w:t>
        </w:r>
      </w:ins>
      <w:ins w:id="12640" w:author="John Buck" w:date="2023-04-11T15:57:00Z">
        <w:r w:rsidRPr="00917410">
          <w:rPr>
            <w:i/>
            <w:iCs/>
            <w:color w:val="000000"/>
            <w:rPrChange w:id="12641" w:author="John Buck" w:date="2023-04-11T16:07:00Z">
              <w:rPr>
                <w:color w:val="000000"/>
              </w:rPr>
            </w:rPrChange>
          </w:rPr>
          <w:t xml:space="preserve">roup </w:t>
        </w:r>
      </w:ins>
      <w:ins w:id="12642" w:author="John Buck" w:date="2023-04-11T16:07:00Z">
        <w:r w:rsidRPr="00917410">
          <w:rPr>
            <w:i/>
            <w:iCs/>
            <w:color w:val="000000"/>
            <w:rPrChange w:id="12643" w:author="John Buck" w:date="2023-04-11T16:07:00Z">
              <w:rPr>
                <w:color w:val="000000"/>
              </w:rPr>
            </w:rPrChange>
          </w:rPr>
          <w:t>v</w:t>
        </w:r>
      </w:ins>
      <w:ins w:id="12644" w:author="John Buck" w:date="2023-04-11T15:57:00Z">
        <w:r w:rsidRPr="00917410">
          <w:rPr>
            <w:i/>
            <w:iCs/>
            <w:color w:val="000000"/>
            <w:rPrChange w:id="12645" w:author="John Buck" w:date="2023-04-11T16:07:00Z">
              <w:rPr>
                <w:color w:val="000000"/>
              </w:rPr>
            </w:rPrChange>
          </w:rPr>
          <w:t>2</w:t>
        </w:r>
      </w:ins>
      <w:ins w:id="12646" w:author="John Buck" w:date="2023-04-11T15:58:00Z">
        <w:r>
          <w:rPr>
            <w:color w:val="000000"/>
          </w:rPr>
          <w:t>.  This gives PC</w:t>
        </w:r>
        <w:r w:rsidRPr="00917410">
          <w:rPr>
            <w:color w:val="000000"/>
            <w:vertAlign w:val="superscript"/>
            <w:rPrChange w:id="12647" w:author="John Buck" w:date="2023-04-11T16:03:00Z">
              <w:rPr>
                <w:color w:val="000000"/>
              </w:rPr>
            </w:rPrChange>
          </w:rPr>
          <w:t>2</w:t>
        </w:r>
        <w:r>
          <w:rPr>
            <w:color w:val="000000"/>
          </w:rPr>
          <w:t xml:space="preserve"> the ability to </w:t>
        </w:r>
      </w:ins>
      <w:ins w:id="12648" w:author="John Buck" w:date="2023-04-11T15:59:00Z">
        <w:r>
          <w:rPr>
            <w:color w:val="000000"/>
          </w:rPr>
          <w:t>limit memory usage</w:t>
        </w:r>
      </w:ins>
      <w:ins w:id="12649" w:author="John Buck" w:date="2023-04-21T13:46:00Z">
        <w:r w:rsidR="008E2241">
          <w:rPr>
            <w:color w:val="000000"/>
          </w:rPr>
          <w:t xml:space="preserve">, prevent </w:t>
        </w:r>
        <w:r w:rsidR="008E2241" w:rsidRPr="008E2241">
          <w:rPr>
            <w:i/>
            <w:iCs/>
            <w:color w:val="000000"/>
            <w:rPrChange w:id="12650" w:author="John Buck" w:date="2023-04-21T13:46:00Z">
              <w:rPr>
                <w:color w:val="000000"/>
              </w:rPr>
            </w:rPrChange>
          </w:rPr>
          <w:t>fork-</w:t>
        </w:r>
        <w:del w:id="12651" w:author="John Clevenger [2]" w:date="2023-11-21T19:21:00Z">
          <w:r w:rsidR="008E2241" w:rsidRPr="008E2241" w:rsidDel="00FC7C34">
            <w:rPr>
              <w:i/>
              <w:iCs/>
              <w:color w:val="000000"/>
              <w:rPrChange w:id="12652" w:author="John Buck" w:date="2023-04-21T13:46:00Z">
                <w:rPr>
                  <w:color w:val="000000"/>
                </w:rPr>
              </w:rPrChange>
            </w:rPr>
            <w:delText>bombs</w:delText>
          </w:r>
          <w:r w:rsidR="008E2241" w:rsidDel="00FC7C34">
            <w:rPr>
              <w:color w:val="000000"/>
            </w:rPr>
            <w:delText xml:space="preserve">, </w:delText>
          </w:r>
        </w:del>
      </w:ins>
      <w:ins w:id="12653" w:author="John Buck" w:date="2023-04-11T15:59:00Z">
        <w:del w:id="12654" w:author="John Clevenger [2]" w:date="2023-11-21T19:21:00Z">
          <w:r w:rsidDel="00FC7C34">
            <w:rPr>
              <w:color w:val="000000"/>
            </w:rPr>
            <w:delText xml:space="preserve"> as</w:delText>
          </w:r>
        </w:del>
      </w:ins>
      <w:ins w:id="12655" w:author="John Clevenger [2]" w:date="2023-11-21T19:21:00Z">
        <w:r w:rsidR="00FC7C34" w:rsidRPr="00FC7C34">
          <w:rPr>
            <w:i/>
            <w:iCs/>
            <w:color w:val="000000"/>
          </w:rPr>
          <w:t>bombs</w:t>
        </w:r>
        <w:r w:rsidR="00FC7C34">
          <w:rPr>
            <w:color w:val="000000"/>
          </w:rPr>
          <w:t>, as</w:t>
        </w:r>
      </w:ins>
      <w:ins w:id="12656" w:author="John Buck" w:date="2023-04-11T15:59:00Z">
        <w:r>
          <w:rPr>
            <w:color w:val="000000"/>
          </w:rPr>
          <w:t xml:space="preserve"> well as more accurately limit </w:t>
        </w:r>
      </w:ins>
      <w:ins w:id="12657" w:author="John Buck" w:date="2023-04-11T16:03:00Z">
        <w:r>
          <w:rPr>
            <w:color w:val="000000"/>
          </w:rPr>
          <w:t xml:space="preserve">and measure </w:t>
        </w:r>
      </w:ins>
      <w:ins w:id="12658" w:author="John Buck" w:date="2023-04-11T15:59:00Z">
        <w:r>
          <w:rPr>
            <w:color w:val="000000"/>
          </w:rPr>
          <w:t>CPU time</w:t>
        </w:r>
      </w:ins>
      <w:ins w:id="12659" w:author="John Buck" w:date="2023-04-11T16:03:00Z">
        <w:r>
          <w:rPr>
            <w:color w:val="000000"/>
          </w:rPr>
          <w:t>.</w:t>
        </w:r>
      </w:ins>
    </w:p>
    <w:p w14:paraId="3DC8E285" w14:textId="2E25C7A7" w:rsidR="00D70F35" w:rsidRPr="00D70F35" w:rsidRDefault="000F64C4" w:rsidP="00864BD3">
      <w:pPr>
        <w:pStyle w:val="ListParagraph"/>
        <w:keepNext/>
        <w:numPr>
          <w:ilvl w:val="0"/>
          <w:numId w:val="48"/>
        </w:numPr>
        <w:spacing w:before="240"/>
        <w:jc w:val="both"/>
        <w:rPr>
          <w:ins w:id="12660" w:author="John Buck" w:date="2023-04-11T16:03:00Z"/>
          <w:b/>
          <w:bCs/>
          <w:color w:val="000000"/>
          <w:rPrChange w:id="12661" w:author="John Buck" w:date="2023-04-11T16:28:00Z">
            <w:rPr>
              <w:ins w:id="12662" w:author="John Buck" w:date="2023-04-11T16:03:00Z"/>
            </w:rPr>
          </w:rPrChange>
        </w:rPr>
        <w:pPrChange w:id="12663" w:author="John Clevenger [2]" w:date="2023-11-21T19:39:00Z">
          <w:pPr>
            <w:autoSpaceDE w:val="0"/>
            <w:autoSpaceDN w:val="0"/>
            <w:adjustRightInd w:val="0"/>
            <w:spacing w:before="240"/>
            <w:ind w:right="533" w:firstLine="720"/>
            <w:jc w:val="both"/>
          </w:pPr>
        </w:pPrChange>
      </w:pPr>
      <w:ins w:id="12664" w:author="John Clevenger [2]" w:date="2023-11-21T19:23:00Z">
        <w:r>
          <w:rPr>
            <w:b/>
            <w:bCs/>
            <w:color w:val="000000"/>
          </w:rPr>
          <w:t xml:space="preserve">Setting up </w:t>
        </w:r>
      </w:ins>
      <w:ins w:id="12665" w:author="John Buck" w:date="2023-04-11T16:28:00Z">
        <w:r w:rsidR="00D70F35" w:rsidRPr="00D70F35">
          <w:rPr>
            <w:b/>
            <w:bCs/>
            <w:color w:val="000000"/>
            <w:rPrChange w:id="12666" w:author="John Buck" w:date="2023-04-11T16:28:00Z">
              <w:rPr>
                <w:color w:val="000000"/>
              </w:rPr>
            </w:rPrChange>
          </w:rPr>
          <w:t>cgroup v2</w:t>
        </w:r>
      </w:ins>
    </w:p>
    <w:p w14:paraId="2F35996F" w14:textId="77777777" w:rsidR="00917410" w:rsidRDefault="00917410" w:rsidP="00917410">
      <w:pPr>
        <w:autoSpaceDE w:val="0"/>
        <w:autoSpaceDN w:val="0"/>
        <w:adjustRightInd w:val="0"/>
        <w:spacing w:before="240"/>
        <w:ind w:right="533" w:firstLine="720"/>
        <w:jc w:val="both"/>
        <w:rPr>
          <w:ins w:id="12667" w:author="John Buck" w:date="2023-04-11T16:15:00Z"/>
          <w:color w:val="000000"/>
        </w:rPr>
      </w:pPr>
      <w:ins w:id="12668" w:author="John Buck" w:date="2023-04-11T16:03:00Z">
        <w:r>
          <w:rPr>
            <w:color w:val="000000"/>
          </w:rPr>
          <w:t xml:space="preserve">Linux </w:t>
        </w:r>
      </w:ins>
      <w:ins w:id="12669" w:author="John Buck" w:date="2023-04-11T16:04:00Z">
        <w:r w:rsidRPr="00917410">
          <w:rPr>
            <w:i/>
            <w:iCs/>
            <w:color w:val="000000"/>
            <w:rPrChange w:id="12670" w:author="John Buck" w:date="2023-04-11T16:07:00Z">
              <w:rPr>
                <w:color w:val="000000"/>
              </w:rPr>
            </w:rPrChange>
          </w:rPr>
          <w:t xml:space="preserve">cgroup </w:t>
        </w:r>
      </w:ins>
      <w:ins w:id="12671" w:author="John Buck" w:date="2023-04-11T16:07:00Z">
        <w:r>
          <w:rPr>
            <w:i/>
            <w:iCs/>
            <w:color w:val="000000"/>
          </w:rPr>
          <w:t>v</w:t>
        </w:r>
      </w:ins>
      <w:ins w:id="12672" w:author="John Buck" w:date="2023-04-11T16:04:00Z">
        <w:r w:rsidRPr="00917410">
          <w:rPr>
            <w:i/>
            <w:iCs/>
            <w:color w:val="000000"/>
            <w:rPrChange w:id="12673" w:author="John Buck" w:date="2023-04-11T16:07:00Z">
              <w:rPr>
                <w:color w:val="000000"/>
              </w:rPr>
            </w:rPrChange>
          </w:rPr>
          <w:t>2</w:t>
        </w:r>
        <w:r>
          <w:rPr>
            <w:color w:val="000000"/>
          </w:rPr>
          <w:t xml:space="preserve"> is required</w:t>
        </w:r>
      </w:ins>
      <w:ins w:id="12674" w:author="John Buck" w:date="2023-04-11T16:05:00Z">
        <w:r>
          <w:rPr>
            <w:color w:val="000000"/>
          </w:rPr>
          <w:t xml:space="preserve"> and must be enabled in your Linux kernel.  </w:t>
        </w:r>
      </w:ins>
      <w:ins w:id="12675" w:author="John Buck" w:date="2023-04-11T16:12:00Z">
        <w:r>
          <w:rPr>
            <w:color w:val="000000"/>
          </w:rPr>
          <w:t xml:space="preserve">A </w:t>
        </w:r>
        <w:r w:rsidRPr="00917410">
          <w:rPr>
            <w:i/>
            <w:iCs/>
            <w:color w:val="000000"/>
            <w:rPrChange w:id="12676" w:author="John Buck" w:date="2023-04-11T16:13:00Z">
              <w:rPr>
                <w:color w:val="000000"/>
              </w:rPr>
            </w:rPrChange>
          </w:rPr>
          <w:t>cgroup</w:t>
        </w:r>
        <w:r>
          <w:rPr>
            <w:color w:val="000000"/>
          </w:rPr>
          <w:t xml:space="preserve"> allows</w:t>
        </w:r>
      </w:ins>
      <w:ins w:id="12677" w:author="John Buck" w:date="2023-04-11T16:13:00Z">
        <w:r>
          <w:rPr>
            <w:color w:val="000000"/>
          </w:rPr>
          <w:t xml:space="preserve"> the user to limit system resources for all processes belonging to that group.  </w:t>
        </w:r>
      </w:ins>
      <w:ins w:id="12678" w:author="John Buck" w:date="2023-04-11T16:06:00Z">
        <w:r>
          <w:rPr>
            <w:color w:val="000000"/>
          </w:rPr>
          <w:t>The PC</w:t>
        </w:r>
        <w:r w:rsidRPr="00917410">
          <w:rPr>
            <w:color w:val="000000"/>
            <w:vertAlign w:val="superscript"/>
            <w:rPrChange w:id="12679" w:author="John Buck" w:date="2023-04-11T16:07:00Z">
              <w:rPr>
                <w:color w:val="000000"/>
              </w:rPr>
            </w:rPrChange>
          </w:rPr>
          <w:t>2</w:t>
        </w:r>
        <w:r>
          <w:rPr>
            <w:color w:val="000000"/>
          </w:rPr>
          <w:t xml:space="preserve"> distribution provides a couple of “</w:t>
        </w:r>
        <w:r w:rsidRPr="00917410">
          <w:rPr>
            <w:b/>
            <w:bCs/>
            <w:color w:val="000000"/>
            <w:rPrChange w:id="12680" w:author="John Buck" w:date="2023-04-11T16:08:00Z">
              <w:rPr>
                <w:color w:val="000000"/>
              </w:rPr>
            </w:rPrChange>
          </w:rPr>
          <w:t>bash</w:t>
        </w:r>
        <w:r>
          <w:rPr>
            <w:color w:val="000000"/>
          </w:rPr>
          <w:t xml:space="preserve">” shell scripts to help set up the proper </w:t>
        </w:r>
        <w:r w:rsidRPr="00917410">
          <w:rPr>
            <w:i/>
            <w:iCs/>
            <w:color w:val="000000"/>
            <w:rPrChange w:id="12681" w:author="John Buck" w:date="2023-04-11T16:08:00Z">
              <w:rPr>
                <w:color w:val="000000"/>
              </w:rPr>
            </w:rPrChange>
          </w:rPr>
          <w:t>cgroup</w:t>
        </w:r>
        <w:r>
          <w:rPr>
            <w:color w:val="000000"/>
          </w:rPr>
          <w:t xml:space="preserve"> used by </w:t>
        </w:r>
      </w:ins>
      <w:ins w:id="12682" w:author="John Buck" w:date="2023-04-11T16:07:00Z">
        <w:r>
          <w:rPr>
            <w:color w:val="000000"/>
          </w:rPr>
          <w:t>PC</w:t>
        </w:r>
        <w:r w:rsidRPr="00917410">
          <w:rPr>
            <w:color w:val="000000"/>
            <w:vertAlign w:val="superscript"/>
            <w:rPrChange w:id="12683" w:author="John Buck" w:date="2023-04-11T16:07:00Z">
              <w:rPr>
                <w:color w:val="000000"/>
              </w:rPr>
            </w:rPrChange>
          </w:rPr>
          <w:t>2</w:t>
        </w:r>
        <w:r>
          <w:rPr>
            <w:color w:val="000000"/>
          </w:rPr>
          <w:t xml:space="preserve">.  </w:t>
        </w:r>
      </w:ins>
      <w:ins w:id="12684" w:author="John Buck" w:date="2023-04-11T16:03:00Z">
        <w:r>
          <w:rPr>
            <w:color w:val="000000"/>
          </w:rPr>
          <w:t xml:space="preserve"> </w:t>
        </w:r>
      </w:ins>
      <w:ins w:id="12685" w:author="John Buck" w:date="2023-04-11T16:08:00Z">
        <w:r>
          <w:rPr>
            <w:color w:val="000000"/>
          </w:rPr>
          <w:t>Each time your Linux system is booted, the PC</w:t>
        </w:r>
        <w:r w:rsidRPr="00917410">
          <w:rPr>
            <w:color w:val="000000"/>
            <w:vertAlign w:val="superscript"/>
            <w:rPrChange w:id="12686" w:author="John Buck" w:date="2023-04-11T16:13:00Z">
              <w:rPr>
                <w:color w:val="000000"/>
              </w:rPr>
            </w:rPrChange>
          </w:rPr>
          <w:t>2</w:t>
        </w:r>
        <w:r>
          <w:rPr>
            <w:color w:val="000000"/>
          </w:rPr>
          <w:t xml:space="preserve"> </w:t>
        </w:r>
        <w:r w:rsidRPr="00917410">
          <w:rPr>
            <w:i/>
            <w:iCs/>
            <w:color w:val="000000"/>
            <w:rPrChange w:id="12687" w:author="John Buck" w:date="2023-04-11T16:13:00Z">
              <w:rPr>
                <w:color w:val="000000"/>
              </w:rPr>
            </w:rPrChange>
          </w:rPr>
          <w:t>cgroup</w:t>
        </w:r>
        <w:r>
          <w:rPr>
            <w:color w:val="000000"/>
          </w:rPr>
          <w:t xml:space="preserve"> must be created and initialized by the super user (root).  </w:t>
        </w:r>
      </w:ins>
      <w:ins w:id="12688" w:author="John Buck" w:date="2023-04-11T16:09:00Z">
        <w:r>
          <w:rPr>
            <w:color w:val="000000"/>
          </w:rPr>
          <w:t xml:space="preserve">The script </w:t>
        </w:r>
      </w:ins>
      <w:ins w:id="12689" w:author="John Buck" w:date="2023-04-11T16:11:00Z">
        <w:r>
          <w:rPr>
            <w:color w:val="000000"/>
          </w:rPr>
          <w:t>“</w:t>
        </w:r>
      </w:ins>
      <w:ins w:id="12690" w:author="John Buck" w:date="2023-04-11T16:09:00Z">
        <w:r w:rsidRPr="00917410">
          <w:rPr>
            <w:b/>
            <w:bCs/>
            <w:color w:val="000000"/>
            <w:rPrChange w:id="12691" w:author="John Buck" w:date="2023-04-11T16:11:00Z">
              <w:rPr>
                <w:color w:val="000000"/>
              </w:rPr>
            </w:rPrChange>
          </w:rPr>
          <w:t>pc2installsandbox</w:t>
        </w:r>
      </w:ins>
      <w:ins w:id="12692" w:author="John Buck" w:date="2023-04-11T16:11:00Z">
        <w:r>
          <w:rPr>
            <w:color w:val="000000"/>
          </w:rPr>
          <w:t>”</w:t>
        </w:r>
      </w:ins>
      <w:ins w:id="12693" w:author="John Buck" w:date="2023-04-11T16:09:00Z">
        <w:r>
          <w:rPr>
            <w:color w:val="000000"/>
          </w:rPr>
          <w:t xml:space="preserve">, found in the </w:t>
        </w:r>
      </w:ins>
      <w:ins w:id="12694" w:author="John Buck" w:date="2023-04-11T16:11:00Z">
        <w:r>
          <w:rPr>
            <w:color w:val="000000"/>
          </w:rPr>
          <w:t>PC</w:t>
        </w:r>
        <w:r w:rsidRPr="00917410">
          <w:rPr>
            <w:color w:val="000000"/>
            <w:vertAlign w:val="superscript"/>
            <w:rPrChange w:id="12695" w:author="John Buck" w:date="2023-04-11T16:14:00Z">
              <w:rPr>
                <w:color w:val="000000"/>
              </w:rPr>
            </w:rPrChange>
          </w:rPr>
          <w:t>2</w:t>
        </w:r>
        <w:r>
          <w:rPr>
            <w:color w:val="000000"/>
          </w:rPr>
          <w:t xml:space="preserve"> </w:t>
        </w:r>
        <w:r w:rsidRPr="00917410">
          <w:rPr>
            <w:b/>
            <w:bCs/>
            <w:color w:val="000000"/>
            <w:rPrChange w:id="12696" w:author="John Buck" w:date="2023-04-11T16:16:00Z">
              <w:rPr>
                <w:color w:val="000000"/>
              </w:rPr>
            </w:rPrChange>
          </w:rPr>
          <w:t>bin</w:t>
        </w:r>
        <w:r>
          <w:rPr>
            <w:color w:val="000000"/>
          </w:rPr>
          <w:t xml:space="preserve"> folder</w:t>
        </w:r>
      </w:ins>
      <w:ins w:id="12697" w:author="John Buck" w:date="2023-04-11T16:14:00Z">
        <w:r>
          <w:rPr>
            <w:color w:val="000000"/>
          </w:rPr>
          <w:t>,</w:t>
        </w:r>
      </w:ins>
      <w:ins w:id="12698" w:author="John Buck" w:date="2023-04-11T16:11:00Z">
        <w:r>
          <w:rPr>
            <w:color w:val="000000"/>
          </w:rPr>
          <w:t xml:space="preserve"> will create </w:t>
        </w:r>
      </w:ins>
      <w:ins w:id="12699" w:author="John Buck" w:date="2023-04-11T16:12:00Z">
        <w:r>
          <w:rPr>
            <w:color w:val="000000"/>
          </w:rPr>
          <w:t xml:space="preserve">the required </w:t>
        </w:r>
        <w:r w:rsidRPr="00917410">
          <w:rPr>
            <w:i/>
            <w:iCs/>
            <w:color w:val="000000"/>
            <w:rPrChange w:id="12700" w:author="John Buck" w:date="2023-04-11T16:12:00Z">
              <w:rPr>
                <w:color w:val="000000"/>
              </w:rPr>
            </w:rPrChange>
          </w:rPr>
          <w:t>cgroup</w:t>
        </w:r>
        <w:r>
          <w:rPr>
            <w:color w:val="000000"/>
          </w:rPr>
          <w:t xml:space="preserve"> tree.  This script must be run as the super user (root)</w:t>
        </w:r>
      </w:ins>
      <w:ins w:id="12701" w:author="John Buck" w:date="2023-04-11T16:14:00Z">
        <w:r>
          <w:rPr>
            <w:color w:val="000000"/>
          </w:rPr>
          <w:t xml:space="preserve"> each time the system is booted.</w:t>
        </w:r>
      </w:ins>
    </w:p>
    <w:p w14:paraId="02C808A8" w14:textId="3888C440" w:rsidR="00917410" w:rsidRDefault="00917410" w:rsidP="00917410">
      <w:pPr>
        <w:autoSpaceDE w:val="0"/>
        <w:autoSpaceDN w:val="0"/>
        <w:adjustRightInd w:val="0"/>
        <w:spacing w:before="240"/>
        <w:ind w:right="533" w:firstLine="720"/>
        <w:jc w:val="both"/>
        <w:rPr>
          <w:ins w:id="12702" w:author="John Buck" w:date="2023-04-11T16:29:00Z"/>
          <w:color w:val="000000"/>
        </w:rPr>
      </w:pPr>
      <w:ins w:id="12703" w:author="John Buck" w:date="2023-04-11T16:14:00Z">
        <w:del w:id="12704" w:author="John Clevenger [2]" w:date="2023-11-21T19:24:00Z">
          <w:r w:rsidDel="000F64C4">
            <w:rPr>
              <w:color w:val="000000"/>
            </w:rPr>
            <w:delText>Alternately</w:delText>
          </w:r>
        </w:del>
      </w:ins>
      <w:ins w:id="12705" w:author="John Clevenger [2]" w:date="2023-11-21T19:24:00Z">
        <w:r w:rsidR="000F64C4">
          <w:rPr>
            <w:color w:val="000000"/>
          </w:rPr>
          <w:t>Alternatively</w:t>
        </w:r>
      </w:ins>
      <w:ins w:id="12706" w:author="John Buck" w:date="2023-04-11T16:14:00Z">
        <w:r>
          <w:rPr>
            <w:color w:val="000000"/>
          </w:rPr>
          <w:t xml:space="preserve">, a </w:t>
        </w:r>
      </w:ins>
      <w:ins w:id="12707" w:author="John Buck" w:date="2023-04-11T16:15:00Z">
        <w:r>
          <w:rPr>
            <w:color w:val="000000"/>
          </w:rPr>
          <w:t xml:space="preserve">Linux </w:t>
        </w:r>
      </w:ins>
      <w:ins w:id="12708" w:author="John Buck" w:date="2023-04-11T16:14:00Z">
        <w:r w:rsidRPr="00917410">
          <w:rPr>
            <w:i/>
            <w:iCs/>
            <w:color w:val="000000"/>
            <w:rPrChange w:id="12709" w:author="John Buck" w:date="2023-04-11T16:15:00Z">
              <w:rPr>
                <w:color w:val="000000"/>
              </w:rPr>
            </w:rPrChange>
          </w:rPr>
          <w:t>system service</w:t>
        </w:r>
        <w:r>
          <w:rPr>
            <w:color w:val="000000"/>
          </w:rPr>
          <w:t xml:space="preserve"> can be installed that will automatically run t</w:t>
        </w:r>
      </w:ins>
      <w:ins w:id="12710" w:author="John Buck" w:date="2023-04-11T16:15:00Z">
        <w:r>
          <w:rPr>
            <w:color w:val="000000"/>
          </w:rPr>
          <w:t>he ”</w:t>
        </w:r>
        <w:r w:rsidRPr="00917410">
          <w:rPr>
            <w:b/>
            <w:bCs/>
            <w:color w:val="000000"/>
            <w:rPrChange w:id="12711" w:author="John Buck" w:date="2023-04-11T16:15:00Z">
              <w:rPr>
                <w:color w:val="000000"/>
              </w:rPr>
            </w:rPrChange>
          </w:rPr>
          <w:t>pc2installsandbox</w:t>
        </w:r>
        <w:r>
          <w:rPr>
            <w:color w:val="000000"/>
          </w:rPr>
          <w:t>” script at system boot time.  The script “</w:t>
        </w:r>
        <w:r w:rsidRPr="00917410">
          <w:rPr>
            <w:b/>
            <w:bCs/>
            <w:color w:val="000000"/>
            <w:rPrChange w:id="12712" w:author="John Buck" w:date="2023-04-11T16:16:00Z">
              <w:rPr>
                <w:color w:val="000000"/>
              </w:rPr>
            </w:rPrChange>
          </w:rPr>
          <w:t>pc2installservice</w:t>
        </w:r>
        <w:r>
          <w:rPr>
            <w:color w:val="000000"/>
          </w:rPr>
          <w:t>”, als</w:t>
        </w:r>
      </w:ins>
      <w:ins w:id="12713" w:author="John Buck" w:date="2023-04-11T16:16:00Z">
        <w:r>
          <w:rPr>
            <w:color w:val="000000"/>
          </w:rPr>
          <w:t>o found in the PC</w:t>
        </w:r>
        <w:r w:rsidRPr="00917410">
          <w:rPr>
            <w:color w:val="000000"/>
            <w:vertAlign w:val="superscript"/>
            <w:rPrChange w:id="12714" w:author="John Buck" w:date="2023-04-11T16:16:00Z">
              <w:rPr>
                <w:color w:val="000000"/>
              </w:rPr>
            </w:rPrChange>
          </w:rPr>
          <w:t>2</w:t>
        </w:r>
        <w:r>
          <w:rPr>
            <w:color w:val="000000"/>
          </w:rPr>
          <w:t xml:space="preserve"> </w:t>
        </w:r>
        <w:r w:rsidRPr="00917410">
          <w:rPr>
            <w:b/>
            <w:bCs/>
            <w:color w:val="000000"/>
            <w:rPrChange w:id="12715" w:author="John Buck" w:date="2023-04-11T16:16:00Z">
              <w:rPr>
                <w:color w:val="000000"/>
              </w:rPr>
            </w:rPrChange>
          </w:rPr>
          <w:t>bin</w:t>
        </w:r>
        <w:r>
          <w:rPr>
            <w:color w:val="000000"/>
          </w:rPr>
          <w:t xml:space="preserve"> folder, will install such a service.  </w:t>
        </w:r>
      </w:ins>
      <w:ins w:id="12716" w:author="John Buck" w:date="2023-04-21T13:48:00Z">
        <w:r w:rsidR="008E2241">
          <w:rPr>
            <w:color w:val="000000"/>
          </w:rPr>
          <w:t xml:space="preserve">This script must be run as the super user (root).  </w:t>
        </w:r>
      </w:ins>
      <w:ins w:id="12717" w:author="John Buck" w:date="2023-04-11T16:16:00Z">
        <w:del w:id="12718" w:author="John Buck [2]" w:date="2023-11-04T09:57:00Z">
          <w:r w:rsidDel="0092745F">
            <w:rPr>
              <w:color w:val="000000"/>
            </w:rPr>
            <w:delText>The service itself can be found in the “</w:delText>
          </w:r>
          <w:r w:rsidRPr="00D70F35" w:rsidDel="0092745F">
            <w:rPr>
              <w:b/>
              <w:bCs/>
              <w:color w:val="000000"/>
              <w:rPrChange w:id="12719" w:author="John Buck" w:date="2023-04-11T16:26:00Z">
                <w:rPr>
                  <w:color w:val="000000"/>
                </w:rPr>
              </w:rPrChange>
            </w:rPr>
            <w:delText>support</w:delText>
          </w:r>
        </w:del>
      </w:ins>
      <w:ins w:id="12720" w:author="John Buck" w:date="2023-04-11T16:17:00Z">
        <w:del w:id="12721" w:author="John Buck [2]" w:date="2023-11-04T09:57:00Z">
          <w:r w:rsidRPr="00D70F35" w:rsidDel="0092745F">
            <w:rPr>
              <w:b/>
              <w:bCs/>
              <w:color w:val="000000"/>
              <w:rPrChange w:id="12722" w:author="John Buck" w:date="2023-04-11T16:26:00Z">
                <w:rPr>
                  <w:color w:val="000000"/>
                </w:rPr>
              </w:rPrChange>
            </w:rPr>
            <w:delText>/</w:delText>
          </w:r>
        </w:del>
      </w:ins>
      <w:ins w:id="12723" w:author="John Buck" w:date="2023-04-11T16:22:00Z">
        <w:del w:id="12724" w:author="John Buck [2]" w:date="2023-11-04T09:57:00Z">
          <w:r w:rsidR="00D70F35" w:rsidRPr="00D70F35" w:rsidDel="0092745F">
            <w:rPr>
              <w:b/>
              <w:bCs/>
              <w:color w:val="000000"/>
              <w:rPrChange w:id="12725" w:author="John Buck" w:date="2023-04-11T16:26:00Z">
                <w:rPr>
                  <w:color w:val="000000"/>
                </w:rPr>
              </w:rPrChange>
            </w:rPr>
            <w:delText>system_cgroup/pc2</w:delText>
          </w:r>
        </w:del>
      </w:ins>
      <w:ins w:id="12726" w:author="John Buck" w:date="2023-04-11T16:17:00Z">
        <w:del w:id="12727" w:author="John Buck [2]" w:date="2023-11-04T09:57:00Z">
          <w:r w:rsidRPr="00D70F35" w:rsidDel="0092745F">
            <w:rPr>
              <w:b/>
              <w:bCs/>
              <w:color w:val="000000"/>
              <w:rPrChange w:id="12728" w:author="John Buck" w:date="2023-04-11T16:26:00Z">
                <w:rPr>
                  <w:color w:val="000000"/>
                </w:rPr>
              </w:rPrChange>
            </w:rPr>
            <w:delText>_cgroup.service</w:delText>
          </w:r>
          <w:r w:rsidDel="0092745F">
            <w:rPr>
              <w:color w:val="000000"/>
            </w:rPr>
            <w:delText>”</w:delText>
          </w:r>
        </w:del>
      </w:ins>
      <w:ins w:id="12729" w:author="John Buck" w:date="2023-04-11T16:22:00Z">
        <w:del w:id="12730" w:author="John Buck [2]" w:date="2023-11-04T09:57:00Z">
          <w:r w:rsidR="00D70F35" w:rsidDel="0092745F">
            <w:rPr>
              <w:color w:val="000000"/>
            </w:rPr>
            <w:delText xml:space="preserve"> file.  There is also a </w:delText>
          </w:r>
        </w:del>
      </w:ins>
      <w:ins w:id="12731" w:author="John Buck" w:date="2023-04-11T16:27:00Z">
        <w:del w:id="12732" w:author="John Buck [2]" w:date="2023-11-04T09:57:00Z">
          <w:r w:rsidR="00D70F35" w:rsidDel="0092745F">
            <w:rPr>
              <w:color w:val="000000"/>
            </w:rPr>
            <w:delText>“</w:delText>
          </w:r>
        </w:del>
      </w:ins>
      <w:ins w:id="12733" w:author="John Buck" w:date="2023-04-11T16:26:00Z">
        <w:del w:id="12734" w:author="John Buck [2]" w:date="2023-11-04T09:57:00Z">
          <w:r w:rsidR="00D70F35" w:rsidRPr="00D70F35" w:rsidDel="0092745F">
            <w:rPr>
              <w:b/>
              <w:bCs/>
              <w:color w:val="000000"/>
              <w:rPrChange w:id="12735" w:author="John Buck" w:date="2023-04-11T16:27:00Z">
                <w:rPr>
                  <w:color w:val="000000"/>
                </w:rPr>
              </w:rPrChange>
            </w:rPr>
            <w:delText>README</w:delText>
          </w:r>
        </w:del>
      </w:ins>
      <w:ins w:id="12736" w:author="John Buck" w:date="2023-04-11T16:27:00Z">
        <w:del w:id="12737" w:author="John Buck [2]" w:date="2023-11-04T09:57:00Z">
          <w:r w:rsidR="00D70F35" w:rsidDel="0092745F">
            <w:rPr>
              <w:b/>
              <w:bCs/>
              <w:color w:val="000000"/>
            </w:rPr>
            <w:delText>”</w:delText>
          </w:r>
          <w:r w:rsidR="00D70F35" w:rsidDel="0092745F">
            <w:rPr>
              <w:color w:val="000000"/>
            </w:rPr>
            <w:delText xml:space="preserve"> file in the same folder that describes the process used to manually install the service, should you choose to do that</w:delText>
          </w:r>
        </w:del>
      </w:ins>
      <w:ins w:id="12738" w:author="John Buck" w:date="2023-04-21T13:48:00Z">
        <w:del w:id="12739" w:author="John Buck [2]" w:date="2023-11-04T09:57:00Z">
          <w:r w:rsidR="008E2241" w:rsidDel="0092745F">
            <w:rPr>
              <w:color w:val="000000"/>
            </w:rPr>
            <w:delText xml:space="preserve"> instead of using a service.</w:delText>
          </w:r>
        </w:del>
      </w:ins>
      <w:ins w:id="12740" w:author="John Buck [2]" w:date="2023-11-04T09:57:00Z">
        <w:r w:rsidR="0092745F">
          <w:rPr>
            <w:color w:val="000000"/>
          </w:rPr>
          <w:t>The script simply installs a “</w:t>
        </w:r>
        <w:r w:rsidR="0092745F" w:rsidRPr="0092745F">
          <w:rPr>
            <w:i/>
            <w:iCs/>
            <w:color w:val="000000"/>
            <w:rPrChange w:id="12741" w:author="John Buck [2]" w:date="2023-11-04T09:57:00Z">
              <w:rPr>
                <w:color w:val="000000"/>
              </w:rPr>
            </w:rPrChange>
          </w:rPr>
          <w:t>oneshot</w:t>
        </w:r>
        <w:r w:rsidR="0092745F">
          <w:rPr>
            <w:color w:val="000000"/>
          </w:rPr>
          <w:t xml:space="preserve">” system service that runs the </w:t>
        </w:r>
      </w:ins>
      <w:ins w:id="12742" w:author="John Buck [2]" w:date="2023-11-04T09:58:00Z">
        <w:r w:rsidR="0092745F">
          <w:rPr>
            <w:color w:val="000000"/>
          </w:rPr>
          <w:t>“</w:t>
        </w:r>
      </w:ins>
      <w:ins w:id="12743" w:author="John Buck [2]" w:date="2023-11-04T09:57:00Z">
        <w:r w:rsidR="0092745F" w:rsidRPr="0092745F">
          <w:rPr>
            <w:b/>
            <w:bCs/>
            <w:color w:val="000000"/>
            <w:rPrChange w:id="12744" w:author="John Buck [2]" w:date="2023-11-04T09:58:00Z">
              <w:rPr>
                <w:color w:val="000000"/>
              </w:rPr>
            </w:rPrChange>
          </w:rPr>
          <w:t>pc2installsandbox</w:t>
        </w:r>
      </w:ins>
      <w:ins w:id="12745" w:author="John Buck [2]" w:date="2023-11-04T09:58:00Z">
        <w:r w:rsidR="0092745F">
          <w:rPr>
            <w:b/>
            <w:bCs/>
            <w:color w:val="000000"/>
          </w:rPr>
          <w:t>”</w:t>
        </w:r>
      </w:ins>
      <w:ins w:id="12746" w:author="John Buck [2]" w:date="2023-11-04T09:57:00Z">
        <w:r w:rsidR="0092745F">
          <w:rPr>
            <w:color w:val="000000"/>
          </w:rPr>
          <w:t xml:space="preserve"> script when the system boots.</w:t>
        </w:r>
      </w:ins>
    </w:p>
    <w:p w14:paraId="05E5D375" w14:textId="0F0350D9" w:rsidR="00D70F35" w:rsidRDefault="0062719D" w:rsidP="00864BD3">
      <w:pPr>
        <w:pStyle w:val="ListParagraph"/>
        <w:keepNext/>
        <w:numPr>
          <w:ilvl w:val="0"/>
          <w:numId w:val="48"/>
        </w:numPr>
        <w:spacing w:before="360"/>
        <w:jc w:val="both"/>
        <w:rPr>
          <w:ins w:id="12747" w:author="John Buck" w:date="2023-04-11T16:57:00Z"/>
          <w:b/>
          <w:bCs/>
          <w:color w:val="000000"/>
        </w:rPr>
        <w:pPrChange w:id="12748" w:author="John Clevenger [2]" w:date="2023-11-21T19:39:00Z">
          <w:pPr>
            <w:pStyle w:val="ListParagraph"/>
            <w:numPr>
              <w:numId w:val="48"/>
            </w:numPr>
            <w:tabs>
              <w:tab w:val="num" w:pos="360"/>
            </w:tabs>
            <w:spacing w:before="240"/>
            <w:ind w:left="360" w:hanging="360"/>
            <w:jc w:val="both"/>
          </w:pPr>
        </w:pPrChange>
      </w:pPr>
      <w:ins w:id="12749" w:author="John Buck" w:date="2023-04-11T16:31:00Z">
        <w:r w:rsidRPr="0062719D">
          <w:rPr>
            <w:b/>
            <w:bCs/>
            <w:color w:val="000000"/>
            <w:rPrChange w:id="12750" w:author="John Buck" w:date="2023-04-11T16:39:00Z">
              <w:rPr/>
            </w:rPrChange>
          </w:rPr>
          <w:t>Configuring problems to use a sandbox for submissions</w:t>
        </w:r>
      </w:ins>
    </w:p>
    <w:p w14:paraId="6DBC660F" w14:textId="78BA9C28" w:rsidR="0062719D" w:rsidRPr="0062719D" w:rsidRDefault="0062719D" w:rsidP="00864BD3">
      <w:pPr>
        <w:pStyle w:val="ListParagraph"/>
        <w:keepNext/>
        <w:numPr>
          <w:ilvl w:val="1"/>
          <w:numId w:val="49"/>
        </w:numPr>
        <w:spacing w:before="240"/>
        <w:jc w:val="both"/>
        <w:rPr>
          <w:ins w:id="12751" w:author="John Buck" w:date="2023-04-11T16:31:00Z"/>
          <w:b/>
          <w:bCs/>
          <w:color w:val="000000"/>
          <w:rPrChange w:id="12752" w:author="John Buck" w:date="2023-04-11T16:39:00Z">
            <w:rPr>
              <w:ins w:id="12753" w:author="John Buck" w:date="2023-04-11T16:31:00Z"/>
            </w:rPr>
          </w:rPrChange>
        </w:rPr>
        <w:pPrChange w:id="12754" w:author="John Clevenger [2]" w:date="2023-11-21T19:39:00Z">
          <w:pPr>
            <w:pStyle w:val="ListParagraph"/>
            <w:numPr>
              <w:numId w:val="48"/>
            </w:numPr>
            <w:tabs>
              <w:tab w:val="num" w:pos="360"/>
            </w:tabs>
            <w:autoSpaceDE w:val="0"/>
            <w:autoSpaceDN w:val="0"/>
            <w:adjustRightInd w:val="0"/>
            <w:spacing w:before="240"/>
            <w:ind w:left="360" w:right="533" w:hanging="360"/>
            <w:jc w:val="both"/>
          </w:pPr>
        </w:pPrChange>
      </w:pPr>
      <w:ins w:id="12755" w:author="John Buck" w:date="2023-04-11T16:57:00Z">
        <w:r>
          <w:rPr>
            <w:b/>
            <w:bCs/>
            <w:color w:val="000000"/>
          </w:rPr>
          <w:t>Why use a sandbox?</w:t>
        </w:r>
      </w:ins>
    </w:p>
    <w:p w14:paraId="171E21E0" w14:textId="7B52E6AB" w:rsidR="0062719D" w:rsidRDefault="0062719D" w:rsidP="0062719D">
      <w:pPr>
        <w:pStyle w:val="ListParagraph"/>
        <w:autoSpaceDE w:val="0"/>
        <w:autoSpaceDN w:val="0"/>
        <w:adjustRightInd w:val="0"/>
        <w:spacing w:before="240"/>
        <w:ind w:left="0" w:right="533" w:firstLine="720"/>
        <w:jc w:val="both"/>
        <w:rPr>
          <w:ins w:id="12756" w:author="John Buck" w:date="2023-04-11T16:58:00Z"/>
        </w:rPr>
      </w:pPr>
      <w:moveFromRangeStart w:id="12757" w:author="John Clevenger [2]" w:date="2023-11-21T19:26:00Z" w:name="move151487202"/>
      <w:moveFrom w:id="12758" w:author="John Clevenger [2]" w:date="2023-11-21T19:26:00Z">
        <w:ins w:id="12759" w:author="John Buck" w:date="2023-04-11T16:33:00Z">
          <w:r w:rsidDel="000F64C4">
            <w:t>In order for PC</w:t>
          </w:r>
          <w:r w:rsidRPr="0062719D" w:rsidDel="000F64C4">
            <w:rPr>
              <w:vertAlign w:val="superscript"/>
              <w:rPrChange w:id="12760" w:author="John Buck" w:date="2023-04-11T16:36:00Z">
                <w:rPr/>
              </w:rPrChange>
            </w:rPr>
            <w:t>2</w:t>
          </w:r>
          <w:r w:rsidDel="000F64C4">
            <w:t xml:space="preserve"> to run</w:t>
          </w:r>
        </w:ins>
        <w:ins w:id="12761" w:author="John Buck" w:date="2023-04-11T16:31:00Z">
          <w:r w:rsidDel="000F64C4">
            <w:t xml:space="preserve"> s</w:t>
          </w:r>
        </w:ins>
        <w:ins w:id="12762" w:author="John Buck" w:date="2023-04-11T16:32:00Z">
          <w:r w:rsidDel="000F64C4">
            <w:t>ubmissions for a problem in a sandbox</w:t>
          </w:r>
        </w:ins>
        <w:ins w:id="12763" w:author="John Buck" w:date="2023-04-11T16:33:00Z">
          <w:r w:rsidDel="000F64C4">
            <w:t xml:space="preserve">, the problem must be configured to </w:t>
          </w:r>
        </w:ins>
        <w:ins w:id="12764" w:author="John Buck" w:date="2023-04-11T16:36:00Z">
          <w:r w:rsidDel="000F64C4">
            <w:t xml:space="preserve">use </w:t>
          </w:r>
        </w:ins>
        <w:ins w:id="12765" w:author="John Buck" w:date="2023-04-11T16:33:00Z">
          <w:r w:rsidDel="000F64C4">
            <w:t xml:space="preserve">a sandbox.  </w:t>
          </w:r>
        </w:ins>
      </w:moveFrom>
      <w:moveFromRangeEnd w:id="12757"/>
      <w:ins w:id="12766" w:author="John Buck" w:date="2023-04-11T16:33:00Z">
        <w:r>
          <w:t xml:space="preserve">By default, problem submissions are </w:t>
        </w:r>
        <w:r>
          <w:rPr>
            <w:i/>
            <w:iCs/>
          </w:rPr>
          <w:t>not</w:t>
        </w:r>
        <w:r>
          <w:t xml:space="preserve"> run in a s</w:t>
        </w:r>
      </w:ins>
      <w:ins w:id="12767" w:author="John Buck" w:date="2023-04-11T16:34:00Z">
        <w:r>
          <w:t>andbox</w:t>
        </w:r>
      </w:ins>
      <w:ins w:id="12768" w:author="John Buck" w:date="2023-04-11T16:37:00Z">
        <w:r>
          <w:t xml:space="preserve"> (this is the way problems have been run historically)</w:t>
        </w:r>
      </w:ins>
      <w:ins w:id="12769" w:author="John Buck" w:date="2023-04-11T16:34:00Z">
        <w:r>
          <w:t xml:space="preserve">.  </w:t>
        </w:r>
      </w:ins>
      <w:moveToRangeStart w:id="12770" w:author="John Clevenger [2]" w:date="2023-11-21T19:26:00Z" w:name="move151487202"/>
      <w:moveTo w:id="12771" w:author="John Clevenger [2]" w:date="2023-11-21T19:26:00Z">
        <w:r w:rsidR="000F64C4">
          <w:t>In order for PC</w:t>
        </w:r>
        <w:r w:rsidR="000F64C4" w:rsidRPr="000D749B">
          <w:rPr>
            <w:vertAlign w:val="superscript"/>
          </w:rPr>
          <w:t>2</w:t>
        </w:r>
        <w:r w:rsidR="000F64C4">
          <w:t xml:space="preserve"> to run submissions for a problem in a sandbox, the problem must be configured to use a sandbox.  </w:t>
        </w:r>
      </w:moveTo>
      <w:moveToRangeEnd w:id="12770"/>
      <w:ins w:id="12772" w:author="John Buck" w:date="2023-04-11T16:34:00Z">
        <w:r>
          <w:t xml:space="preserve">Running in a sandbox allows you to set a maximum memory limit for each problem.  In addition, </w:t>
        </w:r>
      </w:ins>
      <w:ins w:id="12773" w:author="John Buck" w:date="2023-04-11T16:38:00Z">
        <w:r>
          <w:t>when running in a sandbox, CPU time is more accurately limited and so-called “</w:t>
        </w:r>
        <w:r w:rsidRPr="008E2241">
          <w:rPr>
            <w:i/>
            <w:iCs/>
            <w:rPrChange w:id="12774" w:author="John Buck" w:date="2023-04-21T13:48:00Z">
              <w:rPr/>
            </w:rPrChange>
          </w:rPr>
          <w:t>fork-bombs</w:t>
        </w:r>
        <w:r>
          <w:t>” are not possible.</w:t>
        </w:r>
      </w:ins>
      <w:ins w:id="12775" w:author="John Buck" w:date="2023-04-11T16:39:00Z">
        <w:r>
          <w:t xml:space="preserve">  It should be noted that currently, sandbox</w:t>
        </w:r>
      </w:ins>
      <w:ins w:id="12776" w:author="John Buck" w:date="2023-04-11T16:40:00Z">
        <w:r>
          <w:t xml:space="preserve"> execution is </w:t>
        </w:r>
      </w:ins>
      <w:ins w:id="12777" w:author="John Buck" w:date="2023-04-11T16:39:00Z">
        <w:r>
          <w:t xml:space="preserve">only supported on Linux systems that </w:t>
        </w:r>
      </w:ins>
      <w:ins w:id="12778" w:author="John Buck" w:date="2023-04-11T16:40:00Z">
        <w:r>
          <w:t xml:space="preserve">are configured with </w:t>
        </w:r>
        <w:r w:rsidRPr="008E2241">
          <w:rPr>
            <w:i/>
            <w:iCs/>
            <w:rPrChange w:id="12779" w:author="John Buck" w:date="2023-04-21T13:49:00Z">
              <w:rPr/>
            </w:rPrChange>
          </w:rPr>
          <w:t>cgroup v2</w:t>
        </w:r>
        <w:r>
          <w:t xml:space="preserve">. </w:t>
        </w:r>
      </w:ins>
    </w:p>
    <w:p w14:paraId="1CAA90D0" w14:textId="30FD6CCE" w:rsidR="0062719D" w:rsidRPr="0062719D" w:rsidRDefault="0062719D" w:rsidP="00864BD3">
      <w:pPr>
        <w:pStyle w:val="ListParagraph"/>
        <w:keepNext/>
        <w:numPr>
          <w:ilvl w:val="1"/>
          <w:numId w:val="49"/>
        </w:numPr>
        <w:autoSpaceDE w:val="0"/>
        <w:autoSpaceDN w:val="0"/>
        <w:adjustRightInd w:val="0"/>
        <w:spacing w:before="240"/>
        <w:ind w:right="533"/>
        <w:jc w:val="both"/>
        <w:rPr>
          <w:ins w:id="12780" w:author="John Buck" w:date="2023-04-11T16:41:00Z"/>
          <w:b/>
          <w:bCs/>
          <w:rPrChange w:id="12781" w:author="John Buck" w:date="2023-04-11T16:58:00Z">
            <w:rPr>
              <w:ins w:id="12782" w:author="John Buck" w:date="2023-04-11T16:41:00Z"/>
            </w:rPr>
          </w:rPrChange>
        </w:rPr>
        <w:pPrChange w:id="12783" w:author="John Clevenger [2]" w:date="2023-11-21T19:39:00Z">
          <w:pPr>
            <w:pStyle w:val="ListParagraph"/>
            <w:numPr>
              <w:ilvl w:val="1"/>
              <w:numId w:val="38"/>
            </w:numPr>
            <w:autoSpaceDE w:val="0"/>
            <w:autoSpaceDN w:val="0"/>
            <w:adjustRightInd w:val="0"/>
            <w:spacing w:before="240"/>
            <w:ind w:left="792" w:right="533" w:hanging="432"/>
            <w:jc w:val="both"/>
          </w:pPr>
        </w:pPrChange>
      </w:pPr>
      <w:ins w:id="12784" w:author="John Buck" w:date="2023-04-11T16:41:00Z">
        <w:r w:rsidRPr="0062719D">
          <w:rPr>
            <w:b/>
            <w:bCs/>
            <w:rPrChange w:id="12785" w:author="John Buck" w:date="2023-04-11T16:58:00Z">
              <w:rPr/>
            </w:rPrChange>
          </w:rPr>
          <w:t>Configuration from the Administrator GUI client</w:t>
        </w:r>
      </w:ins>
    </w:p>
    <w:p w14:paraId="0729890A" w14:textId="3C8929C6" w:rsidR="0062719D" w:rsidRDefault="0062719D" w:rsidP="0062719D">
      <w:pPr>
        <w:pStyle w:val="ListParagraph"/>
        <w:autoSpaceDE w:val="0"/>
        <w:autoSpaceDN w:val="0"/>
        <w:adjustRightInd w:val="0"/>
        <w:spacing w:before="240"/>
        <w:ind w:left="360" w:right="533"/>
        <w:jc w:val="both"/>
        <w:rPr>
          <w:ins w:id="12786" w:author="John Buck" w:date="2023-04-11T16:44:00Z"/>
        </w:rPr>
      </w:pPr>
      <w:ins w:id="12787" w:author="John Buck" w:date="2023-04-11T16:42:00Z">
        <w:r>
          <w:t>A new tab labelled “</w:t>
        </w:r>
        <w:r w:rsidRPr="0062719D">
          <w:rPr>
            <w:b/>
            <w:bCs/>
            <w:rPrChange w:id="12788" w:author="John Buck" w:date="2023-04-11T16:42:00Z">
              <w:rPr/>
            </w:rPrChange>
          </w:rPr>
          <w:t>Sandbox</w:t>
        </w:r>
        <w:r>
          <w:t xml:space="preserve">” now appears on the </w:t>
        </w:r>
        <w:r w:rsidRPr="0062719D">
          <w:rPr>
            <w:i/>
            <w:iCs/>
            <w:rPrChange w:id="12789" w:author="John Buck" w:date="2023-04-11T16:42:00Z">
              <w:rPr/>
            </w:rPrChange>
          </w:rPr>
          <w:t>Edit Problem</w:t>
        </w:r>
        <w:r>
          <w:t xml:space="preserve"> dialog.  Click</w:t>
        </w:r>
      </w:ins>
      <w:ins w:id="12790" w:author="John Buck" w:date="2023-04-11T16:43:00Z">
        <w:r>
          <w:t>ing on this tab will show the following pane:</w:t>
        </w:r>
      </w:ins>
    </w:p>
    <w:p w14:paraId="1DB20263" w14:textId="1885AF62" w:rsidR="0062719D" w:rsidRDefault="0062719D" w:rsidP="0062719D">
      <w:pPr>
        <w:pStyle w:val="ListParagraph"/>
        <w:autoSpaceDE w:val="0"/>
        <w:autoSpaceDN w:val="0"/>
        <w:adjustRightInd w:val="0"/>
        <w:spacing w:before="240"/>
        <w:ind w:left="360" w:right="533"/>
        <w:jc w:val="center"/>
        <w:rPr>
          <w:ins w:id="12791" w:author="John Buck" w:date="2023-04-11T16:47:00Z"/>
        </w:rPr>
      </w:pPr>
      <w:ins w:id="12792" w:author="John Buck" w:date="2023-04-11T16:44:00Z">
        <w:r>
          <w:rPr>
            <w:noProof/>
          </w:rPr>
          <w:lastRenderedPageBreak/>
          <w:drawing>
            <wp:inline distT="0" distB="0" distL="0" distR="0" wp14:anchorId="5BA5F52D" wp14:editId="55CBFA76">
              <wp:extent cx="4648200" cy="3696911"/>
              <wp:effectExtent l="0" t="0" r="0" b="0"/>
              <wp:docPr id="208877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78723" name=""/>
                      <pic:cNvPicPr/>
                    </pic:nvPicPr>
                    <pic:blipFill>
                      <a:blip r:embed="rId127"/>
                      <a:stretch>
                        <a:fillRect/>
                      </a:stretch>
                    </pic:blipFill>
                    <pic:spPr>
                      <a:xfrm>
                        <a:off x="0" y="0"/>
                        <a:ext cx="4656532" cy="3703538"/>
                      </a:xfrm>
                      <a:prstGeom prst="rect">
                        <a:avLst/>
                      </a:prstGeom>
                    </pic:spPr>
                  </pic:pic>
                </a:graphicData>
              </a:graphic>
            </wp:inline>
          </w:drawing>
        </w:r>
      </w:ins>
    </w:p>
    <w:p w14:paraId="6DF73E92" w14:textId="4B7AFB48" w:rsidR="0062719D" w:rsidRDefault="0062719D" w:rsidP="0062719D">
      <w:pPr>
        <w:pStyle w:val="ListParagraph"/>
        <w:autoSpaceDE w:val="0"/>
        <w:autoSpaceDN w:val="0"/>
        <w:adjustRightInd w:val="0"/>
        <w:spacing w:before="240"/>
        <w:ind w:left="360" w:right="533"/>
        <w:jc w:val="both"/>
        <w:rPr>
          <w:ins w:id="12793" w:author="John Buck" w:date="2023-04-11T17:08:00Z"/>
        </w:rPr>
      </w:pPr>
      <w:ins w:id="12794" w:author="John Buck" w:date="2023-04-11T16:59:00Z">
        <w:del w:id="12795" w:author="John Buck [2]" w:date="2023-11-04T09:59:00Z">
          <w:r w:rsidDel="0092745F">
            <w:delText>As we said, t</w:delText>
          </w:r>
        </w:del>
      </w:ins>
      <w:ins w:id="12796" w:author="John Buck [2]" w:date="2023-11-04T09:59:00Z">
        <w:r w:rsidR="0092745F">
          <w:t>T</w:t>
        </w:r>
      </w:ins>
      <w:ins w:id="12797" w:author="John Buck" w:date="2023-04-11T16:59:00Z">
        <w:r>
          <w:t xml:space="preserve">he default is to not use a sandbox, as shown above. </w:t>
        </w:r>
      </w:ins>
      <w:ins w:id="12798" w:author="John Buck" w:date="2023-04-11T17:00:00Z">
        <w:r>
          <w:t xml:space="preserve"> If you wish to use a sandbox (Linux only), simply select the “</w:t>
        </w:r>
        <w:r w:rsidRPr="0062719D">
          <w:rPr>
            <w:b/>
            <w:bCs/>
            <w:rPrChange w:id="12799" w:author="John Buck" w:date="2023-04-11T17:00:00Z">
              <w:rPr/>
            </w:rPrChange>
          </w:rPr>
          <w:t>Use PC^2 Sandbox</w:t>
        </w:r>
      </w:ins>
      <w:ins w:id="12800" w:author="John Buck" w:date="2023-04-11T17:01:00Z">
        <w:r>
          <w:rPr>
            <w:b/>
            <w:bCs/>
          </w:rPr>
          <w:t xml:space="preserve"> (not available on Windows)</w:t>
        </w:r>
      </w:ins>
      <w:ins w:id="12801" w:author="John Buck" w:date="2023-04-11T17:00:00Z">
        <w:r>
          <w:t>” choice.</w:t>
        </w:r>
      </w:ins>
      <w:ins w:id="12802" w:author="John Buck" w:date="2023-04-11T17:01:00Z">
        <w:r>
          <w:t xml:space="preserve">  You can then set a memory limit for </w:t>
        </w:r>
      </w:ins>
      <w:ins w:id="12803" w:author="John Buck" w:date="2023-04-11T17:02:00Z">
        <w:r>
          <w:t>the per-test</w:t>
        </w:r>
      </w:ins>
      <w:ins w:id="12804" w:author="John Buck" w:date="2023-04-11T17:04:00Z">
        <w:r>
          <w:t>-</w:t>
        </w:r>
      </w:ins>
      <w:ins w:id="12805" w:author="John Buck" w:date="2023-04-11T17:02:00Z">
        <w:r>
          <w:t xml:space="preserve">case execution of a submission.  The value is specified in </w:t>
        </w:r>
      </w:ins>
      <w:ins w:id="12806" w:author="John Buck" w:date="2023-04-11T17:04:00Z">
        <w:r>
          <w:t>megabytes</w:t>
        </w:r>
      </w:ins>
      <w:ins w:id="12807" w:author="John Buck" w:date="2023-04-11T17:07:00Z">
        <w:r>
          <w:t>.  Pressing the little green question mark next to the Me</w:t>
        </w:r>
      </w:ins>
      <w:ins w:id="12808" w:author="John Buck" w:date="2023-04-11T17:08:00Z">
        <w:r>
          <w:t>mory Limit edit box explains the value:</w:t>
        </w:r>
      </w:ins>
    </w:p>
    <w:p w14:paraId="74435B1B" w14:textId="71BD4A46" w:rsidR="0062719D" w:rsidRDefault="0062719D" w:rsidP="0062719D">
      <w:pPr>
        <w:pStyle w:val="ListParagraph"/>
        <w:autoSpaceDE w:val="0"/>
        <w:autoSpaceDN w:val="0"/>
        <w:adjustRightInd w:val="0"/>
        <w:spacing w:before="240"/>
        <w:ind w:left="360" w:right="533"/>
        <w:jc w:val="center"/>
        <w:rPr>
          <w:ins w:id="12809" w:author="John Buck" w:date="2023-04-11T17:08:00Z"/>
        </w:rPr>
      </w:pPr>
      <w:ins w:id="12810" w:author="John Buck" w:date="2023-04-11T17:08:00Z">
        <w:r>
          <w:rPr>
            <w:noProof/>
          </w:rPr>
          <w:drawing>
            <wp:inline distT="0" distB="0" distL="0" distR="0" wp14:anchorId="1FF37E40" wp14:editId="4940C3F5">
              <wp:extent cx="4724400" cy="3073587"/>
              <wp:effectExtent l="0" t="0" r="0" b="0"/>
              <wp:docPr id="11812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740222" cy="3083881"/>
                      </a:xfrm>
                      <a:prstGeom prst="rect">
                        <a:avLst/>
                      </a:prstGeom>
                      <a:noFill/>
                      <a:ln>
                        <a:noFill/>
                      </a:ln>
                    </pic:spPr>
                  </pic:pic>
                </a:graphicData>
              </a:graphic>
            </wp:inline>
          </w:drawing>
        </w:r>
      </w:ins>
    </w:p>
    <w:p w14:paraId="1C6592D6" w14:textId="70A5D074" w:rsidR="0062719D" w:rsidRDefault="0062719D" w:rsidP="0062719D">
      <w:pPr>
        <w:pStyle w:val="ListParagraph"/>
        <w:autoSpaceDE w:val="0"/>
        <w:autoSpaceDN w:val="0"/>
        <w:adjustRightInd w:val="0"/>
        <w:spacing w:before="240"/>
        <w:ind w:left="360" w:right="533"/>
        <w:jc w:val="both"/>
        <w:rPr>
          <w:ins w:id="12811" w:author="John Buck" w:date="2023-04-11T17:12:00Z"/>
        </w:rPr>
      </w:pPr>
      <w:ins w:id="12812" w:author="John Buck" w:date="2023-04-11T17:08:00Z">
        <w:r>
          <w:lastRenderedPageBreak/>
          <w:t>In this case, the memory limit is set to 2048 MB</w:t>
        </w:r>
      </w:ins>
      <w:ins w:id="12813" w:author="John Clevenger [2]" w:date="2023-11-21T19:28:00Z">
        <w:r w:rsidR="000F64C4">
          <w:t>,</w:t>
        </w:r>
      </w:ins>
      <w:ins w:id="12814" w:author="John Buck" w:date="2023-04-11T17:08:00Z">
        <w:r>
          <w:t xml:space="preserve"> or 2</w:t>
        </w:r>
      </w:ins>
      <w:ins w:id="12815" w:author="John Buck" w:date="2023-04-11T17:09:00Z">
        <w:r>
          <w:t xml:space="preserve"> GB.  Setting the value to 0 indicates “no limit”, meaning the limit is a function of the hardware the submission is running on.</w:t>
        </w:r>
      </w:ins>
      <w:ins w:id="12816" w:author="John Buck" w:date="2023-04-11T17:11:00Z">
        <w:r>
          <w:t xml:space="preserve">  The “</w:t>
        </w:r>
        <w:r w:rsidRPr="0062719D">
          <w:rPr>
            <w:b/>
            <w:bCs/>
            <w:rPrChange w:id="12817" w:author="John Buck" w:date="2023-04-11T17:13:00Z">
              <w:rPr/>
            </w:rPrChange>
          </w:rPr>
          <w:t>Problems</w:t>
        </w:r>
        <w:r>
          <w:t xml:space="preserve">” </w:t>
        </w:r>
      </w:ins>
      <w:ins w:id="12818" w:author="John Buck" w:date="2023-04-11T17:13:00Z">
        <w:r>
          <w:t>tab</w:t>
        </w:r>
      </w:ins>
      <w:ins w:id="12819" w:author="John Buck" w:date="2023-04-11T17:11:00Z">
        <w:r>
          <w:t xml:space="preserve"> </w:t>
        </w:r>
      </w:ins>
      <w:ins w:id="12820" w:author="John Buck" w:date="2023-04-11T17:12:00Z">
        <w:r>
          <w:t>now displays a column “</w:t>
        </w:r>
        <w:r w:rsidRPr="0062719D">
          <w:rPr>
            <w:i/>
            <w:iCs/>
            <w:rPrChange w:id="12821" w:author="John Buck" w:date="2023-04-11T17:14:00Z">
              <w:rPr/>
            </w:rPrChange>
          </w:rPr>
          <w:t>Mem Limit(MB)</w:t>
        </w:r>
        <w:r>
          <w:t xml:space="preserve">” indicating </w:t>
        </w:r>
        <w:del w:id="12822" w:author="John Clevenger [2]" w:date="2023-11-21T19:43:00Z">
          <w:r w:rsidDel="00980E6D">
            <w:delText>if a sandbox is being used</w:delText>
          </w:r>
        </w:del>
      </w:ins>
      <w:ins w:id="12823" w:author="John Buck" w:date="2023-04-11T17:15:00Z">
        <w:del w:id="12824" w:author="John Clevenger [2]" w:date="2023-11-21T19:43:00Z">
          <w:r w:rsidDel="00980E6D">
            <w:delText xml:space="preserve"> (non-zero value)</w:delText>
          </w:r>
        </w:del>
      </w:ins>
      <w:ins w:id="12825" w:author="John Buck" w:date="2023-04-11T17:12:00Z">
        <w:del w:id="12826" w:author="John Clevenger [2]" w:date="2023-11-21T19:43:00Z">
          <w:r w:rsidDel="00980E6D">
            <w:delText xml:space="preserve">, and what </w:delText>
          </w:r>
        </w:del>
        <w:r>
          <w:t xml:space="preserve">the memory limit </w:t>
        </w:r>
      </w:ins>
      <w:ins w:id="12827" w:author="John Clevenger [2]" w:date="2023-11-21T19:43:00Z">
        <w:r w:rsidR="00980E6D">
          <w:t>for each problem</w:t>
        </w:r>
      </w:ins>
      <w:ins w:id="12828" w:author="John Clevenger [2]" w:date="2023-11-21T19:44:00Z">
        <w:r w:rsidR="00B65F36">
          <w:t xml:space="preserve"> (note that problems not configured with a sandbox automatically have “0” </w:t>
        </w:r>
      </w:ins>
      <w:ins w:id="12829" w:author="John Clevenger [2]" w:date="2023-11-21T19:45:00Z">
        <w:r w:rsidR="00B65F36">
          <w:t>[</w:t>
        </w:r>
      </w:ins>
      <w:ins w:id="12830" w:author="John Clevenger [2]" w:date="2023-11-21T19:44:00Z">
        <w:r w:rsidR="00B65F36">
          <w:t>unlimited</w:t>
        </w:r>
      </w:ins>
      <w:ins w:id="12831" w:author="John Clevenger [2]" w:date="2023-11-21T19:45:00Z">
        <w:r w:rsidR="00B65F36">
          <w:t>]</w:t>
        </w:r>
      </w:ins>
      <w:ins w:id="12832" w:author="John Clevenger [2]" w:date="2023-11-21T19:44:00Z">
        <w:r w:rsidR="00B65F36">
          <w:t xml:space="preserve"> memory) </w:t>
        </w:r>
      </w:ins>
      <w:ins w:id="12833" w:author="John Buck" w:date="2023-04-11T17:12:00Z">
        <w:del w:id="12834" w:author="John Clevenger [2]" w:date="2023-11-21T19:43:00Z">
          <w:r w:rsidDel="00980E6D">
            <w:delText>is</w:delText>
          </w:r>
        </w:del>
        <w:r>
          <w:t>:</w:t>
        </w:r>
      </w:ins>
    </w:p>
    <w:p w14:paraId="266C089D" w14:textId="15C0FDE0" w:rsidR="00980E6D" w:rsidRDefault="0062719D" w:rsidP="00B65F36">
      <w:pPr>
        <w:pStyle w:val="ListParagraph"/>
        <w:autoSpaceDE w:val="0"/>
        <w:autoSpaceDN w:val="0"/>
        <w:adjustRightInd w:val="0"/>
        <w:spacing w:before="240"/>
        <w:ind w:left="360" w:right="533"/>
        <w:jc w:val="center"/>
        <w:rPr>
          <w:ins w:id="12835" w:author="John Clevenger [2]" w:date="2023-11-21T19:46:00Z"/>
        </w:rPr>
      </w:pPr>
      <w:ins w:id="12836" w:author="John Buck" w:date="2023-04-11T17:15:00Z">
        <w:r>
          <w:rPr>
            <w:noProof/>
          </w:rPr>
          <w:drawing>
            <wp:inline distT="0" distB="0" distL="0" distR="0" wp14:anchorId="0DF0B95D" wp14:editId="21A4C5B0">
              <wp:extent cx="4965700" cy="2388961"/>
              <wp:effectExtent l="0" t="0" r="0" b="0"/>
              <wp:docPr id="16042855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79804" cy="2395746"/>
                      </a:xfrm>
                      <a:prstGeom prst="rect">
                        <a:avLst/>
                      </a:prstGeom>
                      <a:noFill/>
                      <a:ln>
                        <a:noFill/>
                      </a:ln>
                    </pic:spPr>
                  </pic:pic>
                </a:graphicData>
              </a:graphic>
            </wp:inline>
          </w:drawing>
        </w:r>
      </w:ins>
    </w:p>
    <w:p w14:paraId="43019093" w14:textId="77777777" w:rsidR="00B65F36" w:rsidRDefault="00B65F36" w:rsidP="00B65F36">
      <w:pPr>
        <w:pStyle w:val="ListParagraph"/>
        <w:autoSpaceDE w:val="0"/>
        <w:autoSpaceDN w:val="0"/>
        <w:adjustRightInd w:val="0"/>
        <w:spacing w:before="240"/>
        <w:ind w:left="360" w:right="533"/>
        <w:jc w:val="center"/>
        <w:rPr>
          <w:ins w:id="12837" w:author="John Buck" w:date="2023-04-11T17:16:00Z"/>
        </w:rPr>
      </w:pPr>
    </w:p>
    <w:p w14:paraId="62AB73D2" w14:textId="713D09E2" w:rsidR="0062719D" w:rsidRDefault="0062719D" w:rsidP="00864BD3">
      <w:pPr>
        <w:pStyle w:val="ListParagraph"/>
        <w:keepNext/>
        <w:numPr>
          <w:ilvl w:val="1"/>
          <w:numId w:val="49"/>
        </w:numPr>
        <w:autoSpaceDE w:val="0"/>
        <w:autoSpaceDN w:val="0"/>
        <w:adjustRightInd w:val="0"/>
        <w:spacing w:before="240"/>
        <w:ind w:right="533"/>
        <w:jc w:val="both"/>
        <w:rPr>
          <w:ins w:id="12838" w:author="John Buck [2]" w:date="2023-11-04T10:00:00Z"/>
          <w:b/>
          <w:bCs/>
        </w:rPr>
        <w:pPrChange w:id="12839" w:author="John Clevenger [2]" w:date="2023-11-21T19:39:00Z">
          <w:pPr>
            <w:pStyle w:val="ListParagraph"/>
            <w:numPr>
              <w:ilvl w:val="1"/>
              <w:numId w:val="49"/>
            </w:numPr>
            <w:autoSpaceDE w:val="0"/>
            <w:autoSpaceDN w:val="0"/>
            <w:adjustRightInd w:val="0"/>
            <w:spacing w:before="240"/>
            <w:ind w:left="360" w:right="533" w:hanging="360"/>
            <w:jc w:val="both"/>
          </w:pPr>
        </w:pPrChange>
      </w:pPr>
      <w:ins w:id="12840" w:author="John Buck" w:date="2023-04-11T17:20:00Z">
        <w:r w:rsidRPr="0062719D">
          <w:rPr>
            <w:b/>
            <w:bCs/>
            <w:rPrChange w:id="12841" w:author="John Buck" w:date="2023-04-11T17:22:00Z">
              <w:rPr/>
            </w:rPrChange>
          </w:rPr>
          <w:t>Configuration from a CDP (YAML files)</w:t>
        </w:r>
      </w:ins>
      <w:ins w:id="12842" w:author="John Buck" w:date="2023-04-11T17:27:00Z">
        <w:del w:id="12843" w:author="John Buck [2]" w:date="2023-11-04T10:00:00Z">
          <w:r w:rsidDel="0092745F">
            <w:rPr>
              <w:b/>
              <w:bCs/>
            </w:rPr>
            <w:delText xml:space="preserve"> - TODO</w:delText>
          </w:r>
        </w:del>
      </w:ins>
    </w:p>
    <w:p w14:paraId="7310B1B1" w14:textId="09EE2341" w:rsidR="0092745F" w:rsidRDefault="0092745F" w:rsidP="0092745F">
      <w:pPr>
        <w:autoSpaceDE w:val="0"/>
        <w:autoSpaceDN w:val="0"/>
        <w:adjustRightInd w:val="0"/>
        <w:spacing w:before="240"/>
        <w:ind w:left="360" w:right="533"/>
        <w:jc w:val="both"/>
        <w:rPr>
          <w:ins w:id="12844" w:author="John Buck [2]" w:date="2023-11-04T10:04:00Z"/>
        </w:rPr>
      </w:pPr>
      <w:ins w:id="12845" w:author="John Buck [2]" w:date="2023-11-04T10:01:00Z">
        <w:r>
          <w:t xml:space="preserve">When using a </w:t>
        </w:r>
        <w:r w:rsidRPr="0092745F">
          <w:rPr>
            <w:i/>
            <w:iCs/>
            <w:rPrChange w:id="12846" w:author="John Buck [2]" w:date="2023-11-04T10:01:00Z">
              <w:rPr/>
            </w:rPrChange>
          </w:rPr>
          <w:t>Contest Data Package</w:t>
        </w:r>
        <w:r>
          <w:t xml:space="preserve"> (CDP), each problem has a file called </w:t>
        </w:r>
        <w:r w:rsidRPr="0092745F">
          <w:rPr>
            <w:b/>
            <w:bCs/>
            <w:rPrChange w:id="12847" w:author="John Buck [2]" w:date="2023-11-04T10:05:00Z">
              <w:rPr/>
            </w:rPrChange>
          </w:rPr>
          <w:t>problem.yaml</w:t>
        </w:r>
        <w:r>
          <w:t xml:space="preserve"> </w:t>
        </w:r>
      </w:ins>
      <w:ins w:id="12848" w:author="John Buck [2]" w:date="2023-11-04T10:02:00Z">
        <w:r>
          <w:t xml:space="preserve">which is located in the problem’s CDP folder.  This file contains configuration information for the problem.  </w:t>
        </w:r>
      </w:ins>
      <w:ins w:id="12849" w:author="John Buck [2]" w:date="2023-11-04T10:03:00Z">
        <w:r>
          <w:t>As mentioned above, the default for PC</w:t>
        </w:r>
        <w:r w:rsidRPr="0092745F">
          <w:rPr>
            <w:vertAlign w:val="superscript"/>
            <w:rPrChange w:id="12850" w:author="John Buck [2]" w:date="2023-11-04T10:04:00Z">
              <w:rPr/>
            </w:rPrChange>
          </w:rPr>
          <w:t>2</w:t>
        </w:r>
        <w:r>
          <w:t xml:space="preserve"> is to </w:t>
        </w:r>
        <w:r w:rsidRPr="0092745F">
          <w:rPr>
            <w:i/>
            <w:iCs/>
            <w:rPrChange w:id="12851" w:author="John Buck [2]" w:date="2023-11-04T10:04:00Z">
              <w:rPr/>
            </w:rPrChange>
          </w:rPr>
          <w:t>not</w:t>
        </w:r>
        <w:r>
          <w:t xml:space="preserve"> use a sandbox to run submissions.  </w:t>
        </w:r>
      </w:ins>
      <w:ins w:id="12852" w:author="John Buck [2]" w:date="2023-11-04T10:04:00Z">
        <w:r>
          <w:t>To enable the use of a sandbox for a problem</w:t>
        </w:r>
      </w:ins>
      <w:ins w:id="12853" w:author="John Buck [2]" w:date="2023-11-04T10:12:00Z">
        <w:r w:rsidR="001E6C5F">
          <w:t xml:space="preserve"> (only on </w:t>
        </w:r>
        <w:r w:rsidR="001E6C5F" w:rsidRPr="001E6C5F">
          <w:rPr>
            <w:i/>
            <w:iCs/>
            <w:rPrChange w:id="12854" w:author="John Buck [2]" w:date="2023-11-04T10:12:00Z">
              <w:rPr/>
            </w:rPrChange>
          </w:rPr>
          <w:t>Linux</w:t>
        </w:r>
        <w:r w:rsidR="001E6C5F">
          <w:t>)</w:t>
        </w:r>
      </w:ins>
      <w:ins w:id="12855" w:author="John Buck [2]" w:date="2023-11-04T10:04:00Z">
        <w:r>
          <w:t xml:space="preserve">, simply add the following line to the problem’s </w:t>
        </w:r>
        <w:r w:rsidRPr="0092745F">
          <w:rPr>
            <w:b/>
            <w:bCs/>
            <w:rPrChange w:id="12856" w:author="John Buck [2]" w:date="2023-11-04T10:05:00Z">
              <w:rPr/>
            </w:rPrChange>
          </w:rPr>
          <w:t>problem.yaml</w:t>
        </w:r>
        <w:r>
          <w:t xml:space="preserve"> file:</w:t>
        </w:r>
      </w:ins>
    </w:p>
    <w:p w14:paraId="7105D5FD" w14:textId="3B76B0DC" w:rsidR="0092745F" w:rsidRPr="0092745F" w:rsidRDefault="0092745F">
      <w:pPr>
        <w:autoSpaceDE w:val="0"/>
        <w:autoSpaceDN w:val="0"/>
        <w:adjustRightInd w:val="0"/>
        <w:spacing w:before="240"/>
        <w:ind w:left="360" w:right="533"/>
        <w:rPr>
          <w:ins w:id="12857" w:author="John Buck [2]" w:date="2023-11-04T10:04:00Z"/>
          <w:rFonts w:ascii="Courier New" w:hAnsi="Courier New" w:cs="Courier New"/>
          <w:rPrChange w:id="12858" w:author="John Buck [2]" w:date="2023-11-04T10:05:00Z">
            <w:rPr>
              <w:ins w:id="12859" w:author="John Buck [2]" w:date="2023-11-04T10:04:00Z"/>
            </w:rPr>
          </w:rPrChange>
        </w:rPr>
        <w:pPrChange w:id="12860" w:author="John Buck [2]" w:date="2023-11-04T10:05:00Z">
          <w:pPr>
            <w:autoSpaceDE w:val="0"/>
            <w:autoSpaceDN w:val="0"/>
            <w:adjustRightInd w:val="0"/>
            <w:spacing w:before="240"/>
            <w:ind w:left="360" w:right="533"/>
            <w:jc w:val="both"/>
          </w:pPr>
        </w:pPrChange>
      </w:pPr>
      <w:ins w:id="12861" w:author="John Buck [2]" w:date="2023-11-04T10:05:00Z">
        <w:r>
          <w:rPr>
            <w:rFonts w:ascii="Courier New" w:hAnsi="Courier New" w:cs="Courier New"/>
          </w:rPr>
          <w:t>s</w:t>
        </w:r>
      </w:ins>
      <w:ins w:id="12862" w:author="John Buck [2]" w:date="2023-11-04T10:04:00Z">
        <w:r w:rsidRPr="0092745F">
          <w:rPr>
            <w:rFonts w:ascii="Courier New" w:hAnsi="Courier New" w:cs="Courier New"/>
            <w:rPrChange w:id="12863" w:author="John Buck [2]" w:date="2023-11-04T10:05:00Z">
              <w:rPr/>
            </w:rPrChange>
          </w:rPr>
          <w:t>andbox-type: PC2_INTERNAL_SANDBOX</w:t>
        </w:r>
      </w:ins>
    </w:p>
    <w:p w14:paraId="69874435" w14:textId="5CD08A19" w:rsidR="0092745F" w:rsidRDefault="0092745F">
      <w:pPr>
        <w:autoSpaceDE w:val="0"/>
        <w:autoSpaceDN w:val="0"/>
        <w:adjustRightInd w:val="0"/>
        <w:spacing w:before="240" w:after="160"/>
        <w:ind w:left="360" w:right="533"/>
        <w:jc w:val="both"/>
        <w:rPr>
          <w:ins w:id="12864" w:author="John Buck [2]" w:date="2023-11-04T10:08:00Z"/>
        </w:rPr>
        <w:pPrChange w:id="12865" w:author="John Buck [2]" w:date="2023-11-04T10:14:00Z">
          <w:pPr>
            <w:autoSpaceDE w:val="0"/>
            <w:autoSpaceDN w:val="0"/>
            <w:adjustRightInd w:val="0"/>
            <w:spacing w:before="240"/>
            <w:ind w:left="360" w:right="533"/>
            <w:jc w:val="both"/>
          </w:pPr>
        </w:pPrChange>
      </w:pPr>
      <w:ins w:id="12866" w:author="John Buck [2]" w:date="2023-11-04T10:06:00Z">
        <w:r>
          <w:t>A complete example is</w:t>
        </w:r>
      </w:ins>
      <w:ins w:id="12867" w:author="John Buck [2]" w:date="2023-11-04T10:09:00Z">
        <w:r w:rsidR="001E6C5F">
          <w:t xml:space="preserve"> (note the line in bold-face text)</w:t>
        </w:r>
      </w:ins>
      <w:ins w:id="12868" w:author="John Buck [2]" w:date="2023-11-04T10:06:00Z">
        <w:r>
          <w:t>:</w:t>
        </w:r>
      </w:ins>
    </w:p>
    <w:p w14:paraId="4630A2D3" w14:textId="7E530B73" w:rsidR="001E6C5F" w:rsidRDefault="00000000">
      <w:pPr>
        <w:autoSpaceDE w:val="0"/>
        <w:autoSpaceDN w:val="0"/>
        <w:adjustRightInd w:val="0"/>
        <w:ind w:left="360" w:right="533"/>
        <w:jc w:val="both"/>
        <w:rPr>
          <w:ins w:id="12869" w:author="John Buck [2]" w:date="2023-11-04T10:06:00Z"/>
        </w:rPr>
        <w:pPrChange w:id="12870" w:author="John Buck [2]" w:date="2023-11-04T10:09:00Z">
          <w:pPr>
            <w:autoSpaceDE w:val="0"/>
            <w:autoSpaceDN w:val="0"/>
            <w:adjustRightInd w:val="0"/>
            <w:spacing w:before="240"/>
            <w:ind w:left="360" w:right="533"/>
            <w:jc w:val="both"/>
          </w:pPr>
        </w:pPrChange>
      </w:pPr>
      <w:ins w:id="12871" w:author="John Buck [2]" w:date="2023-11-04T10:13:00Z">
        <w:r>
          <w:pict w14:anchorId="7E22F744">
            <v:rect id="_x0000_i1025" style="width:426.8pt;height:1pt" o:hrpct="988" o:hralign="center" o:hrstd="t" o:hr="t" fillcolor="#a0a0a0" stroked="f"/>
          </w:pict>
        </w:r>
      </w:ins>
    </w:p>
    <w:p w14:paraId="47478CEB" w14:textId="77777777" w:rsidR="001E6C5F" w:rsidRPr="001E6C5F" w:rsidRDefault="001E6C5F">
      <w:pPr>
        <w:autoSpaceDE w:val="0"/>
        <w:autoSpaceDN w:val="0"/>
        <w:adjustRightInd w:val="0"/>
        <w:ind w:left="360"/>
        <w:contextualSpacing/>
        <w:rPr>
          <w:ins w:id="12872" w:author="John Buck [2]" w:date="2023-11-04T10:07:00Z"/>
          <w:rFonts w:ascii="Courier New" w:hAnsi="Courier New" w:cs="Courier New"/>
          <w:rPrChange w:id="12873" w:author="John Buck [2]" w:date="2023-11-04T10:08:00Z">
            <w:rPr>
              <w:ins w:id="12874" w:author="John Buck [2]" w:date="2023-11-04T10:07:00Z"/>
            </w:rPr>
          </w:rPrChange>
        </w:rPr>
        <w:pPrChange w:id="12875" w:author="John Buck [2]" w:date="2023-11-04T10:08:00Z">
          <w:pPr>
            <w:autoSpaceDE w:val="0"/>
            <w:autoSpaceDN w:val="0"/>
            <w:adjustRightInd w:val="0"/>
            <w:spacing w:before="240"/>
            <w:ind w:left="360" w:right="533"/>
            <w:jc w:val="both"/>
          </w:pPr>
        </w:pPrChange>
      </w:pPr>
      <w:ins w:id="12876" w:author="John Buck [2]" w:date="2023-11-04T10:07:00Z">
        <w:r w:rsidRPr="001E6C5F">
          <w:rPr>
            <w:rFonts w:ascii="Courier New" w:hAnsi="Courier New" w:cs="Courier New"/>
            <w:rPrChange w:id="12877" w:author="John Buck [2]" w:date="2023-11-04T10:08:00Z">
              <w:rPr/>
            </w:rPrChange>
          </w:rPr>
          <w:t>source: ICPC Greater NY Regional</w:t>
        </w:r>
      </w:ins>
    </w:p>
    <w:p w14:paraId="1EF5F60E" w14:textId="77777777" w:rsidR="001E6C5F" w:rsidRPr="001E6C5F" w:rsidRDefault="001E6C5F">
      <w:pPr>
        <w:autoSpaceDE w:val="0"/>
        <w:autoSpaceDN w:val="0"/>
        <w:adjustRightInd w:val="0"/>
        <w:ind w:left="360"/>
        <w:contextualSpacing/>
        <w:rPr>
          <w:ins w:id="12878" w:author="John Buck [2]" w:date="2023-11-04T10:07:00Z"/>
          <w:rFonts w:ascii="Courier New" w:hAnsi="Courier New" w:cs="Courier New"/>
          <w:rPrChange w:id="12879" w:author="John Buck [2]" w:date="2023-11-04T10:08:00Z">
            <w:rPr>
              <w:ins w:id="12880" w:author="John Buck [2]" w:date="2023-11-04T10:07:00Z"/>
            </w:rPr>
          </w:rPrChange>
        </w:rPr>
        <w:pPrChange w:id="12881" w:author="John Buck [2]" w:date="2023-11-04T10:08:00Z">
          <w:pPr>
            <w:autoSpaceDE w:val="0"/>
            <w:autoSpaceDN w:val="0"/>
            <w:adjustRightInd w:val="0"/>
            <w:spacing w:before="240"/>
            <w:ind w:left="360" w:right="533"/>
            <w:jc w:val="both"/>
          </w:pPr>
        </w:pPrChange>
      </w:pPr>
      <w:ins w:id="12882" w:author="John Buck [2]" w:date="2023-11-04T10:07:00Z">
        <w:r w:rsidRPr="001E6C5F">
          <w:rPr>
            <w:rFonts w:ascii="Courier New" w:hAnsi="Courier New" w:cs="Courier New"/>
            <w:rPrChange w:id="12883" w:author="John Buck [2]" w:date="2023-11-04T10:08:00Z">
              <w:rPr/>
            </w:rPrChange>
          </w:rPr>
          <w:t>license: permission</w:t>
        </w:r>
      </w:ins>
    </w:p>
    <w:p w14:paraId="5CED3307" w14:textId="77777777" w:rsidR="001E6C5F" w:rsidRPr="001E6C5F" w:rsidRDefault="001E6C5F">
      <w:pPr>
        <w:autoSpaceDE w:val="0"/>
        <w:autoSpaceDN w:val="0"/>
        <w:adjustRightInd w:val="0"/>
        <w:ind w:left="360"/>
        <w:contextualSpacing/>
        <w:rPr>
          <w:ins w:id="12884" w:author="John Buck [2]" w:date="2023-11-04T10:07:00Z"/>
          <w:rFonts w:ascii="Courier New" w:hAnsi="Courier New" w:cs="Courier New"/>
          <w:rPrChange w:id="12885" w:author="John Buck [2]" w:date="2023-11-04T10:08:00Z">
            <w:rPr>
              <w:ins w:id="12886" w:author="John Buck [2]" w:date="2023-11-04T10:07:00Z"/>
            </w:rPr>
          </w:rPrChange>
        </w:rPr>
        <w:pPrChange w:id="12887" w:author="John Buck [2]" w:date="2023-11-04T10:08:00Z">
          <w:pPr>
            <w:autoSpaceDE w:val="0"/>
            <w:autoSpaceDN w:val="0"/>
            <w:adjustRightInd w:val="0"/>
            <w:spacing w:before="240"/>
            <w:ind w:left="360" w:right="533"/>
            <w:jc w:val="both"/>
          </w:pPr>
        </w:pPrChange>
      </w:pPr>
    </w:p>
    <w:p w14:paraId="12CB7960" w14:textId="77777777" w:rsidR="001E6C5F" w:rsidRPr="001E6C5F" w:rsidRDefault="001E6C5F">
      <w:pPr>
        <w:autoSpaceDE w:val="0"/>
        <w:autoSpaceDN w:val="0"/>
        <w:adjustRightInd w:val="0"/>
        <w:ind w:left="360"/>
        <w:contextualSpacing/>
        <w:rPr>
          <w:ins w:id="12888" w:author="John Buck [2]" w:date="2023-11-04T10:07:00Z"/>
          <w:rFonts w:ascii="Courier New" w:hAnsi="Courier New" w:cs="Courier New"/>
          <w:b/>
          <w:bCs/>
          <w:rPrChange w:id="12889" w:author="John Buck [2]" w:date="2023-11-04T10:09:00Z">
            <w:rPr>
              <w:ins w:id="12890" w:author="John Buck [2]" w:date="2023-11-04T10:07:00Z"/>
            </w:rPr>
          </w:rPrChange>
        </w:rPr>
        <w:pPrChange w:id="12891" w:author="John Buck [2]" w:date="2023-11-04T10:08:00Z">
          <w:pPr>
            <w:autoSpaceDE w:val="0"/>
            <w:autoSpaceDN w:val="0"/>
            <w:adjustRightInd w:val="0"/>
            <w:spacing w:before="240"/>
            <w:ind w:left="360" w:right="533"/>
            <w:jc w:val="both"/>
          </w:pPr>
        </w:pPrChange>
      </w:pPr>
      <w:ins w:id="12892" w:author="John Buck [2]" w:date="2023-11-04T10:07:00Z">
        <w:r w:rsidRPr="001E6C5F">
          <w:rPr>
            <w:rFonts w:ascii="Courier New" w:hAnsi="Courier New" w:cs="Courier New"/>
            <w:b/>
            <w:bCs/>
            <w:rPrChange w:id="12893" w:author="John Buck [2]" w:date="2023-11-04T10:09:00Z">
              <w:rPr/>
            </w:rPrChange>
          </w:rPr>
          <w:t>sandbox-type: PC2_INTERNAL_SANDBOX</w:t>
        </w:r>
      </w:ins>
    </w:p>
    <w:p w14:paraId="22FC0595" w14:textId="77777777" w:rsidR="001E6C5F" w:rsidRPr="001E6C5F" w:rsidRDefault="001E6C5F">
      <w:pPr>
        <w:autoSpaceDE w:val="0"/>
        <w:autoSpaceDN w:val="0"/>
        <w:adjustRightInd w:val="0"/>
        <w:ind w:left="360"/>
        <w:contextualSpacing/>
        <w:rPr>
          <w:ins w:id="12894" w:author="John Buck [2]" w:date="2023-11-04T10:07:00Z"/>
          <w:rFonts w:ascii="Courier New" w:hAnsi="Courier New" w:cs="Courier New"/>
          <w:rPrChange w:id="12895" w:author="John Buck [2]" w:date="2023-11-04T10:08:00Z">
            <w:rPr>
              <w:ins w:id="12896" w:author="John Buck [2]" w:date="2023-11-04T10:07:00Z"/>
            </w:rPr>
          </w:rPrChange>
        </w:rPr>
        <w:pPrChange w:id="12897" w:author="John Buck [2]" w:date="2023-11-04T10:08:00Z">
          <w:pPr>
            <w:autoSpaceDE w:val="0"/>
            <w:autoSpaceDN w:val="0"/>
            <w:adjustRightInd w:val="0"/>
            <w:spacing w:before="240"/>
            <w:ind w:left="360" w:right="533"/>
            <w:jc w:val="both"/>
          </w:pPr>
        </w:pPrChange>
      </w:pPr>
    </w:p>
    <w:p w14:paraId="396EF753" w14:textId="77777777" w:rsidR="001E6C5F" w:rsidRPr="001E6C5F" w:rsidRDefault="001E6C5F">
      <w:pPr>
        <w:autoSpaceDE w:val="0"/>
        <w:autoSpaceDN w:val="0"/>
        <w:adjustRightInd w:val="0"/>
        <w:ind w:left="360"/>
        <w:contextualSpacing/>
        <w:rPr>
          <w:ins w:id="12898" w:author="John Buck [2]" w:date="2023-11-04T10:07:00Z"/>
          <w:rFonts w:ascii="Courier New" w:hAnsi="Courier New" w:cs="Courier New"/>
          <w:rPrChange w:id="12899" w:author="John Buck [2]" w:date="2023-11-04T10:08:00Z">
            <w:rPr>
              <w:ins w:id="12900" w:author="John Buck [2]" w:date="2023-11-04T10:07:00Z"/>
            </w:rPr>
          </w:rPrChange>
        </w:rPr>
        <w:pPrChange w:id="12901" w:author="John Buck [2]" w:date="2023-11-04T10:08:00Z">
          <w:pPr>
            <w:autoSpaceDE w:val="0"/>
            <w:autoSpaceDN w:val="0"/>
            <w:adjustRightInd w:val="0"/>
            <w:spacing w:before="240"/>
            <w:ind w:left="360" w:right="533"/>
            <w:jc w:val="both"/>
          </w:pPr>
        </w:pPrChange>
      </w:pPr>
      <w:ins w:id="12902" w:author="John Buck [2]" w:date="2023-11-04T10:07:00Z">
        <w:r w:rsidRPr="001E6C5F">
          <w:rPr>
            <w:rFonts w:ascii="Courier New" w:hAnsi="Courier New" w:cs="Courier New"/>
            <w:rPrChange w:id="12903" w:author="John Buck [2]" w:date="2023-11-04T10:08:00Z">
              <w:rPr/>
            </w:rPrChange>
          </w:rPr>
          <w:t>limits:</w:t>
        </w:r>
      </w:ins>
    </w:p>
    <w:p w14:paraId="71130EF4" w14:textId="77777777" w:rsidR="001E6C5F" w:rsidRPr="001E6C5F" w:rsidRDefault="001E6C5F">
      <w:pPr>
        <w:autoSpaceDE w:val="0"/>
        <w:autoSpaceDN w:val="0"/>
        <w:adjustRightInd w:val="0"/>
        <w:ind w:left="360"/>
        <w:contextualSpacing/>
        <w:rPr>
          <w:ins w:id="12904" w:author="John Buck [2]" w:date="2023-11-04T10:07:00Z"/>
          <w:rFonts w:ascii="Courier New" w:hAnsi="Courier New" w:cs="Courier New"/>
          <w:rPrChange w:id="12905" w:author="John Buck [2]" w:date="2023-11-04T10:08:00Z">
            <w:rPr>
              <w:ins w:id="12906" w:author="John Buck [2]" w:date="2023-11-04T10:07:00Z"/>
            </w:rPr>
          </w:rPrChange>
        </w:rPr>
        <w:pPrChange w:id="12907" w:author="John Buck [2]" w:date="2023-11-04T10:08:00Z">
          <w:pPr>
            <w:autoSpaceDE w:val="0"/>
            <w:autoSpaceDN w:val="0"/>
            <w:adjustRightInd w:val="0"/>
            <w:spacing w:before="240"/>
            <w:ind w:left="360" w:right="533"/>
            <w:jc w:val="both"/>
          </w:pPr>
        </w:pPrChange>
      </w:pPr>
      <w:ins w:id="12908" w:author="John Buck [2]" w:date="2023-11-04T10:07:00Z">
        <w:r w:rsidRPr="001E6C5F">
          <w:rPr>
            <w:rFonts w:ascii="Courier New" w:hAnsi="Courier New" w:cs="Courier New"/>
            <w:rPrChange w:id="12909" w:author="John Buck [2]" w:date="2023-11-04T10:08:00Z">
              <w:rPr/>
            </w:rPrChange>
          </w:rPr>
          <w:t xml:space="preserve">   timeout: 5</w:t>
        </w:r>
      </w:ins>
    </w:p>
    <w:p w14:paraId="49536C1A" w14:textId="0331A4C0" w:rsidR="0092745F" w:rsidRDefault="001E6C5F" w:rsidP="001E6C5F">
      <w:pPr>
        <w:autoSpaceDE w:val="0"/>
        <w:autoSpaceDN w:val="0"/>
        <w:adjustRightInd w:val="0"/>
        <w:ind w:left="360"/>
        <w:contextualSpacing/>
        <w:rPr>
          <w:ins w:id="12910" w:author="John Buck [2]" w:date="2023-11-04T10:09:00Z"/>
          <w:rFonts w:ascii="Courier New" w:hAnsi="Courier New" w:cs="Courier New"/>
        </w:rPr>
      </w:pPr>
      <w:ins w:id="12911" w:author="John Buck [2]" w:date="2023-11-04T10:07:00Z">
        <w:r w:rsidRPr="001E6C5F">
          <w:rPr>
            <w:rFonts w:ascii="Courier New" w:hAnsi="Courier New" w:cs="Courier New"/>
            <w:rPrChange w:id="12912" w:author="John Buck [2]" w:date="2023-11-04T10:08:00Z">
              <w:rPr/>
            </w:rPrChange>
          </w:rPr>
          <w:t xml:space="preserve">   memory: 2048</w:t>
        </w:r>
      </w:ins>
    </w:p>
    <w:p w14:paraId="4C04AC2D" w14:textId="08698F6F" w:rsidR="001E6C5F" w:rsidRDefault="00000000" w:rsidP="001E6C5F">
      <w:pPr>
        <w:autoSpaceDE w:val="0"/>
        <w:autoSpaceDN w:val="0"/>
        <w:adjustRightInd w:val="0"/>
        <w:ind w:left="360"/>
        <w:contextualSpacing/>
        <w:rPr>
          <w:ins w:id="12913" w:author="John Buck [2]" w:date="2023-11-04T10:14:00Z"/>
        </w:rPr>
      </w:pPr>
      <w:ins w:id="12914" w:author="John Buck [2]" w:date="2023-11-04T10:13:00Z">
        <w:r>
          <w:pict w14:anchorId="10065A54">
            <v:rect id="_x0000_i1026" style="width:429.3pt;height:.05pt" o:hrpct="936" o:hrstd="t" o:hr="t" fillcolor="#a0a0a0" stroked="f"/>
          </w:pict>
        </w:r>
      </w:ins>
    </w:p>
    <w:p w14:paraId="175E5D36" w14:textId="77777777" w:rsidR="001E6C5F" w:rsidRDefault="001E6C5F" w:rsidP="001E6C5F">
      <w:pPr>
        <w:autoSpaceDE w:val="0"/>
        <w:autoSpaceDN w:val="0"/>
        <w:adjustRightInd w:val="0"/>
        <w:ind w:left="360"/>
        <w:contextualSpacing/>
        <w:rPr>
          <w:ins w:id="12915" w:author="John Buck [2]" w:date="2023-11-04T10:09:00Z"/>
          <w:rFonts w:ascii="Courier New" w:hAnsi="Courier New" w:cs="Courier New"/>
        </w:rPr>
      </w:pPr>
    </w:p>
    <w:p w14:paraId="09068486" w14:textId="7887B576" w:rsidR="001E6C5F" w:rsidRPr="001E6C5F" w:rsidRDefault="001E6C5F">
      <w:pPr>
        <w:autoSpaceDE w:val="0"/>
        <w:autoSpaceDN w:val="0"/>
        <w:adjustRightInd w:val="0"/>
        <w:ind w:left="360"/>
        <w:contextualSpacing/>
        <w:rPr>
          <w:ins w:id="12916" w:author="John Buck" w:date="2023-04-11T17:21:00Z"/>
        </w:rPr>
        <w:pPrChange w:id="12917" w:author="John Buck [2]" w:date="2023-11-04T10:08:00Z">
          <w:pPr>
            <w:pStyle w:val="ListParagraph"/>
            <w:autoSpaceDE w:val="0"/>
            <w:autoSpaceDN w:val="0"/>
            <w:adjustRightInd w:val="0"/>
            <w:spacing w:before="240"/>
            <w:ind w:left="360" w:right="533"/>
            <w:jc w:val="both"/>
          </w:pPr>
        </w:pPrChange>
      </w:pPr>
      <w:ins w:id="12918" w:author="John Buck [2]" w:date="2023-11-04T10:10:00Z">
        <w:r>
          <w:t xml:space="preserve">The above </w:t>
        </w:r>
        <w:r w:rsidRPr="001E6C5F">
          <w:rPr>
            <w:b/>
            <w:bCs/>
            <w:rPrChange w:id="12919" w:author="John Buck [2]" w:date="2023-11-04T10:11:00Z">
              <w:rPr/>
            </w:rPrChange>
          </w:rPr>
          <w:t>problem.yaml</w:t>
        </w:r>
        <w:r>
          <w:t xml:space="preserve"> tells PC</w:t>
        </w:r>
        <w:r w:rsidRPr="001E6C5F">
          <w:rPr>
            <w:vertAlign w:val="superscript"/>
            <w:rPrChange w:id="12920" w:author="John Buck [2]" w:date="2023-11-04T10:11:00Z">
              <w:rPr/>
            </w:rPrChange>
          </w:rPr>
          <w:t>2</w:t>
        </w:r>
        <w:r>
          <w:t xml:space="preserve"> to perform judge runs</w:t>
        </w:r>
      </w:ins>
      <w:ins w:id="12921" w:author="John Buck [2]" w:date="2023-11-04T10:16:00Z">
        <w:r>
          <w:t xml:space="preserve"> for this problem</w:t>
        </w:r>
      </w:ins>
      <w:ins w:id="12922" w:author="John Buck [2]" w:date="2023-11-04T10:10:00Z">
        <w:r>
          <w:t xml:space="preserve"> in a sandbox.  The specified </w:t>
        </w:r>
      </w:ins>
      <w:ins w:id="12923" w:author="John Buck [2]" w:date="2023-11-04T10:11:00Z">
        <w:r>
          <w:t>“</w:t>
        </w:r>
        <w:r w:rsidRPr="001E6C5F">
          <w:rPr>
            <w:rFonts w:ascii="Courier New" w:hAnsi="Courier New" w:cs="Courier New"/>
            <w:rPrChange w:id="12924" w:author="John Buck [2]" w:date="2023-11-04T10:16:00Z">
              <w:rPr/>
            </w:rPrChange>
          </w:rPr>
          <w:t>limits</w:t>
        </w:r>
        <w:r>
          <w:t xml:space="preserve">” section indicates the CPU time limit (5 seconds) and the memory limit </w:t>
        </w:r>
        <w:r>
          <w:lastRenderedPageBreak/>
          <w:t>(2048MB, or 2GB).  These values will be enforced the sandbox.</w:t>
        </w:r>
      </w:ins>
      <w:ins w:id="12925" w:author="John Buck [2]" w:date="2023-11-04T10:16:00Z">
        <w:r>
          <w:t xml:space="preserve">  Keep in mind that execution of judge runs is currently only available on </w:t>
        </w:r>
        <w:r w:rsidRPr="001E6C5F">
          <w:rPr>
            <w:i/>
            <w:iCs/>
            <w:rPrChange w:id="12926" w:author="John Buck [2]" w:date="2023-11-04T10:16:00Z">
              <w:rPr/>
            </w:rPrChange>
          </w:rPr>
          <w:t>Linux</w:t>
        </w:r>
        <w:r>
          <w:t>.</w:t>
        </w:r>
      </w:ins>
    </w:p>
    <w:p w14:paraId="19C34BE7" w14:textId="1064FDAC" w:rsidR="0062719D" w:rsidRPr="0062719D" w:rsidRDefault="0062719D" w:rsidP="00864BD3">
      <w:pPr>
        <w:pStyle w:val="ListParagraph"/>
        <w:keepNext/>
        <w:numPr>
          <w:ilvl w:val="0"/>
          <w:numId w:val="49"/>
        </w:numPr>
        <w:autoSpaceDE w:val="0"/>
        <w:autoSpaceDN w:val="0"/>
        <w:adjustRightInd w:val="0"/>
        <w:spacing w:before="240"/>
        <w:ind w:right="533"/>
        <w:jc w:val="both"/>
        <w:rPr>
          <w:ins w:id="12927" w:author="John Buck" w:date="2023-04-11T17:22:00Z"/>
          <w:b/>
          <w:bCs/>
          <w:rPrChange w:id="12928" w:author="John Buck" w:date="2023-04-11T17:23:00Z">
            <w:rPr>
              <w:ins w:id="12929" w:author="John Buck" w:date="2023-04-11T17:22:00Z"/>
            </w:rPr>
          </w:rPrChange>
        </w:rPr>
        <w:pPrChange w:id="12930" w:author="John Clevenger [2]" w:date="2023-11-21T19:39:00Z">
          <w:pPr>
            <w:pStyle w:val="ListParagraph"/>
            <w:numPr>
              <w:numId w:val="49"/>
            </w:numPr>
            <w:tabs>
              <w:tab w:val="num" w:pos="360"/>
            </w:tabs>
            <w:autoSpaceDE w:val="0"/>
            <w:autoSpaceDN w:val="0"/>
            <w:adjustRightInd w:val="0"/>
            <w:spacing w:before="240"/>
            <w:ind w:left="360" w:right="533" w:hanging="360"/>
            <w:jc w:val="both"/>
          </w:pPr>
        </w:pPrChange>
      </w:pPr>
      <w:ins w:id="12931" w:author="John Buck" w:date="2023-04-11T17:22:00Z">
        <w:r w:rsidRPr="0062719D">
          <w:rPr>
            <w:b/>
            <w:bCs/>
            <w:rPrChange w:id="12932" w:author="John Buck" w:date="2023-04-11T17:23:00Z">
              <w:rPr/>
            </w:rPrChange>
          </w:rPr>
          <w:t>Judgments when using a sandbox</w:t>
        </w:r>
      </w:ins>
    </w:p>
    <w:p w14:paraId="5BF31198" w14:textId="5F09F9EC" w:rsidR="0062719D" w:rsidRPr="0062719D" w:rsidRDefault="0062719D">
      <w:pPr>
        <w:pStyle w:val="ListParagraph"/>
        <w:autoSpaceDE w:val="0"/>
        <w:autoSpaceDN w:val="0"/>
        <w:adjustRightInd w:val="0"/>
        <w:spacing w:before="240"/>
        <w:ind w:left="360" w:right="533" w:firstLine="720"/>
        <w:jc w:val="both"/>
        <w:pPrChange w:id="12933" w:author="John Buck" w:date="2023-04-11T17:25:00Z">
          <w:pPr>
            <w:spacing w:before="240"/>
            <w:ind w:firstLine="540"/>
            <w:jc w:val="both"/>
          </w:pPr>
        </w:pPrChange>
      </w:pPr>
      <w:ins w:id="12934" w:author="John Buck" w:date="2023-04-11T17:22:00Z">
        <w:r>
          <w:t xml:space="preserve">If a problem specifies </w:t>
        </w:r>
      </w:ins>
      <w:ins w:id="12935" w:author="John Buck" w:date="2023-04-11T17:23:00Z">
        <w:r>
          <w:t>the use of a sandbox, and a submission exceeds the memory limit, a new judgement type, “</w:t>
        </w:r>
        <w:r w:rsidRPr="0062719D">
          <w:rPr>
            <w:b/>
            <w:bCs/>
            <w:rPrChange w:id="12936" w:author="John Buck" w:date="2023-04-11T17:25:00Z">
              <w:rPr/>
            </w:rPrChange>
          </w:rPr>
          <w:t>Memory Limit Exceeded</w:t>
        </w:r>
        <w:r>
          <w:t>”, or MLE, will be re</w:t>
        </w:r>
      </w:ins>
      <w:ins w:id="12937" w:author="John Buck" w:date="2023-04-21T13:50:00Z">
        <w:r w:rsidR="008E2241">
          <w:t>ported</w:t>
        </w:r>
      </w:ins>
      <w:ins w:id="12938" w:author="John Buck" w:date="2023-04-11T17:25:00Z">
        <w:r>
          <w:t xml:space="preserve"> as a judgement.  </w:t>
        </w:r>
      </w:ins>
      <w:ins w:id="12939" w:author="John Buck" w:date="2023-04-21T13:50:00Z">
        <w:r w:rsidR="008E2241">
          <w:t>If a user submission causes an MLE judgment, by default it is reported to the contestant team as a Run-time Error (RTE).  This can be ch</w:t>
        </w:r>
      </w:ins>
      <w:ins w:id="12940" w:author="John Buck" w:date="2023-04-21T13:51:00Z">
        <w:r w:rsidR="008E2241">
          <w:t xml:space="preserve">anged by creating an entry for MLE in the </w:t>
        </w:r>
        <w:r w:rsidR="008E2241" w:rsidRPr="008E2241">
          <w:rPr>
            <w:rFonts w:ascii="Courier New" w:hAnsi="Courier New" w:cs="Courier New"/>
            <w:rPrChange w:id="12941" w:author="John Buck" w:date="2023-04-21T13:51:00Z">
              <w:rPr/>
            </w:rPrChange>
          </w:rPr>
          <w:t>reject.ini</w:t>
        </w:r>
        <w:r w:rsidR="008E2241">
          <w:t xml:space="preserve"> file.  </w:t>
        </w:r>
      </w:ins>
      <w:ins w:id="12942" w:author="John Buck" w:date="2023-04-11T17:25:00Z">
        <w:r>
          <w:t>It should be noted that “</w:t>
        </w:r>
        <w:r w:rsidRPr="0062719D">
          <w:rPr>
            <w:b/>
            <w:bCs/>
            <w:rPrChange w:id="12943" w:author="John Buck" w:date="2023-04-11T17:26:00Z">
              <w:rPr/>
            </w:rPrChange>
          </w:rPr>
          <w:t>Time Limit E</w:t>
        </w:r>
      </w:ins>
      <w:ins w:id="12944" w:author="John Buck" w:date="2023-04-11T17:26:00Z">
        <w:r w:rsidRPr="0062719D">
          <w:rPr>
            <w:b/>
            <w:bCs/>
            <w:rPrChange w:id="12945" w:author="John Buck" w:date="2023-04-11T17:26:00Z">
              <w:rPr/>
            </w:rPrChange>
          </w:rPr>
          <w:t>xceeded</w:t>
        </w:r>
        <w:r>
          <w:t xml:space="preserve">”, or TLE, judgments now reflect CPU time usage as opposed to </w:t>
        </w:r>
        <w:r w:rsidRPr="008E2241">
          <w:rPr>
            <w:i/>
            <w:iCs/>
            <w:rPrChange w:id="12946" w:author="John Buck" w:date="2023-04-21T13:52:00Z">
              <w:rPr/>
            </w:rPrChange>
          </w:rPr>
          <w:t>wall-clock</w:t>
        </w:r>
        <w:r>
          <w:t xml:space="preserve"> time usage.  CPU time usage is more accurate and predictable than wall-clock time usage.  </w:t>
        </w:r>
      </w:ins>
      <w:ins w:id="12947" w:author="John Buck" w:date="2023-04-11T17:27:00Z">
        <w:r>
          <w:t>When setting a time limit for a problem, you may wish to keep this in mind.</w:t>
        </w:r>
      </w:ins>
    </w:p>
    <w:sectPr w:rsidR="0062719D" w:rsidRPr="0062719D">
      <w:pgSz w:w="12240" w:h="15840"/>
      <w:pgMar w:top="180" w:right="1267" w:bottom="810" w:left="1440" w:header="720" w:footer="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A85C35" w14:textId="77777777" w:rsidR="00534ABD" w:rsidRDefault="00534ABD">
      <w:r>
        <w:separator/>
      </w:r>
    </w:p>
  </w:endnote>
  <w:endnote w:type="continuationSeparator" w:id="0">
    <w:p w14:paraId="75DD136D" w14:textId="77777777" w:rsidR="00534ABD" w:rsidRDefault="00534A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9CCFE" w14:textId="77777777" w:rsidR="009E0FD5" w:rsidRDefault="009E0FD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87</w:t>
    </w:r>
    <w:r>
      <w:rPr>
        <w:rStyle w:val="PageNumber"/>
      </w:rPr>
      <w:fldChar w:fldCharType="end"/>
    </w:r>
  </w:p>
  <w:p w14:paraId="4E79D914" w14:textId="77777777" w:rsidR="009E0FD5" w:rsidRDefault="009E0FD5">
    <w:pPr>
      <w:pStyle w:val="Footer"/>
    </w:pPr>
  </w:p>
  <w:p w14:paraId="3389C5EF" w14:textId="77777777" w:rsidR="009E0FD5" w:rsidRDefault="009E0FD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4B84D" w14:textId="77777777" w:rsidR="009E0FD5" w:rsidRDefault="009E0FD5">
    <w:pPr>
      <w:pStyle w:val="Footer"/>
      <w:tabs>
        <w:tab w:val="clear" w:pos="8640"/>
        <w:tab w:val="right" w:pos="9540"/>
      </w:tabs>
    </w:pPr>
  </w:p>
  <w:p w14:paraId="44EF5A9B" w14:textId="77777777" w:rsidR="009E0FD5" w:rsidRDefault="009E0FD5">
    <w:pPr>
      <w:pStyle w:val="Footer"/>
      <w:tabs>
        <w:tab w:val="clear" w:pos="8640"/>
        <w:tab w:val="right" w:pos="9540"/>
      </w:tabs>
      <w:jc w:val="center"/>
    </w:pPr>
    <w:r>
      <w:tab/>
    </w:r>
    <w:r>
      <w:rPr>
        <w:rStyle w:val="PageNumber"/>
      </w:rPr>
      <w:tab/>
    </w:r>
  </w:p>
  <w:p w14:paraId="2D73D715" w14:textId="77777777" w:rsidR="009E0FD5" w:rsidRDefault="009E0FD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507F44" w14:textId="77777777" w:rsidR="009E0FD5" w:rsidRDefault="009E0FD5">
    <w:pPr>
      <w:pStyle w:val="Footer"/>
      <w:tabs>
        <w:tab w:val="clear" w:pos="8640"/>
        <w:tab w:val="right" w:pos="9540"/>
      </w:tabs>
      <w:jc w:val="center"/>
      <w:rPr>
        <w:rStyle w:val="PageNumber"/>
      </w:rPr>
    </w:pPr>
  </w:p>
  <w:p w14:paraId="352F1EC8" w14:textId="77777777" w:rsidR="009E0FD5" w:rsidRDefault="009E0FD5">
    <w:pPr>
      <w:pStyle w:val="Footer"/>
      <w:tabs>
        <w:tab w:val="clear" w:pos="8640"/>
        <w:tab w:val="right" w:pos="9540"/>
      </w:tabs>
      <w:jc w:val="center"/>
      <w:rPr>
        <w:rStyle w:val="PageNumber"/>
      </w:rPr>
    </w:pPr>
  </w:p>
  <w:p w14:paraId="6BBCB8A5" w14:textId="6D21A70A" w:rsidR="009E0FD5" w:rsidRDefault="009E0FD5">
    <w:pPr>
      <w:pStyle w:val="Footer"/>
      <w:tabs>
        <w:tab w:val="clear" w:pos="4320"/>
        <w:tab w:val="clear" w:pos="8640"/>
        <w:tab w:val="center" w:pos="4860"/>
        <w:tab w:val="right" w:pos="9540"/>
      </w:tabs>
      <w:jc w:val="center"/>
      <w:rPr>
        <w:rStyle w:val="PageNumber"/>
        <w:sz w:val="20"/>
      </w:rPr>
      <w:pPrChange w:id="4659" w:author="John Clevenger" w:date="2023-11-18T15:00:00Z">
        <w:pPr>
          <w:pStyle w:val="Footer"/>
          <w:tabs>
            <w:tab w:val="clear" w:pos="4320"/>
            <w:tab w:val="clear" w:pos="8640"/>
            <w:tab w:val="center" w:pos="4860"/>
            <w:tab w:val="right" w:pos="9540"/>
          </w:tabs>
        </w:pPr>
      </w:pPrChange>
    </w:pPr>
    <w:r>
      <w:rPr>
        <w:rStyle w:val="PageNumber"/>
        <w:sz w:val="20"/>
      </w:rPr>
      <w:t>PC</w:t>
    </w:r>
    <w:r>
      <w:rPr>
        <w:rStyle w:val="PageNumber"/>
        <w:sz w:val="20"/>
        <w:vertAlign w:val="superscript"/>
      </w:rPr>
      <w:t>2</w:t>
    </w:r>
    <w:r>
      <w:rPr>
        <w:rStyle w:val="PageNumber"/>
        <w:sz w:val="20"/>
      </w:rPr>
      <w:t xml:space="preserve"> Administrator’s Guide</w:t>
    </w:r>
    <w:r>
      <w:rPr>
        <w:rStyle w:val="PageNumber"/>
      </w:rPr>
      <w:t xml:space="preserve">                </w:t>
    </w: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5D2B69">
      <w:rPr>
        <w:rStyle w:val="PageNumber"/>
        <w:noProof/>
      </w:rPr>
      <w:t>20</w:t>
    </w:r>
    <w:r>
      <w:rPr>
        <w:rStyle w:val="PageNumber"/>
      </w:rPr>
      <w:fldChar w:fldCharType="end"/>
    </w:r>
    <w:r>
      <w:rPr>
        <w:rStyle w:val="PageNumber"/>
      </w:rPr>
      <w:t xml:space="preserve">                                      </w:t>
    </w:r>
    <w:ins w:id="4660" w:author="John Clevenger [2]" w:date="2022-06-15T11:18:00Z">
      <w:r w:rsidR="00EA1ACA" w:rsidRPr="00EA1ACA">
        <w:rPr>
          <w:sz w:val="20"/>
          <w:rPrChange w:id="4661" w:author="John Clevenger [2]" w:date="2022-06-15T11:19:00Z">
            <w:rPr/>
          </w:rPrChange>
        </w:rPr>
        <w:fldChar w:fldCharType="begin"/>
      </w:r>
      <w:r w:rsidR="00EA1ACA" w:rsidRPr="00EA1ACA">
        <w:rPr>
          <w:sz w:val="20"/>
          <w:rPrChange w:id="4662" w:author="John Clevenger [2]" w:date="2022-06-15T11:19:00Z">
            <w:rPr/>
          </w:rPrChange>
        </w:rPr>
        <w:instrText xml:space="preserve"> HYPERLINK "https://pc2ccs.github.io" </w:instrText>
      </w:r>
      <w:r w:rsidR="00EA1ACA" w:rsidRPr="00796258">
        <w:rPr>
          <w:sz w:val="20"/>
        </w:rPr>
      </w:r>
      <w:r w:rsidR="00EA1ACA" w:rsidRPr="00EA1ACA">
        <w:rPr>
          <w:sz w:val="20"/>
          <w:rPrChange w:id="4663" w:author="John Clevenger [2]" w:date="2022-06-15T11:19:00Z">
            <w:rPr/>
          </w:rPrChange>
        </w:rPr>
        <w:fldChar w:fldCharType="separate"/>
      </w:r>
      <w:r w:rsidR="00EA1ACA" w:rsidRPr="00EA1ACA">
        <w:rPr>
          <w:rStyle w:val="Hyperlink"/>
          <w:sz w:val="20"/>
          <w:rPrChange w:id="4664" w:author="John Clevenger [2]" w:date="2022-06-15T11:19:00Z">
            <w:rPr>
              <w:rStyle w:val="Hyperlink"/>
            </w:rPr>
          </w:rPrChange>
        </w:rPr>
        <w:t>https://pc2ccs.github.io</w:t>
      </w:r>
      <w:r w:rsidR="00EA1ACA" w:rsidRPr="00EA1ACA">
        <w:rPr>
          <w:sz w:val="20"/>
          <w:rPrChange w:id="4665" w:author="John Clevenger [2]" w:date="2022-06-15T11:19:00Z">
            <w:rPr/>
          </w:rPrChange>
        </w:rPr>
        <w:fldChar w:fldCharType="end"/>
      </w:r>
    </w:ins>
    <w:del w:id="4666" w:author="John Clevenger [2]" w:date="2022-06-15T11:18:00Z">
      <w:r w:rsidDel="00EA1ACA">
        <w:rPr>
          <w:rStyle w:val="PageNumber"/>
          <w:sz w:val="20"/>
        </w:rPr>
        <w:delText>http://pc2.ecs.csus.edu/</w:delText>
      </w:r>
    </w:del>
  </w:p>
  <w:p w14:paraId="4204718D" w14:textId="77777777" w:rsidR="009E0FD5" w:rsidRDefault="009E0FD5">
    <w:pPr>
      <w:pStyle w:val="Footer"/>
      <w:tabs>
        <w:tab w:val="clear" w:pos="4320"/>
        <w:tab w:val="clear" w:pos="8640"/>
        <w:tab w:val="center" w:pos="4860"/>
        <w:tab w:val="right" w:pos="9540"/>
      </w:tabs>
    </w:pPr>
  </w:p>
  <w:p w14:paraId="3F84FF5F" w14:textId="77777777" w:rsidR="009E0FD5" w:rsidRDefault="009E0FD5">
    <w:pPr>
      <w:pStyle w:val="Footer"/>
      <w:tabs>
        <w:tab w:val="clear" w:pos="8640"/>
        <w:tab w:val="right" w:pos="9540"/>
      </w:tabs>
      <w:jc w:val="center"/>
    </w:pPr>
    <w:r>
      <w:tab/>
    </w:r>
    <w:r>
      <w:rPr>
        <w:rStyle w:val="PageNumber"/>
      </w:rPr>
      <w:tab/>
    </w:r>
  </w:p>
  <w:p w14:paraId="6C45AE7C" w14:textId="77777777" w:rsidR="009E0FD5" w:rsidRDefault="009E0FD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0C1C43" w14:textId="77777777" w:rsidR="00534ABD" w:rsidRDefault="00534ABD">
      <w:r>
        <w:separator/>
      </w:r>
    </w:p>
  </w:footnote>
  <w:footnote w:type="continuationSeparator" w:id="0">
    <w:p w14:paraId="1AB74958" w14:textId="77777777" w:rsidR="00534ABD" w:rsidRDefault="00534ABD">
      <w:r>
        <w:continuationSeparator/>
      </w:r>
    </w:p>
  </w:footnote>
  <w:footnote w:id="1">
    <w:p w14:paraId="0B4F9CD5" w14:textId="77777777" w:rsidR="009E0FD5" w:rsidRDefault="009E0FD5" w:rsidP="008855C7">
      <w:pPr>
        <w:pStyle w:val="FootnoteText"/>
        <w:ind w:left="180" w:hanging="180"/>
        <w:jc w:val="both"/>
      </w:pPr>
      <w:r>
        <w:rPr>
          <w:rStyle w:val="FootnoteReference"/>
        </w:rPr>
        <w:footnoteRef/>
      </w:r>
      <w:r>
        <w:t xml:space="preserve"> Note that “site” refers to a logical grouping of contest participants, not (necessarily) a physical or geographic grouping.  It is perfectly possible for participants at physically or geographically separate locations to collectively represent one PC</w:t>
      </w:r>
      <w:r w:rsidRPr="00400C5A">
        <w:rPr>
          <w:vertAlign w:val="superscript"/>
        </w:rPr>
        <w:t>2</w:t>
      </w:r>
      <w:r>
        <w:t xml:space="preserve"> “site” and to be served by a single “site server”; it is quite common to run an entire contest using a single site server regardless of whether or not the teams, judges, etc. are physically close.  Multi-site operations are primarily supported for situations where network connectivity is highly unreliable.</w:t>
      </w:r>
    </w:p>
  </w:footnote>
  <w:footnote w:id="2">
    <w:p w14:paraId="08404490" w14:textId="77777777" w:rsidR="009E0FD5" w:rsidRDefault="009E0FD5" w:rsidP="003A1B58">
      <w:pPr>
        <w:pStyle w:val="FootnoteText"/>
        <w:spacing w:before="120"/>
        <w:ind w:left="187" w:hanging="187"/>
        <w:jc w:val="both"/>
      </w:pPr>
      <w:r>
        <w:rPr>
          <w:rStyle w:val="FootnoteReference"/>
        </w:rPr>
        <w:footnoteRef/>
      </w:r>
      <w:r>
        <w:t xml:space="preserve">  See the Appendix titled “</w:t>
      </w:r>
      <w:r w:rsidRPr="00D70CBC">
        <w:rPr>
          <w:b/>
          <w:bCs/>
          <w:rPrChange w:id="4712" w:author="John Clevenger [2]" w:date="2022-06-22T12:44:00Z">
            <w:rPr/>
          </w:rPrChange>
        </w:rPr>
        <w:t>Networking Constraints</w:t>
      </w:r>
      <w:r>
        <w:t>” for further details on using PC</w:t>
      </w:r>
      <w:r>
        <w:rPr>
          <w:vertAlign w:val="superscript"/>
        </w:rPr>
        <w:t>2</w:t>
      </w:r>
      <w:r>
        <w:t xml:space="preserve"> over networks.</w:t>
      </w:r>
    </w:p>
  </w:footnote>
  <w:footnote w:id="3">
    <w:p w14:paraId="24931019" w14:textId="77777777" w:rsidR="009E0FD5" w:rsidRDefault="009E0FD5">
      <w:pPr>
        <w:pStyle w:val="FootnoteText"/>
      </w:pPr>
      <w:r>
        <w:rPr>
          <w:rStyle w:val="FootnoteReference"/>
        </w:rPr>
        <w:footnoteRef/>
      </w:r>
      <w:r>
        <w:t xml:space="preserve"> See the previous footnote regarding the definition of “contest site”.</w:t>
      </w:r>
    </w:p>
  </w:footnote>
  <w:footnote w:id="4">
    <w:p w14:paraId="38DD4302" w14:textId="77777777" w:rsidR="009E0FD5" w:rsidRPr="00555F22" w:rsidRDefault="009E0FD5">
      <w:pPr>
        <w:pStyle w:val="FootnoteText"/>
      </w:pPr>
      <w:r>
        <w:rPr>
          <w:rStyle w:val="FootnoteReference"/>
        </w:rPr>
        <w:footnoteRef/>
      </w:r>
      <w:r>
        <w:t xml:space="preserve"> Starting with Version 9.7, PC2 also supports user-customization of the images on the login screen; see the Appendix on </w:t>
      </w:r>
      <w:r w:rsidRPr="00D70CBC">
        <w:rPr>
          <w:b/>
          <w:bCs/>
          <w:i/>
          <w:rPrChange w:id="4834" w:author="John Clevenger [2]" w:date="2022-06-22T12:45:00Z">
            <w:rPr>
              <w:i/>
            </w:rPr>
          </w:rPrChange>
        </w:rPr>
        <w:t>GUI Customization</w:t>
      </w:r>
      <w:r>
        <w:rPr>
          <w:i/>
        </w:rPr>
        <w:t xml:space="preserve"> </w:t>
      </w:r>
      <w:r>
        <w:t>for details.</w:t>
      </w:r>
    </w:p>
  </w:footnote>
  <w:footnote w:id="5">
    <w:p w14:paraId="1B6078D9" w14:textId="77777777" w:rsidR="009E0FD5" w:rsidRDefault="009E0FD5" w:rsidP="0026237A">
      <w:pPr>
        <w:pStyle w:val="FootnoteText"/>
        <w:spacing w:before="60"/>
        <w:ind w:left="187" w:hanging="187"/>
        <w:jc w:val="both"/>
      </w:pPr>
      <w:r>
        <w:rPr>
          <w:rStyle w:val="FootnoteReference"/>
        </w:rPr>
        <w:footnoteRef/>
      </w:r>
      <w:r>
        <w:t xml:space="preserve"> In principle judging can be done on the same machine used to run the PC</w:t>
      </w:r>
      <w:r w:rsidRPr="00242ED3">
        <w:rPr>
          <w:vertAlign w:val="superscript"/>
        </w:rPr>
        <w:t>2</w:t>
      </w:r>
      <w:r>
        <w:t xml:space="preserve"> Server or the PC</w:t>
      </w:r>
      <w:r w:rsidRPr="00242ED3">
        <w:rPr>
          <w:vertAlign w:val="superscript"/>
        </w:rPr>
        <w:t>2</w:t>
      </w:r>
      <w:r>
        <w:t xml:space="preserve"> Admin, but we don’t recommend it because of the problem of contest administrators and judges colliding with each other trying to use the machine.</w:t>
      </w:r>
    </w:p>
  </w:footnote>
  <w:footnote w:id="6">
    <w:p w14:paraId="5F08DD7E" w14:textId="77777777" w:rsidR="009E0FD5" w:rsidRPr="0026237A" w:rsidRDefault="009E0FD5" w:rsidP="0026237A">
      <w:pPr>
        <w:pStyle w:val="FootnoteText"/>
        <w:spacing w:before="60"/>
        <w:ind w:left="187" w:hanging="187"/>
      </w:pPr>
      <w:r>
        <w:rPr>
          <w:rStyle w:val="FootnoteReference"/>
        </w:rPr>
        <w:footnoteRef/>
      </w:r>
      <w:r>
        <w:t xml:space="preserve"> Unlike the situation with judges, there only needs to be a </w:t>
      </w:r>
      <w:r>
        <w:rPr>
          <w:i/>
        </w:rPr>
        <w:t xml:space="preserve">single </w:t>
      </w:r>
      <w:r>
        <w:t>PC</w:t>
      </w:r>
      <w:r w:rsidRPr="0026237A">
        <w:rPr>
          <w:vertAlign w:val="superscript"/>
        </w:rPr>
        <w:t>2</w:t>
      </w:r>
      <w:r>
        <w:t xml:space="preserve"> Scoreboard for the entire contest and it rarely needs attention once it is started; for this reason we frequently run the scoreboard on the same machine as the PC</w:t>
      </w:r>
      <w:r w:rsidRPr="0026237A">
        <w:rPr>
          <w:vertAlign w:val="superscript"/>
        </w:rPr>
        <w:t>2</w:t>
      </w:r>
      <w:r>
        <w:t xml:space="preserve"> Server or Admin.</w:t>
      </w:r>
    </w:p>
  </w:footnote>
  <w:footnote w:id="7">
    <w:p w14:paraId="7226219B" w14:textId="77777777" w:rsidR="009E0FD5" w:rsidRPr="00EA639E" w:rsidRDefault="009E0FD5" w:rsidP="00190910">
      <w:pPr>
        <w:pStyle w:val="FootnoteText"/>
        <w:ind w:left="180" w:hanging="180"/>
        <w:jc w:val="both"/>
      </w:pPr>
      <w:r>
        <w:rPr>
          <w:rStyle w:val="FootnoteReference"/>
        </w:rPr>
        <w:footnoteRef/>
      </w:r>
      <w:r>
        <w:t xml:space="preserve"> The </w:t>
      </w:r>
      <w:r>
        <w:rPr>
          <w:i/>
        </w:rPr>
        <w:t xml:space="preserve">pc2server </w:t>
      </w:r>
      <w:r>
        <w:t xml:space="preserve">scripts (for both Windows and Linux) attempt to make an intelligent guess as to the type of platform (32- or 64-bit) and set the heap size accordingly.  The user can change the heap size values used by these scripts by editing constants at the top of the </w:t>
      </w:r>
      <w:r>
        <w:rPr>
          <w:i/>
        </w:rPr>
        <w:t xml:space="preserve">pc2server </w:t>
      </w:r>
      <w:r>
        <w:t xml:space="preserve">script.  For all the other scripts, it is necessary to edit the </w:t>
      </w:r>
      <w:r w:rsidRPr="00B2557D">
        <w:rPr>
          <w:rFonts w:ascii="Courier New" w:hAnsi="Courier New" w:cs="Courier New"/>
          <w:b/>
          <w:bCs/>
          <w:rPrChange w:id="4918" w:author="John Clevenger [2]" w:date="2022-06-15T11:33:00Z">
            <w:rPr/>
          </w:rPrChange>
        </w:rPr>
        <w:t>–Xmx</w:t>
      </w:r>
      <w:r>
        <w:t xml:space="preserve"> parameter in the script.</w:t>
      </w:r>
    </w:p>
  </w:footnote>
  <w:footnote w:id="8">
    <w:p w14:paraId="3BE43AA9" w14:textId="77777777" w:rsidR="009E0FD5" w:rsidRDefault="009E0FD5" w:rsidP="00F818B8">
      <w:pPr>
        <w:pStyle w:val="FootnoteText"/>
        <w:spacing w:before="60"/>
        <w:ind w:left="187" w:hanging="187"/>
        <w:jc w:val="both"/>
      </w:pPr>
      <w:r>
        <w:rPr>
          <w:rStyle w:val="FootnoteReference"/>
        </w:rPr>
        <w:footnoteRef/>
      </w:r>
      <w:r>
        <w:t xml:space="preserve"> </w:t>
      </w:r>
      <w:r w:rsidRPr="00F818B8">
        <w:t xml:space="preserve">It may also be possible to use the parameter </w:t>
      </w:r>
      <w:r w:rsidRPr="00F818B8">
        <w:rPr>
          <w:b/>
        </w:rPr>
        <w:t>–XX:+AggressiveHeap</w:t>
      </w:r>
      <w:r w:rsidRPr="00F818B8">
        <w:t xml:space="preserve"> to instruct the JVM to automatically force the heap to the largest available </w:t>
      </w:r>
      <w:r>
        <w:t>size</w:t>
      </w:r>
      <w:r w:rsidRPr="00F818B8">
        <w:t>.  However, this parameter is</w:t>
      </w:r>
      <w:r>
        <w:t xml:space="preserve"> non-standard, </w:t>
      </w:r>
      <w:r w:rsidRPr="00F818B8">
        <w:t xml:space="preserve">may </w:t>
      </w:r>
      <w:r>
        <w:t>not be available on all systems, and has not been thoroughly tested in PC</w:t>
      </w:r>
      <w:r w:rsidRPr="00F818B8">
        <w:rPr>
          <w:vertAlign w:val="superscript"/>
        </w:rPr>
        <w:t>2</w:t>
      </w:r>
      <w:r>
        <w:t>.</w:t>
      </w:r>
    </w:p>
  </w:footnote>
  <w:footnote w:id="9">
    <w:p w14:paraId="78987108" w14:textId="10E6F990" w:rsidR="00B2557D" w:rsidRPr="00B2557D" w:rsidRDefault="00B2557D">
      <w:pPr>
        <w:pStyle w:val="FootnoteText"/>
        <w:ind w:right="443"/>
        <w:jc w:val="both"/>
        <w:pPrChange w:id="4924" w:author="John Clevenger [2]" w:date="2022-06-15T11:39:00Z">
          <w:pPr>
            <w:pStyle w:val="FootnoteText"/>
          </w:pPr>
        </w:pPrChange>
      </w:pPr>
      <w:ins w:id="4925" w:author="John Clevenger [2]" w:date="2022-06-15T11:34:00Z">
        <w:r>
          <w:rPr>
            <w:rStyle w:val="FootnoteReference"/>
          </w:rPr>
          <w:footnoteRef/>
        </w:r>
        <w:r>
          <w:t xml:space="preserve"> Since Version 9.7 PC</w:t>
        </w:r>
        <w:r w:rsidRPr="00B2557D">
          <w:rPr>
            <w:vertAlign w:val="superscript"/>
            <w:rPrChange w:id="4926" w:author="John Clevenger [2]" w:date="2022-06-15T11:35:00Z">
              <w:rPr/>
            </w:rPrChange>
          </w:rPr>
          <w:t>2</w:t>
        </w:r>
        <w:r>
          <w:t xml:space="preserve"> supports the ability to allow multiple logins </w:t>
        </w:r>
      </w:ins>
      <w:ins w:id="4927" w:author="John Clevenger [2]" w:date="2022-06-15T11:36:00Z">
        <w:r w:rsidR="00D84E3F">
          <w:t>from</w:t>
        </w:r>
      </w:ins>
      <w:ins w:id="4928" w:author="John Clevenger [2]" w:date="2022-06-15T11:35:00Z">
        <w:r>
          <w:t xml:space="preserve"> the same </w:t>
        </w:r>
        <w:r>
          <w:rPr>
            <w:i/>
            <w:iCs/>
          </w:rPr>
          <w:t xml:space="preserve">team </w:t>
        </w:r>
        <w:r>
          <w:t xml:space="preserve">account; if this feature is enabled </w:t>
        </w:r>
      </w:ins>
      <w:ins w:id="4929" w:author="John Clevenger [2]" w:date="2022-06-15T11:36:00Z">
        <w:r w:rsidR="00D84E3F">
          <w:t>then</w:t>
        </w:r>
      </w:ins>
      <w:ins w:id="4930" w:author="John Clevenger [2]" w:date="2022-06-15T11:38:00Z">
        <w:r w:rsidR="00D84E3F">
          <w:t xml:space="preserve"> multiple logins from the same team account will not generate security alerts.  See the section on Options in the Chapter on </w:t>
        </w:r>
      </w:ins>
      <w:ins w:id="4931" w:author="John Clevenger [2]" w:date="2022-06-15T11:39:00Z">
        <w:r w:rsidR="00D84E3F">
          <w:t>Interactive Contest Configuration for details.</w:t>
        </w:r>
      </w:ins>
    </w:p>
  </w:footnote>
  <w:footnote w:id="10">
    <w:p w14:paraId="3DAB28E8" w14:textId="77777777" w:rsidR="009E0FD5" w:rsidRDefault="009E0FD5" w:rsidP="00DF6D2A">
      <w:pPr>
        <w:pStyle w:val="FootnoteText"/>
        <w:spacing w:after="60"/>
        <w:ind w:left="86" w:hanging="86"/>
        <w:jc w:val="both"/>
      </w:pPr>
      <w:r>
        <w:rPr>
          <w:rStyle w:val="FootnoteReference"/>
        </w:rPr>
        <w:footnoteRef/>
      </w:r>
      <w:r>
        <w:t xml:space="preserve"> Older versions of PC</w:t>
      </w:r>
      <w:r w:rsidRPr="00DF6D2A">
        <w:rPr>
          <w:vertAlign w:val="superscript"/>
        </w:rPr>
        <w:t>2</w:t>
      </w:r>
      <w:r>
        <w:t xml:space="preserve"> also read files named </w:t>
      </w:r>
      <w:r w:rsidRPr="00A2311D">
        <w:rPr>
          <w:rFonts w:ascii="Courier New" w:hAnsi="Courier New" w:cs="Courier New"/>
          <w:b/>
          <w:bCs/>
        </w:rPr>
        <w:t>reject.ini</w:t>
      </w:r>
      <w:r>
        <w:t xml:space="preserve"> and </w:t>
      </w:r>
      <w:r w:rsidRPr="00DF6D2A">
        <w:rPr>
          <w:rFonts w:ascii="Courier New" w:hAnsi="Courier New" w:cs="Courier New"/>
          <w:b/>
          <w:bCs/>
        </w:rPr>
        <w:t>sitelist.ini</w:t>
      </w:r>
      <w:r>
        <w:t>.  However, the functionality provided by those files is incorporated into interactive screens in the Administrator client in PC</w:t>
      </w:r>
      <w:r w:rsidRPr="0036083B">
        <w:rPr>
          <w:vertAlign w:val="superscript"/>
        </w:rPr>
        <w:t>2</w:t>
      </w:r>
      <w:r>
        <w:t xml:space="preserve"> V9, and their use is deprecated and scheduled for removal in a future version of the system.  </w:t>
      </w:r>
    </w:p>
  </w:footnote>
  <w:footnote w:id="11">
    <w:p w14:paraId="6A4D1901" w14:textId="77777777" w:rsidR="009E0FD5" w:rsidRDefault="009E0FD5" w:rsidP="00970A10">
      <w:pPr>
        <w:pStyle w:val="FootnoteText"/>
        <w:ind w:left="90" w:hanging="90"/>
        <w:jc w:val="both"/>
      </w:pPr>
      <w:r>
        <w:rPr>
          <w:rStyle w:val="FootnoteReference"/>
        </w:rPr>
        <w:footnoteRef/>
      </w:r>
      <w:r>
        <w:t xml:space="preserve"> In a Windows environment the command scripts are all “batch files” whose names correspond to the given command name followed by “.bat”.  In a Unix environment the command scripts are all Bourne Shell scripts whose names match the given command names.  Thus the same command name can be used regardless of the underlying OS.</w:t>
      </w:r>
    </w:p>
  </w:footnote>
  <w:footnote w:id="12">
    <w:p w14:paraId="2AC53B91" w14:textId="77777777" w:rsidR="009E0FD5" w:rsidRPr="00970A10" w:rsidRDefault="009E0FD5" w:rsidP="00CB008B">
      <w:pPr>
        <w:pStyle w:val="FootnoteText"/>
        <w:ind w:left="90" w:hanging="90"/>
        <w:jc w:val="both"/>
      </w:pPr>
      <w:r>
        <w:rPr>
          <w:rStyle w:val="FootnoteReference"/>
        </w:rPr>
        <w:footnoteRef/>
      </w:r>
      <w:r>
        <w:t xml:space="preserve"> Note that a drawback of this approach is that the login and contest master passwords must be typed in plain-text on the command line.   A much more secure option is to take advantage of the “-F” command line argument, which allows specification on the command line of a </w:t>
      </w:r>
      <w:r>
        <w:rPr>
          <w:i/>
        </w:rPr>
        <w:t xml:space="preserve">file </w:t>
      </w:r>
      <w:r>
        <w:t>containing the necessary security information.  See the appendix titled “</w:t>
      </w:r>
      <w:r w:rsidRPr="00D70CBC">
        <w:rPr>
          <w:b/>
          <w:bCs/>
          <w:rPrChange w:id="5140" w:author="John Clevenger [2]" w:date="2022-06-22T12:45:00Z">
            <w:rPr/>
          </w:rPrChange>
        </w:rPr>
        <w:t>PC</w:t>
      </w:r>
      <w:r w:rsidRPr="00D70CBC">
        <w:rPr>
          <w:b/>
          <w:bCs/>
          <w:vertAlign w:val="superscript"/>
          <w:rPrChange w:id="5141" w:author="John Clevenger [2]" w:date="2022-06-22T12:45:00Z">
            <w:rPr>
              <w:vertAlign w:val="superscript"/>
            </w:rPr>
          </w:rPrChange>
        </w:rPr>
        <w:t>2</w:t>
      </w:r>
      <w:r w:rsidRPr="00D70CBC">
        <w:rPr>
          <w:b/>
          <w:bCs/>
          <w:rPrChange w:id="5142" w:author="John Clevenger [2]" w:date="2022-06-22T12:45:00Z">
            <w:rPr/>
          </w:rPrChange>
        </w:rPr>
        <w:t xml:space="preserve"> Server Command Line Arguments</w:t>
      </w:r>
      <w:r>
        <w:t>” for details.</w:t>
      </w:r>
    </w:p>
  </w:footnote>
  <w:footnote w:id="13">
    <w:p w14:paraId="6B8AFB58" w14:textId="77777777" w:rsidR="009E0FD5" w:rsidRPr="00A438B5" w:rsidRDefault="009E0FD5">
      <w:pPr>
        <w:pStyle w:val="FootnoteText"/>
        <w:ind w:left="180" w:hanging="180"/>
        <w:jc w:val="both"/>
        <w:pPrChange w:id="5158" w:author="John Clevenger" w:date="2023-11-20T12:51:00Z">
          <w:pPr>
            <w:pStyle w:val="FootnoteText"/>
            <w:ind w:left="90" w:hanging="90"/>
            <w:jc w:val="both"/>
          </w:pPr>
        </w:pPrChange>
      </w:pPr>
      <w:r>
        <w:rPr>
          <w:rStyle w:val="FootnoteReference"/>
        </w:rPr>
        <w:footnoteRef/>
      </w:r>
      <w:r>
        <w:t xml:space="preserve"> In the case of starting a server with the “ </w:t>
      </w:r>
      <w:r w:rsidRPr="005206AB">
        <w:rPr>
          <w:rStyle w:val="CODE"/>
          <w:b/>
        </w:rPr>
        <w:t>--nogui</w:t>
      </w:r>
      <w:r>
        <w:t>” option the PC</w:t>
      </w:r>
      <w:r w:rsidRPr="00A438B5">
        <w:rPr>
          <w:vertAlign w:val="superscript"/>
        </w:rPr>
        <w:t>2</w:t>
      </w:r>
      <w:r>
        <w:t xml:space="preserve"> Administrator client is the </w:t>
      </w:r>
      <w:r w:rsidRPr="004A4552">
        <w:rPr>
          <w:i/>
        </w:rPr>
        <w:t>only</w:t>
      </w:r>
      <w:r>
        <w:t xml:space="preserve"> way to access some of these screens.  In addition, some server-specific capabilities can </w:t>
      </w:r>
      <w:r>
        <w:rPr>
          <w:i/>
        </w:rPr>
        <w:t>only</w:t>
      </w:r>
      <w:r>
        <w:t xml:space="preserve"> be accessed via the server GUI.  </w:t>
      </w:r>
    </w:p>
  </w:footnote>
  <w:footnote w:id="14">
    <w:p w14:paraId="4DD95EB9" w14:textId="77777777" w:rsidR="009E0FD5" w:rsidRDefault="009E0FD5">
      <w:pPr>
        <w:pStyle w:val="FootnoteText"/>
        <w:spacing w:before="60"/>
        <w:ind w:left="180" w:hanging="180"/>
        <w:jc w:val="both"/>
        <w:pPrChange w:id="5168" w:author="John Clevenger" w:date="2023-11-20T12:51:00Z">
          <w:pPr>
            <w:pStyle w:val="FootnoteText"/>
            <w:spacing w:before="60"/>
            <w:ind w:left="86" w:hanging="86"/>
            <w:jc w:val="both"/>
          </w:pPr>
        </w:pPrChange>
      </w:pPr>
      <w:r>
        <w:rPr>
          <w:rStyle w:val="FootnoteReference"/>
        </w:rPr>
        <w:footnoteRef/>
      </w:r>
      <w:r>
        <w:t xml:space="preserve"> The Add Site button also appears on the </w:t>
      </w:r>
      <w:r w:rsidRPr="00ED2178">
        <w:rPr>
          <w:b/>
        </w:rPr>
        <w:t>Sites</w:t>
      </w:r>
      <w:r>
        <w:t xml:space="preserve"> tab in the Administration module GUI (where it can be found under the </w:t>
      </w:r>
      <w:r w:rsidRPr="0041208F">
        <w:rPr>
          <w:b/>
        </w:rPr>
        <w:t>Run Contest</w:t>
      </w:r>
      <w:r>
        <w:t xml:space="preserve"> tab).</w:t>
      </w:r>
    </w:p>
  </w:footnote>
  <w:footnote w:id="15">
    <w:p w14:paraId="2713AD82" w14:textId="77777777" w:rsidR="009E0FD5" w:rsidRPr="003768BC" w:rsidRDefault="009E0FD5">
      <w:pPr>
        <w:pStyle w:val="FootnoteText"/>
        <w:spacing w:before="60"/>
        <w:ind w:left="180" w:hanging="180"/>
        <w:jc w:val="both"/>
        <w:rPr>
          <w:rStyle w:val="FootnoteReference"/>
          <w:rPrChange w:id="5169" w:author="John Clevenger" w:date="2023-11-20T12:50:00Z">
            <w:rPr/>
          </w:rPrChange>
        </w:rPr>
        <w:pPrChange w:id="5170" w:author="John Clevenger" w:date="2023-11-20T12:51:00Z">
          <w:pPr>
            <w:pStyle w:val="FootnoteText"/>
            <w:spacing w:before="60"/>
            <w:ind w:left="86" w:hanging="86"/>
            <w:jc w:val="both"/>
          </w:pPr>
        </w:pPrChange>
      </w:pPr>
      <w:r>
        <w:rPr>
          <w:rStyle w:val="FootnoteReference"/>
        </w:rPr>
        <w:footnoteRef/>
      </w:r>
      <w:r w:rsidRPr="003768BC">
        <w:rPr>
          <w:rStyle w:val="FootnoteReference"/>
          <w:rPrChange w:id="5171" w:author="John Clevenger" w:date="2023-11-20T12:50:00Z">
            <w:rPr/>
          </w:rPrChange>
        </w:rPr>
        <w:t xml:space="preserve"> </w:t>
      </w:r>
      <w:r w:rsidRPr="003768BC">
        <w:rPr>
          <w:rStyle w:val="FootnoteReference"/>
          <w:vertAlign w:val="baseline"/>
          <w:rPrChange w:id="5172" w:author="John Clevenger" w:date="2023-11-20T12:51:00Z">
            <w:rPr/>
          </w:rPrChange>
        </w:rPr>
        <w:t xml:space="preserve">It is </w:t>
      </w:r>
      <w:r w:rsidRPr="003768BC">
        <w:rPr>
          <w:rStyle w:val="FootnoteReference"/>
          <w:iCs/>
          <w:vertAlign w:val="baseline"/>
          <w:rPrChange w:id="5173" w:author="John Clevenger" w:date="2023-11-20T12:52:00Z">
            <w:rPr>
              <w:i/>
            </w:rPr>
          </w:rPrChange>
        </w:rPr>
        <w:t>critically important</w:t>
      </w:r>
      <w:r w:rsidRPr="003768BC">
        <w:rPr>
          <w:rStyle w:val="FootnoteReference"/>
          <w:vertAlign w:val="baseline"/>
          <w:rPrChange w:id="5174" w:author="John Clevenger" w:date="2023-11-20T12:51:00Z">
            <w:rPr>
              <w:i/>
            </w:rPr>
          </w:rPrChange>
        </w:rPr>
        <w:t xml:space="preserve"> </w:t>
      </w:r>
      <w:r w:rsidRPr="003768BC">
        <w:rPr>
          <w:rStyle w:val="FootnoteReference"/>
          <w:vertAlign w:val="baseline"/>
          <w:rPrChange w:id="5175" w:author="John Clevenger" w:date="2023-11-20T12:51:00Z">
            <w:rPr/>
          </w:rPrChange>
        </w:rPr>
        <w:t xml:space="preserve">for the security of your contest that you enter </w:t>
      </w:r>
      <w:r w:rsidRPr="003768BC">
        <w:rPr>
          <w:rStyle w:val="FootnoteReference"/>
          <w:iCs/>
          <w:vertAlign w:val="baseline"/>
          <w:rPrChange w:id="5176" w:author="John Clevenger" w:date="2023-11-20T12:52:00Z">
            <w:rPr>
              <w:i/>
            </w:rPr>
          </w:rPrChange>
        </w:rPr>
        <w:t>new passwords</w:t>
      </w:r>
      <w:r w:rsidRPr="003768BC">
        <w:rPr>
          <w:rStyle w:val="FootnoteReference"/>
          <w:vertAlign w:val="baseline"/>
          <w:rPrChange w:id="5177" w:author="John Clevenger" w:date="2023-11-20T12:51:00Z">
            <w:rPr/>
          </w:rPrChange>
        </w:rPr>
        <w:t xml:space="preserve"> for </w:t>
      </w:r>
      <w:r w:rsidRPr="003768BC">
        <w:rPr>
          <w:rStyle w:val="FootnoteReference"/>
          <w:vertAlign w:val="baseline"/>
          <w:rPrChange w:id="5178" w:author="John Clevenger" w:date="2023-11-20T12:51:00Z">
            <w:rPr>
              <w:i/>
            </w:rPr>
          </w:rPrChange>
        </w:rPr>
        <w:t>every</w:t>
      </w:r>
      <w:r w:rsidRPr="003768BC">
        <w:rPr>
          <w:rStyle w:val="FootnoteReference"/>
          <w:vertAlign w:val="baseline"/>
          <w:rPrChange w:id="5179" w:author="John Clevenger" w:date="2023-11-20T12:51:00Z">
            <w:rPr/>
          </w:rPrChange>
        </w:rPr>
        <w:t xml:space="preserve"> site (including the first one).  Otherwise, since the default values for site passwords are well-known (published for example in this manual), some bad-guy could </w:t>
      </w:r>
      <w:r w:rsidRPr="003768BC">
        <w:rPr>
          <w:rStyle w:val="FootnoteReference"/>
          <w:iCs/>
          <w:vertAlign w:val="baseline"/>
          <w:rPrChange w:id="5180" w:author="John Clevenger" w:date="2023-11-20T12:52:00Z">
            <w:rPr>
              <w:i/>
            </w:rPr>
          </w:rPrChange>
        </w:rPr>
        <w:t xml:space="preserve">start his own server and </w:t>
      </w:r>
      <w:r w:rsidRPr="003768BC">
        <w:rPr>
          <w:rStyle w:val="FootnoteReference"/>
          <w:iCs/>
          <w:u w:val="single"/>
          <w:vertAlign w:val="baseline"/>
          <w:rPrChange w:id="5181" w:author="John Clevenger" w:date="2023-11-20T12:52:00Z">
            <w:rPr>
              <w:i/>
            </w:rPr>
          </w:rPrChange>
        </w:rPr>
        <w:t>connect</w:t>
      </w:r>
      <w:r w:rsidRPr="003768BC">
        <w:rPr>
          <w:rStyle w:val="FootnoteReference"/>
          <w:iCs/>
          <w:vertAlign w:val="baseline"/>
          <w:rPrChange w:id="5182" w:author="John Clevenger" w:date="2023-11-20T12:52:00Z">
            <w:rPr>
              <w:i/>
            </w:rPr>
          </w:rPrChange>
        </w:rPr>
        <w:t xml:space="preserve"> to your contest while it is running</w:t>
      </w:r>
      <w:r w:rsidRPr="003768BC">
        <w:rPr>
          <w:rStyle w:val="FootnoteReference"/>
          <w:vertAlign w:val="baseline"/>
          <w:rPrChange w:id="5183" w:author="John Clevenger" w:date="2023-11-20T12:51:00Z">
            <w:rPr>
              <w:i/>
            </w:rPr>
          </w:rPrChange>
        </w:rPr>
        <w:t>.</w:t>
      </w:r>
      <w:r w:rsidRPr="003768BC">
        <w:rPr>
          <w:rStyle w:val="FootnoteReference"/>
          <w:rPrChange w:id="5184" w:author="John Clevenger" w:date="2023-11-20T12:50:00Z">
            <w:rPr/>
          </w:rPrChange>
        </w:rPr>
        <w:t xml:space="preserve">    </w:t>
      </w:r>
    </w:p>
  </w:footnote>
  <w:footnote w:id="16">
    <w:p w14:paraId="38F426F3" w14:textId="77777777" w:rsidR="009E0FD5" w:rsidRPr="004A4552" w:rsidRDefault="009E0FD5">
      <w:pPr>
        <w:pStyle w:val="FootnoteText"/>
        <w:spacing w:before="120"/>
        <w:ind w:left="180" w:hanging="180"/>
        <w:jc w:val="both"/>
        <w:pPrChange w:id="5185" w:author="John Clevenger" w:date="2023-11-20T12:52:00Z">
          <w:pPr>
            <w:pStyle w:val="FootnoteText"/>
            <w:spacing w:before="120"/>
            <w:ind w:left="90" w:hanging="90"/>
            <w:jc w:val="both"/>
          </w:pPr>
        </w:pPrChange>
      </w:pPr>
      <w:r>
        <w:rPr>
          <w:rStyle w:val="FootnoteReference"/>
        </w:rPr>
        <w:footnoteRef/>
      </w:r>
      <w:r>
        <w:t xml:space="preserve"> Care should be taken to set the port number to the port which will be specified in the </w:t>
      </w:r>
      <w:r w:rsidRPr="004A4552">
        <w:rPr>
          <w:rFonts w:ascii="Courier New" w:hAnsi="Courier New" w:cs="Courier New"/>
          <w:b/>
        </w:rPr>
        <w:t>pc2v9.ini</w:t>
      </w:r>
      <w:r>
        <w:t xml:space="preserve"> file at the remote site; the servers will not be able to communicate with each other if the port numbers do not match.  Also note that when a new “site row” is added to the grid using the </w:t>
      </w:r>
      <w:r w:rsidRPr="004A4552">
        <w:rPr>
          <w:rStyle w:val="ButtonText"/>
        </w:rPr>
        <w:t>Add Site</w:t>
      </w:r>
      <w:r>
        <w:t xml:space="preserve"> button, the default port number assigned to the new site is </w:t>
      </w:r>
      <w:r>
        <w:rPr>
          <w:i/>
        </w:rPr>
        <w:t>not</w:t>
      </w:r>
      <w:r>
        <w:t xml:space="preserve"> the same as the default for the first site.  Typically the port numbers must be changed to match (assuming all sites will use the same port for communication).</w:t>
      </w:r>
    </w:p>
  </w:footnote>
  <w:footnote w:id="17">
    <w:p w14:paraId="09870023" w14:textId="77777777" w:rsidR="009E0FD5" w:rsidRDefault="009E0FD5">
      <w:pPr>
        <w:pStyle w:val="FootnoteText"/>
      </w:pPr>
      <w:r>
        <w:rPr>
          <w:rStyle w:val="FootnoteReference"/>
        </w:rPr>
        <w:footnoteRef/>
      </w:r>
      <w:r>
        <w:t xml:space="preserve"> To reconnect a site the site must have previously been started.   Reconnection will not restart a remote server.</w:t>
      </w:r>
    </w:p>
  </w:footnote>
  <w:footnote w:id="18">
    <w:p w14:paraId="1B1CF99C" w14:textId="77777777" w:rsidR="009E0FD5" w:rsidRDefault="009E0FD5" w:rsidP="00ED022A">
      <w:pPr>
        <w:pStyle w:val="FootnoteText"/>
        <w:ind w:left="187" w:hanging="187"/>
        <w:jc w:val="both"/>
      </w:pPr>
      <w:r>
        <w:rPr>
          <w:rStyle w:val="FootnoteReference"/>
        </w:rPr>
        <w:footnoteRef/>
      </w:r>
      <w:r>
        <w:t xml:space="preserve"> In the case of users logging in to a server (e.g. via Xterminals under Unix) rather than where each user has their own machine, each user must start a client on the server via their terminal window.  Each client must be started in its own separate directory, which must contain the appropriate initialization files.  Under Xwindows, the DISPLAY environment variable can be used to direct PC</w:t>
      </w:r>
      <w:r>
        <w:rPr>
          <w:vertAlign w:val="superscript"/>
        </w:rPr>
        <w:t>2</w:t>
      </w:r>
      <w:r>
        <w:t xml:space="preserve"> graphical output from the client back to the Xterminal.   </w:t>
      </w:r>
    </w:p>
  </w:footnote>
  <w:footnote w:id="19">
    <w:p w14:paraId="41A0A6AB" w14:textId="77777777" w:rsidR="009E0FD5" w:rsidRDefault="009E0FD5" w:rsidP="00ED022A">
      <w:pPr>
        <w:pStyle w:val="FootnoteText"/>
        <w:spacing w:before="120"/>
        <w:ind w:left="187" w:hanging="187"/>
        <w:jc w:val="both"/>
      </w:pPr>
      <w:r>
        <w:rPr>
          <w:rStyle w:val="FootnoteReference"/>
        </w:rPr>
        <w:footnoteRef/>
      </w:r>
      <w:r>
        <w:t xml:space="preserve"> With PC</w:t>
      </w:r>
      <w:r w:rsidRPr="00ED022A">
        <w:rPr>
          <w:vertAlign w:val="superscript"/>
        </w:rPr>
        <w:t>2</w:t>
      </w:r>
      <w:r>
        <w:t xml:space="preserve"> Version 9.3 and above there is a web-based team client which allows using a browser on team machines instead of installing and running the PC</w:t>
      </w:r>
      <w:r w:rsidRPr="00ED022A">
        <w:rPr>
          <w:vertAlign w:val="superscript"/>
        </w:rPr>
        <w:t>2</w:t>
      </w:r>
      <w:r>
        <w:t xml:space="preserve"> Team Client.  See the </w:t>
      </w:r>
      <w:r>
        <w:rPr>
          <w:i/>
        </w:rPr>
        <w:t xml:space="preserve">Team Clients </w:t>
      </w:r>
      <w:r>
        <w:t xml:space="preserve">appendix for further information. </w:t>
      </w:r>
    </w:p>
  </w:footnote>
  <w:footnote w:id="20">
    <w:p w14:paraId="4B26D586" w14:textId="77777777" w:rsidR="009E0FD5" w:rsidRDefault="009E0FD5" w:rsidP="00ED022A">
      <w:pPr>
        <w:pStyle w:val="FootnoteText"/>
        <w:spacing w:before="120"/>
      </w:pPr>
      <w:r>
        <w:rPr>
          <w:rStyle w:val="FootnoteReference"/>
        </w:rPr>
        <w:footnoteRef/>
      </w:r>
      <w:r>
        <w:t xml:space="preserve"> See the Appendices for further descriptions of log files and their contents.</w:t>
      </w:r>
    </w:p>
  </w:footnote>
  <w:footnote w:id="21">
    <w:p w14:paraId="2BDA42A2" w14:textId="77777777" w:rsidR="009E0FD5" w:rsidRDefault="009E0FD5" w:rsidP="00CF7964">
      <w:pPr>
        <w:pStyle w:val="FootnoteText"/>
        <w:jc w:val="both"/>
      </w:pPr>
      <w:r>
        <w:rPr>
          <w:rStyle w:val="FootnoteReference"/>
        </w:rPr>
        <w:footnoteRef/>
      </w:r>
      <w:r>
        <w:t xml:space="preserve"> “Single site contest” refers to having only a single PC</w:t>
      </w:r>
      <w:r w:rsidRPr="00CF7964">
        <w:rPr>
          <w:vertAlign w:val="superscript"/>
        </w:rPr>
        <w:t>2</w:t>
      </w:r>
      <w:r>
        <w:t xml:space="preserve"> Server running; it is perfectly possible to use Profiles in a contest with teams at geographically separate locations, by having all teams connect to the same PC</w:t>
      </w:r>
      <w:r w:rsidRPr="00CF7964">
        <w:rPr>
          <w:vertAlign w:val="superscript"/>
        </w:rPr>
        <w:t>2</w:t>
      </w:r>
      <w:r>
        <w:t xml:space="preserve"> Server either using the Team Application Client or the web-based team client.</w:t>
      </w:r>
    </w:p>
  </w:footnote>
  <w:footnote w:id="22">
    <w:p w14:paraId="6F3B093B" w14:textId="77777777" w:rsidR="009E0FD5" w:rsidRDefault="009E0FD5">
      <w:pPr>
        <w:pStyle w:val="FootnoteText"/>
        <w:ind w:left="180" w:hanging="180"/>
        <w:pPrChange w:id="5287" w:author="John Clevenger" w:date="2023-11-18T17:38:00Z">
          <w:pPr>
            <w:pStyle w:val="FootnoteText"/>
          </w:pPr>
        </w:pPrChange>
      </w:pPr>
      <w:r>
        <w:rPr>
          <w:rStyle w:val="FootnoteReference"/>
        </w:rPr>
        <w:footnoteRef/>
      </w:r>
      <w:r>
        <w:t xml:space="preserve"> Recall that, as mentioned earlier, it is actually not usually necessary to use “multi-site” mode – that is, to run more than one PC</w:t>
      </w:r>
      <w:r w:rsidRPr="001B1495">
        <w:rPr>
          <w:vertAlign w:val="superscript"/>
        </w:rPr>
        <w:t>2</w:t>
      </w:r>
      <w:r>
        <w:t xml:space="preserve"> server.  Assuming reliable network communications are available, teams and judges at arbitrary physical locations can normally connect to a single PC</w:t>
      </w:r>
      <w:r w:rsidRPr="001B1495">
        <w:rPr>
          <w:vertAlign w:val="superscript"/>
        </w:rPr>
        <w:t>2</w:t>
      </w:r>
      <w:r>
        <w:t xml:space="preserve"> Server running the entire contest.</w:t>
      </w:r>
    </w:p>
  </w:footnote>
  <w:footnote w:id="23">
    <w:p w14:paraId="70D8C1C8" w14:textId="4B7B1202" w:rsidR="007B6F13" w:rsidRDefault="007B6F13">
      <w:pPr>
        <w:pStyle w:val="FootnoteText"/>
        <w:spacing w:before="60"/>
        <w:ind w:left="180" w:hanging="180"/>
        <w:pPrChange w:id="5346" w:author="John Clevenger" w:date="2023-11-18T17:38:00Z">
          <w:pPr>
            <w:pStyle w:val="FootnoteText"/>
          </w:pPr>
        </w:pPrChange>
      </w:pPr>
      <w:ins w:id="5347" w:author="John Clevenger" w:date="2023-11-18T17:35:00Z">
        <w:r>
          <w:rPr>
            <w:rStyle w:val="FootnoteReference"/>
          </w:rPr>
          <w:footnoteRef/>
        </w:r>
        <w:r>
          <w:t xml:space="preserve"> See the section on </w:t>
        </w:r>
        <w:r w:rsidRPr="007B6F13">
          <w:rPr>
            <w:rFonts w:ascii="Arial" w:hAnsi="Arial" w:cs="Arial"/>
            <w:b/>
            <w:bCs/>
            <w:sz w:val="18"/>
            <w:szCs w:val="18"/>
            <w:rPrChange w:id="5348" w:author="John Clevenger" w:date="2023-11-18T17:38:00Z">
              <w:rPr/>
            </w:rPrChange>
          </w:rPr>
          <w:t>Loadi</w:t>
        </w:r>
      </w:ins>
      <w:ins w:id="5349" w:author="John Clevenger" w:date="2023-11-18T17:36:00Z">
        <w:r w:rsidRPr="007B6F13">
          <w:rPr>
            <w:rFonts w:ascii="Arial" w:hAnsi="Arial" w:cs="Arial"/>
            <w:b/>
            <w:bCs/>
            <w:sz w:val="18"/>
            <w:szCs w:val="18"/>
            <w:rPrChange w:id="5350" w:author="John Clevenger" w:date="2023-11-18T17:38:00Z">
              <w:rPr/>
            </w:rPrChange>
          </w:rPr>
          <w:t>ng Account Data</w:t>
        </w:r>
        <w:r>
          <w:t xml:space="preserve"> for </w:t>
        </w:r>
      </w:ins>
      <w:ins w:id="5351" w:author="John Clevenger" w:date="2023-11-18T17:38:00Z">
        <w:r>
          <w:t>information</w:t>
        </w:r>
      </w:ins>
      <w:ins w:id="5352" w:author="John Clevenger" w:date="2023-11-18T17:36:00Z">
        <w:r>
          <w:t xml:space="preserve"> on automatically assigning “non-joe” passwords to accounts.</w:t>
        </w:r>
      </w:ins>
    </w:p>
  </w:footnote>
  <w:footnote w:id="24">
    <w:p w14:paraId="21A4F486" w14:textId="20F3627C" w:rsidR="0045462D" w:rsidRPr="0045462D" w:rsidRDefault="0045462D">
      <w:pPr>
        <w:pStyle w:val="FootnoteText"/>
        <w:spacing w:before="60"/>
        <w:ind w:left="187" w:hanging="187"/>
        <w:rPr>
          <w:ins w:id="5385" w:author="John Clevenger [2]" w:date="2022-12-16T17:52:00Z"/>
        </w:rPr>
        <w:pPrChange w:id="5386" w:author="John Clevenger [2]" w:date="2022-12-17T15:13:00Z">
          <w:pPr>
            <w:pStyle w:val="FootnoteText"/>
            <w:ind w:left="180" w:hanging="180"/>
          </w:pPr>
        </w:pPrChange>
      </w:pPr>
      <w:ins w:id="5387" w:author="John Clevenger [2]" w:date="2022-12-16T17:52:00Z">
        <w:r>
          <w:rPr>
            <w:rStyle w:val="FootnoteReference"/>
          </w:rPr>
          <w:footnoteRef/>
        </w:r>
        <w:r>
          <w:t xml:space="preserve"> Note that the name of the permission as listed in the Permissions checkbox list </w:t>
        </w:r>
      </w:ins>
      <w:ins w:id="5388" w:author="John Clevenger [2]" w:date="2022-12-16T17:59:00Z">
        <w:r w:rsidR="0038543A">
          <w:t xml:space="preserve">on the </w:t>
        </w:r>
        <w:r w:rsidR="0038543A" w:rsidRPr="0038543A">
          <w:rPr>
            <w:rStyle w:val="ButtonText"/>
            <w:sz w:val="16"/>
            <w:szCs w:val="16"/>
            <w:rPrChange w:id="5389" w:author="John Clevenger [2]" w:date="2022-12-16T17:59:00Z">
              <w:rPr/>
            </w:rPrChange>
          </w:rPr>
          <w:t>Edit Account</w:t>
        </w:r>
        <w:r w:rsidR="0038543A">
          <w:t xml:space="preserve"> screen </w:t>
        </w:r>
      </w:ins>
      <w:ins w:id="5390" w:author="John Clevenger [2]" w:date="2022-12-16T17:52:00Z">
        <w:r>
          <w:t>is “Shown on Scoreboard</w:t>
        </w:r>
      </w:ins>
      <w:ins w:id="5391" w:author="John Clevenger [2]" w:date="2022-12-17T15:10:00Z">
        <w:r w:rsidR="00AC7D0D">
          <w:t xml:space="preserve"> Displays</w:t>
        </w:r>
      </w:ins>
      <w:ins w:id="5392" w:author="John Clevenger [2]" w:date="2022-12-16T17:52:00Z">
        <w:r>
          <w:t xml:space="preserve">”, whereas the actual </w:t>
        </w:r>
        <w:r>
          <w:rPr>
            <w:i/>
            <w:iCs/>
          </w:rPr>
          <w:t>name</w:t>
        </w:r>
        <w:r>
          <w:t xml:space="preserve"> of the permission (as it would be referenced for example in a YAML configuration file) is </w:t>
        </w:r>
        <w:r w:rsidRPr="00AC7D0D">
          <w:rPr>
            <w:rFonts w:ascii="Arial" w:hAnsi="Arial" w:cs="Arial"/>
            <w:b/>
            <w:bCs/>
            <w:sz w:val="16"/>
            <w:szCs w:val="16"/>
            <w:rPrChange w:id="5393" w:author="John Clevenger [2]" w:date="2022-12-17T15:10:00Z">
              <w:rPr>
                <w:b/>
                <w:bCs/>
              </w:rPr>
            </w:rPrChange>
          </w:rPr>
          <w:t>DISPLAY_ON_SCOREBOARD</w:t>
        </w:r>
        <w:r>
          <w:t>.</w:t>
        </w:r>
      </w:ins>
    </w:p>
  </w:footnote>
  <w:footnote w:id="25">
    <w:p w14:paraId="46DE081B" w14:textId="031EE41B" w:rsidR="009E0FD5" w:rsidRDefault="009E0FD5">
      <w:pPr>
        <w:pStyle w:val="FootnoteText"/>
      </w:pPr>
      <w:r>
        <w:rPr>
          <w:rStyle w:val="FootnoteReference"/>
        </w:rPr>
        <w:footnoteRef/>
      </w:r>
      <w:r>
        <w:t xml:space="preserve"> Visit the ICPC web site at </w:t>
      </w:r>
      <w:ins w:id="5470" w:author="John Clevenger [2]" w:date="2022-06-15T12:04:00Z">
        <w:r w:rsidR="00783834">
          <w:fldChar w:fldCharType="begin"/>
        </w:r>
        <w:r w:rsidR="00783834">
          <w:instrText xml:space="preserve"> HYPERLINK "https://icpc.global/" </w:instrText>
        </w:r>
        <w:r w:rsidR="00783834">
          <w:fldChar w:fldCharType="separate"/>
        </w:r>
        <w:r w:rsidR="00783834" w:rsidRPr="00783834">
          <w:rPr>
            <w:rStyle w:val="Hyperlink"/>
          </w:rPr>
          <w:t>https://icpc.global</w:t>
        </w:r>
        <w:r w:rsidR="00783834">
          <w:fldChar w:fldCharType="end"/>
        </w:r>
        <w:r w:rsidR="00783834">
          <w:t xml:space="preserve"> f</w:t>
        </w:r>
      </w:ins>
      <w:del w:id="5471" w:author="John Clevenger [2]" w:date="2022-06-15T12:04:00Z">
        <w:r w:rsidR="00D06049" w:rsidDel="00783834">
          <w:fldChar w:fldCharType="begin"/>
        </w:r>
        <w:r w:rsidR="00D06049" w:rsidDel="00783834">
          <w:delInstrText xml:space="preserve"> HYPERLINK "http://icpc.baylor.edu/icpc/" </w:delInstrText>
        </w:r>
        <w:r w:rsidR="00D06049" w:rsidDel="00783834">
          <w:fldChar w:fldCharType="separate"/>
        </w:r>
      </w:del>
      <w:r w:rsidR="005A0BAC">
        <w:rPr>
          <w:b/>
          <w:bCs/>
        </w:rPr>
        <w:t>Error! Hyperlink reference not valid.</w:t>
      </w:r>
      <w:del w:id="5472" w:author="John Clevenger [2]" w:date="2022-06-15T12:04:00Z">
        <w:r w:rsidR="00D06049" w:rsidDel="00783834">
          <w:rPr>
            <w:rStyle w:val="Hyperlink"/>
          </w:rPr>
          <w:fldChar w:fldCharType="end"/>
        </w:r>
        <w:r w:rsidDel="00783834">
          <w:delText xml:space="preserve"> f</w:delText>
        </w:r>
      </w:del>
      <w:r>
        <w:t>or further details.</w:t>
      </w:r>
    </w:p>
  </w:footnote>
  <w:footnote w:id="26">
    <w:p w14:paraId="4EE9CE65" w14:textId="77777777" w:rsidR="009E0FD5" w:rsidRDefault="009E0FD5">
      <w:pPr>
        <w:pStyle w:val="FootnoteText"/>
        <w:spacing w:before="60"/>
        <w:ind w:left="180" w:right="353" w:hanging="180"/>
        <w:jc w:val="both"/>
        <w:pPrChange w:id="5555" w:author="John Clevenger [2]" w:date="2022-06-22T12:08:00Z">
          <w:pPr>
            <w:pStyle w:val="FootnoteText"/>
            <w:spacing w:before="60"/>
            <w:ind w:left="180" w:hanging="180"/>
            <w:jc w:val="both"/>
          </w:pPr>
        </w:pPrChange>
      </w:pPr>
      <w:r>
        <w:rPr>
          <w:rStyle w:val="FootnoteReference"/>
        </w:rPr>
        <w:footnoteRef/>
      </w:r>
      <w:r>
        <w:t xml:space="preserve"> Note that teams can be instructed to write programs which read from “stdin” even though the administrator provides the input data in a file; PC</w:t>
      </w:r>
      <w:r>
        <w:rPr>
          <w:vertAlign w:val="superscript"/>
        </w:rPr>
        <w:t>2</w:t>
      </w:r>
      <w:r>
        <w:t xml:space="preserve"> arranges that the content of the specified file is available in the current directory at runtime (for the case of reading from a file), or that the content of the file is presented to the program’s standard input channel (if that input selection is specified).</w:t>
      </w:r>
    </w:p>
  </w:footnote>
  <w:footnote w:id="27">
    <w:p w14:paraId="7A9FE9AE" w14:textId="77777777" w:rsidR="009E0FD5" w:rsidRDefault="009E0FD5">
      <w:pPr>
        <w:pStyle w:val="FootnoteText"/>
        <w:tabs>
          <w:tab w:val="left" w:pos="180"/>
        </w:tabs>
        <w:spacing w:before="60"/>
        <w:ind w:left="187" w:hanging="187"/>
        <w:jc w:val="both"/>
      </w:pPr>
      <w:r>
        <w:rPr>
          <w:rStyle w:val="FootnoteReference"/>
        </w:rPr>
        <w:footnoteRef/>
      </w:r>
      <w:r>
        <w:t xml:space="preserve"> There is in principle no reason a contest administrator could not use the PC</w:t>
      </w:r>
      <w:r>
        <w:rPr>
          <w:vertAlign w:val="superscript"/>
        </w:rPr>
        <w:t>2</w:t>
      </w:r>
      <w:r>
        <w:t xml:space="preserve"> “Validator” capability to effectively examine and process output sent to a file by a team’s program – including displaying that output for the Judges.  While this is not the primary intent of the Validator capability, it could be used as an effective workaround for this limitation.  See the Appendix on </w:t>
      </w:r>
      <w:r w:rsidRPr="00D70CBC">
        <w:rPr>
          <w:b/>
          <w:bCs/>
          <w:rPrChange w:id="5607" w:author="John Clevenger [2]" w:date="2022-06-22T12:45:00Z">
            <w:rPr/>
          </w:rPrChange>
        </w:rPr>
        <w:t>Validators</w:t>
      </w:r>
      <w:r>
        <w:t xml:space="preserve"> for details.</w:t>
      </w:r>
    </w:p>
  </w:footnote>
  <w:footnote w:id="28">
    <w:p w14:paraId="63D4B51D" w14:textId="77777777" w:rsidR="009E0FD5" w:rsidRPr="00E04031" w:rsidRDefault="009E0FD5">
      <w:pPr>
        <w:pStyle w:val="FootnoteText"/>
      </w:pPr>
      <w:r>
        <w:rPr>
          <w:rStyle w:val="FootnoteReference"/>
        </w:rPr>
        <w:footnoteRef/>
      </w:r>
      <w:r>
        <w:t xml:space="preserve"> When using multiple test data files, each data file </w:t>
      </w:r>
      <w:r>
        <w:rPr>
          <w:i/>
        </w:rPr>
        <w:t xml:space="preserve">must </w:t>
      </w:r>
      <w:r>
        <w:t>have a corresponding “answer file”.</w:t>
      </w:r>
    </w:p>
  </w:footnote>
  <w:footnote w:id="29">
    <w:p w14:paraId="723511F1" w14:textId="77777777" w:rsidR="009E0FD5" w:rsidRPr="00363F6B" w:rsidRDefault="009E0FD5" w:rsidP="00363F6B">
      <w:pPr>
        <w:pStyle w:val="FootnoteText"/>
        <w:ind w:left="180" w:hanging="180"/>
        <w:jc w:val="both"/>
      </w:pPr>
      <w:r>
        <w:rPr>
          <w:rStyle w:val="FootnoteReference"/>
        </w:rPr>
        <w:footnoteRef/>
      </w:r>
      <w:r>
        <w:t xml:space="preserve"> Setting the Judge’s Data Path is necessary because the data files might be stored under a different path on the Judge’s machines from where they are located on the Administrator’s machine – which is allowable (as long as the files are located in the </w:t>
      </w:r>
      <w:r>
        <w:rPr>
          <w:i/>
        </w:rPr>
        <w:t xml:space="preserve">same </w:t>
      </w:r>
      <w:r>
        <w:t xml:space="preserve">path on </w:t>
      </w:r>
      <w:r>
        <w:rPr>
          <w:i/>
        </w:rPr>
        <w:t xml:space="preserve">all </w:t>
      </w:r>
      <w:r>
        <w:t>the Judge’s machines).</w:t>
      </w:r>
    </w:p>
  </w:footnote>
  <w:footnote w:id="30">
    <w:p w14:paraId="78FE46C7" w14:textId="77777777" w:rsidR="009E0FD5" w:rsidRPr="00504AD6" w:rsidRDefault="009E0FD5" w:rsidP="00504AD6">
      <w:pPr>
        <w:spacing w:before="240"/>
        <w:ind w:left="180" w:right="-7" w:hanging="180"/>
        <w:jc w:val="both"/>
        <w:rPr>
          <w:color w:val="000000"/>
          <w:sz w:val="20"/>
        </w:rPr>
      </w:pPr>
      <w:r w:rsidRPr="00504AD6">
        <w:rPr>
          <w:rStyle w:val="FootnoteReference"/>
          <w:sz w:val="20"/>
        </w:rPr>
        <w:footnoteRef/>
      </w:r>
      <w:r w:rsidRPr="00504AD6">
        <w:rPr>
          <w:sz w:val="20"/>
        </w:rPr>
        <w:t xml:space="preserve"> A </w:t>
      </w:r>
      <w:r w:rsidRPr="00504AD6">
        <w:rPr>
          <w:i/>
          <w:sz w:val="20"/>
        </w:rPr>
        <w:t xml:space="preserve">validator </w:t>
      </w:r>
      <w:r w:rsidRPr="00504AD6">
        <w:rPr>
          <w:sz w:val="20"/>
        </w:rPr>
        <w:t xml:space="preserve">is a program that examines the output of a team’s program and determines whether it is a correct solution to the problem.  </w:t>
      </w:r>
      <w:r w:rsidRPr="00504AD6">
        <w:rPr>
          <w:color w:val="000000"/>
          <w:sz w:val="20"/>
        </w:rPr>
        <w:t xml:space="preserve">The </w:t>
      </w:r>
      <w:r w:rsidRPr="00982AF5">
        <w:rPr>
          <w:rFonts w:ascii="Arial" w:hAnsi="Arial"/>
          <w:b/>
          <w:sz w:val="18"/>
          <w:szCs w:val="18"/>
          <w:rPrChange w:id="6064" w:author="John Clevenger" w:date="2023-11-18T14:29:00Z">
            <w:rPr>
              <w:rFonts w:ascii="Arial" w:hAnsi="Arial"/>
              <w:b/>
              <w:sz w:val="20"/>
            </w:rPr>
          </w:rPrChange>
        </w:rPr>
        <w:t xml:space="preserve">Validator </w:t>
      </w:r>
      <w:r w:rsidRPr="00504AD6">
        <w:rPr>
          <w:bCs/>
          <w:sz w:val="20"/>
        </w:rPr>
        <w:t xml:space="preserve">tab on the </w:t>
      </w:r>
      <w:r w:rsidRPr="00982AF5">
        <w:rPr>
          <w:rFonts w:ascii="Arial" w:hAnsi="Arial"/>
          <w:b/>
          <w:sz w:val="18"/>
          <w:szCs w:val="18"/>
          <w:rPrChange w:id="6065" w:author="John Clevenger" w:date="2023-11-18T14:30:00Z">
            <w:rPr>
              <w:rFonts w:ascii="Arial" w:hAnsi="Arial"/>
              <w:b/>
              <w:sz w:val="20"/>
            </w:rPr>
          </w:rPrChange>
        </w:rPr>
        <w:t>Add Problem</w:t>
      </w:r>
      <w:r>
        <w:rPr>
          <w:bCs/>
          <w:sz w:val="20"/>
        </w:rPr>
        <w:t xml:space="preserve"> or </w:t>
      </w:r>
      <w:r w:rsidRPr="00982AF5">
        <w:rPr>
          <w:rFonts w:ascii="Arial" w:hAnsi="Arial"/>
          <w:b/>
          <w:sz w:val="18"/>
          <w:szCs w:val="18"/>
          <w:rPrChange w:id="6066" w:author="John Clevenger" w:date="2023-11-18T14:30:00Z">
            <w:rPr>
              <w:rFonts w:ascii="Arial" w:hAnsi="Arial"/>
              <w:b/>
              <w:sz w:val="20"/>
            </w:rPr>
          </w:rPrChange>
        </w:rPr>
        <w:t xml:space="preserve">Edit Problem </w:t>
      </w:r>
      <w:r w:rsidRPr="00504AD6">
        <w:rPr>
          <w:bCs/>
          <w:sz w:val="20"/>
        </w:rPr>
        <w:t xml:space="preserve">dialog is used to </w:t>
      </w:r>
      <w:r>
        <w:rPr>
          <w:bCs/>
          <w:sz w:val="20"/>
        </w:rPr>
        <w:t>specify the validator</w:t>
      </w:r>
      <w:r w:rsidRPr="00504AD6">
        <w:rPr>
          <w:bCs/>
          <w:sz w:val="20"/>
        </w:rPr>
        <w:t xml:space="preserve"> program </w:t>
      </w:r>
      <w:r>
        <w:rPr>
          <w:bCs/>
          <w:sz w:val="20"/>
        </w:rPr>
        <w:t>to be used</w:t>
      </w:r>
      <w:r w:rsidRPr="00504AD6">
        <w:rPr>
          <w:sz w:val="20"/>
          <w:vertAlign w:val="superscript"/>
        </w:rPr>
        <w:t xml:space="preserve"> </w:t>
      </w:r>
      <w:r w:rsidRPr="00504AD6">
        <w:rPr>
          <w:bCs/>
          <w:sz w:val="20"/>
        </w:rPr>
        <w:t xml:space="preserve">for </w:t>
      </w:r>
      <w:r>
        <w:rPr>
          <w:bCs/>
          <w:sz w:val="20"/>
        </w:rPr>
        <w:t>the</w:t>
      </w:r>
      <w:r w:rsidRPr="00504AD6">
        <w:rPr>
          <w:bCs/>
          <w:sz w:val="20"/>
        </w:rPr>
        <w:t xml:space="preserve"> problem</w:t>
      </w:r>
      <w:r>
        <w:rPr>
          <w:sz w:val="20"/>
        </w:rPr>
        <w:t xml:space="preserve">.  See the Appendix </w:t>
      </w:r>
      <w:r w:rsidRPr="00504AD6">
        <w:rPr>
          <w:sz w:val="20"/>
        </w:rPr>
        <w:t xml:space="preserve">on </w:t>
      </w:r>
      <w:r w:rsidRPr="00D70CBC">
        <w:rPr>
          <w:b/>
          <w:bCs/>
          <w:sz w:val="20"/>
          <w:rPrChange w:id="6067" w:author="John Clevenger [2]" w:date="2022-06-22T12:45:00Z">
            <w:rPr>
              <w:sz w:val="20"/>
            </w:rPr>
          </w:rPrChange>
        </w:rPr>
        <w:t>Validators</w:t>
      </w:r>
      <w:r w:rsidRPr="00504AD6">
        <w:rPr>
          <w:sz w:val="20"/>
        </w:rPr>
        <w:t xml:space="preserve"> for further details.</w:t>
      </w:r>
      <w:r>
        <w:rPr>
          <w:sz w:val="20"/>
        </w:rPr>
        <w:t xml:space="preserve"> </w:t>
      </w:r>
    </w:p>
  </w:footnote>
  <w:footnote w:id="31">
    <w:p w14:paraId="4DEE46CA" w14:textId="77777777" w:rsidR="009E0FD5" w:rsidRDefault="009E0FD5" w:rsidP="00D1337E">
      <w:pPr>
        <w:pStyle w:val="FootnoteText"/>
        <w:ind w:left="270" w:hanging="270"/>
      </w:pPr>
      <w:r>
        <w:rPr>
          <w:rStyle w:val="FootnoteReference"/>
        </w:rPr>
        <w:footnoteRef/>
      </w:r>
      <w:r>
        <w:t xml:space="preserve">  If  </w:t>
      </w:r>
      <w:r w:rsidRPr="00D1337E">
        <w:rPr>
          <w:b/>
        </w:rPr>
        <w:t>Send Preliminary</w:t>
      </w:r>
      <w:r>
        <w:rPr>
          <w:b/>
        </w:rPr>
        <w:t xml:space="preserve"> Notification </w:t>
      </w:r>
      <w:r w:rsidRPr="00D1337E">
        <w:rPr>
          <w:b/>
        </w:rPr>
        <w:t>to the team</w:t>
      </w:r>
      <w:r w:rsidRPr="00AE440A">
        <w:t xml:space="preserve"> </w:t>
      </w:r>
      <w:r>
        <w:t xml:space="preserve"> is not selected when </w:t>
      </w:r>
      <w:r>
        <w:rPr>
          <w:b/>
        </w:rPr>
        <w:t xml:space="preserve">Computer Judging  </w:t>
      </w:r>
      <w:r>
        <w:t xml:space="preserve">and </w:t>
      </w:r>
      <w:r>
        <w:rPr>
          <w:b/>
        </w:rPr>
        <w:t xml:space="preserve">Manual Review </w:t>
      </w:r>
      <w:r>
        <w:t xml:space="preserve">are selected, the automated computer judgment will not be shown to the team. </w:t>
      </w:r>
    </w:p>
  </w:footnote>
  <w:footnote w:id="32">
    <w:p w14:paraId="491E8F05" w14:textId="77777777" w:rsidR="009E0FD5" w:rsidRDefault="009E0FD5" w:rsidP="006218A1">
      <w:pPr>
        <w:pStyle w:val="FootnoteText"/>
        <w:ind w:left="180" w:right="263" w:hanging="180"/>
        <w:jc w:val="both"/>
      </w:pPr>
      <w:r>
        <w:rPr>
          <w:rStyle w:val="FootnoteReference"/>
        </w:rPr>
        <w:footnoteRef/>
      </w:r>
      <w:r>
        <w:t xml:space="preserve"> Note that while PC</w:t>
      </w:r>
      <w:r w:rsidRPr="00CE5D09">
        <w:rPr>
          <w:vertAlign w:val="superscript"/>
        </w:rPr>
        <w:t>2</w:t>
      </w:r>
      <w:r>
        <w:t xml:space="preserve"> has its own Balloon handling mechanism, it is also compatible with the “ICPC Balloon Utility” – the tool used at the ICPC World Finals as well as in a variety of Local and Regional contests around the world.  The ICPC Balloon Utility is somewhat less complicated and more robust; we actually use that rather than the built-in PC</w:t>
      </w:r>
      <w:r w:rsidRPr="006218A1">
        <w:rPr>
          <w:vertAlign w:val="superscript"/>
        </w:rPr>
        <w:t>2</w:t>
      </w:r>
      <w:r>
        <w:t xml:space="preserve"> Balloon Notification system in most of our own contests.  More information can be found at </w:t>
      </w:r>
      <w:hyperlink r:id="rId1" w:history="1">
        <w:r>
          <w:rPr>
            <w:rStyle w:val="Hyperlink"/>
          </w:rPr>
          <w:t>https://tools.icpc.global/</w:t>
        </w:r>
      </w:hyperlink>
      <w:r>
        <w:t>.</w:t>
      </w:r>
    </w:p>
  </w:footnote>
  <w:footnote w:id="33">
    <w:p w14:paraId="34619247" w14:textId="77777777" w:rsidR="009E0FD5" w:rsidRDefault="009E0FD5" w:rsidP="00CE5D09">
      <w:pPr>
        <w:pStyle w:val="FootnoteText"/>
        <w:spacing w:before="120"/>
        <w:ind w:left="187" w:hanging="187"/>
        <w:jc w:val="both"/>
      </w:pPr>
      <w:r>
        <w:rPr>
          <w:rStyle w:val="FootnoteReference"/>
        </w:rPr>
        <w:footnoteRef/>
      </w:r>
      <w:r>
        <w:t xml:space="preserve"> More specifically, it is handled by a PC</w:t>
      </w:r>
      <w:r>
        <w:rPr>
          <w:vertAlign w:val="superscript"/>
        </w:rPr>
        <w:t>2</w:t>
      </w:r>
      <w:r>
        <w:t xml:space="preserve"> Scoreboard machine logged in under the PC</w:t>
      </w:r>
      <w:r>
        <w:rPr>
          <w:vertAlign w:val="superscript"/>
        </w:rPr>
        <w:t>2</w:t>
      </w:r>
      <w:r>
        <w:t xml:space="preserve"> account selected as the “Balloon Client” on the Add Notifications Settings screen, as shown above. </w:t>
      </w:r>
    </w:p>
  </w:footnote>
  <w:footnote w:id="34">
    <w:p w14:paraId="1E357102" w14:textId="77777777" w:rsidR="009E0FD5" w:rsidRDefault="009E0FD5" w:rsidP="00AF6A8F">
      <w:pPr>
        <w:pStyle w:val="FootnoteText"/>
      </w:pPr>
      <w:r>
        <w:rPr>
          <w:rStyle w:val="FootnoteReference"/>
        </w:rPr>
        <w:footnoteRef/>
      </w:r>
      <w:r>
        <w:t xml:space="preserve"> To load/specify team aliases see the section </w:t>
      </w:r>
      <w:r w:rsidRPr="00041544">
        <w:rPr>
          <w:rFonts w:ascii="Arial" w:hAnsi="Arial" w:cs="Arial"/>
          <w:b/>
          <w:sz w:val="16"/>
          <w:szCs w:val="16"/>
        </w:rPr>
        <w:t>Loading Account Data</w:t>
      </w:r>
    </w:p>
  </w:footnote>
  <w:footnote w:id="35">
    <w:p w14:paraId="033D0A95" w14:textId="609C7198" w:rsidR="009E0FD5" w:rsidRDefault="009E0FD5" w:rsidP="00442AC7">
      <w:pPr>
        <w:pStyle w:val="FootnoteText"/>
        <w:spacing w:before="60"/>
        <w:ind w:left="187" w:hanging="187"/>
      </w:pPr>
      <w:r>
        <w:rPr>
          <w:rStyle w:val="FootnoteReference"/>
        </w:rPr>
        <w:footnoteRef/>
      </w:r>
      <w:r>
        <w:t xml:space="preserve"> The CLICS CDP specification </w:t>
      </w:r>
      <w:del w:id="6516" w:author="John Clevenger [2]" w:date="2022-06-17T10:59:00Z">
        <w:r w:rsidDel="004775C1">
          <w:delText xml:space="preserve">can be found at </w:delText>
        </w:r>
        <w:r w:rsidR="00FE3AD6" w:rsidDel="004775C1">
          <w:fldChar w:fldCharType="begin"/>
        </w:r>
        <w:r w:rsidR="00FE3AD6" w:rsidDel="004775C1">
          <w:delInstrText xml:space="preserve"> HYPERLINK "https://clics.ecs.baylor.edu/index.php/CDP" </w:delInstrText>
        </w:r>
        <w:r w:rsidR="00FE3AD6" w:rsidDel="004775C1">
          <w:fldChar w:fldCharType="separate"/>
        </w:r>
      </w:del>
      <w:r w:rsidR="005A0BAC">
        <w:rPr>
          <w:b/>
          <w:bCs/>
        </w:rPr>
        <w:t>Error! Hyperlink reference not valid.</w:t>
      </w:r>
      <w:del w:id="6517" w:author="John Clevenger [2]" w:date="2022-06-17T10:59:00Z">
        <w:r w:rsidR="00FE3AD6" w:rsidDel="004775C1">
          <w:rPr>
            <w:rStyle w:val="Hyperlink"/>
          </w:rPr>
          <w:fldChar w:fldCharType="end"/>
        </w:r>
        <w:r w:rsidDel="004775C1">
          <w:delText xml:space="preserve">, and </w:delText>
        </w:r>
      </w:del>
      <w:r>
        <w:t xml:space="preserve">is </w:t>
      </w:r>
      <w:del w:id="6518" w:author="John Clevenger [2]" w:date="2022-06-17T10:59:00Z">
        <w:r w:rsidDel="004775C1">
          <w:delText xml:space="preserve">also </w:delText>
        </w:r>
      </w:del>
      <w:r>
        <w:t>discussed on the PC</w:t>
      </w:r>
      <w:r w:rsidRPr="008854EB">
        <w:rPr>
          <w:vertAlign w:val="superscript"/>
        </w:rPr>
        <w:t>2</w:t>
      </w:r>
      <w:r>
        <w:t xml:space="preserve"> Wiki at </w:t>
      </w:r>
      <w:ins w:id="6519" w:author="John Clevenger [2]" w:date="2022-06-17T10:59:00Z">
        <w:r w:rsidR="004775C1">
          <w:fldChar w:fldCharType="begin"/>
        </w:r>
        <w:r w:rsidR="004775C1">
          <w:instrText xml:space="preserve"> HYPERLINK "https://github.com/pc2ccs/pc2v9/wiki/Contest-Data-Package-(CDP)" </w:instrText>
        </w:r>
        <w:r w:rsidR="004775C1">
          <w:fldChar w:fldCharType="separate"/>
        </w:r>
        <w:r w:rsidR="004775C1" w:rsidRPr="004775C1">
          <w:rPr>
            <w:rStyle w:val="Hyperlink"/>
          </w:rPr>
          <w:t>https://github.com/pc2ccs/pc2v9/wiki/Contest-Data-Package-(CDP)</w:t>
        </w:r>
        <w:r w:rsidR="004775C1">
          <w:fldChar w:fldCharType="end"/>
        </w:r>
      </w:ins>
      <w:del w:id="6520" w:author="John Clevenger [2]" w:date="2022-06-17T10:59:00Z">
        <w:r w:rsidR="00FE3AD6" w:rsidDel="004775C1">
          <w:fldChar w:fldCharType="begin"/>
        </w:r>
        <w:r w:rsidR="00FE3AD6" w:rsidDel="004775C1">
          <w:delInstrText xml:space="preserve"> HYPERLINK "https://pc2.ecs.csus.edu/wiki/Contest_Data_Package%20" </w:delInstrText>
        </w:r>
        <w:r w:rsidR="00FE3AD6" w:rsidDel="004775C1">
          <w:fldChar w:fldCharType="separate"/>
        </w:r>
      </w:del>
      <w:r w:rsidR="005A0BAC">
        <w:rPr>
          <w:b/>
          <w:bCs/>
        </w:rPr>
        <w:t>Error! Hyperlink reference not valid.</w:t>
      </w:r>
      <w:del w:id="6521" w:author="John Clevenger [2]" w:date="2022-06-17T10:59:00Z">
        <w:r w:rsidR="00FE3AD6" w:rsidDel="004775C1">
          <w:rPr>
            <w:rStyle w:val="Hyperlink"/>
          </w:rPr>
          <w:fldChar w:fldCharType="end"/>
        </w:r>
      </w:del>
      <w:r>
        <w:t xml:space="preserve">.   </w:t>
      </w:r>
    </w:p>
  </w:footnote>
  <w:footnote w:id="36">
    <w:p w14:paraId="57CBBA16" w14:textId="77777777" w:rsidR="009E0FD5" w:rsidRDefault="009E0FD5" w:rsidP="00442AC7">
      <w:pPr>
        <w:pStyle w:val="FootnoteText"/>
        <w:spacing w:before="60"/>
      </w:pPr>
      <w:r>
        <w:rPr>
          <w:rStyle w:val="FootnoteReference"/>
        </w:rPr>
        <w:footnoteRef/>
      </w:r>
      <w:r>
        <w:t xml:space="preserve"> Or, “YAML Ain’t Markup Language”, depending on your source and timeframe…</w:t>
      </w:r>
    </w:p>
  </w:footnote>
  <w:footnote w:id="37">
    <w:p w14:paraId="3DAED488" w14:textId="4248E74A" w:rsidR="009E0FD5" w:rsidRDefault="009E0FD5" w:rsidP="00442AC7">
      <w:pPr>
        <w:pStyle w:val="FootnoteText"/>
        <w:spacing w:before="60"/>
        <w:ind w:left="187" w:hanging="187"/>
      </w:pPr>
      <w:r>
        <w:rPr>
          <w:rStyle w:val="FootnoteReference"/>
        </w:rPr>
        <w:footnoteRef/>
      </w:r>
      <w:r>
        <w:t xml:space="preserve"> Additional information on the YAML configuration file format can also be found at </w:t>
      </w:r>
      <w:ins w:id="6525" w:author="John Clevenger [2]" w:date="2022-06-15T15:53:00Z">
        <w:r w:rsidR="007F3CDA">
          <w:fldChar w:fldCharType="begin"/>
        </w:r>
        <w:r w:rsidR="007F3CDA">
          <w:instrText xml:space="preserve"> HYPERLINK "https://ccs-specs.icpc.io/2021-11/ccs_system_requirements?highlight=yaml%23appendix-file-formats" </w:instrText>
        </w:r>
        <w:r w:rsidR="007F3CDA">
          <w:fldChar w:fldCharType="separate"/>
        </w:r>
        <w:r w:rsidR="00ED65F6" w:rsidRPr="007F3CDA">
          <w:rPr>
            <w:rStyle w:val="Hyperlink"/>
          </w:rPr>
          <w:t>https://ccs-specs.icpc.io/2021-11/ccs_system_requirements?highlight=yaml#appendix-file-formats</w:t>
        </w:r>
        <w:r w:rsidR="007F3CDA">
          <w:fldChar w:fldCharType="end"/>
        </w:r>
      </w:ins>
      <w:del w:id="6526" w:author="John Clevenger [2]" w:date="2022-06-14T18:44:00Z">
        <w:r w:rsidR="00D06049" w:rsidDel="00ED65F6">
          <w:fldChar w:fldCharType="begin"/>
        </w:r>
        <w:r w:rsidR="00D06049" w:rsidDel="00ED65F6">
          <w:delInstrText xml:space="preserve"> HYPERLINK "https://clics.ecs.baylor.edu/index.php/Contest_Control_System" \l "Appendix:_File_formats" </w:delInstrText>
        </w:r>
        <w:r w:rsidR="00D06049" w:rsidDel="00ED65F6">
          <w:fldChar w:fldCharType="separate"/>
        </w:r>
      </w:del>
      <w:r w:rsidR="005A0BAC">
        <w:rPr>
          <w:b/>
          <w:bCs/>
        </w:rPr>
        <w:t>Error! Hyperlink reference not valid.</w:t>
      </w:r>
      <w:del w:id="6527" w:author="John Clevenger [2]" w:date="2022-06-14T18:44:00Z">
        <w:r w:rsidR="00D06049" w:rsidDel="00ED65F6">
          <w:rPr>
            <w:rStyle w:val="Hyperlink"/>
          </w:rPr>
          <w:fldChar w:fldCharType="end"/>
        </w:r>
      </w:del>
      <w:r>
        <w:t>.</w:t>
      </w:r>
    </w:p>
  </w:footnote>
  <w:footnote w:id="38">
    <w:p w14:paraId="771C3D85" w14:textId="6B76538A" w:rsidR="009E0FD5" w:rsidRDefault="009E0FD5" w:rsidP="00442AC7">
      <w:pPr>
        <w:pStyle w:val="FootnoteText"/>
        <w:spacing w:before="60"/>
      </w:pPr>
      <w:r>
        <w:rPr>
          <w:rStyle w:val="FootnoteReference"/>
        </w:rPr>
        <w:footnoteRef/>
      </w:r>
      <w:r>
        <w:t xml:space="preserve"> See </w:t>
      </w:r>
      <w:ins w:id="6528" w:author="John Clevenger [2]" w:date="2022-06-15T15:54:00Z">
        <w:r w:rsidR="007F3CDA">
          <w:fldChar w:fldCharType="begin"/>
        </w:r>
        <w:r w:rsidR="007F3CDA">
          <w:instrText xml:space="preserve"> HYPERLINK "https://icpc.io/problem-package-format" </w:instrText>
        </w:r>
        <w:r w:rsidR="007F3CDA">
          <w:fldChar w:fldCharType="separate"/>
        </w:r>
        <w:r w:rsidR="00A23F8C" w:rsidRPr="007F3CDA">
          <w:rPr>
            <w:rStyle w:val="Hyperlink"/>
          </w:rPr>
          <w:t>https://icpc.io/problem-package-format</w:t>
        </w:r>
        <w:r w:rsidR="007F3CDA">
          <w:fldChar w:fldCharType="end"/>
        </w:r>
        <w:r w:rsidR="007F3CDA">
          <w:t xml:space="preserve"> f</w:t>
        </w:r>
      </w:ins>
      <w:del w:id="6529" w:author="John Clevenger [2]" w:date="2022-06-14T18:50:00Z">
        <w:r w:rsidR="00D06049" w:rsidDel="00A23F8C">
          <w:fldChar w:fldCharType="begin"/>
        </w:r>
        <w:r w:rsidR="00D06049" w:rsidDel="00A23F8C">
          <w:delInstrText xml:space="preserve"> HYPERLINK "https://clics.ecs.baylor.edu/index.php/Problem_format" </w:delInstrText>
        </w:r>
        <w:r w:rsidR="00D06049" w:rsidDel="00A23F8C">
          <w:fldChar w:fldCharType="separate"/>
        </w:r>
      </w:del>
      <w:r w:rsidR="005A0BAC">
        <w:rPr>
          <w:b/>
          <w:bCs/>
        </w:rPr>
        <w:t>Error! Hyperlink reference not valid.</w:t>
      </w:r>
      <w:del w:id="6530" w:author="John Clevenger [2]" w:date="2022-06-14T18:50:00Z">
        <w:r w:rsidR="00D06049" w:rsidDel="00A23F8C">
          <w:rPr>
            <w:rStyle w:val="Hyperlink"/>
          </w:rPr>
          <w:fldChar w:fldCharType="end"/>
        </w:r>
      </w:del>
      <w:del w:id="6531" w:author="John Clevenger [2]" w:date="2022-06-15T15:54:00Z">
        <w:r w:rsidDel="007F3CDA">
          <w:delText xml:space="preserve"> f</w:delText>
        </w:r>
      </w:del>
      <w:r>
        <w:t>or details on the Problem Format structure.</w:t>
      </w:r>
    </w:p>
  </w:footnote>
  <w:footnote w:id="39">
    <w:p w14:paraId="11710889" w14:textId="77777777" w:rsidR="009E0FD5" w:rsidDel="005D0C56" w:rsidRDefault="009E0FD5">
      <w:pPr>
        <w:pStyle w:val="FootnoteText"/>
        <w:rPr>
          <w:del w:id="6571" w:author="John Clevenger [2]" w:date="2022-06-15T16:20:00Z"/>
        </w:rPr>
      </w:pPr>
      <w:del w:id="6572" w:author="John Clevenger [2]" w:date="2022-06-15T16:20:00Z">
        <w:r w:rsidDel="005D0C56">
          <w:rPr>
            <w:rStyle w:val="FootnoteReference"/>
          </w:rPr>
          <w:footnoteRef/>
        </w:r>
        <w:r w:rsidDel="005D0C56">
          <w:delText xml:space="preserve"> The PC2Wiki page at </w:delText>
        </w:r>
        <w:r w:rsidR="00D06049" w:rsidDel="005D0C56">
          <w:fldChar w:fldCharType="begin"/>
        </w:r>
        <w:r w:rsidR="00D06049" w:rsidDel="005D0C56">
          <w:delInstrText xml:space="preserve"> HYPERLINK "https://pc2.ecs.csus.edu/wiki/CCS_Enhancements" </w:delInstrText>
        </w:r>
        <w:r w:rsidR="00D06049" w:rsidDel="005D0C56">
          <w:fldChar w:fldCharType="separate"/>
        </w:r>
      </w:del>
      <w:r w:rsidR="005A0BAC">
        <w:rPr>
          <w:b/>
          <w:bCs/>
        </w:rPr>
        <w:t>Error! Hyperlink reference not valid.</w:t>
      </w:r>
      <w:del w:id="6573" w:author="John Clevenger [2]" w:date="2022-06-15T16:20:00Z">
        <w:r w:rsidR="00D06049" w:rsidDel="005D0C56">
          <w:rPr>
            <w:rStyle w:val="Hyperlink"/>
          </w:rPr>
          <w:fldChar w:fldCharType="end"/>
        </w:r>
        <w:r w:rsidDel="005D0C56">
          <w:delText xml:space="preserve"> describes the currently-supported YAML configuration values in more detail.</w:delText>
        </w:r>
      </w:del>
    </w:p>
  </w:footnote>
  <w:footnote w:id="40">
    <w:p w14:paraId="386134EE" w14:textId="28A33D76" w:rsidR="009E0FD5" w:rsidRDefault="009E0FD5" w:rsidP="00710E3F">
      <w:pPr>
        <w:pStyle w:val="FootnoteText"/>
        <w:ind w:left="180" w:hanging="180"/>
      </w:pPr>
      <w:r>
        <w:rPr>
          <w:rStyle w:val="FootnoteReference"/>
        </w:rPr>
        <w:footnoteRef/>
      </w:r>
      <w:r>
        <w:t xml:space="preserve"> If the contest clock for some site has already been started when </w:t>
      </w:r>
      <w:r w:rsidRPr="00710E3F">
        <w:rPr>
          <w:rStyle w:val="ButtonText"/>
          <w:sz w:val="16"/>
        </w:rPr>
        <w:t>Start ALL</w:t>
      </w:r>
      <w:r>
        <w:t xml:space="preserve"> is pressed, this command causes no change at that site but </w:t>
      </w:r>
      <w:ins w:id="6686" w:author="John Clevenger [2]" w:date="2022-06-15T16:22:00Z">
        <w:r w:rsidR="005D0C56">
          <w:t xml:space="preserve">also </w:t>
        </w:r>
      </w:ins>
      <w:r>
        <w:t>causes no harm otherwise – it starts the clock at all the other sites.</w:t>
      </w:r>
    </w:p>
  </w:footnote>
  <w:footnote w:id="41">
    <w:p w14:paraId="04385B0B" w14:textId="77777777" w:rsidR="009E0FD5" w:rsidRDefault="009E0FD5" w:rsidP="00034867">
      <w:pPr>
        <w:pStyle w:val="FootnoteText"/>
        <w:spacing w:before="120"/>
        <w:ind w:left="187" w:hanging="187"/>
        <w:jc w:val="both"/>
      </w:pPr>
      <w:r>
        <w:rPr>
          <w:rStyle w:val="FootnoteReference"/>
        </w:rPr>
        <w:footnoteRef/>
      </w:r>
      <w:r>
        <w:t xml:space="preserve"> The remaining time is also displayed on the Team and Judge client screens, and counts down automatically; however, it is displayed only to a resolution of one minute on those screens.   When the Team or Judge window is minimized the remaining time countdown is displayed in the window icon. </w:t>
      </w:r>
    </w:p>
  </w:footnote>
  <w:footnote w:id="42">
    <w:p w14:paraId="01095A8A" w14:textId="77777777" w:rsidR="009E0FD5" w:rsidRDefault="009E0FD5">
      <w:pPr>
        <w:pStyle w:val="FootnoteText"/>
        <w:spacing w:before="120"/>
        <w:ind w:left="180" w:hanging="180"/>
        <w:jc w:val="both"/>
      </w:pPr>
      <w:r>
        <w:rPr>
          <w:rStyle w:val="FootnoteReference"/>
        </w:rPr>
        <w:footnoteRef/>
      </w:r>
      <w:r>
        <w:t xml:space="preserve"> If a new site server is started after the </w:t>
      </w:r>
      <w:r>
        <w:rPr>
          <w:rFonts w:ascii="Arial" w:hAnsi="Arial"/>
          <w:b/>
          <w:sz w:val="16"/>
        </w:rPr>
        <w:t>Start All Sites</w:t>
      </w:r>
      <w:r>
        <w:rPr>
          <w:sz w:val="18"/>
        </w:rPr>
        <w:t xml:space="preserve"> </w:t>
      </w:r>
      <w:r>
        <w:t xml:space="preserve">button is pressed, it will be necessary  to use an Admin client to start the contest time for that site.  Alternatively, you could use </w:t>
      </w:r>
      <w:r>
        <w:rPr>
          <w:rFonts w:ascii="Arial" w:hAnsi="Arial"/>
          <w:b/>
          <w:sz w:val="16"/>
        </w:rPr>
        <w:t>Start All Sites</w:t>
      </w:r>
      <w:r>
        <w:rPr>
          <w:sz w:val="18"/>
        </w:rPr>
        <w:t xml:space="preserve"> </w:t>
      </w:r>
      <w:r>
        <w:t xml:space="preserve">to start all sites including the new site. </w:t>
      </w:r>
    </w:p>
  </w:footnote>
  <w:footnote w:id="43">
    <w:p w14:paraId="5EE313AF" w14:textId="77777777" w:rsidR="009E0FD5" w:rsidRDefault="009E0FD5">
      <w:pPr>
        <w:pStyle w:val="FootnoteText"/>
        <w:ind w:left="180" w:hanging="180"/>
        <w:jc w:val="both"/>
      </w:pPr>
      <w:r>
        <w:rPr>
          <w:rStyle w:val="FootnoteReference"/>
        </w:rPr>
        <w:footnoteRef/>
      </w:r>
      <w:r>
        <w:t xml:space="preserve"> It is assumed that the Contest Administrator understands the ramifications of changing run attributes; for example, that changing the Elapsed Time affects the number of penalty points assigned to the run, changing the Problem affects how many runs a team has submitted for a given problem, etc.  PC</w:t>
      </w:r>
      <w:r>
        <w:rPr>
          <w:vertAlign w:val="superscript"/>
        </w:rPr>
        <w:t>2</w:t>
      </w:r>
      <w:r>
        <w:t xml:space="preserve"> is not smart enough to decide whether you </w:t>
      </w:r>
      <w:r>
        <w:rPr>
          <w:i/>
          <w:iCs/>
        </w:rPr>
        <w:t xml:space="preserve">should </w:t>
      </w:r>
      <w:r>
        <w:t xml:space="preserve">change the attributes of a run; it just gives you the </w:t>
      </w:r>
      <w:r>
        <w:rPr>
          <w:i/>
          <w:iCs/>
        </w:rPr>
        <w:t>capability</w:t>
      </w:r>
      <w:r>
        <w:t xml:space="preserve"> to do so.</w:t>
      </w:r>
    </w:p>
  </w:footnote>
  <w:footnote w:id="44">
    <w:p w14:paraId="4876F937" w14:textId="77777777" w:rsidR="009E0FD5" w:rsidRDefault="009E0FD5">
      <w:pPr>
        <w:pStyle w:val="FootnoteText"/>
      </w:pPr>
      <w:r>
        <w:rPr>
          <w:rStyle w:val="FootnoteReference"/>
        </w:rPr>
        <w:footnoteRef/>
      </w:r>
      <w:r>
        <w:t xml:space="preserve"> The Judge client provides a similar filtering operation; the discussion here on filters applies equally to the Judge.</w:t>
      </w:r>
    </w:p>
  </w:footnote>
  <w:footnote w:id="45">
    <w:p w14:paraId="785EB054" w14:textId="77777777" w:rsidR="008E55F3" w:rsidRPr="00801CB2" w:rsidRDefault="008E55F3" w:rsidP="008E55F3">
      <w:pPr>
        <w:pStyle w:val="FootnoteText"/>
        <w:rPr>
          <w:ins w:id="7040" w:author="John Clevenger [2]" w:date="2022-12-15T16:38:00Z"/>
        </w:rPr>
      </w:pPr>
      <w:ins w:id="7041" w:author="John Clevenger [2]" w:date="2022-12-15T16:38:00Z">
        <w:r>
          <w:rPr>
            <w:rStyle w:val="FootnoteReference"/>
          </w:rPr>
          <w:footnoteRef/>
        </w:r>
        <w:r>
          <w:t xml:space="preserve"> Example single line of output: </w:t>
        </w:r>
        <w:r w:rsidRPr="00801CB2">
          <w:t>run 59|site 1|proxy |team 11|team11:Crimson Pride (WSU)|prob D - Obstacle Course-6938491730217106684:D - Obstacle Course|lang GNU C++-1782097724418977383:GNU C++|tocj |os Linux|sel false|tocj false|jc true|182|rid Run-2641274401129060175|mmfr true|del? false|jt 0|jby judge5|jci Yes|</w:t>
        </w:r>
      </w:ins>
    </w:p>
  </w:footnote>
  <w:footnote w:id="46">
    <w:p w14:paraId="174393B7" w14:textId="77777777" w:rsidR="009E0FD5" w:rsidRPr="00801CB2" w:rsidDel="008E55F3" w:rsidRDefault="009E0FD5">
      <w:pPr>
        <w:pStyle w:val="FootnoteText"/>
        <w:rPr>
          <w:del w:id="8321" w:author="John Clevenger [2]" w:date="2022-12-15T16:33:00Z"/>
        </w:rPr>
      </w:pPr>
      <w:del w:id="8322" w:author="John Clevenger [2]" w:date="2022-12-15T16:33:00Z">
        <w:r w:rsidDel="008E55F3">
          <w:rPr>
            <w:rStyle w:val="FootnoteReference"/>
          </w:rPr>
          <w:footnoteRef/>
        </w:r>
        <w:r w:rsidDel="008E55F3">
          <w:delText xml:space="preserve"> Example single line of output: </w:delText>
        </w:r>
        <w:r w:rsidRPr="00801CB2" w:rsidDel="008E55F3">
          <w:delText>run 59|site 1|proxy |team 11|team11:Crimson Pride (WSU)|prob D - Obstacle Course-6938491730217106684:D - Obstacle Course|lang GNU C++-1782097724418977383:GNU C++|tocj |os Linux|sel false|tocj false|jc true|182|rid Run-2641274401129060175|mmfr true|del? false|jt 0|jby judge5|jci Yes|</w:delText>
        </w:r>
      </w:del>
    </w:p>
  </w:footnote>
  <w:footnote w:id="47">
    <w:p w14:paraId="16869A11" w14:textId="77777777" w:rsidR="009E0FD5" w:rsidRDefault="009E0FD5" w:rsidP="00B11BB2">
      <w:pPr>
        <w:pStyle w:val="FootnoteText"/>
        <w:ind w:left="180" w:right="263" w:hanging="180"/>
        <w:jc w:val="both"/>
      </w:pPr>
      <w:r>
        <w:rPr>
          <w:rStyle w:val="FootnoteReference"/>
        </w:rPr>
        <w:footnoteRef/>
      </w:r>
      <w:r>
        <w:t xml:space="preserve"> While PC</w:t>
      </w:r>
      <w:r w:rsidRPr="00BB438D">
        <w:rPr>
          <w:vertAlign w:val="superscript"/>
        </w:rPr>
        <w:t>2</w:t>
      </w:r>
      <w:r>
        <w:t xml:space="preserve"> contains its own internal “Balloon notification” capabilities, since Version 9.5 it is compatible with the ICPC Tools “Balloon Utility” (see </w:t>
      </w:r>
      <w:hyperlink r:id="rId2" w:history="1">
        <w:r>
          <w:rPr>
            <w:rStyle w:val="Hyperlink"/>
          </w:rPr>
          <w:t>https://tools.icpc.global/</w:t>
        </w:r>
      </w:hyperlink>
      <w:r>
        <w:t>).  Because the ICPC Tools Balloon Utility is considerably more robust and flexible, we recommend using that tool to support management of balloons.</w:t>
      </w:r>
    </w:p>
  </w:footnote>
  <w:footnote w:id="48">
    <w:p w14:paraId="44D135B3" w14:textId="3858CCE6" w:rsidR="009E0FD5" w:rsidRDefault="009E0FD5" w:rsidP="00FD0776">
      <w:pPr>
        <w:pStyle w:val="FootnoteText"/>
        <w:spacing w:before="120"/>
        <w:ind w:left="180" w:right="173" w:hanging="180"/>
        <w:jc w:val="both"/>
      </w:pPr>
      <w:r>
        <w:rPr>
          <w:rStyle w:val="FootnoteReference"/>
        </w:rPr>
        <w:footnoteRef/>
      </w:r>
      <w:r>
        <w:t xml:space="preserve"> In the ICPC World Finals the number of penalty points for each incorrect submission prior to solving a problem is always 20 and the number of penalty points per minute until the problem is solved is 1; these are the default values in PC</w:t>
      </w:r>
      <w:r>
        <w:rPr>
          <w:vertAlign w:val="superscript"/>
        </w:rPr>
        <w:t>2</w:t>
      </w:r>
      <w:r>
        <w:t xml:space="preserve"> (</w:t>
      </w:r>
      <w:del w:id="8639" w:author="John Clevenger [2]" w:date="2022-06-17T12:41:00Z">
        <w:r w:rsidDel="00757A23">
          <w:delText>although  PC</w:delText>
        </w:r>
      </w:del>
      <w:ins w:id="8640" w:author="John Clevenger [2]" w:date="2022-06-17T12:41:00Z">
        <w:r w:rsidR="00757A23">
          <w:t>although PC</w:t>
        </w:r>
      </w:ins>
      <w:r>
        <w:rPr>
          <w:vertAlign w:val="superscript"/>
        </w:rPr>
        <w:t xml:space="preserve">2 </w:t>
      </w:r>
      <w:r>
        <w:t xml:space="preserve">allows the Contest Administrator to change these values).  </w:t>
      </w:r>
    </w:p>
  </w:footnote>
  <w:footnote w:id="49">
    <w:p w14:paraId="2905DE5C" w14:textId="77777777" w:rsidR="009E0FD5" w:rsidRPr="00065168" w:rsidRDefault="009E0FD5" w:rsidP="00FD0776">
      <w:pPr>
        <w:pStyle w:val="FootnoteText"/>
        <w:spacing w:before="60"/>
        <w:ind w:left="187" w:right="360" w:hanging="187"/>
        <w:jc w:val="both"/>
      </w:pPr>
      <w:r>
        <w:rPr>
          <w:rStyle w:val="FootnoteReference"/>
        </w:rPr>
        <w:footnoteRef/>
      </w:r>
      <w:r>
        <w:t xml:space="preserve"> Note that while Scoring Properties control the computations performed by the Scoreboard module, for security reasons they are only editable on the PC</w:t>
      </w:r>
      <w:r w:rsidRPr="00065168">
        <w:rPr>
          <w:vertAlign w:val="superscript"/>
        </w:rPr>
        <w:t>2</w:t>
      </w:r>
      <w:r>
        <w:t xml:space="preserve"> </w:t>
      </w:r>
      <w:r>
        <w:rPr>
          <w:i/>
        </w:rPr>
        <w:t>Admin.</w:t>
      </w:r>
    </w:p>
  </w:footnote>
  <w:footnote w:id="50">
    <w:p w14:paraId="61302A17" w14:textId="77777777" w:rsidR="009E0FD5" w:rsidRDefault="009E0FD5" w:rsidP="008B0A03">
      <w:pPr>
        <w:pStyle w:val="FootnoteText"/>
        <w:spacing w:before="120"/>
        <w:ind w:left="180" w:hanging="180"/>
        <w:jc w:val="both"/>
      </w:pPr>
      <w:r>
        <w:rPr>
          <w:rStyle w:val="FootnoteReference"/>
        </w:rPr>
        <w:footnoteRef/>
      </w:r>
      <w:r>
        <w:t xml:space="preserve"> Recall that by default, account passwords are the same as the account name. If the scoreboard account password(s) are not changed by the Contest Administrator, it would mean that any team could start a scoreboard running on their own machine, allowing them to look at the contest standings even during times when the Contest Administrator has decided to hide that information (such as near the end of the contest, which is the policy in some contests).  We strongly recommend </w:t>
      </w:r>
      <w:r>
        <w:rPr>
          <w:i/>
          <w:iCs/>
        </w:rPr>
        <w:t>changing</w:t>
      </w:r>
      <w:r>
        <w:t xml:space="preserve"> the scoreboard account passwords.</w:t>
      </w:r>
    </w:p>
  </w:footnote>
  <w:footnote w:id="51">
    <w:p w14:paraId="0FCB96D1" w14:textId="32D62EB5" w:rsidR="009E0FD5" w:rsidRPr="00596E31" w:rsidRDefault="009E0FD5">
      <w:pPr>
        <w:pStyle w:val="FootnoteText"/>
      </w:pPr>
      <w:r>
        <w:rPr>
          <w:rStyle w:val="FootnoteReference"/>
        </w:rPr>
        <w:footnoteRef/>
      </w:r>
      <w:r>
        <w:t xml:space="preserve"> A sample batch script is included with the samples</w:t>
      </w:r>
      <w:ins w:id="8712" w:author="John Clevenger [2]" w:date="2022-06-15T16:37:00Z">
        <w:r w:rsidR="00D77C9D">
          <w:t xml:space="preserve"> in every PC</w:t>
        </w:r>
        <w:r w:rsidR="00D77C9D" w:rsidRPr="00D77C9D">
          <w:rPr>
            <w:vertAlign w:val="superscript"/>
            <w:rPrChange w:id="8713" w:author="John Clevenger [2]" w:date="2022-06-15T16:38:00Z">
              <w:rPr/>
            </w:rPrChange>
          </w:rPr>
          <w:t>2</w:t>
        </w:r>
        <w:r w:rsidR="00D77C9D">
          <w:t xml:space="preserve"> distribution, </w:t>
        </w:r>
      </w:ins>
      <w:ins w:id="8714" w:author="John Clevenger [2]" w:date="2022-06-15T16:38:00Z">
        <w:r w:rsidR="00D77C9D">
          <w:t>at</w:t>
        </w:r>
      </w:ins>
      <w:del w:id="8715" w:author="John Clevenger [2]" w:date="2022-06-15T16:38:00Z">
        <w:r w:rsidDel="00D77C9D">
          <w:delText>:</w:delText>
        </w:r>
      </w:del>
      <w:r>
        <w:t xml:space="preserve"> </w:t>
      </w:r>
      <w:r w:rsidRPr="00D77C9D">
        <w:rPr>
          <w:rFonts w:ascii="Courier New" w:hAnsi="Courier New" w:cs="Courier New"/>
          <w:b/>
          <w:bCs/>
          <w:sz w:val="16"/>
          <w:szCs w:val="16"/>
          <w:rPrChange w:id="8716" w:author="John Clevenger [2]" w:date="2022-06-15T16:38:00Z">
            <w:rPr/>
          </w:rPrChange>
        </w:rPr>
        <w:t>samps/web/distribute_score</w:t>
      </w:r>
      <w:del w:id="8717" w:author="John Clevenger [2]" w:date="2022-06-15T16:38:00Z">
        <w:r w:rsidDel="009251DB">
          <w:delText xml:space="preserve"> </w:delText>
        </w:r>
      </w:del>
      <w:r>
        <w:t>.</w:t>
      </w:r>
    </w:p>
  </w:footnote>
  <w:footnote w:id="52">
    <w:p w14:paraId="106576F7" w14:textId="77777777" w:rsidR="009E0FD5" w:rsidRDefault="009E0FD5" w:rsidP="005B72DE">
      <w:pPr>
        <w:pStyle w:val="FootnoteText"/>
        <w:spacing w:before="60"/>
        <w:ind w:left="274" w:right="-7" w:hanging="274"/>
      </w:pPr>
      <w:r>
        <w:rPr>
          <w:rStyle w:val="FootnoteReference"/>
        </w:rPr>
        <w:footnoteRef/>
      </w:r>
      <w:r>
        <w:t xml:space="preserve"> All ICPC Regional Contest Directors have access to the PC</w:t>
      </w:r>
      <w:r w:rsidRPr="000B02BE">
        <w:rPr>
          <w:vertAlign w:val="superscript"/>
        </w:rPr>
        <w:t>2</w:t>
      </w:r>
      <w:r>
        <w:t xml:space="preserve"> ICPC Import Data files describing all the teams registered for their Regional Contest, including their groups (“sites”).</w:t>
      </w:r>
    </w:p>
  </w:footnote>
  <w:footnote w:id="53">
    <w:p w14:paraId="1F91AD8F" w14:textId="77777777" w:rsidR="009E0FD5" w:rsidRDefault="009E0FD5" w:rsidP="00B2545A">
      <w:pPr>
        <w:pStyle w:val="FootnoteText"/>
        <w:spacing w:before="60"/>
        <w:ind w:left="274" w:hanging="274"/>
      </w:pPr>
      <w:r>
        <w:rPr>
          <w:rStyle w:val="FootnoteReference"/>
        </w:rPr>
        <w:footnoteRef/>
      </w:r>
      <w:r>
        <w:t xml:space="preserve"> In fact, it is the </w:t>
      </w:r>
      <w:r w:rsidRPr="00424A57">
        <w:rPr>
          <w:i/>
        </w:rPr>
        <w:t>presence</w:t>
      </w:r>
      <w:r>
        <w:t xml:space="preserve"> of a </w:t>
      </w:r>
      <w:r w:rsidRPr="0004165D">
        <w:rPr>
          <w:rFonts w:ascii="Arial Narrow" w:hAnsi="Arial Narrow"/>
          <w:b/>
        </w:rPr>
        <w:t>.xsl</w:t>
      </w:r>
      <w:r>
        <w:t xml:space="preserve"> file in the </w:t>
      </w:r>
      <w:r w:rsidRPr="0004165D">
        <w:rPr>
          <w:rFonts w:ascii="Arial Narrow" w:hAnsi="Arial Narrow"/>
          <w:b/>
        </w:rPr>
        <w:t>data/xsl</w:t>
      </w:r>
      <w:r>
        <w:t xml:space="preserve"> folder which </w:t>
      </w:r>
      <w:r w:rsidRPr="00DC503C">
        <w:rPr>
          <w:i/>
        </w:rPr>
        <w:t>causes</w:t>
      </w:r>
      <w:r>
        <w:t xml:space="preserve"> the generation of a corresponding HTML output file.</w:t>
      </w:r>
    </w:p>
  </w:footnote>
  <w:footnote w:id="54">
    <w:p w14:paraId="32BC19E5" w14:textId="77777777" w:rsidR="009E0FD5" w:rsidRDefault="009E0FD5" w:rsidP="00AD13D8">
      <w:pPr>
        <w:pStyle w:val="FootnoteText"/>
        <w:ind w:left="180" w:hanging="180"/>
        <w:jc w:val="both"/>
      </w:pPr>
      <w:r>
        <w:rPr>
          <w:rStyle w:val="FootnoteReference"/>
        </w:rPr>
        <w:footnoteRef/>
      </w:r>
      <w:r>
        <w:t xml:space="preserve"> The Scoreboard module can also generate output files other than HTML from the XML standings.  Specifically, it also looks for files in the </w:t>
      </w:r>
      <w:r w:rsidRPr="0004165D">
        <w:rPr>
          <w:rFonts w:ascii="Arial Narrow" w:hAnsi="Arial Narrow"/>
          <w:b/>
        </w:rPr>
        <w:t>data/xsl</w:t>
      </w:r>
      <w:r>
        <w:t xml:space="preserve"> folder whose names end with </w:t>
      </w:r>
      <w:r w:rsidRPr="0004165D">
        <w:rPr>
          <w:rFonts w:ascii="Arial Narrow" w:hAnsi="Arial Narrow"/>
          <w:b/>
        </w:rPr>
        <w:t>.json.xsl</w:t>
      </w:r>
      <w:r>
        <w:t xml:space="preserve">, </w:t>
      </w:r>
      <w:r w:rsidRPr="0004165D">
        <w:rPr>
          <w:rFonts w:ascii="Arial Narrow" w:hAnsi="Arial Narrow"/>
          <w:b/>
        </w:rPr>
        <w:t>.tsv.xsl</w:t>
      </w:r>
      <w:r>
        <w:t xml:space="preserve">, </w:t>
      </w:r>
      <w:r w:rsidRPr="0004165D">
        <w:rPr>
          <w:rFonts w:ascii="Arial Narrow" w:hAnsi="Arial Narrow"/>
          <w:b/>
        </w:rPr>
        <w:t>.csv.xsl</w:t>
      </w:r>
      <w:r>
        <w:t xml:space="preserve">, and </w:t>
      </w:r>
      <w:r w:rsidRPr="0004165D">
        <w:rPr>
          <w:rFonts w:ascii="Arial Narrow" w:hAnsi="Arial Narrow"/>
          <w:b/>
        </w:rPr>
        <w:t>.php.xsl</w:t>
      </w:r>
      <w:r>
        <w:t xml:space="preserve">, and if found it will apply the XSL transformations in those files to the XML standings, producing corresponding output files </w:t>
      </w:r>
      <w:r w:rsidRPr="0004165D">
        <w:rPr>
          <w:rFonts w:ascii="Arial Narrow" w:hAnsi="Arial Narrow"/>
          <w:b/>
        </w:rPr>
        <w:t>(.json</w:t>
      </w:r>
      <w:r>
        <w:t xml:space="preserve">, </w:t>
      </w:r>
      <w:r w:rsidRPr="0004165D">
        <w:rPr>
          <w:rFonts w:ascii="Arial Narrow" w:hAnsi="Arial Narrow"/>
          <w:b/>
        </w:rPr>
        <w:t>.tsv</w:t>
      </w:r>
      <w:r>
        <w:t xml:space="preserve">, </w:t>
      </w:r>
      <w:r w:rsidRPr="0004165D">
        <w:rPr>
          <w:rFonts w:ascii="Arial Narrow" w:hAnsi="Arial Narrow"/>
          <w:b/>
        </w:rPr>
        <w:t>.csv</w:t>
      </w:r>
      <w:r>
        <w:t xml:space="preserve">, or </w:t>
      </w:r>
      <w:r w:rsidRPr="0004165D">
        <w:rPr>
          <w:rFonts w:ascii="Arial Narrow" w:hAnsi="Arial Narrow"/>
          <w:b/>
        </w:rPr>
        <w:t>.php</w:t>
      </w:r>
      <w:r>
        <w:t>).</w:t>
      </w:r>
    </w:p>
  </w:footnote>
  <w:footnote w:id="55">
    <w:p w14:paraId="753A42F3" w14:textId="77777777" w:rsidR="009E0FD5" w:rsidRDefault="009E0FD5">
      <w:pPr>
        <w:pStyle w:val="FootnoteText"/>
      </w:pPr>
      <w:r>
        <w:rPr>
          <w:rStyle w:val="FootnoteReference"/>
        </w:rPr>
        <w:footnoteRef/>
      </w:r>
      <w:r>
        <w:t xml:space="preserve"> </w:t>
      </w:r>
      <w:hyperlink r:id="rId3" w:history="1">
        <w:r w:rsidRPr="00407929">
          <w:rPr>
            <w:rStyle w:val="Hyperlink"/>
          </w:rPr>
          <w:t>http://www.iana.org/assignments/port-numbers</w:t>
        </w:r>
      </w:hyperlink>
    </w:p>
  </w:footnote>
  <w:footnote w:id="56">
    <w:p w14:paraId="57275F89" w14:textId="77777777" w:rsidR="009E0FD5" w:rsidRDefault="009E0FD5" w:rsidP="00C903E2">
      <w:pPr>
        <w:pStyle w:val="FootnoteText"/>
      </w:pPr>
      <w:r>
        <w:rPr>
          <w:rStyle w:val="FootnoteReference"/>
        </w:rPr>
        <w:footnoteRef/>
      </w:r>
      <w:r>
        <w:t xml:space="preserve"> The listening port is configurable via the </w:t>
      </w:r>
      <w:r>
        <w:rPr>
          <w:i/>
        </w:rPr>
        <w:t xml:space="preserve">pc2v9.ini </w:t>
      </w:r>
      <w:r>
        <w:t>file.</w:t>
      </w:r>
    </w:p>
  </w:footnote>
  <w:footnote w:id="57">
    <w:p w14:paraId="1C88DCF8" w14:textId="77777777" w:rsidR="009E0FD5" w:rsidRDefault="009E0FD5" w:rsidP="00EB3FE6">
      <w:pPr>
        <w:pStyle w:val="FootnoteText"/>
        <w:spacing w:before="60"/>
      </w:pPr>
      <w:r>
        <w:rPr>
          <w:rStyle w:val="FootnoteReference"/>
        </w:rPr>
        <w:footnoteRef/>
      </w:r>
      <w:r>
        <w:t xml:space="preserve"> Proxying is only available in PC</w:t>
      </w:r>
      <w:r w:rsidRPr="00643795">
        <w:rPr>
          <w:vertAlign w:val="superscript"/>
        </w:rPr>
        <w:t>2</w:t>
      </w:r>
      <w:r>
        <w:t xml:space="preserve"> Version 9.6 and above.</w:t>
      </w:r>
    </w:p>
  </w:footnote>
  <w:footnote w:id="58">
    <w:p w14:paraId="7500B583" w14:textId="7602618B" w:rsidR="00582869" w:rsidRDefault="00582869">
      <w:pPr>
        <w:pStyle w:val="FootnoteText"/>
        <w:ind w:left="180" w:hanging="180"/>
        <w:jc w:val="both"/>
        <w:pPrChange w:id="8847" w:author="John Clevenger [2]" w:date="2022-07-19T15:49:00Z">
          <w:pPr>
            <w:pStyle w:val="FootnoteText"/>
          </w:pPr>
        </w:pPrChange>
      </w:pPr>
      <w:ins w:id="8848" w:author="John Clevenger [2]" w:date="2022-07-19T15:45:00Z">
        <w:r>
          <w:rPr>
            <w:rStyle w:val="FootnoteReference"/>
          </w:rPr>
          <w:footnoteRef/>
        </w:r>
        <w:r>
          <w:t xml:space="preserve"> Every command script </w:t>
        </w:r>
      </w:ins>
      <w:ins w:id="8849" w:author="John Clevenger [2]" w:date="2022-07-19T15:49:00Z">
        <w:r w:rsidR="00494488">
          <w:t>contains</w:t>
        </w:r>
      </w:ins>
      <w:ins w:id="8850" w:author="John Clevenger [2]" w:date="2022-07-19T15:45:00Z">
        <w:r>
          <w:t xml:space="preserve"> an invocation of a program named “</w:t>
        </w:r>
        <w:r w:rsidRPr="00582869">
          <w:rPr>
            <w:rFonts w:ascii="Arial" w:hAnsi="Arial" w:cs="Arial"/>
            <w:b/>
            <w:bCs/>
            <w:sz w:val="16"/>
            <w:szCs w:val="16"/>
            <w:rPrChange w:id="8851" w:author="John Clevenger [2]" w:date="2022-07-19T15:46:00Z">
              <w:rPr/>
            </w:rPrChange>
          </w:rPr>
          <w:t>Starter</w:t>
        </w:r>
        <w:r>
          <w:t>”; each script passes a specif</w:t>
        </w:r>
      </w:ins>
      <w:ins w:id="8852" w:author="John Clevenger [2]" w:date="2022-07-19T15:46:00Z">
        <w:r>
          <w:t xml:space="preserve">ic set of command-line arguments to </w:t>
        </w:r>
      </w:ins>
      <w:ins w:id="8853" w:author="John Clevenger [2]" w:date="2022-07-19T15:47:00Z">
        <w:r w:rsidR="00494488" w:rsidRPr="003F07BE">
          <w:rPr>
            <w:rFonts w:ascii="Arial" w:hAnsi="Arial" w:cs="Arial"/>
            <w:b/>
            <w:bCs/>
            <w:sz w:val="16"/>
            <w:szCs w:val="16"/>
          </w:rPr>
          <w:t>Starter</w:t>
        </w:r>
      </w:ins>
      <w:ins w:id="8854" w:author="John Clevenger [2]" w:date="2022-07-19T15:50:00Z">
        <w:r w:rsidR="00494488">
          <w:t>.  A</w:t>
        </w:r>
      </w:ins>
      <w:ins w:id="8855" w:author="John Clevenger [2]" w:date="2022-07-19T15:48:00Z">
        <w:r w:rsidR="00494488">
          <w:t xml:space="preserve">ny </w:t>
        </w:r>
      </w:ins>
      <w:ins w:id="8856" w:author="John Clevenger [2]" w:date="2022-07-19T15:49:00Z">
        <w:r w:rsidR="00494488">
          <w:t xml:space="preserve">user-supplied command line arguments to the script are also passed to </w:t>
        </w:r>
        <w:r w:rsidR="00494488" w:rsidRPr="003F07BE">
          <w:rPr>
            <w:rFonts w:ascii="Arial" w:hAnsi="Arial" w:cs="Arial"/>
            <w:b/>
            <w:bCs/>
            <w:sz w:val="16"/>
            <w:szCs w:val="16"/>
          </w:rPr>
          <w:t>Starter</w:t>
        </w:r>
        <w:r w:rsidR="00494488">
          <w:t>.</w:t>
        </w:r>
      </w:ins>
    </w:p>
  </w:footnote>
  <w:footnote w:id="59">
    <w:p w14:paraId="4991D389" w14:textId="2393BBAB" w:rsidR="009E0FD5" w:rsidRDefault="009E0FD5">
      <w:pPr>
        <w:pStyle w:val="FootnoteText"/>
        <w:ind w:left="180" w:hanging="180"/>
        <w:jc w:val="both"/>
      </w:pPr>
      <w:r>
        <w:rPr>
          <w:rStyle w:val="FootnoteReference"/>
        </w:rPr>
        <w:footnoteRef/>
      </w:r>
      <w:r>
        <w:t xml:space="preserve"> The PC</w:t>
      </w:r>
      <w:r>
        <w:rPr>
          <w:vertAlign w:val="superscript"/>
        </w:rPr>
        <w:t>2</w:t>
      </w:r>
      <w:r>
        <w:t xml:space="preserve"> initialization data is contained in a file whose name on the ICPC web site is typically something like “CI532.zip” – “Contest Information for contest number 532”.  However, both the naming convention for the file, and the exact location of the file on the web site, are outside the scope </w:t>
      </w:r>
      <w:del w:id="9360" w:author="John Clevenger [2]" w:date="2022-06-15T16:52:00Z">
        <w:r w:rsidDel="003B5AFA">
          <w:delText>of  (</w:delText>
        </w:r>
      </w:del>
      <w:ins w:id="9361" w:author="John Clevenger [2]" w:date="2022-06-15T16:52:00Z">
        <w:r w:rsidR="003B5AFA">
          <w:t>of (</w:t>
        </w:r>
      </w:ins>
      <w:r>
        <w:t>i.e., not controlled by) PC</w:t>
      </w:r>
      <w:r>
        <w:rPr>
          <w:vertAlign w:val="superscript"/>
        </w:rPr>
        <w:t>2</w:t>
      </w:r>
      <w:r>
        <w:t xml:space="preserve">. </w:t>
      </w:r>
    </w:p>
  </w:footnote>
  <w:footnote w:id="60">
    <w:p w14:paraId="7A6D0682" w14:textId="28147A9D" w:rsidR="009E0FD5" w:rsidRDefault="009E0FD5">
      <w:pPr>
        <w:pStyle w:val="FootnoteText"/>
        <w:spacing w:before="60" w:after="60"/>
        <w:ind w:left="180" w:hanging="180"/>
        <w:jc w:val="both"/>
      </w:pPr>
      <w:r>
        <w:rPr>
          <w:rStyle w:val="FootnoteReference"/>
        </w:rPr>
        <w:footnoteRef/>
      </w:r>
      <w:r>
        <w:t xml:space="preserve"> </w:t>
      </w:r>
      <w:del w:id="9382" w:author="John Clevenger [2]" w:date="2022-06-15T16:54:00Z">
        <w:r w:rsidDel="00611731">
          <w:delText>Actually,  the</w:delText>
        </w:r>
      </w:del>
      <w:ins w:id="9383" w:author="John Clevenger [2]" w:date="2022-06-15T16:54:00Z">
        <w:r w:rsidR="00611731">
          <w:t>Actually, the</w:t>
        </w:r>
      </w:ins>
      <w:r>
        <w:t xml:space="preserve"> export data file is automatically generated (updated) each time the contest standings change; pressing the “Refresh” button simply displays a message showing its location.</w:t>
      </w:r>
    </w:p>
  </w:footnote>
  <w:footnote w:id="61">
    <w:p w14:paraId="439F9DF7" w14:textId="45FDF625" w:rsidR="009E0FD5" w:rsidRPr="00BE3829" w:rsidRDefault="009E0FD5" w:rsidP="0088086C">
      <w:pPr>
        <w:pStyle w:val="FootnoteText"/>
        <w:ind w:left="180" w:hanging="180"/>
        <w:jc w:val="both"/>
      </w:pPr>
      <w:r>
        <w:rPr>
          <w:rStyle w:val="FootnoteReference"/>
        </w:rPr>
        <w:footnoteRef/>
      </w:r>
      <w:r>
        <w:t xml:space="preserve"> The CLICS CCS specification actually defines two types of validators:  </w:t>
      </w:r>
      <w:r>
        <w:rPr>
          <w:i/>
        </w:rPr>
        <w:t xml:space="preserve">input </w:t>
      </w:r>
      <w:r w:rsidRPr="00BE3829">
        <w:rPr>
          <w:i/>
        </w:rPr>
        <w:t>validators</w:t>
      </w:r>
      <w:r>
        <w:t xml:space="preserve">, which examine the judge’s input data to </w:t>
      </w:r>
      <w:del w:id="9391" w:author="John Clevenger [2]" w:date="2022-06-15T16:56:00Z">
        <w:r w:rsidDel="00353CD9">
          <w:delText>insure</w:delText>
        </w:r>
      </w:del>
      <w:ins w:id="9392" w:author="John Clevenger [2]" w:date="2022-06-15T16:56:00Z">
        <w:r w:rsidR="00353CD9">
          <w:t>ensure</w:t>
        </w:r>
      </w:ins>
      <w:r>
        <w:t xml:space="preserve"> the data complies with the specifications given in the contest problem statement, and </w:t>
      </w:r>
      <w:r>
        <w:rPr>
          <w:i/>
        </w:rPr>
        <w:t xml:space="preserve">output </w:t>
      </w:r>
      <w:r w:rsidRPr="00BE3829">
        <w:rPr>
          <w:i/>
        </w:rPr>
        <w:t>validators</w:t>
      </w:r>
      <w:r>
        <w:t>, which examine the output of a team’s program for correctness.  PC</w:t>
      </w:r>
      <w:r w:rsidRPr="00BE3829">
        <w:rPr>
          <w:vertAlign w:val="superscript"/>
        </w:rPr>
        <w:t>2</w:t>
      </w:r>
      <w:r>
        <w:t xml:space="preserve"> supports both types of validators.  However, since output validators are much more common, the term “validator” by itself is generally interpreted as referring to </w:t>
      </w:r>
      <w:r w:rsidRPr="0088086C">
        <w:rPr>
          <w:i/>
        </w:rPr>
        <w:t>output</w:t>
      </w:r>
      <w:r>
        <w:t xml:space="preserve"> validators, and that is the how the stand-alone term is interpreted in PC</w:t>
      </w:r>
      <w:r w:rsidRPr="00BE3829">
        <w:rPr>
          <w:vertAlign w:val="superscript"/>
        </w:rPr>
        <w:t>2</w:t>
      </w:r>
      <w:r>
        <w:t xml:space="preserve"> documentation.  This Appendix is about output validators; see the separate Appendix on Input Validators for further information on that type of validator.</w:t>
      </w:r>
    </w:p>
  </w:footnote>
  <w:footnote w:id="62">
    <w:p w14:paraId="5774215F" w14:textId="03AE84F4" w:rsidR="00796258" w:rsidRPr="00796258" w:rsidRDefault="00796258" w:rsidP="00400466">
      <w:pPr>
        <w:pStyle w:val="FootnoteText"/>
        <w:spacing w:before="60"/>
        <w:ind w:left="187" w:hanging="187"/>
        <w:jc w:val="both"/>
        <w:pPrChange w:id="9395" w:author="John Clevenger [2]" w:date="2023-11-21T19:07:00Z">
          <w:pPr>
            <w:pStyle w:val="FootnoteText"/>
          </w:pPr>
        </w:pPrChange>
      </w:pPr>
      <w:ins w:id="9396" w:author="John Clevenger [2]" w:date="2023-11-21T19:00:00Z">
        <w:r>
          <w:rPr>
            <w:rStyle w:val="FootnoteReference"/>
          </w:rPr>
          <w:footnoteRef/>
        </w:r>
        <w:r>
          <w:t xml:space="preserve"> </w:t>
        </w:r>
      </w:ins>
      <w:ins w:id="9397" w:author="John Clevenger [2]" w:date="2023-11-21T19:01:00Z">
        <w:r>
          <w:t>Starting with Version 9.9, PC</w:t>
        </w:r>
        <w:r w:rsidRPr="00400466">
          <w:rPr>
            <w:vertAlign w:val="superscript"/>
            <w:rPrChange w:id="9398" w:author="John Clevenger [2]" w:date="2023-11-21T19:03:00Z">
              <w:rPr/>
            </w:rPrChange>
          </w:rPr>
          <w:t>2</w:t>
        </w:r>
        <w:r>
          <w:t xml:space="preserve"> supports two different kinds of </w:t>
        </w:r>
        <w:r w:rsidRPr="00400466">
          <w:rPr>
            <w:rPrChange w:id="9399" w:author="John Clevenger [2]" w:date="2023-11-21T19:03:00Z">
              <w:rPr>
                <w:i/>
                <w:iCs/>
              </w:rPr>
            </w:rPrChange>
          </w:rPr>
          <w:t>output validators</w:t>
        </w:r>
        <w:r>
          <w:t>: those used to validat</w:t>
        </w:r>
      </w:ins>
      <w:ins w:id="9400" w:author="John Clevenger [2]" w:date="2023-11-21T19:02:00Z">
        <w:r>
          <w:t>e “standard” problems</w:t>
        </w:r>
      </w:ins>
      <w:ins w:id="9401" w:author="John Clevenger [2]" w:date="2023-11-21T19:03:00Z">
        <w:r w:rsidR="00400466">
          <w:t xml:space="preserve"> (</w:t>
        </w:r>
      </w:ins>
      <w:ins w:id="9402" w:author="John Clevenger [2]" w:date="2023-11-21T19:02:00Z">
        <w:r>
          <w:t>where the team program completely finishes prior to invocation of the output validator</w:t>
        </w:r>
      </w:ins>
      <w:ins w:id="9403" w:author="John Clevenger [2]" w:date="2023-11-21T19:03:00Z">
        <w:r w:rsidR="00400466">
          <w:t>)</w:t>
        </w:r>
      </w:ins>
      <w:ins w:id="9404" w:author="John Clevenger [2]" w:date="2023-11-21T19:02:00Z">
        <w:r>
          <w:t>, and those used to validate “interactive” problems.</w:t>
        </w:r>
      </w:ins>
      <w:ins w:id="9405" w:author="John Clevenger [2]" w:date="2023-11-21T19:03:00Z">
        <w:r w:rsidR="00400466">
          <w:t xml:space="preserve"> </w:t>
        </w:r>
        <w:r w:rsidR="00400466" w:rsidRPr="00400466">
          <w:t>See</w:t>
        </w:r>
        <w:r w:rsidR="00400466" w:rsidRPr="00400466">
          <w:rPr>
            <w:rFonts w:ascii="Arial" w:hAnsi="Arial" w:cs="Arial"/>
            <w:b/>
            <w:bCs/>
            <w:sz w:val="18"/>
            <w:szCs w:val="18"/>
            <w:rPrChange w:id="9406" w:author="John Clevenger [2]" w:date="2023-11-21T19:04:00Z">
              <w:rPr/>
            </w:rPrChange>
          </w:rPr>
          <w:t xml:space="preserve"> </w:t>
        </w:r>
      </w:ins>
      <w:ins w:id="9407" w:author="John Clevenger [2]" w:date="2023-11-21T19:05:00Z">
        <w:r w:rsidR="00400466">
          <w:rPr>
            <w:rFonts w:ascii="Arial" w:hAnsi="Arial" w:cs="Arial"/>
            <w:b/>
            <w:bCs/>
            <w:sz w:val="18"/>
            <w:szCs w:val="18"/>
          </w:rPr>
          <w:t xml:space="preserve">Chapter 6 </w:t>
        </w:r>
      </w:ins>
      <w:ins w:id="9408" w:author="John Clevenger [2]" w:date="2023-11-21T19:03:00Z">
        <w:r w:rsidR="00400466" w:rsidRPr="00400466">
          <w:rPr>
            <w:rFonts w:ascii="Arial" w:hAnsi="Arial" w:cs="Arial"/>
            <w:b/>
            <w:bCs/>
            <w:sz w:val="18"/>
            <w:szCs w:val="18"/>
            <w:rPrChange w:id="9409" w:author="John Clevenger [2]" w:date="2023-11-21T19:04:00Z">
              <w:rPr/>
            </w:rPrChange>
          </w:rPr>
          <w:t xml:space="preserve">Section </w:t>
        </w:r>
      </w:ins>
      <w:ins w:id="9410" w:author="John Clevenger [2]" w:date="2023-11-21T19:04:00Z">
        <w:r w:rsidR="00400466" w:rsidRPr="00400466">
          <w:rPr>
            <w:rFonts w:ascii="Arial" w:hAnsi="Arial" w:cs="Arial"/>
            <w:b/>
            <w:bCs/>
            <w:sz w:val="18"/>
            <w:szCs w:val="18"/>
            <w:rPrChange w:id="9411" w:author="John Clevenger [2]" w:date="2023-11-21T19:04:00Z">
              <w:rPr/>
            </w:rPrChange>
          </w:rPr>
          <w:t>6.3.1 – Defining Contest Problems</w:t>
        </w:r>
        <w:r w:rsidR="00400466">
          <w:t xml:space="preserve"> for more details on interactive problems; see </w:t>
        </w:r>
      </w:ins>
      <w:ins w:id="9412" w:author="John Clevenger [2]" w:date="2023-11-21T19:06:00Z">
        <w:r w:rsidR="00400466" w:rsidRPr="00400466">
          <w:rPr>
            <w:rFonts w:ascii="Arial" w:hAnsi="Arial" w:cs="Arial"/>
            <w:b/>
            <w:sz w:val="18"/>
            <w:szCs w:val="18"/>
            <w:rPrChange w:id="9413" w:author="John Clevenger [2]" w:date="2023-11-21T19:06:00Z">
              <w:rPr>
                <w:rFonts w:ascii="Arial" w:hAnsi="Arial" w:cs="Arial"/>
                <w:b/>
                <w:u w:val="single"/>
              </w:rPr>
            </w:rPrChange>
          </w:rPr>
          <w:t>E.5.3  Using the CLICS Interactive Problem Interface</w:t>
        </w:r>
      </w:ins>
      <w:ins w:id="9414" w:author="John Clevenger [2]" w:date="2023-11-21T19:07:00Z">
        <w:r w:rsidR="00400466">
          <w:rPr>
            <w:rFonts w:ascii="Arial" w:hAnsi="Arial" w:cs="Arial"/>
            <w:b/>
            <w:sz w:val="18"/>
            <w:szCs w:val="18"/>
          </w:rPr>
          <w:t xml:space="preserve"> </w:t>
        </w:r>
      </w:ins>
      <w:ins w:id="9415" w:author="John Clevenger [2]" w:date="2023-11-21T19:09:00Z">
        <w:r w:rsidR="00400466">
          <w:t>further down i</w:t>
        </w:r>
      </w:ins>
      <w:ins w:id="9416" w:author="John Clevenger [2]" w:date="2023-11-21T19:07:00Z">
        <w:r w:rsidR="00400466" w:rsidRPr="00400466">
          <w:rPr>
            <w:rPrChange w:id="9417" w:author="John Clevenger [2]" w:date="2023-11-21T19:07:00Z">
              <w:rPr>
                <w:rFonts w:ascii="Arial" w:hAnsi="Arial" w:cs="Arial"/>
                <w:b/>
                <w:sz w:val="18"/>
                <w:szCs w:val="18"/>
              </w:rPr>
            </w:rPrChange>
          </w:rPr>
          <w:t>n this Appendix for information on configuring interactive validators.</w:t>
        </w:r>
      </w:ins>
    </w:p>
  </w:footnote>
  <w:footnote w:id="63">
    <w:p w14:paraId="5D7BE691" w14:textId="15133F39" w:rsidR="009E0FD5" w:rsidRDefault="009E0FD5" w:rsidP="0088086C">
      <w:pPr>
        <w:pStyle w:val="FootnoteText"/>
        <w:spacing w:before="60"/>
        <w:ind w:left="180" w:hanging="180"/>
      </w:pPr>
      <w:r>
        <w:rPr>
          <w:rStyle w:val="FootnoteReference"/>
        </w:rPr>
        <w:footnoteRef/>
      </w:r>
      <w:r>
        <w:t xml:space="preserve"> See the section </w:t>
      </w:r>
      <w:del w:id="9425" w:author="John Clevenger [2]" w:date="2022-06-15T16:57:00Z">
        <w:r w:rsidRPr="0088086C" w:rsidDel="00353CD9">
          <w:rPr>
            <w:rFonts w:ascii="Arial" w:hAnsi="Arial" w:cs="Arial"/>
            <w:b/>
            <w:bCs/>
            <w:sz w:val="18"/>
            <w:szCs w:val="18"/>
          </w:rPr>
          <w:delText>Assigning  Auto</w:delText>
        </w:r>
      </w:del>
      <w:ins w:id="9426" w:author="John Clevenger [2]" w:date="2022-06-15T16:57:00Z">
        <w:r w:rsidR="00353CD9" w:rsidRPr="0088086C">
          <w:rPr>
            <w:rFonts w:ascii="Arial" w:hAnsi="Arial" w:cs="Arial"/>
            <w:b/>
            <w:bCs/>
            <w:sz w:val="18"/>
            <w:szCs w:val="18"/>
          </w:rPr>
          <w:t>Assigning Auto</w:t>
        </w:r>
      </w:ins>
      <w:r w:rsidRPr="0088086C">
        <w:rPr>
          <w:rFonts w:ascii="Arial" w:hAnsi="Arial" w:cs="Arial"/>
          <w:b/>
          <w:bCs/>
          <w:sz w:val="18"/>
          <w:szCs w:val="18"/>
        </w:rPr>
        <w:t xml:space="preserve"> Judging to Judge modules</w:t>
      </w:r>
      <w:r>
        <w:t xml:space="preserve"> in the chapter on </w:t>
      </w:r>
      <w:r>
        <w:rPr>
          <w:rFonts w:ascii="Arial" w:hAnsi="Arial" w:cs="Arial"/>
          <w:b/>
          <w:bCs/>
          <w:sz w:val="18"/>
          <w:szCs w:val="18"/>
        </w:rPr>
        <w:t>Interactive Contest Configuration</w:t>
      </w:r>
      <w:r>
        <w:t xml:space="preserve"> for additional information on setting up automated judging.</w:t>
      </w:r>
    </w:p>
  </w:footnote>
  <w:footnote w:id="64">
    <w:p w14:paraId="74DBDE8D" w14:textId="73CEDAB0" w:rsidR="00486415" w:rsidRPr="00486415" w:rsidRDefault="00486415">
      <w:pPr>
        <w:pStyle w:val="FootnoteText"/>
        <w:spacing w:before="60"/>
        <w:ind w:left="180" w:hanging="180"/>
        <w:pPrChange w:id="9430" w:author="John Clevenger [2]" w:date="2022-12-16T12:16:00Z">
          <w:pPr>
            <w:pStyle w:val="FootnoteText"/>
          </w:pPr>
        </w:pPrChange>
      </w:pPr>
      <w:ins w:id="9431" w:author="John Clevenger [2]" w:date="2022-12-16T12:03:00Z">
        <w:r>
          <w:rPr>
            <w:rStyle w:val="FootnoteReference"/>
          </w:rPr>
          <w:footnoteRef/>
        </w:r>
        <w:r>
          <w:t xml:space="preserve"> Output validators can also be configured using YAML files; see the chapter </w:t>
        </w:r>
      </w:ins>
      <w:ins w:id="9432" w:author="John Clevenger [2]" w:date="2022-12-16T12:04:00Z">
        <w:r>
          <w:t xml:space="preserve">on </w:t>
        </w:r>
        <w:r w:rsidRPr="00724B2C">
          <w:rPr>
            <w:rFonts w:ascii="Arial" w:hAnsi="Arial" w:cs="Arial"/>
            <w:b/>
            <w:bCs/>
            <w:sz w:val="18"/>
            <w:szCs w:val="18"/>
            <w:rPrChange w:id="9433" w:author="John Clevenger [2]" w:date="2022-12-16T12:14:00Z">
              <w:rPr>
                <w:b/>
                <w:bCs/>
              </w:rPr>
            </w:rPrChange>
          </w:rPr>
          <w:t>Configuring the Contest Using Configuration Files</w:t>
        </w:r>
        <w:r>
          <w:t>;  see also the PC</w:t>
        </w:r>
        <w:r w:rsidRPr="00E767AF">
          <w:rPr>
            <w:vertAlign w:val="superscript"/>
            <w:rPrChange w:id="9434" w:author="John Clevenger [2]" w:date="2022-12-16T12:10:00Z">
              <w:rPr/>
            </w:rPrChange>
          </w:rPr>
          <w:t>2</w:t>
        </w:r>
        <w:r>
          <w:t xml:space="preserve"> Wiki page at </w:t>
        </w:r>
      </w:ins>
      <w:ins w:id="9435" w:author="John Clevenger [2]" w:date="2022-12-16T12:14:00Z">
        <w:r w:rsidR="00724B2C">
          <w:fldChar w:fldCharType="begin"/>
        </w:r>
        <w:r w:rsidR="00724B2C">
          <w:instrText xml:space="preserve"> HYPERLINK "https://github.com/pc2ccs/pc2v9/wiki/YAML-Contest-Configuration" </w:instrText>
        </w:r>
        <w:r w:rsidR="00724B2C">
          <w:fldChar w:fldCharType="separate"/>
        </w:r>
        <w:r w:rsidR="00724B2C" w:rsidRPr="00724B2C">
          <w:rPr>
            <w:rStyle w:val="Hyperlink"/>
          </w:rPr>
          <w:t>https://github.com/pc2ccs/pc2v9/wiki/YAML-Contest-Configuration</w:t>
        </w:r>
        <w:r w:rsidR="00724B2C">
          <w:fldChar w:fldCharType="end"/>
        </w:r>
      </w:ins>
    </w:p>
  </w:footnote>
  <w:footnote w:id="65">
    <w:p w14:paraId="754940B5" w14:textId="77777777" w:rsidR="009E0FD5" w:rsidRDefault="009E0FD5" w:rsidP="00D24960">
      <w:pPr>
        <w:pStyle w:val="FootnoteText"/>
        <w:ind w:left="180" w:hanging="180"/>
        <w:jc w:val="both"/>
      </w:pPr>
      <w:r>
        <w:rPr>
          <w:rStyle w:val="FootnoteReference"/>
        </w:rPr>
        <w:footnoteRef/>
      </w:r>
      <w:r>
        <w:t xml:space="preserve"> Here, “program” is used in the general sense; a user-supplied custom validator could be a user-written script, an executable file generated by externally compiling a program, an executable JAR file, an invocation of an interpreter, or a combination of these.  The only requirements are that the validator be invokable via a command line and that the validator conforms to one of the supported PC</w:t>
      </w:r>
      <w:r w:rsidRPr="00C169C3">
        <w:rPr>
          <w:vertAlign w:val="superscript"/>
        </w:rPr>
        <w:t>2</w:t>
      </w:r>
      <w:r>
        <w:t xml:space="preserve"> “validator interface conventions” (see the following sections).</w:t>
      </w:r>
    </w:p>
  </w:footnote>
  <w:footnote w:id="66">
    <w:p w14:paraId="16445F82" w14:textId="77777777" w:rsidR="009E0FD5" w:rsidRDefault="009E0FD5" w:rsidP="00B67E35">
      <w:pPr>
        <w:pStyle w:val="FootnoteText"/>
        <w:ind w:left="180" w:hanging="180"/>
        <w:jc w:val="both"/>
      </w:pPr>
      <w:r>
        <w:rPr>
          <w:rStyle w:val="FootnoteReference"/>
        </w:rPr>
        <w:footnoteRef/>
      </w:r>
      <w:r>
        <w:t xml:space="preserve"> It is arguable that a better name for the label “</w:t>
      </w:r>
      <w:r>
        <w:rPr>
          <w:rFonts w:ascii="Arial" w:hAnsi="Arial" w:cs="Arial"/>
          <w:b/>
          <w:bCs/>
          <w:sz w:val="16"/>
        </w:rPr>
        <w:t>Validator Program</w:t>
      </w:r>
      <w:r>
        <w:t>” would have been “</w:t>
      </w:r>
      <w:r>
        <w:rPr>
          <w:rFonts w:ascii="Arial" w:hAnsi="Arial" w:cs="Arial"/>
          <w:b/>
          <w:bCs/>
          <w:sz w:val="16"/>
        </w:rPr>
        <w:t>Validator File</w:t>
      </w:r>
      <w:r>
        <w:t>”, since it does not have to be a program…</w:t>
      </w:r>
    </w:p>
  </w:footnote>
  <w:footnote w:id="67">
    <w:p w14:paraId="5810CC87" w14:textId="77777777" w:rsidR="009E0FD5" w:rsidRDefault="009E0FD5" w:rsidP="006D3EF9">
      <w:pPr>
        <w:pStyle w:val="FootnoteText"/>
        <w:spacing w:before="60"/>
      </w:pPr>
      <w:r>
        <w:rPr>
          <w:rStyle w:val="FootnoteReference"/>
        </w:rPr>
        <w:footnoteRef/>
      </w:r>
      <w:r>
        <w:t xml:space="preserve"> As someone once said, “Standards are a good thing – we should have lots of them.”   Case in point.</w:t>
      </w:r>
    </w:p>
  </w:footnote>
  <w:footnote w:id="68">
    <w:p w14:paraId="178329C4" w14:textId="77777777" w:rsidR="009E0FD5" w:rsidRDefault="009E0FD5" w:rsidP="0081297D">
      <w:pPr>
        <w:pStyle w:val="FootnoteText"/>
        <w:spacing w:before="60"/>
      </w:pPr>
      <w:r>
        <w:rPr>
          <w:rStyle w:val="FootnoteReference"/>
        </w:rPr>
        <w:footnoteRef/>
      </w:r>
      <w:r>
        <w:t xml:space="preserve"> http://www.ecs.csus.edu/pc2/doc/valistandard.html</w:t>
      </w:r>
    </w:p>
  </w:footnote>
  <w:footnote w:id="69">
    <w:p w14:paraId="1DE60C10" w14:textId="77777777" w:rsidR="009E0FD5" w:rsidRDefault="009E0FD5" w:rsidP="00BA0289">
      <w:pPr>
        <w:pStyle w:val="FootnoteText"/>
        <w:spacing w:before="60"/>
        <w:ind w:left="187" w:hanging="187"/>
        <w:jc w:val="both"/>
      </w:pPr>
      <w:r>
        <w:rPr>
          <w:rStyle w:val="FootnoteReference"/>
        </w:rPr>
        <w:footnoteRef/>
      </w:r>
      <w:r>
        <w:t xml:space="preserve"> Strictly speaking, the XML standard does not require that a document contain an XML header to be a valid XML document.  However, the current PC</w:t>
      </w:r>
      <w:r>
        <w:rPr>
          <w:vertAlign w:val="superscript"/>
        </w:rPr>
        <w:t>2</w:t>
      </w:r>
      <w:r>
        <w:t xml:space="preserve"> implementation expects a validator result file to have an XML header.</w:t>
      </w:r>
    </w:p>
  </w:footnote>
  <w:footnote w:id="70">
    <w:p w14:paraId="1D697CB5" w14:textId="7485ADD1" w:rsidR="009E0FD5" w:rsidRPr="00D358A4" w:rsidRDefault="009E0FD5" w:rsidP="0066077B">
      <w:pPr>
        <w:pStyle w:val="FootnoteText"/>
        <w:ind w:left="180" w:hanging="180"/>
        <w:jc w:val="both"/>
      </w:pPr>
      <w:r>
        <w:rPr>
          <w:rStyle w:val="FootnoteReference"/>
        </w:rPr>
        <w:footnoteRef/>
      </w:r>
      <w:r>
        <w:t xml:space="preserve"> The term “execute directory” refers to the directory which is current when a submission is executed and in which all execution operations (</w:t>
      </w:r>
      <w:del w:id="9835" w:author="John Clevenger [2]" w:date="2022-06-15T17:07:00Z">
        <w:r w:rsidDel="00A455AA">
          <w:delText>e.g.</w:delText>
        </w:r>
      </w:del>
      <w:ins w:id="9836" w:author="John Clevenger [2]" w:date="2022-06-15T17:07:00Z">
        <w:r w:rsidR="00A455AA">
          <w:t>e.g.,</w:t>
        </w:r>
      </w:ins>
      <w:r>
        <w:t xml:space="preserve"> compiling, linking, execution) occur.  In PC</w:t>
      </w:r>
      <w:r w:rsidRPr="0066077B">
        <w:rPr>
          <w:vertAlign w:val="superscript"/>
        </w:rPr>
        <w:t>2</w:t>
      </w:r>
      <w:r>
        <w:t xml:space="preserve"> Version 9 the execute directory name is based on the logged in user. For example, the execute directory </w:t>
      </w:r>
      <w:del w:id="9837" w:author="John Clevenger [2]" w:date="2022-06-15T17:07:00Z">
        <w:r w:rsidDel="00A455AA">
          <w:delText>for  Team</w:delText>
        </w:r>
      </w:del>
      <w:ins w:id="9838" w:author="John Clevenger [2]" w:date="2022-06-15T17:07:00Z">
        <w:r w:rsidR="00A455AA">
          <w:t>for Team</w:t>
        </w:r>
      </w:ins>
      <w:r>
        <w:t xml:space="preserve"> 3 at Site 1 is named “</w:t>
      </w:r>
      <w:r w:rsidRPr="00D358A4">
        <w:t>executesite1team3</w:t>
      </w:r>
      <w:r>
        <w:t xml:space="preserve">”; the execute directory </w:t>
      </w:r>
      <w:del w:id="9839" w:author="John Clevenger [2]" w:date="2022-06-15T17:07:00Z">
        <w:r w:rsidDel="00A455AA">
          <w:delText>for  Judge</w:delText>
        </w:r>
      </w:del>
      <w:ins w:id="9840" w:author="John Clevenger [2]" w:date="2022-06-15T17:07:00Z">
        <w:r w:rsidR="00A455AA">
          <w:t>for Judge</w:t>
        </w:r>
      </w:ins>
      <w:r>
        <w:t xml:space="preserve"> 3 at Site 2  is named “</w:t>
      </w:r>
      <w:r w:rsidRPr="00D358A4">
        <w:t>executesite2judge3</w:t>
      </w:r>
      <w:r>
        <w:t>”, etc.</w:t>
      </w:r>
    </w:p>
  </w:footnote>
  <w:footnote w:id="71">
    <w:p w14:paraId="72E1FCC0" w14:textId="77777777" w:rsidR="009E0FD5" w:rsidRPr="0010073D" w:rsidRDefault="009E0FD5">
      <w:pPr>
        <w:pStyle w:val="FootnoteText"/>
      </w:pPr>
      <w:r>
        <w:rPr>
          <w:rStyle w:val="FootnoteReference"/>
        </w:rPr>
        <w:footnoteRef/>
      </w:r>
      <w:r>
        <w:t xml:space="preserve"> See the earlier note regarding the use of the </w:t>
      </w:r>
      <w:r>
        <w:rPr>
          <w:b/>
        </w:rPr>
        <w:t xml:space="preserve">–F </w:t>
      </w:r>
      <w:r>
        <w:t>option to avoid putting plain-text passwords on the command line.</w:t>
      </w:r>
    </w:p>
  </w:footnote>
  <w:footnote w:id="72">
    <w:p w14:paraId="62AA3926" w14:textId="77777777" w:rsidR="009E0FD5" w:rsidRPr="00F12D22" w:rsidRDefault="009E0FD5" w:rsidP="003A73AC">
      <w:pPr>
        <w:pStyle w:val="FootnoteText"/>
        <w:ind w:left="180" w:right="353" w:hanging="180"/>
        <w:jc w:val="both"/>
      </w:pPr>
      <w:r>
        <w:rPr>
          <w:rStyle w:val="FootnoteReference"/>
        </w:rPr>
        <w:footnoteRef/>
      </w:r>
      <w:r>
        <w:t xml:space="preserve"> Note that the XML event feed is deprecated by CLICS, in favor of a newer JSON-based event feed which is integrated into the CLICS “Contest API”.  PC</w:t>
      </w:r>
      <w:r w:rsidRPr="00F12D22">
        <w:rPr>
          <w:vertAlign w:val="superscript"/>
        </w:rPr>
        <w:t>2</w:t>
      </w:r>
      <w:r>
        <w:t xml:space="preserve"> supports both the older XML event feed (now referred to as the </w:t>
      </w:r>
      <w:r>
        <w:rPr>
          <w:i/>
        </w:rPr>
        <w:t xml:space="preserve">Legacy Event </w:t>
      </w:r>
      <w:r w:rsidRPr="00337891">
        <w:rPr>
          <w:i/>
          <w:iCs/>
          <w:rPrChange w:id="10495" w:author="John Clevenger [2]" w:date="2022-06-16T11:14:00Z">
            <w:rPr/>
          </w:rPrChange>
        </w:rPr>
        <w:t>Feed</w:t>
      </w:r>
      <w:r>
        <w:t xml:space="preserve">), </w:t>
      </w:r>
      <w:r w:rsidRPr="003A73AC">
        <w:t>as</w:t>
      </w:r>
      <w:r>
        <w:t xml:space="preserve"> well as the newer JSON event feed (see the </w:t>
      </w:r>
      <w:r>
        <w:rPr>
          <w:i/>
        </w:rPr>
        <w:t xml:space="preserve">Web Services </w:t>
      </w:r>
      <w:r>
        <w:t>appendix for information on the Contest API and the JSON event feed).</w:t>
      </w:r>
    </w:p>
  </w:footnote>
  <w:footnote w:id="73">
    <w:p w14:paraId="375F5A1F" w14:textId="77777777" w:rsidR="009E0FD5" w:rsidRDefault="009E0FD5" w:rsidP="00492D3F">
      <w:pPr>
        <w:pStyle w:val="FootnoteText"/>
        <w:spacing w:before="120"/>
      </w:pPr>
      <w:r>
        <w:rPr>
          <w:rStyle w:val="FootnoteReference"/>
        </w:rPr>
        <w:footnoteRef/>
      </w:r>
      <w:r>
        <w:t xml:space="preserve"> In some versions of PC</w:t>
      </w:r>
      <w:r w:rsidRPr="00492D3F">
        <w:rPr>
          <w:vertAlign w:val="superscript"/>
        </w:rPr>
        <w:t>2</w:t>
      </w:r>
      <w:r>
        <w:t xml:space="preserve"> this report may be titled “ICPC Tools Event Feed”.</w:t>
      </w:r>
    </w:p>
  </w:footnote>
  <w:footnote w:id="74">
    <w:p w14:paraId="60111FA4" w14:textId="56A56894" w:rsidR="009E0FD5" w:rsidRDefault="009E0FD5" w:rsidP="00F12D22">
      <w:pPr>
        <w:pStyle w:val="FootnoteText"/>
        <w:spacing w:before="120"/>
        <w:ind w:left="274" w:hanging="274"/>
      </w:pPr>
      <w:r>
        <w:rPr>
          <w:rStyle w:val="FootnoteReference"/>
        </w:rPr>
        <w:footnoteRef/>
      </w:r>
      <w:r>
        <w:t xml:space="preserve"> When using this method be sure to omit the non-XML “header” text at the top of the report and the non-XML “trailer text” at the bottom of the report in order to obtain valid XML</w:t>
      </w:r>
      <w:ins w:id="10498" w:author="John Clevenger [2]" w:date="2022-06-22T11:52:00Z">
        <w:r w:rsidR="00E3548C">
          <w:t xml:space="preserve"> or, starting with Version 9.8, </w:t>
        </w:r>
      </w:ins>
      <w:ins w:id="10499" w:author="John Clevenger [2]" w:date="2022-06-22T11:53:00Z">
        <w:r w:rsidR="00E3548C">
          <w:t>use the “Raw Report” capability described elsewhere in this guide</w:t>
        </w:r>
      </w:ins>
      <w:r>
        <w:t>.</w:t>
      </w:r>
    </w:p>
  </w:footnote>
  <w:footnote w:id="75">
    <w:p w14:paraId="0BF7C241" w14:textId="77777777" w:rsidR="009E0FD5" w:rsidRDefault="009E0FD5">
      <w:pPr>
        <w:pStyle w:val="FootnoteText"/>
      </w:pPr>
      <w:r>
        <w:rPr>
          <w:rStyle w:val="FootnoteReference"/>
        </w:rPr>
        <w:footnoteRef/>
      </w:r>
      <w:r>
        <w:t xml:space="preserve"> This example assumes you have at most 100 teams at any given site.</w:t>
      </w:r>
    </w:p>
  </w:footnote>
  <w:footnote w:id="76">
    <w:p w14:paraId="3AE3EBC4" w14:textId="77777777" w:rsidR="009E0FD5" w:rsidRDefault="009E0FD5" w:rsidP="0028113B">
      <w:pPr>
        <w:pStyle w:val="FootnoteText"/>
      </w:pPr>
      <w:r>
        <w:rPr>
          <w:rStyle w:val="FootnoteReference"/>
        </w:rPr>
        <w:footnoteRef/>
      </w:r>
      <w:r>
        <w:t xml:space="preserve"> See </w:t>
      </w:r>
      <w:hyperlink r:id="rId4" w:history="1">
        <w:r w:rsidRPr="0061308C">
          <w:rPr>
            <w:rStyle w:val="Hyperlink"/>
          </w:rPr>
          <w:t>https://en.wikipedia.org/wiki/Representational_state_transfer</w:t>
        </w:r>
      </w:hyperlink>
      <w:r>
        <w:t xml:space="preserve"> for information on REST.</w:t>
      </w:r>
    </w:p>
  </w:footnote>
  <w:footnote w:id="77">
    <w:p w14:paraId="54D881DD" w14:textId="6908F5E6" w:rsidR="009E0FD5" w:rsidRPr="00595EC6" w:rsidRDefault="009E0FD5" w:rsidP="00595EC6">
      <w:pPr>
        <w:pStyle w:val="FootnoteText"/>
        <w:spacing w:before="60"/>
        <w:ind w:left="187" w:hanging="187"/>
        <w:jc w:val="both"/>
      </w:pPr>
      <w:r>
        <w:rPr>
          <w:rStyle w:val="FootnoteReference"/>
        </w:rPr>
        <w:footnoteRef/>
      </w:r>
      <w:r>
        <w:t xml:space="preserve"> See </w:t>
      </w:r>
      <w:hyperlink r:id="rId5" w:history="1">
        <w:r>
          <w:rPr>
            <w:rStyle w:val="Hyperlink"/>
          </w:rPr>
          <w:t>https://en.wikipedia.org/wiki/Basic_access_authentication</w:t>
        </w:r>
      </w:hyperlink>
      <w:r>
        <w:t>. Note in particular that this means that the server responds to unauthenticated requests with a response whose header contains a</w:t>
      </w:r>
      <w:ins w:id="10516" w:author="John Clevenger [2]" w:date="2022-06-21T12:42:00Z">
        <w:r w:rsidR="00E96A38">
          <w:t>n</w:t>
        </w:r>
      </w:ins>
      <w:r>
        <w:t xml:space="preserve"> </w:t>
      </w:r>
      <w:r w:rsidRPr="00595EC6">
        <w:rPr>
          <w:i/>
        </w:rPr>
        <w:t>HTTP 401 Unauthorized</w:t>
      </w:r>
      <w:r>
        <w:t xml:space="preserve"> status and a </w:t>
      </w:r>
      <w:r w:rsidRPr="00595EC6">
        <w:rPr>
          <w:i/>
        </w:rPr>
        <w:t>WWW-Authenticate</w:t>
      </w:r>
      <w:r>
        <w:t xml:space="preserve"> field, and that the client is expected to provide authentication in the form of an </w:t>
      </w:r>
      <w:r>
        <w:rPr>
          <w:i/>
        </w:rPr>
        <w:t xml:space="preserve">Authentication </w:t>
      </w:r>
      <w:r>
        <w:t>field constructed as described in the above-referenced specification.</w:t>
      </w:r>
    </w:p>
  </w:footnote>
  <w:footnote w:id="78">
    <w:p w14:paraId="10FAD5F4" w14:textId="2A2A35CB" w:rsidR="009E0FD5" w:rsidRDefault="009E0FD5">
      <w:pPr>
        <w:pStyle w:val="FootnoteText"/>
        <w:spacing w:before="60"/>
        <w:ind w:left="180" w:right="173" w:hanging="180"/>
        <w:jc w:val="both"/>
        <w:pPrChange w:id="10527" w:author="John Clevenger [2]" w:date="2022-06-21T13:40:00Z">
          <w:pPr>
            <w:pStyle w:val="FootnoteText"/>
            <w:spacing w:before="60"/>
          </w:pPr>
        </w:pPrChange>
      </w:pPr>
      <w:r>
        <w:rPr>
          <w:rStyle w:val="FootnoteReference"/>
        </w:rPr>
        <w:footnoteRef/>
      </w:r>
      <w:r>
        <w:t xml:space="preserve"> </w:t>
      </w:r>
      <w:del w:id="10528" w:author="John Clevenger [2]" w:date="2022-06-21T13:38:00Z">
        <w:r w:rsidDel="00B863CD">
          <w:delText xml:space="preserve">See </w:delText>
        </w:r>
        <w:r w:rsidR="00FE3AD6" w:rsidDel="00B863CD">
          <w:fldChar w:fldCharType="begin"/>
        </w:r>
        <w:r w:rsidR="00FE3AD6" w:rsidDel="00B863CD">
          <w:delInstrText xml:space="preserve"> HYPERLINK "https://clics.ecs.baylor.edu/index.php/JSON_Scoreboard_2016" </w:delInstrText>
        </w:r>
        <w:r w:rsidR="00FE3AD6" w:rsidDel="00B863CD">
          <w:fldChar w:fldCharType="separate"/>
        </w:r>
      </w:del>
      <w:r w:rsidR="005A0BAC">
        <w:rPr>
          <w:b/>
          <w:bCs/>
        </w:rPr>
        <w:t>Error! Hyperlink reference not valid.</w:t>
      </w:r>
      <w:del w:id="10529" w:author="John Clevenger [2]" w:date="2022-06-21T13:38:00Z">
        <w:r w:rsidR="00FE3AD6" w:rsidDel="00B863CD">
          <w:rPr>
            <w:rStyle w:val="Hyperlink"/>
          </w:rPr>
          <w:fldChar w:fldCharType="end"/>
        </w:r>
      </w:del>
      <w:ins w:id="10530" w:author="John Clevenger [2]" w:date="2022-06-21T13:38:00Z">
        <w:r w:rsidR="00B863CD">
          <w:t xml:space="preserve">The original </w:t>
        </w:r>
        <w:r w:rsidR="00944FD5">
          <w:t xml:space="preserve">JSON Scoreboard specification has subsequently been deprecated by the CLICS group and replaced with </w:t>
        </w:r>
      </w:ins>
      <w:ins w:id="10531" w:author="John Clevenger [2]" w:date="2022-06-21T13:39:00Z">
        <w:r w:rsidR="00944FD5">
          <w:t xml:space="preserve">the CLICS Contest API specification (see </w:t>
        </w:r>
        <w:r w:rsidR="00944FD5">
          <w:fldChar w:fldCharType="begin"/>
        </w:r>
        <w:r w:rsidR="00944FD5">
          <w:instrText xml:space="preserve"> HYPERLINK "</w:instrText>
        </w:r>
        <w:r w:rsidR="00944FD5" w:rsidRPr="00944FD5">
          <w:instrText>https://ccs-specs.icpc.io/master/contest_api</w:instrText>
        </w:r>
        <w:r w:rsidR="00944FD5">
          <w:instrText xml:space="preserve">" </w:instrText>
        </w:r>
        <w:r w:rsidR="00944FD5">
          <w:fldChar w:fldCharType="separate"/>
        </w:r>
        <w:r w:rsidR="00944FD5" w:rsidRPr="002A3261">
          <w:rPr>
            <w:rStyle w:val="Hyperlink"/>
          </w:rPr>
          <w:t>https://ccs-specs.icpc.io/master/contest_api</w:t>
        </w:r>
        <w:r w:rsidR="00944FD5">
          <w:fldChar w:fldCharType="end"/>
        </w:r>
        <w:r w:rsidR="00944FD5">
          <w:t>).  We are currently working on updating PC</w:t>
        </w:r>
        <w:r w:rsidR="00944FD5" w:rsidRPr="00944FD5">
          <w:rPr>
            <w:vertAlign w:val="superscript"/>
            <w:rPrChange w:id="10532" w:author="John Clevenger [2]" w:date="2022-06-21T13:40:00Z">
              <w:rPr/>
            </w:rPrChange>
          </w:rPr>
          <w:t>2</w:t>
        </w:r>
        <w:r w:rsidR="00944FD5">
          <w:t xml:space="preserve"> to match thi</w:t>
        </w:r>
      </w:ins>
      <w:ins w:id="10533" w:author="John Clevenger [2]" w:date="2022-06-21T13:40:00Z">
        <w:r w:rsidR="00944FD5">
          <w:t>s specification; meanwhile, the older JSON implementation is still available in PC</w:t>
        </w:r>
        <w:r w:rsidR="00944FD5" w:rsidRPr="00944FD5">
          <w:rPr>
            <w:vertAlign w:val="superscript"/>
            <w:rPrChange w:id="10534" w:author="John Clevenger [2]" w:date="2022-06-21T13:40:00Z">
              <w:rPr/>
            </w:rPrChange>
          </w:rPr>
          <w:t>2</w:t>
        </w:r>
        <w:r w:rsidR="00944FD5">
          <w:t>.</w:t>
        </w:r>
      </w:ins>
    </w:p>
  </w:footnote>
  <w:footnote w:id="79">
    <w:p w14:paraId="01EE9CE1" w14:textId="414BDE6A" w:rsidR="009E0FD5" w:rsidRDefault="009E0FD5" w:rsidP="00117097">
      <w:pPr>
        <w:pStyle w:val="FootnoteText"/>
        <w:spacing w:before="60"/>
      </w:pPr>
      <w:r>
        <w:rPr>
          <w:rStyle w:val="FootnoteReference"/>
        </w:rPr>
        <w:footnoteRef/>
      </w:r>
      <w:r>
        <w:t xml:space="preserve"> See </w:t>
      </w:r>
      <w:ins w:id="10570" w:author="John Clevenger [2]" w:date="2022-06-16T11:22:00Z">
        <w:r w:rsidR="00284932">
          <w:fldChar w:fldCharType="begin"/>
        </w:r>
        <w:r w:rsidR="00284932">
          <w:instrText xml:space="preserve"> HYPERLINK "https://ccs-specs.icpc.io/" </w:instrText>
        </w:r>
        <w:r w:rsidR="00284932">
          <w:fldChar w:fldCharType="separate"/>
        </w:r>
        <w:r w:rsidR="00284932" w:rsidRPr="00284932">
          <w:rPr>
            <w:rStyle w:val="Hyperlink"/>
          </w:rPr>
          <w:t>https://ccs-specs.icpc.io/</w:t>
        </w:r>
        <w:r w:rsidR="00284932">
          <w:fldChar w:fldCharType="end"/>
        </w:r>
      </w:ins>
      <w:del w:id="10571" w:author="John Clevenger [2]" w:date="2022-06-16T11:22:00Z">
        <w:r w:rsidR="00FE3AD6" w:rsidDel="00284932">
          <w:fldChar w:fldCharType="begin"/>
        </w:r>
        <w:r w:rsidR="00FE3AD6" w:rsidDel="00284932">
          <w:delInstrText xml:space="preserve"> HYPERLINK "https://clics.ecs.baylor.edu/index.php" </w:delInstrText>
        </w:r>
        <w:r w:rsidR="00FE3AD6" w:rsidDel="00284932">
          <w:fldChar w:fldCharType="separate"/>
        </w:r>
      </w:del>
      <w:r w:rsidR="005A0BAC">
        <w:rPr>
          <w:b/>
          <w:bCs/>
        </w:rPr>
        <w:t>Error! Hyperlink reference not valid.</w:t>
      </w:r>
      <w:del w:id="10572" w:author="John Clevenger [2]" w:date="2022-06-16T11:22:00Z">
        <w:r w:rsidR="00FE3AD6" w:rsidDel="00284932">
          <w:rPr>
            <w:rStyle w:val="Hyperlink"/>
          </w:rPr>
          <w:fldChar w:fldCharType="end"/>
        </w:r>
      </w:del>
    </w:p>
  </w:footnote>
  <w:footnote w:id="80">
    <w:p w14:paraId="3A050FCC" w14:textId="77777777" w:rsidR="009E0FD5" w:rsidRPr="00204292" w:rsidRDefault="009E0FD5" w:rsidP="0015470E">
      <w:pPr>
        <w:pStyle w:val="FootnoteText"/>
        <w:ind w:left="180" w:right="263" w:hanging="180"/>
        <w:jc w:val="both"/>
      </w:pPr>
      <w:r>
        <w:rPr>
          <w:rStyle w:val="FootnoteReference"/>
        </w:rPr>
        <w:footnoteRef/>
      </w:r>
      <w:r>
        <w:t xml:space="preserve"> Previous versions of PC</w:t>
      </w:r>
      <w:r w:rsidRPr="00204292">
        <w:rPr>
          <w:vertAlign w:val="superscript"/>
        </w:rPr>
        <w:t>2</w:t>
      </w:r>
      <w:r>
        <w:t xml:space="preserve"> supported an older “web interface” client, called </w:t>
      </w:r>
      <w:r>
        <w:rPr>
          <w:i/>
        </w:rPr>
        <w:t>EWTeam</w:t>
      </w:r>
      <w:r>
        <w:t>, which was also developed by EWU students under Tom’s direction.  Documentation on the older EWTeam client is available in previous versions of this Guide, which can be found through the PC</w:t>
      </w:r>
      <w:r w:rsidRPr="00204292">
        <w:rPr>
          <w:vertAlign w:val="superscript"/>
        </w:rPr>
        <w:t xml:space="preserve">2 </w:t>
      </w:r>
      <w:r>
        <w:t>website.</w:t>
      </w:r>
    </w:p>
  </w:footnote>
  <w:footnote w:id="81">
    <w:p w14:paraId="6F3BD775" w14:textId="77777777" w:rsidR="009E0FD5" w:rsidRPr="0015470E" w:rsidRDefault="009E0FD5" w:rsidP="00DC4FCA">
      <w:pPr>
        <w:pStyle w:val="FootnoteText"/>
        <w:spacing w:before="60"/>
        <w:ind w:left="180" w:right="263" w:hanging="180"/>
        <w:jc w:val="both"/>
      </w:pPr>
      <w:r>
        <w:rPr>
          <w:rStyle w:val="FootnoteReference"/>
        </w:rPr>
        <w:footnoteRef/>
      </w:r>
      <w:r>
        <w:t xml:space="preserve"> PC</w:t>
      </w:r>
      <w:r w:rsidRPr="0015470E">
        <w:rPr>
          <w:vertAlign w:val="superscript"/>
        </w:rPr>
        <w:t>2</w:t>
      </w:r>
      <w:r>
        <w:t xml:space="preserve"> users who are familiar with the old </w:t>
      </w:r>
      <w:r>
        <w:rPr>
          <w:i/>
        </w:rPr>
        <w:t xml:space="preserve">EWTeam </w:t>
      </w:r>
      <w:r>
        <w:t xml:space="preserve">client will recognize that this is different:  whereas the EWTeam required embedding PHP code into an </w:t>
      </w:r>
      <w:r>
        <w:rPr>
          <w:i/>
        </w:rPr>
        <w:t>existing webserver</w:t>
      </w:r>
      <w:r>
        <w:t>, the newer WTI client has its own self-contained webserver.</w:t>
      </w:r>
    </w:p>
  </w:footnote>
  <w:footnote w:id="82">
    <w:p w14:paraId="65C585E2" w14:textId="4883BBDD" w:rsidR="009E0FD5" w:rsidRPr="00BE3829" w:rsidRDefault="009E0FD5" w:rsidP="006066C5">
      <w:pPr>
        <w:pStyle w:val="FootnoteText"/>
        <w:ind w:left="180" w:hanging="180"/>
        <w:jc w:val="both"/>
      </w:pPr>
      <w:r>
        <w:rPr>
          <w:rStyle w:val="FootnoteReference"/>
        </w:rPr>
        <w:footnoteRef/>
      </w:r>
      <w:r>
        <w:t xml:space="preserve"> As previously noted, the CLICS CCS specification defines two types of validators:  </w:t>
      </w:r>
      <w:r>
        <w:rPr>
          <w:i/>
        </w:rPr>
        <w:t xml:space="preserve">input </w:t>
      </w:r>
      <w:r w:rsidRPr="00BE3829">
        <w:rPr>
          <w:i/>
        </w:rPr>
        <w:t>validators</w:t>
      </w:r>
      <w:r>
        <w:t xml:space="preserve">, which examine the judge’s input data to </w:t>
      </w:r>
      <w:del w:id="10651" w:author="John Clevenger [2]" w:date="2022-06-16T11:39:00Z">
        <w:r w:rsidDel="00E06F34">
          <w:delText>insure</w:delText>
        </w:r>
      </w:del>
      <w:ins w:id="10652" w:author="John Clevenger [2]" w:date="2022-06-16T11:39:00Z">
        <w:r w:rsidR="00E06F34">
          <w:t>ensure</w:t>
        </w:r>
      </w:ins>
      <w:r>
        <w:t xml:space="preserve"> the data complies with the specifications given in the contest problem statement, and </w:t>
      </w:r>
      <w:r>
        <w:rPr>
          <w:i/>
        </w:rPr>
        <w:t xml:space="preserve">output </w:t>
      </w:r>
      <w:r w:rsidRPr="00BE3829">
        <w:rPr>
          <w:i/>
        </w:rPr>
        <w:t>validators</w:t>
      </w:r>
      <w:r>
        <w:t>, which examine the output of a team’s program for correctness.  PC</w:t>
      </w:r>
      <w:r w:rsidRPr="00BE3829">
        <w:rPr>
          <w:vertAlign w:val="superscript"/>
        </w:rPr>
        <w:t>2</w:t>
      </w:r>
      <w:r>
        <w:t xml:space="preserve"> supports both types of validators</w:t>
      </w:r>
      <w:ins w:id="10653" w:author="john" w:date="2020-10-22T21:29:00Z">
        <w:r>
          <w:t xml:space="preserve">; this appendix is about </w:t>
        </w:r>
        <w:r>
          <w:rPr>
            <w:i/>
          </w:rPr>
          <w:t xml:space="preserve">input </w:t>
        </w:r>
        <w:r>
          <w:t>validators.</w:t>
        </w:r>
      </w:ins>
      <w:del w:id="10654" w:author="john" w:date="2020-10-22T21:29:00Z">
        <w:r w:rsidDel="00373609">
          <w:delText>.</w:delText>
        </w:r>
      </w:del>
    </w:p>
  </w:footnote>
  <w:footnote w:id="83">
    <w:p w14:paraId="65AE1BF8" w14:textId="77777777" w:rsidR="009E0FD5" w:rsidRDefault="009E0FD5">
      <w:pPr>
        <w:pStyle w:val="FootnoteText"/>
        <w:spacing w:before="60"/>
        <w:ind w:left="187" w:hanging="187"/>
        <w:pPrChange w:id="10665" w:author="john" w:date="2020-10-22T21:29:00Z">
          <w:pPr>
            <w:pStyle w:val="FootnoteText"/>
            <w:ind w:left="180" w:hanging="180"/>
          </w:pPr>
        </w:pPrChange>
      </w:pPr>
      <w:ins w:id="10666" w:author="john" w:date="2020-10-22T21:08:00Z">
        <w:r>
          <w:rPr>
            <w:rStyle w:val="FootnoteReference"/>
          </w:rPr>
          <w:footnoteRef/>
        </w:r>
        <w:r>
          <w:t xml:space="preserve"> VIVA is “Vanb’s Input Verification Assistant</w:t>
        </w:r>
      </w:ins>
      <w:ins w:id="10667" w:author="john" w:date="2020-10-22T22:23:00Z">
        <w:r>
          <w:t>”</w:t>
        </w:r>
      </w:ins>
      <w:ins w:id="10668" w:author="john" w:date="2020-10-22T21:08:00Z">
        <w:r>
          <w:t>.  Permission to embed VIVA within PC</w:t>
        </w:r>
        <w:r w:rsidRPr="00915E86">
          <w:rPr>
            <w:vertAlign w:val="superscript"/>
            <w:rPrChange w:id="10669" w:author="john" w:date="2020-10-22T21:09:00Z">
              <w:rPr/>
            </w:rPrChange>
          </w:rPr>
          <w:t>2</w:t>
        </w:r>
        <w:r>
          <w:t xml:space="preserve"> was kindly granted by David </w:t>
        </w:r>
      </w:ins>
      <w:ins w:id="10670" w:author="john" w:date="2020-10-22T21:09:00Z">
        <w:r>
          <w:t>“vanb” Van Brackle</w:t>
        </w:r>
      </w:ins>
      <w:ins w:id="10671" w:author="john" w:date="2020-10-22T21:10:00Z">
        <w:r>
          <w:t>, the author of VIVA</w:t>
        </w:r>
      </w:ins>
      <w:ins w:id="10672" w:author="john" w:date="2020-10-22T21:09:00Z">
        <w:r>
          <w:t xml:space="preserve">.  </w:t>
        </w:r>
      </w:ins>
    </w:p>
  </w:footnote>
  <w:footnote w:id="84">
    <w:p w14:paraId="6373F65F" w14:textId="77777777" w:rsidR="009E0FD5" w:rsidRDefault="009E0FD5" w:rsidP="0063176E">
      <w:pPr>
        <w:pStyle w:val="FootnoteText"/>
        <w:ind w:left="180" w:hanging="180"/>
      </w:pPr>
      <w:ins w:id="10842" w:author="john" w:date="2020-10-22T21:57:00Z">
        <w:r>
          <w:rPr>
            <w:rStyle w:val="FootnoteReference"/>
          </w:rPr>
          <w:footnoteRef/>
        </w:r>
        <w:r>
          <w:t xml:space="preserve"> Refer to the </w:t>
        </w:r>
        <w:r w:rsidRPr="0063176E">
          <w:rPr>
            <w:i/>
            <w:rPrChange w:id="10843" w:author="john" w:date="2020-10-22T21:58:00Z">
              <w:rPr/>
            </w:rPrChange>
          </w:rPr>
          <w:t>VIVA User’s Guide</w:t>
        </w:r>
        <w:r>
          <w:t xml:space="preserve">, which can be found </w:t>
        </w:r>
      </w:ins>
      <w:ins w:id="10844" w:author="john" w:date="2020-10-22T21:58:00Z">
        <w:r>
          <w:t xml:space="preserve">in the “doc” folder </w:t>
        </w:r>
      </w:ins>
      <w:ins w:id="10845" w:author="john" w:date="2020-10-22T21:57:00Z">
        <w:r>
          <w:t>under the PC</w:t>
        </w:r>
        <w:r w:rsidRPr="0063176E">
          <w:rPr>
            <w:vertAlign w:val="superscript"/>
            <w:rPrChange w:id="10846" w:author="john" w:date="2020-10-22T21:58:00Z">
              <w:rPr/>
            </w:rPrChange>
          </w:rPr>
          <w:t>2</w:t>
        </w:r>
      </w:ins>
      <w:ins w:id="10847" w:author="john" w:date="2020-10-22T21:58:00Z">
        <w:r>
          <w:t xml:space="preserve"> installation</w:t>
        </w:r>
      </w:ins>
      <w:ins w:id="10848" w:author="john" w:date="2020-10-22T21:57:00Z">
        <w:r>
          <w:t>, for a complete description of VIVA patterns and how they work.</w:t>
        </w:r>
      </w:ins>
    </w:p>
  </w:footnote>
  <w:footnote w:id="85">
    <w:p w14:paraId="72BF8F52" w14:textId="77777777" w:rsidR="009E0FD5" w:rsidRDefault="009E0FD5" w:rsidP="006A0E32">
      <w:pPr>
        <w:pStyle w:val="FootnoteText"/>
        <w:ind w:left="180" w:right="353" w:hanging="180"/>
      </w:pPr>
      <w:r>
        <w:rPr>
          <w:rStyle w:val="FootnoteReference"/>
        </w:rPr>
        <w:footnoteRef/>
      </w:r>
      <w:r>
        <w:t xml:space="preserve"> Shadow mode support was actually introduced in PC</w:t>
      </w:r>
      <w:r w:rsidRPr="00247421">
        <w:rPr>
          <w:vertAlign w:val="superscript"/>
        </w:rPr>
        <w:t>2</w:t>
      </w:r>
      <w:r>
        <w:t xml:space="preserve"> Version 9.5, but that support was limited and relied on a deprecated interface; the current implementation is much more general and robust.</w:t>
      </w:r>
    </w:p>
  </w:footnote>
  <w:footnote w:id="86">
    <w:p w14:paraId="7D915484" w14:textId="77777777" w:rsidR="001C6D6E" w:rsidRPr="00B72E3B" w:rsidRDefault="001C6D6E" w:rsidP="001C6D6E">
      <w:pPr>
        <w:pStyle w:val="FootnoteText"/>
        <w:rPr>
          <w:ins w:id="11563" w:author="John Clevenger [2]" w:date="2022-12-15T15:47:00Z"/>
        </w:rPr>
      </w:pPr>
      <w:ins w:id="11564" w:author="John Clevenger [2]" w:date="2022-12-15T15:47:00Z">
        <w:r>
          <w:rPr>
            <w:rStyle w:val="FootnoteReference"/>
          </w:rPr>
          <w:footnoteRef/>
        </w:r>
        <w:r>
          <w:t xml:space="preserve"> The </w:t>
        </w:r>
        <w:r>
          <w:rPr>
            <w:i/>
            <w:iCs/>
          </w:rPr>
          <w:t xml:space="preserve">DOMjudge </w:t>
        </w:r>
        <w:r>
          <w:t xml:space="preserve">CCS, for example, uses monotonically increasing integer values for Event Ids, while the </w:t>
        </w:r>
        <w:r>
          <w:rPr>
            <w:i/>
            <w:iCs/>
          </w:rPr>
          <w:t xml:space="preserve">Kattis </w:t>
        </w:r>
        <w:r>
          <w:t xml:space="preserve">CCS uses strings which are UUIDs – for example, </w:t>
        </w:r>
        <w:r w:rsidRPr="00FE2E84">
          <w:rPr>
            <w:rFonts w:ascii="Courier New" w:hAnsi="Courier New" w:cs="Courier New"/>
            <w:sz w:val="18"/>
            <w:szCs w:val="18"/>
          </w:rPr>
          <w:t>3032d5da-04a4-4a84-9dc4-838627eb4677</w:t>
        </w:r>
        <w:r>
          <w:rPr>
            <w:rFonts w:ascii="Courier New" w:hAnsi="Courier New" w:cs="Courier New"/>
            <w:sz w:val="18"/>
            <w:szCs w:val="18"/>
          </w:rPr>
          <w:t>.</w:t>
        </w:r>
      </w:ins>
    </w:p>
  </w:footnote>
  <w:footnote w:id="87">
    <w:p w14:paraId="58A8E7BE" w14:textId="5199273D" w:rsidR="00A71F4F" w:rsidRDefault="00A71F4F">
      <w:pPr>
        <w:pStyle w:val="FootnoteText"/>
        <w:ind w:left="180" w:right="353" w:hanging="180"/>
        <w:jc w:val="both"/>
        <w:pPrChange w:id="11762" w:author="John Clevenger [2]" w:date="2022-12-16T17:53:00Z">
          <w:pPr>
            <w:pStyle w:val="FootnoteText"/>
          </w:pPr>
        </w:pPrChange>
      </w:pPr>
      <w:ins w:id="11763" w:author="John Clevenger [2]" w:date="2022-06-25T15:34:00Z">
        <w:r>
          <w:rPr>
            <w:rStyle w:val="FootnoteReference"/>
          </w:rPr>
          <w:footnoteRef/>
        </w:r>
        <w:r>
          <w:t xml:space="preserve"> Note</w:t>
        </w:r>
      </w:ins>
      <w:ins w:id="11764" w:author="John Clevenger [2]" w:date="2022-06-27T16:03:00Z">
        <w:r w:rsidR="00C30426">
          <w:t xml:space="preserve"> that, as mentioned previously, only the</w:t>
        </w:r>
      </w:ins>
      <w:ins w:id="11765" w:author="John Clevenger [2]" w:date="2022-06-25T15:34:00Z">
        <w:r>
          <w:t xml:space="preserve"> </w:t>
        </w:r>
        <w:r w:rsidRPr="00B13936">
          <w:rPr>
            <w:rFonts w:ascii="Arial Narrow" w:hAnsi="Arial Narrow"/>
            <w:b/>
            <w:rPrChange w:id="11766" w:author="John Clevenger [2]" w:date="2022-06-27T16:05:00Z">
              <w:rPr/>
            </w:rPrChange>
          </w:rPr>
          <w:t>FEEDER1</w:t>
        </w:r>
        <w:r>
          <w:t xml:space="preserve"> </w:t>
        </w:r>
      </w:ins>
      <w:ins w:id="11767" w:author="John Clevenger [2]" w:date="2022-06-27T16:03:00Z">
        <w:r w:rsidR="00C30426">
          <w:t>account will have the ability to resolve runs,</w:t>
        </w:r>
      </w:ins>
      <w:ins w:id="11768" w:author="John Clevenger [2]" w:date="2022-06-27T16:04:00Z">
        <w:r w:rsidR="00C30426">
          <w:t xml:space="preserve"> </w:t>
        </w:r>
      </w:ins>
      <w:ins w:id="11769" w:author="John Clevenger [2]" w:date="2022-06-25T15:34:00Z">
        <w:r>
          <w:t xml:space="preserve">since any other Feeder </w:t>
        </w:r>
      </w:ins>
      <w:ins w:id="11770" w:author="John Clevenger [2]" w:date="2022-06-25T15:35:00Z">
        <w:r>
          <w:t>account will only support “read-only” shadow operations</w:t>
        </w:r>
      </w:ins>
      <w:ins w:id="11771" w:author="John Clevenger [2]" w:date="2022-06-27T16:04:00Z">
        <w:r w:rsidR="00B13936">
          <w:t xml:space="preserve">, and that the FEEDER1 account </w:t>
        </w:r>
      </w:ins>
      <w:ins w:id="11772" w:author="John Clevenger [2]" w:date="2022-06-25T15:35:00Z">
        <w:r>
          <w:t xml:space="preserve">must </w:t>
        </w:r>
      </w:ins>
      <w:ins w:id="11773" w:author="John Clevenger [2]" w:date="2022-06-25T15:37:00Z">
        <w:r>
          <w:t>have</w:t>
        </w:r>
      </w:ins>
      <w:ins w:id="11774" w:author="John Clevenger [2]" w:date="2022-06-25T15:35:00Z">
        <w:r>
          <w:t xml:space="preserve"> </w:t>
        </w:r>
      </w:ins>
      <w:ins w:id="11775" w:author="John Clevenger [2]" w:date="2022-06-27T16:06:00Z">
        <w:r w:rsidR="00B13936">
          <w:t xml:space="preserve">been given </w:t>
        </w:r>
      </w:ins>
      <w:ins w:id="11776" w:author="John Clevenger [2]" w:date="2022-06-25T15:35:00Z">
        <w:r>
          <w:t>the “</w:t>
        </w:r>
        <w:r w:rsidRPr="00B13936">
          <w:rPr>
            <w:rFonts w:ascii="Arial Narrow" w:hAnsi="Arial Narrow"/>
            <w:b/>
            <w:rPrChange w:id="11777" w:author="John Clevenger [2]" w:date="2022-06-27T16:05:00Z">
              <w:rPr/>
            </w:rPrChange>
          </w:rPr>
          <w:t>Edit</w:t>
        </w:r>
      </w:ins>
      <w:ins w:id="11778" w:author="John Clevenger [2]" w:date="2022-12-16T17:18:00Z">
        <w:r w:rsidR="00790BFD">
          <w:rPr>
            <w:rFonts w:ascii="Arial Narrow" w:hAnsi="Arial Narrow"/>
            <w:b/>
          </w:rPr>
          <w:t>_</w:t>
        </w:r>
      </w:ins>
      <w:ins w:id="11779" w:author="John Clevenger [2]" w:date="2022-06-25T15:35:00Z">
        <w:r w:rsidRPr="00B13936">
          <w:rPr>
            <w:rFonts w:ascii="Arial Narrow" w:hAnsi="Arial Narrow"/>
            <w:b/>
            <w:rPrChange w:id="11780" w:author="John Clevenger [2]" w:date="2022-06-27T16:05:00Z">
              <w:rPr/>
            </w:rPrChange>
          </w:rPr>
          <w:t>Run</w:t>
        </w:r>
        <w:r>
          <w:t xml:space="preserve">” permission in order to actually be able to “resolve” runs.  </w:t>
        </w:r>
      </w:ins>
    </w:p>
  </w:footnote>
  <w:footnote w:id="88">
    <w:p w14:paraId="426AFEA5" w14:textId="7DB4CC76" w:rsidR="00DA6BC6" w:rsidRDefault="00DA6BC6">
      <w:pPr>
        <w:pStyle w:val="FootnoteText"/>
        <w:ind w:left="180" w:right="353" w:hanging="180"/>
        <w:jc w:val="both"/>
        <w:pPrChange w:id="11965" w:author="John Clevenger [2]" w:date="2022-06-23T22:52:00Z">
          <w:pPr>
            <w:pStyle w:val="FootnoteText"/>
          </w:pPr>
        </w:pPrChange>
      </w:pPr>
      <w:ins w:id="11966" w:author="John Clevenger [2]" w:date="2022-06-23T18:27:00Z">
        <w:r>
          <w:rPr>
            <w:rStyle w:val="FootnoteReference"/>
          </w:rPr>
          <w:footnoteRef/>
        </w:r>
        <w:r>
          <w:t xml:space="preserve"> </w:t>
        </w:r>
      </w:ins>
      <w:ins w:id="11967" w:author="John Clevenger [2]" w:date="2022-06-23T22:51:00Z">
        <w:r w:rsidR="00694F4D">
          <w:t>This could be considered to be an error in the Remote CCS, since it is reporting two different team numbers (one in the Event Feed,</w:t>
        </w:r>
      </w:ins>
      <w:ins w:id="11968" w:author="John Clevenger [2]" w:date="2022-06-23T22:52:00Z">
        <w:r w:rsidR="00694F4D">
          <w:t xml:space="preserve"> a different one in the </w:t>
        </w:r>
        <w:r w:rsidR="00694F4D" w:rsidRPr="00694F4D">
          <w:rPr>
            <w:rFonts w:ascii="Courier New" w:hAnsi="Courier New" w:cs="Courier New"/>
            <w:b/>
            <w:bCs/>
            <w:rPrChange w:id="11969" w:author="John Clevenger [2]" w:date="2022-06-23T22:52:00Z">
              <w:rPr/>
            </w:rPrChange>
          </w:rPr>
          <w:t>/scoreboard</w:t>
        </w:r>
        <w:r w:rsidR="00694F4D">
          <w:t xml:space="preserve"> endpoint) for the same team.  </w:t>
        </w:r>
      </w:ins>
      <w:ins w:id="11970" w:author="John Clevenger [2]" w:date="2022-06-23T22:53:00Z">
        <w:r w:rsidR="00694F4D">
          <w:t>In any case, plans call for a</w:t>
        </w:r>
      </w:ins>
      <w:ins w:id="11971" w:author="John Clevenger [2]" w:date="2022-06-23T18:27:00Z">
        <w:r>
          <w:t xml:space="preserve"> future version of PC</w:t>
        </w:r>
        <w:r w:rsidRPr="00871882">
          <w:rPr>
            <w:vertAlign w:val="superscript"/>
            <w:rPrChange w:id="11972" w:author="John Clevenger [2]" w:date="2022-06-23T18:36:00Z">
              <w:rPr/>
            </w:rPrChange>
          </w:rPr>
          <w:t>2</w:t>
        </w:r>
        <w:r>
          <w:t xml:space="preserve"> </w:t>
        </w:r>
      </w:ins>
      <w:ins w:id="11973" w:author="John Clevenger [2]" w:date="2022-06-23T22:53:00Z">
        <w:r w:rsidR="00694F4D">
          <w:t>to</w:t>
        </w:r>
      </w:ins>
      <w:ins w:id="11974" w:author="John Clevenger [2]" w:date="2022-06-23T18:27:00Z">
        <w:r>
          <w:t xml:space="preserve"> be updated to take this anomaly into account and </w:t>
        </w:r>
      </w:ins>
      <w:ins w:id="11975" w:author="John Clevenger [2]" w:date="2022-06-23T18:36:00Z">
        <w:r w:rsidR="00871882">
          <w:t xml:space="preserve">to </w:t>
        </w:r>
      </w:ins>
      <w:ins w:id="11976" w:author="John Clevenger [2]" w:date="2022-06-23T18:27:00Z">
        <w:r>
          <w:t xml:space="preserve">report the correct </w:t>
        </w:r>
        <w:r w:rsidRPr="00871882">
          <w:rPr>
            <w:b/>
            <w:bCs/>
            <w:rPrChange w:id="11977" w:author="John Clevenger [2]" w:date="2022-06-23T18:36:00Z">
              <w:rPr/>
            </w:rPrChange>
          </w:rPr>
          <w:t>Current Status</w:t>
        </w:r>
        <w:r>
          <w:t xml:space="preserve">, independent of the team numbers reported by the Remote </w:t>
        </w:r>
      </w:ins>
      <w:ins w:id="11978" w:author="John Clevenger [2]" w:date="2022-06-23T18:28:00Z">
        <w:r>
          <w:t>CCS.</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8A9FF" w14:textId="77777777" w:rsidR="009E0FD5" w:rsidRDefault="009E0F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55E67"/>
    <w:multiLevelType w:val="hybridMultilevel"/>
    <w:tmpl w:val="E0909EE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C17122"/>
    <w:multiLevelType w:val="hybridMultilevel"/>
    <w:tmpl w:val="088A0FBE"/>
    <w:lvl w:ilvl="0" w:tplc="530C6D44">
      <w:start w:val="1"/>
      <w:numFmt w:val="bullet"/>
      <w:lvlText w:val=""/>
      <w:lvlJc w:val="left"/>
      <w:pPr>
        <w:tabs>
          <w:tab w:val="num" w:pos="1770"/>
        </w:tabs>
        <w:ind w:left="177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 w15:restartNumberingAfterBreak="0">
    <w:nsid w:val="02367095"/>
    <w:multiLevelType w:val="hybridMultilevel"/>
    <w:tmpl w:val="B2B4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B3950"/>
    <w:multiLevelType w:val="hybridMultilevel"/>
    <w:tmpl w:val="CAE41886"/>
    <w:lvl w:ilvl="0" w:tplc="04090011">
      <w:start w:val="1"/>
      <w:numFmt w:val="decimal"/>
      <w:lvlText w:val="%1)"/>
      <w:lvlJc w:val="left"/>
      <w:pPr>
        <w:ind w:left="1267" w:hanging="360"/>
      </w:pPr>
    </w:lvl>
    <w:lvl w:ilvl="1" w:tplc="04090019">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15:restartNumberingAfterBreak="0">
    <w:nsid w:val="049C066A"/>
    <w:multiLevelType w:val="hybridMultilevel"/>
    <w:tmpl w:val="14A8B0EA"/>
    <w:lvl w:ilvl="0" w:tplc="69E261C4">
      <w:start w:val="1"/>
      <w:numFmt w:val="decimal"/>
      <w:lvlText w:val="%1."/>
      <w:lvlJc w:val="left"/>
      <w:pPr>
        <w:tabs>
          <w:tab w:val="num" w:pos="792"/>
        </w:tabs>
        <w:ind w:left="792" w:hanging="360"/>
      </w:pPr>
      <w:rPr>
        <w:rFonts w:hint="default"/>
      </w:rPr>
    </w:lvl>
    <w:lvl w:ilvl="1" w:tplc="04090019" w:tentative="1">
      <w:start w:val="1"/>
      <w:numFmt w:val="lowerLetter"/>
      <w:lvlText w:val="%2."/>
      <w:lvlJc w:val="left"/>
      <w:pPr>
        <w:tabs>
          <w:tab w:val="num" w:pos="1512"/>
        </w:tabs>
        <w:ind w:left="1512" w:hanging="360"/>
      </w:pPr>
    </w:lvl>
    <w:lvl w:ilvl="2" w:tplc="0409001B" w:tentative="1">
      <w:start w:val="1"/>
      <w:numFmt w:val="lowerRoman"/>
      <w:lvlText w:val="%3."/>
      <w:lvlJc w:val="right"/>
      <w:pPr>
        <w:tabs>
          <w:tab w:val="num" w:pos="2232"/>
        </w:tabs>
        <w:ind w:left="2232" w:hanging="180"/>
      </w:pPr>
    </w:lvl>
    <w:lvl w:ilvl="3" w:tplc="0409000F" w:tentative="1">
      <w:start w:val="1"/>
      <w:numFmt w:val="decimal"/>
      <w:lvlText w:val="%4."/>
      <w:lvlJc w:val="left"/>
      <w:pPr>
        <w:tabs>
          <w:tab w:val="num" w:pos="2952"/>
        </w:tabs>
        <w:ind w:left="2952" w:hanging="360"/>
      </w:pPr>
    </w:lvl>
    <w:lvl w:ilvl="4" w:tplc="04090019" w:tentative="1">
      <w:start w:val="1"/>
      <w:numFmt w:val="lowerLetter"/>
      <w:lvlText w:val="%5."/>
      <w:lvlJc w:val="left"/>
      <w:pPr>
        <w:tabs>
          <w:tab w:val="num" w:pos="3672"/>
        </w:tabs>
        <w:ind w:left="3672" w:hanging="360"/>
      </w:pPr>
    </w:lvl>
    <w:lvl w:ilvl="5" w:tplc="0409001B" w:tentative="1">
      <w:start w:val="1"/>
      <w:numFmt w:val="lowerRoman"/>
      <w:lvlText w:val="%6."/>
      <w:lvlJc w:val="right"/>
      <w:pPr>
        <w:tabs>
          <w:tab w:val="num" w:pos="4392"/>
        </w:tabs>
        <w:ind w:left="4392" w:hanging="180"/>
      </w:pPr>
    </w:lvl>
    <w:lvl w:ilvl="6" w:tplc="0409000F" w:tentative="1">
      <w:start w:val="1"/>
      <w:numFmt w:val="decimal"/>
      <w:lvlText w:val="%7."/>
      <w:lvlJc w:val="left"/>
      <w:pPr>
        <w:tabs>
          <w:tab w:val="num" w:pos="5112"/>
        </w:tabs>
        <w:ind w:left="5112" w:hanging="360"/>
      </w:pPr>
    </w:lvl>
    <w:lvl w:ilvl="7" w:tplc="04090019" w:tentative="1">
      <w:start w:val="1"/>
      <w:numFmt w:val="lowerLetter"/>
      <w:lvlText w:val="%8."/>
      <w:lvlJc w:val="left"/>
      <w:pPr>
        <w:tabs>
          <w:tab w:val="num" w:pos="5832"/>
        </w:tabs>
        <w:ind w:left="5832" w:hanging="360"/>
      </w:pPr>
    </w:lvl>
    <w:lvl w:ilvl="8" w:tplc="0409001B" w:tentative="1">
      <w:start w:val="1"/>
      <w:numFmt w:val="lowerRoman"/>
      <w:lvlText w:val="%9."/>
      <w:lvlJc w:val="right"/>
      <w:pPr>
        <w:tabs>
          <w:tab w:val="num" w:pos="6552"/>
        </w:tabs>
        <w:ind w:left="6552" w:hanging="180"/>
      </w:pPr>
    </w:lvl>
  </w:abstractNum>
  <w:abstractNum w:abstractNumId="5" w15:restartNumberingAfterBreak="0">
    <w:nsid w:val="07B5530D"/>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34D17CB"/>
    <w:multiLevelType w:val="hybridMultilevel"/>
    <w:tmpl w:val="0966D51E"/>
    <w:lvl w:ilvl="0" w:tplc="3B7EA14A">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15EC2E06"/>
    <w:multiLevelType w:val="multilevel"/>
    <w:tmpl w:val="DBEA5E06"/>
    <w:lvl w:ilvl="0">
      <w:start w:val="2"/>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16EE5E77"/>
    <w:multiLevelType w:val="multilevel"/>
    <w:tmpl w:val="9C063822"/>
    <w:lvl w:ilvl="0">
      <w:start w:val="3"/>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19115D2A"/>
    <w:multiLevelType w:val="multilevel"/>
    <w:tmpl w:val="5C7A5224"/>
    <w:lvl w:ilvl="0">
      <w:start w:val="3"/>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19C125C2"/>
    <w:multiLevelType w:val="multilevel"/>
    <w:tmpl w:val="4C1642BE"/>
    <w:lvl w:ilvl="0">
      <w:start w:val="3"/>
      <w:numFmt w:val="decimal"/>
      <w:lvlText w:val="%1."/>
      <w:lvlJc w:val="left"/>
      <w:pPr>
        <w:tabs>
          <w:tab w:val="num" w:pos="360"/>
        </w:tabs>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E9271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5954AD"/>
    <w:multiLevelType w:val="multilevel"/>
    <w:tmpl w:val="9CCA6A8C"/>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2D61A65"/>
    <w:multiLevelType w:val="multilevel"/>
    <w:tmpl w:val="43BCD21C"/>
    <w:lvl w:ilvl="0">
      <w:start w:val="4"/>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23C860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3EA73E6"/>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6030DDF"/>
    <w:multiLevelType w:val="hybridMultilevel"/>
    <w:tmpl w:val="9DBA7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8C30882"/>
    <w:multiLevelType w:val="hybridMultilevel"/>
    <w:tmpl w:val="10AE6376"/>
    <w:lvl w:ilvl="0" w:tplc="FFFFFFFF">
      <w:start w:val="1"/>
      <w:numFmt w:val="decimal"/>
      <w:lvlText w:val="%1."/>
      <w:lvlJc w:val="left"/>
      <w:pPr>
        <w:tabs>
          <w:tab w:val="num" w:pos="1080"/>
        </w:tabs>
        <w:ind w:left="1080" w:hanging="360"/>
      </w:pPr>
    </w:lvl>
    <w:lvl w:ilvl="1" w:tplc="04090019">
      <w:start w:val="1"/>
      <w:numFmt w:val="lowerLetter"/>
      <w:lvlText w:val="%2."/>
      <w:lvlJc w:val="left"/>
      <w:pPr>
        <w:tabs>
          <w:tab w:val="num" w:pos="2160"/>
        </w:tabs>
        <w:ind w:left="2160" w:hanging="360"/>
      </w:pPr>
    </w:lvl>
    <w:lvl w:ilvl="2" w:tplc="0409001B">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8" w15:restartNumberingAfterBreak="0">
    <w:nsid w:val="2A6E6D59"/>
    <w:multiLevelType w:val="multilevel"/>
    <w:tmpl w:val="3E2474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B772359"/>
    <w:multiLevelType w:val="singleLevel"/>
    <w:tmpl w:val="04090011"/>
    <w:lvl w:ilvl="0">
      <w:start w:val="1"/>
      <w:numFmt w:val="decimal"/>
      <w:lvlText w:val="%1)"/>
      <w:lvlJc w:val="left"/>
      <w:pPr>
        <w:tabs>
          <w:tab w:val="num" w:pos="360"/>
        </w:tabs>
        <w:ind w:left="360" w:hanging="360"/>
      </w:pPr>
    </w:lvl>
  </w:abstractNum>
  <w:abstractNum w:abstractNumId="20" w15:restartNumberingAfterBreak="0">
    <w:nsid w:val="2CBA1E94"/>
    <w:multiLevelType w:val="hybridMultilevel"/>
    <w:tmpl w:val="8FE01C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077305"/>
    <w:multiLevelType w:val="multilevel"/>
    <w:tmpl w:val="3E2474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28E2036"/>
    <w:multiLevelType w:val="hybridMultilevel"/>
    <w:tmpl w:val="C7E432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3E22FD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9C87857"/>
    <w:multiLevelType w:val="hybridMultilevel"/>
    <w:tmpl w:val="CAE41886"/>
    <w:lvl w:ilvl="0" w:tplc="04090011">
      <w:start w:val="1"/>
      <w:numFmt w:val="decimal"/>
      <w:lvlText w:val="%1)"/>
      <w:lvlJc w:val="left"/>
      <w:pPr>
        <w:ind w:left="1267" w:hanging="360"/>
      </w:pPr>
    </w:lvl>
    <w:lvl w:ilvl="1" w:tplc="04090019">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5" w15:restartNumberingAfterBreak="0">
    <w:nsid w:val="3A1C037D"/>
    <w:multiLevelType w:val="hybridMultilevel"/>
    <w:tmpl w:val="AF780E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D8D1114"/>
    <w:multiLevelType w:val="hybridMultilevel"/>
    <w:tmpl w:val="AD10C0FE"/>
    <w:lvl w:ilvl="0" w:tplc="04090001">
      <w:start w:val="1"/>
      <w:numFmt w:val="bullet"/>
      <w:lvlText w:val=""/>
      <w:lvlJc w:val="left"/>
      <w:pPr>
        <w:tabs>
          <w:tab w:val="num" w:pos="1440"/>
        </w:tabs>
        <w:ind w:left="1440" w:hanging="72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455C27D8"/>
    <w:multiLevelType w:val="hybridMultilevel"/>
    <w:tmpl w:val="A0929B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7262F1C"/>
    <w:multiLevelType w:val="hybridMultilevel"/>
    <w:tmpl w:val="7AB88316"/>
    <w:lvl w:ilvl="0" w:tplc="FFFFFFFF">
      <w:start w:val="1"/>
      <w:numFmt w:val="lowerLetter"/>
      <w:lvlText w:val="%1."/>
      <w:lvlJc w:val="left"/>
      <w:pPr>
        <w:tabs>
          <w:tab w:val="num" w:pos="2160"/>
        </w:tabs>
        <w:ind w:left="2160" w:hanging="360"/>
      </w:pPr>
    </w:lvl>
    <w:lvl w:ilvl="1" w:tplc="04090003">
      <w:start w:val="1"/>
      <w:numFmt w:val="bullet"/>
      <w:lvlText w:val="o"/>
      <w:lvlJc w:val="left"/>
      <w:pPr>
        <w:tabs>
          <w:tab w:val="num" w:pos="4320"/>
        </w:tabs>
        <w:ind w:left="4320" w:hanging="360"/>
      </w:pPr>
      <w:rPr>
        <w:rFonts w:ascii="Courier New" w:hAnsi="Courier New" w:hint="default"/>
      </w:rPr>
    </w:lvl>
    <w:lvl w:ilvl="2" w:tplc="7EF60E2E">
      <w:start w:val="1"/>
      <w:numFmt w:val="decimal"/>
      <w:lvlText w:val="%3)"/>
      <w:lvlJc w:val="left"/>
      <w:pPr>
        <w:tabs>
          <w:tab w:val="num" w:pos="5685"/>
        </w:tabs>
        <w:ind w:left="5685" w:hanging="1005"/>
      </w:pPr>
      <w:rPr>
        <w:rFonts w:hint="default"/>
      </w:rPr>
    </w:lvl>
    <w:lvl w:ilvl="3" w:tplc="04090001" w:tentative="1">
      <w:start w:val="1"/>
      <w:numFmt w:val="bullet"/>
      <w:lvlText w:val=""/>
      <w:lvlJc w:val="left"/>
      <w:pPr>
        <w:tabs>
          <w:tab w:val="num" w:pos="5760"/>
        </w:tabs>
        <w:ind w:left="5760" w:hanging="360"/>
      </w:pPr>
      <w:rPr>
        <w:rFonts w:ascii="Symbol" w:hAnsi="Symbol" w:hint="default"/>
      </w:rPr>
    </w:lvl>
    <w:lvl w:ilvl="4" w:tplc="04090003" w:tentative="1">
      <w:start w:val="1"/>
      <w:numFmt w:val="bullet"/>
      <w:lvlText w:val="o"/>
      <w:lvlJc w:val="left"/>
      <w:pPr>
        <w:tabs>
          <w:tab w:val="num" w:pos="6480"/>
        </w:tabs>
        <w:ind w:left="6480" w:hanging="360"/>
      </w:pPr>
      <w:rPr>
        <w:rFonts w:ascii="Courier New" w:hAnsi="Courier New" w:hint="default"/>
      </w:rPr>
    </w:lvl>
    <w:lvl w:ilvl="5" w:tplc="04090005" w:tentative="1">
      <w:start w:val="1"/>
      <w:numFmt w:val="bullet"/>
      <w:lvlText w:val=""/>
      <w:lvlJc w:val="left"/>
      <w:pPr>
        <w:tabs>
          <w:tab w:val="num" w:pos="7200"/>
        </w:tabs>
        <w:ind w:left="7200" w:hanging="360"/>
      </w:pPr>
      <w:rPr>
        <w:rFonts w:ascii="Wingdings" w:hAnsi="Wingdings" w:hint="default"/>
      </w:rPr>
    </w:lvl>
    <w:lvl w:ilvl="6" w:tplc="04090001" w:tentative="1">
      <w:start w:val="1"/>
      <w:numFmt w:val="bullet"/>
      <w:lvlText w:val=""/>
      <w:lvlJc w:val="left"/>
      <w:pPr>
        <w:tabs>
          <w:tab w:val="num" w:pos="7920"/>
        </w:tabs>
        <w:ind w:left="7920" w:hanging="360"/>
      </w:pPr>
      <w:rPr>
        <w:rFonts w:ascii="Symbol" w:hAnsi="Symbol" w:hint="default"/>
      </w:rPr>
    </w:lvl>
    <w:lvl w:ilvl="7" w:tplc="04090003" w:tentative="1">
      <w:start w:val="1"/>
      <w:numFmt w:val="bullet"/>
      <w:lvlText w:val="o"/>
      <w:lvlJc w:val="left"/>
      <w:pPr>
        <w:tabs>
          <w:tab w:val="num" w:pos="8640"/>
        </w:tabs>
        <w:ind w:left="8640" w:hanging="360"/>
      </w:pPr>
      <w:rPr>
        <w:rFonts w:ascii="Courier New" w:hAnsi="Courier New" w:hint="default"/>
      </w:rPr>
    </w:lvl>
    <w:lvl w:ilvl="8" w:tplc="04090005" w:tentative="1">
      <w:start w:val="1"/>
      <w:numFmt w:val="bullet"/>
      <w:lvlText w:val=""/>
      <w:lvlJc w:val="left"/>
      <w:pPr>
        <w:tabs>
          <w:tab w:val="num" w:pos="9360"/>
        </w:tabs>
        <w:ind w:left="9360" w:hanging="360"/>
      </w:pPr>
      <w:rPr>
        <w:rFonts w:ascii="Wingdings" w:hAnsi="Wingdings" w:hint="default"/>
      </w:rPr>
    </w:lvl>
  </w:abstractNum>
  <w:abstractNum w:abstractNumId="29" w15:restartNumberingAfterBreak="0">
    <w:nsid w:val="479C74AF"/>
    <w:multiLevelType w:val="hybridMultilevel"/>
    <w:tmpl w:val="3D0AF95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7A54024"/>
    <w:multiLevelType w:val="hybridMultilevel"/>
    <w:tmpl w:val="C2108E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305034"/>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32" w15:restartNumberingAfterBreak="0">
    <w:nsid w:val="50DB3A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2A67FC8"/>
    <w:multiLevelType w:val="singleLevel"/>
    <w:tmpl w:val="7F6009D0"/>
    <w:lvl w:ilvl="0">
      <w:start w:val="1"/>
      <w:numFmt w:val="bullet"/>
      <w:lvlText w:val=""/>
      <w:lvlJc w:val="left"/>
      <w:pPr>
        <w:tabs>
          <w:tab w:val="num" w:pos="360"/>
        </w:tabs>
        <w:ind w:left="360" w:hanging="360"/>
      </w:pPr>
      <w:rPr>
        <w:rFonts w:ascii="Symbol" w:hAnsi="Symbol" w:hint="default"/>
        <w:sz w:val="24"/>
      </w:rPr>
    </w:lvl>
  </w:abstractNum>
  <w:abstractNum w:abstractNumId="34" w15:restartNumberingAfterBreak="0">
    <w:nsid w:val="58477263"/>
    <w:multiLevelType w:val="hybridMultilevel"/>
    <w:tmpl w:val="15D847A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5B127D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E6A45E4"/>
    <w:multiLevelType w:val="hybridMultilevel"/>
    <w:tmpl w:val="162A8848"/>
    <w:lvl w:ilvl="0" w:tplc="0409000F">
      <w:start w:val="1"/>
      <w:numFmt w:val="decimal"/>
      <w:lvlText w:val="%1."/>
      <w:lvlJc w:val="left"/>
      <w:pPr>
        <w:tabs>
          <w:tab w:val="num" w:pos="1296"/>
        </w:tabs>
        <w:ind w:left="1296" w:hanging="360"/>
      </w:pPr>
    </w:lvl>
    <w:lvl w:ilvl="1" w:tplc="04090019" w:tentative="1">
      <w:start w:val="1"/>
      <w:numFmt w:val="lowerLetter"/>
      <w:lvlText w:val="%2."/>
      <w:lvlJc w:val="left"/>
      <w:pPr>
        <w:tabs>
          <w:tab w:val="num" w:pos="2016"/>
        </w:tabs>
        <w:ind w:left="2016" w:hanging="360"/>
      </w:pPr>
    </w:lvl>
    <w:lvl w:ilvl="2" w:tplc="0409001B" w:tentative="1">
      <w:start w:val="1"/>
      <w:numFmt w:val="lowerRoman"/>
      <w:lvlText w:val="%3."/>
      <w:lvlJc w:val="right"/>
      <w:pPr>
        <w:tabs>
          <w:tab w:val="num" w:pos="2736"/>
        </w:tabs>
        <w:ind w:left="2736" w:hanging="180"/>
      </w:pPr>
    </w:lvl>
    <w:lvl w:ilvl="3" w:tplc="0409000F" w:tentative="1">
      <w:start w:val="1"/>
      <w:numFmt w:val="decimal"/>
      <w:lvlText w:val="%4."/>
      <w:lvlJc w:val="left"/>
      <w:pPr>
        <w:tabs>
          <w:tab w:val="num" w:pos="3456"/>
        </w:tabs>
        <w:ind w:left="3456" w:hanging="360"/>
      </w:pPr>
    </w:lvl>
    <w:lvl w:ilvl="4" w:tplc="04090019" w:tentative="1">
      <w:start w:val="1"/>
      <w:numFmt w:val="lowerLetter"/>
      <w:lvlText w:val="%5."/>
      <w:lvlJc w:val="left"/>
      <w:pPr>
        <w:tabs>
          <w:tab w:val="num" w:pos="4176"/>
        </w:tabs>
        <w:ind w:left="4176" w:hanging="360"/>
      </w:pPr>
    </w:lvl>
    <w:lvl w:ilvl="5" w:tplc="0409001B" w:tentative="1">
      <w:start w:val="1"/>
      <w:numFmt w:val="lowerRoman"/>
      <w:lvlText w:val="%6."/>
      <w:lvlJc w:val="right"/>
      <w:pPr>
        <w:tabs>
          <w:tab w:val="num" w:pos="4896"/>
        </w:tabs>
        <w:ind w:left="4896" w:hanging="180"/>
      </w:pPr>
    </w:lvl>
    <w:lvl w:ilvl="6" w:tplc="0409000F" w:tentative="1">
      <w:start w:val="1"/>
      <w:numFmt w:val="decimal"/>
      <w:lvlText w:val="%7."/>
      <w:lvlJc w:val="left"/>
      <w:pPr>
        <w:tabs>
          <w:tab w:val="num" w:pos="5616"/>
        </w:tabs>
        <w:ind w:left="5616" w:hanging="360"/>
      </w:pPr>
    </w:lvl>
    <w:lvl w:ilvl="7" w:tplc="04090019" w:tentative="1">
      <w:start w:val="1"/>
      <w:numFmt w:val="lowerLetter"/>
      <w:lvlText w:val="%8."/>
      <w:lvlJc w:val="left"/>
      <w:pPr>
        <w:tabs>
          <w:tab w:val="num" w:pos="6336"/>
        </w:tabs>
        <w:ind w:left="6336" w:hanging="360"/>
      </w:pPr>
    </w:lvl>
    <w:lvl w:ilvl="8" w:tplc="0409001B" w:tentative="1">
      <w:start w:val="1"/>
      <w:numFmt w:val="lowerRoman"/>
      <w:lvlText w:val="%9."/>
      <w:lvlJc w:val="right"/>
      <w:pPr>
        <w:tabs>
          <w:tab w:val="num" w:pos="7056"/>
        </w:tabs>
        <w:ind w:left="7056" w:hanging="180"/>
      </w:pPr>
    </w:lvl>
  </w:abstractNum>
  <w:abstractNum w:abstractNumId="37" w15:restartNumberingAfterBreak="0">
    <w:nsid w:val="5F0216D4"/>
    <w:multiLevelType w:val="multilevel"/>
    <w:tmpl w:val="3522B63A"/>
    <w:lvl w:ilvl="0">
      <w:start w:val="1"/>
      <w:numFmt w:val="decimal"/>
      <w:pStyle w:val="Heading2"/>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8" w15:restartNumberingAfterBreak="0">
    <w:nsid w:val="5F5059AF"/>
    <w:multiLevelType w:val="hybridMultilevel"/>
    <w:tmpl w:val="AB7C24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5F557D40"/>
    <w:multiLevelType w:val="hybridMultilevel"/>
    <w:tmpl w:val="A74EE6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8612E35"/>
    <w:multiLevelType w:val="hybridMultilevel"/>
    <w:tmpl w:val="D9B0B0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9A814A7"/>
    <w:multiLevelType w:val="multilevel"/>
    <w:tmpl w:val="2A30D222"/>
    <w:lvl w:ilvl="0">
      <w:start w:val="1"/>
      <w:numFmt w:val="decimal"/>
      <w:lvlText w:val="%1."/>
      <w:lvlJc w:val="left"/>
      <w:pPr>
        <w:tabs>
          <w:tab w:val="num" w:pos="1080"/>
        </w:tabs>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2" w15:restartNumberingAfterBreak="0">
    <w:nsid w:val="6AB27A7F"/>
    <w:multiLevelType w:val="hybridMultilevel"/>
    <w:tmpl w:val="D6E49C32"/>
    <w:lvl w:ilvl="0" w:tplc="6C64C3DE">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E242A20"/>
    <w:multiLevelType w:val="multilevel"/>
    <w:tmpl w:val="624A04BE"/>
    <w:lvl w:ilvl="0">
      <w:start w:val="1"/>
      <w:numFmt w:val="decimal"/>
      <w:lvlText w:val="%1."/>
      <w:lvlJc w:val="left"/>
      <w:pPr>
        <w:ind w:left="360" w:hanging="360"/>
      </w:pPr>
      <w:rPr>
        <w:rFonts w:ascii="Arial" w:hAnsi="Arial"/>
        <w:b/>
        <w:sz w:val="28"/>
      </w:rPr>
    </w:lvl>
    <w:lvl w:ilvl="1">
      <w:start w:val="1"/>
      <w:numFmt w:val="decimal"/>
      <w:lvlText w:val="%1.%2."/>
      <w:lvlJc w:val="left"/>
      <w:pPr>
        <w:ind w:left="792" w:hanging="432"/>
      </w:pPr>
      <w:rPr>
        <w:rFonts w:ascii="Arial" w:hAnsi="Arial"/>
        <w:b/>
        <w:sz w:val="26"/>
        <w:szCs w:val="26"/>
      </w:rPr>
    </w:lvl>
    <w:lvl w:ilvl="2">
      <w:start w:val="1"/>
      <w:numFmt w:val="decimal"/>
      <w:lvlText w:val="%1.%2.%3."/>
      <w:lvlJc w:val="left"/>
      <w:pPr>
        <w:ind w:left="1224" w:hanging="504"/>
      </w:pPr>
      <w:rPr>
        <w:rFonts w:ascii="Arial" w:hAnsi="Arial"/>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0A542E6"/>
    <w:multiLevelType w:val="hybridMultilevel"/>
    <w:tmpl w:val="2EF6E368"/>
    <w:lvl w:ilvl="0" w:tplc="FFFFFFFF">
      <w:start w:val="1"/>
      <w:numFmt w:val="decimal"/>
      <w:lvlText w:val="%1."/>
      <w:lvlJc w:val="left"/>
      <w:pPr>
        <w:tabs>
          <w:tab w:val="num" w:pos="360"/>
        </w:tabs>
        <w:ind w:left="360" w:hanging="360"/>
      </w:pPr>
    </w:lvl>
    <w:lvl w:ilvl="1" w:tplc="0409000F">
      <w:start w:val="1"/>
      <w:numFmt w:val="decimal"/>
      <w:lvlText w:val="%2."/>
      <w:lvlJc w:val="left"/>
      <w:pPr>
        <w:tabs>
          <w:tab w:val="num" w:pos="1080"/>
        </w:tabs>
        <w:ind w:left="1080" w:hanging="360"/>
      </w:pPr>
    </w:lvl>
    <w:lvl w:ilvl="2" w:tplc="04090001">
      <w:start w:val="1"/>
      <w:numFmt w:val="bullet"/>
      <w:lvlText w:val=""/>
      <w:lvlJc w:val="left"/>
      <w:pPr>
        <w:tabs>
          <w:tab w:val="num" w:pos="1980"/>
        </w:tabs>
        <w:ind w:left="1980" w:hanging="360"/>
      </w:pPr>
      <w:rPr>
        <w:rFonts w:ascii="Symbol" w:hAnsi="Symbol" w:hint="default"/>
      </w:rPr>
    </w:lvl>
    <w:lvl w:ilvl="3" w:tplc="04090003">
      <w:start w:val="1"/>
      <w:numFmt w:val="bullet"/>
      <w:lvlText w:val="o"/>
      <w:lvlJc w:val="left"/>
      <w:pPr>
        <w:tabs>
          <w:tab w:val="num" w:pos="2520"/>
        </w:tabs>
        <w:ind w:left="2520" w:hanging="360"/>
      </w:pPr>
      <w:rPr>
        <w:rFonts w:ascii="Courier New" w:hAnsi="Courier New" w:cs="Courier New" w:hint="default"/>
      </w:rPr>
    </w:lvl>
    <w:lvl w:ilvl="4" w:tplc="FFFFFFFF">
      <w:start w:val="1"/>
      <w:numFmt w:val="lowerLetter"/>
      <w:lvlText w:val="%5."/>
      <w:lvlJc w:val="left"/>
      <w:pPr>
        <w:tabs>
          <w:tab w:val="num" w:pos="3240"/>
        </w:tabs>
        <w:ind w:left="3240" w:hanging="360"/>
      </w:pPr>
    </w:lvl>
    <w:lvl w:ilvl="5" w:tplc="B40CB424">
      <w:start w:val="1"/>
      <w:numFmt w:val="decimal"/>
      <w:lvlText w:val="%6)"/>
      <w:lvlJc w:val="left"/>
      <w:pPr>
        <w:ind w:left="4140" w:hanging="360"/>
      </w:pPr>
      <w:rPr>
        <w:rFonts w:hint="default"/>
      </w:r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45" w15:restartNumberingAfterBreak="0">
    <w:nsid w:val="72A912E2"/>
    <w:multiLevelType w:val="hybridMultilevel"/>
    <w:tmpl w:val="3A8686DC"/>
    <w:lvl w:ilvl="0" w:tplc="04090001">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756D3631"/>
    <w:multiLevelType w:val="multilevel"/>
    <w:tmpl w:val="9CCA6A8C"/>
    <w:lvl w:ilvl="0">
      <w:start w:val="1"/>
      <w:numFmt w:val="decimal"/>
      <w:lvlText w:val="%1."/>
      <w:lvlJc w:val="left"/>
      <w:pPr>
        <w:tabs>
          <w:tab w:val="num" w:pos="1080"/>
        </w:tabs>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7" w15:restartNumberingAfterBreak="0">
    <w:nsid w:val="767538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7245F98"/>
    <w:multiLevelType w:val="hybridMultilevel"/>
    <w:tmpl w:val="16ECACFA"/>
    <w:lvl w:ilvl="0" w:tplc="87263134">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78756563"/>
    <w:multiLevelType w:val="hybridMultilevel"/>
    <w:tmpl w:val="8626E7C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0" w15:restartNumberingAfterBreak="0">
    <w:nsid w:val="7EF14824"/>
    <w:multiLevelType w:val="multilevel"/>
    <w:tmpl w:val="C5981560"/>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rPr>
        <w:rFonts w:hint="default"/>
      </w:r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1" w15:restartNumberingAfterBreak="0">
    <w:nsid w:val="7F56491C"/>
    <w:multiLevelType w:val="hybridMultilevel"/>
    <w:tmpl w:val="D9B0B0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35326312">
    <w:abstractNumId w:val="44"/>
  </w:num>
  <w:num w:numId="2" w16cid:durableId="1397817393">
    <w:abstractNumId w:val="31"/>
  </w:num>
  <w:num w:numId="3" w16cid:durableId="1178422911">
    <w:abstractNumId w:val="19"/>
  </w:num>
  <w:num w:numId="4" w16cid:durableId="102388429">
    <w:abstractNumId w:val="33"/>
  </w:num>
  <w:num w:numId="5" w16cid:durableId="1211916509">
    <w:abstractNumId w:val="33"/>
    <w:lvlOverride w:ilvl="0">
      <w:lvl w:ilvl="0">
        <w:start w:val="1"/>
        <w:numFmt w:val="decimal"/>
        <w:lvlText w:val="%1)"/>
        <w:lvlJc w:val="left"/>
        <w:pPr>
          <w:tabs>
            <w:tab w:val="num" w:pos="360"/>
          </w:tabs>
          <w:ind w:left="360" w:hanging="360"/>
        </w:pPr>
      </w:lvl>
    </w:lvlOverride>
  </w:num>
  <w:num w:numId="6" w16cid:durableId="1575166930">
    <w:abstractNumId w:val="1"/>
  </w:num>
  <w:num w:numId="7" w16cid:durableId="1968732379">
    <w:abstractNumId w:val="15"/>
  </w:num>
  <w:num w:numId="8" w16cid:durableId="1117523005">
    <w:abstractNumId w:val="28"/>
  </w:num>
  <w:num w:numId="9" w16cid:durableId="789057227">
    <w:abstractNumId w:val="17"/>
  </w:num>
  <w:num w:numId="10" w16cid:durableId="2134401574">
    <w:abstractNumId w:val="42"/>
  </w:num>
  <w:num w:numId="11" w16cid:durableId="1263612273">
    <w:abstractNumId w:val="23"/>
  </w:num>
  <w:num w:numId="12" w16cid:durableId="1465654185">
    <w:abstractNumId w:val="6"/>
  </w:num>
  <w:num w:numId="13" w16cid:durableId="579405982">
    <w:abstractNumId w:val="22"/>
  </w:num>
  <w:num w:numId="14" w16cid:durableId="445084560">
    <w:abstractNumId w:val="4"/>
  </w:num>
  <w:num w:numId="15" w16cid:durableId="1049764112">
    <w:abstractNumId w:val="48"/>
  </w:num>
  <w:num w:numId="16" w16cid:durableId="121194819">
    <w:abstractNumId w:val="41"/>
  </w:num>
  <w:num w:numId="17" w16cid:durableId="1071854693">
    <w:abstractNumId w:val="36"/>
  </w:num>
  <w:num w:numId="18" w16cid:durableId="546262456">
    <w:abstractNumId w:val="50"/>
  </w:num>
  <w:num w:numId="19" w16cid:durableId="1748502105">
    <w:abstractNumId w:val="5"/>
  </w:num>
  <w:num w:numId="20" w16cid:durableId="49116099">
    <w:abstractNumId w:val="24"/>
  </w:num>
  <w:num w:numId="21" w16cid:durableId="381095061">
    <w:abstractNumId w:val="49"/>
  </w:num>
  <w:num w:numId="22" w16cid:durableId="658769191">
    <w:abstractNumId w:val="16"/>
  </w:num>
  <w:num w:numId="23" w16cid:durableId="324630861">
    <w:abstractNumId w:val="45"/>
  </w:num>
  <w:num w:numId="24" w16cid:durableId="85004989">
    <w:abstractNumId w:val="39"/>
  </w:num>
  <w:num w:numId="25" w16cid:durableId="894241411">
    <w:abstractNumId w:val="29"/>
  </w:num>
  <w:num w:numId="26" w16cid:durableId="987632512">
    <w:abstractNumId w:val="30"/>
  </w:num>
  <w:num w:numId="27" w16cid:durableId="378672126">
    <w:abstractNumId w:val="0"/>
  </w:num>
  <w:num w:numId="28" w16cid:durableId="154298318">
    <w:abstractNumId w:val="38"/>
  </w:num>
  <w:num w:numId="29" w16cid:durableId="1735278292">
    <w:abstractNumId w:val="27"/>
  </w:num>
  <w:num w:numId="30" w16cid:durableId="549418316">
    <w:abstractNumId w:val="25"/>
  </w:num>
  <w:num w:numId="31" w16cid:durableId="1063869975">
    <w:abstractNumId w:val="2"/>
  </w:num>
  <w:num w:numId="32" w16cid:durableId="1237663377">
    <w:abstractNumId w:val="3"/>
  </w:num>
  <w:num w:numId="33" w16cid:durableId="1149632963">
    <w:abstractNumId w:val="40"/>
  </w:num>
  <w:num w:numId="34" w16cid:durableId="1276593730">
    <w:abstractNumId w:val="20"/>
  </w:num>
  <w:num w:numId="35" w16cid:durableId="579024424">
    <w:abstractNumId w:val="32"/>
  </w:num>
  <w:num w:numId="36" w16cid:durableId="1106074268">
    <w:abstractNumId w:val="26"/>
  </w:num>
  <w:num w:numId="37" w16cid:durableId="1494761742">
    <w:abstractNumId w:val="11"/>
  </w:num>
  <w:num w:numId="38" w16cid:durableId="1732537659">
    <w:abstractNumId w:val="18"/>
  </w:num>
  <w:num w:numId="39" w16cid:durableId="443884430">
    <w:abstractNumId w:val="21"/>
  </w:num>
  <w:num w:numId="40" w16cid:durableId="121385853">
    <w:abstractNumId w:val="51"/>
  </w:num>
  <w:num w:numId="41" w16cid:durableId="1010521851">
    <w:abstractNumId w:val="14"/>
  </w:num>
  <w:num w:numId="42" w16cid:durableId="48697821">
    <w:abstractNumId w:val="46"/>
  </w:num>
  <w:num w:numId="43" w16cid:durableId="892085944">
    <w:abstractNumId w:val="7"/>
  </w:num>
  <w:num w:numId="44" w16cid:durableId="2133666271">
    <w:abstractNumId w:val="8"/>
  </w:num>
  <w:num w:numId="45" w16cid:durableId="544294343">
    <w:abstractNumId w:val="9"/>
  </w:num>
  <w:num w:numId="46" w16cid:durableId="271011655">
    <w:abstractNumId w:val="13"/>
  </w:num>
  <w:num w:numId="47" w16cid:durableId="1943685700">
    <w:abstractNumId w:val="34"/>
  </w:num>
  <w:num w:numId="48" w16cid:durableId="903873118">
    <w:abstractNumId w:val="12"/>
  </w:num>
  <w:num w:numId="49" w16cid:durableId="2120448175">
    <w:abstractNumId w:val="10"/>
  </w:num>
  <w:num w:numId="50" w16cid:durableId="1291011822">
    <w:abstractNumId w:val="23"/>
  </w:num>
  <w:num w:numId="51" w16cid:durableId="51386647">
    <w:abstractNumId w:val="2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68729704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755903206">
    <w:abstractNumId w:val="43"/>
  </w:num>
  <w:num w:numId="54" w16cid:durableId="333843309">
    <w:abstractNumId w:val="47"/>
  </w:num>
  <w:num w:numId="55" w16cid:durableId="1618289311">
    <w:abstractNumId w:val="37"/>
  </w:num>
  <w:num w:numId="56" w16cid:durableId="2146193014">
    <w:abstractNumId w:val="35"/>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hn Clevenger">
    <w15:presenceInfo w15:providerId="AD" w15:userId="S::jclevengr@icpcf.org::13d5ec92-64f7-4c6c-95a3-21f289d43692"/>
  </w15:person>
  <w15:person w15:author="John Clevenger [2]">
    <w15:presenceInfo w15:providerId="None" w15:userId="John Clevenger"/>
  </w15:person>
  <w15:person w15:author="John Buck">
    <w15:presenceInfo w15:providerId="None" w15:userId="John Buck"/>
  </w15:person>
  <w15:person w15:author="John Buck [2]">
    <w15:presenceInfo w15:providerId="Windows Live" w15:userId="f52bec12148a6b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markup="0"/>
  <w:trackRevisions/>
  <w:defaultTabStop w:val="720"/>
  <w:characterSpacingControl w:val="doNotCompress"/>
  <w:hdrShapeDefaults>
    <o:shapedefaults v:ext="edit" spidmax="2051" fill="f" fillcolor="white" stroke="f">
      <v:fill color="white" on="f"/>
      <v:stroke on="f"/>
      <o:colormru v:ext="edit" colors="#ddd,#cfcfcf,#cacaca"/>
    </o:shapedefaults>
  </w:hdrShapeDefaults>
  <w:footnotePr>
    <w:footnote w:id="-1"/>
    <w:footnote w:id="0"/>
  </w:footnotePr>
  <w:endnotePr>
    <w:endnote w:id="-1"/>
    <w:endnote w:id="0"/>
  </w:endnotePr>
  <w:compat>
    <w:doNotUseHTMLParagraphAutoSpacing/>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57DAA"/>
    <w:rsid w:val="0000076D"/>
    <w:rsid w:val="000012D9"/>
    <w:rsid w:val="00002EC4"/>
    <w:rsid w:val="000037D5"/>
    <w:rsid w:val="00003D53"/>
    <w:rsid w:val="00003E5F"/>
    <w:rsid w:val="0000405A"/>
    <w:rsid w:val="00006BB1"/>
    <w:rsid w:val="00007088"/>
    <w:rsid w:val="00007756"/>
    <w:rsid w:val="0001013B"/>
    <w:rsid w:val="0001117D"/>
    <w:rsid w:val="00012917"/>
    <w:rsid w:val="000146CB"/>
    <w:rsid w:val="00016A1C"/>
    <w:rsid w:val="0002049F"/>
    <w:rsid w:val="0002725E"/>
    <w:rsid w:val="000301CB"/>
    <w:rsid w:val="00030E22"/>
    <w:rsid w:val="00031236"/>
    <w:rsid w:val="000321AE"/>
    <w:rsid w:val="00034867"/>
    <w:rsid w:val="00034A89"/>
    <w:rsid w:val="00034C11"/>
    <w:rsid w:val="000359C9"/>
    <w:rsid w:val="00037945"/>
    <w:rsid w:val="00040ACC"/>
    <w:rsid w:val="00041544"/>
    <w:rsid w:val="0004165D"/>
    <w:rsid w:val="0004354F"/>
    <w:rsid w:val="000436E8"/>
    <w:rsid w:val="00045E36"/>
    <w:rsid w:val="00046B1F"/>
    <w:rsid w:val="00050D76"/>
    <w:rsid w:val="000517A3"/>
    <w:rsid w:val="0005660E"/>
    <w:rsid w:val="00056CE0"/>
    <w:rsid w:val="0006079B"/>
    <w:rsid w:val="000612D4"/>
    <w:rsid w:val="00065168"/>
    <w:rsid w:val="000652AA"/>
    <w:rsid w:val="00065DBE"/>
    <w:rsid w:val="000665B5"/>
    <w:rsid w:val="000672CF"/>
    <w:rsid w:val="00070516"/>
    <w:rsid w:val="00071615"/>
    <w:rsid w:val="00073B43"/>
    <w:rsid w:val="00073BC5"/>
    <w:rsid w:val="0007419D"/>
    <w:rsid w:val="00074F15"/>
    <w:rsid w:val="000760A2"/>
    <w:rsid w:val="00076E2D"/>
    <w:rsid w:val="00081A7B"/>
    <w:rsid w:val="00083FCE"/>
    <w:rsid w:val="00084D35"/>
    <w:rsid w:val="000905B3"/>
    <w:rsid w:val="00090FA4"/>
    <w:rsid w:val="00091E52"/>
    <w:rsid w:val="000930F5"/>
    <w:rsid w:val="00093977"/>
    <w:rsid w:val="00093A7D"/>
    <w:rsid w:val="000949B8"/>
    <w:rsid w:val="00094CF0"/>
    <w:rsid w:val="00095678"/>
    <w:rsid w:val="0009660D"/>
    <w:rsid w:val="000968DC"/>
    <w:rsid w:val="00097FF8"/>
    <w:rsid w:val="000A33EE"/>
    <w:rsid w:val="000A3976"/>
    <w:rsid w:val="000A3C93"/>
    <w:rsid w:val="000A3DF8"/>
    <w:rsid w:val="000A554A"/>
    <w:rsid w:val="000A5F5D"/>
    <w:rsid w:val="000A716F"/>
    <w:rsid w:val="000A748A"/>
    <w:rsid w:val="000A790A"/>
    <w:rsid w:val="000A7B97"/>
    <w:rsid w:val="000B02BE"/>
    <w:rsid w:val="000B10F8"/>
    <w:rsid w:val="000B1726"/>
    <w:rsid w:val="000B1A16"/>
    <w:rsid w:val="000B1B7F"/>
    <w:rsid w:val="000B1E1A"/>
    <w:rsid w:val="000B5F19"/>
    <w:rsid w:val="000C1686"/>
    <w:rsid w:val="000C21BD"/>
    <w:rsid w:val="000C5395"/>
    <w:rsid w:val="000C558B"/>
    <w:rsid w:val="000C5F68"/>
    <w:rsid w:val="000C63BF"/>
    <w:rsid w:val="000D267F"/>
    <w:rsid w:val="000D472F"/>
    <w:rsid w:val="000D56AC"/>
    <w:rsid w:val="000D7888"/>
    <w:rsid w:val="000E3548"/>
    <w:rsid w:val="000E4A54"/>
    <w:rsid w:val="000E5EC5"/>
    <w:rsid w:val="000E7192"/>
    <w:rsid w:val="000E7F4B"/>
    <w:rsid w:val="000F62DE"/>
    <w:rsid w:val="000F64C4"/>
    <w:rsid w:val="000F6C4B"/>
    <w:rsid w:val="000F6DB7"/>
    <w:rsid w:val="000F70AF"/>
    <w:rsid w:val="000F7C20"/>
    <w:rsid w:val="0010073D"/>
    <w:rsid w:val="00103503"/>
    <w:rsid w:val="00103A6B"/>
    <w:rsid w:val="001048E0"/>
    <w:rsid w:val="00105A6B"/>
    <w:rsid w:val="00105BA3"/>
    <w:rsid w:val="00105C9A"/>
    <w:rsid w:val="001061F3"/>
    <w:rsid w:val="00107FC4"/>
    <w:rsid w:val="001105DC"/>
    <w:rsid w:val="001116B2"/>
    <w:rsid w:val="00112C2D"/>
    <w:rsid w:val="00112CF3"/>
    <w:rsid w:val="00113FD1"/>
    <w:rsid w:val="00114510"/>
    <w:rsid w:val="00115EAA"/>
    <w:rsid w:val="00115FA3"/>
    <w:rsid w:val="00117097"/>
    <w:rsid w:val="001174AF"/>
    <w:rsid w:val="00117732"/>
    <w:rsid w:val="00117D6F"/>
    <w:rsid w:val="00123170"/>
    <w:rsid w:val="00123AA5"/>
    <w:rsid w:val="00125642"/>
    <w:rsid w:val="0012658B"/>
    <w:rsid w:val="0012780B"/>
    <w:rsid w:val="00127964"/>
    <w:rsid w:val="00127E8E"/>
    <w:rsid w:val="00127EA8"/>
    <w:rsid w:val="001304DE"/>
    <w:rsid w:val="0013289B"/>
    <w:rsid w:val="00136568"/>
    <w:rsid w:val="00141E9C"/>
    <w:rsid w:val="0014410C"/>
    <w:rsid w:val="00145C17"/>
    <w:rsid w:val="001469C1"/>
    <w:rsid w:val="00150DAF"/>
    <w:rsid w:val="00154192"/>
    <w:rsid w:val="0015470E"/>
    <w:rsid w:val="001548FA"/>
    <w:rsid w:val="00154E98"/>
    <w:rsid w:val="0015533F"/>
    <w:rsid w:val="001554AA"/>
    <w:rsid w:val="001562E6"/>
    <w:rsid w:val="00157397"/>
    <w:rsid w:val="001578A4"/>
    <w:rsid w:val="00161BB2"/>
    <w:rsid w:val="00161E33"/>
    <w:rsid w:val="00162101"/>
    <w:rsid w:val="00162F4C"/>
    <w:rsid w:val="00165CEA"/>
    <w:rsid w:val="001665E0"/>
    <w:rsid w:val="00166855"/>
    <w:rsid w:val="00167316"/>
    <w:rsid w:val="00171B7E"/>
    <w:rsid w:val="0017213D"/>
    <w:rsid w:val="001723AF"/>
    <w:rsid w:val="00173E1E"/>
    <w:rsid w:val="00174008"/>
    <w:rsid w:val="00174AF9"/>
    <w:rsid w:val="00175942"/>
    <w:rsid w:val="00175AAB"/>
    <w:rsid w:val="00176138"/>
    <w:rsid w:val="001805B9"/>
    <w:rsid w:val="00180DA2"/>
    <w:rsid w:val="00182D25"/>
    <w:rsid w:val="0018410A"/>
    <w:rsid w:val="00186700"/>
    <w:rsid w:val="001908A2"/>
    <w:rsid w:val="00190910"/>
    <w:rsid w:val="001927EB"/>
    <w:rsid w:val="0019509E"/>
    <w:rsid w:val="001958B2"/>
    <w:rsid w:val="001A2169"/>
    <w:rsid w:val="001A2EC0"/>
    <w:rsid w:val="001A3E10"/>
    <w:rsid w:val="001A534A"/>
    <w:rsid w:val="001A779C"/>
    <w:rsid w:val="001A7C7E"/>
    <w:rsid w:val="001B0D43"/>
    <w:rsid w:val="001B1495"/>
    <w:rsid w:val="001B15E7"/>
    <w:rsid w:val="001B1BEF"/>
    <w:rsid w:val="001B2B2F"/>
    <w:rsid w:val="001B4B3C"/>
    <w:rsid w:val="001B52A6"/>
    <w:rsid w:val="001B5938"/>
    <w:rsid w:val="001B666E"/>
    <w:rsid w:val="001C005D"/>
    <w:rsid w:val="001C089D"/>
    <w:rsid w:val="001C288A"/>
    <w:rsid w:val="001C3864"/>
    <w:rsid w:val="001C4342"/>
    <w:rsid w:val="001C4A55"/>
    <w:rsid w:val="001C4DFF"/>
    <w:rsid w:val="001C5AF5"/>
    <w:rsid w:val="001C67CF"/>
    <w:rsid w:val="001C6D6E"/>
    <w:rsid w:val="001C7317"/>
    <w:rsid w:val="001D0091"/>
    <w:rsid w:val="001D0C58"/>
    <w:rsid w:val="001D1BCD"/>
    <w:rsid w:val="001D20F3"/>
    <w:rsid w:val="001D57D8"/>
    <w:rsid w:val="001D6C65"/>
    <w:rsid w:val="001D7389"/>
    <w:rsid w:val="001D77B2"/>
    <w:rsid w:val="001E0B30"/>
    <w:rsid w:val="001E1C3E"/>
    <w:rsid w:val="001E3EFB"/>
    <w:rsid w:val="001E4054"/>
    <w:rsid w:val="001E4E66"/>
    <w:rsid w:val="001E6854"/>
    <w:rsid w:val="001E6C5F"/>
    <w:rsid w:val="001E7DAA"/>
    <w:rsid w:val="001F0976"/>
    <w:rsid w:val="001F1215"/>
    <w:rsid w:val="001F1CF7"/>
    <w:rsid w:val="001F26BE"/>
    <w:rsid w:val="001F42FC"/>
    <w:rsid w:val="001F5653"/>
    <w:rsid w:val="001F56F0"/>
    <w:rsid w:val="001F59DB"/>
    <w:rsid w:val="001F6200"/>
    <w:rsid w:val="001F63C4"/>
    <w:rsid w:val="001F6761"/>
    <w:rsid w:val="001F70FC"/>
    <w:rsid w:val="001F7276"/>
    <w:rsid w:val="0020142A"/>
    <w:rsid w:val="002015F3"/>
    <w:rsid w:val="00201656"/>
    <w:rsid w:val="00201921"/>
    <w:rsid w:val="0020314F"/>
    <w:rsid w:val="00204292"/>
    <w:rsid w:val="00205658"/>
    <w:rsid w:val="00205CCA"/>
    <w:rsid w:val="0020704C"/>
    <w:rsid w:val="002110D6"/>
    <w:rsid w:val="002131E2"/>
    <w:rsid w:val="00213F44"/>
    <w:rsid w:val="00215431"/>
    <w:rsid w:val="0021567A"/>
    <w:rsid w:val="00215E95"/>
    <w:rsid w:val="002224E8"/>
    <w:rsid w:val="00222B48"/>
    <w:rsid w:val="00222C95"/>
    <w:rsid w:val="002234AA"/>
    <w:rsid w:val="002252B2"/>
    <w:rsid w:val="00225462"/>
    <w:rsid w:val="00226CC3"/>
    <w:rsid w:val="0022754D"/>
    <w:rsid w:val="00227A46"/>
    <w:rsid w:val="00227B02"/>
    <w:rsid w:val="00230D8D"/>
    <w:rsid w:val="00231ED3"/>
    <w:rsid w:val="00232092"/>
    <w:rsid w:val="00232677"/>
    <w:rsid w:val="00235B44"/>
    <w:rsid w:val="00236CB1"/>
    <w:rsid w:val="002423A8"/>
    <w:rsid w:val="00242ED3"/>
    <w:rsid w:val="00243C62"/>
    <w:rsid w:val="00244DE6"/>
    <w:rsid w:val="00245132"/>
    <w:rsid w:val="0024529F"/>
    <w:rsid w:val="00245DF4"/>
    <w:rsid w:val="002464D3"/>
    <w:rsid w:val="00246C9E"/>
    <w:rsid w:val="00247421"/>
    <w:rsid w:val="002475B7"/>
    <w:rsid w:val="00252861"/>
    <w:rsid w:val="002551FB"/>
    <w:rsid w:val="002567E9"/>
    <w:rsid w:val="00256AA0"/>
    <w:rsid w:val="00256BFE"/>
    <w:rsid w:val="0025792B"/>
    <w:rsid w:val="00261783"/>
    <w:rsid w:val="00261AB6"/>
    <w:rsid w:val="0026237A"/>
    <w:rsid w:val="00264FC6"/>
    <w:rsid w:val="002665D6"/>
    <w:rsid w:val="00271329"/>
    <w:rsid w:val="00271CD2"/>
    <w:rsid w:val="00272B11"/>
    <w:rsid w:val="00273E68"/>
    <w:rsid w:val="00273EDA"/>
    <w:rsid w:val="0027435F"/>
    <w:rsid w:val="0028047D"/>
    <w:rsid w:val="0028113B"/>
    <w:rsid w:val="00284932"/>
    <w:rsid w:val="00286034"/>
    <w:rsid w:val="00287E89"/>
    <w:rsid w:val="002903AF"/>
    <w:rsid w:val="00292992"/>
    <w:rsid w:val="00293A40"/>
    <w:rsid w:val="00293ABF"/>
    <w:rsid w:val="00293E8D"/>
    <w:rsid w:val="00294CBE"/>
    <w:rsid w:val="00294CED"/>
    <w:rsid w:val="00294D33"/>
    <w:rsid w:val="0029548B"/>
    <w:rsid w:val="0029683C"/>
    <w:rsid w:val="00296DC9"/>
    <w:rsid w:val="002972CE"/>
    <w:rsid w:val="002A04E3"/>
    <w:rsid w:val="002A0A49"/>
    <w:rsid w:val="002A1046"/>
    <w:rsid w:val="002A2D6A"/>
    <w:rsid w:val="002A33F3"/>
    <w:rsid w:val="002A381E"/>
    <w:rsid w:val="002A6FF3"/>
    <w:rsid w:val="002A703F"/>
    <w:rsid w:val="002A7E1C"/>
    <w:rsid w:val="002B003A"/>
    <w:rsid w:val="002B0CA5"/>
    <w:rsid w:val="002B151B"/>
    <w:rsid w:val="002B17FA"/>
    <w:rsid w:val="002B2350"/>
    <w:rsid w:val="002B28E9"/>
    <w:rsid w:val="002B3674"/>
    <w:rsid w:val="002B5E37"/>
    <w:rsid w:val="002B6B1A"/>
    <w:rsid w:val="002B7BA7"/>
    <w:rsid w:val="002B7E4B"/>
    <w:rsid w:val="002C1A69"/>
    <w:rsid w:val="002C2B59"/>
    <w:rsid w:val="002C4363"/>
    <w:rsid w:val="002C7804"/>
    <w:rsid w:val="002D1584"/>
    <w:rsid w:val="002D4246"/>
    <w:rsid w:val="002D590B"/>
    <w:rsid w:val="002D5AB1"/>
    <w:rsid w:val="002D5D40"/>
    <w:rsid w:val="002D6787"/>
    <w:rsid w:val="002E1327"/>
    <w:rsid w:val="002E35C8"/>
    <w:rsid w:val="002E5478"/>
    <w:rsid w:val="002E7842"/>
    <w:rsid w:val="002F2961"/>
    <w:rsid w:val="002F54D0"/>
    <w:rsid w:val="002F5617"/>
    <w:rsid w:val="002F69AA"/>
    <w:rsid w:val="003003A9"/>
    <w:rsid w:val="003023A0"/>
    <w:rsid w:val="003027C4"/>
    <w:rsid w:val="00302CEC"/>
    <w:rsid w:val="00303067"/>
    <w:rsid w:val="003032DC"/>
    <w:rsid w:val="00304CF5"/>
    <w:rsid w:val="003067B1"/>
    <w:rsid w:val="00307517"/>
    <w:rsid w:val="00310120"/>
    <w:rsid w:val="00310430"/>
    <w:rsid w:val="00311173"/>
    <w:rsid w:val="00312B2F"/>
    <w:rsid w:val="003137E5"/>
    <w:rsid w:val="00315C37"/>
    <w:rsid w:val="003166D9"/>
    <w:rsid w:val="0031736A"/>
    <w:rsid w:val="00323020"/>
    <w:rsid w:val="00323D47"/>
    <w:rsid w:val="003243BB"/>
    <w:rsid w:val="00325167"/>
    <w:rsid w:val="0032700A"/>
    <w:rsid w:val="0032759C"/>
    <w:rsid w:val="00327DA7"/>
    <w:rsid w:val="00331247"/>
    <w:rsid w:val="00332ACE"/>
    <w:rsid w:val="00333184"/>
    <w:rsid w:val="003348B5"/>
    <w:rsid w:val="003352B0"/>
    <w:rsid w:val="00337891"/>
    <w:rsid w:val="00342A88"/>
    <w:rsid w:val="00342B01"/>
    <w:rsid w:val="00342F8C"/>
    <w:rsid w:val="003441D9"/>
    <w:rsid w:val="003447C2"/>
    <w:rsid w:val="00345803"/>
    <w:rsid w:val="0035024E"/>
    <w:rsid w:val="00353CD9"/>
    <w:rsid w:val="00353E86"/>
    <w:rsid w:val="00355B9B"/>
    <w:rsid w:val="0036083B"/>
    <w:rsid w:val="00360A01"/>
    <w:rsid w:val="0036285C"/>
    <w:rsid w:val="00363694"/>
    <w:rsid w:val="0036385C"/>
    <w:rsid w:val="00363F6B"/>
    <w:rsid w:val="00364AB5"/>
    <w:rsid w:val="00365C4C"/>
    <w:rsid w:val="00366670"/>
    <w:rsid w:val="0036772E"/>
    <w:rsid w:val="00372625"/>
    <w:rsid w:val="00372652"/>
    <w:rsid w:val="00373090"/>
    <w:rsid w:val="00373399"/>
    <w:rsid w:val="00373609"/>
    <w:rsid w:val="00373C33"/>
    <w:rsid w:val="00373C7F"/>
    <w:rsid w:val="00374D22"/>
    <w:rsid w:val="00374E4C"/>
    <w:rsid w:val="00375E8C"/>
    <w:rsid w:val="00376267"/>
    <w:rsid w:val="0037686C"/>
    <w:rsid w:val="003768BC"/>
    <w:rsid w:val="00380BEC"/>
    <w:rsid w:val="00380BFD"/>
    <w:rsid w:val="00382C5A"/>
    <w:rsid w:val="00383321"/>
    <w:rsid w:val="00384A7A"/>
    <w:rsid w:val="0038511A"/>
    <w:rsid w:val="0038543A"/>
    <w:rsid w:val="00387A6A"/>
    <w:rsid w:val="003905A3"/>
    <w:rsid w:val="00392F15"/>
    <w:rsid w:val="00395A6E"/>
    <w:rsid w:val="003A07E3"/>
    <w:rsid w:val="003A15C1"/>
    <w:rsid w:val="003A1B58"/>
    <w:rsid w:val="003A20D9"/>
    <w:rsid w:val="003A58C6"/>
    <w:rsid w:val="003A73AC"/>
    <w:rsid w:val="003B0AFC"/>
    <w:rsid w:val="003B0D42"/>
    <w:rsid w:val="003B228B"/>
    <w:rsid w:val="003B25D6"/>
    <w:rsid w:val="003B281C"/>
    <w:rsid w:val="003B3246"/>
    <w:rsid w:val="003B41BA"/>
    <w:rsid w:val="003B45BA"/>
    <w:rsid w:val="003B5AFA"/>
    <w:rsid w:val="003B6C1B"/>
    <w:rsid w:val="003B72E3"/>
    <w:rsid w:val="003B7852"/>
    <w:rsid w:val="003B7FC3"/>
    <w:rsid w:val="003C0E74"/>
    <w:rsid w:val="003C1423"/>
    <w:rsid w:val="003C2B64"/>
    <w:rsid w:val="003C2BB7"/>
    <w:rsid w:val="003C3414"/>
    <w:rsid w:val="003C3A82"/>
    <w:rsid w:val="003C5D07"/>
    <w:rsid w:val="003C7065"/>
    <w:rsid w:val="003C7991"/>
    <w:rsid w:val="003C7E74"/>
    <w:rsid w:val="003D02FC"/>
    <w:rsid w:val="003D30CA"/>
    <w:rsid w:val="003D5051"/>
    <w:rsid w:val="003D6FB7"/>
    <w:rsid w:val="003D7244"/>
    <w:rsid w:val="003D7EE3"/>
    <w:rsid w:val="003E030A"/>
    <w:rsid w:val="003E0A50"/>
    <w:rsid w:val="003E1ECA"/>
    <w:rsid w:val="003E2522"/>
    <w:rsid w:val="003E2F5E"/>
    <w:rsid w:val="003E3075"/>
    <w:rsid w:val="003E4746"/>
    <w:rsid w:val="003E562B"/>
    <w:rsid w:val="003E5B6E"/>
    <w:rsid w:val="003E5BE3"/>
    <w:rsid w:val="003E7560"/>
    <w:rsid w:val="003F0853"/>
    <w:rsid w:val="003F2451"/>
    <w:rsid w:val="003F251B"/>
    <w:rsid w:val="003F31BB"/>
    <w:rsid w:val="003F5211"/>
    <w:rsid w:val="003F54E2"/>
    <w:rsid w:val="003F570D"/>
    <w:rsid w:val="003F6651"/>
    <w:rsid w:val="003F678E"/>
    <w:rsid w:val="00400466"/>
    <w:rsid w:val="00400901"/>
    <w:rsid w:val="00400ADA"/>
    <w:rsid w:val="00400C5A"/>
    <w:rsid w:val="00402A52"/>
    <w:rsid w:val="004057B4"/>
    <w:rsid w:val="00405E7E"/>
    <w:rsid w:val="00405E9E"/>
    <w:rsid w:val="0040625D"/>
    <w:rsid w:val="00406361"/>
    <w:rsid w:val="00407929"/>
    <w:rsid w:val="00407CE8"/>
    <w:rsid w:val="00407CF2"/>
    <w:rsid w:val="004108A7"/>
    <w:rsid w:val="00411D0B"/>
    <w:rsid w:val="0041208F"/>
    <w:rsid w:val="00412AA7"/>
    <w:rsid w:val="00412CF4"/>
    <w:rsid w:val="00413630"/>
    <w:rsid w:val="004136A0"/>
    <w:rsid w:val="00413A41"/>
    <w:rsid w:val="004153E3"/>
    <w:rsid w:val="00415BDF"/>
    <w:rsid w:val="004208FC"/>
    <w:rsid w:val="00420B32"/>
    <w:rsid w:val="00424A57"/>
    <w:rsid w:val="00425F91"/>
    <w:rsid w:val="004279E4"/>
    <w:rsid w:val="0043096B"/>
    <w:rsid w:val="00431804"/>
    <w:rsid w:val="00432B16"/>
    <w:rsid w:val="00435E01"/>
    <w:rsid w:val="0044161A"/>
    <w:rsid w:val="00441D17"/>
    <w:rsid w:val="00441EFE"/>
    <w:rsid w:val="00442AC7"/>
    <w:rsid w:val="004456EA"/>
    <w:rsid w:val="00445CB0"/>
    <w:rsid w:val="00451568"/>
    <w:rsid w:val="004532CB"/>
    <w:rsid w:val="00454456"/>
    <w:rsid w:val="004544F5"/>
    <w:rsid w:val="0045462D"/>
    <w:rsid w:val="00454997"/>
    <w:rsid w:val="00454B2B"/>
    <w:rsid w:val="00454F07"/>
    <w:rsid w:val="00456646"/>
    <w:rsid w:val="00456DB9"/>
    <w:rsid w:val="004573D0"/>
    <w:rsid w:val="0046076B"/>
    <w:rsid w:val="00461130"/>
    <w:rsid w:val="00463282"/>
    <w:rsid w:val="0046413A"/>
    <w:rsid w:val="004642C9"/>
    <w:rsid w:val="00470077"/>
    <w:rsid w:val="004707B1"/>
    <w:rsid w:val="00470BE0"/>
    <w:rsid w:val="00471057"/>
    <w:rsid w:val="00473864"/>
    <w:rsid w:val="00475149"/>
    <w:rsid w:val="004759E1"/>
    <w:rsid w:val="00476DEF"/>
    <w:rsid w:val="004775C1"/>
    <w:rsid w:val="00477FD9"/>
    <w:rsid w:val="00481474"/>
    <w:rsid w:val="00481495"/>
    <w:rsid w:val="004817C2"/>
    <w:rsid w:val="004817F6"/>
    <w:rsid w:val="004853F5"/>
    <w:rsid w:val="00486415"/>
    <w:rsid w:val="00487564"/>
    <w:rsid w:val="0048767B"/>
    <w:rsid w:val="004909C7"/>
    <w:rsid w:val="00492D3F"/>
    <w:rsid w:val="00493108"/>
    <w:rsid w:val="00493D01"/>
    <w:rsid w:val="00494488"/>
    <w:rsid w:val="00494A01"/>
    <w:rsid w:val="00495453"/>
    <w:rsid w:val="00496494"/>
    <w:rsid w:val="00496B9E"/>
    <w:rsid w:val="004A06FE"/>
    <w:rsid w:val="004A16CC"/>
    <w:rsid w:val="004A1FF9"/>
    <w:rsid w:val="004A4552"/>
    <w:rsid w:val="004A5F86"/>
    <w:rsid w:val="004A6C74"/>
    <w:rsid w:val="004A714C"/>
    <w:rsid w:val="004B104E"/>
    <w:rsid w:val="004B3069"/>
    <w:rsid w:val="004B4961"/>
    <w:rsid w:val="004B6BA2"/>
    <w:rsid w:val="004B6D75"/>
    <w:rsid w:val="004B756F"/>
    <w:rsid w:val="004B7B5E"/>
    <w:rsid w:val="004C191D"/>
    <w:rsid w:val="004C4954"/>
    <w:rsid w:val="004C4A43"/>
    <w:rsid w:val="004C516D"/>
    <w:rsid w:val="004C6151"/>
    <w:rsid w:val="004C7DE8"/>
    <w:rsid w:val="004D0A55"/>
    <w:rsid w:val="004D5FBB"/>
    <w:rsid w:val="004D60B3"/>
    <w:rsid w:val="004D6A84"/>
    <w:rsid w:val="004D72C9"/>
    <w:rsid w:val="004E12D0"/>
    <w:rsid w:val="004E14CD"/>
    <w:rsid w:val="004E26A2"/>
    <w:rsid w:val="004E31B2"/>
    <w:rsid w:val="004E3903"/>
    <w:rsid w:val="004E5D9B"/>
    <w:rsid w:val="004E68E4"/>
    <w:rsid w:val="004E6F24"/>
    <w:rsid w:val="004E71DF"/>
    <w:rsid w:val="004E725A"/>
    <w:rsid w:val="004E7376"/>
    <w:rsid w:val="004F09F4"/>
    <w:rsid w:val="004F1F77"/>
    <w:rsid w:val="004F36D8"/>
    <w:rsid w:val="004F7452"/>
    <w:rsid w:val="004F7E92"/>
    <w:rsid w:val="005007FF"/>
    <w:rsid w:val="00504AD6"/>
    <w:rsid w:val="005065C5"/>
    <w:rsid w:val="00506C2D"/>
    <w:rsid w:val="00507E7D"/>
    <w:rsid w:val="005107FA"/>
    <w:rsid w:val="0051114B"/>
    <w:rsid w:val="005120A0"/>
    <w:rsid w:val="00512F0C"/>
    <w:rsid w:val="005136B3"/>
    <w:rsid w:val="00516FDC"/>
    <w:rsid w:val="00517CCD"/>
    <w:rsid w:val="00517D62"/>
    <w:rsid w:val="005206AB"/>
    <w:rsid w:val="00521494"/>
    <w:rsid w:val="00521BF9"/>
    <w:rsid w:val="00523191"/>
    <w:rsid w:val="0052518E"/>
    <w:rsid w:val="00525C84"/>
    <w:rsid w:val="00526FA5"/>
    <w:rsid w:val="00527220"/>
    <w:rsid w:val="005301DA"/>
    <w:rsid w:val="00531F91"/>
    <w:rsid w:val="00532907"/>
    <w:rsid w:val="00534ABD"/>
    <w:rsid w:val="0053526D"/>
    <w:rsid w:val="00535B40"/>
    <w:rsid w:val="00535E67"/>
    <w:rsid w:val="0053640B"/>
    <w:rsid w:val="005370CB"/>
    <w:rsid w:val="005374B3"/>
    <w:rsid w:val="00537ED3"/>
    <w:rsid w:val="00540F71"/>
    <w:rsid w:val="00541DA7"/>
    <w:rsid w:val="005429C7"/>
    <w:rsid w:val="0054470F"/>
    <w:rsid w:val="00544FA9"/>
    <w:rsid w:val="0054667F"/>
    <w:rsid w:val="00546A6F"/>
    <w:rsid w:val="00547A20"/>
    <w:rsid w:val="00550429"/>
    <w:rsid w:val="005512B6"/>
    <w:rsid w:val="00551746"/>
    <w:rsid w:val="00551D79"/>
    <w:rsid w:val="00554961"/>
    <w:rsid w:val="00555F22"/>
    <w:rsid w:val="005576B6"/>
    <w:rsid w:val="0056007B"/>
    <w:rsid w:val="00562D06"/>
    <w:rsid w:val="00562EB3"/>
    <w:rsid w:val="00563175"/>
    <w:rsid w:val="00563B3F"/>
    <w:rsid w:val="00565C0C"/>
    <w:rsid w:val="0057076A"/>
    <w:rsid w:val="00570C1A"/>
    <w:rsid w:val="005717C4"/>
    <w:rsid w:val="0057250B"/>
    <w:rsid w:val="00572AFB"/>
    <w:rsid w:val="00573B5E"/>
    <w:rsid w:val="005741C7"/>
    <w:rsid w:val="00575897"/>
    <w:rsid w:val="0057696E"/>
    <w:rsid w:val="00576D23"/>
    <w:rsid w:val="0058198F"/>
    <w:rsid w:val="00582869"/>
    <w:rsid w:val="005828B5"/>
    <w:rsid w:val="00585045"/>
    <w:rsid w:val="00585749"/>
    <w:rsid w:val="00585EEA"/>
    <w:rsid w:val="00585F98"/>
    <w:rsid w:val="0058774A"/>
    <w:rsid w:val="00591318"/>
    <w:rsid w:val="00591AA6"/>
    <w:rsid w:val="005921CC"/>
    <w:rsid w:val="00594F5C"/>
    <w:rsid w:val="005958C5"/>
    <w:rsid w:val="00595EC6"/>
    <w:rsid w:val="00596A40"/>
    <w:rsid w:val="00596E31"/>
    <w:rsid w:val="005978FF"/>
    <w:rsid w:val="005A0BAC"/>
    <w:rsid w:val="005A34C1"/>
    <w:rsid w:val="005A56F8"/>
    <w:rsid w:val="005A6B63"/>
    <w:rsid w:val="005B1BBF"/>
    <w:rsid w:val="005B2398"/>
    <w:rsid w:val="005B4239"/>
    <w:rsid w:val="005B72DE"/>
    <w:rsid w:val="005C0EA6"/>
    <w:rsid w:val="005C178D"/>
    <w:rsid w:val="005C25DC"/>
    <w:rsid w:val="005C2784"/>
    <w:rsid w:val="005C557C"/>
    <w:rsid w:val="005C5621"/>
    <w:rsid w:val="005C610E"/>
    <w:rsid w:val="005C6953"/>
    <w:rsid w:val="005C72BA"/>
    <w:rsid w:val="005C7AB7"/>
    <w:rsid w:val="005D0796"/>
    <w:rsid w:val="005D0A03"/>
    <w:rsid w:val="005D0C56"/>
    <w:rsid w:val="005D2344"/>
    <w:rsid w:val="005D2B69"/>
    <w:rsid w:val="005D4A00"/>
    <w:rsid w:val="005D5157"/>
    <w:rsid w:val="005E0CF3"/>
    <w:rsid w:val="005E0E10"/>
    <w:rsid w:val="005E1232"/>
    <w:rsid w:val="005E363A"/>
    <w:rsid w:val="005E6CE3"/>
    <w:rsid w:val="005E7B78"/>
    <w:rsid w:val="005F1E2A"/>
    <w:rsid w:val="005F385A"/>
    <w:rsid w:val="005F4C53"/>
    <w:rsid w:val="005F4D96"/>
    <w:rsid w:val="005F5FAD"/>
    <w:rsid w:val="00600903"/>
    <w:rsid w:val="00600FE2"/>
    <w:rsid w:val="0060115F"/>
    <w:rsid w:val="00601C77"/>
    <w:rsid w:val="00602698"/>
    <w:rsid w:val="00602949"/>
    <w:rsid w:val="006055B7"/>
    <w:rsid w:val="006058BB"/>
    <w:rsid w:val="006066C5"/>
    <w:rsid w:val="006073E3"/>
    <w:rsid w:val="00607BB7"/>
    <w:rsid w:val="00611731"/>
    <w:rsid w:val="0061308C"/>
    <w:rsid w:val="00615C2C"/>
    <w:rsid w:val="0061653D"/>
    <w:rsid w:val="00616B57"/>
    <w:rsid w:val="006218A1"/>
    <w:rsid w:val="00622E1B"/>
    <w:rsid w:val="0062719D"/>
    <w:rsid w:val="00630A22"/>
    <w:rsid w:val="006310B8"/>
    <w:rsid w:val="0063176E"/>
    <w:rsid w:val="006345C7"/>
    <w:rsid w:val="006349E4"/>
    <w:rsid w:val="006425D5"/>
    <w:rsid w:val="006430FA"/>
    <w:rsid w:val="00643795"/>
    <w:rsid w:val="00643C8D"/>
    <w:rsid w:val="00644D11"/>
    <w:rsid w:val="0064509D"/>
    <w:rsid w:val="0064676F"/>
    <w:rsid w:val="006474D9"/>
    <w:rsid w:val="00647867"/>
    <w:rsid w:val="00651C8C"/>
    <w:rsid w:val="00652186"/>
    <w:rsid w:val="00652543"/>
    <w:rsid w:val="006530D9"/>
    <w:rsid w:val="006539DE"/>
    <w:rsid w:val="00654783"/>
    <w:rsid w:val="00656FAA"/>
    <w:rsid w:val="0066077B"/>
    <w:rsid w:val="00661536"/>
    <w:rsid w:val="006615A0"/>
    <w:rsid w:val="00664437"/>
    <w:rsid w:val="0066541D"/>
    <w:rsid w:val="00665D9D"/>
    <w:rsid w:val="00667866"/>
    <w:rsid w:val="00667BD0"/>
    <w:rsid w:val="00671687"/>
    <w:rsid w:val="0067302E"/>
    <w:rsid w:val="00673CEC"/>
    <w:rsid w:val="00674F5C"/>
    <w:rsid w:val="00675C45"/>
    <w:rsid w:val="00680700"/>
    <w:rsid w:val="00682B71"/>
    <w:rsid w:val="00682FB9"/>
    <w:rsid w:val="00684B4C"/>
    <w:rsid w:val="00685DBD"/>
    <w:rsid w:val="00686C4E"/>
    <w:rsid w:val="00691724"/>
    <w:rsid w:val="0069174E"/>
    <w:rsid w:val="00691D33"/>
    <w:rsid w:val="00691F8B"/>
    <w:rsid w:val="00694D6E"/>
    <w:rsid w:val="00694F4D"/>
    <w:rsid w:val="00695757"/>
    <w:rsid w:val="0069777B"/>
    <w:rsid w:val="006A0DFE"/>
    <w:rsid w:val="006A0E32"/>
    <w:rsid w:val="006A0FAF"/>
    <w:rsid w:val="006A225B"/>
    <w:rsid w:val="006A28FC"/>
    <w:rsid w:val="006A2ACC"/>
    <w:rsid w:val="006A3B43"/>
    <w:rsid w:val="006A5B10"/>
    <w:rsid w:val="006A7966"/>
    <w:rsid w:val="006A7B96"/>
    <w:rsid w:val="006B019E"/>
    <w:rsid w:val="006B1A72"/>
    <w:rsid w:val="006B2371"/>
    <w:rsid w:val="006B283E"/>
    <w:rsid w:val="006B7007"/>
    <w:rsid w:val="006B790F"/>
    <w:rsid w:val="006C2377"/>
    <w:rsid w:val="006C2785"/>
    <w:rsid w:val="006C295B"/>
    <w:rsid w:val="006C2CFE"/>
    <w:rsid w:val="006C3D65"/>
    <w:rsid w:val="006C5001"/>
    <w:rsid w:val="006C52AA"/>
    <w:rsid w:val="006C5CA8"/>
    <w:rsid w:val="006C66AE"/>
    <w:rsid w:val="006D0822"/>
    <w:rsid w:val="006D1160"/>
    <w:rsid w:val="006D192B"/>
    <w:rsid w:val="006D19CC"/>
    <w:rsid w:val="006D2132"/>
    <w:rsid w:val="006D2834"/>
    <w:rsid w:val="006D3EF9"/>
    <w:rsid w:val="006D49B6"/>
    <w:rsid w:val="006D51D4"/>
    <w:rsid w:val="006E0414"/>
    <w:rsid w:val="006E08CC"/>
    <w:rsid w:val="006E385D"/>
    <w:rsid w:val="006E42BE"/>
    <w:rsid w:val="006E5AAC"/>
    <w:rsid w:val="006F0C76"/>
    <w:rsid w:val="006F17BE"/>
    <w:rsid w:val="006F2DA1"/>
    <w:rsid w:val="006F31BF"/>
    <w:rsid w:val="006F343F"/>
    <w:rsid w:val="006F368E"/>
    <w:rsid w:val="006F3C46"/>
    <w:rsid w:val="006F5F42"/>
    <w:rsid w:val="006F650F"/>
    <w:rsid w:val="006F67F0"/>
    <w:rsid w:val="006F6876"/>
    <w:rsid w:val="006F72AA"/>
    <w:rsid w:val="00701718"/>
    <w:rsid w:val="00702652"/>
    <w:rsid w:val="00703EDE"/>
    <w:rsid w:val="00704158"/>
    <w:rsid w:val="0070425D"/>
    <w:rsid w:val="00710C26"/>
    <w:rsid w:val="00710E3F"/>
    <w:rsid w:val="0071128E"/>
    <w:rsid w:val="007118FD"/>
    <w:rsid w:val="00712FF8"/>
    <w:rsid w:val="00713136"/>
    <w:rsid w:val="00713157"/>
    <w:rsid w:val="00714815"/>
    <w:rsid w:val="00714A05"/>
    <w:rsid w:val="00716D50"/>
    <w:rsid w:val="00717A58"/>
    <w:rsid w:val="00717DDE"/>
    <w:rsid w:val="0072051D"/>
    <w:rsid w:val="00721795"/>
    <w:rsid w:val="00724B2C"/>
    <w:rsid w:val="00726900"/>
    <w:rsid w:val="00734D6B"/>
    <w:rsid w:val="007350F7"/>
    <w:rsid w:val="00735E18"/>
    <w:rsid w:val="00736603"/>
    <w:rsid w:val="00737F61"/>
    <w:rsid w:val="00741942"/>
    <w:rsid w:val="0074226E"/>
    <w:rsid w:val="00742FCF"/>
    <w:rsid w:val="00743D43"/>
    <w:rsid w:val="00744236"/>
    <w:rsid w:val="0074485F"/>
    <w:rsid w:val="00744B56"/>
    <w:rsid w:val="00744E63"/>
    <w:rsid w:val="007453E7"/>
    <w:rsid w:val="00745A61"/>
    <w:rsid w:val="00746EC1"/>
    <w:rsid w:val="00746FCC"/>
    <w:rsid w:val="00747009"/>
    <w:rsid w:val="00752FC3"/>
    <w:rsid w:val="007531D4"/>
    <w:rsid w:val="0075466B"/>
    <w:rsid w:val="00754BE3"/>
    <w:rsid w:val="00755096"/>
    <w:rsid w:val="00757247"/>
    <w:rsid w:val="00757348"/>
    <w:rsid w:val="00757A23"/>
    <w:rsid w:val="0076017A"/>
    <w:rsid w:val="007602CA"/>
    <w:rsid w:val="0076033C"/>
    <w:rsid w:val="007611B9"/>
    <w:rsid w:val="00763B5E"/>
    <w:rsid w:val="00767AA2"/>
    <w:rsid w:val="00767B43"/>
    <w:rsid w:val="00767D95"/>
    <w:rsid w:val="00767FBF"/>
    <w:rsid w:val="0077024F"/>
    <w:rsid w:val="00775F05"/>
    <w:rsid w:val="00777866"/>
    <w:rsid w:val="00781D83"/>
    <w:rsid w:val="00782C39"/>
    <w:rsid w:val="00783834"/>
    <w:rsid w:val="00783F28"/>
    <w:rsid w:val="00784AA2"/>
    <w:rsid w:val="007852E8"/>
    <w:rsid w:val="00785CFF"/>
    <w:rsid w:val="0078790D"/>
    <w:rsid w:val="00787D06"/>
    <w:rsid w:val="007906B0"/>
    <w:rsid w:val="00790BA7"/>
    <w:rsid w:val="00790BFD"/>
    <w:rsid w:val="00791CEB"/>
    <w:rsid w:val="00791F0E"/>
    <w:rsid w:val="00792E25"/>
    <w:rsid w:val="007933FD"/>
    <w:rsid w:val="00795801"/>
    <w:rsid w:val="00796165"/>
    <w:rsid w:val="00796258"/>
    <w:rsid w:val="00796263"/>
    <w:rsid w:val="007963C9"/>
    <w:rsid w:val="00797CEB"/>
    <w:rsid w:val="007A33D0"/>
    <w:rsid w:val="007A36E9"/>
    <w:rsid w:val="007A3BBC"/>
    <w:rsid w:val="007A46B8"/>
    <w:rsid w:val="007A552F"/>
    <w:rsid w:val="007A62E8"/>
    <w:rsid w:val="007A6AEB"/>
    <w:rsid w:val="007B085D"/>
    <w:rsid w:val="007B1362"/>
    <w:rsid w:val="007B18AD"/>
    <w:rsid w:val="007B26E2"/>
    <w:rsid w:val="007B5292"/>
    <w:rsid w:val="007B6B36"/>
    <w:rsid w:val="007B6F13"/>
    <w:rsid w:val="007B74B1"/>
    <w:rsid w:val="007B7B95"/>
    <w:rsid w:val="007B7F76"/>
    <w:rsid w:val="007C114B"/>
    <w:rsid w:val="007C27BA"/>
    <w:rsid w:val="007C5552"/>
    <w:rsid w:val="007C57BF"/>
    <w:rsid w:val="007D024E"/>
    <w:rsid w:val="007D205C"/>
    <w:rsid w:val="007D23DE"/>
    <w:rsid w:val="007D3139"/>
    <w:rsid w:val="007D4B10"/>
    <w:rsid w:val="007D6AE0"/>
    <w:rsid w:val="007D71A5"/>
    <w:rsid w:val="007E0063"/>
    <w:rsid w:val="007E04F6"/>
    <w:rsid w:val="007E0E3A"/>
    <w:rsid w:val="007E24AC"/>
    <w:rsid w:val="007E3AA2"/>
    <w:rsid w:val="007E4F29"/>
    <w:rsid w:val="007E5632"/>
    <w:rsid w:val="007E5D90"/>
    <w:rsid w:val="007E5E1E"/>
    <w:rsid w:val="007E7A60"/>
    <w:rsid w:val="007E7D2F"/>
    <w:rsid w:val="007F285E"/>
    <w:rsid w:val="007F2BFB"/>
    <w:rsid w:val="007F3CDA"/>
    <w:rsid w:val="007F5693"/>
    <w:rsid w:val="007F5F77"/>
    <w:rsid w:val="007F7550"/>
    <w:rsid w:val="007F7672"/>
    <w:rsid w:val="00801669"/>
    <w:rsid w:val="00801CB2"/>
    <w:rsid w:val="00803655"/>
    <w:rsid w:val="00804DC6"/>
    <w:rsid w:val="008055F0"/>
    <w:rsid w:val="0080647E"/>
    <w:rsid w:val="00806550"/>
    <w:rsid w:val="008116EC"/>
    <w:rsid w:val="008117AF"/>
    <w:rsid w:val="00811868"/>
    <w:rsid w:val="00811BFD"/>
    <w:rsid w:val="0081297D"/>
    <w:rsid w:val="00812CA5"/>
    <w:rsid w:val="008159BC"/>
    <w:rsid w:val="00816EFA"/>
    <w:rsid w:val="00817DDE"/>
    <w:rsid w:val="008202B5"/>
    <w:rsid w:val="008203C5"/>
    <w:rsid w:val="00820A49"/>
    <w:rsid w:val="008249E7"/>
    <w:rsid w:val="00825F33"/>
    <w:rsid w:val="00827ED2"/>
    <w:rsid w:val="00831C8E"/>
    <w:rsid w:val="008320FA"/>
    <w:rsid w:val="00834D77"/>
    <w:rsid w:val="00835F71"/>
    <w:rsid w:val="00836B4B"/>
    <w:rsid w:val="008400C2"/>
    <w:rsid w:val="008402DF"/>
    <w:rsid w:val="00841BF3"/>
    <w:rsid w:val="00844316"/>
    <w:rsid w:val="0084532E"/>
    <w:rsid w:val="008532E5"/>
    <w:rsid w:val="00853384"/>
    <w:rsid w:val="00854698"/>
    <w:rsid w:val="00855688"/>
    <w:rsid w:val="008562DA"/>
    <w:rsid w:val="008572B1"/>
    <w:rsid w:val="00860F7F"/>
    <w:rsid w:val="00861944"/>
    <w:rsid w:val="00861BDD"/>
    <w:rsid w:val="0086305C"/>
    <w:rsid w:val="008646F6"/>
    <w:rsid w:val="00864BD3"/>
    <w:rsid w:val="00867213"/>
    <w:rsid w:val="00871030"/>
    <w:rsid w:val="00871882"/>
    <w:rsid w:val="00873245"/>
    <w:rsid w:val="0087392D"/>
    <w:rsid w:val="00874000"/>
    <w:rsid w:val="008743BA"/>
    <w:rsid w:val="00875D3B"/>
    <w:rsid w:val="00876945"/>
    <w:rsid w:val="00876F68"/>
    <w:rsid w:val="0087705D"/>
    <w:rsid w:val="008806FA"/>
    <w:rsid w:val="0088086C"/>
    <w:rsid w:val="00881067"/>
    <w:rsid w:val="008813FD"/>
    <w:rsid w:val="00882CF7"/>
    <w:rsid w:val="008854EB"/>
    <w:rsid w:val="008855C7"/>
    <w:rsid w:val="00886332"/>
    <w:rsid w:val="008911D2"/>
    <w:rsid w:val="00891222"/>
    <w:rsid w:val="00891441"/>
    <w:rsid w:val="0089177C"/>
    <w:rsid w:val="008919A9"/>
    <w:rsid w:val="00891C62"/>
    <w:rsid w:val="00893BF3"/>
    <w:rsid w:val="00897CF8"/>
    <w:rsid w:val="008A2192"/>
    <w:rsid w:val="008A2617"/>
    <w:rsid w:val="008A393A"/>
    <w:rsid w:val="008A40B6"/>
    <w:rsid w:val="008A4264"/>
    <w:rsid w:val="008A6A5F"/>
    <w:rsid w:val="008A76ED"/>
    <w:rsid w:val="008B0A03"/>
    <w:rsid w:val="008B221E"/>
    <w:rsid w:val="008B419D"/>
    <w:rsid w:val="008B4237"/>
    <w:rsid w:val="008B4AE0"/>
    <w:rsid w:val="008B530A"/>
    <w:rsid w:val="008B7F7A"/>
    <w:rsid w:val="008C033B"/>
    <w:rsid w:val="008C1565"/>
    <w:rsid w:val="008C1939"/>
    <w:rsid w:val="008C1A65"/>
    <w:rsid w:val="008C4C74"/>
    <w:rsid w:val="008C590B"/>
    <w:rsid w:val="008C5C7A"/>
    <w:rsid w:val="008C6F24"/>
    <w:rsid w:val="008C7502"/>
    <w:rsid w:val="008D01C6"/>
    <w:rsid w:val="008D1595"/>
    <w:rsid w:val="008D22C1"/>
    <w:rsid w:val="008D2CA2"/>
    <w:rsid w:val="008D5C5B"/>
    <w:rsid w:val="008D608F"/>
    <w:rsid w:val="008D7E2A"/>
    <w:rsid w:val="008E0211"/>
    <w:rsid w:val="008E11B4"/>
    <w:rsid w:val="008E1790"/>
    <w:rsid w:val="008E2241"/>
    <w:rsid w:val="008E47FD"/>
    <w:rsid w:val="008E55F3"/>
    <w:rsid w:val="008E56F0"/>
    <w:rsid w:val="008E76DF"/>
    <w:rsid w:val="008E7C5A"/>
    <w:rsid w:val="008F1B52"/>
    <w:rsid w:val="008F2D31"/>
    <w:rsid w:val="008F3ED7"/>
    <w:rsid w:val="008F4FAE"/>
    <w:rsid w:val="008F5C2E"/>
    <w:rsid w:val="0090030D"/>
    <w:rsid w:val="00900FAE"/>
    <w:rsid w:val="00903518"/>
    <w:rsid w:val="0090412F"/>
    <w:rsid w:val="00904D78"/>
    <w:rsid w:val="009071EC"/>
    <w:rsid w:val="00911E74"/>
    <w:rsid w:val="00912283"/>
    <w:rsid w:val="00913ABE"/>
    <w:rsid w:val="00915275"/>
    <w:rsid w:val="0091528E"/>
    <w:rsid w:val="00915DCD"/>
    <w:rsid w:val="00915E86"/>
    <w:rsid w:val="00915FB8"/>
    <w:rsid w:val="00917410"/>
    <w:rsid w:val="00917C43"/>
    <w:rsid w:val="00917EEF"/>
    <w:rsid w:val="00920F80"/>
    <w:rsid w:val="00921279"/>
    <w:rsid w:val="009237C3"/>
    <w:rsid w:val="009251DB"/>
    <w:rsid w:val="0092745F"/>
    <w:rsid w:val="00927C63"/>
    <w:rsid w:val="009313AD"/>
    <w:rsid w:val="009314B5"/>
    <w:rsid w:val="00931839"/>
    <w:rsid w:val="00932FB0"/>
    <w:rsid w:val="0093401A"/>
    <w:rsid w:val="00935C5E"/>
    <w:rsid w:val="009360F6"/>
    <w:rsid w:val="00941397"/>
    <w:rsid w:val="00941863"/>
    <w:rsid w:val="009419B8"/>
    <w:rsid w:val="00943041"/>
    <w:rsid w:val="00943B42"/>
    <w:rsid w:val="00943DE1"/>
    <w:rsid w:val="009446D8"/>
    <w:rsid w:val="00944812"/>
    <w:rsid w:val="00944FD5"/>
    <w:rsid w:val="00945C07"/>
    <w:rsid w:val="00945C48"/>
    <w:rsid w:val="0094715E"/>
    <w:rsid w:val="009477D4"/>
    <w:rsid w:val="00952CA1"/>
    <w:rsid w:val="00952F62"/>
    <w:rsid w:val="0095375A"/>
    <w:rsid w:val="00954AF2"/>
    <w:rsid w:val="0095582F"/>
    <w:rsid w:val="00956225"/>
    <w:rsid w:val="00956A71"/>
    <w:rsid w:val="00960D1B"/>
    <w:rsid w:val="009634A5"/>
    <w:rsid w:val="009635FE"/>
    <w:rsid w:val="00964B4A"/>
    <w:rsid w:val="0096542A"/>
    <w:rsid w:val="00966131"/>
    <w:rsid w:val="009669CB"/>
    <w:rsid w:val="00970A10"/>
    <w:rsid w:val="00971A21"/>
    <w:rsid w:val="009722E3"/>
    <w:rsid w:val="0097292C"/>
    <w:rsid w:val="00972F38"/>
    <w:rsid w:val="00973924"/>
    <w:rsid w:val="00973AD0"/>
    <w:rsid w:val="00974279"/>
    <w:rsid w:val="009748B5"/>
    <w:rsid w:val="009763EA"/>
    <w:rsid w:val="00977FCE"/>
    <w:rsid w:val="00980E6D"/>
    <w:rsid w:val="0098147C"/>
    <w:rsid w:val="009814B1"/>
    <w:rsid w:val="00981DE9"/>
    <w:rsid w:val="00982AF5"/>
    <w:rsid w:val="009864C5"/>
    <w:rsid w:val="00990033"/>
    <w:rsid w:val="00991542"/>
    <w:rsid w:val="00992F3F"/>
    <w:rsid w:val="00993B26"/>
    <w:rsid w:val="00993DFE"/>
    <w:rsid w:val="0099671F"/>
    <w:rsid w:val="00996B25"/>
    <w:rsid w:val="00997B8C"/>
    <w:rsid w:val="00997E91"/>
    <w:rsid w:val="009A1B03"/>
    <w:rsid w:val="009A4E3B"/>
    <w:rsid w:val="009A5BD5"/>
    <w:rsid w:val="009A721F"/>
    <w:rsid w:val="009A7536"/>
    <w:rsid w:val="009B1056"/>
    <w:rsid w:val="009B1226"/>
    <w:rsid w:val="009B20FE"/>
    <w:rsid w:val="009B2A25"/>
    <w:rsid w:val="009B4604"/>
    <w:rsid w:val="009B50FE"/>
    <w:rsid w:val="009B751E"/>
    <w:rsid w:val="009B77BC"/>
    <w:rsid w:val="009B7BCC"/>
    <w:rsid w:val="009C0264"/>
    <w:rsid w:val="009C02F0"/>
    <w:rsid w:val="009C3D79"/>
    <w:rsid w:val="009C559E"/>
    <w:rsid w:val="009C588D"/>
    <w:rsid w:val="009D0080"/>
    <w:rsid w:val="009D14F2"/>
    <w:rsid w:val="009D1A69"/>
    <w:rsid w:val="009D2551"/>
    <w:rsid w:val="009D51F7"/>
    <w:rsid w:val="009D5460"/>
    <w:rsid w:val="009D59B3"/>
    <w:rsid w:val="009D5CF8"/>
    <w:rsid w:val="009D7943"/>
    <w:rsid w:val="009E0FD5"/>
    <w:rsid w:val="009E2EF6"/>
    <w:rsid w:val="009E3D76"/>
    <w:rsid w:val="009E5F9E"/>
    <w:rsid w:val="009E66F1"/>
    <w:rsid w:val="009E7479"/>
    <w:rsid w:val="009F0646"/>
    <w:rsid w:val="009F292C"/>
    <w:rsid w:val="009F2EE3"/>
    <w:rsid w:val="009F4943"/>
    <w:rsid w:val="009F5041"/>
    <w:rsid w:val="009F5102"/>
    <w:rsid w:val="009F52AA"/>
    <w:rsid w:val="009F568F"/>
    <w:rsid w:val="009F6F37"/>
    <w:rsid w:val="00A00898"/>
    <w:rsid w:val="00A01520"/>
    <w:rsid w:val="00A0211D"/>
    <w:rsid w:val="00A0384B"/>
    <w:rsid w:val="00A03FF9"/>
    <w:rsid w:val="00A04DC9"/>
    <w:rsid w:val="00A12E27"/>
    <w:rsid w:val="00A14362"/>
    <w:rsid w:val="00A145ED"/>
    <w:rsid w:val="00A15A5D"/>
    <w:rsid w:val="00A1615F"/>
    <w:rsid w:val="00A17243"/>
    <w:rsid w:val="00A20971"/>
    <w:rsid w:val="00A2311D"/>
    <w:rsid w:val="00A23F8C"/>
    <w:rsid w:val="00A26728"/>
    <w:rsid w:val="00A27E25"/>
    <w:rsid w:val="00A3361D"/>
    <w:rsid w:val="00A3386D"/>
    <w:rsid w:val="00A3410A"/>
    <w:rsid w:val="00A35B94"/>
    <w:rsid w:val="00A35D85"/>
    <w:rsid w:val="00A365EF"/>
    <w:rsid w:val="00A37881"/>
    <w:rsid w:val="00A3792F"/>
    <w:rsid w:val="00A37CD4"/>
    <w:rsid w:val="00A40953"/>
    <w:rsid w:val="00A4219E"/>
    <w:rsid w:val="00A438B5"/>
    <w:rsid w:val="00A455AA"/>
    <w:rsid w:val="00A45698"/>
    <w:rsid w:val="00A45F51"/>
    <w:rsid w:val="00A46D0F"/>
    <w:rsid w:val="00A4799F"/>
    <w:rsid w:val="00A47B88"/>
    <w:rsid w:val="00A53215"/>
    <w:rsid w:val="00A53AED"/>
    <w:rsid w:val="00A55261"/>
    <w:rsid w:val="00A563C9"/>
    <w:rsid w:val="00A563D7"/>
    <w:rsid w:val="00A63EF5"/>
    <w:rsid w:val="00A641B8"/>
    <w:rsid w:val="00A6620E"/>
    <w:rsid w:val="00A66700"/>
    <w:rsid w:val="00A67840"/>
    <w:rsid w:val="00A706DC"/>
    <w:rsid w:val="00A71CD4"/>
    <w:rsid w:val="00A71F4F"/>
    <w:rsid w:val="00A72015"/>
    <w:rsid w:val="00A721B3"/>
    <w:rsid w:val="00A729D7"/>
    <w:rsid w:val="00A73B12"/>
    <w:rsid w:val="00A748A3"/>
    <w:rsid w:val="00A749E5"/>
    <w:rsid w:val="00A7674F"/>
    <w:rsid w:val="00A81237"/>
    <w:rsid w:val="00A8168F"/>
    <w:rsid w:val="00A82E00"/>
    <w:rsid w:val="00A83E12"/>
    <w:rsid w:val="00A856A3"/>
    <w:rsid w:val="00A85B7F"/>
    <w:rsid w:val="00A863F9"/>
    <w:rsid w:val="00A8738D"/>
    <w:rsid w:val="00A90D3B"/>
    <w:rsid w:val="00A91B3D"/>
    <w:rsid w:val="00A92296"/>
    <w:rsid w:val="00A92562"/>
    <w:rsid w:val="00A93DB2"/>
    <w:rsid w:val="00A94AD6"/>
    <w:rsid w:val="00AA0BDA"/>
    <w:rsid w:val="00AA10D5"/>
    <w:rsid w:val="00AA1490"/>
    <w:rsid w:val="00AA35F5"/>
    <w:rsid w:val="00AA38E8"/>
    <w:rsid w:val="00AA4256"/>
    <w:rsid w:val="00AA5F12"/>
    <w:rsid w:val="00AA6741"/>
    <w:rsid w:val="00AA7522"/>
    <w:rsid w:val="00AA7933"/>
    <w:rsid w:val="00AB0207"/>
    <w:rsid w:val="00AB0EEC"/>
    <w:rsid w:val="00AB1221"/>
    <w:rsid w:val="00AB20BB"/>
    <w:rsid w:val="00AB3B4F"/>
    <w:rsid w:val="00AB4D97"/>
    <w:rsid w:val="00AB57DE"/>
    <w:rsid w:val="00AB750E"/>
    <w:rsid w:val="00AB772C"/>
    <w:rsid w:val="00AB7F6B"/>
    <w:rsid w:val="00AC23A4"/>
    <w:rsid w:val="00AC2A82"/>
    <w:rsid w:val="00AC2DCA"/>
    <w:rsid w:val="00AC50D4"/>
    <w:rsid w:val="00AC7D0D"/>
    <w:rsid w:val="00AD019C"/>
    <w:rsid w:val="00AD0D6C"/>
    <w:rsid w:val="00AD13D8"/>
    <w:rsid w:val="00AD327B"/>
    <w:rsid w:val="00AD3EDE"/>
    <w:rsid w:val="00AD51AA"/>
    <w:rsid w:val="00AD5D81"/>
    <w:rsid w:val="00AD7827"/>
    <w:rsid w:val="00AE14BB"/>
    <w:rsid w:val="00AE26AD"/>
    <w:rsid w:val="00AE35DB"/>
    <w:rsid w:val="00AE3F44"/>
    <w:rsid w:val="00AE440A"/>
    <w:rsid w:val="00AE6286"/>
    <w:rsid w:val="00AE71F3"/>
    <w:rsid w:val="00AF09FD"/>
    <w:rsid w:val="00AF13C6"/>
    <w:rsid w:val="00AF19B0"/>
    <w:rsid w:val="00AF1D1E"/>
    <w:rsid w:val="00AF2322"/>
    <w:rsid w:val="00AF389F"/>
    <w:rsid w:val="00AF45AB"/>
    <w:rsid w:val="00AF4663"/>
    <w:rsid w:val="00AF5E7F"/>
    <w:rsid w:val="00AF684B"/>
    <w:rsid w:val="00AF6A8F"/>
    <w:rsid w:val="00AF6E99"/>
    <w:rsid w:val="00AF724C"/>
    <w:rsid w:val="00B01D70"/>
    <w:rsid w:val="00B05D21"/>
    <w:rsid w:val="00B0613D"/>
    <w:rsid w:val="00B07AC6"/>
    <w:rsid w:val="00B10984"/>
    <w:rsid w:val="00B10E45"/>
    <w:rsid w:val="00B1179B"/>
    <w:rsid w:val="00B11BB2"/>
    <w:rsid w:val="00B121E8"/>
    <w:rsid w:val="00B12AA7"/>
    <w:rsid w:val="00B12E74"/>
    <w:rsid w:val="00B13007"/>
    <w:rsid w:val="00B13936"/>
    <w:rsid w:val="00B15D4D"/>
    <w:rsid w:val="00B15DDA"/>
    <w:rsid w:val="00B16187"/>
    <w:rsid w:val="00B1652F"/>
    <w:rsid w:val="00B20529"/>
    <w:rsid w:val="00B20B6D"/>
    <w:rsid w:val="00B21641"/>
    <w:rsid w:val="00B22322"/>
    <w:rsid w:val="00B22CBC"/>
    <w:rsid w:val="00B22CC3"/>
    <w:rsid w:val="00B22FE7"/>
    <w:rsid w:val="00B23B56"/>
    <w:rsid w:val="00B2545A"/>
    <w:rsid w:val="00B2557D"/>
    <w:rsid w:val="00B25E92"/>
    <w:rsid w:val="00B3017E"/>
    <w:rsid w:val="00B30396"/>
    <w:rsid w:val="00B30832"/>
    <w:rsid w:val="00B320C1"/>
    <w:rsid w:val="00B34BE5"/>
    <w:rsid w:val="00B34DD4"/>
    <w:rsid w:val="00B3774A"/>
    <w:rsid w:val="00B37AFF"/>
    <w:rsid w:val="00B416B6"/>
    <w:rsid w:val="00B41F71"/>
    <w:rsid w:val="00B42286"/>
    <w:rsid w:val="00B462F3"/>
    <w:rsid w:val="00B466A8"/>
    <w:rsid w:val="00B50405"/>
    <w:rsid w:val="00B50866"/>
    <w:rsid w:val="00B51610"/>
    <w:rsid w:val="00B53590"/>
    <w:rsid w:val="00B54355"/>
    <w:rsid w:val="00B54F02"/>
    <w:rsid w:val="00B5602F"/>
    <w:rsid w:val="00B6120F"/>
    <w:rsid w:val="00B61908"/>
    <w:rsid w:val="00B6325E"/>
    <w:rsid w:val="00B640AD"/>
    <w:rsid w:val="00B65173"/>
    <w:rsid w:val="00B65F36"/>
    <w:rsid w:val="00B67E35"/>
    <w:rsid w:val="00B70449"/>
    <w:rsid w:val="00B70A2D"/>
    <w:rsid w:val="00B73398"/>
    <w:rsid w:val="00B74CDA"/>
    <w:rsid w:val="00B7563B"/>
    <w:rsid w:val="00B76A36"/>
    <w:rsid w:val="00B76BA0"/>
    <w:rsid w:val="00B76EAB"/>
    <w:rsid w:val="00B7719B"/>
    <w:rsid w:val="00B77A52"/>
    <w:rsid w:val="00B80314"/>
    <w:rsid w:val="00B82074"/>
    <w:rsid w:val="00B82360"/>
    <w:rsid w:val="00B835A1"/>
    <w:rsid w:val="00B846DD"/>
    <w:rsid w:val="00B863CD"/>
    <w:rsid w:val="00B86F47"/>
    <w:rsid w:val="00B90228"/>
    <w:rsid w:val="00B9277B"/>
    <w:rsid w:val="00B92C00"/>
    <w:rsid w:val="00B939EB"/>
    <w:rsid w:val="00B95997"/>
    <w:rsid w:val="00B95F78"/>
    <w:rsid w:val="00B968E7"/>
    <w:rsid w:val="00B971BE"/>
    <w:rsid w:val="00B97414"/>
    <w:rsid w:val="00B978AD"/>
    <w:rsid w:val="00BA0289"/>
    <w:rsid w:val="00BA0CFB"/>
    <w:rsid w:val="00BA0F0E"/>
    <w:rsid w:val="00BA0F18"/>
    <w:rsid w:val="00BA28F8"/>
    <w:rsid w:val="00BA377F"/>
    <w:rsid w:val="00BA4693"/>
    <w:rsid w:val="00BA4E17"/>
    <w:rsid w:val="00BA72CF"/>
    <w:rsid w:val="00BA7749"/>
    <w:rsid w:val="00BB22E1"/>
    <w:rsid w:val="00BB23B4"/>
    <w:rsid w:val="00BB438D"/>
    <w:rsid w:val="00BB4BAC"/>
    <w:rsid w:val="00BB77E8"/>
    <w:rsid w:val="00BC0C1E"/>
    <w:rsid w:val="00BC1E62"/>
    <w:rsid w:val="00BC24B4"/>
    <w:rsid w:val="00BC2831"/>
    <w:rsid w:val="00BC46A6"/>
    <w:rsid w:val="00BC5F4F"/>
    <w:rsid w:val="00BC66AF"/>
    <w:rsid w:val="00BC7198"/>
    <w:rsid w:val="00BD1714"/>
    <w:rsid w:val="00BD2517"/>
    <w:rsid w:val="00BD2A20"/>
    <w:rsid w:val="00BD2D02"/>
    <w:rsid w:val="00BD34C4"/>
    <w:rsid w:val="00BD3F86"/>
    <w:rsid w:val="00BD7214"/>
    <w:rsid w:val="00BE1280"/>
    <w:rsid w:val="00BE2330"/>
    <w:rsid w:val="00BE3829"/>
    <w:rsid w:val="00BE40F8"/>
    <w:rsid w:val="00BE447B"/>
    <w:rsid w:val="00BE4932"/>
    <w:rsid w:val="00BE681D"/>
    <w:rsid w:val="00BE7D41"/>
    <w:rsid w:val="00BF0BFB"/>
    <w:rsid w:val="00BF110D"/>
    <w:rsid w:val="00BF1F00"/>
    <w:rsid w:val="00BF2242"/>
    <w:rsid w:val="00BF2EEC"/>
    <w:rsid w:val="00BF32E1"/>
    <w:rsid w:val="00C0002F"/>
    <w:rsid w:val="00C03B00"/>
    <w:rsid w:val="00C03CCF"/>
    <w:rsid w:val="00C0404A"/>
    <w:rsid w:val="00C06623"/>
    <w:rsid w:val="00C068A4"/>
    <w:rsid w:val="00C06FBA"/>
    <w:rsid w:val="00C102FA"/>
    <w:rsid w:val="00C1069E"/>
    <w:rsid w:val="00C10D4E"/>
    <w:rsid w:val="00C10E1B"/>
    <w:rsid w:val="00C13342"/>
    <w:rsid w:val="00C135FD"/>
    <w:rsid w:val="00C169C3"/>
    <w:rsid w:val="00C1745E"/>
    <w:rsid w:val="00C20090"/>
    <w:rsid w:val="00C20EF8"/>
    <w:rsid w:val="00C2188F"/>
    <w:rsid w:val="00C22E70"/>
    <w:rsid w:val="00C23AD9"/>
    <w:rsid w:val="00C23E28"/>
    <w:rsid w:val="00C30426"/>
    <w:rsid w:val="00C310AC"/>
    <w:rsid w:val="00C3207A"/>
    <w:rsid w:val="00C322A7"/>
    <w:rsid w:val="00C337B5"/>
    <w:rsid w:val="00C350ED"/>
    <w:rsid w:val="00C359D4"/>
    <w:rsid w:val="00C36206"/>
    <w:rsid w:val="00C36F33"/>
    <w:rsid w:val="00C43C0D"/>
    <w:rsid w:val="00C43FD8"/>
    <w:rsid w:val="00C448BB"/>
    <w:rsid w:val="00C462E7"/>
    <w:rsid w:val="00C46EEA"/>
    <w:rsid w:val="00C47D84"/>
    <w:rsid w:val="00C5087F"/>
    <w:rsid w:val="00C511BD"/>
    <w:rsid w:val="00C52569"/>
    <w:rsid w:val="00C52C6C"/>
    <w:rsid w:val="00C52D37"/>
    <w:rsid w:val="00C52DF4"/>
    <w:rsid w:val="00C57A20"/>
    <w:rsid w:val="00C57ABA"/>
    <w:rsid w:val="00C57DAA"/>
    <w:rsid w:val="00C60254"/>
    <w:rsid w:val="00C62D99"/>
    <w:rsid w:val="00C63D93"/>
    <w:rsid w:val="00C644EF"/>
    <w:rsid w:val="00C64F94"/>
    <w:rsid w:val="00C65834"/>
    <w:rsid w:val="00C659D7"/>
    <w:rsid w:val="00C660C5"/>
    <w:rsid w:val="00C66672"/>
    <w:rsid w:val="00C700FA"/>
    <w:rsid w:val="00C709C8"/>
    <w:rsid w:val="00C70C68"/>
    <w:rsid w:val="00C729CF"/>
    <w:rsid w:val="00C738AB"/>
    <w:rsid w:val="00C7711D"/>
    <w:rsid w:val="00C81A51"/>
    <w:rsid w:val="00C825EF"/>
    <w:rsid w:val="00C84539"/>
    <w:rsid w:val="00C85385"/>
    <w:rsid w:val="00C8558D"/>
    <w:rsid w:val="00C85E79"/>
    <w:rsid w:val="00C86773"/>
    <w:rsid w:val="00C90096"/>
    <w:rsid w:val="00C903E2"/>
    <w:rsid w:val="00C93464"/>
    <w:rsid w:val="00C95F7D"/>
    <w:rsid w:val="00C964C4"/>
    <w:rsid w:val="00C96DD7"/>
    <w:rsid w:val="00CA2190"/>
    <w:rsid w:val="00CA38CD"/>
    <w:rsid w:val="00CA5767"/>
    <w:rsid w:val="00CA5AD8"/>
    <w:rsid w:val="00CA6C20"/>
    <w:rsid w:val="00CA6E47"/>
    <w:rsid w:val="00CB008B"/>
    <w:rsid w:val="00CB0520"/>
    <w:rsid w:val="00CB0CD1"/>
    <w:rsid w:val="00CB4899"/>
    <w:rsid w:val="00CB632F"/>
    <w:rsid w:val="00CB7373"/>
    <w:rsid w:val="00CC15E1"/>
    <w:rsid w:val="00CC51B1"/>
    <w:rsid w:val="00CC5C57"/>
    <w:rsid w:val="00CC7255"/>
    <w:rsid w:val="00CC737D"/>
    <w:rsid w:val="00CC7A7E"/>
    <w:rsid w:val="00CC7B61"/>
    <w:rsid w:val="00CD35A3"/>
    <w:rsid w:val="00CD53ED"/>
    <w:rsid w:val="00CD5A91"/>
    <w:rsid w:val="00CD5FA7"/>
    <w:rsid w:val="00CD6204"/>
    <w:rsid w:val="00CD6D8B"/>
    <w:rsid w:val="00CD7A9B"/>
    <w:rsid w:val="00CE31E9"/>
    <w:rsid w:val="00CE365B"/>
    <w:rsid w:val="00CE5721"/>
    <w:rsid w:val="00CE5D09"/>
    <w:rsid w:val="00CE66E0"/>
    <w:rsid w:val="00CE676C"/>
    <w:rsid w:val="00CF00C1"/>
    <w:rsid w:val="00CF0DE5"/>
    <w:rsid w:val="00CF30C4"/>
    <w:rsid w:val="00CF41BA"/>
    <w:rsid w:val="00CF48D1"/>
    <w:rsid w:val="00CF6955"/>
    <w:rsid w:val="00CF6AD2"/>
    <w:rsid w:val="00CF7964"/>
    <w:rsid w:val="00CF7DD6"/>
    <w:rsid w:val="00D001DD"/>
    <w:rsid w:val="00D01262"/>
    <w:rsid w:val="00D01829"/>
    <w:rsid w:val="00D02E72"/>
    <w:rsid w:val="00D0337E"/>
    <w:rsid w:val="00D06049"/>
    <w:rsid w:val="00D06198"/>
    <w:rsid w:val="00D06EE3"/>
    <w:rsid w:val="00D07BAA"/>
    <w:rsid w:val="00D10B14"/>
    <w:rsid w:val="00D1162C"/>
    <w:rsid w:val="00D1337E"/>
    <w:rsid w:val="00D14338"/>
    <w:rsid w:val="00D158C0"/>
    <w:rsid w:val="00D16CE7"/>
    <w:rsid w:val="00D17031"/>
    <w:rsid w:val="00D174E5"/>
    <w:rsid w:val="00D17512"/>
    <w:rsid w:val="00D20048"/>
    <w:rsid w:val="00D20393"/>
    <w:rsid w:val="00D20739"/>
    <w:rsid w:val="00D21218"/>
    <w:rsid w:val="00D21226"/>
    <w:rsid w:val="00D21451"/>
    <w:rsid w:val="00D214DC"/>
    <w:rsid w:val="00D21D73"/>
    <w:rsid w:val="00D22A92"/>
    <w:rsid w:val="00D22FEF"/>
    <w:rsid w:val="00D23CD0"/>
    <w:rsid w:val="00D23FDF"/>
    <w:rsid w:val="00D24960"/>
    <w:rsid w:val="00D25111"/>
    <w:rsid w:val="00D256DF"/>
    <w:rsid w:val="00D25FFB"/>
    <w:rsid w:val="00D26948"/>
    <w:rsid w:val="00D3149E"/>
    <w:rsid w:val="00D32E63"/>
    <w:rsid w:val="00D331E4"/>
    <w:rsid w:val="00D33733"/>
    <w:rsid w:val="00D358A4"/>
    <w:rsid w:val="00D360A6"/>
    <w:rsid w:val="00D371FD"/>
    <w:rsid w:val="00D37B2F"/>
    <w:rsid w:val="00D40FB8"/>
    <w:rsid w:val="00D4118D"/>
    <w:rsid w:val="00D411E4"/>
    <w:rsid w:val="00D414E5"/>
    <w:rsid w:val="00D435CE"/>
    <w:rsid w:val="00D45050"/>
    <w:rsid w:val="00D4676E"/>
    <w:rsid w:val="00D503E3"/>
    <w:rsid w:val="00D51D5E"/>
    <w:rsid w:val="00D53C9A"/>
    <w:rsid w:val="00D55FD1"/>
    <w:rsid w:val="00D563DE"/>
    <w:rsid w:val="00D572E0"/>
    <w:rsid w:val="00D57F84"/>
    <w:rsid w:val="00D618A1"/>
    <w:rsid w:val="00D62711"/>
    <w:rsid w:val="00D62819"/>
    <w:rsid w:val="00D63BBC"/>
    <w:rsid w:val="00D643B5"/>
    <w:rsid w:val="00D663F1"/>
    <w:rsid w:val="00D66A53"/>
    <w:rsid w:val="00D66AA0"/>
    <w:rsid w:val="00D67021"/>
    <w:rsid w:val="00D70CBC"/>
    <w:rsid w:val="00D70DB8"/>
    <w:rsid w:val="00D70F35"/>
    <w:rsid w:val="00D711CF"/>
    <w:rsid w:val="00D71960"/>
    <w:rsid w:val="00D73506"/>
    <w:rsid w:val="00D73D38"/>
    <w:rsid w:val="00D75D04"/>
    <w:rsid w:val="00D77C9D"/>
    <w:rsid w:val="00D800AF"/>
    <w:rsid w:val="00D810AF"/>
    <w:rsid w:val="00D81BA0"/>
    <w:rsid w:val="00D82B8D"/>
    <w:rsid w:val="00D84E3F"/>
    <w:rsid w:val="00D85859"/>
    <w:rsid w:val="00D87599"/>
    <w:rsid w:val="00D87DDE"/>
    <w:rsid w:val="00D90AF9"/>
    <w:rsid w:val="00D914F8"/>
    <w:rsid w:val="00D91874"/>
    <w:rsid w:val="00D9319C"/>
    <w:rsid w:val="00D93493"/>
    <w:rsid w:val="00D93A25"/>
    <w:rsid w:val="00D95505"/>
    <w:rsid w:val="00D97410"/>
    <w:rsid w:val="00D978E8"/>
    <w:rsid w:val="00D97BBB"/>
    <w:rsid w:val="00DA0095"/>
    <w:rsid w:val="00DA205D"/>
    <w:rsid w:val="00DA2A9F"/>
    <w:rsid w:val="00DA3802"/>
    <w:rsid w:val="00DA4493"/>
    <w:rsid w:val="00DA5446"/>
    <w:rsid w:val="00DA6BC6"/>
    <w:rsid w:val="00DA7D5A"/>
    <w:rsid w:val="00DB0031"/>
    <w:rsid w:val="00DB1D12"/>
    <w:rsid w:val="00DB1D26"/>
    <w:rsid w:val="00DB28AF"/>
    <w:rsid w:val="00DB2F3A"/>
    <w:rsid w:val="00DB3808"/>
    <w:rsid w:val="00DB416B"/>
    <w:rsid w:val="00DB459F"/>
    <w:rsid w:val="00DB7236"/>
    <w:rsid w:val="00DB7A12"/>
    <w:rsid w:val="00DC078C"/>
    <w:rsid w:val="00DC322A"/>
    <w:rsid w:val="00DC32C7"/>
    <w:rsid w:val="00DC4FCA"/>
    <w:rsid w:val="00DC503C"/>
    <w:rsid w:val="00DC5963"/>
    <w:rsid w:val="00DC6D33"/>
    <w:rsid w:val="00DD4EC7"/>
    <w:rsid w:val="00DD6501"/>
    <w:rsid w:val="00DD6B79"/>
    <w:rsid w:val="00DD6DE9"/>
    <w:rsid w:val="00DD6E5B"/>
    <w:rsid w:val="00DE3E43"/>
    <w:rsid w:val="00DE47E2"/>
    <w:rsid w:val="00DE4F96"/>
    <w:rsid w:val="00DE5A2C"/>
    <w:rsid w:val="00DE79CC"/>
    <w:rsid w:val="00DF18E0"/>
    <w:rsid w:val="00DF4D80"/>
    <w:rsid w:val="00DF6D2A"/>
    <w:rsid w:val="00DF791F"/>
    <w:rsid w:val="00E008BD"/>
    <w:rsid w:val="00E0263C"/>
    <w:rsid w:val="00E033D0"/>
    <w:rsid w:val="00E04031"/>
    <w:rsid w:val="00E04426"/>
    <w:rsid w:val="00E04D48"/>
    <w:rsid w:val="00E05853"/>
    <w:rsid w:val="00E06F34"/>
    <w:rsid w:val="00E12857"/>
    <w:rsid w:val="00E13958"/>
    <w:rsid w:val="00E143DB"/>
    <w:rsid w:val="00E14CC6"/>
    <w:rsid w:val="00E14D72"/>
    <w:rsid w:val="00E1501D"/>
    <w:rsid w:val="00E17FA1"/>
    <w:rsid w:val="00E2235B"/>
    <w:rsid w:val="00E24905"/>
    <w:rsid w:val="00E30381"/>
    <w:rsid w:val="00E31D3C"/>
    <w:rsid w:val="00E3338D"/>
    <w:rsid w:val="00E33FB1"/>
    <w:rsid w:val="00E34DD6"/>
    <w:rsid w:val="00E3548C"/>
    <w:rsid w:val="00E35EEA"/>
    <w:rsid w:val="00E36E96"/>
    <w:rsid w:val="00E40EA3"/>
    <w:rsid w:val="00E43BF2"/>
    <w:rsid w:val="00E44F60"/>
    <w:rsid w:val="00E453E4"/>
    <w:rsid w:val="00E46750"/>
    <w:rsid w:val="00E47F6B"/>
    <w:rsid w:val="00E509C6"/>
    <w:rsid w:val="00E51823"/>
    <w:rsid w:val="00E54255"/>
    <w:rsid w:val="00E55EF4"/>
    <w:rsid w:val="00E572B2"/>
    <w:rsid w:val="00E62612"/>
    <w:rsid w:val="00E65480"/>
    <w:rsid w:val="00E65F28"/>
    <w:rsid w:val="00E670E8"/>
    <w:rsid w:val="00E677E1"/>
    <w:rsid w:val="00E70206"/>
    <w:rsid w:val="00E70C34"/>
    <w:rsid w:val="00E72D1F"/>
    <w:rsid w:val="00E75584"/>
    <w:rsid w:val="00E767AF"/>
    <w:rsid w:val="00E80A3C"/>
    <w:rsid w:val="00E836E2"/>
    <w:rsid w:val="00E85346"/>
    <w:rsid w:val="00E8535B"/>
    <w:rsid w:val="00E85A4C"/>
    <w:rsid w:val="00E863F5"/>
    <w:rsid w:val="00E90870"/>
    <w:rsid w:val="00E90E1C"/>
    <w:rsid w:val="00E91F31"/>
    <w:rsid w:val="00E92498"/>
    <w:rsid w:val="00E94B5D"/>
    <w:rsid w:val="00E951D3"/>
    <w:rsid w:val="00E9636C"/>
    <w:rsid w:val="00E96A38"/>
    <w:rsid w:val="00E97001"/>
    <w:rsid w:val="00E97047"/>
    <w:rsid w:val="00EA0043"/>
    <w:rsid w:val="00EA1093"/>
    <w:rsid w:val="00EA1ACA"/>
    <w:rsid w:val="00EA202C"/>
    <w:rsid w:val="00EA3573"/>
    <w:rsid w:val="00EA6238"/>
    <w:rsid w:val="00EA639E"/>
    <w:rsid w:val="00EA6CB6"/>
    <w:rsid w:val="00EA7B23"/>
    <w:rsid w:val="00EB0C8F"/>
    <w:rsid w:val="00EB0EBC"/>
    <w:rsid w:val="00EB0F77"/>
    <w:rsid w:val="00EB2B73"/>
    <w:rsid w:val="00EB3FE6"/>
    <w:rsid w:val="00EB4195"/>
    <w:rsid w:val="00EB4595"/>
    <w:rsid w:val="00EB7B23"/>
    <w:rsid w:val="00EB7F00"/>
    <w:rsid w:val="00EC124A"/>
    <w:rsid w:val="00EC14CD"/>
    <w:rsid w:val="00EC7EE4"/>
    <w:rsid w:val="00ED022A"/>
    <w:rsid w:val="00ED1DC1"/>
    <w:rsid w:val="00ED2178"/>
    <w:rsid w:val="00ED2995"/>
    <w:rsid w:val="00ED3F88"/>
    <w:rsid w:val="00ED4141"/>
    <w:rsid w:val="00ED55BB"/>
    <w:rsid w:val="00ED65F6"/>
    <w:rsid w:val="00ED6ACF"/>
    <w:rsid w:val="00EE087D"/>
    <w:rsid w:val="00EE0DF1"/>
    <w:rsid w:val="00EE5387"/>
    <w:rsid w:val="00EE5D68"/>
    <w:rsid w:val="00EE68B0"/>
    <w:rsid w:val="00EE7C5F"/>
    <w:rsid w:val="00EF39DC"/>
    <w:rsid w:val="00EF528F"/>
    <w:rsid w:val="00F03333"/>
    <w:rsid w:val="00F037C3"/>
    <w:rsid w:val="00F0509B"/>
    <w:rsid w:val="00F05134"/>
    <w:rsid w:val="00F05394"/>
    <w:rsid w:val="00F0775D"/>
    <w:rsid w:val="00F10597"/>
    <w:rsid w:val="00F1072F"/>
    <w:rsid w:val="00F10D1A"/>
    <w:rsid w:val="00F10EE1"/>
    <w:rsid w:val="00F11254"/>
    <w:rsid w:val="00F123B5"/>
    <w:rsid w:val="00F124F8"/>
    <w:rsid w:val="00F12D22"/>
    <w:rsid w:val="00F139A8"/>
    <w:rsid w:val="00F13B57"/>
    <w:rsid w:val="00F13D02"/>
    <w:rsid w:val="00F13DC4"/>
    <w:rsid w:val="00F14958"/>
    <w:rsid w:val="00F14F9D"/>
    <w:rsid w:val="00F15BBB"/>
    <w:rsid w:val="00F164D3"/>
    <w:rsid w:val="00F20383"/>
    <w:rsid w:val="00F230A6"/>
    <w:rsid w:val="00F23970"/>
    <w:rsid w:val="00F23B0D"/>
    <w:rsid w:val="00F24DDC"/>
    <w:rsid w:val="00F26547"/>
    <w:rsid w:val="00F279F3"/>
    <w:rsid w:val="00F31FD1"/>
    <w:rsid w:val="00F32762"/>
    <w:rsid w:val="00F330B4"/>
    <w:rsid w:val="00F365E0"/>
    <w:rsid w:val="00F400AB"/>
    <w:rsid w:val="00F429EB"/>
    <w:rsid w:val="00F43242"/>
    <w:rsid w:val="00F453F0"/>
    <w:rsid w:val="00F46B4D"/>
    <w:rsid w:val="00F46D0E"/>
    <w:rsid w:val="00F47FA1"/>
    <w:rsid w:val="00F55428"/>
    <w:rsid w:val="00F55BC5"/>
    <w:rsid w:val="00F56F70"/>
    <w:rsid w:val="00F57225"/>
    <w:rsid w:val="00F57949"/>
    <w:rsid w:val="00F603C6"/>
    <w:rsid w:val="00F60B33"/>
    <w:rsid w:val="00F612EA"/>
    <w:rsid w:val="00F64B84"/>
    <w:rsid w:val="00F65C1D"/>
    <w:rsid w:val="00F720CD"/>
    <w:rsid w:val="00F7307B"/>
    <w:rsid w:val="00F74920"/>
    <w:rsid w:val="00F75833"/>
    <w:rsid w:val="00F770BB"/>
    <w:rsid w:val="00F777F5"/>
    <w:rsid w:val="00F80899"/>
    <w:rsid w:val="00F80F2A"/>
    <w:rsid w:val="00F81099"/>
    <w:rsid w:val="00F818B8"/>
    <w:rsid w:val="00F81E78"/>
    <w:rsid w:val="00F82DE1"/>
    <w:rsid w:val="00F84751"/>
    <w:rsid w:val="00F85545"/>
    <w:rsid w:val="00F90C83"/>
    <w:rsid w:val="00F940BE"/>
    <w:rsid w:val="00F94C12"/>
    <w:rsid w:val="00F964D0"/>
    <w:rsid w:val="00F966CB"/>
    <w:rsid w:val="00F96C0A"/>
    <w:rsid w:val="00F96C17"/>
    <w:rsid w:val="00F97818"/>
    <w:rsid w:val="00FA0049"/>
    <w:rsid w:val="00FA2246"/>
    <w:rsid w:val="00FA2A1A"/>
    <w:rsid w:val="00FA377B"/>
    <w:rsid w:val="00FA3867"/>
    <w:rsid w:val="00FA44B6"/>
    <w:rsid w:val="00FA45BD"/>
    <w:rsid w:val="00FA5F8B"/>
    <w:rsid w:val="00FA71FA"/>
    <w:rsid w:val="00FA7C27"/>
    <w:rsid w:val="00FA7E31"/>
    <w:rsid w:val="00FA7EA2"/>
    <w:rsid w:val="00FB1E0C"/>
    <w:rsid w:val="00FB2ABF"/>
    <w:rsid w:val="00FB2B14"/>
    <w:rsid w:val="00FB328F"/>
    <w:rsid w:val="00FB7A42"/>
    <w:rsid w:val="00FC113B"/>
    <w:rsid w:val="00FC2033"/>
    <w:rsid w:val="00FC38CB"/>
    <w:rsid w:val="00FC4040"/>
    <w:rsid w:val="00FC4F39"/>
    <w:rsid w:val="00FC711D"/>
    <w:rsid w:val="00FC7C34"/>
    <w:rsid w:val="00FD02DB"/>
    <w:rsid w:val="00FD0776"/>
    <w:rsid w:val="00FD158F"/>
    <w:rsid w:val="00FD2BAD"/>
    <w:rsid w:val="00FD3B72"/>
    <w:rsid w:val="00FD56BA"/>
    <w:rsid w:val="00FD7D76"/>
    <w:rsid w:val="00FE0B94"/>
    <w:rsid w:val="00FE0E5F"/>
    <w:rsid w:val="00FE20B3"/>
    <w:rsid w:val="00FE2941"/>
    <w:rsid w:val="00FE2CAF"/>
    <w:rsid w:val="00FE2FC4"/>
    <w:rsid w:val="00FE3AD6"/>
    <w:rsid w:val="00FE3FFB"/>
    <w:rsid w:val="00FE4D74"/>
    <w:rsid w:val="00FE5512"/>
    <w:rsid w:val="00FE65EB"/>
    <w:rsid w:val="00FE67A4"/>
    <w:rsid w:val="00FE73A5"/>
    <w:rsid w:val="00FE78FE"/>
    <w:rsid w:val="00FF0D4C"/>
    <w:rsid w:val="00FF3B73"/>
    <w:rsid w:val="00FF437D"/>
    <w:rsid w:val="00FF672E"/>
    <w:rsid w:val="00FF6D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fill="f" fillcolor="white" stroke="f">
      <v:fill color="white" on="f"/>
      <v:stroke on="f"/>
      <o:colormru v:ext="edit" colors="#ddd,#cfcfcf,#cacaca"/>
    </o:shapedefaults>
    <o:shapelayout v:ext="edit">
      <o:idmap v:ext="edit" data="2"/>
    </o:shapelayout>
  </w:shapeDefaults>
  <w:decimalSymbol w:val="."/>
  <w:listSeparator w:val=","/>
  <w14:docId w14:val="68555A18"/>
  <w15:docId w15:val="{7395CE2D-F712-4F52-B9BC-F99FBFEEF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71CD2"/>
    <w:rPr>
      <w:sz w:val="24"/>
    </w:rPr>
  </w:style>
  <w:style w:type="paragraph" w:styleId="Heading1">
    <w:name w:val="heading 1"/>
    <w:basedOn w:val="Normal"/>
    <w:next w:val="Normal"/>
    <w:autoRedefine/>
    <w:qFormat/>
    <w:rsid w:val="00F612EA"/>
    <w:pPr>
      <w:keepNext/>
      <w:keepLines/>
      <w:spacing w:after="120"/>
      <w:jc w:val="both"/>
      <w:outlineLvl w:val="0"/>
      <w:pPrChange w:id="0" w:author="John Clevenger" w:date="2023-11-19T11:16:00Z">
        <w:pPr>
          <w:keepNext/>
          <w:keepLines/>
          <w:pageBreakBefore/>
          <w:numPr>
            <w:numId w:val="11"/>
          </w:numPr>
          <w:spacing w:after="120"/>
          <w:ind w:left="432" w:hanging="432"/>
          <w:jc w:val="both"/>
          <w:outlineLvl w:val="0"/>
        </w:pPr>
      </w:pPrChange>
    </w:pPr>
    <w:rPr>
      <w:rFonts w:ascii="Arial" w:hAnsi="Arial"/>
      <w:b/>
      <w:kern w:val="28"/>
      <w:sz w:val="28"/>
      <w:u w:val="single"/>
      <w:rPrChange w:id="0" w:author="John Clevenger" w:date="2023-11-19T11:16:00Z">
        <w:rPr>
          <w:rFonts w:ascii="Arial" w:hAnsi="Arial"/>
          <w:b/>
          <w:kern w:val="28"/>
          <w:sz w:val="28"/>
          <w:u w:val="single"/>
          <w:lang w:val="en-US" w:eastAsia="en-US" w:bidi="ar-SA"/>
        </w:rPr>
      </w:rPrChange>
    </w:rPr>
  </w:style>
  <w:style w:type="paragraph" w:styleId="Heading2">
    <w:name w:val="heading 2"/>
    <w:basedOn w:val="Normal"/>
    <w:next w:val="Normal"/>
    <w:autoRedefine/>
    <w:qFormat/>
    <w:rsid w:val="00757247"/>
    <w:pPr>
      <w:keepNext/>
      <w:keepLines/>
      <w:numPr>
        <w:numId w:val="55"/>
      </w:numPr>
      <w:spacing w:before="360" w:after="120"/>
      <w:outlineLvl w:val="1"/>
      <w:pPrChange w:id="1" w:author="John Clevenger" w:date="2023-11-19T12:22:00Z">
        <w:pPr>
          <w:keepNext/>
          <w:keepLines/>
          <w:numPr>
            <w:ilvl w:val="1"/>
            <w:numId w:val="11"/>
          </w:numPr>
          <w:spacing w:before="360" w:after="120"/>
          <w:ind w:left="576" w:hanging="576"/>
          <w:outlineLvl w:val="1"/>
        </w:pPr>
      </w:pPrChange>
    </w:pPr>
    <w:rPr>
      <w:rFonts w:ascii="Arial" w:hAnsi="Arial"/>
      <w:b/>
      <w:sz w:val="26"/>
      <w:u w:val="single"/>
      <w:rPrChange w:id="1" w:author="John Clevenger" w:date="2023-11-19T12:22:00Z">
        <w:rPr>
          <w:rFonts w:ascii="Arial" w:hAnsi="Arial"/>
          <w:b/>
          <w:sz w:val="26"/>
          <w:u w:val="single"/>
          <w:lang w:val="en-US" w:eastAsia="en-US" w:bidi="ar-SA"/>
        </w:rPr>
      </w:rPrChange>
    </w:rPr>
  </w:style>
  <w:style w:type="paragraph" w:styleId="Heading3">
    <w:name w:val="heading 3"/>
    <w:basedOn w:val="Normal"/>
    <w:next w:val="Normal"/>
    <w:autoRedefine/>
    <w:qFormat/>
    <w:rsid w:val="00093977"/>
    <w:pPr>
      <w:keepNext/>
      <w:spacing w:before="480" w:after="120"/>
      <w:outlineLvl w:val="2"/>
      <w:pPrChange w:id="2" w:author="John Clevenger" w:date="2023-11-18T22:12:00Z">
        <w:pPr>
          <w:keepNext/>
          <w:numPr>
            <w:ilvl w:val="2"/>
            <w:numId w:val="11"/>
          </w:numPr>
          <w:spacing w:before="480" w:after="120"/>
          <w:ind w:left="720" w:hanging="720"/>
          <w:outlineLvl w:val="2"/>
        </w:pPr>
      </w:pPrChange>
    </w:pPr>
    <w:rPr>
      <w:rFonts w:ascii="Arial" w:hAnsi="Arial"/>
      <w:b/>
      <w:u w:val="single"/>
      <w:rPrChange w:id="2" w:author="John Clevenger" w:date="2023-11-18T22:12:00Z">
        <w:rPr>
          <w:rFonts w:ascii="Arial" w:hAnsi="Arial"/>
          <w:b/>
          <w:sz w:val="24"/>
          <w:u w:val="single"/>
          <w:lang w:val="en-US" w:eastAsia="en-US" w:bidi="ar-SA"/>
        </w:rPr>
      </w:rPrChange>
    </w:rPr>
  </w:style>
  <w:style w:type="paragraph" w:styleId="Heading4">
    <w:name w:val="heading 4"/>
    <w:basedOn w:val="Normal"/>
    <w:next w:val="Normal"/>
    <w:qFormat/>
    <w:pPr>
      <w:keepNext/>
      <w:spacing w:before="120"/>
      <w:outlineLvl w:val="3"/>
    </w:pPr>
    <w:rPr>
      <w:rFonts w:ascii="Courier New" w:hAnsi="Courier New"/>
      <w:b/>
      <w:sz w:val="28"/>
    </w:rPr>
  </w:style>
  <w:style w:type="paragraph" w:styleId="Heading5">
    <w:name w:val="heading 5"/>
    <w:basedOn w:val="Normal"/>
    <w:next w:val="Normal"/>
    <w:qFormat/>
    <w:pPr>
      <w:keepNext/>
      <w:spacing w:before="120"/>
      <w:jc w:val="both"/>
      <w:outlineLvl w:val="4"/>
    </w:pPr>
    <w:rPr>
      <w:sz w:val="28"/>
    </w:rPr>
  </w:style>
  <w:style w:type="paragraph" w:styleId="Heading6">
    <w:name w:val="heading 6"/>
    <w:basedOn w:val="Normal"/>
    <w:next w:val="Normal"/>
    <w:qFormat/>
    <w:pPr>
      <w:keepNext/>
      <w:spacing w:before="120"/>
      <w:jc w:val="both"/>
      <w:outlineLvl w:val="5"/>
    </w:pPr>
    <w:rPr>
      <w:rFonts w:ascii="Arial" w:hAnsi="Arial"/>
      <w:b/>
      <w:u w:val="single"/>
    </w:rPr>
  </w:style>
  <w:style w:type="paragraph" w:styleId="Heading7">
    <w:name w:val="heading 7"/>
    <w:basedOn w:val="Normal"/>
    <w:next w:val="Normal"/>
    <w:qFormat/>
    <w:pPr>
      <w:keepNext/>
      <w:spacing w:before="120"/>
      <w:jc w:val="both"/>
      <w:outlineLvl w:val="6"/>
    </w:pPr>
  </w:style>
  <w:style w:type="paragraph" w:styleId="Heading8">
    <w:name w:val="heading 8"/>
    <w:basedOn w:val="Normal"/>
    <w:next w:val="Normal"/>
    <w:qFormat/>
    <w:pPr>
      <w:keepNext/>
      <w:outlineLvl w:val="7"/>
    </w:pPr>
    <w:rPr>
      <w:b/>
      <w:bCs/>
      <w:color w:val="DDDDDD"/>
      <w:sz w:val="168"/>
    </w:rPr>
  </w:style>
  <w:style w:type="paragraph" w:styleId="Heading9">
    <w:name w:val="heading 9"/>
    <w:basedOn w:val="Normal"/>
    <w:next w:val="Normal"/>
    <w:qFormat/>
    <w:pPr>
      <w:keepNext/>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8"/>
    </w:rPr>
  </w:style>
  <w:style w:type="paragraph" w:styleId="Subtitle">
    <w:name w:val="Subtitle"/>
    <w:basedOn w:val="Normal"/>
    <w:qFormat/>
    <w:pPr>
      <w:jc w:val="center"/>
    </w:pPr>
    <w:rPr>
      <w:b/>
      <w:sz w:val="46"/>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Indent">
    <w:name w:val="Body Text Indent"/>
    <w:basedOn w:val="Normal"/>
    <w:pPr>
      <w:ind w:left="360" w:firstLine="720"/>
    </w:pPr>
    <w:rPr>
      <w:sz w:val="28"/>
    </w:r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character" w:styleId="FootnoteReference">
    <w:name w:val="footnote reference"/>
    <w:semiHidden/>
    <w:rPr>
      <w:vertAlign w:val="superscript"/>
    </w:rPr>
  </w:style>
  <w:style w:type="paragraph" w:styleId="PlainText">
    <w:name w:val="Plain Text"/>
    <w:basedOn w:val="Normal"/>
    <w:rPr>
      <w:rFonts w:ascii="Courier New" w:hAnsi="Courier New"/>
    </w:rPr>
  </w:style>
  <w:style w:type="paragraph" w:styleId="BodyText">
    <w:name w:val="Body Text"/>
    <w:basedOn w:val="Normal"/>
    <w:pPr>
      <w:spacing w:after="120"/>
    </w:pPr>
  </w:style>
  <w:style w:type="paragraph" w:styleId="BodyTextIndent2">
    <w:name w:val="Body Text Indent 2"/>
    <w:basedOn w:val="Normal"/>
    <w:pPr>
      <w:spacing w:before="120"/>
      <w:ind w:left="360" w:firstLine="630"/>
      <w:jc w:val="both"/>
    </w:pPr>
    <w:rPr>
      <w:sz w:val="28"/>
    </w:rPr>
  </w:style>
  <w:style w:type="paragraph" w:styleId="BodyTextIndent3">
    <w:name w:val="Body Text Indent 3"/>
    <w:basedOn w:val="Normal"/>
    <w:pPr>
      <w:spacing w:before="120"/>
      <w:ind w:firstLine="720"/>
      <w:jc w:val="both"/>
    </w:pPr>
    <w:rPr>
      <w:sz w:val="28"/>
    </w:rPr>
  </w:style>
  <w:style w:type="paragraph" w:styleId="BodyText2">
    <w:name w:val="Body Text 2"/>
    <w:basedOn w:val="Normal"/>
  </w:style>
  <w:style w:type="paragraph" w:styleId="NormalWeb">
    <w:name w:val="Normal (Web)"/>
    <w:basedOn w:val="Normal"/>
    <w:uiPriority w:val="99"/>
    <w:pPr>
      <w:spacing w:before="100" w:beforeAutospacing="1" w:after="100" w:afterAutospacing="1"/>
    </w:pPr>
    <w:rPr>
      <w:szCs w:val="24"/>
    </w:rPr>
  </w:style>
  <w:style w:type="paragraph" w:customStyle="1" w:styleId="Preformatted">
    <w:name w:val="Preformatted"/>
    <w:basedOn w:val="Normal"/>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BodyText3">
    <w:name w:val="Body Text 3"/>
    <w:basedOn w:val="Normal"/>
    <w:pPr>
      <w:jc w:val="both"/>
    </w:pPr>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paragraph" w:styleId="TOC1">
    <w:name w:val="toc 1"/>
    <w:basedOn w:val="Normal"/>
    <w:next w:val="Normal"/>
    <w:autoRedefine/>
    <w:uiPriority w:val="39"/>
    <w:rsid w:val="00095678"/>
    <w:pPr>
      <w:tabs>
        <w:tab w:val="left" w:pos="480"/>
        <w:tab w:val="right" w:leader="dot" w:pos="9523"/>
      </w:tabs>
      <w:spacing w:before="240"/>
      <w:pPrChange w:id="3" w:author="John Clevenger" w:date="2023-11-19T12:44:00Z">
        <w:pPr>
          <w:tabs>
            <w:tab w:val="left" w:pos="480"/>
            <w:tab w:val="right" w:leader="dot" w:pos="9523"/>
          </w:tabs>
          <w:spacing w:before="240"/>
        </w:pPr>
      </w:pPrChange>
    </w:pPr>
    <w:rPr>
      <w:rFonts w:ascii="Arial" w:hAnsi="Arial"/>
      <w:b/>
      <w:bCs/>
      <w:iCs/>
      <w:noProof/>
      <w:sz w:val="28"/>
      <w:szCs w:val="28"/>
      <w:rPrChange w:id="3" w:author="John Clevenger" w:date="2023-11-19T12:44:00Z">
        <w:rPr>
          <w:rFonts w:ascii="Arial" w:hAnsi="Arial"/>
          <w:b/>
          <w:bCs/>
          <w:iCs/>
          <w:noProof/>
          <w:sz w:val="28"/>
          <w:szCs w:val="28"/>
          <w:lang w:val="en-US" w:eastAsia="en-US" w:bidi="ar-SA"/>
        </w:rPr>
      </w:rPrChange>
    </w:rPr>
  </w:style>
  <w:style w:type="paragraph" w:styleId="TOC2">
    <w:name w:val="toc 2"/>
    <w:basedOn w:val="Normal"/>
    <w:next w:val="Normal"/>
    <w:autoRedefine/>
    <w:uiPriority w:val="39"/>
    <w:rsid w:val="003C7065"/>
    <w:pPr>
      <w:tabs>
        <w:tab w:val="left" w:pos="1440"/>
        <w:tab w:val="right" w:leader="dot" w:pos="9518"/>
      </w:tabs>
      <w:spacing w:before="120"/>
      <w:ind w:left="864"/>
      <w:outlineLvl w:val="1"/>
      <w:pPrChange w:id="4" w:author="John Clevenger [2]" w:date="2023-11-22T00:10:00Z">
        <w:pPr>
          <w:tabs>
            <w:tab w:val="left" w:pos="1440"/>
            <w:tab w:val="right" w:leader="dot" w:pos="9518"/>
          </w:tabs>
          <w:spacing w:before="120"/>
          <w:ind w:left="864"/>
          <w:outlineLvl w:val="1"/>
        </w:pPr>
      </w:pPrChange>
    </w:pPr>
    <w:rPr>
      <w:rFonts w:ascii="Arial" w:hAnsi="Arial"/>
      <w:b/>
      <w:bCs/>
      <w:noProof/>
      <w:szCs w:val="28"/>
      <w:rPrChange w:id="4" w:author="John Clevenger [2]" w:date="2023-11-22T00:10:00Z">
        <w:rPr>
          <w:rFonts w:ascii="Arial" w:hAnsi="Arial"/>
          <w:b/>
          <w:bCs/>
          <w:noProof/>
          <w:sz w:val="24"/>
          <w:szCs w:val="28"/>
          <w:lang w:val="en-US" w:eastAsia="en-US" w:bidi="ar-SA"/>
        </w:rPr>
      </w:rPrChange>
    </w:rPr>
  </w:style>
  <w:style w:type="paragraph" w:styleId="TOC3">
    <w:name w:val="toc 3"/>
    <w:basedOn w:val="Normal"/>
    <w:next w:val="Normal"/>
    <w:autoRedefine/>
    <w:uiPriority w:val="39"/>
    <w:rsid w:val="00095678"/>
    <w:pPr>
      <w:tabs>
        <w:tab w:val="left" w:pos="2340"/>
        <w:tab w:val="right" w:leader="dot" w:pos="9523"/>
      </w:tabs>
      <w:ind w:left="1440"/>
      <w:pPrChange w:id="5" w:author="John Clevenger" w:date="2023-11-19T12:58:00Z">
        <w:pPr>
          <w:tabs>
            <w:tab w:val="left" w:pos="2340"/>
            <w:tab w:val="right" w:leader="dot" w:pos="9523"/>
          </w:tabs>
          <w:ind w:left="1440"/>
        </w:pPr>
      </w:pPrChange>
    </w:pPr>
    <w:rPr>
      <w:rFonts w:ascii="Arial" w:hAnsi="Arial"/>
      <w:noProof/>
      <w:szCs w:val="26"/>
      <w:rPrChange w:id="5" w:author="John Clevenger" w:date="2023-11-19T12:58:00Z">
        <w:rPr>
          <w:rFonts w:ascii="Arial" w:hAnsi="Arial"/>
          <w:noProof/>
          <w:sz w:val="24"/>
          <w:szCs w:val="26"/>
          <w:lang w:val="en-US" w:eastAsia="en-US" w:bidi="ar-SA"/>
        </w:rPr>
      </w:rPrChange>
    </w:rPr>
  </w:style>
  <w:style w:type="paragraph" w:styleId="TOC4">
    <w:name w:val="toc 4"/>
    <w:basedOn w:val="Normal"/>
    <w:next w:val="Normal"/>
    <w:autoRedefine/>
    <w:uiPriority w:val="39"/>
    <w:pPr>
      <w:ind w:left="720"/>
    </w:pPr>
    <w:rPr>
      <w:szCs w:val="24"/>
    </w:rPr>
  </w:style>
  <w:style w:type="paragraph" w:styleId="TOC5">
    <w:name w:val="toc 5"/>
    <w:basedOn w:val="Normal"/>
    <w:next w:val="Normal"/>
    <w:autoRedefine/>
    <w:uiPriority w:val="39"/>
    <w:pPr>
      <w:ind w:left="960"/>
    </w:pPr>
    <w:rPr>
      <w:szCs w:val="24"/>
    </w:rPr>
  </w:style>
  <w:style w:type="paragraph" w:styleId="TOC6">
    <w:name w:val="toc 6"/>
    <w:basedOn w:val="Normal"/>
    <w:next w:val="Normal"/>
    <w:autoRedefine/>
    <w:uiPriority w:val="39"/>
    <w:pPr>
      <w:ind w:left="1200"/>
    </w:pPr>
    <w:rPr>
      <w:szCs w:val="24"/>
    </w:rPr>
  </w:style>
  <w:style w:type="paragraph" w:styleId="TOC7">
    <w:name w:val="toc 7"/>
    <w:basedOn w:val="Normal"/>
    <w:next w:val="Normal"/>
    <w:autoRedefine/>
    <w:uiPriority w:val="39"/>
    <w:pPr>
      <w:ind w:left="1440"/>
    </w:pPr>
    <w:rPr>
      <w:szCs w:val="24"/>
    </w:rPr>
  </w:style>
  <w:style w:type="paragraph" w:styleId="TOC8">
    <w:name w:val="toc 8"/>
    <w:basedOn w:val="Normal"/>
    <w:next w:val="Normal"/>
    <w:autoRedefine/>
    <w:uiPriority w:val="39"/>
    <w:pPr>
      <w:ind w:left="1680"/>
    </w:pPr>
    <w:rPr>
      <w:szCs w:val="24"/>
    </w:rPr>
  </w:style>
  <w:style w:type="paragraph" w:styleId="TOC9">
    <w:name w:val="toc 9"/>
    <w:basedOn w:val="Normal"/>
    <w:next w:val="Normal"/>
    <w:autoRedefine/>
    <w:uiPriority w:val="39"/>
    <w:pPr>
      <w:ind w:left="1920"/>
    </w:pPr>
    <w:rPr>
      <w:szCs w:val="24"/>
    </w:rPr>
  </w:style>
  <w:style w:type="character" w:styleId="Hyperlink">
    <w:name w:val="Hyperlink"/>
    <w:uiPriority w:val="99"/>
    <w:rPr>
      <w:color w:val="0000FF"/>
      <w:u w:val="single"/>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color w:val="400000"/>
      <w:sz w:val="20"/>
    </w:rPr>
  </w:style>
  <w:style w:type="paragraph" w:customStyle="1" w:styleId="Appendix">
    <w:name w:val="Appendix"/>
    <w:basedOn w:val="Heading6"/>
    <w:autoRedefine/>
    <w:rsid w:val="00E33FB1"/>
    <w:pPr>
      <w:pageBreakBefore/>
      <w:spacing w:before="0" w:after="240"/>
      <w:jc w:val="center"/>
      <w:outlineLvl w:val="0"/>
      <w:pPrChange w:id="6" w:author="John Clevenger" w:date="2023-11-18T16:47:00Z">
        <w:pPr>
          <w:keepNext/>
          <w:pageBreakBefore/>
          <w:spacing w:after="240"/>
          <w:jc w:val="center"/>
          <w:outlineLvl w:val="0"/>
        </w:pPr>
      </w:pPrChange>
    </w:pPr>
    <w:rPr>
      <w:snapToGrid w:val="0"/>
      <w:sz w:val="32"/>
      <w:rPrChange w:id="6" w:author="John Clevenger" w:date="2023-11-18T16:47:00Z">
        <w:rPr>
          <w:rFonts w:ascii="Arial" w:hAnsi="Arial"/>
          <w:b/>
          <w:snapToGrid w:val="0"/>
          <w:sz w:val="32"/>
          <w:u w:val="single"/>
          <w:lang w:val="en-US" w:eastAsia="en-US" w:bidi="ar-SA"/>
        </w:rPr>
      </w:rPrChange>
    </w:rPr>
  </w:style>
  <w:style w:type="character" w:styleId="FollowedHyperlink">
    <w:name w:val="FollowedHyperlink"/>
    <w:rPr>
      <w:color w:val="800080"/>
      <w:u w:val="single"/>
    </w:rPr>
  </w:style>
  <w:style w:type="character" w:styleId="HTMLCode">
    <w:name w:val="HTML Code"/>
    <w:rPr>
      <w:rFonts w:ascii="Courier New" w:eastAsia="Times New Roman" w:hAnsi="Courier New" w:cs="Courier New"/>
      <w:sz w:val="20"/>
      <w:szCs w:val="20"/>
    </w:rPr>
  </w:style>
  <w:style w:type="character" w:customStyle="1" w:styleId="CODE">
    <w:name w:val="CODE"/>
    <w:rsid w:val="00F05134"/>
    <w:rPr>
      <w:rFonts w:ascii="Courier New" w:hAnsi="Courier New" w:cs="Courier New"/>
      <w:sz w:val="20"/>
      <w:szCs w:val="20"/>
    </w:rPr>
  </w:style>
  <w:style w:type="character" w:styleId="CommentReference">
    <w:name w:val="annotation reference"/>
    <w:semiHidden/>
    <w:rsid w:val="0046413A"/>
    <w:rPr>
      <w:sz w:val="16"/>
      <w:szCs w:val="16"/>
    </w:rPr>
  </w:style>
  <w:style w:type="paragraph" w:styleId="CommentText">
    <w:name w:val="annotation text"/>
    <w:basedOn w:val="Normal"/>
    <w:semiHidden/>
    <w:rsid w:val="0046413A"/>
    <w:rPr>
      <w:sz w:val="20"/>
    </w:rPr>
  </w:style>
  <w:style w:type="paragraph" w:styleId="CommentSubject">
    <w:name w:val="annotation subject"/>
    <w:basedOn w:val="CommentText"/>
    <w:next w:val="CommentText"/>
    <w:semiHidden/>
    <w:rsid w:val="0046413A"/>
    <w:rPr>
      <w:b/>
      <w:bCs/>
    </w:rPr>
  </w:style>
  <w:style w:type="paragraph" w:styleId="BalloonText">
    <w:name w:val="Balloon Text"/>
    <w:basedOn w:val="Normal"/>
    <w:semiHidden/>
    <w:rsid w:val="0046413A"/>
    <w:rPr>
      <w:rFonts w:ascii="Tahoma" w:hAnsi="Tahoma" w:cs="Tahoma"/>
      <w:sz w:val="16"/>
      <w:szCs w:val="16"/>
    </w:rPr>
  </w:style>
  <w:style w:type="table" w:styleId="TableGrid">
    <w:name w:val="Table Grid"/>
    <w:basedOn w:val="TableNormal"/>
    <w:rsid w:val="004279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nguageTitle">
    <w:name w:val="Language Title"/>
    <w:basedOn w:val="Normal"/>
    <w:rsid w:val="00D358A4"/>
    <w:pPr>
      <w:keepNext/>
      <w:keepLines/>
      <w:widowControl w:val="0"/>
      <w:autoSpaceDE w:val="0"/>
      <w:autoSpaceDN w:val="0"/>
      <w:adjustRightInd w:val="0"/>
    </w:pPr>
    <w:rPr>
      <w:b/>
      <w:bCs/>
      <w:lang w:val="pt-BR"/>
    </w:rPr>
  </w:style>
  <w:style w:type="paragraph" w:customStyle="1" w:styleId="LanguageDef">
    <w:name w:val="Language Def"/>
    <w:basedOn w:val="Normal"/>
    <w:rsid w:val="00D358A4"/>
    <w:pPr>
      <w:keepNext/>
      <w:keepLines/>
      <w:widowControl w:val="0"/>
      <w:autoSpaceDE w:val="0"/>
      <w:autoSpaceDN w:val="0"/>
      <w:adjustRightInd w:val="0"/>
    </w:pPr>
    <w:rPr>
      <w:rFonts w:ascii="Courier New" w:hAnsi="Courier New" w:cs="Courier New"/>
      <w:b/>
      <w:bCs/>
      <w:sz w:val="20"/>
    </w:rPr>
  </w:style>
  <w:style w:type="character" w:customStyle="1" w:styleId="ButtonText">
    <w:name w:val="Button Text"/>
    <w:rsid w:val="005120A0"/>
    <w:rPr>
      <w:rFonts w:ascii="Arial" w:hAnsi="Arial" w:cs="Arial"/>
      <w:b/>
      <w:bCs/>
      <w:sz w:val="20"/>
    </w:rPr>
  </w:style>
  <w:style w:type="paragraph" w:styleId="Caption">
    <w:name w:val="caption"/>
    <w:basedOn w:val="Normal"/>
    <w:next w:val="Normal"/>
    <w:qFormat/>
    <w:rsid w:val="0025792B"/>
    <w:rPr>
      <w:b/>
      <w:bCs/>
      <w:sz w:val="20"/>
    </w:rPr>
  </w:style>
  <w:style w:type="paragraph" w:customStyle="1" w:styleId="Normal-Justified">
    <w:name w:val="Normal - Justified"/>
    <w:basedOn w:val="Normal"/>
    <w:link w:val="Normal-JustifiedChar"/>
    <w:rsid w:val="00F05134"/>
    <w:pPr>
      <w:spacing w:before="120" w:after="120"/>
      <w:ind w:firstLine="720"/>
      <w:jc w:val="both"/>
    </w:pPr>
  </w:style>
  <w:style w:type="character" w:customStyle="1" w:styleId="Normal-JustifiedChar">
    <w:name w:val="Normal - Justified Char"/>
    <w:link w:val="Normal-Justified"/>
    <w:rsid w:val="00F05134"/>
    <w:rPr>
      <w:sz w:val="24"/>
      <w:lang w:val="en-US" w:eastAsia="en-US" w:bidi="ar-SA"/>
    </w:rPr>
  </w:style>
  <w:style w:type="paragraph" w:styleId="TOCHeading">
    <w:name w:val="TOC Heading"/>
    <w:basedOn w:val="Heading1"/>
    <w:next w:val="Normal"/>
    <w:uiPriority w:val="39"/>
    <w:qFormat/>
    <w:rsid w:val="00C322A7"/>
    <w:pPr>
      <w:spacing w:before="480" w:after="0" w:line="276" w:lineRule="auto"/>
      <w:jc w:val="left"/>
      <w:outlineLvl w:val="9"/>
    </w:pPr>
    <w:rPr>
      <w:rFonts w:ascii="Cambria" w:hAnsi="Cambria"/>
      <w:bCs/>
      <w:color w:val="365F91"/>
      <w:kern w:val="0"/>
      <w:szCs w:val="28"/>
      <w:u w:val="none"/>
    </w:rPr>
  </w:style>
  <w:style w:type="character" w:customStyle="1" w:styleId="HTMLPreformattedChar">
    <w:name w:val="HTML Preformatted Char"/>
    <w:link w:val="HTMLPreformatted"/>
    <w:uiPriority w:val="99"/>
    <w:rsid w:val="00400ADA"/>
    <w:rPr>
      <w:rFonts w:ascii="Courier New" w:eastAsia="Courier New" w:hAnsi="Courier New" w:cs="Courier New"/>
      <w:color w:val="400000"/>
    </w:rPr>
  </w:style>
  <w:style w:type="character" w:customStyle="1" w:styleId="apple-converted-space">
    <w:name w:val="apple-converted-space"/>
    <w:rsid w:val="00F330B4"/>
  </w:style>
  <w:style w:type="paragraph" w:customStyle="1" w:styleId="code0">
    <w:name w:val="code"/>
    <w:basedOn w:val="Normal"/>
    <w:link w:val="codeChar"/>
    <w:qFormat/>
    <w:rsid w:val="00811BFD"/>
    <w:pPr>
      <w:jc w:val="both"/>
    </w:pPr>
    <w:rPr>
      <w:rFonts w:ascii="Courier New" w:hAnsi="Courier New" w:cs="Courier New"/>
      <w:sz w:val="20"/>
    </w:rPr>
  </w:style>
  <w:style w:type="paragraph" w:customStyle="1" w:styleId="propertiessample">
    <w:name w:val="properties sample"/>
    <w:basedOn w:val="Normal"/>
    <w:link w:val="propertiessampleChar"/>
    <w:qFormat/>
    <w:rsid w:val="006345C7"/>
    <w:pPr>
      <w:spacing w:before="60"/>
      <w:ind w:left="547"/>
      <w:jc w:val="both"/>
    </w:pPr>
    <w:rPr>
      <w:rFonts w:ascii="Arial Narrow" w:hAnsi="Arial Narrow"/>
      <w:b/>
    </w:rPr>
  </w:style>
  <w:style w:type="character" w:customStyle="1" w:styleId="codeChar">
    <w:name w:val="code Char"/>
    <w:link w:val="code0"/>
    <w:rsid w:val="00811BFD"/>
    <w:rPr>
      <w:rFonts w:ascii="Courier New" w:hAnsi="Courier New" w:cs="Courier New"/>
    </w:rPr>
  </w:style>
  <w:style w:type="paragraph" w:styleId="ListParagraph">
    <w:name w:val="List Paragraph"/>
    <w:basedOn w:val="Normal"/>
    <w:uiPriority w:val="34"/>
    <w:qFormat/>
    <w:rsid w:val="001805B9"/>
    <w:pPr>
      <w:ind w:left="720"/>
    </w:pPr>
  </w:style>
  <w:style w:type="character" w:customStyle="1" w:styleId="propertiessampleChar">
    <w:name w:val="properties sample Char"/>
    <w:link w:val="propertiessample"/>
    <w:rsid w:val="006345C7"/>
    <w:rPr>
      <w:rFonts w:ascii="Arial Narrow" w:hAnsi="Arial Narrow"/>
      <w:b/>
      <w:sz w:val="24"/>
    </w:rPr>
  </w:style>
  <w:style w:type="character" w:customStyle="1" w:styleId="pl-ent">
    <w:name w:val="pl-ent"/>
    <w:rsid w:val="00C337B5"/>
  </w:style>
  <w:style w:type="character" w:customStyle="1" w:styleId="pl-e">
    <w:name w:val="pl-e"/>
    <w:rsid w:val="00C337B5"/>
  </w:style>
  <w:style w:type="character" w:customStyle="1" w:styleId="pl-s">
    <w:name w:val="pl-s"/>
    <w:rsid w:val="00C337B5"/>
  </w:style>
  <w:style w:type="character" w:customStyle="1" w:styleId="pl-pds">
    <w:name w:val="pl-pds"/>
    <w:rsid w:val="00C337B5"/>
  </w:style>
  <w:style w:type="paragraph" w:styleId="Revision">
    <w:name w:val="Revision"/>
    <w:hidden/>
    <w:uiPriority w:val="99"/>
    <w:semiHidden/>
    <w:rsid w:val="00915E86"/>
    <w:rPr>
      <w:sz w:val="24"/>
    </w:rPr>
  </w:style>
  <w:style w:type="character" w:styleId="UnresolvedMention">
    <w:name w:val="Unresolved Mention"/>
    <w:basedOn w:val="DefaultParagraphFont"/>
    <w:uiPriority w:val="99"/>
    <w:semiHidden/>
    <w:unhideWhenUsed/>
    <w:rsid w:val="001F42FC"/>
    <w:rPr>
      <w:color w:val="605E5C"/>
      <w:shd w:val="clear" w:color="auto" w:fill="E1DFDD"/>
    </w:rPr>
  </w:style>
  <w:style w:type="character" w:customStyle="1" w:styleId="FootnoteTextChar">
    <w:name w:val="Footnote Text Char"/>
    <w:basedOn w:val="DefaultParagraphFont"/>
    <w:link w:val="FootnoteText"/>
    <w:semiHidden/>
    <w:rsid w:val="008E55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59875">
      <w:bodyDiv w:val="1"/>
      <w:marLeft w:val="0"/>
      <w:marRight w:val="0"/>
      <w:marTop w:val="0"/>
      <w:marBottom w:val="0"/>
      <w:divBdr>
        <w:top w:val="none" w:sz="0" w:space="0" w:color="auto"/>
        <w:left w:val="none" w:sz="0" w:space="0" w:color="auto"/>
        <w:bottom w:val="none" w:sz="0" w:space="0" w:color="auto"/>
        <w:right w:val="none" w:sz="0" w:space="0" w:color="auto"/>
      </w:divBdr>
    </w:div>
    <w:div w:id="112066731">
      <w:bodyDiv w:val="1"/>
      <w:marLeft w:val="0"/>
      <w:marRight w:val="0"/>
      <w:marTop w:val="0"/>
      <w:marBottom w:val="0"/>
      <w:divBdr>
        <w:top w:val="none" w:sz="0" w:space="0" w:color="auto"/>
        <w:left w:val="none" w:sz="0" w:space="0" w:color="auto"/>
        <w:bottom w:val="none" w:sz="0" w:space="0" w:color="auto"/>
        <w:right w:val="none" w:sz="0" w:space="0" w:color="auto"/>
      </w:divBdr>
    </w:div>
    <w:div w:id="182745672">
      <w:bodyDiv w:val="1"/>
      <w:marLeft w:val="0"/>
      <w:marRight w:val="0"/>
      <w:marTop w:val="0"/>
      <w:marBottom w:val="0"/>
      <w:divBdr>
        <w:top w:val="none" w:sz="0" w:space="0" w:color="auto"/>
        <w:left w:val="none" w:sz="0" w:space="0" w:color="auto"/>
        <w:bottom w:val="none" w:sz="0" w:space="0" w:color="auto"/>
        <w:right w:val="none" w:sz="0" w:space="0" w:color="auto"/>
      </w:divBdr>
    </w:div>
    <w:div w:id="254364483">
      <w:bodyDiv w:val="1"/>
      <w:marLeft w:val="0"/>
      <w:marRight w:val="0"/>
      <w:marTop w:val="0"/>
      <w:marBottom w:val="0"/>
      <w:divBdr>
        <w:top w:val="none" w:sz="0" w:space="0" w:color="auto"/>
        <w:left w:val="none" w:sz="0" w:space="0" w:color="auto"/>
        <w:bottom w:val="none" w:sz="0" w:space="0" w:color="auto"/>
        <w:right w:val="none" w:sz="0" w:space="0" w:color="auto"/>
      </w:divBdr>
      <w:divsChild>
        <w:div w:id="466356924">
          <w:marLeft w:val="0"/>
          <w:marRight w:val="0"/>
          <w:marTop w:val="0"/>
          <w:marBottom w:val="0"/>
          <w:divBdr>
            <w:top w:val="none" w:sz="0" w:space="0" w:color="auto"/>
            <w:left w:val="none" w:sz="0" w:space="0" w:color="auto"/>
            <w:bottom w:val="none" w:sz="0" w:space="0" w:color="auto"/>
            <w:right w:val="none" w:sz="0" w:space="0" w:color="auto"/>
          </w:divBdr>
        </w:div>
        <w:div w:id="889731296">
          <w:marLeft w:val="0"/>
          <w:marRight w:val="0"/>
          <w:marTop w:val="0"/>
          <w:marBottom w:val="0"/>
          <w:divBdr>
            <w:top w:val="none" w:sz="0" w:space="0" w:color="auto"/>
            <w:left w:val="none" w:sz="0" w:space="0" w:color="auto"/>
            <w:bottom w:val="none" w:sz="0" w:space="0" w:color="auto"/>
            <w:right w:val="none" w:sz="0" w:space="0" w:color="auto"/>
          </w:divBdr>
        </w:div>
        <w:div w:id="1286038207">
          <w:marLeft w:val="0"/>
          <w:marRight w:val="0"/>
          <w:marTop w:val="0"/>
          <w:marBottom w:val="0"/>
          <w:divBdr>
            <w:top w:val="none" w:sz="0" w:space="0" w:color="auto"/>
            <w:left w:val="none" w:sz="0" w:space="0" w:color="auto"/>
            <w:bottom w:val="none" w:sz="0" w:space="0" w:color="auto"/>
            <w:right w:val="none" w:sz="0" w:space="0" w:color="auto"/>
          </w:divBdr>
        </w:div>
        <w:div w:id="1402213132">
          <w:marLeft w:val="0"/>
          <w:marRight w:val="0"/>
          <w:marTop w:val="0"/>
          <w:marBottom w:val="0"/>
          <w:divBdr>
            <w:top w:val="none" w:sz="0" w:space="0" w:color="auto"/>
            <w:left w:val="none" w:sz="0" w:space="0" w:color="auto"/>
            <w:bottom w:val="none" w:sz="0" w:space="0" w:color="auto"/>
            <w:right w:val="none" w:sz="0" w:space="0" w:color="auto"/>
          </w:divBdr>
        </w:div>
        <w:div w:id="1727726187">
          <w:marLeft w:val="0"/>
          <w:marRight w:val="0"/>
          <w:marTop w:val="0"/>
          <w:marBottom w:val="0"/>
          <w:divBdr>
            <w:top w:val="none" w:sz="0" w:space="0" w:color="auto"/>
            <w:left w:val="none" w:sz="0" w:space="0" w:color="auto"/>
            <w:bottom w:val="none" w:sz="0" w:space="0" w:color="auto"/>
            <w:right w:val="none" w:sz="0" w:space="0" w:color="auto"/>
          </w:divBdr>
        </w:div>
        <w:div w:id="2072726987">
          <w:marLeft w:val="0"/>
          <w:marRight w:val="0"/>
          <w:marTop w:val="0"/>
          <w:marBottom w:val="0"/>
          <w:divBdr>
            <w:top w:val="none" w:sz="0" w:space="0" w:color="auto"/>
            <w:left w:val="none" w:sz="0" w:space="0" w:color="auto"/>
            <w:bottom w:val="none" w:sz="0" w:space="0" w:color="auto"/>
            <w:right w:val="none" w:sz="0" w:space="0" w:color="auto"/>
          </w:divBdr>
        </w:div>
      </w:divsChild>
    </w:div>
    <w:div w:id="362445690">
      <w:bodyDiv w:val="1"/>
      <w:marLeft w:val="0"/>
      <w:marRight w:val="0"/>
      <w:marTop w:val="0"/>
      <w:marBottom w:val="0"/>
      <w:divBdr>
        <w:top w:val="none" w:sz="0" w:space="0" w:color="auto"/>
        <w:left w:val="none" w:sz="0" w:space="0" w:color="auto"/>
        <w:bottom w:val="none" w:sz="0" w:space="0" w:color="auto"/>
        <w:right w:val="none" w:sz="0" w:space="0" w:color="auto"/>
      </w:divBdr>
    </w:div>
    <w:div w:id="378676475">
      <w:bodyDiv w:val="1"/>
      <w:marLeft w:val="0"/>
      <w:marRight w:val="0"/>
      <w:marTop w:val="0"/>
      <w:marBottom w:val="0"/>
      <w:divBdr>
        <w:top w:val="none" w:sz="0" w:space="0" w:color="auto"/>
        <w:left w:val="none" w:sz="0" w:space="0" w:color="auto"/>
        <w:bottom w:val="none" w:sz="0" w:space="0" w:color="auto"/>
        <w:right w:val="none" w:sz="0" w:space="0" w:color="auto"/>
      </w:divBdr>
    </w:div>
    <w:div w:id="420830700">
      <w:bodyDiv w:val="1"/>
      <w:marLeft w:val="0"/>
      <w:marRight w:val="0"/>
      <w:marTop w:val="0"/>
      <w:marBottom w:val="0"/>
      <w:divBdr>
        <w:top w:val="none" w:sz="0" w:space="0" w:color="auto"/>
        <w:left w:val="none" w:sz="0" w:space="0" w:color="auto"/>
        <w:bottom w:val="none" w:sz="0" w:space="0" w:color="auto"/>
        <w:right w:val="none" w:sz="0" w:space="0" w:color="auto"/>
      </w:divBdr>
      <w:divsChild>
        <w:div w:id="95177477">
          <w:marLeft w:val="0"/>
          <w:marRight w:val="0"/>
          <w:marTop w:val="0"/>
          <w:marBottom w:val="0"/>
          <w:divBdr>
            <w:top w:val="none" w:sz="0" w:space="0" w:color="auto"/>
            <w:left w:val="none" w:sz="0" w:space="0" w:color="auto"/>
            <w:bottom w:val="none" w:sz="0" w:space="0" w:color="auto"/>
            <w:right w:val="none" w:sz="0" w:space="0" w:color="auto"/>
          </w:divBdr>
        </w:div>
        <w:div w:id="719482083">
          <w:marLeft w:val="0"/>
          <w:marRight w:val="0"/>
          <w:marTop w:val="0"/>
          <w:marBottom w:val="0"/>
          <w:divBdr>
            <w:top w:val="none" w:sz="0" w:space="0" w:color="auto"/>
            <w:left w:val="none" w:sz="0" w:space="0" w:color="auto"/>
            <w:bottom w:val="none" w:sz="0" w:space="0" w:color="auto"/>
            <w:right w:val="none" w:sz="0" w:space="0" w:color="auto"/>
          </w:divBdr>
        </w:div>
        <w:div w:id="768432559">
          <w:marLeft w:val="0"/>
          <w:marRight w:val="0"/>
          <w:marTop w:val="0"/>
          <w:marBottom w:val="0"/>
          <w:divBdr>
            <w:top w:val="none" w:sz="0" w:space="0" w:color="auto"/>
            <w:left w:val="none" w:sz="0" w:space="0" w:color="auto"/>
            <w:bottom w:val="none" w:sz="0" w:space="0" w:color="auto"/>
            <w:right w:val="none" w:sz="0" w:space="0" w:color="auto"/>
          </w:divBdr>
        </w:div>
        <w:div w:id="989140963">
          <w:marLeft w:val="0"/>
          <w:marRight w:val="0"/>
          <w:marTop w:val="0"/>
          <w:marBottom w:val="0"/>
          <w:divBdr>
            <w:top w:val="none" w:sz="0" w:space="0" w:color="auto"/>
            <w:left w:val="none" w:sz="0" w:space="0" w:color="auto"/>
            <w:bottom w:val="none" w:sz="0" w:space="0" w:color="auto"/>
            <w:right w:val="none" w:sz="0" w:space="0" w:color="auto"/>
          </w:divBdr>
        </w:div>
        <w:div w:id="1678800652">
          <w:marLeft w:val="0"/>
          <w:marRight w:val="0"/>
          <w:marTop w:val="0"/>
          <w:marBottom w:val="0"/>
          <w:divBdr>
            <w:top w:val="none" w:sz="0" w:space="0" w:color="auto"/>
            <w:left w:val="none" w:sz="0" w:space="0" w:color="auto"/>
            <w:bottom w:val="none" w:sz="0" w:space="0" w:color="auto"/>
            <w:right w:val="none" w:sz="0" w:space="0" w:color="auto"/>
          </w:divBdr>
        </w:div>
        <w:div w:id="1899855017">
          <w:marLeft w:val="0"/>
          <w:marRight w:val="0"/>
          <w:marTop w:val="0"/>
          <w:marBottom w:val="0"/>
          <w:divBdr>
            <w:top w:val="none" w:sz="0" w:space="0" w:color="auto"/>
            <w:left w:val="none" w:sz="0" w:space="0" w:color="auto"/>
            <w:bottom w:val="none" w:sz="0" w:space="0" w:color="auto"/>
            <w:right w:val="none" w:sz="0" w:space="0" w:color="auto"/>
          </w:divBdr>
        </w:div>
      </w:divsChild>
    </w:div>
    <w:div w:id="532884159">
      <w:bodyDiv w:val="1"/>
      <w:marLeft w:val="0"/>
      <w:marRight w:val="0"/>
      <w:marTop w:val="0"/>
      <w:marBottom w:val="0"/>
      <w:divBdr>
        <w:top w:val="none" w:sz="0" w:space="0" w:color="auto"/>
        <w:left w:val="none" w:sz="0" w:space="0" w:color="auto"/>
        <w:bottom w:val="none" w:sz="0" w:space="0" w:color="auto"/>
        <w:right w:val="none" w:sz="0" w:space="0" w:color="auto"/>
      </w:divBdr>
    </w:div>
    <w:div w:id="562180244">
      <w:bodyDiv w:val="1"/>
      <w:marLeft w:val="0"/>
      <w:marRight w:val="0"/>
      <w:marTop w:val="0"/>
      <w:marBottom w:val="0"/>
      <w:divBdr>
        <w:top w:val="none" w:sz="0" w:space="0" w:color="auto"/>
        <w:left w:val="none" w:sz="0" w:space="0" w:color="auto"/>
        <w:bottom w:val="none" w:sz="0" w:space="0" w:color="auto"/>
        <w:right w:val="none" w:sz="0" w:space="0" w:color="auto"/>
      </w:divBdr>
    </w:div>
    <w:div w:id="610018538">
      <w:bodyDiv w:val="1"/>
      <w:marLeft w:val="0"/>
      <w:marRight w:val="0"/>
      <w:marTop w:val="0"/>
      <w:marBottom w:val="0"/>
      <w:divBdr>
        <w:top w:val="none" w:sz="0" w:space="0" w:color="auto"/>
        <w:left w:val="none" w:sz="0" w:space="0" w:color="auto"/>
        <w:bottom w:val="none" w:sz="0" w:space="0" w:color="auto"/>
        <w:right w:val="none" w:sz="0" w:space="0" w:color="auto"/>
      </w:divBdr>
    </w:div>
    <w:div w:id="1203984920">
      <w:bodyDiv w:val="1"/>
      <w:marLeft w:val="0"/>
      <w:marRight w:val="0"/>
      <w:marTop w:val="0"/>
      <w:marBottom w:val="0"/>
      <w:divBdr>
        <w:top w:val="none" w:sz="0" w:space="0" w:color="auto"/>
        <w:left w:val="none" w:sz="0" w:space="0" w:color="auto"/>
        <w:bottom w:val="none" w:sz="0" w:space="0" w:color="auto"/>
        <w:right w:val="none" w:sz="0" w:space="0" w:color="auto"/>
      </w:divBdr>
    </w:div>
    <w:div w:id="1578173647">
      <w:bodyDiv w:val="1"/>
      <w:marLeft w:val="0"/>
      <w:marRight w:val="0"/>
      <w:marTop w:val="0"/>
      <w:marBottom w:val="0"/>
      <w:divBdr>
        <w:top w:val="none" w:sz="0" w:space="0" w:color="auto"/>
        <w:left w:val="none" w:sz="0" w:space="0" w:color="auto"/>
        <w:bottom w:val="none" w:sz="0" w:space="0" w:color="auto"/>
        <w:right w:val="none" w:sz="0" w:space="0" w:color="auto"/>
      </w:divBdr>
    </w:div>
    <w:div w:id="1603370311">
      <w:bodyDiv w:val="1"/>
      <w:marLeft w:val="0"/>
      <w:marRight w:val="0"/>
      <w:marTop w:val="0"/>
      <w:marBottom w:val="0"/>
      <w:divBdr>
        <w:top w:val="none" w:sz="0" w:space="0" w:color="auto"/>
        <w:left w:val="none" w:sz="0" w:space="0" w:color="auto"/>
        <w:bottom w:val="none" w:sz="0" w:space="0" w:color="auto"/>
        <w:right w:val="none" w:sz="0" w:space="0" w:color="auto"/>
      </w:divBdr>
    </w:div>
    <w:div w:id="1608611592">
      <w:bodyDiv w:val="1"/>
      <w:marLeft w:val="0"/>
      <w:marRight w:val="0"/>
      <w:marTop w:val="0"/>
      <w:marBottom w:val="0"/>
      <w:divBdr>
        <w:top w:val="none" w:sz="0" w:space="0" w:color="auto"/>
        <w:left w:val="none" w:sz="0" w:space="0" w:color="auto"/>
        <w:bottom w:val="none" w:sz="0" w:space="0" w:color="auto"/>
        <w:right w:val="none" w:sz="0" w:space="0" w:color="auto"/>
      </w:divBdr>
    </w:div>
    <w:div w:id="1645968203">
      <w:bodyDiv w:val="1"/>
      <w:marLeft w:val="0"/>
      <w:marRight w:val="0"/>
      <w:marTop w:val="0"/>
      <w:marBottom w:val="0"/>
      <w:divBdr>
        <w:top w:val="none" w:sz="0" w:space="0" w:color="auto"/>
        <w:left w:val="none" w:sz="0" w:space="0" w:color="auto"/>
        <w:bottom w:val="none" w:sz="0" w:space="0" w:color="auto"/>
        <w:right w:val="none" w:sz="0" w:space="0" w:color="auto"/>
      </w:divBdr>
    </w:div>
    <w:div w:id="1688873887">
      <w:bodyDiv w:val="1"/>
      <w:marLeft w:val="0"/>
      <w:marRight w:val="0"/>
      <w:marTop w:val="0"/>
      <w:marBottom w:val="0"/>
      <w:divBdr>
        <w:top w:val="none" w:sz="0" w:space="0" w:color="auto"/>
        <w:left w:val="none" w:sz="0" w:space="0" w:color="auto"/>
        <w:bottom w:val="none" w:sz="0" w:space="0" w:color="auto"/>
        <w:right w:val="none" w:sz="0" w:space="0" w:color="auto"/>
      </w:divBdr>
    </w:div>
    <w:div w:id="1908880684">
      <w:bodyDiv w:val="1"/>
      <w:marLeft w:val="0"/>
      <w:marRight w:val="0"/>
      <w:marTop w:val="0"/>
      <w:marBottom w:val="0"/>
      <w:divBdr>
        <w:top w:val="none" w:sz="0" w:space="0" w:color="auto"/>
        <w:left w:val="none" w:sz="0" w:space="0" w:color="auto"/>
        <w:bottom w:val="none" w:sz="0" w:space="0" w:color="auto"/>
        <w:right w:val="none" w:sz="0" w:space="0" w:color="auto"/>
      </w:divBdr>
    </w:div>
    <w:div w:id="1944458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6.png"/><Relationship Id="rId112" Type="http://schemas.openxmlformats.org/officeDocument/2006/relationships/image" Target="media/image96.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www.csus.edu" TargetMode="External"/><Relationship Id="rId96" Type="http://schemas.openxmlformats.org/officeDocument/2006/relationships/hyperlink" Target="mailto:pc2@ecs.csus.edu"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hyperlink" Target="mailto:pc2@ecs.csus.edu" TargetMode="External"/><Relationship Id="rId81" Type="http://schemas.openxmlformats.org/officeDocument/2006/relationships/image" Target="media/image69.png"/><Relationship Id="rId86" Type="http://schemas.openxmlformats.org/officeDocument/2006/relationships/hyperlink" Target="https://github.com/pc2ccs/pc2v9/wiki/Scoreboard-Standings-Data-Fields" TargetMode="External"/><Relationship Id="rId130" Type="http://schemas.openxmlformats.org/officeDocument/2006/relationships/fontTable" Target="fontTable.xml"/><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2.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4.png"/><Relationship Id="rId115" Type="http://schemas.openxmlformats.org/officeDocument/2006/relationships/image" Target="media/image99.png"/><Relationship Id="rId131" Type="http://schemas.microsoft.com/office/2011/relationships/people" Target="people.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0.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5.png"/><Relationship Id="rId132"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hyperlink" Target="https://en.wikipedia.org/wiki/Basic_access_authentication" TargetMode="External"/><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s>
</file>

<file path=word/_rels/footnotes.xml.rels><?xml version="1.0" encoding="UTF-8" standalone="yes"?>
<Relationships xmlns="http://schemas.openxmlformats.org/package/2006/relationships"><Relationship Id="rId3" Type="http://schemas.openxmlformats.org/officeDocument/2006/relationships/hyperlink" Target="http://www.iana.org/assignments/port-numbers" TargetMode="External"/><Relationship Id="rId2" Type="http://schemas.openxmlformats.org/officeDocument/2006/relationships/hyperlink" Target="https://tools.icpc.global/" TargetMode="External"/><Relationship Id="rId1" Type="http://schemas.openxmlformats.org/officeDocument/2006/relationships/hyperlink" Target="https://tools.icpc.global/" TargetMode="External"/><Relationship Id="rId5" Type="http://schemas.openxmlformats.org/officeDocument/2006/relationships/hyperlink" Target="https://en.wikipedia.org/wiki/Basic_access_authentication" TargetMode="External"/><Relationship Id="rId4" Type="http://schemas.openxmlformats.org/officeDocument/2006/relationships/hyperlink" Target="https://en.wikipedia.org/wiki/Representational_state_transf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8D6E6A-241D-462D-9FD3-7E79F5CB5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4675</TotalTime>
  <Pages>1</Pages>
  <Words>56414</Words>
  <Characters>321561</Characters>
  <Application>Microsoft Office Word</Application>
  <DocSecurity>0</DocSecurity>
  <Lines>2679</Lines>
  <Paragraphs>754</Paragraphs>
  <ScaleCrop>false</ScaleCrop>
  <HeadingPairs>
    <vt:vector size="2" baseType="variant">
      <vt:variant>
        <vt:lpstr>Title</vt:lpstr>
      </vt:variant>
      <vt:variant>
        <vt:i4>1</vt:i4>
      </vt:variant>
    </vt:vector>
  </HeadingPairs>
  <TitlesOfParts>
    <vt:vector size="1" baseType="lpstr">
      <vt:lpstr>PC2 Admin Guide</vt:lpstr>
    </vt:vector>
  </TitlesOfParts>
  <Company>Baylor University</Company>
  <LinksUpToDate>false</LinksUpToDate>
  <CharactersWithSpaces>377221</CharactersWithSpaces>
  <SharedDoc>false</SharedDoc>
  <HLinks>
    <vt:vector size="1020" baseType="variant">
      <vt:variant>
        <vt:i4>6094956</vt:i4>
      </vt:variant>
      <vt:variant>
        <vt:i4>819</vt:i4>
      </vt:variant>
      <vt:variant>
        <vt:i4>0</vt:i4>
      </vt:variant>
      <vt:variant>
        <vt:i4>5</vt:i4>
      </vt:variant>
      <vt:variant>
        <vt:lpwstr>https://clics.ecs.baylor.edu/index.php?title=Main_Page</vt:lpwstr>
      </vt:variant>
      <vt:variant>
        <vt:lpwstr/>
      </vt:variant>
      <vt:variant>
        <vt:i4>4587612</vt:i4>
      </vt:variant>
      <vt:variant>
        <vt:i4>816</vt:i4>
      </vt:variant>
      <vt:variant>
        <vt:i4>0</vt:i4>
      </vt:variant>
      <vt:variant>
        <vt:i4>5</vt:i4>
      </vt:variant>
      <vt:variant>
        <vt:lpwstr>https://pc2.ecs.csus.edu/wiki/Reject.ini</vt:lpwstr>
      </vt:variant>
      <vt:variant>
        <vt:lpwstr/>
      </vt:variant>
      <vt:variant>
        <vt:i4>2818087</vt:i4>
      </vt:variant>
      <vt:variant>
        <vt:i4>813</vt:i4>
      </vt:variant>
      <vt:variant>
        <vt:i4>0</vt:i4>
      </vt:variant>
      <vt:variant>
        <vt:i4>5</vt:i4>
      </vt:variant>
      <vt:variant>
        <vt:lpwstr>https://clics.ecs.baylor.edu/index.php/Problem_format%23Input_Validators</vt:lpwstr>
      </vt:variant>
      <vt:variant>
        <vt:lpwstr/>
      </vt:variant>
      <vt:variant>
        <vt:i4>6750323</vt:i4>
      </vt:variant>
      <vt:variant>
        <vt:i4>810</vt:i4>
      </vt:variant>
      <vt:variant>
        <vt:i4>0</vt:i4>
      </vt:variant>
      <vt:variant>
        <vt:i4>5</vt:i4>
      </vt:variant>
      <vt:variant>
        <vt:lpwstr>https://clics.ecs.baylor.edu/index.php</vt:lpwstr>
      </vt:variant>
      <vt:variant>
        <vt:lpwstr/>
      </vt:variant>
      <vt:variant>
        <vt:i4>4718666</vt:i4>
      </vt:variant>
      <vt:variant>
        <vt:i4>807</vt:i4>
      </vt:variant>
      <vt:variant>
        <vt:i4>0</vt:i4>
      </vt:variant>
      <vt:variant>
        <vt:i4>5</vt:i4>
      </vt:variant>
      <vt:variant>
        <vt:lpwstr>https://clics.ecs.baylor.edu/index.php/JSON_Scoreboard_2016</vt:lpwstr>
      </vt:variant>
      <vt:variant>
        <vt:lpwstr/>
      </vt:variant>
      <vt:variant>
        <vt:i4>1114197</vt:i4>
      </vt:variant>
      <vt:variant>
        <vt:i4>804</vt:i4>
      </vt:variant>
      <vt:variant>
        <vt:i4>0</vt:i4>
      </vt:variant>
      <vt:variant>
        <vt:i4>5</vt:i4>
      </vt:variant>
      <vt:variant>
        <vt:lpwstr>https://pc2.ecs.csus.edu/wiki/Event_Feed_module</vt:lpwstr>
      </vt:variant>
      <vt:variant>
        <vt:lpwstr/>
      </vt:variant>
      <vt:variant>
        <vt:i4>7536698</vt:i4>
      </vt:variant>
      <vt:variant>
        <vt:i4>801</vt:i4>
      </vt:variant>
      <vt:variant>
        <vt:i4>0</vt:i4>
      </vt:variant>
      <vt:variant>
        <vt:i4>5</vt:i4>
      </vt:variant>
      <vt:variant>
        <vt:lpwstr>https://en.wikipedia.org/wiki/Basic_access_authentication</vt:lpwstr>
      </vt:variant>
      <vt:variant>
        <vt:lpwstr/>
      </vt:variant>
      <vt:variant>
        <vt:i4>2883689</vt:i4>
      </vt:variant>
      <vt:variant>
        <vt:i4>798</vt:i4>
      </vt:variant>
      <vt:variant>
        <vt:i4>0</vt:i4>
      </vt:variant>
      <vt:variant>
        <vt:i4>5</vt:i4>
      </vt:variant>
      <vt:variant>
        <vt:lpwstr>https://icpc.baylor.edu/icpctools/</vt:lpwstr>
      </vt:variant>
      <vt:variant>
        <vt:lpwstr/>
      </vt:variant>
      <vt:variant>
        <vt:i4>2883633</vt:i4>
      </vt:variant>
      <vt:variant>
        <vt:i4>795</vt:i4>
      </vt:variant>
      <vt:variant>
        <vt:i4>0</vt:i4>
      </vt:variant>
      <vt:variant>
        <vt:i4>5</vt:i4>
      </vt:variant>
      <vt:variant>
        <vt:lpwstr>https://clics.ecs.baylor.edu/index.php?title=Event_Feed_2016</vt:lpwstr>
      </vt:variant>
      <vt:variant>
        <vt:lpwstr/>
      </vt:variant>
      <vt:variant>
        <vt:i4>3670084</vt:i4>
      </vt:variant>
      <vt:variant>
        <vt:i4>792</vt:i4>
      </vt:variant>
      <vt:variant>
        <vt:i4>0</vt:i4>
      </vt:variant>
      <vt:variant>
        <vt:i4>5</vt:i4>
      </vt:variant>
      <vt:variant>
        <vt:lpwstr>https://clics.ecs.baylor.edu/index.php/Main_Page</vt:lpwstr>
      </vt:variant>
      <vt:variant>
        <vt:lpwstr/>
      </vt:variant>
      <vt:variant>
        <vt:i4>7340145</vt:i4>
      </vt:variant>
      <vt:variant>
        <vt:i4>789</vt:i4>
      </vt:variant>
      <vt:variant>
        <vt:i4>0</vt:i4>
      </vt:variant>
      <vt:variant>
        <vt:i4>5</vt:i4>
      </vt:variant>
      <vt:variant>
        <vt:lpwstr>http://pc2.ecs.csus.edu/wiki/Evals.log</vt:lpwstr>
      </vt:variant>
      <vt:variant>
        <vt:lpwstr/>
      </vt:variant>
      <vt:variant>
        <vt:i4>6946881</vt:i4>
      </vt:variant>
      <vt:variant>
        <vt:i4>786</vt:i4>
      </vt:variant>
      <vt:variant>
        <vt:i4>0</vt:i4>
      </vt:variant>
      <vt:variant>
        <vt:i4>5</vt:i4>
      </vt:variant>
      <vt:variant>
        <vt:lpwstr>mailto:pc2@ecs.csus.edu</vt:lpwstr>
      </vt:variant>
      <vt:variant>
        <vt:lpwstr/>
      </vt:variant>
      <vt:variant>
        <vt:i4>917529</vt:i4>
      </vt:variant>
      <vt:variant>
        <vt:i4>783</vt:i4>
      </vt:variant>
      <vt:variant>
        <vt:i4>0</vt:i4>
      </vt:variant>
      <vt:variant>
        <vt:i4>5</vt:i4>
      </vt:variant>
      <vt:variant>
        <vt:lpwstr>http://pc2.ecs.csus.edu/bugzilla/</vt:lpwstr>
      </vt:variant>
      <vt:variant>
        <vt:lpwstr/>
      </vt:variant>
      <vt:variant>
        <vt:i4>131081</vt:i4>
      </vt:variant>
      <vt:variant>
        <vt:i4>780</vt:i4>
      </vt:variant>
      <vt:variant>
        <vt:i4>0</vt:i4>
      </vt:variant>
      <vt:variant>
        <vt:i4>5</vt:i4>
      </vt:variant>
      <vt:variant>
        <vt:lpwstr>http://pc2.ecs.csus.edu/doc/faq/</vt:lpwstr>
      </vt:variant>
      <vt:variant>
        <vt:lpwstr/>
      </vt:variant>
      <vt:variant>
        <vt:i4>5439538</vt:i4>
      </vt:variant>
      <vt:variant>
        <vt:i4>777</vt:i4>
      </vt:variant>
      <vt:variant>
        <vt:i4>0</vt:i4>
      </vt:variant>
      <vt:variant>
        <vt:i4>5</vt:i4>
      </vt:variant>
      <vt:variant>
        <vt:lpwstr>http://pc2.ecs.csus.edu/wiki/Main_Page</vt:lpwstr>
      </vt:variant>
      <vt:variant>
        <vt:lpwstr/>
      </vt:variant>
      <vt:variant>
        <vt:i4>7143459</vt:i4>
      </vt:variant>
      <vt:variant>
        <vt:i4>774</vt:i4>
      </vt:variant>
      <vt:variant>
        <vt:i4>0</vt:i4>
      </vt:variant>
      <vt:variant>
        <vt:i4>5</vt:i4>
      </vt:variant>
      <vt:variant>
        <vt:lpwstr>https://pc2.ecs.csus.edu/wiki/Validator</vt:lpwstr>
      </vt:variant>
      <vt:variant>
        <vt:lpwstr>CLICS_Output_Validator</vt:lpwstr>
      </vt:variant>
      <vt:variant>
        <vt:i4>7274570</vt:i4>
      </vt:variant>
      <vt:variant>
        <vt:i4>771</vt:i4>
      </vt:variant>
      <vt:variant>
        <vt:i4>0</vt:i4>
      </vt:variant>
      <vt:variant>
        <vt:i4>5</vt:i4>
      </vt:variant>
      <vt:variant>
        <vt:lpwstr>https://clics.ecs.baylor.edu/index.php/Problem_format%23Validators</vt:lpwstr>
      </vt:variant>
      <vt:variant>
        <vt:lpwstr/>
      </vt:variant>
      <vt:variant>
        <vt:i4>1245189</vt:i4>
      </vt:variant>
      <vt:variant>
        <vt:i4>768</vt:i4>
      </vt:variant>
      <vt:variant>
        <vt:i4>0</vt:i4>
      </vt:variant>
      <vt:variant>
        <vt:i4>5</vt:i4>
      </vt:variant>
      <vt:variant>
        <vt:lpwstr>https://clics.ecs.baylor.edu/index.php/Problem_format%23Output_Validators</vt:lpwstr>
      </vt:variant>
      <vt:variant>
        <vt:lpwstr/>
      </vt:variant>
      <vt:variant>
        <vt:i4>5767232</vt:i4>
      </vt:variant>
      <vt:variant>
        <vt:i4>765</vt:i4>
      </vt:variant>
      <vt:variant>
        <vt:i4>0</vt:i4>
      </vt:variant>
      <vt:variant>
        <vt:i4>5</vt:i4>
      </vt:variant>
      <vt:variant>
        <vt:lpwstr>http://www.csus.edu/</vt:lpwstr>
      </vt:variant>
      <vt:variant>
        <vt:lpwstr/>
      </vt:variant>
      <vt:variant>
        <vt:i4>3997805</vt:i4>
      </vt:variant>
      <vt:variant>
        <vt:i4>762</vt:i4>
      </vt:variant>
      <vt:variant>
        <vt:i4>0</vt:i4>
      </vt:variant>
      <vt:variant>
        <vt:i4>5</vt:i4>
      </vt:variant>
      <vt:variant>
        <vt:lpwstr>https://pc2.ecs.csus.edu/wiki/CLICS</vt:lpwstr>
      </vt:variant>
      <vt:variant>
        <vt:lpwstr/>
      </vt:variant>
      <vt:variant>
        <vt:i4>5308420</vt:i4>
      </vt:variant>
      <vt:variant>
        <vt:i4>759</vt:i4>
      </vt:variant>
      <vt:variant>
        <vt:i4>0</vt:i4>
      </vt:variant>
      <vt:variant>
        <vt:i4>5</vt:i4>
      </vt:variant>
      <vt:variant>
        <vt:lpwstr>https://pc2.ecs.csus.edu/wiki/CCS</vt:lpwstr>
      </vt:variant>
      <vt:variant>
        <vt:lpwstr/>
      </vt:variant>
      <vt:variant>
        <vt:i4>3997805</vt:i4>
      </vt:variant>
      <vt:variant>
        <vt:i4>756</vt:i4>
      </vt:variant>
      <vt:variant>
        <vt:i4>0</vt:i4>
      </vt:variant>
      <vt:variant>
        <vt:i4>5</vt:i4>
      </vt:variant>
      <vt:variant>
        <vt:lpwstr>https://pc2.ecs.csus.edu/wiki/CLICS</vt:lpwstr>
      </vt:variant>
      <vt:variant>
        <vt:lpwstr/>
      </vt:variant>
      <vt:variant>
        <vt:i4>720909</vt:i4>
      </vt:variant>
      <vt:variant>
        <vt:i4>753</vt:i4>
      </vt:variant>
      <vt:variant>
        <vt:i4>0</vt:i4>
      </vt:variant>
      <vt:variant>
        <vt:i4>5</vt:i4>
      </vt:variant>
      <vt:variant>
        <vt:lpwstr>https://pc2.ecs.csus.edu/wiki/Results.tsv</vt:lpwstr>
      </vt:variant>
      <vt:variant>
        <vt:lpwstr/>
      </vt:variant>
      <vt:variant>
        <vt:i4>3407911</vt:i4>
      </vt:variant>
      <vt:variant>
        <vt:i4>750</vt:i4>
      </vt:variant>
      <vt:variant>
        <vt:i4>0</vt:i4>
      </vt:variant>
      <vt:variant>
        <vt:i4>5</vt:i4>
      </vt:variant>
      <vt:variant>
        <vt:lpwstr>https://clics.ecs.baylor.edu/index.php/Contest_Control_System</vt:lpwstr>
      </vt:variant>
      <vt:variant>
        <vt:lpwstr>results.tsv</vt:lpwstr>
      </vt:variant>
      <vt:variant>
        <vt:i4>6226006</vt:i4>
      </vt:variant>
      <vt:variant>
        <vt:i4>747</vt:i4>
      </vt:variant>
      <vt:variant>
        <vt:i4>0</vt:i4>
      </vt:variant>
      <vt:variant>
        <vt:i4>5</vt:i4>
      </vt:variant>
      <vt:variant>
        <vt:lpwstr>https://github.com/pc2ccs/pc2v9/wiki/Scoreboard-Standings-Data-Fields</vt:lpwstr>
      </vt:variant>
      <vt:variant>
        <vt:lpwstr/>
      </vt:variant>
      <vt:variant>
        <vt:i4>7536648</vt:i4>
      </vt:variant>
      <vt:variant>
        <vt:i4>744</vt:i4>
      </vt:variant>
      <vt:variant>
        <vt:i4>0</vt:i4>
      </vt:variant>
      <vt:variant>
        <vt:i4>5</vt:i4>
      </vt:variant>
      <vt:variant>
        <vt:lpwstr>http://pc2.ecs.csus.edu/wiki/Scoring_Algorithm</vt:lpwstr>
      </vt:variant>
      <vt:variant>
        <vt:lpwstr/>
      </vt:variant>
      <vt:variant>
        <vt:i4>4718666</vt:i4>
      </vt:variant>
      <vt:variant>
        <vt:i4>741</vt:i4>
      </vt:variant>
      <vt:variant>
        <vt:i4>0</vt:i4>
      </vt:variant>
      <vt:variant>
        <vt:i4>5</vt:i4>
      </vt:variant>
      <vt:variant>
        <vt:lpwstr>https://clics.ecs.baylor.edu/index.php/JSON_Scoreboard_2016</vt:lpwstr>
      </vt:variant>
      <vt:variant>
        <vt:lpwstr/>
      </vt:variant>
      <vt:variant>
        <vt:i4>2883689</vt:i4>
      </vt:variant>
      <vt:variant>
        <vt:i4>738</vt:i4>
      </vt:variant>
      <vt:variant>
        <vt:i4>0</vt:i4>
      </vt:variant>
      <vt:variant>
        <vt:i4>5</vt:i4>
      </vt:variant>
      <vt:variant>
        <vt:lpwstr>https://icpc.baylor.edu/icpctools/</vt:lpwstr>
      </vt:variant>
      <vt:variant>
        <vt:lpwstr/>
      </vt:variant>
      <vt:variant>
        <vt:i4>852045</vt:i4>
      </vt:variant>
      <vt:variant>
        <vt:i4>735</vt:i4>
      </vt:variant>
      <vt:variant>
        <vt:i4>0</vt:i4>
      </vt:variant>
      <vt:variant>
        <vt:i4>5</vt:i4>
      </vt:variant>
      <vt:variant>
        <vt:lpwstr>https://clics.ecs.baylor.edu/index.php/Contest_Control_System</vt:lpwstr>
      </vt:variant>
      <vt:variant>
        <vt:lpwstr/>
      </vt:variant>
      <vt:variant>
        <vt:i4>2949220</vt:i4>
      </vt:variant>
      <vt:variant>
        <vt:i4>732</vt:i4>
      </vt:variant>
      <vt:variant>
        <vt:i4>0</vt:i4>
      </vt:variant>
      <vt:variant>
        <vt:i4>5</vt:i4>
      </vt:variant>
      <vt:variant>
        <vt:lpwstr>https://pc2.ecs.csus.edu/wiki/CCS_Enhancements</vt:lpwstr>
      </vt:variant>
      <vt:variant>
        <vt:lpwstr>Judging_Types</vt:lpwstr>
      </vt:variant>
      <vt:variant>
        <vt:i4>7929957</vt:i4>
      </vt:variant>
      <vt:variant>
        <vt:i4>729</vt:i4>
      </vt:variant>
      <vt:variant>
        <vt:i4>0</vt:i4>
      </vt:variant>
      <vt:variant>
        <vt:i4>5</vt:i4>
      </vt:variant>
      <vt:variant>
        <vt:lpwstr>http://pc2.ecs.csus.edu/wiki/Passwords.txt</vt:lpwstr>
      </vt:variant>
      <vt:variant>
        <vt:lpwstr/>
      </vt:variant>
      <vt:variant>
        <vt:i4>1179744</vt:i4>
      </vt:variant>
      <vt:variant>
        <vt:i4>726</vt:i4>
      </vt:variant>
      <vt:variant>
        <vt:i4>0</vt:i4>
      </vt:variant>
      <vt:variant>
        <vt:i4>5</vt:i4>
      </vt:variant>
      <vt:variant>
        <vt:lpwstr>https://pc2.ecs.csus.edu/wiki/CCS_Enhancements</vt:lpwstr>
      </vt:variant>
      <vt:variant>
        <vt:lpwstr/>
      </vt:variant>
      <vt:variant>
        <vt:i4>5439605</vt:i4>
      </vt:variant>
      <vt:variant>
        <vt:i4>723</vt:i4>
      </vt:variant>
      <vt:variant>
        <vt:i4>0</vt:i4>
      </vt:variant>
      <vt:variant>
        <vt:i4>5</vt:i4>
      </vt:variant>
      <vt:variant>
        <vt:lpwstr>https://clics.ecs.baylor.edu/index.php/Contest_Control_System%23Input_files</vt:lpwstr>
      </vt:variant>
      <vt:variant>
        <vt:lpwstr/>
      </vt:variant>
      <vt:variant>
        <vt:i4>2621553</vt:i4>
      </vt:variant>
      <vt:variant>
        <vt:i4>720</vt:i4>
      </vt:variant>
      <vt:variant>
        <vt:i4>0</vt:i4>
      </vt:variant>
      <vt:variant>
        <vt:i4>5</vt:i4>
      </vt:variant>
      <vt:variant>
        <vt:lpwstr>https://pc2.ecs.csus.edu/wiki/Configuring_A_Contest</vt:lpwstr>
      </vt:variant>
      <vt:variant>
        <vt:lpwstr/>
      </vt:variant>
      <vt:variant>
        <vt:i4>6946881</vt:i4>
      </vt:variant>
      <vt:variant>
        <vt:i4>717</vt:i4>
      </vt:variant>
      <vt:variant>
        <vt:i4>0</vt:i4>
      </vt:variant>
      <vt:variant>
        <vt:i4>5</vt:i4>
      </vt:variant>
      <vt:variant>
        <vt:lpwstr>mailto:pc2@ecs.csus.edu</vt:lpwstr>
      </vt:variant>
      <vt:variant>
        <vt:lpwstr/>
      </vt:variant>
      <vt:variant>
        <vt:i4>4653103</vt:i4>
      </vt:variant>
      <vt:variant>
        <vt:i4>714</vt:i4>
      </vt:variant>
      <vt:variant>
        <vt:i4>0</vt:i4>
      </vt:variant>
      <vt:variant>
        <vt:i4>5</vt:i4>
      </vt:variant>
      <vt:variant>
        <vt:lpwstr>http://pc2.ecs.csus.edu/wiki/Variable_Substitutions</vt:lpwstr>
      </vt:variant>
      <vt:variant>
        <vt:lpwstr/>
      </vt:variant>
      <vt:variant>
        <vt:i4>2621516</vt:i4>
      </vt:variant>
      <vt:variant>
        <vt:i4>708</vt:i4>
      </vt:variant>
      <vt:variant>
        <vt:i4>0</vt:i4>
      </vt:variant>
      <vt:variant>
        <vt:i4>5</vt:i4>
      </vt:variant>
      <vt:variant>
        <vt:lpwstr>http://pc2.ecs.csus.edu/wiki/PC%C2%B2_scripts</vt:lpwstr>
      </vt:variant>
      <vt:variant>
        <vt:lpwstr/>
      </vt:variant>
      <vt:variant>
        <vt:i4>1900558</vt:i4>
      </vt:variant>
      <vt:variant>
        <vt:i4>705</vt:i4>
      </vt:variant>
      <vt:variant>
        <vt:i4>0</vt:i4>
      </vt:variant>
      <vt:variant>
        <vt:i4>5</vt:i4>
      </vt:variant>
      <vt:variant>
        <vt:lpwstr>https://pc2.ecs.csus.edu/wiki</vt:lpwstr>
      </vt:variant>
      <vt:variant>
        <vt:lpwstr/>
      </vt:variant>
      <vt:variant>
        <vt:i4>65608</vt:i4>
      </vt:variant>
      <vt:variant>
        <vt:i4>702</vt:i4>
      </vt:variant>
      <vt:variant>
        <vt:i4>0</vt:i4>
      </vt:variant>
      <vt:variant>
        <vt:i4>5</vt:i4>
      </vt:variant>
      <vt:variant>
        <vt:lpwstr>https://pc2.ecs.csus.edu/</vt:lpwstr>
      </vt:variant>
      <vt:variant>
        <vt:lpwstr/>
      </vt:variant>
      <vt:variant>
        <vt:i4>917529</vt:i4>
      </vt:variant>
      <vt:variant>
        <vt:i4>699</vt:i4>
      </vt:variant>
      <vt:variant>
        <vt:i4>0</vt:i4>
      </vt:variant>
      <vt:variant>
        <vt:i4>5</vt:i4>
      </vt:variant>
      <vt:variant>
        <vt:lpwstr>http://pc2.ecs.csus.edu/bugzilla/</vt:lpwstr>
      </vt:variant>
      <vt:variant>
        <vt:lpwstr/>
      </vt:variant>
      <vt:variant>
        <vt:i4>5439538</vt:i4>
      </vt:variant>
      <vt:variant>
        <vt:i4>696</vt:i4>
      </vt:variant>
      <vt:variant>
        <vt:i4>0</vt:i4>
      </vt:variant>
      <vt:variant>
        <vt:i4>5</vt:i4>
      </vt:variant>
      <vt:variant>
        <vt:lpwstr>http://pc2.ecs.csus.edu/wiki/Main_Page</vt:lpwstr>
      </vt:variant>
      <vt:variant>
        <vt:lpwstr/>
      </vt:variant>
      <vt:variant>
        <vt:i4>786457</vt:i4>
      </vt:variant>
      <vt:variant>
        <vt:i4>693</vt:i4>
      </vt:variant>
      <vt:variant>
        <vt:i4>0</vt:i4>
      </vt:variant>
      <vt:variant>
        <vt:i4>5</vt:i4>
      </vt:variant>
      <vt:variant>
        <vt:lpwstr>http://pc2.ecs.csus.edu/</vt:lpwstr>
      </vt:variant>
      <vt:variant>
        <vt:lpwstr/>
      </vt:variant>
      <vt:variant>
        <vt:i4>786457</vt:i4>
      </vt:variant>
      <vt:variant>
        <vt:i4>690</vt:i4>
      </vt:variant>
      <vt:variant>
        <vt:i4>0</vt:i4>
      </vt:variant>
      <vt:variant>
        <vt:i4>5</vt:i4>
      </vt:variant>
      <vt:variant>
        <vt:lpwstr>http://pc2.ecs.csus.edu/</vt:lpwstr>
      </vt:variant>
      <vt:variant>
        <vt:lpwstr/>
      </vt:variant>
      <vt:variant>
        <vt:i4>1376309</vt:i4>
      </vt:variant>
      <vt:variant>
        <vt:i4>683</vt:i4>
      </vt:variant>
      <vt:variant>
        <vt:i4>0</vt:i4>
      </vt:variant>
      <vt:variant>
        <vt:i4>5</vt:i4>
      </vt:variant>
      <vt:variant>
        <vt:lpwstr/>
      </vt:variant>
      <vt:variant>
        <vt:lpwstr>_Toc42244276</vt:lpwstr>
      </vt:variant>
      <vt:variant>
        <vt:i4>1441845</vt:i4>
      </vt:variant>
      <vt:variant>
        <vt:i4>677</vt:i4>
      </vt:variant>
      <vt:variant>
        <vt:i4>0</vt:i4>
      </vt:variant>
      <vt:variant>
        <vt:i4>5</vt:i4>
      </vt:variant>
      <vt:variant>
        <vt:lpwstr/>
      </vt:variant>
      <vt:variant>
        <vt:lpwstr>_Toc42244275</vt:lpwstr>
      </vt:variant>
      <vt:variant>
        <vt:i4>1507381</vt:i4>
      </vt:variant>
      <vt:variant>
        <vt:i4>671</vt:i4>
      </vt:variant>
      <vt:variant>
        <vt:i4>0</vt:i4>
      </vt:variant>
      <vt:variant>
        <vt:i4>5</vt:i4>
      </vt:variant>
      <vt:variant>
        <vt:lpwstr/>
      </vt:variant>
      <vt:variant>
        <vt:lpwstr>_Toc42244274</vt:lpwstr>
      </vt:variant>
      <vt:variant>
        <vt:i4>1048629</vt:i4>
      </vt:variant>
      <vt:variant>
        <vt:i4>665</vt:i4>
      </vt:variant>
      <vt:variant>
        <vt:i4>0</vt:i4>
      </vt:variant>
      <vt:variant>
        <vt:i4>5</vt:i4>
      </vt:variant>
      <vt:variant>
        <vt:lpwstr/>
      </vt:variant>
      <vt:variant>
        <vt:lpwstr>_Toc42244273</vt:lpwstr>
      </vt:variant>
      <vt:variant>
        <vt:i4>1114165</vt:i4>
      </vt:variant>
      <vt:variant>
        <vt:i4>659</vt:i4>
      </vt:variant>
      <vt:variant>
        <vt:i4>0</vt:i4>
      </vt:variant>
      <vt:variant>
        <vt:i4>5</vt:i4>
      </vt:variant>
      <vt:variant>
        <vt:lpwstr/>
      </vt:variant>
      <vt:variant>
        <vt:lpwstr>_Toc42244272</vt:lpwstr>
      </vt:variant>
      <vt:variant>
        <vt:i4>1179701</vt:i4>
      </vt:variant>
      <vt:variant>
        <vt:i4>653</vt:i4>
      </vt:variant>
      <vt:variant>
        <vt:i4>0</vt:i4>
      </vt:variant>
      <vt:variant>
        <vt:i4>5</vt:i4>
      </vt:variant>
      <vt:variant>
        <vt:lpwstr/>
      </vt:variant>
      <vt:variant>
        <vt:lpwstr>_Toc42244271</vt:lpwstr>
      </vt:variant>
      <vt:variant>
        <vt:i4>1245237</vt:i4>
      </vt:variant>
      <vt:variant>
        <vt:i4>647</vt:i4>
      </vt:variant>
      <vt:variant>
        <vt:i4>0</vt:i4>
      </vt:variant>
      <vt:variant>
        <vt:i4>5</vt:i4>
      </vt:variant>
      <vt:variant>
        <vt:lpwstr/>
      </vt:variant>
      <vt:variant>
        <vt:lpwstr>_Toc42244270</vt:lpwstr>
      </vt:variant>
      <vt:variant>
        <vt:i4>1703988</vt:i4>
      </vt:variant>
      <vt:variant>
        <vt:i4>641</vt:i4>
      </vt:variant>
      <vt:variant>
        <vt:i4>0</vt:i4>
      </vt:variant>
      <vt:variant>
        <vt:i4>5</vt:i4>
      </vt:variant>
      <vt:variant>
        <vt:lpwstr/>
      </vt:variant>
      <vt:variant>
        <vt:lpwstr>_Toc42244269</vt:lpwstr>
      </vt:variant>
      <vt:variant>
        <vt:i4>1769524</vt:i4>
      </vt:variant>
      <vt:variant>
        <vt:i4>635</vt:i4>
      </vt:variant>
      <vt:variant>
        <vt:i4>0</vt:i4>
      </vt:variant>
      <vt:variant>
        <vt:i4>5</vt:i4>
      </vt:variant>
      <vt:variant>
        <vt:lpwstr/>
      </vt:variant>
      <vt:variant>
        <vt:lpwstr>_Toc42244268</vt:lpwstr>
      </vt:variant>
      <vt:variant>
        <vt:i4>1310772</vt:i4>
      </vt:variant>
      <vt:variant>
        <vt:i4>629</vt:i4>
      </vt:variant>
      <vt:variant>
        <vt:i4>0</vt:i4>
      </vt:variant>
      <vt:variant>
        <vt:i4>5</vt:i4>
      </vt:variant>
      <vt:variant>
        <vt:lpwstr/>
      </vt:variant>
      <vt:variant>
        <vt:lpwstr>_Toc42244267</vt:lpwstr>
      </vt:variant>
      <vt:variant>
        <vt:i4>1376308</vt:i4>
      </vt:variant>
      <vt:variant>
        <vt:i4>623</vt:i4>
      </vt:variant>
      <vt:variant>
        <vt:i4>0</vt:i4>
      </vt:variant>
      <vt:variant>
        <vt:i4>5</vt:i4>
      </vt:variant>
      <vt:variant>
        <vt:lpwstr/>
      </vt:variant>
      <vt:variant>
        <vt:lpwstr>_Toc42244266</vt:lpwstr>
      </vt:variant>
      <vt:variant>
        <vt:i4>1441844</vt:i4>
      </vt:variant>
      <vt:variant>
        <vt:i4>617</vt:i4>
      </vt:variant>
      <vt:variant>
        <vt:i4>0</vt:i4>
      </vt:variant>
      <vt:variant>
        <vt:i4>5</vt:i4>
      </vt:variant>
      <vt:variant>
        <vt:lpwstr/>
      </vt:variant>
      <vt:variant>
        <vt:lpwstr>_Toc42244265</vt:lpwstr>
      </vt:variant>
      <vt:variant>
        <vt:i4>1507380</vt:i4>
      </vt:variant>
      <vt:variant>
        <vt:i4>611</vt:i4>
      </vt:variant>
      <vt:variant>
        <vt:i4>0</vt:i4>
      </vt:variant>
      <vt:variant>
        <vt:i4>5</vt:i4>
      </vt:variant>
      <vt:variant>
        <vt:lpwstr/>
      </vt:variant>
      <vt:variant>
        <vt:lpwstr>_Toc42244264</vt:lpwstr>
      </vt:variant>
      <vt:variant>
        <vt:i4>1048628</vt:i4>
      </vt:variant>
      <vt:variant>
        <vt:i4>605</vt:i4>
      </vt:variant>
      <vt:variant>
        <vt:i4>0</vt:i4>
      </vt:variant>
      <vt:variant>
        <vt:i4>5</vt:i4>
      </vt:variant>
      <vt:variant>
        <vt:lpwstr/>
      </vt:variant>
      <vt:variant>
        <vt:lpwstr>_Toc42244263</vt:lpwstr>
      </vt:variant>
      <vt:variant>
        <vt:i4>1114164</vt:i4>
      </vt:variant>
      <vt:variant>
        <vt:i4>599</vt:i4>
      </vt:variant>
      <vt:variant>
        <vt:i4>0</vt:i4>
      </vt:variant>
      <vt:variant>
        <vt:i4>5</vt:i4>
      </vt:variant>
      <vt:variant>
        <vt:lpwstr/>
      </vt:variant>
      <vt:variant>
        <vt:lpwstr>_Toc42244262</vt:lpwstr>
      </vt:variant>
      <vt:variant>
        <vt:i4>1179700</vt:i4>
      </vt:variant>
      <vt:variant>
        <vt:i4>593</vt:i4>
      </vt:variant>
      <vt:variant>
        <vt:i4>0</vt:i4>
      </vt:variant>
      <vt:variant>
        <vt:i4>5</vt:i4>
      </vt:variant>
      <vt:variant>
        <vt:lpwstr/>
      </vt:variant>
      <vt:variant>
        <vt:lpwstr>_Toc42244261</vt:lpwstr>
      </vt:variant>
      <vt:variant>
        <vt:i4>1245236</vt:i4>
      </vt:variant>
      <vt:variant>
        <vt:i4>587</vt:i4>
      </vt:variant>
      <vt:variant>
        <vt:i4>0</vt:i4>
      </vt:variant>
      <vt:variant>
        <vt:i4>5</vt:i4>
      </vt:variant>
      <vt:variant>
        <vt:lpwstr/>
      </vt:variant>
      <vt:variant>
        <vt:lpwstr>_Toc42244260</vt:lpwstr>
      </vt:variant>
      <vt:variant>
        <vt:i4>1703991</vt:i4>
      </vt:variant>
      <vt:variant>
        <vt:i4>581</vt:i4>
      </vt:variant>
      <vt:variant>
        <vt:i4>0</vt:i4>
      </vt:variant>
      <vt:variant>
        <vt:i4>5</vt:i4>
      </vt:variant>
      <vt:variant>
        <vt:lpwstr/>
      </vt:variant>
      <vt:variant>
        <vt:lpwstr>_Toc42244259</vt:lpwstr>
      </vt:variant>
      <vt:variant>
        <vt:i4>1769527</vt:i4>
      </vt:variant>
      <vt:variant>
        <vt:i4>575</vt:i4>
      </vt:variant>
      <vt:variant>
        <vt:i4>0</vt:i4>
      </vt:variant>
      <vt:variant>
        <vt:i4>5</vt:i4>
      </vt:variant>
      <vt:variant>
        <vt:lpwstr/>
      </vt:variant>
      <vt:variant>
        <vt:lpwstr>_Toc42244258</vt:lpwstr>
      </vt:variant>
      <vt:variant>
        <vt:i4>1310775</vt:i4>
      </vt:variant>
      <vt:variant>
        <vt:i4>569</vt:i4>
      </vt:variant>
      <vt:variant>
        <vt:i4>0</vt:i4>
      </vt:variant>
      <vt:variant>
        <vt:i4>5</vt:i4>
      </vt:variant>
      <vt:variant>
        <vt:lpwstr/>
      </vt:variant>
      <vt:variant>
        <vt:lpwstr>_Toc42244257</vt:lpwstr>
      </vt:variant>
      <vt:variant>
        <vt:i4>1376311</vt:i4>
      </vt:variant>
      <vt:variant>
        <vt:i4>563</vt:i4>
      </vt:variant>
      <vt:variant>
        <vt:i4>0</vt:i4>
      </vt:variant>
      <vt:variant>
        <vt:i4>5</vt:i4>
      </vt:variant>
      <vt:variant>
        <vt:lpwstr/>
      </vt:variant>
      <vt:variant>
        <vt:lpwstr>_Toc42244256</vt:lpwstr>
      </vt:variant>
      <vt:variant>
        <vt:i4>1441847</vt:i4>
      </vt:variant>
      <vt:variant>
        <vt:i4>557</vt:i4>
      </vt:variant>
      <vt:variant>
        <vt:i4>0</vt:i4>
      </vt:variant>
      <vt:variant>
        <vt:i4>5</vt:i4>
      </vt:variant>
      <vt:variant>
        <vt:lpwstr/>
      </vt:variant>
      <vt:variant>
        <vt:lpwstr>_Toc42244255</vt:lpwstr>
      </vt:variant>
      <vt:variant>
        <vt:i4>1507383</vt:i4>
      </vt:variant>
      <vt:variant>
        <vt:i4>551</vt:i4>
      </vt:variant>
      <vt:variant>
        <vt:i4>0</vt:i4>
      </vt:variant>
      <vt:variant>
        <vt:i4>5</vt:i4>
      </vt:variant>
      <vt:variant>
        <vt:lpwstr/>
      </vt:variant>
      <vt:variant>
        <vt:lpwstr>_Toc42244254</vt:lpwstr>
      </vt:variant>
      <vt:variant>
        <vt:i4>1048631</vt:i4>
      </vt:variant>
      <vt:variant>
        <vt:i4>545</vt:i4>
      </vt:variant>
      <vt:variant>
        <vt:i4>0</vt:i4>
      </vt:variant>
      <vt:variant>
        <vt:i4>5</vt:i4>
      </vt:variant>
      <vt:variant>
        <vt:lpwstr/>
      </vt:variant>
      <vt:variant>
        <vt:lpwstr>_Toc42244253</vt:lpwstr>
      </vt:variant>
      <vt:variant>
        <vt:i4>1114167</vt:i4>
      </vt:variant>
      <vt:variant>
        <vt:i4>539</vt:i4>
      </vt:variant>
      <vt:variant>
        <vt:i4>0</vt:i4>
      </vt:variant>
      <vt:variant>
        <vt:i4>5</vt:i4>
      </vt:variant>
      <vt:variant>
        <vt:lpwstr/>
      </vt:variant>
      <vt:variant>
        <vt:lpwstr>_Toc42244252</vt:lpwstr>
      </vt:variant>
      <vt:variant>
        <vt:i4>1179703</vt:i4>
      </vt:variant>
      <vt:variant>
        <vt:i4>533</vt:i4>
      </vt:variant>
      <vt:variant>
        <vt:i4>0</vt:i4>
      </vt:variant>
      <vt:variant>
        <vt:i4>5</vt:i4>
      </vt:variant>
      <vt:variant>
        <vt:lpwstr/>
      </vt:variant>
      <vt:variant>
        <vt:lpwstr>_Toc42244251</vt:lpwstr>
      </vt:variant>
      <vt:variant>
        <vt:i4>1245239</vt:i4>
      </vt:variant>
      <vt:variant>
        <vt:i4>527</vt:i4>
      </vt:variant>
      <vt:variant>
        <vt:i4>0</vt:i4>
      </vt:variant>
      <vt:variant>
        <vt:i4>5</vt:i4>
      </vt:variant>
      <vt:variant>
        <vt:lpwstr/>
      </vt:variant>
      <vt:variant>
        <vt:lpwstr>_Toc42244250</vt:lpwstr>
      </vt:variant>
      <vt:variant>
        <vt:i4>1703990</vt:i4>
      </vt:variant>
      <vt:variant>
        <vt:i4>521</vt:i4>
      </vt:variant>
      <vt:variant>
        <vt:i4>0</vt:i4>
      </vt:variant>
      <vt:variant>
        <vt:i4>5</vt:i4>
      </vt:variant>
      <vt:variant>
        <vt:lpwstr/>
      </vt:variant>
      <vt:variant>
        <vt:lpwstr>_Toc42244249</vt:lpwstr>
      </vt:variant>
      <vt:variant>
        <vt:i4>1769526</vt:i4>
      </vt:variant>
      <vt:variant>
        <vt:i4>515</vt:i4>
      </vt:variant>
      <vt:variant>
        <vt:i4>0</vt:i4>
      </vt:variant>
      <vt:variant>
        <vt:i4>5</vt:i4>
      </vt:variant>
      <vt:variant>
        <vt:lpwstr/>
      </vt:variant>
      <vt:variant>
        <vt:lpwstr>_Toc42244248</vt:lpwstr>
      </vt:variant>
      <vt:variant>
        <vt:i4>1310774</vt:i4>
      </vt:variant>
      <vt:variant>
        <vt:i4>509</vt:i4>
      </vt:variant>
      <vt:variant>
        <vt:i4>0</vt:i4>
      </vt:variant>
      <vt:variant>
        <vt:i4>5</vt:i4>
      </vt:variant>
      <vt:variant>
        <vt:lpwstr/>
      </vt:variant>
      <vt:variant>
        <vt:lpwstr>_Toc42244247</vt:lpwstr>
      </vt:variant>
      <vt:variant>
        <vt:i4>1376310</vt:i4>
      </vt:variant>
      <vt:variant>
        <vt:i4>503</vt:i4>
      </vt:variant>
      <vt:variant>
        <vt:i4>0</vt:i4>
      </vt:variant>
      <vt:variant>
        <vt:i4>5</vt:i4>
      </vt:variant>
      <vt:variant>
        <vt:lpwstr/>
      </vt:variant>
      <vt:variant>
        <vt:lpwstr>_Toc42244246</vt:lpwstr>
      </vt:variant>
      <vt:variant>
        <vt:i4>1441846</vt:i4>
      </vt:variant>
      <vt:variant>
        <vt:i4>497</vt:i4>
      </vt:variant>
      <vt:variant>
        <vt:i4>0</vt:i4>
      </vt:variant>
      <vt:variant>
        <vt:i4>5</vt:i4>
      </vt:variant>
      <vt:variant>
        <vt:lpwstr/>
      </vt:variant>
      <vt:variant>
        <vt:lpwstr>_Toc42244245</vt:lpwstr>
      </vt:variant>
      <vt:variant>
        <vt:i4>1507382</vt:i4>
      </vt:variant>
      <vt:variant>
        <vt:i4>491</vt:i4>
      </vt:variant>
      <vt:variant>
        <vt:i4>0</vt:i4>
      </vt:variant>
      <vt:variant>
        <vt:i4>5</vt:i4>
      </vt:variant>
      <vt:variant>
        <vt:lpwstr/>
      </vt:variant>
      <vt:variant>
        <vt:lpwstr>_Toc42244244</vt:lpwstr>
      </vt:variant>
      <vt:variant>
        <vt:i4>1048630</vt:i4>
      </vt:variant>
      <vt:variant>
        <vt:i4>485</vt:i4>
      </vt:variant>
      <vt:variant>
        <vt:i4>0</vt:i4>
      </vt:variant>
      <vt:variant>
        <vt:i4>5</vt:i4>
      </vt:variant>
      <vt:variant>
        <vt:lpwstr/>
      </vt:variant>
      <vt:variant>
        <vt:lpwstr>_Toc42244243</vt:lpwstr>
      </vt:variant>
      <vt:variant>
        <vt:i4>1114166</vt:i4>
      </vt:variant>
      <vt:variant>
        <vt:i4>479</vt:i4>
      </vt:variant>
      <vt:variant>
        <vt:i4>0</vt:i4>
      </vt:variant>
      <vt:variant>
        <vt:i4>5</vt:i4>
      </vt:variant>
      <vt:variant>
        <vt:lpwstr/>
      </vt:variant>
      <vt:variant>
        <vt:lpwstr>_Toc42244242</vt:lpwstr>
      </vt:variant>
      <vt:variant>
        <vt:i4>1179702</vt:i4>
      </vt:variant>
      <vt:variant>
        <vt:i4>473</vt:i4>
      </vt:variant>
      <vt:variant>
        <vt:i4>0</vt:i4>
      </vt:variant>
      <vt:variant>
        <vt:i4>5</vt:i4>
      </vt:variant>
      <vt:variant>
        <vt:lpwstr/>
      </vt:variant>
      <vt:variant>
        <vt:lpwstr>_Toc42244241</vt:lpwstr>
      </vt:variant>
      <vt:variant>
        <vt:i4>1245238</vt:i4>
      </vt:variant>
      <vt:variant>
        <vt:i4>467</vt:i4>
      </vt:variant>
      <vt:variant>
        <vt:i4>0</vt:i4>
      </vt:variant>
      <vt:variant>
        <vt:i4>5</vt:i4>
      </vt:variant>
      <vt:variant>
        <vt:lpwstr/>
      </vt:variant>
      <vt:variant>
        <vt:lpwstr>_Toc42244240</vt:lpwstr>
      </vt:variant>
      <vt:variant>
        <vt:i4>1703985</vt:i4>
      </vt:variant>
      <vt:variant>
        <vt:i4>461</vt:i4>
      </vt:variant>
      <vt:variant>
        <vt:i4>0</vt:i4>
      </vt:variant>
      <vt:variant>
        <vt:i4>5</vt:i4>
      </vt:variant>
      <vt:variant>
        <vt:lpwstr/>
      </vt:variant>
      <vt:variant>
        <vt:lpwstr>_Toc42244239</vt:lpwstr>
      </vt:variant>
      <vt:variant>
        <vt:i4>1769521</vt:i4>
      </vt:variant>
      <vt:variant>
        <vt:i4>455</vt:i4>
      </vt:variant>
      <vt:variant>
        <vt:i4>0</vt:i4>
      </vt:variant>
      <vt:variant>
        <vt:i4>5</vt:i4>
      </vt:variant>
      <vt:variant>
        <vt:lpwstr/>
      </vt:variant>
      <vt:variant>
        <vt:lpwstr>_Toc42244238</vt:lpwstr>
      </vt:variant>
      <vt:variant>
        <vt:i4>1310769</vt:i4>
      </vt:variant>
      <vt:variant>
        <vt:i4>449</vt:i4>
      </vt:variant>
      <vt:variant>
        <vt:i4>0</vt:i4>
      </vt:variant>
      <vt:variant>
        <vt:i4>5</vt:i4>
      </vt:variant>
      <vt:variant>
        <vt:lpwstr/>
      </vt:variant>
      <vt:variant>
        <vt:lpwstr>_Toc42244237</vt:lpwstr>
      </vt:variant>
      <vt:variant>
        <vt:i4>1376305</vt:i4>
      </vt:variant>
      <vt:variant>
        <vt:i4>443</vt:i4>
      </vt:variant>
      <vt:variant>
        <vt:i4>0</vt:i4>
      </vt:variant>
      <vt:variant>
        <vt:i4>5</vt:i4>
      </vt:variant>
      <vt:variant>
        <vt:lpwstr/>
      </vt:variant>
      <vt:variant>
        <vt:lpwstr>_Toc42244236</vt:lpwstr>
      </vt:variant>
      <vt:variant>
        <vt:i4>1441841</vt:i4>
      </vt:variant>
      <vt:variant>
        <vt:i4>437</vt:i4>
      </vt:variant>
      <vt:variant>
        <vt:i4>0</vt:i4>
      </vt:variant>
      <vt:variant>
        <vt:i4>5</vt:i4>
      </vt:variant>
      <vt:variant>
        <vt:lpwstr/>
      </vt:variant>
      <vt:variant>
        <vt:lpwstr>_Toc42244235</vt:lpwstr>
      </vt:variant>
      <vt:variant>
        <vt:i4>1507377</vt:i4>
      </vt:variant>
      <vt:variant>
        <vt:i4>431</vt:i4>
      </vt:variant>
      <vt:variant>
        <vt:i4>0</vt:i4>
      </vt:variant>
      <vt:variant>
        <vt:i4>5</vt:i4>
      </vt:variant>
      <vt:variant>
        <vt:lpwstr/>
      </vt:variant>
      <vt:variant>
        <vt:lpwstr>_Toc42244234</vt:lpwstr>
      </vt:variant>
      <vt:variant>
        <vt:i4>1048625</vt:i4>
      </vt:variant>
      <vt:variant>
        <vt:i4>425</vt:i4>
      </vt:variant>
      <vt:variant>
        <vt:i4>0</vt:i4>
      </vt:variant>
      <vt:variant>
        <vt:i4>5</vt:i4>
      </vt:variant>
      <vt:variant>
        <vt:lpwstr/>
      </vt:variant>
      <vt:variant>
        <vt:lpwstr>_Toc42244233</vt:lpwstr>
      </vt:variant>
      <vt:variant>
        <vt:i4>1114161</vt:i4>
      </vt:variant>
      <vt:variant>
        <vt:i4>419</vt:i4>
      </vt:variant>
      <vt:variant>
        <vt:i4>0</vt:i4>
      </vt:variant>
      <vt:variant>
        <vt:i4>5</vt:i4>
      </vt:variant>
      <vt:variant>
        <vt:lpwstr/>
      </vt:variant>
      <vt:variant>
        <vt:lpwstr>_Toc42244232</vt:lpwstr>
      </vt:variant>
      <vt:variant>
        <vt:i4>1179697</vt:i4>
      </vt:variant>
      <vt:variant>
        <vt:i4>413</vt:i4>
      </vt:variant>
      <vt:variant>
        <vt:i4>0</vt:i4>
      </vt:variant>
      <vt:variant>
        <vt:i4>5</vt:i4>
      </vt:variant>
      <vt:variant>
        <vt:lpwstr/>
      </vt:variant>
      <vt:variant>
        <vt:lpwstr>_Toc42244231</vt:lpwstr>
      </vt:variant>
      <vt:variant>
        <vt:i4>1245233</vt:i4>
      </vt:variant>
      <vt:variant>
        <vt:i4>407</vt:i4>
      </vt:variant>
      <vt:variant>
        <vt:i4>0</vt:i4>
      </vt:variant>
      <vt:variant>
        <vt:i4>5</vt:i4>
      </vt:variant>
      <vt:variant>
        <vt:lpwstr/>
      </vt:variant>
      <vt:variant>
        <vt:lpwstr>_Toc42244230</vt:lpwstr>
      </vt:variant>
      <vt:variant>
        <vt:i4>1703984</vt:i4>
      </vt:variant>
      <vt:variant>
        <vt:i4>401</vt:i4>
      </vt:variant>
      <vt:variant>
        <vt:i4>0</vt:i4>
      </vt:variant>
      <vt:variant>
        <vt:i4>5</vt:i4>
      </vt:variant>
      <vt:variant>
        <vt:lpwstr/>
      </vt:variant>
      <vt:variant>
        <vt:lpwstr>_Toc42244229</vt:lpwstr>
      </vt:variant>
      <vt:variant>
        <vt:i4>1769520</vt:i4>
      </vt:variant>
      <vt:variant>
        <vt:i4>395</vt:i4>
      </vt:variant>
      <vt:variant>
        <vt:i4>0</vt:i4>
      </vt:variant>
      <vt:variant>
        <vt:i4>5</vt:i4>
      </vt:variant>
      <vt:variant>
        <vt:lpwstr/>
      </vt:variant>
      <vt:variant>
        <vt:lpwstr>_Toc42244228</vt:lpwstr>
      </vt:variant>
      <vt:variant>
        <vt:i4>1310768</vt:i4>
      </vt:variant>
      <vt:variant>
        <vt:i4>389</vt:i4>
      </vt:variant>
      <vt:variant>
        <vt:i4>0</vt:i4>
      </vt:variant>
      <vt:variant>
        <vt:i4>5</vt:i4>
      </vt:variant>
      <vt:variant>
        <vt:lpwstr/>
      </vt:variant>
      <vt:variant>
        <vt:lpwstr>_Toc42244227</vt:lpwstr>
      </vt:variant>
      <vt:variant>
        <vt:i4>1376304</vt:i4>
      </vt:variant>
      <vt:variant>
        <vt:i4>383</vt:i4>
      </vt:variant>
      <vt:variant>
        <vt:i4>0</vt:i4>
      </vt:variant>
      <vt:variant>
        <vt:i4>5</vt:i4>
      </vt:variant>
      <vt:variant>
        <vt:lpwstr/>
      </vt:variant>
      <vt:variant>
        <vt:lpwstr>_Toc42244226</vt:lpwstr>
      </vt:variant>
      <vt:variant>
        <vt:i4>1441840</vt:i4>
      </vt:variant>
      <vt:variant>
        <vt:i4>377</vt:i4>
      </vt:variant>
      <vt:variant>
        <vt:i4>0</vt:i4>
      </vt:variant>
      <vt:variant>
        <vt:i4>5</vt:i4>
      </vt:variant>
      <vt:variant>
        <vt:lpwstr/>
      </vt:variant>
      <vt:variant>
        <vt:lpwstr>_Toc42244225</vt:lpwstr>
      </vt:variant>
      <vt:variant>
        <vt:i4>1507376</vt:i4>
      </vt:variant>
      <vt:variant>
        <vt:i4>371</vt:i4>
      </vt:variant>
      <vt:variant>
        <vt:i4>0</vt:i4>
      </vt:variant>
      <vt:variant>
        <vt:i4>5</vt:i4>
      </vt:variant>
      <vt:variant>
        <vt:lpwstr/>
      </vt:variant>
      <vt:variant>
        <vt:lpwstr>_Toc42244224</vt:lpwstr>
      </vt:variant>
      <vt:variant>
        <vt:i4>1048624</vt:i4>
      </vt:variant>
      <vt:variant>
        <vt:i4>365</vt:i4>
      </vt:variant>
      <vt:variant>
        <vt:i4>0</vt:i4>
      </vt:variant>
      <vt:variant>
        <vt:i4>5</vt:i4>
      </vt:variant>
      <vt:variant>
        <vt:lpwstr/>
      </vt:variant>
      <vt:variant>
        <vt:lpwstr>_Toc42244223</vt:lpwstr>
      </vt:variant>
      <vt:variant>
        <vt:i4>1114160</vt:i4>
      </vt:variant>
      <vt:variant>
        <vt:i4>359</vt:i4>
      </vt:variant>
      <vt:variant>
        <vt:i4>0</vt:i4>
      </vt:variant>
      <vt:variant>
        <vt:i4>5</vt:i4>
      </vt:variant>
      <vt:variant>
        <vt:lpwstr/>
      </vt:variant>
      <vt:variant>
        <vt:lpwstr>_Toc42244222</vt:lpwstr>
      </vt:variant>
      <vt:variant>
        <vt:i4>1179696</vt:i4>
      </vt:variant>
      <vt:variant>
        <vt:i4>353</vt:i4>
      </vt:variant>
      <vt:variant>
        <vt:i4>0</vt:i4>
      </vt:variant>
      <vt:variant>
        <vt:i4>5</vt:i4>
      </vt:variant>
      <vt:variant>
        <vt:lpwstr/>
      </vt:variant>
      <vt:variant>
        <vt:lpwstr>_Toc42244221</vt:lpwstr>
      </vt:variant>
      <vt:variant>
        <vt:i4>1245232</vt:i4>
      </vt:variant>
      <vt:variant>
        <vt:i4>347</vt:i4>
      </vt:variant>
      <vt:variant>
        <vt:i4>0</vt:i4>
      </vt:variant>
      <vt:variant>
        <vt:i4>5</vt:i4>
      </vt:variant>
      <vt:variant>
        <vt:lpwstr/>
      </vt:variant>
      <vt:variant>
        <vt:lpwstr>_Toc42244220</vt:lpwstr>
      </vt:variant>
      <vt:variant>
        <vt:i4>1703987</vt:i4>
      </vt:variant>
      <vt:variant>
        <vt:i4>341</vt:i4>
      </vt:variant>
      <vt:variant>
        <vt:i4>0</vt:i4>
      </vt:variant>
      <vt:variant>
        <vt:i4>5</vt:i4>
      </vt:variant>
      <vt:variant>
        <vt:lpwstr/>
      </vt:variant>
      <vt:variant>
        <vt:lpwstr>_Toc42244219</vt:lpwstr>
      </vt:variant>
      <vt:variant>
        <vt:i4>1769523</vt:i4>
      </vt:variant>
      <vt:variant>
        <vt:i4>335</vt:i4>
      </vt:variant>
      <vt:variant>
        <vt:i4>0</vt:i4>
      </vt:variant>
      <vt:variant>
        <vt:i4>5</vt:i4>
      </vt:variant>
      <vt:variant>
        <vt:lpwstr/>
      </vt:variant>
      <vt:variant>
        <vt:lpwstr>_Toc42244218</vt:lpwstr>
      </vt:variant>
      <vt:variant>
        <vt:i4>1310771</vt:i4>
      </vt:variant>
      <vt:variant>
        <vt:i4>329</vt:i4>
      </vt:variant>
      <vt:variant>
        <vt:i4>0</vt:i4>
      </vt:variant>
      <vt:variant>
        <vt:i4>5</vt:i4>
      </vt:variant>
      <vt:variant>
        <vt:lpwstr/>
      </vt:variant>
      <vt:variant>
        <vt:lpwstr>_Toc42244217</vt:lpwstr>
      </vt:variant>
      <vt:variant>
        <vt:i4>1376307</vt:i4>
      </vt:variant>
      <vt:variant>
        <vt:i4>323</vt:i4>
      </vt:variant>
      <vt:variant>
        <vt:i4>0</vt:i4>
      </vt:variant>
      <vt:variant>
        <vt:i4>5</vt:i4>
      </vt:variant>
      <vt:variant>
        <vt:lpwstr/>
      </vt:variant>
      <vt:variant>
        <vt:lpwstr>_Toc42244216</vt:lpwstr>
      </vt:variant>
      <vt:variant>
        <vt:i4>1441843</vt:i4>
      </vt:variant>
      <vt:variant>
        <vt:i4>317</vt:i4>
      </vt:variant>
      <vt:variant>
        <vt:i4>0</vt:i4>
      </vt:variant>
      <vt:variant>
        <vt:i4>5</vt:i4>
      </vt:variant>
      <vt:variant>
        <vt:lpwstr/>
      </vt:variant>
      <vt:variant>
        <vt:lpwstr>_Toc42244215</vt:lpwstr>
      </vt:variant>
      <vt:variant>
        <vt:i4>1507379</vt:i4>
      </vt:variant>
      <vt:variant>
        <vt:i4>311</vt:i4>
      </vt:variant>
      <vt:variant>
        <vt:i4>0</vt:i4>
      </vt:variant>
      <vt:variant>
        <vt:i4>5</vt:i4>
      </vt:variant>
      <vt:variant>
        <vt:lpwstr/>
      </vt:variant>
      <vt:variant>
        <vt:lpwstr>_Toc42244214</vt:lpwstr>
      </vt:variant>
      <vt:variant>
        <vt:i4>1048627</vt:i4>
      </vt:variant>
      <vt:variant>
        <vt:i4>305</vt:i4>
      </vt:variant>
      <vt:variant>
        <vt:i4>0</vt:i4>
      </vt:variant>
      <vt:variant>
        <vt:i4>5</vt:i4>
      </vt:variant>
      <vt:variant>
        <vt:lpwstr/>
      </vt:variant>
      <vt:variant>
        <vt:lpwstr>_Toc42244213</vt:lpwstr>
      </vt:variant>
      <vt:variant>
        <vt:i4>1114163</vt:i4>
      </vt:variant>
      <vt:variant>
        <vt:i4>299</vt:i4>
      </vt:variant>
      <vt:variant>
        <vt:i4>0</vt:i4>
      </vt:variant>
      <vt:variant>
        <vt:i4>5</vt:i4>
      </vt:variant>
      <vt:variant>
        <vt:lpwstr/>
      </vt:variant>
      <vt:variant>
        <vt:lpwstr>_Toc42244212</vt:lpwstr>
      </vt:variant>
      <vt:variant>
        <vt:i4>1179699</vt:i4>
      </vt:variant>
      <vt:variant>
        <vt:i4>293</vt:i4>
      </vt:variant>
      <vt:variant>
        <vt:i4>0</vt:i4>
      </vt:variant>
      <vt:variant>
        <vt:i4>5</vt:i4>
      </vt:variant>
      <vt:variant>
        <vt:lpwstr/>
      </vt:variant>
      <vt:variant>
        <vt:lpwstr>_Toc42244211</vt:lpwstr>
      </vt:variant>
      <vt:variant>
        <vt:i4>1245235</vt:i4>
      </vt:variant>
      <vt:variant>
        <vt:i4>287</vt:i4>
      </vt:variant>
      <vt:variant>
        <vt:i4>0</vt:i4>
      </vt:variant>
      <vt:variant>
        <vt:i4>5</vt:i4>
      </vt:variant>
      <vt:variant>
        <vt:lpwstr/>
      </vt:variant>
      <vt:variant>
        <vt:lpwstr>_Toc42244210</vt:lpwstr>
      </vt:variant>
      <vt:variant>
        <vt:i4>1703986</vt:i4>
      </vt:variant>
      <vt:variant>
        <vt:i4>281</vt:i4>
      </vt:variant>
      <vt:variant>
        <vt:i4>0</vt:i4>
      </vt:variant>
      <vt:variant>
        <vt:i4>5</vt:i4>
      </vt:variant>
      <vt:variant>
        <vt:lpwstr/>
      </vt:variant>
      <vt:variant>
        <vt:lpwstr>_Toc42244209</vt:lpwstr>
      </vt:variant>
      <vt:variant>
        <vt:i4>1769522</vt:i4>
      </vt:variant>
      <vt:variant>
        <vt:i4>275</vt:i4>
      </vt:variant>
      <vt:variant>
        <vt:i4>0</vt:i4>
      </vt:variant>
      <vt:variant>
        <vt:i4>5</vt:i4>
      </vt:variant>
      <vt:variant>
        <vt:lpwstr/>
      </vt:variant>
      <vt:variant>
        <vt:lpwstr>_Toc42244208</vt:lpwstr>
      </vt:variant>
      <vt:variant>
        <vt:i4>1310770</vt:i4>
      </vt:variant>
      <vt:variant>
        <vt:i4>269</vt:i4>
      </vt:variant>
      <vt:variant>
        <vt:i4>0</vt:i4>
      </vt:variant>
      <vt:variant>
        <vt:i4>5</vt:i4>
      </vt:variant>
      <vt:variant>
        <vt:lpwstr/>
      </vt:variant>
      <vt:variant>
        <vt:lpwstr>_Toc42244207</vt:lpwstr>
      </vt:variant>
      <vt:variant>
        <vt:i4>1376306</vt:i4>
      </vt:variant>
      <vt:variant>
        <vt:i4>263</vt:i4>
      </vt:variant>
      <vt:variant>
        <vt:i4>0</vt:i4>
      </vt:variant>
      <vt:variant>
        <vt:i4>5</vt:i4>
      </vt:variant>
      <vt:variant>
        <vt:lpwstr/>
      </vt:variant>
      <vt:variant>
        <vt:lpwstr>_Toc42244206</vt:lpwstr>
      </vt:variant>
      <vt:variant>
        <vt:i4>1441842</vt:i4>
      </vt:variant>
      <vt:variant>
        <vt:i4>257</vt:i4>
      </vt:variant>
      <vt:variant>
        <vt:i4>0</vt:i4>
      </vt:variant>
      <vt:variant>
        <vt:i4>5</vt:i4>
      </vt:variant>
      <vt:variant>
        <vt:lpwstr/>
      </vt:variant>
      <vt:variant>
        <vt:lpwstr>_Toc42244205</vt:lpwstr>
      </vt:variant>
      <vt:variant>
        <vt:i4>1507378</vt:i4>
      </vt:variant>
      <vt:variant>
        <vt:i4>251</vt:i4>
      </vt:variant>
      <vt:variant>
        <vt:i4>0</vt:i4>
      </vt:variant>
      <vt:variant>
        <vt:i4>5</vt:i4>
      </vt:variant>
      <vt:variant>
        <vt:lpwstr/>
      </vt:variant>
      <vt:variant>
        <vt:lpwstr>_Toc42244204</vt:lpwstr>
      </vt:variant>
      <vt:variant>
        <vt:i4>1048626</vt:i4>
      </vt:variant>
      <vt:variant>
        <vt:i4>245</vt:i4>
      </vt:variant>
      <vt:variant>
        <vt:i4>0</vt:i4>
      </vt:variant>
      <vt:variant>
        <vt:i4>5</vt:i4>
      </vt:variant>
      <vt:variant>
        <vt:lpwstr/>
      </vt:variant>
      <vt:variant>
        <vt:lpwstr>_Toc42244203</vt:lpwstr>
      </vt:variant>
      <vt:variant>
        <vt:i4>1114162</vt:i4>
      </vt:variant>
      <vt:variant>
        <vt:i4>239</vt:i4>
      </vt:variant>
      <vt:variant>
        <vt:i4>0</vt:i4>
      </vt:variant>
      <vt:variant>
        <vt:i4>5</vt:i4>
      </vt:variant>
      <vt:variant>
        <vt:lpwstr/>
      </vt:variant>
      <vt:variant>
        <vt:lpwstr>_Toc42244202</vt:lpwstr>
      </vt:variant>
      <vt:variant>
        <vt:i4>1179698</vt:i4>
      </vt:variant>
      <vt:variant>
        <vt:i4>233</vt:i4>
      </vt:variant>
      <vt:variant>
        <vt:i4>0</vt:i4>
      </vt:variant>
      <vt:variant>
        <vt:i4>5</vt:i4>
      </vt:variant>
      <vt:variant>
        <vt:lpwstr/>
      </vt:variant>
      <vt:variant>
        <vt:lpwstr>_Toc42244201</vt:lpwstr>
      </vt:variant>
      <vt:variant>
        <vt:i4>1245234</vt:i4>
      </vt:variant>
      <vt:variant>
        <vt:i4>227</vt:i4>
      </vt:variant>
      <vt:variant>
        <vt:i4>0</vt:i4>
      </vt:variant>
      <vt:variant>
        <vt:i4>5</vt:i4>
      </vt:variant>
      <vt:variant>
        <vt:lpwstr/>
      </vt:variant>
      <vt:variant>
        <vt:lpwstr>_Toc42244200</vt:lpwstr>
      </vt:variant>
      <vt:variant>
        <vt:i4>1638459</vt:i4>
      </vt:variant>
      <vt:variant>
        <vt:i4>221</vt:i4>
      </vt:variant>
      <vt:variant>
        <vt:i4>0</vt:i4>
      </vt:variant>
      <vt:variant>
        <vt:i4>5</vt:i4>
      </vt:variant>
      <vt:variant>
        <vt:lpwstr/>
      </vt:variant>
      <vt:variant>
        <vt:lpwstr>_Toc42244199</vt:lpwstr>
      </vt:variant>
      <vt:variant>
        <vt:i4>1572923</vt:i4>
      </vt:variant>
      <vt:variant>
        <vt:i4>215</vt:i4>
      </vt:variant>
      <vt:variant>
        <vt:i4>0</vt:i4>
      </vt:variant>
      <vt:variant>
        <vt:i4>5</vt:i4>
      </vt:variant>
      <vt:variant>
        <vt:lpwstr/>
      </vt:variant>
      <vt:variant>
        <vt:lpwstr>_Toc42244198</vt:lpwstr>
      </vt:variant>
      <vt:variant>
        <vt:i4>1507387</vt:i4>
      </vt:variant>
      <vt:variant>
        <vt:i4>209</vt:i4>
      </vt:variant>
      <vt:variant>
        <vt:i4>0</vt:i4>
      </vt:variant>
      <vt:variant>
        <vt:i4>5</vt:i4>
      </vt:variant>
      <vt:variant>
        <vt:lpwstr/>
      </vt:variant>
      <vt:variant>
        <vt:lpwstr>_Toc42244197</vt:lpwstr>
      </vt:variant>
      <vt:variant>
        <vt:i4>1441851</vt:i4>
      </vt:variant>
      <vt:variant>
        <vt:i4>203</vt:i4>
      </vt:variant>
      <vt:variant>
        <vt:i4>0</vt:i4>
      </vt:variant>
      <vt:variant>
        <vt:i4>5</vt:i4>
      </vt:variant>
      <vt:variant>
        <vt:lpwstr/>
      </vt:variant>
      <vt:variant>
        <vt:lpwstr>_Toc42244196</vt:lpwstr>
      </vt:variant>
      <vt:variant>
        <vt:i4>1376315</vt:i4>
      </vt:variant>
      <vt:variant>
        <vt:i4>197</vt:i4>
      </vt:variant>
      <vt:variant>
        <vt:i4>0</vt:i4>
      </vt:variant>
      <vt:variant>
        <vt:i4>5</vt:i4>
      </vt:variant>
      <vt:variant>
        <vt:lpwstr/>
      </vt:variant>
      <vt:variant>
        <vt:lpwstr>_Toc42244195</vt:lpwstr>
      </vt:variant>
      <vt:variant>
        <vt:i4>1310779</vt:i4>
      </vt:variant>
      <vt:variant>
        <vt:i4>191</vt:i4>
      </vt:variant>
      <vt:variant>
        <vt:i4>0</vt:i4>
      </vt:variant>
      <vt:variant>
        <vt:i4>5</vt:i4>
      </vt:variant>
      <vt:variant>
        <vt:lpwstr/>
      </vt:variant>
      <vt:variant>
        <vt:lpwstr>_Toc42244194</vt:lpwstr>
      </vt:variant>
      <vt:variant>
        <vt:i4>1245243</vt:i4>
      </vt:variant>
      <vt:variant>
        <vt:i4>185</vt:i4>
      </vt:variant>
      <vt:variant>
        <vt:i4>0</vt:i4>
      </vt:variant>
      <vt:variant>
        <vt:i4>5</vt:i4>
      </vt:variant>
      <vt:variant>
        <vt:lpwstr/>
      </vt:variant>
      <vt:variant>
        <vt:lpwstr>_Toc42244193</vt:lpwstr>
      </vt:variant>
      <vt:variant>
        <vt:i4>1179707</vt:i4>
      </vt:variant>
      <vt:variant>
        <vt:i4>179</vt:i4>
      </vt:variant>
      <vt:variant>
        <vt:i4>0</vt:i4>
      </vt:variant>
      <vt:variant>
        <vt:i4>5</vt:i4>
      </vt:variant>
      <vt:variant>
        <vt:lpwstr/>
      </vt:variant>
      <vt:variant>
        <vt:lpwstr>_Toc42244192</vt:lpwstr>
      </vt:variant>
      <vt:variant>
        <vt:i4>1114171</vt:i4>
      </vt:variant>
      <vt:variant>
        <vt:i4>173</vt:i4>
      </vt:variant>
      <vt:variant>
        <vt:i4>0</vt:i4>
      </vt:variant>
      <vt:variant>
        <vt:i4>5</vt:i4>
      </vt:variant>
      <vt:variant>
        <vt:lpwstr/>
      </vt:variant>
      <vt:variant>
        <vt:lpwstr>_Toc42244191</vt:lpwstr>
      </vt:variant>
      <vt:variant>
        <vt:i4>1048635</vt:i4>
      </vt:variant>
      <vt:variant>
        <vt:i4>167</vt:i4>
      </vt:variant>
      <vt:variant>
        <vt:i4>0</vt:i4>
      </vt:variant>
      <vt:variant>
        <vt:i4>5</vt:i4>
      </vt:variant>
      <vt:variant>
        <vt:lpwstr/>
      </vt:variant>
      <vt:variant>
        <vt:lpwstr>_Toc42244190</vt:lpwstr>
      </vt:variant>
      <vt:variant>
        <vt:i4>1638458</vt:i4>
      </vt:variant>
      <vt:variant>
        <vt:i4>161</vt:i4>
      </vt:variant>
      <vt:variant>
        <vt:i4>0</vt:i4>
      </vt:variant>
      <vt:variant>
        <vt:i4>5</vt:i4>
      </vt:variant>
      <vt:variant>
        <vt:lpwstr/>
      </vt:variant>
      <vt:variant>
        <vt:lpwstr>_Toc42244189</vt:lpwstr>
      </vt:variant>
      <vt:variant>
        <vt:i4>1572922</vt:i4>
      </vt:variant>
      <vt:variant>
        <vt:i4>155</vt:i4>
      </vt:variant>
      <vt:variant>
        <vt:i4>0</vt:i4>
      </vt:variant>
      <vt:variant>
        <vt:i4>5</vt:i4>
      </vt:variant>
      <vt:variant>
        <vt:lpwstr/>
      </vt:variant>
      <vt:variant>
        <vt:lpwstr>_Toc42244188</vt:lpwstr>
      </vt:variant>
      <vt:variant>
        <vt:i4>1507386</vt:i4>
      </vt:variant>
      <vt:variant>
        <vt:i4>149</vt:i4>
      </vt:variant>
      <vt:variant>
        <vt:i4>0</vt:i4>
      </vt:variant>
      <vt:variant>
        <vt:i4>5</vt:i4>
      </vt:variant>
      <vt:variant>
        <vt:lpwstr/>
      </vt:variant>
      <vt:variant>
        <vt:lpwstr>_Toc42244187</vt:lpwstr>
      </vt:variant>
      <vt:variant>
        <vt:i4>1441850</vt:i4>
      </vt:variant>
      <vt:variant>
        <vt:i4>143</vt:i4>
      </vt:variant>
      <vt:variant>
        <vt:i4>0</vt:i4>
      </vt:variant>
      <vt:variant>
        <vt:i4>5</vt:i4>
      </vt:variant>
      <vt:variant>
        <vt:lpwstr/>
      </vt:variant>
      <vt:variant>
        <vt:lpwstr>_Toc42244186</vt:lpwstr>
      </vt:variant>
      <vt:variant>
        <vt:i4>1376314</vt:i4>
      </vt:variant>
      <vt:variant>
        <vt:i4>137</vt:i4>
      </vt:variant>
      <vt:variant>
        <vt:i4>0</vt:i4>
      </vt:variant>
      <vt:variant>
        <vt:i4>5</vt:i4>
      </vt:variant>
      <vt:variant>
        <vt:lpwstr/>
      </vt:variant>
      <vt:variant>
        <vt:lpwstr>_Toc42244185</vt:lpwstr>
      </vt:variant>
      <vt:variant>
        <vt:i4>1310778</vt:i4>
      </vt:variant>
      <vt:variant>
        <vt:i4>131</vt:i4>
      </vt:variant>
      <vt:variant>
        <vt:i4>0</vt:i4>
      </vt:variant>
      <vt:variant>
        <vt:i4>5</vt:i4>
      </vt:variant>
      <vt:variant>
        <vt:lpwstr/>
      </vt:variant>
      <vt:variant>
        <vt:lpwstr>_Toc42244184</vt:lpwstr>
      </vt:variant>
      <vt:variant>
        <vt:i4>1245242</vt:i4>
      </vt:variant>
      <vt:variant>
        <vt:i4>125</vt:i4>
      </vt:variant>
      <vt:variant>
        <vt:i4>0</vt:i4>
      </vt:variant>
      <vt:variant>
        <vt:i4>5</vt:i4>
      </vt:variant>
      <vt:variant>
        <vt:lpwstr/>
      </vt:variant>
      <vt:variant>
        <vt:lpwstr>_Toc42244183</vt:lpwstr>
      </vt:variant>
      <vt:variant>
        <vt:i4>1179706</vt:i4>
      </vt:variant>
      <vt:variant>
        <vt:i4>119</vt:i4>
      </vt:variant>
      <vt:variant>
        <vt:i4>0</vt:i4>
      </vt:variant>
      <vt:variant>
        <vt:i4>5</vt:i4>
      </vt:variant>
      <vt:variant>
        <vt:lpwstr/>
      </vt:variant>
      <vt:variant>
        <vt:lpwstr>_Toc42244182</vt:lpwstr>
      </vt:variant>
      <vt:variant>
        <vt:i4>1114170</vt:i4>
      </vt:variant>
      <vt:variant>
        <vt:i4>113</vt:i4>
      </vt:variant>
      <vt:variant>
        <vt:i4>0</vt:i4>
      </vt:variant>
      <vt:variant>
        <vt:i4>5</vt:i4>
      </vt:variant>
      <vt:variant>
        <vt:lpwstr/>
      </vt:variant>
      <vt:variant>
        <vt:lpwstr>_Toc42244181</vt:lpwstr>
      </vt:variant>
      <vt:variant>
        <vt:i4>1048634</vt:i4>
      </vt:variant>
      <vt:variant>
        <vt:i4>107</vt:i4>
      </vt:variant>
      <vt:variant>
        <vt:i4>0</vt:i4>
      </vt:variant>
      <vt:variant>
        <vt:i4>5</vt:i4>
      </vt:variant>
      <vt:variant>
        <vt:lpwstr/>
      </vt:variant>
      <vt:variant>
        <vt:lpwstr>_Toc42244180</vt:lpwstr>
      </vt:variant>
      <vt:variant>
        <vt:i4>1638453</vt:i4>
      </vt:variant>
      <vt:variant>
        <vt:i4>101</vt:i4>
      </vt:variant>
      <vt:variant>
        <vt:i4>0</vt:i4>
      </vt:variant>
      <vt:variant>
        <vt:i4>5</vt:i4>
      </vt:variant>
      <vt:variant>
        <vt:lpwstr/>
      </vt:variant>
      <vt:variant>
        <vt:lpwstr>_Toc42244179</vt:lpwstr>
      </vt:variant>
      <vt:variant>
        <vt:i4>1572917</vt:i4>
      </vt:variant>
      <vt:variant>
        <vt:i4>95</vt:i4>
      </vt:variant>
      <vt:variant>
        <vt:i4>0</vt:i4>
      </vt:variant>
      <vt:variant>
        <vt:i4>5</vt:i4>
      </vt:variant>
      <vt:variant>
        <vt:lpwstr/>
      </vt:variant>
      <vt:variant>
        <vt:lpwstr>_Toc42244178</vt:lpwstr>
      </vt:variant>
      <vt:variant>
        <vt:i4>1507381</vt:i4>
      </vt:variant>
      <vt:variant>
        <vt:i4>89</vt:i4>
      </vt:variant>
      <vt:variant>
        <vt:i4>0</vt:i4>
      </vt:variant>
      <vt:variant>
        <vt:i4>5</vt:i4>
      </vt:variant>
      <vt:variant>
        <vt:lpwstr/>
      </vt:variant>
      <vt:variant>
        <vt:lpwstr>_Toc42244177</vt:lpwstr>
      </vt:variant>
      <vt:variant>
        <vt:i4>1441845</vt:i4>
      </vt:variant>
      <vt:variant>
        <vt:i4>83</vt:i4>
      </vt:variant>
      <vt:variant>
        <vt:i4>0</vt:i4>
      </vt:variant>
      <vt:variant>
        <vt:i4>5</vt:i4>
      </vt:variant>
      <vt:variant>
        <vt:lpwstr/>
      </vt:variant>
      <vt:variant>
        <vt:lpwstr>_Toc42244176</vt:lpwstr>
      </vt:variant>
      <vt:variant>
        <vt:i4>1376309</vt:i4>
      </vt:variant>
      <vt:variant>
        <vt:i4>77</vt:i4>
      </vt:variant>
      <vt:variant>
        <vt:i4>0</vt:i4>
      </vt:variant>
      <vt:variant>
        <vt:i4>5</vt:i4>
      </vt:variant>
      <vt:variant>
        <vt:lpwstr/>
      </vt:variant>
      <vt:variant>
        <vt:lpwstr>_Toc42244175</vt:lpwstr>
      </vt:variant>
      <vt:variant>
        <vt:i4>1310773</vt:i4>
      </vt:variant>
      <vt:variant>
        <vt:i4>71</vt:i4>
      </vt:variant>
      <vt:variant>
        <vt:i4>0</vt:i4>
      </vt:variant>
      <vt:variant>
        <vt:i4>5</vt:i4>
      </vt:variant>
      <vt:variant>
        <vt:lpwstr/>
      </vt:variant>
      <vt:variant>
        <vt:lpwstr>_Toc42244174</vt:lpwstr>
      </vt:variant>
      <vt:variant>
        <vt:i4>1245237</vt:i4>
      </vt:variant>
      <vt:variant>
        <vt:i4>65</vt:i4>
      </vt:variant>
      <vt:variant>
        <vt:i4>0</vt:i4>
      </vt:variant>
      <vt:variant>
        <vt:i4>5</vt:i4>
      </vt:variant>
      <vt:variant>
        <vt:lpwstr/>
      </vt:variant>
      <vt:variant>
        <vt:lpwstr>_Toc42244173</vt:lpwstr>
      </vt:variant>
      <vt:variant>
        <vt:i4>1179701</vt:i4>
      </vt:variant>
      <vt:variant>
        <vt:i4>59</vt:i4>
      </vt:variant>
      <vt:variant>
        <vt:i4>0</vt:i4>
      </vt:variant>
      <vt:variant>
        <vt:i4>5</vt:i4>
      </vt:variant>
      <vt:variant>
        <vt:lpwstr/>
      </vt:variant>
      <vt:variant>
        <vt:lpwstr>_Toc42244172</vt:lpwstr>
      </vt:variant>
      <vt:variant>
        <vt:i4>1114165</vt:i4>
      </vt:variant>
      <vt:variant>
        <vt:i4>53</vt:i4>
      </vt:variant>
      <vt:variant>
        <vt:i4>0</vt:i4>
      </vt:variant>
      <vt:variant>
        <vt:i4>5</vt:i4>
      </vt:variant>
      <vt:variant>
        <vt:lpwstr/>
      </vt:variant>
      <vt:variant>
        <vt:lpwstr>_Toc42244171</vt:lpwstr>
      </vt:variant>
      <vt:variant>
        <vt:i4>1048629</vt:i4>
      </vt:variant>
      <vt:variant>
        <vt:i4>47</vt:i4>
      </vt:variant>
      <vt:variant>
        <vt:i4>0</vt:i4>
      </vt:variant>
      <vt:variant>
        <vt:i4>5</vt:i4>
      </vt:variant>
      <vt:variant>
        <vt:lpwstr/>
      </vt:variant>
      <vt:variant>
        <vt:lpwstr>_Toc42244170</vt:lpwstr>
      </vt:variant>
      <vt:variant>
        <vt:i4>1638452</vt:i4>
      </vt:variant>
      <vt:variant>
        <vt:i4>41</vt:i4>
      </vt:variant>
      <vt:variant>
        <vt:i4>0</vt:i4>
      </vt:variant>
      <vt:variant>
        <vt:i4>5</vt:i4>
      </vt:variant>
      <vt:variant>
        <vt:lpwstr/>
      </vt:variant>
      <vt:variant>
        <vt:lpwstr>_Toc42244169</vt:lpwstr>
      </vt:variant>
      <vt:variant>
        <vt:i4>1572916</vt:i4>
      </vt:variant>
      <vt:variant>
        <vt:i4>35</vt:i4>
      </vt:variant>
      <vt:variant>
        <vt:i4>0</vt:i4>
      </vt:variant>
      <vt:variant>
        <vt:i4>5</vt:i4>
      </vt:variant>
      <vt:variant>
        <vt:lpwstr/>
      </vt:variant>
      <vt:variant>
        <vt:lpwstr>_Toc42244168</vt:lpwstr>
      </vt:variant>
      <vt:variant>
        <vt:i4>1507380</vt:i4>
      </vt:variant>
      <vt:variant>
        <vt:i4>29</vt:i4>
      </vt:variant>
      <vt:variant>
        <vt:i4>0</vt:i4>
      </vt:variant>
      <vt:variant>
        <vt:i4>5</vt:i4>
      </vt:variant>
      <vt:variant>
        <vt:lpwstr/>
      </vt:variant>
      <vt:variant>
        <vt:lpwstr>_Toc42244167</vt:lpwstr>
      </vt:variant>
      <vt:variant>
        <vt:i4>1441844</vt:i4>
      </vt:variant>
      <vt:variant>
        <vt:i4>23</vt:i4>
      </vt:variant>
      <vt:variant>
        <vt:i4>0</vt:i4>
      </vt:variant>
      <vt:variant>
        <vt:i4>5</vt:i4>
      </vt:variant>
      <vt:variant>
        <vt:lpwstr/>
      </vt:variant>
      <vt:variant>
        <vt:lpwstr>_Toc42244166</vt:lpwstr>
      </vt:variant>
      <vt:variant>
        <vt:i4>1376308</vt:i4>
      </vt:variant>
      <vt:variant>
        <vt:i4>17</vt:i4>
      </vt:variant>
      <vt:variant>
        <vt:i4>0</vt:i4>
      </vt:variant>
      <vt:variant>
        <vt:i4>5</vt:i4>
      </vt:variant>
      <vt:variant>
        <vt:lpwstr/>
      </vt:variant>
      <vt:variant>
        <vt:lpwstr>_Toc42244165</vt:lpwstr>
      </vt:variant>
      <vt:variant>
        <vt:i4>1310772</vt:i4>
      </vt:variant>
      <vt:variant>
        <vt:i4>11</vt:i4>
      </vt:variant>
      <vt:variant>
        <vt:i4>0</vt:i4>
      </vt:variant>
      <vt:variant>
        <vt:i4>5</vt:i4>
      </vt:variant>
      <vt:variant>
        <vt:lpwstr/>
      </vt:variant>
      <vt:variant>
        <vt:lpwstr>_Toc42244164</vt:lpwstr>
      </vt:variant>
      <vt:variant>
        <vt:i4>1245236</vt:i4>
      </vt:variant>
      <vt:variant>
        <vt:i4>5</vt:i4>
      </vt:variant>
      <vt:variant>
        <vt:i4>0</vt:i4>
      </vt:variant>
      <vt:variant>
        <vt:i4>5</vt:i4>
      </vt:variant>
      <vt:variant>
        <vt:lpwstr/>
      </vt:variant>
      <vt:variant>
        <vt:lpwstr>_Toc42244163</vt:lpwstr>
      </vt:variant>
      <vt:variant>
        <vt:i4>6750323</vt:i4>
      </vt:variant>
      <vt:variant>
        <vt:i4>36</vt:i4>
      </vt:variant>
      <vt:variant>
        <vt:i4>0</vt:i4>
      </vt:variant>
      <vt:variant>
        <vt:i4>5</vt:i4>
      </vt:variant>
      <vt:variant>
        <vt:lpwstr>https://clics.ecs.baylor.edu/index.php</vt:lpwstr>
      </vt:variant>
      <vt:variant>
        <vt:lpwstr/>
      </vt:variant>
      <vt:variant>
        <vt:i4>4718666</vt:i4>
      </vt:variant>
      <vt:variant>
        <vt:i4>33</vt:i4>
      </vt:variant>
      <vt:variant>
        <vt:i4>0</vt:i4>
      </vt:variant>
      <vt:variant>
        <vt:i4>5</vt:i4>
      </vt:variant>
      <vt:variant>
        <vt:lpwstr>https://clics.ecs.baylor.edu/index.php/JSON_Scoreboard_2016</vt:lpwstr>
      </vt:variant>
      <vt:variant>
        <vt:lpwstr/>
      </vt:variant>
      <vt:variant>
        <vt:i4>7536698</vt:i4>
      </vt:variant>
      <vt:variant>
        <vt:i4>30</vt:i4>
      </vt:variant>
      <vt:variant>
        <vt:i4>0</vt:i4>
      </vt:variant>
      <vt:variant>
        <vt:i4>5</vt:i4>
      </vt:variant>
      <vt:variant>
        <vt:lpwstr>https://en.wikipedia.org/wiki/Basic_access_authentication</vt:lpwstr>
      </vt:variant>
      <vt:variant>
        <vt:lpwstr/>
      </vt:variant>
      <vt:variant>
        <vt:i4>5832706</vt:i4>
      </vt:variant>
      <vt:variant>
        <vt:i4>27</vt:i4>
      </vt:variant>
      <vt:variant>
        <vt:i4>0</vt:i4>
      </vt:variant>
      <vt:variant>
        <vt:i4>5</vt:i4>
      </vt:variant>
      <vt:variant>
        <vt:lpwstr>https://en.wikipedia.org/wiki/Representational_state_transfer</vt:lpwstr>
      </vt:variant>
      <vt:variant>
        <vt:lpwstr/>
      </vt:variant>
      <vt:variant>
        <vt:i4>1769495</vt:i4>
      </vt:variant>
      <vt:variant>
        <vt:i4>24</vt:i4>
      </vt:variant>
      <vt:variant>
        <vt:i4>0</vt:i4>
      </vt:variant>
      <vt:variant>
        <vt:i4>5</vt:i4>
      </vt:variant>
      <vt:variant>
        <vt:lpwstr>http://www.iana.org/assignments/port-numbers</vt:lpwstr>
      </vt:variant>
      <vt:variant>
        <vt:lpwstr/>
      </vt:variant>
      <vt:variant>
        <vt:i4>7995517</vt:i4>
      </vt:variant>
      <vt:variant>
        <vt:i4>21</vt:i4>
      </vt:variant>
      <vt:variant>
        <vt:i4>0</vt:i4>
      </vt:variant>
      <vt:variant>
        <vt:i4>5</vt:i4>
      </vt:variant>
      <vt:variant>
        <vt:lpwstr>https://tools.icpc.global/</vt:lpwstr>
      </vt:variant>
      <vt:variant>
        <vt:lpwstr/>
      </vt:variant>
      <vt:variant>
        <vt:i4>1179744</vt:i4>
      </vt:variant>
      <vt:variant>
        <vt:i4>18</vt:i4>
      </vt:variant>
      <vt:variant>
        <vt:i4>0</vt:i4>
      </vt:variant>
      <vt:variant>
        <vt:i4>5</vt:i4>
      </vt:variant>
      <vt:variant>
        <vt:lpwstr>https://pc2.ecs.csus.edu/wiki/CCS_Enhancements</vt:lpwstr>
      </vt:variant>
      <vt:variant>
        <vt:lpwstr/>
      </vt:variant>
      <vt:variant>
        <vt:i4>786548</vt:i4>
      </vt:variant>
      <vt:variant>
        <vt:i4>15</vt:i4>
      </vt:variant>
      <vt:variant>
        <vt:i4>0</vt:i4>
      </vt:variant>
      <vt:variant>
        <vt:i4>5</vt:i4>
      </vt:variant>
      <vt:variant>
        <vt:lpwstr>https://clics.ecs.baylor.edu/index.php/Problem_format</vt:lpwstr>
      </vt:variant>
      <vt:variant>
        <vt:lpwstr/>
      </vt:variant>
      <vt:variant>
        <vt:i4>5308482</vt:i4>
      </vt:variant>
      <vt:variant>
        <vt:i4>12</vt:i4>
      </vt:variant>
      <vt:variant>
        <vt:i4>0</vt:i4>
      </vt:variant>
      <vt:variant>
        <vt:i4>5</vt:i4>
      </vt:variant>
      <vt:variant>
        <vt:lpwstr>https://clics.ecs.baylor.edu/index.php/Contest_Control_System</vt:lpwstr>
      </vt:variant>
      <vt:variant>
        <vt:lpwstr>Appendix:_File_formats</vt:lpwstr>
      </vt:variant>
      <vt:variant>
        <vt:i4>1179737</vt:i4>
      </vt:variant>
      <vt:variant>
        <vt:i4>9</vt:i4>
      </vt:variant>
      <vt:variant>
        <vt:i4>0</vt:i4>
      </vt:variant>
      <vt:variant>
        <vt:i4>5</vt:i4>
      </vt:variant>
      <vt:variant>
        <vt:lpwstr>https://pc2.ecs.csus.edu/wiki/Contest_Data_Package</vt:lpwstr>
      </vt:variant>
      <vt:variant>
        <vt:lpwstr/>
      </vt:variant>
      <vt:variant>
        <vt:i4>7602232</vt:i4>
      </vt:variant>
      <vt:variant>
        <vt:i4>6</vt:i4>
      </vt:variant>
      <vt:variant>
        <vt:i4>0</vt:i4>
      </vt:variant>
      <vt:variant>
        <vt:i4>5</vt:i4>
      </vt:variant>
      <vt:variant>
        <vt:lpwstr>https://clics.ecs.baylor.edu/index.php/CDP</vt:lpwstr>
      </vt:variant>
      <vt:variant>
        <vt:lpwstr/>
      </vt:variant>
      <vt:variant>
        <vt:i4>7995517</vt:i4>
      </vt:variant>
      <vt:variant>
        <vt:i4>3</vt:i4>
      </vt:variant>
      <vt:variant>
        <vt:i4>0</vt:i4>
      </vt:variant>
      <vt:variant>
        <vt:i4>5</vt:i4>
      </vt:variant>
      <vt:variant>
        <vt:lpwstr>https://tools.icpc.global/</vt:lpwstr>
      </vt:variant>
      <vt:variant>
        <vt:lpwstr/>
      </vt:variant>
      <vt:variant>
        <vt:i4>4522008</vt:i4>
      </vt:variant>
      <vt:variant>
        <vt:i4>0</vt:i4>
      </vt:variant>
      <vt:variant>
        <vt:i4>0</vt:i4>
      </vt:variant>
      <vt:variant>
        <vt:i4>5</vt:i4>
      </vt:variant>
      <vt:variant>
        <vt:lpwstr>http://icpc.baylor.edu/icpc/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PC2 Admin Guide</dc:title>
  <dc:subject/>
  <dc:creator>pc2@ecs.csus.edu</dc:creator>
  <cp:keywords/>
  <dc:description/>
  <cp:lastModifiedBy>John Clevenger</cp:lastModifiedBy>
  <cp:revision>69</cp:revision>
  <cp:lastPrinted>2023-11-22T08:12:00Z</cp:lastPrinted>
  <dcterms:created xsi:type="dcterms:W3CDTF">2023-04-11T20:30:00Z</dcterms:created>
  <dcterms:modified xsi:type="dcterms:W3CDTF">2023-11-22T08:13:00Z</dcterms:modified>
</cp:coreProperties>
</file>