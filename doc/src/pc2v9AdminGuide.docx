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54656" behindDoc="0" locked="0" layoutInCell="1" allowOverlap="1" wp14:anchorId="0C042761" wp14:editId="66CD630E">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1775CF7E" wp14:editId="57DEFAE3">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76B64DAA"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del w:id="26" w:author="John Clevenger [2]" w:date="2023-11-22T19:36:00Z">
          <w:r w:rsidR="008402DF" w:rsidDel="008144E1">
            <w:rPr>
              <w:b/>
              <w:sz w:val="16"/>
              <w:szCs w:val="24"/>
            </w:rPr>
            <w:delText>November 22</w:delText>
          </w:r>
        </w:del>
      </w:ins>
      <w:ins w:id="27" w:author="John Clevenger [2]" w:date="2023-11-22T19:36:00Z">
        <w:r w:rsidR="008144E1">
          <w:rPr>
            <w:b/>
            <w:sz w:val="16"/>
            <w:szCs w:val="24"/>
          </w:rPr>
          <w:t>December 1st</w:t>
        </w:r>
      </w:ins>
      <w:ins w:id="28" w:author="John Clevenger [2]" w:date="2022-06-14T18:38:00Z">
        <w:r w:rsidR="00A0211D">
          <w:rPr>
            <w:b/>
            <w:sz w:val="16"/>
            <w:szCs w:val="24"/>
          </w:rPr>
          <w:t>, 202</w:t>
        </w:r>
      </w:ins>
      <w:ins w:id="29" w:author="John Buck" w:date="2023-04-11T15:50:00Z">
        <w:r w:rsidR="00917410">
          <w:rPr>
            <w:b/>
            <w:sz w:val="16"/>
            <w:szCs w:val="24"/>
          </w:rPr>
          <w:t>3</w:t>
        </w:r>
      </w:ins>
      <w:ins w:id="30" w:author="John Clevenger [2]" w:date="2022-06-14T18:38:00Z">
        <w:del w:id="31" w:author="John Buck" w:date="2023-04-11T15:50:00Z">
          <w:r w:rsidR="00A0211D" w:rsidDel="00917410">
            <w:rPr>
              <w:b/>
              <w:sz w:val="16"/>
              <w:szCs w:val="24"/>
            </w:rPr>
            <w:delText>2</w:delText>
          </w:r>
        </w:del>
      </w:ins>
      <w:del w:id="32" w:author="John Clevenger [2]" w:date="2021-03-14T20:56:00Z">
        <w:r w:rsidDel="0040625D">
          <w:rPr>
            <w:b/>
            <w:sz w:val="16"/>
            <w:szCs w:val="24"/>
          </w:rPr>
          <w:delText xml:space="preserve"> </w:delText>
        </w:r>
      </w:del>
      <w:del w:id="33"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4" w:author="john" w:date="2020-11-28T18:31:00Z">
        <w:del w:id="35" w:author="John Clevenger [2]" w:date="2021-03-14T18:37:00Z">
          <w:r w:rsidR="005C557C" w:rsidDel="00CB632F">
            <w:rPr>
              <w:b/>
              <w:noProof/>
              <w:sz w:val="16"/>
              <w:szCs w:val="24"/>
            </w:rPr>
            <w:delText>November 28, 2020</w:delText>
          </w:r>
        </w:del>
      </w:ins>
      <w:ins w:id="36" w:author="john" w:date="2020-11-28T01:22:00Z">
        <w:del w:id="37" w:author="John Clevenger [2]" w:date="2021-03-14T18:37:00Z">
          <w:r w:rsidR="003E4746" w:rsidDel="00CB632F">
            <w:rPr>
              <w:b/>
              <w:noProof/>
              <w:sz w:val="16"/>
              <w:szCs w:val="24"/>
            </w:rPr>
            <w:delText>November 28, 2020</w:delText>
          </w:r>
        </w:del>
      </w:ins>
      <w:ins w:id="38" w:author="john" w:date="2020-10-23T22:44:00Z">
        <w:del w:id="39" w:author="John Clevenger [2]" w:date="2021-03-14T18:37:00Z">
          <w:r w:rsidR="008B4237" w:rsidDel="00CB632F">
            <w:rPr>
              <w:b/>
              <w:noProof/>
              <w:sz w:val="16"/>
              <w:szCs w:val="24"/>
            </w:rPr>
            <w:delText>October 23, 2020</w:delText>
          </w:r>
        </w:del>
      </w:ins>
      <w:del w:id="40" w:author="John Clevenger [2]" w:date="2021-03-14T18:37:00Z">
        <w:r w:rsidR="00A92296" w:rsidDel="00CB632F">
          <w:rPr>
            <w:b/>
            <w:noProof/>
            <w:sz w:val="16"/>
            <w:szCs w:val="24"/>
          </w:rPr>
          <w:delText>June 5, 2020</w:delText>
        </w:r>
      </w:del>
      <w:del w:id="41"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pPr>
        <w:pStyle w:val="TOC1"/>
        <w:rPr>
          <w:ins w:id="42" w:author="John Buck" w:date="2023-04-11T15:53:00Z"/>
          <w:del w:id="43" w:author="John Clevenger" w:date="2023-11-18T14:49:00Z"/>
          <w:rFonts w:asciiTheme="minorHAnsi" w:eastAsiaTheme="minorEastAsia" w:hAnsiTheme="minorHAnsi" w:cstheme="minorBidi"/>
          <w:sz w:val="22"/>
          <w:szCs w:val="22"/>
        </w:rPr>
      </w:pPr>
      <w:del w:id="44" w:author="John Clevenger" w:date="2023-11-19T12:58:00Z">
        <w:r w:rsidDel="00095678">
          <w:fldChar w:fldCharType="begin"/>
        </w:r>
        <w:r w:rsidDel="00095678">
          <w:delInstrText xml:space="preserve"> TOC \o "1-3" \h \z \u </w:delInstrText>
        </w:r>
        <w:r w:rsidDel="00095678">
          <w:fldChar w:fldCharType="separate"/>
        </w:r>
      </w:del>
      <w:ins w:id="45" w:author="John Buck" w:date="2023-04-11T15:53:00Z">
        <w:del w:id="46"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7" w:author="John Buck" w:date="2023-04-21T13:55:00Z">
        <w:del w:id="48" w:author="John Clevenger" w:date="2023-11-18T14:49:00Z">
          <w:r w:rsidR="00E35EEA" w:rsidDel="005A6B63">
            <w:rPr>
              <w:webHidden/>
            </w:rPr>
            <w:delText>23</w:delText>
          </w:r>
        </w:del>
      </w:ins>
    </w:p>
    <w:p w14:paraId="6944F09F" w14:textId="03B5A86B" w:rsidR="00917410" w:rsidDel="005A6B63" w:rsidRDefault="00917410">
      <w:pPr>
        <w:pStyle w:val="TOC1"/>
        <w:rPr>
          <w:ins w:id="49" w:author="John Buck" w:date="2023-04-11T15:53:00Z"/>
          <w:del w:id="50" w:author="John Clevenger" w:date="2023-11-18T14:49:00Z"/>
          <w:rFonts w:asciiTheme="minorHAnsi" w:eastAsiaTheme="minorEastAsia" w:hAnsiTheme="minorHAnsi" w:cstheme="minorBidi"/>
          <w:sz w:val="22"/>
          <w:szCs w:val="22"/>
        </w:rPr>
        <w:pPrChange w:id="51" w:author="John Clevenger" w:date="2023-11-24T12:46:00Z">
          <w:pPr>
            <w:pStyle w:val="TOC2"/>
          </w:pPr>
        </w:pPrChange>
      </w:pPr>
      <w:ins w:id="52" w:author="John Buck" w:date="2023-04-11T15:53:00Z">
        <w:del w:id="53"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54" w:author="John Buck" w:date="2023-04-21T13:55:00Z">
        <w:del w:id="55" w:author="John Clevenger" w:date="2023-11-18T14:49:00Z">
          <w:r w:rsidR="00E35EEA" w:rsidDel="005A6B63">
            <w:rPr>
              <w:webHidden/>
            </w:rPr>
            <w:delText>23</w:delText>
          </w:r>
        </w:del>
      </w:ins>
    </w:p>
    <w:p w14:paraId="14CFE2C6" w14:textId="17EC3354" w:rsidR="00917410" w:rsidDel="005A6B63" w:rsidRDefault="00917410">
      <w:pPr>
        <w:pStyle w:val="TOC1"/>
        <w:rPr>
          <w:ins w:id="56" w:author="John Buck" w:date="2023-04-11T15:53:00Z"/>
          <w:del w:id="57" w:author="John Clevenger" w:date="2023-11-18T14:49:00Z"/>
          <w:rFonts w:asciiTheme="minorHAnsi" w:eastAsiaTheme="minorEastAsia" w:hAnsiTheme="minorHAnsi" w:cstheme="minorBidi"/>
          <w:sz w:val="22"/>
          <w:szCs w:val="22"/>
        </w:rPr>
        <w:pPrChange w:id="58" w:author="John Clevenger" w:date="2023-11-24T12:46:00Z">
          <w:pPr>
            <w:pStyle w:val="TOC2"/>
          </w:pPr>
        </w:pPrChange>
      </w:pPr>
      <w:ins w:id="59" w:author="John Buck" w:date="2023-04-11T15:53:00Z">
        <w:del w:id="60"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sz w:val="22"/>
              <w:szCs w:val="22"/>
            </w:rPr>
            <w:tab/>
          </w:r>
          <w:r w:rsidRPr="005A6B63" w:rsidDel="005A6B63">
            <w:rPr>
              <w:rStyle w:val="Hyperlink"/>
              <w:b w:val="0"/>
              <w:bCs w:val="0"/>
            </w:rPr>
            <w:delText>Compatibility Note</w:delText>
          </w:r>
          <w:r w:rsidDel="005A6B63">
            <w:rPr>
              <w:webHidden/>
            </w:rPr>
            <w:tab/>
          </w:r>
        </w:del>
      </w:ins>
      <w:ins w:id="61" w:author="John Buck" w:date="2023-04-21T13:55:00Z">
        <w:del w:id="62" w:author="John Clevenger" w:date="2023-11-18T14:49:00Z">
          <w:r w:rsidR="00E35EEA" w:rsidDel="005A6B63">
            <w:rPr>
              <w:webHidden/>
            </w:rPr>
            <w:delText>24</w:delText>
          </w:r>
        </w:del>
      </w:ins>
    </w:p>
    <w:p w14:paraId="063B85B3" w14:textId="33DA6099" w:rsidR="00917410" w:rsidDel="005A6B63" w:rsidRDefault="00917410">
      <w:pPr>
        <w:pStyle w:val="TOC1"/>
        <w:rPr>
          <w:ins w:id="63" w:author="John Buck" w:date="2023-04-11T15:53:00Z"/>
          <w:del w:id="64" w:author="John Clevenger" w:date="2023-11-18T14:49:00Z"/>
          <w:rFonts w:asciiTheme="minorHAnsi" w:eastAsiaTheme="minorEastAsia" w:hAnsiTheme="minorHAnsi" w:cstheme="minorBidi"/>
          <w:sz w:val="22"/>
          <w:szCs w:val="22"/>
        </w:rPr>
        <w:pPrChange w:id="65" w:author="John Clevenger" w:date="2023-11-24T12:46:00Z">
          <w:pPr>
            <w:pStyle w:val="TOC2"/>
          </w:pPr>
        </w:pPrChange>
      </w:pPr>
      <w:ins w:id="66" w:author="John Buck" w:date="2023-04-11T15:53:00Z">
        <w:del w:id="67"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sz w:val="22"/>
              <w:szCs w:val="22"/>
            </w:rPr>
            <w:tab/>
          </w:r>
          <w:r w:rsidRPr="005A6B63" w:rsidDel="005A6B63">
            <w:rPr>
              <w:rStyle w:val="Hyperlink"/>
              <w:b w:val="0"/>
              <w:bCs w:val="0"/>
            </w:rPr>
            <w:delText>References</w:delText>
          </w:r>
          <w:r w:rsidDel="005A6B63">
            <w:rPr>
              <w:webHidden/>
            </w:rPr>
            <w:tab/>
          </w:r>
        </w:del>
      </w:ins>
      <w:ins w:id="68" w:author="John Buck" w:date="2023-04-21T13:55:00Z">
        <w:del w:id="69" w:author="John Clevenger" w:date="2023-11-18T14:49:00Z">
          <w:r w:rsidR="00E35EEA" w:rsidDel="005A6B63">
            <w:rPr>
              <w:webHidden/>
            </w:rPr>
            <w:delText>24</w:delText>
          </w:r>
        </w:del>
      </w:ins>
    </w:p>
    <w:p w14:paraId="3484C73F" w14:textId="33C17865" w:rsidR="00917410" w:rsidDel="005A6B63" w:rsidRDefault="00917410">
      <w:pPr>
        <w:pStyle w:val="TOC1"/>
        <w:rPr>
          <w:ins w:id="70" w:author="John Buck" w:date="2023-04-11T15:53:00Z"/>
          <w:del w:id="71" w:author="John Clevenger" w:date="2023-11-18T14:49:00Z"/>
          <w:rFonts w:asciiTheme="minorHAnsi" w:eastAsiaTheme="minorEastAsia" w:hAnsiTheme="minorHAnsi" w:cstheme="minorBidi"/>
          <w:sz w:val="22"/>
          <w:szCs w:val="22"/>
        </w:rPr>
      </w:pPr>
      <w:ins w:id="72" w:author="John Buck" w:date="2023-04-11T15:53:00Z">
        <w:del w:id="73"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74" w:author="John Buck" w:date="2023-04-21T13:55:00Z">
        <w:del w:id="75" w:author="John Clevenger" w:date="2023-11-18T14:49:00Z">
          <w:r w:rsidR="00E35EEA" w:rsidDel="005A6B63">
            <w:rPr>
              <w:webHidden/>
            </w:rPr>
            <w:delText>25</w:delText>
          </w:r>
        </w:del>
      </w:ins>
    </w:p>
    <w:p w14:paraId="64DC7D99" w14:textId="1078AA98" w:rsidR="00917410" w:rsidDel="005A6B63" w:rsidRDefault="00917410">
      <w:pPr>
        <w:pStyle w:val="TOC1"/>
        <w:rPr>
          <w:ins w:id="76" w:author="John Buck" w:date="2023-04-11T15:53:00Z"/>
          <w:del w:id="77" w:author="John Clevenger" w:date="2023-11-18T14:49:00Z"/>
          <w:rFonts w:asciiTheme="minorHAnsi" w:eastAsiaTheme="minorEastAsia" w:hAnsiTheme="minorHAnsi" w:cstheme="minorBidi"/>
          <w:sz w:val="22"/>
          <w:szCs w:val="22"/>
        </w:rPr>
        <w:pPrChange w:id="78" w:author="John Clevenger" w:date="2023-11-24T12:46:00Z">
          <w:pPr>
            <w:pStyle w:val="TOC2"/>
          </w:pPr>
        </w:pPrChange>
      </w:pPr>
      <w:ins w:id="79" w:author="John Buck" w:date="2023-04-11T15:53:00Z">
        <w:del w:id="80"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79CB3BE2" w14:textId="42BFDF21" w:rsidR="00917410" w:rsidDel="005A6B63" w:rsidRDefault="00917410">
      <w:pPr>
        <w:pStyle w:val="TOC1"/>
        <w:rPr>
          <w:ins w:id="83" w:author="John Buck" w:date="2023-04-11T15:53:00Z"/>
          <w:del w:id="84" w:author="John Clevenger" w:date="2023-11-18T14:49:00Z"/>
          <w:rFonts w:asciiTheme="minorHAnsi" w:eastAsiaTheme="minorEastAsia" w:hAnsiTheme="minorHAnsi" w:cstheme="minorBidi"/>
          <w:sz w:val="22"/>
          <w:szCs w:val="22"/>
        </w:rPr>
        <w:pPrChange w:id="85" w:author="John Clevenger" w:date="2023-11-24T12:46:00Z">
          <w:pPr>
            <w:pStyle w:val="TOC2"/>
          </w:pPr>
        </w:pPrChange>
      </w:pPr>
      <w:ins w:id="86" w:author="John Buck" w:date="2023-04-11T15:53:00Z">
        <w:del w:id="87"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sz w:val="22"/>
              <w:szCs w:val="22"/>
            </w:rPr>
            <w:tab/>
          </w:r>
          <w:r w:rsidRPr="005A6B63" w:rsidDel="005A6B63">
            <w:rPr>
              <w:rStyle w:val="Hyperlink"/>
              <w:b w:val="0"/>
              <w:bCs w:val="0"/>
            </w:rPr>
            <w:delText>Admin Startup</w:delText>
          </w:r>
          <w:r w:rsidDel="005A6B63">
            <w:rPr>
              <w:webHidden/>
            </w:rPr>
            <w:tab/>
          </w:r>
        </w:del>
      </w:ins>
      <w:ins w:id="88" w:author="John Buck" w:date="2023-04-21T13:55:00Z">
        <w:del w:id="89" w:author="John Clevenger" w:date="2023-11-18T14:49:00Z">
          <w:r w:rsidR="00E35EEA" w:rsidDel="005A6B63">
            <w:rPr>
              <w:webHidden/>
            </w:rPr>
            <w:delText>25</w:delText>
          </w:r>
        </w:del>
      </w:ins>
    </w:p>
    <w:p w14:paraId="04C53D20" w14:textId="57D54AAB" w:rsidR="00917410" w:rsidDel="005A6B63" w:rsidRDefault="00917410">
      <w:pPr>
        <w:pStyle w:val="TOC1"/>
        <w:rPr>
          <w:ins w:id="90" w:author="John Buck" w:date="2023-04-11T15:53:00Z"/>
          <w:del w:id="91" w:author="John Clevenger" w:date="2023-11-18T14:49:00Z"/>
          <w:rFonts w:asciiTheme="minorHAnsi" w:eastAsiaTheme="minorEastAsia" w:hAnsiTheme="minorHAnsi" w:cstheme="minorBidi"/>
          <w:sz w:val="22"/>
          <w:szCs w:val="22"/>
        </w:rPr>
        <w:pPrChange w:id="92" w:author="John Clevenger" w:date="2023-11-24T12:46:00Z">
          <w:pPr>
            <w:pStyle w:val="TOC2"/>
          </w:pPr>
        </w:pPrChange>
      </w:pPr>
      <w:ins w:id="93" w:author="John Buck" w:date="2023-04-11T15:53:00Z">
        <w:del w:id="94"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sz w:val="22"/>
              <w:szCs w:val="22"/>
            </w:rPr>
            <w:tab/>
          </w:r>
          <w:r w:rsidRPr="005A6B63" w:rsidDel="005A6B63">
            <w:rPr>
              <w:rStyle w:val="Hyperlink"/>
              <w:b w:val="0"/>
              <w:bCs w:val="0"/>
            </w:rPr>
            <w:delText>Contest Configuration</w:delText>
          </w:r>
          <w:r w:rsidDel="005A6B63">
            <w:rPr>
              <w:webHidden/>
            </w:rPr>
            <w:tab/>
          </w:r>
        </w:del>
      </w:ins>
      <w:ins w:id="95" w:author="John Buck" w:date="2023-04-21T13:55:00Z">
        <w:del w:id="96" w:author="John Clevenger" w:date="2023-11-18T14:49:00Z">
          <w:r w:rsidR="00E35EEA" w:rsidDel="005A6B63">
            <w:rPr>
              <w:webHidden/>
            </w:rPr>
            <w:delText>26</w:delText>
          </w:r>
        </w:del>
      </w:ins>
    </w:p>
    <w:p w14:paraId="1DC69705" w14:textId="5CFC8679" w:rsidR="00917410" w:rsidDel="005A6B63" w:rsidRDefault="00917410">
      <w:pPr>
        <w:pStyle w:val="TOC1"/>
        <w:rPr>
          <w:ins w:id="97" w:author="John Buck" w:date="2023-04-11T15:53:00Z"/>
          <w:del w:id="98" w:author="John Clevenger" w:date="2023-11-18T14:49:00Z"/>
          <w:rFonts w:asciiTheme="minorHAnsi" w:eastAsiaTheme="minorEastAsia" w:hAnsiTheme="minorHAnsi" w:cstheme="minorBidi"/>
          <w:sz w:val="22"/>
          <w:szCs w:val="22"/>
        </w:rPr>
        <w:pPrChange w:id="99" w:author="John Clevenger" w:date="2023-11-24T12:46:00Z">
          <w:pPr>
            <w:pStyle w:val="TOC2"/>
          </w:pPr>
        </w:pPrChange>
      </w:pPr>
      <w:ins w:id="100" w:author="John Buck" w:date="2023-04-11T15:53:00Z">
        <w:del w:id="101"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w:delText>
          </w:r>
          <w:r w:rsidDel="005A6B63">
            <w:rPr>
              <w:webHidden/>
            </w:rPr>
            <w:tab/>
          </w:r>
        </w:del>
      </w:ins>
      <w:ins w:id="102" w:author="John Buck" w:date="2023-04-21T13:55:00Z">
        <w:del w:id="103" w:author="John Clevenger" w:date="2023-11-18T14:49:00Z">
          <w:r w:rsidR="00E35EEA" w:rsidDel="005A6B63">
            <w:rPr>
              <w:webHidden/>
            </w:rPr>
            <w:delText>26</w:delText>
          </w:r>
        </w:del>
      </w:ins>
    </w:p>
    <w:p w14:paraId="669C5C9A" w14:textId="4DEF6DBE" w:rsidR="00917410" w:rsidDel="005A6B63" w:rsidRDefault="00917410">
      <w:pPr>
        <w:pStyle w:val="TOC1"/>
        <w:rPr>
          <w:ins w:id="104" w:author="John Buck" w:date="2023-04-11T15:53:00Z"/>
          <w:del w:id="105" w:author="John Clevenger" w:date="2023-11-18T14:49:00Z"/>
          <w:rFonts w:asciiTheme="minorHAnsi" w:eastAsiaTheme="minorEastAsia" w:hAnsiTheme="minorHAnsi" w:cstheme="minorBidi"/>
          <w:sz w:val="22"/>
          <w:szCs w:val="22"/>
        </w:rPr>
        <w:pPrChange w:id="106" w:author="John Clevenger" w:date="2023-11-24T12:46:00Z">
          <w:pPr>
            <w:pStyle w:val="TOC2"/>
          </w:pPr>
        </w:pPrChange>
      </w:pPr>
      <w:ins w:id="107" w:author="John Buck" w:date="2023-04-11T15:53:00Z">
        <w:del w:id="10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sz w:val="22"/>
              <w:szCs w:val="22"/>
            </w:rPr>
            <w:tab/>
          </w:r>
          <w:r w:rsidRPr="005A6B63" w:rsidDel="005A6B63">
            <w:rPr>
              <w:rStyle w:val="Hyperlink"/>
              <w:b w:val="0"/>
              <w:bCs w:val="0"/>
            </w:rPr>
            <w:delText>Judge Startup</w:delText>
          </w:r>
          <w:r w:rsidDel="005A6B63">
            <w:rPr>
              <w:webHidden/>
            </w:rPr>
            <w:tab/>
          </w:r>
        </w:del>
      </w:ins>
      <w:ins w:id="109" w:author="John Buck" w:date="2023-04-21T13:55:00Z">
        <w:del w:id="110" w:author="John Clevenger" w:date="2023-11-18T14:49:00Z">
          <w:r w:rsidR="00E35EEA" w:rsidDel="005A6B63">
            <w:rPr>
              <w:webHidden/>
            </w:rPr>
            <w:delText>27</w:delText>
          </w:r>
        </w:del>
      </w:ins>
    </w:p>
    <w:p w14:paraId="17996C38" w14:textId="3FED5AF1" w:rsidR="00917410" w:rsidDel="005A6B63" w:rsidRDefault="00917410">
      <w:pPr>
        <w:pStyle w:val="TOC1"/>
        <w:rPr>
          <w:ins w:id="111" w:author="John Buck" w:date="2023-04-11T15:53:00Z"/>
          <w:del w:id="112" w:author="John Clevenger" w:date="2023-11-18T14:49:00Z"/>
          <w:rFonts w:asciiTheme="minorHAnsi" w:eastAsiaTheme="minorEastAsia" w:hAnsiTheme="minorHAnsi" w:cstheme="minorBidi"/>
          <w:sz w:val="22"/>
          <w:szCs w:val="22"/>
        </w:rPr>
        <w:pPrChange w:id="113" w:author="John Clevenger" w:date="2023-11-24T12:46:00Z">
          <w:pPr>
            <w:pStyle w:val="TOC2"/>
          </w:pPr>
        </w:pPrChange>
      </w:pPr>
      <w:ins w:id="114" w:author="John Buck" w:date="2023-04-11T15:53:00Z">
        <w:del w:id="115"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Startup</w:delText>
          </w:r>
          <w:r w:rsidDel="005A6B63">
            <w:rPr>
              <w:webHidden/>
            </w:rPr>
            <w:tab/>
          </w:r>
        </w:del>
      </w:ins>
      <w:ins w:id="116" w:author="John Buck" w:date="2023-04-21T13:55:00Z">
        <w:del w:id="117" w:author="John Clevenger" w:date="2023-11-18T14:49:00Z">
          <w:r w:rsidR="00E35EEA" w:rsidDel="005A6B63">
            <w:rPr>
              <w:webHidden/>
            </w:rPr>
            <w:delText>27</w:delText>
          </w:r>
        </w:del>
      </w:ins>
    </w:p>
    <w:p w14:paraId="73D965E0" w14:textId="19D2BA29" w:rsidR="00917410" w:rsidDel="005A6B63" w:rsidRDefault="00917410">
      <w:pPr>
        <w:pStyle w:val="TOC1"/>
        <w:rPr>
          <w:ins w:id="118" w:author="John Buck" w:date="2023-04-11T15:53:00Z"/>
          <w:del w:id="119" w:author="John Clevenger" w:date="2023-11-18T14:49:00Z"/>
          <w:rFonts w:asciiTheme="minorHAnsi" w:eastAsiaTheme="minorEastAsia" w:hAnsiTheme="minorHAnsi" w:cstheme="minorBidi"/>
          <w:sz w:val="22"/>
          <w:szCs w:val="22"/>
        </w:rPr>
        <w:pPrChange w:id="120" w:author="John Clevenger" w:date="2023-11-24T12:46:00Z">
          <w:pPr>
            <w:pStyle w:val="TOC2"/>
          </w:pPr>
        </w:pPrChange>
      </w:pPr>
      <w:ins w:id="121" w:author="John Buck" w:date="2023-04-11T15:53:00Z">
        <w:del w:id="122"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Contest</w:delText>
          </w:r>
          <w:r w:rsidDel="005A6B63">
            <w:rPr>
              <w:webHidden/>
            </w:rPr>
            <w:tab/>
          </w:r>
        </w:del>
      </w:ins>
      <w:ins w:id="123" w:author="John Buck" w:date="2023-04-21T13:55:00Z">
        <w:del w:id="124" w:author="John Clevenger" w:date="2023-11-18T14:49:00Z">
          <w:r w:rsidR="00E35EEA" w:rsidDel="005A6B63">
            <w:rPr>
              <w:webHidden/>
            </w:rPr>
            <w:delText>28</w:delText>
          </w:r>
        </w:del>
      </w:ins>
    </w:p>
    <w:p w14:paraId="762631CA" w14:textId="0D47EB7C" w:rsidR="00917410" w:rsidDel="005A6B63" w:rsidRDefault="00917410">
      <w:pPr>
        <w:pStyle w:val="TOC1"/>
        <w:rPr>
          <w:ins w:id="125" w:author="John Buck" w:date="2023-04-11T15:53:00Z"/>
          <w:del w:id="126" w:author="John Clevenger" w:date="2023-11-18T14:49:00Z"/>
          <w:rFonts w:asciiTheme="minorHAnsi" w:eastAsiaTheme="minorEastAsia" w:hAnsiTheme="minorHAnsi" w:cstheme="minorBidi"/>
          <w:sz w:val="22"/>
          <w:szCs w:val="22"/>
        </w:rPr>
        <w:pPrChange w:id="127" w:author="John Clevenger" w:date="2023-11-24T12:46:00Z">
          <w:pPr>
            <w:pStyle w:val="TOC2"/>
          </w:pPr>
        </w:pPrChange>
      </w:pPr>
      <w:ins w:id="128" w:author="John Buck" w:date="2023-04-11T15:53:00Z">
        <w:del w:id="129"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Information</w:delText>
          </w:r>
          <w:r w:rsidDel="005A6B63">
            <w:rPr>
              <w:webHidden/>
            </w:rPr>
            <w:tab/>
          </w:r>
        </w:del>
      </w:ins>
      <w:ins w:id="130" w:author="John Buck" w:date="2023-04-21T13:55:00Z">
        <w:del w:id="131" w:author="John Clevenger" w:date="2023-11-18T14:49:00Z">
          <w:r w:rsidR="00E35EEA" w:rsidDel="005A6B63">
            <w:rPr>
              <w:webHidden/>
            </w:rPr>
            <w:delText>28</w:delText>
          </w:r>
        </w:del>
      </w:ins>
    </w:p>
    <w:p w14:paraId="3251167C" w14:textId="18304920" w:rsidR="00917410" w:rsidDel="005A6B63" w:rsidRDefault="00917410">
      <w:pPr>
        <w:pStyle w:val="TOC1"/>
        <w:rPr>
          <w:ins w:id="132" w:author="John Buck" w:date="2023-04-11T15:53:00Z"/>
          <w:del w:id="133" w:author="John Clevenger" w:date="2023-11-18T14:49:00Z"/>
          <w:rFonts w:asciiTheme="minorHAnsi" w:eastAsiaTheme="minorEastAsia" w:hAnsiTheme="minorHAnsi" w:cstheme="minorBidi"/>
          <w:sz w:val="22"/>
          <w:szCs w:val="22"/>
        </w:rPr>
      </w:pPr>
      <w:ins w:id="134" w:author="John Buck" w:date="2023-04-11T15:53:00Z">
        <w:del w:id="135"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36" w:author="John Buck" w:date="2023-04-21T13:55:00Z">
        <w:del w:id="137" w:author="John Clevenger" w:date="2023-11-18T14:49:00Z">
          <w:r w:rsidR="00E35EEA" w:rsidDel="005A6B63">
            <w:rPr>
              <w:webHidden/>
            </w:rPr>
            <w:delText>30</w:delText>
          </w:r>
        </w:del>
      </w:ins>
    </w:p>
    <w:p w14:paraId="6BD84F83" w14:textId="073D2D6B" w:rsidR="00917410" w:rsidDel="005A6B63" w:rsidRDefault="00917410">
      <w:pPr>
        <w:pStyle w:val="TOC1"/>
        <w:rPr>
          <w:ins w:id="138" w:author="John Buck" w:date="2023-04-11T15:53:00Z"/>
          <w:del w:id="139" w:author="John Clevenger" w:date="2023-11-18T14:49:00Z"/>
          <w:rFonts w:asciiTheme="minorHAnsi" w:eastAsiaTheme="minorEastAsia" w:hAnsiTheme="minorHAnsi" w:cstheme="minorBidi"/>
          <w:sz w:val="22"/>
          <w:szCs w:val="22"/>
        </w:rPr>
        <w:pPrChange w:id="140" w:author="John Clevenger" w:date="2023-11-24T12:46:00Z">
          <w:pPr>
            <w:pStyle w:val="TOC2"/>
          </w:pPr>
        </w:pPrChange>
      </w:pPr>
      <w:ins w:id="141" w:author="John Buck" w:date="2023-04-11T15:53:00Z">
        <w:del w:id="142"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sz w:val="22"/>
              <w:szCs w:val="22"/>
            </w:rPr>
            <w:tab/>
          </w:r>
          <w:r w:rsidRPr="005A6B63" w:rsidDel="005A6B63">
            <w:rPr>
              <w:rStyle w:val="Hyperlink"/>
              <w:b w:val="0"/>
              <w:bCs w:val="0"/>
            </w:rPr>
            <w:delText>Installation</w:delText>
          </w:r>
          <w:r w:rsidDel="005A6B63">
            <w:rPr>
              <w:webHidden/>
            </w:rPr>
            <w:tab/>
          </w:r>
        </w:del>
      </w:ins>
      <w:ins w:id="143" w:author="John Buck" w:date="2023-04-21T13:55:00Z">
        <w:del w:id="144" w:author="John Clevenger" w:date="2023-11-18T14:49:00Z">
          <w:r w:rsidR="00E35EEA" w:rsidDel="005A6B63">
            <w:rPr>
              <w:webHidden/>
            </w:rPr>
            <w:delText>30</w:delText>
          </w:r>
        </w:del>
      </w:ins>
    </w:p>
    <w:p w14:paraId="646F44D5" w14:textId="0F1BD70F" w:rsidR="00917410" w:rsidDel="005A6B63" w:rsidRDefault="00917410">
      <w:pPr>
        <w:pStyle w:val="TOC1"/>
        <w:rPr>
          <w:ins w:id="145" w:author="John Buck" w:date="2023-04-11T15:53:00Z"/>
          <w:del w:id="146" w:author="John Clevenger" w:date="2023-11-18T14:49:00Z"/>
          <w:rFonts w:asciiTheme="minorHAnsi" w:eastAsiaTheme="minorEastAsia" w:hAnsiTheme="minorHAnsi" w:cstheme="minorBidi"/>
          <w:sz w:val="22"/>
          <w:szCs w:val="22"/>
        </w:rPr>
        <w:pPrChange w:id="147" w:author="John Clevenger" w:date="2023-11-24T12:46:00Z">
          <w:pPr>
            <w:pStyle w:val="TOC2"/>
          </w:pPr>
        </w:pPrChange>
      </w:pPr>
      <w:ins w:id="148" w:author="John Buck" w:date="2023-04-11T15:53:00Z">
        <w:del w:id="149"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sz w:val="22"/>
              <w:szCs w:val="22"/>
            </w:rPr>
            <w:tab/>
          </w:r>
          <w:r w:rsidRPr="005A6B63" w:rsidDel="005A6B63">
            <w:rPr>
              <w:rStyle w:val="Hyperlink"/>
              <w:b w:val="0"/>
              <w:bCs w:val="0"/>
            </w:rPr>
            <w:delText>Network / Firewall Requirements</w:delText>
          </w:r>
          <w:r w:rsidDel="005A6B63">
            <w:rPr>
              <w:webHidden/>
            </w:rPr>
            <w:tab/>
          </w:r>
        </w:del>
      </w:ins>
      <w:ins w:id="150" w:author="John Buck" w:date="2023-04-21T13:55:00Z">
        <w:del w:id="151" w:author="John Clevenger" w:date="2023-11-18T14:49:00Z">
          <w:r w:rsidR="00E35EEA" w:rsidDel="005A6B63">
            <w:rPr>
              <w:webHidden/>
            </w:rPr>
            <w:delText>30</w:delText>
          </w:r>
        </w:del>
      </w:ins>
    </w:p>
    <w:p w14:paraId="1BB07D1E" w14:textId="31A6B566" w:rsidR="00917410" w:rsidDel="005A6B63" w:rsidRDefault="00917410">
      <w:pPr>
        <w:pStyle w:val="TOC1"/>
        <w:rPr>
          <w:ins w:id="152" w:author="John Buck" w:date="2023-04-11T15:53:00Z"/>
          <w:del w:id="153" w:author="John Clevenger" w:date="2023-11-18T14:49:00Z"/>
          <w:rFonts w:asciiTheme="minorHAnsi" w:eastAsiaTheme="minorEastAsia" w:hAnsiTheme="minorHAnsi" w:cstheme="minorBidi"/>
          <w:sz w:val="22"/>
          <w:szCs w:val="22"/>
        </w:rPr>
        <w:pPrChange w:id="154" w:author="John Clevenger" w:date="2023-11-24T12:46:00Z">
          <w:pPr>
            <w:pStyle w:val="TOC2"/>
          </w:pPr>
        </w:pPrChange>
      </w:pPr>
      <w:ins w:id="155" w:author="John Buck" w:date="2023-04-11T15:53:00Z">
        <w:del w:id="156"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sz w:val="22"/>
              <w:szCs w:val="22"/>
            </w:rPr>
            <w:tab/>
          </w:r>
          <w:r w:rsidRPr="005A6B63" w:rsidDel="005A6B63">
            <w:rPr>
              <w:rStyle w:val="Hyperlink"/>
              <w:b w:val="0"/>
              <w:bCs w:val="0"/>
            </w:rPr>
            <w:delText>Memory Limits</w:delText>
          </w:r>
          <w:r w:rsidDel="005A6B63">
            <w:rPr>
              <w:webHidden/>
            </w:rPr>
            <w:tab/>
          </w:r>
        </w:del>
      </w:ins>
      <w:ins w:id="157" w:author="John Buck" w:date="2023-04-21T13:55:00Z">
        <w:del w:id="158" w:author="John Clevenger" w:date="2023-11-18T14:49:00Z">
          <w:r w:rsidR="00E35EEA" w:rsidDel="005A6B63">
            <w:rPr>
              <w:webHidden/>
            </w:rPr>
            <w:delText>31</w:delText>
          </w:r>
        </w:del>
      </w:ins>
    </w:p>
    <w:p w14:paraId="5CBCA44A" w14:textId="713F1933" w:rsidR="00917410" w:rsidDel="005A6B63" w:rsidRDefault="00917410">
      <w:pPr>
        <w:pStyle w:val="TOC1"/>
        <w:rPr>
          <w:ins w:id="159" w:author="John Buck" w:date="2023-04-11T15:53:00Z"/>
          <w:del w:id="160" w:author="John Clevenger" w:date="2023-11-18T14:49:00Z"/>
          <w:rFonts w:asciiTheme="minorHAnsi" w:eastAsiaTheme="minorEastAsia" w:hAnsiTheme="minorHAnsi" w:cstheme="minorBidi"/>
          <w:sz w:val="22"/>
          <w:szCs w:val="22"/>
        </w:rPr>
        <w:pPrChange w:id="161" w:author="John Clevenger" w:date="2023-11-24T12:46:00Z">
          <w:pPr>
            <w:pStyle w:val="TOC2"/>
          </w:pPr>
        </w:pPrChange>
      </w:pPr>
      <w:ins w:id="162" w:author="John Buck" w:date="2023-04-11T15:53:00Z">
        <w:del w:id="163"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sz w:val="22"/>
              <w:szCs w:val="22"/>
            </w:rPr>
            <w:tab/>
          </w:r>
          <w:r w:rsidRPr="005A6B63" w:rsidDel="005A6B63">
            <w:rPr>
              <w:rStyle w:val="Hyperlink"/>
              <w:b w:val="0"/>
              <w:bCs w:val="0"/>
            </w:rPr>
            <w:delText>Security Alerts</w:delText>
          </w:r>
          <w:r w:rsidDel="005A6B63">
            <w:rPr>
              <w:webHidden/>
            </w:rPr>
            <w:tab/>
          </w:r>
        </w:del>
      </w:ins>
      <w:ins w:id="164" w:author="John Buck" w:date="2023-04-21T13:55:00Z">
        <w:del w:id="165" w:author="John Clevenger" w:date="2023-11-18T14:49:00Z">
          <w:r w:rsidR="00E35EEA" w:rsidDel="005A6B63">
            <w:rPr>
              <w:webHidden/>
            </w:rPr>
            <w:delText>32</w:delText>
          </w:r>
        </w:del>
      </w:ins>
    </w:p>
    <w:p w14:paraId="4BF79428" w14:textId="12016F33" w:rsidR="00917410" w:rsidDel="005A6B63" w:rsidRDefault="00917410">
      <w:pPr>
        <w:pStyle w:val="TOC1"/>
        <w:rPr>
          <w:ins w:id="166" w:author="John Buck" w:date="2023-04-11T15:53:00Z"/>
          <w:del w:id="167" w:author="John Clevenger" w:date="2023-11-18T14:49:00Z"/>
          <w:rFonts w:asciiTheme="minorHAnsi" w:eastAsiaTheme="minorEastAsia" w:hAnsiTheme="minorHAnsi" w:cstheme="minorBidi"/>
          <w:sz w:val="22"/>
          <w:szCs w:val="22"/>
        </w:rPr>
        <w:pPrChange w:id="168" w:author="John Clevenger" w:date="2023-11-24T12:46:00Z">
          <w:pPr>
            <w:pStyle w:val="TOC2"/>
          </w:pPr>
        </w:pPrChange>
      </w:pPr>
      <w:ins w:id="169" w:author="John Buck" w:date="2023-04-11T15:53:00Z">
        <w:del w:id="170"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sz w:val="22"/>
              <w:szCs w:val="22"/>
            </w:rPr>
            <w:tab/>
          </w:r>
          <w:r w:rsidRPr="005A6B63" w:rsidDel="005A6B63">
            <w:rPr>
              <w:rStyle w:val="Hyperlink"/>
              <w:b w:val="0"/>
              <w:bCs w:val="0"/>
            </w:rPr>
            <w:delText>Uninstall</w:delText>
          </w:r>
          <w:r w:rsidDel="005A6B63">
            <w:rPr>
              <w:webHidden/>
            </w:rPr>
            <w:tab/>
          </w:r>
        </w:del>
      </w:ins>
      <w:ins w:id="171" w:author="John Buck" w:date="2023-04-21T13:55:00Z">
        <w:del w:id="172" w:author="John Clevenger" w:date="2023-11-18T14:49:00Z">
          <w:r w:rsidR="00E35EEA" w:rsidDel="005A6B63">
            <w:rPr>
              <w:webHidden/>
            </w:rPr>
            <w:delText>32</w:delText>
          </w:r>
        </w:del>
      </w:ins>
    </w:p>
    <w:p w14:paraId="73FBA43C" w14:textId="4B68679D" w:rsidR="00917410" w:rsidDel="005A6B63" w:rsidRDefault="00917410">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77" w:author="John Buck" w:date="2023-04-21T13:55:00Z">
        <w:del w:id="178" w:author="John Clevenger" w:date="2023-11-18T14:49:00Z">
          <w:r w:rsidR="00E35EEA" w:rsidDel="005A6B63">
            <w:rPr>
              <w:webHidden/>
            </w:rPr>
            <w:delText>34</w:delText>
          </w:r>
        </w:del>
      </w:ins>
    </w:p>
    <w:p w14:paraId="17D88C9B" w14:textId="7E714EA2" w:rsidR="00917410" w:rsidDel="005A6B63" w:rsidRDefault="00917410">
      <w:pPr>
        <w:pStyle w:val="TOC1"/>
        <w:rPr>
          <w:ins w:id="179" w:author="John Buck" w:date="2023-04-11T15:53:00Z"/>
          <w:del w:id="180" w:author="John Clevenger" w:date="2023-11-18T14:49:00Z"/>
          <w:rFonts w:asciiTheme="minorHAnsi" w:eastAsiaTheme="minorEastAsia" w:hAnsiTheme="minorHAnsi" w:cstheme="minorBidi"/>
          <w:sz w:val="22"/>
          <w:szCs w:val="22"/>
        </w:rPr>
        <w:pPrChange w:id="181" w:author="John Clevenger" w:date="2023-11-24T12:46:00Z">
          <w:pPr>
            <w:pStyle w:val="TOC2"/>
          </w:pPr>
        </w:pPrChange>
      </w:pPr>
      <w:ins w:id="182" w:author="John Buck" w:date="2023-04-11T15:53:00Z">
        <w:del w:id="183"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84" w:author="John Buck" w:date="2023-04-21T13:55:00Z">
        <w:del w:id="185" w:author="John Clevenger" w:date="2023-11-18T14:49:00Z">
          <w:r w:rsidR="00E35EEA" w:rsidDel="005A6B63">
            <w:rPr>
              <w:webHidden/>
            </w:rPr>
            <w:delText>34</w:delText>
          </w:r>
        </w:del>
      </w:ins>
    </w:p>
    <w:p w14:paraId="6996E50E" w14:textId="3287AC77" w:rsidR="00917410" w:rsidDel="005A6B63" w:rsidRDefault="00917410">
      <w:pPr>
        <w:pStyle w:val="TOC1"/>
        <w:rPr>
          <w:ins w:id="186" w:author="John Buck" w:date="2023-04-11T15:53:00Z"/>
          <w:del w:id="187" w:author="John Clevenger" w:date="2023-11-18T14:49:00Z"/>
          <w:rFonts w:asciiTheme="minorHAnsi" w:eastAsiaTheme="minorEastAsia" w:hAnsiTheme="minorHAnsi" w:cstheme="minorBidi"/>
          <w:sz w:val="22"/>
          <w:szCs w:val="22"/>
        </w:rPr>
        <w:pPrChange w:id="188" w:author="John Clevenger" w:date="2023-11-24T12:46:00Z">
          <w:pPr>
            <w:pStyle w:val="TOC2"/>
          </w:pPr>
        </w:pPrChange>
      </w:pPr>
      <w:ins w:id="189" w:author="John Buck" w:date="2023-04-11T15:53:00Z">
        <w:del w:id="19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sz w:val="22"/>
              <w:szCs w:val="22"/>
            </w:rPr>
            <w:tab/>
          </w:r>
          <w:r w:rsidRPr="005A6B63" w:rsidDel="005A6B63">
            <w:rPr>
              <w:rStyle w:val="Hyperlink"/>
              <w:b w:val="0"/>
              <w:bCs w:val="0"/>
            </w:rPr>
            <w:delText>Other Initialization Files</w:delText>
          </w:r>
          <w:r w:rsidDel="005A6B63">
            <w:rPr>
              <w:webHidden/>
            </w:rPr>
            <w:tab/>
          </w:r>
        </w:del>
      </w:ins>
      <w:ins w:id="191" w:author="John Buck" w:date="2023-04-21T13:55:00Z">
        <w:del w:id="192" w:author="John Clevenger" w:date="2023-11-18T14:49:00Z">
          <w:r w:rsidR="00E35EEA" w:rsidDel="005A6B63">
            <w:rPr>
              <w:webHidden/>
            </w:rPr>
            <w:delText>36</w:delText>
          </w:r>
        </w:del>
      </w:ins>
    </w:p>
    <w:p w14:paraId="5CDE469E" w14:textId="2926FD71" w:rsidR="00917410" w:rsidDel="005A6B63" w:rsidRDefault="00917410">
      <w:pPr>
        <w:pStyle w:val="TOC1"/>
        <w:rPr>
          <w:ins w:id="193" w:author="John Buck" w:date="2023-04-11T15:53:00Z"/>
          <w:del w:id="194" w:author="John Clevenger" w:date="2023-11-18T14:49:00Z"/>
          <w:rFonts w:asciiTheme="minorHAnsi" w:eastAsiaTheme="minorEastAsia" w:hAnsiTheme="minorHAnsi" w:cstheme="minorBidi"/>
          <w:sz w:val="22"/>
          <w:szCs w:val="22"/>
        </w:rPr>
      </w:pPr>
      <w:ins w:id="195" w:author="John Buck" w:date="2023-04-11T15:53:00Z">
        <w:del w:id="19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97" w:author="John Buck" w:date="2023-04-21T13:55:00Z">
        <w:del w:id="198" w:author="John Clevenger" w:date="2023-11-18T14:49:00Z">
          <w:r w:rsidR="00E35EEA" w:rsidDel="005A6B63">
            <w:rPr>
              <w:webHidden/>
            </w:rPr>
            <w:delText>37</w:delText>
          </w:r>
        </w:del>
      </w:ins>
    </w:p>
    <w:p w14:paraId="5647F0E4" w14:textId="50FFF16F" w:rsidR="00917410" w:rsidDel="005A6B63" w:rsidRDefault="00917410">
      <w:pPr>
        <w:pStyle w:val="TOC1"/>
        <w:rPr>
          <w:ins w:id="199" w:author="John Buck" w:date="2023-04-11T15:53:00Z"/>
          <w:del w:id="200" w:author="John Clevenger" w:date="2023-11-18T14:49:00Z"/>
          <w:rFonts w:asciiTheme="minorHAnsi" w:eastAsiaTheme="minorEastAsia" w:hAnsiTheme="minorHAnsi" w:cstheme="minorBidi"/>
          <w:sz w:val="22"/>
          <w:szCs w:val="22"/>
        </w:rPr>
        <w:pPrChange w:id="201" w:author="John Clevenger" w:date="2023-11-24T12:46:00Z">
          <w:pPr>
            <w:pStyle w:val="TOC2"/>
          </w:pPr>
        </w:pPrChange>
      </w:pPr>
      <w:ins w:id="202" w:author="John Buck" w:date="2023-04-11T15:53:00Z">
        <w:del w:id="203"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sz w:val="22"/>
              <w:szCs w:val="22"/>
            </w:rPr>
            <w:tab/>
          </w:r>
          <w:r w:rsidRPr="005A6B63" w:rsidDel="005A6B63">
            <w:rPr>
              <w:rStyle w:val="Hyperlink"/>
              <w:b w:val="0"/>
              <w:bCs w:val="0"/>
            </w:rPr>
            <w:delText>Built-in Commands</w:delText>
          </w:r>
          <w:r w:rsidDel="005A6B63">
            <w:rPr>
              <w:webHidden/>
            </w:rPr>
            <w:tab/>
          </w:r>
        </w:del>
      </w:ins>
      <w:ins w:id="204" w:author="John Buck" w:date="2023-04-21T13:55:00Z">
        <w:del w:id="205" w:author="John Clevenger" w:date="2023-11-18T14:49:00Z">
          <w:r w:rsidR="00E35EEA" w:rsidDel="005A6B63">
            <w:rPr>
              <w:webHidden/>
            </w:rPr>
            <w:delText>37</w:delText>
          </w:r>
        </w:del>
      </w:ins>
    </w:p>
    <w:p w14:paraId="20F13E56" w14:textId="2F236FF0" w:rsidR="00917410" w:rsidDel="005A6B63" w:rsidRDefault="00917410">
      <w:pPr>
        <w:pStyle w:val="TOC1"/>
        <w:rPr>
          <w:ins w:id="206" w:author="John Buck" w:date="2023-04-11T15:53:00Z"/>
          <w:del w:id="207" w:author="John Clevenger" w:date="2023-11-18T14:49:00Z"/>
          <w:rFonts w:asciiTheme="minorHAnsi" w:eastAsiaTheme="minorEastAsia" w:hAnsiTheme="minorHAnsi" w:cstheme="minorBidi"/>
          <w:sz w:val="22"/>
          <w:szCs w:val="22"/>
        </w:rPr>
        <w:pPrChange w:id="208" w:author="John Clevenger" w:date="2023-11-24T12:46:00Z">
          <w:pPr>
            <w:pStyle w:val="TOC2"/>
          </w:pPr>
        </w:pPrChange>
      </w:pPr>
      <w:ins w:id="209" w:author="John Buck" w:date="2023-04-11T15:53:00Z">
        <w:del w:id="210"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211" w:author="John Buck" w:date="2023-04-21T13:55:00Z">
        <w:del w:id="212" w:author="John Clevenger" w:date="2023-11-18T14:49:00Z">
          <w:r w:rsidR="00E35EEA" w:rsidDel="005A6B63">
            <w:rPr>
              <w:webHidden/>
            </w:rPr>
            <w:delText>38</w:delText>
          </w:r>
        </w:del>
      </w:ins>
    </w:p>
    <w:p w14:paraId="61F1251C" w14:textId="4986A611" w:rsidR="00917410" w:rsidDel="005A6B63" w:rsidRDefault="00917410">
      <w:pPr>
        <w:pStyle w:val="TOC1"/>
        <w:rPr>
          <w:ins w:id="213" w:author="John Buck" w:date="2023-04-11T15:53:00Z"/>
          <w:del w:id="214" w:author="John Clevenger" w:date="2023-11-18T14:49:00Z"/>
          <w:rFonts w:asciiTheme="minorHAnsi" w:eastAsiaTheme="minorEastAsia" w:hAnsiTheme="minorHAnsi" w:cstheme="minorBidi"/>
          <w:sz w:val="22"/>
          <w:szCs w:val="22"/>
        </w:rPr>
        <w:pPrChange w:id="215" w:author="John Clevenger" w:date="2023-11-24T12:46:00Z">
          <w:pPr>
            <w:pStyle w:val="TOC3"/>
          </w:pPr>
        </w:pPrChange>
      </w:pPr>
      <w:ins w:id="216" w:author="John Buck" w:date="2023-04-11T15:53:00Z">
        <w:del w:id="217"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218" w:author="John Buck" w:date="2023-04-21T13:55:00Z">
        <w:del w:id="219" w:author="John Clevenger" w:date="2023-11-18T14:49:00Z">
          <w:r w:rsidR="00E35EEA" w:rsidDel="005A6B63">
            <w:rPr>
              <w:webHidden/>
            </w:rPr>
            <w:delText>40</w:delText>
          </w:r>
        </w:del>
      </w:ins>
    </w:p>
    <w:p w14:paraId="7B298207" w14:textId="6D0D41FA" w:rsidR="00917410" w:rsidDel="005A6B63" w:rsidRDefault="00917410">
      <w:pPr>
        <w:pStyle w:val="TOC1"/>
        <w:rPr>
          <w:ins w:id="220" w:author="John Buck" w:date="2023-04-11T15:53:00Z"/>
          <w:del w:id="221" w:author="John Clevenger" w:date="2023-11-18T14:49:00Z"/>
          <w:rFonts w:asciiTheme="minorHAnsi" w:eastAsiaTheme="minorEastAsia" w:hAnsiTheme="minorHAnsi" w:cstheme="minorBidi"/>
          <w:sz w:val="22"/>
          <w:szCs w:val="22"/>
        </w:rPr>
        <w:pPrChange w:id="222" w:author="John Clevenger" w:date="2023-11-24T12:46:00Z">
          <w:pPr>
            <w:pStyle w:val="TOC2"/>
          </w:pPr>
        </w:pPrChange>
      </w:pPr>
      <w:ins w:id="223" w:author="John Buck" w:date="2023-04-11T15:53:00Z">
        <w:del w:id="224"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sz w:val="22"/>
              <w:szCs w:val="22"/>
            </w:rPr>
            <w:tab/>
          </w:r>
          <w:r w:rsidRPr="005A6B63" w:rsidDel="005A6B63">
            <w:rPr>
              <w:rStyle w:val="Hyperlink"/>
              <w:b w:val="0"/>
              <w:bCs w:val="0"/>
            </w:rPr>
            <w:delText>Server GUI Controls</w:delText>
          </w:r>
          <w:r w:rsidDel="005A6B63">
            <w:rPr>
              <w:webHidden/>
            </w:rPr>
            <w:tab/>
          </w:r>
        </w:del>
      </w:ins>
      <w:ins w:id="225" w:author="John Buck" w:date="2023-04-21T13:55:00Z">
        <w:del w:id="226" w:author="John Clevenger" w:date="2023-11-18T14:49:00Z">
          <w:r w:rsidR="00E35EEA" w:rsidDel="005A6B63">
            <w:rPr>
              <w:webHidden/>
            </w:rPr>
            <w:delText>40</w:delText>
          </w:r>
        </w:del>
      </w:ins>
    </w:p>
    <w:p w14:paraId="026E451A" w14:textId="20456049" w:rsidR="00917410" w:rsidDel="005A6B63" w:rsidRDefault="00917410">
      <w:pPr>
        <w:pStyle w:val="TOC1"/>
        <w:rPr>
          <w:ins w:id="227" w:author="John Buck" w:date="2023-04-11T15:53:00Z"/>
          <w:del w:id="228" w:author="John Clevenger" w:date="2023-11-18T14:49:00Z"/>
          <w:rFonts w:asciiTheme="minorHAnsi" w:eastAsiaTheme="minorEastAsia" w:hAnsiTheme="minorHAnsi" w:cstheme="minorBidi"/>
          <w:sz w:val="22"/>
          <w:szCs w:val="22"/>
        </w:rPr>
        <w:pPrChange w:id="229" w:author="John Clevenger" w:date="2023-11-24T12:46:00Z">
          <w:pPr>
            <w:pStyle w:val="TOC3"/>
          </w:pPr>
        </w:pPrChange>
      </w:pPr>
      <w:ins w:id="230" w:author="John Buck" w:date="2023-04-11T15:53:00Z">
        <w:del w:id="231"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32" w:author="John Buck" w:date="2023-04-21T13:55:00Z">
        <w:del w:id="233" w:author="John Clevenger" w:date="2023-11-18T14:49:00Z">
          <w:r w:rsidR="00E35EEA" w:rsidDel="005A6B63">
            <w:rPr>
              <w:webHidden/>
            </w:rPr>
            <w:delText>41</w:delText>
          </w:r>
        </w:del>
      </w:ins>
    </w:p>
    <w:p w14:paraId="5B5DA1FA" w14:textId="1C74707C" w:rsidR="00917410" w:rsidDel="005A6B63" w:rsidRDefault="00917410">
      <w:pPr>
        <w:pStyle w:val="TOC1"/>
        <w:rPr>
          <w:ins w:id="234" w:author="John Buck" w:date="2023-04-11T15:53:00Z"/>
          <w:del w:id="235" w:author="John Clevenger" w:date="2023-11-18T14:49:00Z"/>
          <w:rFonts w:asciiTheme="minorHAnsi" w:eastAsiaTheme="minorEastAsia" w:hAnsiTheme="minorHAnsi" w:cstheme="minorBidi"/>
          <w:sz w:val="22"/>
          <w:szCs w:val="22"/>
        </w:rPr>
        <w:pPrChange w:id="236" w:author="John Clevenger" w:date="2023-11-24T12:46:00Z">
          <w:pPr>
            <w:pStyle w:val="TOC3"/>
          </w:pPr>
        </w:pPrChange>
      </w:pPr>
      <w:ins w:id="237" w:author="John Buck" w:date="2023-04-11T15:53:00Z">
        <w:del w:id="238"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39" w:author="John Buck" w:date="2023-04-21T13:55:00Z">
        <w:del w:id="240" w:author="John Clevenger" w:date="2023-11-18T14:49:00Z">
          <w:r w:rsidR="00E35EEA" w:rsidDel="005A6B63">
            <w:rPr>
              <w:webHidden/>
            </w:rPr>
            <w:delText>42</w:delText>
          </w:r>
        </w:del>
      </w:ins>
    </w:p>
    <w:p w14:paraId="321BE21E" w14:textId="3A9D4C79" w:rsidR="00917410" w:rsidDel="005A6B63" w:rsidRDefault="00917410">
      <w:pPr>
        <w:pStyle w:val="TOC1"/>
        <w:rPr>
          <w:ins w:id="241" w:author="John Buck" w:date="2023-04-11T15:53:00Z"/>
          <w:del w:id="242" w:author="John Clevenger" w:date="2023-11-18T14:49:00Z"/>
          <w:rFonts w:asciiTheme="minorHAnsi" w:eastAsiaTheme="minorEastAsia" w:hAnsiTheme="minorHAnsi" w:cstheme="minorBidi"/>
          <w:sz w:val="22"/>
          <w:szCs w:val="22"/>
        </w:rPr>
        <w:pPrChange w:id="243" w:author="John Clevenger" w:date="2023-11-24T12:46:00Z">
          <w:pPr>
            <w:pStyle w:val="TOC3"/>
          </w:pPr>
        </w:pPrChange>
      </w:pPr>
      <w:ins w:id="244" w:author="John Buck" w:date="2023-04-11T15:53:00Z">
        <w:del w:id="245"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46" w:author="John Buck" w:date="2023-04-21T13:55:00Z">
        <w:del w:id="247" w:author="John Clevenger" w:date="2023-11-18T14:49:00Z">
          <w:r w:rsidR="00E35EEA" w:rsidDel="005A6B63">
            <w:rPr>
              <w:webHidden/>
            </w:rPr>
            <w:delText>44</w:delText>
          </w:r>
        </w:del>
      </w:ins>
    </w:p>
    <w:p w14:paraId="72BE71C3" w14:textId="1CCECF0A" w:rsidR="00917410" w:rsidDel="005A6B63" w:rsidRDefault="00917410">
      <w:pPr>
        <w:pStyle w:val="TOC1"/>
        <w:rPr>
          <w:ins w:id="248" w:author="John Buck" w:date="2023-04-11T15:53:00Z"/>
          <w:del w:id="249" w:author="John Clevenger" w:date="2023-11-18T14:49:00Z"/>
          <w:rFonts w:asciiTheme="minorHAnsi" w:eastAsiaTheme="minorEastAsia" w:hAnsiTheme="minorHAnsi" w:cstheme="minorBidi"/>
          <w:sz w:val="22"/>
          <w:szCs w:val="22"/>
        </w:rPr>
        <w:pPrChange w:id="250" w:author="John Clevenger" w:date="2023-11-24T12:46:00Z">
          <w:pPr>
            <w:pStyle w:val="TOC3"/>
          </w:pPr>
        </w:pPrChange>
      </w:pPr>
      <w:ins w:id="251" w:author="John Buck" w:date="2023-04-11T15:53:00Z">
        <w:del w:id="252"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53" w:author="John Buck" w:date="2023-04-21T13:55:00Z">
        <w:del w:id="254" w:author="John Clevenger" w:date="2023-11-18T14:49:00Z">
          <w:r w:rsidR="00E35EEA" w:rsidDel="005A6B63">
            <w:rPr>
              <w:webHidden/>
            </w:rPr>
            <w:delText>44</w:delText>
          </w:r>
        </w:del>
      </w:ins>
    </w:p>
    <w:p w14:paraId="0F1F3004" w14:textId="7D3A9904" w:rsidR="00917410" w:rsidDel="005A6B63" w:rsidRDefault="00917410">
      <w:pPr>
        <w:pStyle w:val="TOC1"/>
        <w:rPr>
          <w:ins w:id="255" w:author="John Buck" w:date="2023-04-11T15:53:00Z"/>
          <w:del w:id="256" w:author="John Clevenger" w:date="2023-11-18T14:49:00Z"/>
          <w:rFonts w:asciiTheme="minorHAnsi" w:eastAsiaTheme="minorEastAsia" w:hAnsiTheme="minorHAnsi" w:cstheme="minorBidi"/>
          <w:sz w:val="22"/>
          <w:szCs w:val="22"/>
        </w:rPr>
        <w:pPrChange w:id="257" w:author="John Clevenger" w:date="2023-11-24T12:46:00Z">
          <w:pPr>
            <w:pStyle w:val="TOC2"/>
          </w:pPr>
        </w:pPrChange>
      </w:pPr>
      <w:ins w:id="258" w:author="John Buck" w:date="2023-04-11T15:53:00Z">
        <w:del w:id="259"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sz w:val="22"/>
              <w:szCs w:val="22"/>
            </w:rPr>
            <w:tab/>
          </w:r>
          <w:r w:rsidRPr="005A6B63" w:rsidDel="005A6B63">
            <w:rPr>
              <w:rStyle w:val="Hyperlink"/>
              <w:b w:val="0"/>
              <w:bCs w:val="0"/>
            </w:rPr>
            <w:delText>Starting Clients</w:delText>
          </w:r>
          <w:r w:rsidDel="005A6B63">
            <w:rPr>
              <w:webHidden/>
            </w:rPr>
            <w:tab/>
          </w:r>
        </w:del>
      </w:ins>
      <w:ins w:id="260" w:author="John Buck" w:date="2023-04-21T13:55:00Z">
        <w:del w:id="261" w:author="John Clevenger" w:date="2023-11-18T14:49:00Z">
          <w:r w:rsidR="00E35EEA" w:rsidDel="005A6B63">
            <w:rPr>
              <w:webHidden/>
            </w:rPr>
            <w:delText>44</w:delText>
          </w:r>
        </w:del>
      </w:ins>
    </w:p>
    <w:p w14:paraId="3A81CBC4" w14:textId="6C2D347C" w:rsidR="00917410" w:rsidDel="005A6B63" w:rsidRDefault="00917410">
      <w:pPr>
        <w:pStyle w:val="TOC1"/>
        <w:rPr>
          <w:ins w:id="262" w:author="John Buck" w:date="2023-04-11T15:53:00Z"/>
          <w:del w:id="263" w:author="John Clevenger" w:date="2023-11-18T14:49:00Z"/>
          <w:rFonts w:asciiTheme="minorHAnsi" w:eastAsiaTheme="minorEastAsia" w:hAnsiTheme="minorHAnsi" w:cstheme="minorBidi"/>
          <w:sz w:val="22"/>
          <w:szCs w:val="22"/>
        </w:rPr>
        <w:pPrChange w:id="264" w:author="John Clevenger" w:date="2023-11-24T12:46:00Z">
          <w:pPr>
            <w:pStyle w:val="TOC2"/>
          </w:pPr>
        </w:pPrChange>
      </w:pPr>
      <w:ins w:id="265" w:author="John Buck" w:date="2023-04-11T15:53:00Z">
        <w:del w:id="26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Profiles</w:delText>
          </w:r>
          <w:r w:rsidDel="005A6B63">
            <w:rPr>
              <w:webHidden/>
            </w:rPr>
            <w:tab/>
          </w:r>
        </w:del>
      </w:ins>
      <w:ins w:id="267" w:author="John Buck" w:date="2023-04-21T13:55:00Z">
        <w:del w:id="268" w:author="John Clevenger" w:date="2023-11-18T14:49:00Z">
          <w:r w:rsidR="00E35EEA" w:rsidDel="005A6B63">
            <w:rPr>
              <w:webHidden/>
            </w:rPr>
            <w:delText>45</w:delText>
          </w:r>
        </w:del>
      </w:ins>
    </w:p>
    <w:p w14:paraId="2072EE87" w14:textId="5BCA8ED6" w:rsidR="00917410" w:rsidDel="005A6B63" w:rsidRDefault="00917410">
      <w:pPr>
        <w:pStyle w:val="TOC1"/>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73" w:author="John Buck" w:date="2023-04-21T13:55:00Z">
        <w:del w:id="274" w:author="John Clevenger" w:date="2023-11-18T14:49:00Z">
          <w:r w:rsidR="00E35EEA" w:rsidDel="005A6B63">
            <w:rPr>
              <w:webHidden/>
            </w:rPr>
            <w:delText>51</w:delText>
          </w:r>
        </w:del>
      </w:ins>
    </w:p>
    <w:p w14:paraId="74358017" w14:textId="6AEE7CBA" w:rsidR="00917410" w:rsidDel="005A6B63" w:rsidRDefault="00917410">
      <w:pPr>
        <w:pStyle w:val="TOC1"/>
        <w:rPr>
          <w:ins w:id="275" w:author="John Buck" w:date="2023-04-11T15:53:00Z"/>
          <w:del w:id="276" w:author="John Clevenger" w:date="2023-11-18T14:49:00Z"/>
          <w:rFonts w:asciiTheme="minorHAnsi" w:eastAsiaTheme="minorEastAsia" w:hAnsiTheme="minorHAnsi" w:cstheme="minorBidi"/>
          <w:sz w:val="22"/>
          <w:szCs w:val="22"/>
        </w:rPr>
        <w:pPrChange w:id="277" w:author="John Clevenger" w:date="2023-11-24T12:46:00Z">
          <w:pPr>
            <w:pStyle w:val="TOC2"/>
          </w:pPr>
        </w:pPrChange>
      </w:pPr>
      <w:ins w:id="278" w:author="John Buck" w:date="2023-04-11T15:53:00Z">
        <w:del w:id="279"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sz w:val="22"/>
              <w:szCs w:val="22"/>
            </w:rPr>
            <w:tab/>
          </w:r>
          <w:r w:rsidRPr="005A6B63" w:rsidDel="005A6B63">
            <w:rPr>
              <w:rStyle w:val="Hyperlink"/>
              <w:b w:val="0"/>
              <w:bCs w:val="0"/>
            </w:rPr>
            <w:delText>Administrator Login</w:delText>
          </w:r>
          <w:r w:rsidDel="005A6B63">
            <w:rPr>
              <w:webHidden/>
            </w:rPr>
            <w:tab/>
          </w:r>
        </w:del>
      </w:ins>
      <w:ins w:id="280" w:author="John Buck" w:date="2023-04-21T13:55:00Z">
        <w:del w:id="281" w:author="John Clevenger" w:date="2023-11-18T14:49:00Z">
          <w:r w:rsidR="00E35EEA" w:rsidDel="005A6B63">
            <w:rPr>
              <w:webHidden/>
            </w:rPr>
            <w:delText>51</w:delText>
          </w:r>
        </w:del>
      </w:ins>
    </w:p>
    <w:p w14:paraId="437FE465" w14:textId="5BF4A467" w:rsidR="00917410" w:rsidDel="005A6B63" w:rsidRDefault="00917410">
      <w:pPr>
        <w:pStyle w:val="TOC1"/>
        <w:rPr>
          <w:ins w:id="282" w:author="John Buck" w:date="2023-04-11T15:53:00Z"/>
          <w:del w:id="283" w:author="John Clevenger" w:date="2023-11-18T14:49:00Z"/>
          <w:rFonts w:asciiTheme="minorHAnsi" w:eastAsiaTheme="minorEastAsia" w:hAnsiTheme="minorHAnsi" w:cstheme="minorBidi"/>
          <w:sz w:val="22"/>
          <w:szCs w:val="22"/>
        </w:rPr>
        <w:pPrChange w:id="284" w:author="John Clevenger" w:date="2023-11-24T12:46:00Z">
          <w:pPr>
            <w:pStyle w:val="TOC2"/>
          </w:pPr>
        </w:pPrChange>
      </w:pPr>
      <w:ins w:id="285" w:author="John Buck" w:date="2023-04-11T15:53:00Z">
        <w:del w:id="286"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sz w:val="22"/>
              <w:szCs w:val="22"/>
            </w:rPr>
            <w:tab/>
          </w:r>
          <w:r w:rsidRPr="005A6B63" w:rsidDel="005A6B63">
            <w:rPr>
              <w:rStyle w:val="Hyperlink"/>
              <w:b w:val="0"/>
              <w:bCs w:val="0"/>
            </w:rPr>
            <w:delText>User Accounts</w:delText>
          </w:r>
          <w:r w:rsidDel="005A6B63">
            <w:rPr>
              <w:webHidden/>
            </w:rPr>
            <w:tab/>
          </w:r>
        </w:del>
      </w:ins>
      <w:ins w:id="287" w:author="John Buck" w:date="2023-04-21T13:55:00Z">
        <w:del w:id="288" w:author="John Clevenger" w:date="2023-11-18T14:49:00Z">
          <w:r w:rsidR="00E35EEA" w:rsidDel="005A6B63">
            <w:rPr>
              <w:webHidden/>
            </w:rPr>
            <w:delText>52</w:delText>
          </w:r>
        </w:del>
      </w:ins>
    </w:p>
    <w:p w14:paraId="1C69E237" w14:textId="2ABD0D6C" w:rsidR="00917410" w:rsidDel="005A6B63" w:rsidRDefault="00917410">
      <w:pPr>
        <w:pStyle w:val="TOC1"/>
        <w:rPr>
          <w:ins w:id="289" w:author="John Buck" w:date="2023-04-11T15:53:00Z"/>
          <w:del w:id="290" w:author="John Clevenger" w:date="2023-11-18T14:49:00Z"/>
          <w:rFonts w:asciiTheme="minorHAnsi" w:eastAsiaTheme="minorEastAsia" w:hAnsiTheme="minorHAnsi" w:cstheme="minorBidi"/>
          <w:sz w:val="22"/>
          <w:szCs w:val="22"/>
        </w:rPr>
        <w:pPrChange w:id="291" w:author="John Clevenger" w:date="2023-11-24T12:46:00Z">
          <w:pPr>
            <w:pStyle w:val="TOC3"/>
          </w:pPr>
        </w:pPrChange>
      </w:pPr>
      <w:ins w:id="292" w:author="John Buck" w:date="2023-04-11T15:53:00Z">
        <w:del w:id="293"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94" w:author="John Buck" w:date="2023-04-21T13:55:00Z">
        <w:del w:id="295" w:author="John Clevenger" w:date="2023-11-18T14:49:00Z">
          <w:r w:rsidR="00E35EEA" w:rsidDel="005A6B63">
            <w:rPr>
              <w:webHidden/>
            </w:rPr>
            <w:delText>52</w:delText>
          </w:r>
        </w:del>
      </w:ins>
    </w:p>
    <w:p w14:paraId="2518248F" w14:textId="1F97C85B" w:rsidR="00917410" w:rsidDel="005A6B63" w:rsidRDefault="00917410">
      <w:pPr>
        <w:pStyle w:val="TOC1"/>
        <w:rPr>
          <w:ins w:id="296" w:author="John Buck" w:date="2023-04-11T15:53:00Z"/>
          <w:del w:id="297" w:author="John Clevenger" w:date="2023-11-18T14:49:00Z"/>
          <w:rFonts w:asciiTheme="minorHAnsi" w:eastAsiaTheme="minorEastAsia" w:hAnsiTheme="minorHAnsi" w:cstheme="minorBidi"/>
          <w:sz w:val="22"/>
          <w:szCs w:val="22"/>
        </w:rPr>
        <w:pPrChange w:id="298" w:author="John Clevenger" w:date="2023-11-24T12:46:00Z">
          <w:pPr>
            <w:pStyle w:val="TOC3"/>
          </w:pPr>
        </w:pPrChange>
      </w:pPr>
      <w:ins w:id="299" w:author="John Buck" w:date="2023-04-11T15:53:00Z">
        <w:del w:id="300"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301" w:author="John Buck" w:date="2023-04-21T13:55:00Z">
        <w:del w:id="302" w:author="John Clevenger" w:date="2023-11-18T14:49:00Z">
          <w:r w:rsidR="00E35EEA" w:rsidDel="005A6B63">
            <w:rPr>
              <w:webHidden/>
            </w:rPr>
            <w:delText>53</w:delText>
          </w:r>
        </w:del>
      </w:ins>
    </w:p>
    <w:p w14:paraId="2A3F4DDA" w14:textId="43B5642D" w:rsidR="00917410" w:rsidDel="005A6B63" w:rsidRDefault="00917410">
      <w:pPr>
        <w:pStyle w:val="TOC1"/>
        <w:rPr>
          <w:ins w:id="303" w:author="John Buck" w:date="2023-04-11T15:53:00Z"/>
          <w:del w:id="304" w:author="John Clevenger" w:date="2023-11-18T14:49:00Z"/>
          <w:rFonts w:asciiTheme="minorHAnsi" w:eastAsiaTheme="minorEastAsia" w:hAnsiTheme="minorHAnsi" w:cstheme="minorBidi"/>
          <w:sz w:val="22"/>
          <w:szCs w:val="22"/>
        </w:rPr>
        <w:pPrChange w:id="305" w:author="John Clevenger" w:date="2023-11-24T12:46:00Z">
          <w:pPr>
            <w:pStyle w:val="TOC3"/>
          </w:pPr>
        </w:pPrChange>
      </w:pPr>
      <w:ins w:id="306" w:author="John Buck" w:date="2023-04-11T15:53:00Z">
        <w:del w:id="307"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308" w:author="John Buck" w:date="2023-04-21T13:55:00Z">
        <w:del w:id="309" w:author="John Clevenger" w:date="2023-11-18T14:49:00Z">
          <w:r w:rsidR="00E35EEA" w:rsidDel="005A6B63">
            <w:rPr>
              <w:webHidden/>
            </w:rPr>
            <w:delText>56</w:delText>
          </w:r>
        </w:del>
      </w:ins>
    </w:p>
    <w:p w14:paraId="599A7E1C" w14:textId="2FD3EA8F" w:rsidR="00917410" w:rsidDel="005A6B63" w:rsidRDefault="00917410">
      <w:pPr>
        <w:pStyle w:val="TOC1"/>
        <w:rPr>
          <w:ins w:id="310" w:author="John Buck" w:date="2023-04-11T15:53:00Z"/>
          <w:del w:id="311" w:author="John Clevenger" w:date="2023-11-18T14:49:00Z"/>
          <w:rFonts w:asciiTheme="minorHAnsi" w:eastAsiaTheme="minorEastAsia" w:hAnsiTheme="minorHAnsi" w:cstheme="minorBidi"/>
          <w:sz w:val="22"/>
          <w:szCs w:val="22"/>
        </w:rPr>
        <w:pPrChange w:id="312" w:author="John Clevenger" w:date="2023-11-24T12:46:00Z">
          <w:pPr>
            <w:pStyle w:val="TOC3"/>
          </w:pPr>
        </w:pPrChange>
      </w:pPr>
      <w:ins w:id="313" w:author="John Buck" w:date="2023-04-11T15:53:00Z">
        <w:del w:id="314"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315" w:author="John Buck" w:date="2023-04-21T13:55:00Z">
        <w:del w:id="316" w:author="John Clevenger" w:date="2023-11-18T14:49:00Z">
          <w:r w:rsidR="00E35EEA" w:rsidDel="005A6B63">
            <w:rPr>
              <w:webHidden/>
            </w:rPr>
            <w:delText>57</w:delText>
          </w:r>
        </w:del>
      </w:ins>
    </w:p>
    <w:p w14:paraId="16E4D0D1" w14:textId="1CA256DD" w:rsidR="00917410" w:rsidDel="005A6B63" w:rsidRDefault="00917410">
      <w:pPr>
        <w:pStyle w:val="TOC1"/>
        <w:rPr>
          <w:ins w:id="317" w:author="John Buck" w:date="2023-04-11T15:53:00Z"/>
          <w:del w:id="318" w:author="John Clevenger" w:date="2023-11-18T14:49:00Z"/>
          <w:rFonts w:asciiTheme="minorHAnsi" w:eastAsiaTheme="minorEastAsia" w:hAnsiTheme="minorHAnsi" w:cstheme="minorBidi"/>
          <w:sz w:val="22"/>
          <w:szCs w:val="22"/>
        </w:rPr>
        <w:pPrChange w:id="319" w:author="John Clevenger" w:date="2023-11-24T12:46:00Z">
          <w:pPr>
            <w:pStyle w:val="TOC2"/>
          </w:pPr>
        </w:pPrChange>
      </w:pPr>
      <w:ins w:id="320" w:author="John Buck" w:date="2023-04-11T15:53:00Z">
        <w:del w:id="321"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Problems</w:delText>
          </w:r>
          <w:r w:rsidDel="005A6B63">
            <w:rPr>
              <w:webHidden/>
            </w:rPr>
            <w:tab/>
          </w:r>
        </w:del>
      </w:ins>
      <w:ins w:id="322" w:author="John Buck" w:date="2023-04-21T13:55:00Z">
        <w:del w:id="323" w:author="John Clevenger" w:date="2023-11-18T14:49:00Z">
          <w:r w:rsidR="00E35EEA" w:rsidDel="005A6B63">
            <w:rPr>
              <w:webHidden/>
            </w:rPr>
            <w:delText>58</w:delText>
          </w:r>
        </w:del>
      </w:ins>
    </w:p>
    <w:p w14:paraId="632B90D4" w14:textId="11418416" w:rsidR="00917410" w:rsidDel="005A6B63" w:rsidRDefault="00917410">
      <w:pPr>
        <w:pStyle w:val="TOC1"/>
        <w:rPr>
          <w:ins w:id="324" w:author="John Buck" w:date="2023-04-11T15:53:00Z"/>
          <w:del w:id="325" w:author="John Clevenger" w:date="2023-11-18T14:49:00Z"/>
          <w:rFonts w:asciiTheme="minorHAnsi" w:eastAsiaTheme="minorEastAsia" w:hAnsiTheme="minorHAnsi" w:cstheme="minorBidi"/>
          <w:sz w:val="22"/>
          <w:szCs w:val="22"/>
        </w:rPr>
        <w:pPrChange w:id="326" w:author="John Clevenger" w:date="2023-11-24T12:46:00Z">
          <w:pPr>
            <w:pStyle w:val="TOC3"/>
          </w:pPr>
        </w:pPrChange>
      </w:pPr>
      <w:ins w:id="327" w:author="John Buck" w:date="2023-04-11T15:53:00Z">
        <w:del w:id="328"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329" w:author="John Buck" w:date="2023-04-21T13:55:00Z">
        <w:del w:id="330" w:author="John Clevenger" w:date="2023-11-18T14:49:00Z">
          <w:r w:rsidR="00E35EEA" w:rsidDel="005A6B63">
            <w:rPr>
              <w:webHidden/>
            </w:rPr>
            <w:delText>58</w:delText>
          </w:r>
        </w:del>
      </w:ins>
    </w:p>
    <w:p w14:paraId="196009FB" w14:textId="5F3FBAD6" w:rsidR="00917410" w:rsidDel="005A6B63" w:rsidRDefault="00917410">
      <w:pPr>
        <w:pStyle w:val="TOC1"/>
        <w:rPr>
          <w:ins w:id="331" w:author="John Buck" w:date="2023-04-11T15:53:00Z"/>
          <w:del w:id="332" w:author="John Clevenger" w:date="2023-11-18T14:49:00Z"/>
          <w:rFonts w:asciiTheme="minorHAnsi" w:eastAsiaTheme="minorEastAsia" w:hAnsiTheme="minorHAnsi" w:cstheme="minorBidi"/>
          <w:sz w:val="22"/>
          <w:szCs w:val="22"/>
        </w:rPr>
        <w:pPrChange w:id="333" w:author="John Clevenger" w:date="2023-11-24T12:46:00Z">
          <w:pPr>
            <w:pStyle w:val="TOC3"/>
          </w:pPr>
        </w:pPrChange>
      </w:pPr>
      <w:ins w:id="334" w:author="John Buck" w:date="2023-04-11T15:53:00Z">
        <w:del w:id="335"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336" w:author="John Buck" w:date="2023-04-21T13:55:00Z">
        <w:del w:id="337" w:author="John Clevenger" w:date="2023-11-18T14:49:00Z">
          <w:r w:rsidR="00E35EEA" w:rsidDel="005A6B63">
            <w:rPr>
              <w:webHidden/>
            </w:rPr>
            <w:delText>63</w:delText>
          </w:r>
        </w:del>
      </w:ins>
    </w:p>
    <w:p w14:paraId="146BAA6B" w14:textId="6CD87BD7" w:rsidR="00917410" w:rsidDel="005A6B63" w:rsidRDefault="00917410">
      <w:pPr>
        <w:pStyle w:val="TOC1"/>
        <w:rPr>
          <w:ins w:id="338" w:author="John Buck" w:date="2023-04-11T15:53:00Z"/>
          <w:del w:id="339" w:author="John Clevenger" w:date="2023-11-18T14:49:00Z"/>
          <w:rFonts w:asciiTheme="minorHAnsi" w:eastAsiaTheme="minorEastAsia" w:hAnsiTheme="minorHAnsi" w:cstheme="minorBidi"/>
          <w:sz w:val="22"/>
          <w:szCs w:val="22"/>
        </w:rPr>
        <w:pPrChange w:id="340" w:author="John Clevenger" w:date="2023-11-24T12:46:00Z">
          <w:pPr>
            <w:pStyle w:val="TOC3"/>
          </w:pPr>
        </w:pPrChange>
      </w:pPr>
      <w:ins w:id="341" w:author="John Buck" w:date="2023-04-11T15:53:00Z">
        <w:del w:id="34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43" w:author="John Buck" w:date="2023-04-21T13:55:00Z">
        <w:del w:id="344" w:author="John Clevenger" w:date="2023-11-18T14:49:00Z">
          <w:r w:rsidR="00E35EEA" w:rsidDel="005A6B63">
            <w:rPr>
              <w:webHidden/>
            </w:rPr>
            <w:delText>65</w:delText>
          </w:r>
        </w:del>
      </w:ins>
    </w:p>
    <w:p w14:paraId="0175823F" w14:textId="03E335C0" w:rsidR="00917410" w:rsidDel="005A6B63" w:rsidRDefault="00917410">
      <w:pPr>
        <w:pStyle w:val="TOC1"/>
        <w:rPr>
          <w:ins w:id="345" w:author="John Buck" w:date="2023-04-11T15:53:00Z"/>
          <w:del w:id="346" w:author="John Clevenger" w:date="2023-11-18T14:49:00Z"/>
          <w:rFonts w:asciiTheme="minorHAnsi" w:eastAsiaTheme="minorEastAsia" w:hAnsiTheme="minorHAnsi" w:cstheme="minorBidi"/>
          <w:sz w:val="22"/>
          <w:szCs w:val="22"/>
        </w:rPr>
        <w:pPrChange w:id="347" w:author="John Clevenger" w:date="2023-11-24T12:46:00Z">
          <w:pPr>
            <w:pStyle w:val="TOC3"/>
          </w:pPr>
        </w:pPrChange>
      </w:pPr>
      <w:ins w:id="348" w:author="John Buck" w:date="2023-04-11T15:53:00Z">
        <w:del w:id="349"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50" w:author="John Buck" w:date="2023-04-21T13:55:00Z">
        <w:del w:id="351" w:author="John Clevenger" w:date="2023-11-18T14:49:00Z">
          <w:r w:rsidR="00E35EEA" w:rsidDel="005A6B63">
            <w:rPr>
              <w:webHidden/>
            </w:rPr>
            <w:delText>67</w:delText>
          </w:r>
        </w:del>
      </w:ins>
    </w:p>
    <w:p w14:paraId="14126748" w14:textId="006F9398" w:rsidR="00917410" w:rsidDel="005A6B63" w:rsidRDefault="00917410">
      <w:pPr>
        <w:pStyle w:val="TOC1"/>
        <w:rPr>
          <w:ins w:id="352" w:author="John Buck" w:date="2023-04-11T15:53:00Z"/>
          <w:del w:id="353" w:author="John Clevenger" w:date="2023-11-18T14:49:00Z"/>
          <w:rFonts w:asciiTheme="minorHAnsi" w:eastAsiaTheme="minorEastAsia" w:hAnsiTheme="minorHAnsi" w:cstheme="minorBidi"/>
          <w:sz w:val="22"/>
          <w:szCs w:val="22"/>
        </w:rPr>
        <w:pPrChange w:id="354" w:author="John Clevenger" w:date="2023-11-24T12:46:00Z">
          <w:pPr>
            <w:pStyle w:val="TOC2"/>
          </w:pPr>
        </w:pPrChange>
      </w:pPr>
      <w:ins w:id="355" w:author="John Buck" w:date="2023-04-11T15:53:00Z">
        <w:del w:id="356"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sz w:val="22"/>
              <w:szCs w:val="22"/>
            </w:rPr>
            <w:tab/>
          </w:r>
          <w:r w:rsidRPr="005A6B63" w:rsidDel="005A6B63">
            <w:rPr>
              <w:rStyle w:val="Hyperlink"/>
              <w:b w:val="0"/>
              <w:bCs w:val="0"/>
            </w:rPr>
            <w:delText>Contest  Languages</w:delText>
          </w:r>
          <w:r w:rsidDel="005A6B63">
            <w:rPr>
              <w:webHidden/>
            </w:rPr>
            <w:tab/>
          </w:r>
        </w:del>
      </w:ins>
      <w:ins w:id="357" w:author="John Buck" w:date="2023-04-21T13:55:00Z">
        <w:del w:id="358" w:author="John Clevenger" w:date="2023-11-18T14:49:00Z">
          <w:r w:rsidR="00E35EEA" w:rsidDel="005A6B63">
            <w:rPr>
              <w:webHidden/>
            </w:rPr>
            <w:delText>71</w:delText>
          </w:r>
        </w:del>
      </w:ins>
    </w:p>
    <w:p w14:paraId="2110F812" w14:textId="1773B03C" w:rsidR="00917410" w:rsidDel="005A6B63" w:rsidRDefault="00917410">
      <w:pPr>
        <w:pStyle w:val="TOC1"/>
        <w:rPr>
          <w:ins w:id="359" w:author="John Buck" w:date="2023-04-11T15:53:00Z"/>
          <w:del w:id="360" w:author="John Clevenger" w:date="2023-11-18T14:49:00Z"/>
          <w:rFonts w:asciiTheme="minorHAnsi" w:eastAsiaTheme="minorEastAsia" w:hAnsiTheme="minorHAnsi" w:cstheme="minorBidi"/>
          <w:sz w:val="22"/>
          <w:szCs w:val="22"/>
        </w:rPr>
        <w:pPrChange w:id="361" w:author="John Clevenger" w:date="2023-11-24T12:46:00Z">
          <w:pPr>
            <w:pStyle w:val="TOC3"/>
          </w:pPr>
        </w:pPrChange>
      </w:pPr>
      <w:ins w:id="362" w:author="John Buck" w:date="2023-04-11T15:53:00Z">
        <w:del w:id="363"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64" w:author="John Buck" w:date="2023-04-21T13:55:00Z">
        <w:del w:id="365" w:author="John Clevenger" w:date="2023-11-18T14:49:00Z">
          <w:r w:rsidR="00E35EEA" w:rsidDel="005A6B63">
            <w:rPr>
              <w:webHidden/>
            </w:rPr>
            <w:delText>71</w:delText>
          </w:r>
        </w:del>
      </w:ins>
    </w:p>
    <w:p w14:paraId="23099163" w14:textId="7C9F007D" w:rsidR="00917410" w:rsidDel="005A6B63" w:rsidRDefault="00917410">
      <w:pPr>
        <w:pStyle w:val="TOC1"/>
        <w:rPr>
          <w:ins w:id="366" w:author="John Buck" w:date="2023-04-11T15:53:00Z"/>
          <w:del w:id="367" w:author="John Clevenger" w:date="2023-11-18T14:49:00Z"/>
          <w:rFonts w:asciiTheme="minorHAnsi" w:eastAsiaTheme="minorEastAsia" w:hAnsiTheme="minorHAnsi" w:cstheme="minorBidi"/>
          <w:sz w:val="22"/>
          <w:szCs w:val="22"/>
        </w:rPr>
        <w:pPrChange w:id="368" w:author="John Clevenger" w:date="2023-11-24T12:46:00Z">
          <w:pPr>
            <w:pStyle w:val="TOC3"/>
          </w:pPr>
        </w:pPrChange>
      </w:pPr>
      <w:ins w:id="369" w:author="John Buck" w:date="2023-04-11T15:53:00Z">
        <w:del w:id="370"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71" w:author="John Buck" w:date="2023-04-21T13:55:00Z">
        <w:del w:id="372" w:author="John Clevenger" w:date="2023-11-18T14:49:00Z">
          <w:r w:rsidR="00E35EEA" w:rsidDel="005A6B63">
            <w:rPr>
              <w:webHidden/>
            </w:rPr>
            <w:delText>74</w:delText>
          </w:r>
        </w:del>
      </w:ins>
    </w:p>
    <w:p w14:paraId="411B3FB2" w14:textId="08A9614B" w:rsidR="00917410" w:rsidDel="005A6B63" w:rsidRDefault="00917410">
      <w:pPr>
        <w:pStyle w:val="TOC1"/>
        <w:rPr>
          <w:ins w:id="373" w:author="John Buck" w:date="2023-04-11T15:53:00Z"/>
          <w:del w:id="374" w:author="John Clevenger" w:date="2023-11-18T14:49:00Z"/>
          <w:rFonts w:asciiTheme="minorHAnsi" w:eastAsiaTheme="minorEastAsia" w:hAnsiTheme="minorHAnsi" w:cstheme="minorBidi"/>
          <w:sz w:val="22"/>
          <w:szCs w:val="22"/>
        </w:rPr>
        <w:pPrChange w:id="375" w:author="John Clevenger" w:date="2023-11-24T12:46:00Z">
          <w:pPr>
            <w:pStyle w:val="TOC3"/>
          </w:pPr>
        </w:pPrChange>
      </w:pPr>
      <w:ins w:id="376" w:author="John Buck" w:date="2023-04-11T15:53:00Z">
        <w:del w:id="377"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78" w:author="John Buck" w:date="2023-04-21T13:55:00Z">
        <w:del w:id="379" w:author="John Clevenger" w:date="2023-11-18T14:49:00Z">
          <w:r w:rsidR="00E35EEA" w:rsidDel="005A6B63">
            <w:rPr>
              <w:webHidden/>
            </w:rPr>
            <w:delText>74</w:delText>
          </w:r>
        </w:del>
      </w:ins>
    </w:p>
    <w:p w14:paraId="4D675EC0" w14:textId="0411C6B0" w:rsidR="00917410" w:rsidDel="005A6B63" w:rsidRDefault="00917410">
      <w:pPr>
        <w:pStyle w:val="TOC1"/>
        <w:rPr>
          <w:ins w:id="380" w:author="John Buck" w:date="2023-04-11T15:53:00Z"/>
          <w:del w:id="381" w:author="John Clevenger" w:date="2023-11-18T14:49:00Z"/>
          <w:rFonts w:asciiTheme="minorHAnsi" w:eastAsiaTheme="minorEastAsia" w:hAnsiTheme="minorHAnsi" w:cstheme="minorBidi"/>
          <w:sz w:val="22"/>
          <w:szCs w:val="22"/>
        </w:rPr>
        <w:pPrChange w:id="382" w:author="John Clevenger" w:date="2023-11-24T12:46:00Z">
          <w:pPr>
            <w:pStyle w:val="TOC3"/>
          </w:pPr>
        </w:pPrChange>
      </w:pPr>
      <w:ins w:id="383" w:author="John Buck" w:date="2023-04-11T15:53:00Z">
        <w:del w:id="384"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85" w:author="John Buck" w:date="2023-04-21T13:55:00Z">
        <w:del w:id="386" w:author="John Clevenger" w:date="2023-11-18T14:49:00Z">
          <w:r w:rsidR="00E35EEA" w:rsidDel="005A6B63">
            <w:rPr>
              <w:webHidden/>
            </w:rPr>
            <w:delText>76</w:delText>
          </w:r>
        </w:del>
      </w:ins>
    </w:p>
    <w:p w14:paraId="11AACE0F" w14:textId="00124E76" w:rsidR="00917410" w:rsidDel="005A6B63" w:rsidRDefault="00917410">
      <w:pPr>
        <w:pStyle w:val="TOC1"/>
        <w:rPr>
          <w:ins w:id="387" w:author="John Buck" w:date="2023-04-11T15:53:00Z"/>
          <w:del w:id="388" w:author="John Clevenger" w:date="2023-11-18T14:49:00Z"/>
          <w:rFonts w:asciiTheme="minorHAnsi" w:eastAsiaTheme="minorEastAsia" w:hAnsiTheme="minorHAnsi" w:cstheme="minorBidi"/>
          <w:sz w:val="22"/>
          <w:szCs w:val="22"/>
        </w:rPr>
        <w:pPrChange w:id="389" w:author="John Clevenger" w:date="2023-11-24T12:46:00Z">
          <w:pPr>
            <w:pStyle w:val="TOC2"/>
          </w:pPr>
        </w:pPrChange>
      </w:pPr>
      <w:ins w:id="390" w:author="John Buck" w:date="2023-04-11T15:53:00Z">
        <w:del w:id="391"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sz w:val="22"/>
              <w:szCs w:val="22"/>
            </w:rPr>
            <w:tab/>
          </w:r>
          <w:r w:rsidRPr="005A6B63" w:rsidDel="005A6B63">
            <w:rPr>
              <w:rStyle w:val="Hyperlink"/>
              <w:b w:val="0"/>
              <w:bCs w:val="0"/>
            </w:rPr>
            <w:delText>Contest  Judgments</w:delText>
          </w:r>
          <w:r w:rsidDel="005A6B63">
            <w:rPr>
              <w:webHidden/>
            </w:rPr>
            <w:tab/>
          </w:r>
        </w:del>
      </w:ins>
      <w:ins w:id="392" w:author="John Buck" w:date="2023-04-21T13:55:00Z">
        <w:del w:id="393" w:author="John Clevenger" w:date="2023-11-18T14:49:00Z">
          <w:r w:rsidR="00E35EEA" w:rsidDel="005A6B63">
            <w:rPr>
              <w:webHidden/>
            </w:rPr>
            <w:delText>78</w:delText>
          </w:r>
        </w:del>
      </w:ins>
    </w:p>
    <w:p w14:paraId="60AFD4E9" w14:textId="7F886D0C" w:rsidR="00917410" w:rsidDel="005A6B63" w:rsidRDefault="00917410">
      <w:pPr>
        <w:pStyle w:val="TOC1"/>
        <w:rPr>
          <w:ins w:id="394" w:author="John Buck" w:date="2023-04-11T15:53:00Z"/>
          <w:del w:id="395" w:author="John Clevenger" w:date="2023-11-18T14:49:00Z"/>
          <w:rFonts w:asciiTheme="minorHAnsi" w:eastAsiaTheme="minorEastAsia" w:hAnsiTheme="minorHAnsi" w:cstheme="minorBidi"/>
          <w:sz w:val="22"/>
          <w:szCs w:val="22"/>
        </w:rPr>
        <w:pPrChange w:id="396" w:author="John Clevenger" w:date="2023-11-24T12:46:00Z">
          <w:pPr>
            <w:pStyle w:val="TOC3"/>
          </w:pPr>
        </w:pPrChange>
      </w:pPr>
      <w:ins w:id="397" w:author="John Buck" w:date="2023-04-11T15:53:00Z">
        <w:del w:id="398"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99" w:author="John Buck" w:date="2023-04-21T13:55:00Z">
        <w:del w:id="400" w:author="John Clevenger" w:date="2023-11-18T14:49:00Z">
          <w:r w:rsidR="00E35EEA" w:rsidDel="005A6B63">
            <w:rPr>
              <w:webHidden/>
            </w:rPr>
            <w:delText>78</w:delText>
          </w:r>
        </w:del>
      </w:ins>
    </w:p>
    <w:p w14:paraId="5487E914" w14:textId="750628B1" w:rsidR="00917410" w:rsidDel="005A6B63" w:rsidRDefault="00917410">
      <w:pPr>
        <w:pStyle w:val="TOC1"/>
        <w:rPr>
          <w:ins w:id="401" w:author="John Buck" w:date="2023-04-11T15:53:00Z"/>
          <w:del w:id="402" w:author="John Clevenger" w:date="2023-11-18T14:49:00Z"/>
          <w:rFonts w:asciiTheme="minorHAnsi" w:eastAsiaTheme="minorEastAsia" w:hAnsiTheme="minorHAnsi" w:cstheme="minorBidi"/>
          <w:sz w:val="22"/>
          <w:szCs w:val="22"/>
        </w:rPr>
        <w:pPrChange w:id="403" w:author="John Clevenger" w:date="2023-11-24T12:46:00Z">
          <w:pPr>
            <w:pStyle w:val="TOC3"/>
          </w:pPr>
        </w:pPrChange>
      </w:pPr>
      <w:ins w:id="404" w:author="John Buck" w:date="2023-04-11T15:53:00Z">
        <w:del w:id="405"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406" w:author="John Buck" w:date="2023-04-21T13:55:00Z">
        <w:del w:id="407" w:author="John Clevenger" w:date="2023-11-18T14:49:00Z">
          <w:r w:rsidR="00E35EEA" w:rsidDel="005A6B63">
            <w:rPr>
              <w:webHidden/>
            </w:rPr>
            <w:delText>79</w:delText>
          </w:r>
        </w:del>
      </w:ins>
    </w:p>
    <w:p w14:paraId="7D057675" w14:textId="5478CC9C" w:rsidR="00917410" w:rsidDel="005A6B63" w:rsidRDefault="00917410">
      <w:pPr>
        <w:pStyle w:val="TOC1"/>
        <w:rPr>
          <w:ins w:id="408" w:author="John Buck" w:date="2023-04-11T15:53:00Z"/>
          <w:del w:id="409" w:author="John Clevenger" w:date="2023-11-18T14:49:00Z"/>
          <w:rFonts w:asciiTheme="minorHAnsi" w:eastAsiaTheme="minorEastAsia" w:hAnsiTheme="minorHAnsi" w:cstheme="minorBidi"/>
          <w:sz w:val="22"/>
          <w:szCs w:val="22"/>
        </w:rPr>
        <w:pPrChange w:id="410" w:author="John Clevenger" w:date="2023-11-24T12:46:00Z">
          <w:pPr>
            <w:pStyle w:val="TOC2"/>
          </w:pPr>
        </w:pPrChange>
      </w:pPr>
      <w:ins w:id="411" w:author="John Buck" w:date="2023-04-11T15:53:00Z">
        <w:del w:id="41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sz w:val="22"/>
              <w:szCs w:val="22"/>
            </w:rPr>
            <w:tab/>
          </w:r>
          <w:r w:rsidRPr="005A6B63" w:rsidDel="005A6B63">
            <w:rPr>
              <w:rStyle w:val="Hyperlink"/>
              <w:b w:val="0"/>
              <w:bCs w:val="0"/>
            </w:rPr>
            <w:delText>Balloon Notifications</w:delText>
          </w:r>
          <w:r w:rsidDel="005A6B63">
            <w:rPr>
              <w:webHidden/>
            </w:rPr>
            <w:tab/>
          </w:r>
        </w:del>
      </w:ins>
      <w:ins w:id="413" w:author="John Buck" w:date="2023-04-21T13:55:00Z">
        <w:del w:id="414" w:author="John Clevenger" w:date="2023-11-18T14:49:00Z">
          <w:r w:rsidR="00E35EEA" w:rsidDel="005A6B63">
            <w:rPr>
              <w:webHidden/>
            </w:rPr>
            <w:delText>80</w:delText>
          </w:r>
        </w:del>
      </w:ins>
    </w:p>
    <w:p w14:paraId="559E70AC" w14:textId="00972A5F" w:rsidR="00917410" w:rsidDel="005A6B63" w:rsidRDefault="00917410">
      <w:pPr>
        <w:pStyle w:val="TOC1"/>
        <w:rPr>
          <w:ins w:id="415" w:author="John Buck" w:date="2023-04-11T15:53:00Z"/>
          <w:del w:id="416" w:author="John Clevenger" w:date="2023-11-18T14:49:00Z"/>
          <w:rFonts w:asciiTheme="minorHAnsi" w:eastAsiaTheme="minorEastAsia" w:hAnsiTheme="minorHAnsi" w:cstheme="minorBidi"/>
          <w:sz w:val="22"/>
          <w:szCs w:val="22"/>
        </w:rPr>
        <w:pPrChange w:id="417" w:author="John Clevenger" w:date="2023-11-24T12:46:00Z">
          <w:pPr>
            <w:pStyle w:val="TOC3"/>
          </w:pPr>
        </w:pPrChange>
      </w:pPr>
      <w:ins w:id="418" w:author="John Buck" w:date="2023-04-11T15:53:00Z">
        <w:del w:id="419"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420" w:author="John Buck" w:date="2023-04-21T13:55:00Z">
        <w:del w:id="421" w:author="John Clevenger" w:date="2023-11-18T14:49:00Z">
          <w:r w:rsidR="00E35EEA" w:rsidDel="005A6B63">
            <w:rPr>
              <w:webHidden/>
            </w:rPr>
            <w:delText>81</w:delText>
          </w:r>
        </w:del>
      </w:ins>
    </w:p>
    <w:p w14:paraId="3A554E3A" w14:textId="25DAF3D1" w:rsidR="00917410" w:rsidDel="005A6B63" w:rsidRDefault="00917410">
      <w:pPr>
        <w:pStyle w:val="TOC1"/>
        <w:rPr>
          <w:ins w:id="422" w:author="John Buck" w:date="2023-04-11T15:53:00Z"/>
          <w:del w:id="423" w:author="John Clevenger" w:date="2023-11-18T14:49:00Z"/>
          <w:rFonts w:asciiTheme="minorHAnsi" w:eastAsiaTheme="minorEastAsia" w:hAnsiTheme="minorHAnsi" w:cstheme="minorBidi"/>
          <w:sz w:val="22"/>
          <w:szCs w:val="22"/>
        </w:rPr>
        <w:pPrChange w:id="424" w:author="John Clevenger" w:date="2023-11-24T12:46:00Z">
          <w:pPr>
            <w:pStyle w:val="TOC3"/>
          </w:pPr>
        </w:pPrChange>
      </w:pPr>
      <w:ins w:id="425" w:author="John Buck" w:date="2023-04-11T15:53:00Z">
        <w:del w:id="426"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427" w:author="John Buck" w:date="2023-04-21T13:55:00Z">
        <w:del w:id="428" w:author="John Clevenger" w:date="2023-11-18T14:49:00Z">
          <w:r w:rsidR="00E35EEA" w:rsidDel="005A6B63">
            <w:rPr>
              <w:webHidden/>
            </w:rPr>
            <w:delText>82</w:delText>
          </w:r>
        </w:del>
      </w:ins>
    </w:p>
    <w:p w14:paraId="75A6D571" w14:textId="4F1E47C3" w:rsidR="00917410" w:rsidDel="005A6B63" w:rsidRDefault="00917410">
      <w:pPr>
        <w:pStyle w:val="TOC1"/>
        <w:rPr>
          <w:ins w:id="429" w:author="John Buck" w:date="2023-04-11T15:53:00Z"/>
          <w:del w:id="430" w:author="John Clevenger" w:date="2023-11-18T14:49:00Z"/>
          <w:rFonts w:asciiTheme="minorHAnsi" w:eastAsiaTheme="minorEastAsia" w:hAnsiTheme="minorHAnsi" w:cstheme="minorBidi"/>
          <w:sz w:val="22"/>
          <w:szCs w:val="22"/>
        </w:rPr>
        <w:pPrChange w:id="431" w:author="John Clevenger" w:date="2023-11-24T12:46:00Z">
          <w:pPr>
            <w:pStyle w:val="TOC2"/>
          </w:pPr>
        </w:pPrChange>
      </w:pPr>
      <w:ins w:id="432" w:author="John Buck" w:date="2023-04-11T15:53:00Z">
        <w:del w:id="433"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sz w:val="22"/>
              <w:szCs w:val="22"/>
            </w:rPr>
            <w:tab/>
          </w:r>
          <w:r w:rsidRPr="005A6B63" w:rsidDel="005A6B63">
            <w:rPr>
              <w:rStyle w:val="Hyperlink"/>
              <w:b w:val="0"/>
              <w:bCs w:val="0"/>
            </w:rPr>
            <w:delText>Options (Settings tab)</w:delText>
          </w:r>
          <w:r w:rsidDel="005A6B63">
            <w:rPr>
              <w:webHidden/>
            </w:rPr>
            <w:tab/>
          </w:r>
        </w:del>
      </w:ins>
      <w:ins w:id="434" w:author="John Buck" w:date="2023-04-21T13:55:00Z">
        <w:del w:id="435" w:author="John Clevenger" w:date="2023-11-18T14:49:00Z">
          <w:r w:rsidR="00E35EEA" w:rsidDel="005A6B63">
            <w:rPr>
              <w:webHidden/>
            </w:rPr>
            <w:delText>83</w:delText>
          </w:r>
        </w:del>
      </w:ins>
    </w:p>
    <w:p w14:paraId="1C57501B" w14:textId="38A28B2D" w:rsidR="00917410" w:rsidDel="005A6B63" w:rsidRDefault="00917410">
      <w:pPr>
        <w:pStyle w:val="TOC1"/>
        <w:rPr>
          <w:ins w:id="436" w:author="John Buck" w:date="2023-04-11T15:53:00Z"/>
          <w:del w:id="437" w:author="John Clevenger" w:date="2023-11-18T14:49:00Z"/>
          <w:rFonts w:asciiTheme="minorHAnsi" w:eastAsiaTheme="minorEastAsia" w:hAnsiTheme="minorHAnsi" w:cstheme="minorBidi"/>
          <w:sz w:val="22"/>
          <w:szCs w:val="22"/>
        </w:rPr>
        <w:pPrChange w:id="438" w:author="John Clevenger" w:date="2023-11-24T12:46:00Z">
          <w:pPr>
            <w:pStyle w:val="TOC2"/>
          </w:pPr>
        </w:pPrChange>
      </w:pPr>
      <w:ins w:id="439" w:author="John Buck" w:date="2023-04-11T15:53:00Z">
        <w:del w:id="440"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sz w:val="22"/>
              <w:szCs w:val="22"/>
            </w:rPr>
            <w:tab/>
          </w:r>
          <w:r w:rsidRPr="005A6B63" w:rsidDel="005A6B63">
            <w:rPr>
              <w:rStyle w:val="Hyperlink"/>
              <w:b w:val="0"/>
              <w:bCs w:val="0"/>
            </w:rPr>
            <w:delText>Sites</w:delText>
          </w:r>
          <w:r w:rsidDel="005A6B63">
            <w:rPr>
              <w:webHidden/>
            </w:rPr>
            <w:tab/>
          </w:r>
        </w:del>
      </w:ins>
      <w:ins w:id="441" w:author="John Buck" w:date="2023-04-21T13:55:00Z">
        <w:del w:id="442" w:author="John Clevenger" w:date="2023-11-18T14:49:00Z">
          <w:r w:rsidR="00E35EEA" w:rsidDel="005A6B63">
            <w:rPr>
              <w:webHidden/>
            </w:rPr>
            <w:delText>89</w:delText>
          </w:r>
        </w:del>
      </w:ins>
    </w:p>
    <w:p w14:paraId="5CA8DF9E" w14:textId="0A341365" w:rsidR="00917410" w:rsidDel="005A6B63" w:rsidRDefault="00917410">
      <w:pPr>
        <w:pStyle w:val="TOC1"/>
        <w:rPr>
          <w:ins w:id="443" w:author="John Buck" w:date="2023-04-11T15:53:00Z"/>
          <w:del w:id="444" w:author="John Clevenger" w:date="2023-11-18T14:49:00Z"/>
          <w:rFonts w:asciiTheme="minorHAnsi" w:eastAsiaTheme="minorEastAsia" w:hAnsiTheme="minorHAnsi" w:cstheme="minorBidi"/>
          <w:sz w:val="22"/>
          <w:szCs w:val="22"/>
        </w:rPr>
      </w:pPr>
      <w:ins w:id="445" w:author="John Buck" w:date="2023-04-11T15:53:00Z">
        <w:del w:id="446"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447" w:author="John Buck" w:date="2023-04-21T13:55:00Z">
        <w:del w:id="448" w:author="John Clevenger" w:date="2023-11-18T14:49:00Z">
          <w:r w:rsidR="00E35EEA" w:rsidDel="005A6B63">
            <w:rPr>
              <w:webHidden/>
            </w:rPr>
            <w:delText>90</w:delText>
          </w:r>
        </w:del>
      </w:ins>
    </w:p>
    <w:p w14:paraId="559798FF" w14:textId="4A07913D" w:rsidR="00917410" w:rsidDel="005A6B63" w:rsidRDefault="00917410">
      <w:pPr>
        <w:pStyle w:val="TOC1"/>
        <w:rPr>
          <w:ins w:id="449" w:author="John Buck" w:date="2023-04-11T15:53:00Z"/>
          <w:del w:id="450" w:author="John Clevenger" w:date="2023-11-18T14:49:00Z"/>
          <w:rFonts w:asciiTheme="minorHAnsi" w:eastAsiaTheme="minorEastAsia" w:hAnsiTheme="minorHAnsi" w:cstheme="minorBidi"/>
          <w:sz w:val="22"/>
          <w:szCs w:val="22"/>
        </w:rPr>
        <w:pPrChange w:id="451" w:author="John Clevenger" w:date="2023-11-24T12:46:00Z">
          <w:pPr>
            <w:pStyle w:val="TOC2"/>
          </w:pPr>
        </w:pPrChange>
      </w:pPr>
      <w:ins w:id="452" w:author="John Buck" w:date="2023-04-11T15:53:00Z">
        <w:del w:id="453"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54" w:author="John Buck" w:date="2023-04-21T13:55:00Z">
        <w:del w:id="455" w:author="John Clevenger" w:date="2023-11-18T14:49:00Z">
          <w:r w:rsidR="00E35EEA" w:rsidDel="005A6B63">
            <w:rPr>
              <w:webHidden/>
            </w:rPr>
            <w:delText>90</w:delText>
          </w:r>
        </w:del>
      </w:ins>
    </w:p>
    <w:p w14:paraId="33D55E5B" w14:textId="24331CDC" w:rsidR="00917410" w:rsidDel="005A6B63" w:rsidRDefault="00917410">
      <w:pPr>
        <w:pStyle w:val="TOC1"/>
        <w:rPr>
          <w:ins w:id="456" w:author="John Buck" w:date="2023-04-11T15:53:00Z"/>
          <w:del w:id="457" w:author="John Clevenger" w:date="2023-11-18T14:49:00Z"/>
          <w:rFonts w:asciiTheme="minorHAnsi" w:eastAsiaTheme="minorEastAsia" w:hAnsiTheme="minorHAnsi" w:cstheme="minorBidi"/>
          <w:sz w:val="22"/>
          <w:szCs w:val="22"/>
        </w:rPr>
        <w:pPrChange w:id="458" w:author="John Clevenger" w:date="2023-11-24T12:46:00Z">
          <w:pPr>
            <w:pStyle w:val="TOC2"/>
          </w:pPr>
        </w:pPrChange>
      </w:pPr>
      <w:ins w:id="459" w:author="John Buck" w:date="2023-04-11T15:53:00Z">
        <w:del w:id="460"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61" w:author="John Buck" w:date="2023-04-21T13:55:00Z">
        <w:del w:id="462" w:author="John Clevenger" w:date="2023-11-18T14:49:00Z">
          <w:r w:rsidR="00E35EEA" w:rsidDel="005A6B63">
            <w:rPr>
              <w:webHidden/>
            </w:rPr>
            <w:delText>91</w:delText>
          </w:r>
        </w:del>
      </w:ins>
    </w:p>
    <w:p w14:paraId="1B919C3B" w14:textId="75075B85" w:rsidR="00917410" w:rsidDel="005A6B63" w:rsidRDefault="00917410">
      <w:pPr>
        <w:pStyle w:val="TOC1"/>
        <w:rPr>
          <w:ins w:id="463" w:author="John Buck" w:date="2023-04-11T15:53:00Z"/>
          <w:del w:id="464" w:author="John Clevenger" w:date="2023-11-18T14:49:00Z"/>
          <w:rFonts w:asciiTheme="minorHAnsi" w:eastAsiaTheme="minorEastAsia" w:hAnsiTheme="minorHAnsi" w:cstheme="minorBidi"/>
          <w:sz w:val="22"/>
          <w:szCs w:val="22"/>
        </w:rPr>
        <w:pPrChange w:id="465" w:author="John Clevenger" w:date="2023-11-24T12:46:00Z">
          <w:pPr>
            <w:pStyle w:val="TOC2"/>
          </w:pPr>
        </w:pPrChange>
      </w:pPr>
      <w:ins w:id="466" w:author="John Buck" w:date="2023-04-11T15:53:00Z">
        <w:del w:id="467"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Configuration File Capabilities</w:delText>
          </w:r>
          <w:r w:rsidDel="005A6B63">
            <w:rPr>
              <w:webHidden/>
            </w:rPr>
            <w:tab/>
          </w:r>
        </w:del>
      </w:ins>
      <w:ins w:id="468" w:author="John Buck" w:date="2023-04-21T13:55:00Z">
        <w:del w:id="469" w:author="John Clevenger" w:date="2023-11-18T14:49:00Z">
          <w:r w:rsidR="00E35EEA" w:rsidDel="005A6B63">
            <w:rPr>
              <w:webHidden/>
            </w:rPr>
            <w:delText>91</w:delText>
          </w:r>
        </w:del>
      </w:ins>
    </w:p>
    <w:p w14:paraId="3C234EBD" w14:textId="221115A3" w:rsidR="00917410" w:rsidDel="005A6B63" w:rsidRDefault="00917410">
      <w:pPr>
        <w:pStyle w:val="TOC1"/>
        <w:rPr>
          <w:ins w:id="470" w:author="John Buck" w:date="2023-04-11T15:53:00Z"/>
          <w:del w:id="471" w:author="John Clevenger" w:date="2023-11-18T14:49:00Z"/>
          <w:rFonts w:asciiTheme="minorHAnsi" w:eastAsiaTheme="minorEastAsia" w:hAnsiTheme="minorHAnsi" w:cstheme="minorBidi"/>
          <w:sz w:val="22"/>
          <w:szCs w:val="22"/>
        </w:rPr>
      </w:pPr>
      <w:ins w:id="472" w:author="John Buck" w:date="2023-04-11T15:53:00Z">
        <w:del w:id="473"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74" w:author="John Buck" w:date="2023-04-21T13:55:00Z">
        <w:del w:id="475" w:author="John Clevenger" w:date="2023-11-18T14:49:00Z">
          <w:r w:rsidR="00E35EEA" w:rsidDel="005A6B63">
            <w:rPr>
              <w:webHidden/>
            </w:rPr>
            <w:delText>94</w:delText>
          </w:r>
        </w:del>
      </w:ins>
    </w:p>
    <w:p w14:paraId="31907131" w14:textId="67EECBD5" w:rsidR="00917410" w:rsidDel="005A6B63" w:rsidRDefault="00917410">
      <w:pPr>
        <w:pStyle w:val="TOC1"/>
        <w:rPr>
          <w:ins w:id="476" w:author="John Buck" w:date="2023-04-11T15:53:00Z"/>
          <w:del w:id="477" w:author="John Clevenger" w:date="2023-11-18T14:49:00Z"/>
          <w:rFonts w:asciiTheme="minorHAnsi" w:eastAsiaTheme="minorEastAsia" w:hAnsiTheme="minorHAnsi" w:cstheme="minorBidi"/>
          <w:sz w:val="22"/>
          <w:szCs w:val="22"/>
        </w:rPr>
        <w:pPrChange w:id="478" w:author="John Clevenger" w:date="2023-11-24T12:46:00Z">
          <w:pPr>
            <w:pStyle w:val="TOC2"/>
          </w:pPr>
        </w:pPrChange>
      </w:pPr>
      <w:ins w:id="479" w:author="John Buck" w:date="2023-04-11T15:53:00Z">
        <w:del w:id="480"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sz w:val="22"/>
              <w:szCs w:val="22"/>
            </w:rPr>
            <w:tab/>
          </w:r>
          <w:r w:rsidRPr="005A6B63" w:rsidDel="005A6B63">
            <w:rPr>
              <w:rStyle w:val="Hyperlink"/>
              <w:b w:val="0"/>
              <w:bCs w:val="0"/>
            </w:rPr>
            <w:delText>Clock Control</w:delText>
          </w:r>
          <w:r w:rsidDel="005A6B63">
            <w:rPr>
              <w:webHidden/>
            </w:rPr>
            <w:tab/>
          </w:r>
        </w:del>
      </w:ins>
      <w:ins w:id="481" w:author="John Buck" w:date="2023-04-21T13:55:00Z">
        <w:del w:id="482" w:author="John Clevenger" w:date="2023-11-18T14:49:00Z">
          <w:r w:rsidR="00E35EEA" w:rsidDel="005A6B63">
            <w:rPr>
              <w:webHidden/>
            </w:rPr>
            <w:delText>94</w:delText>
          </w:r>
        </w:del>
      </w:ins>
    </w:p>
    <w:p w14:paraId="0D53380D" w14:textId="44799026" w:rsidR="00917410" w:rsidDel="005A6B63" w:rsidRDefault="00917410">
      <w:pPr>
        <w:pStyle w:val="TOC1"/>
        <w:rPr>
          <w:ins w:id="483" w:author="John Buck" w:date="2023-04-11T15:53:00Z"/>
          <w:del w:id="484" w:author="John Clevenger" w:date="2023-11-18T14:49:00Z"/>
          <w:rFonts w:asciiTheme="minorHAnsi" w:eastAsiaTheme="minorEastAsia" w:hAnsiTheme="minorHAnsi" w:cstheme="minorBidi"/>
          <w:sz w:val="22"/>
          <w:szCs w:val="22"/>
        </w:rPr>
        <w:pPrChange w:id="485" w:author="John Clevenger" w:date="2023-11-24T12:46:00Z">
          <w:pPr>
            <w:pStyle w:val="TOC3"/>
          </w:pPr>
        </w:pPrChange>
      </w:pPr>
      <w:ins w:id="486" w:author="John Buck" w:date="2023-04-11T15:53:00Z">
        <w:del w:id="487"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88" w:author="John Buck" w:date="2023-04-21T13:55:00Z">
        <w:del w:id="489" w:author="John Clevenger" w:date="2023-11-18T14:49:00Z">
          <w:r w:rsidR="00E35EEA" w:rsidDel="005A6B63">
            <w:rPr>
              <w:webHidden/>
            </w:rPr>
            <w:delText>94</w:delText>
          </w:r>
        </w:del>
      </w:ins>
    </w:p>
    <w:p w14:paraId="4C99F6A1" w14:textId="0F589252" w:rsidR="00917410" w:rsidDel="005A6B63" w:rsidRDefault="00917410">
      <w:pPr>
        <w:pStyle w:val="TOC1"/>
        <w:rPr>
          <w:ins w:id="490" w:author="John Buck" w:date="2023-04-11T15:53:00Z"/>
          <w:del w:id="491" w:author="John Clevenger" w:date="2023-11-18T14:49:00Z"/>
          <w:rFonts w:asciiTheme="minorHAnsi" w:eastAsiaTheme="minorEastAsia" w:hAnsiTheme="minorHAnsi" w:cstheme="minorBidi"/>
          <w:sz w:val="22"/>
          <w:szCs w:val="22"/>
        </w:rPr>
        <w:pPrChange w:id="492" w:author="John Clevenger" w:date="2023-11-24T12:46:00Z">
          <w:pPr>
            <w:pStyle w:val="TOC3"/>
          </w:pPr>
        </w:pPrChange>
      </w:pPr>
      <w:ins w:id="493" w:author="John Buck" w:date="2023-04-11T15:53:00Z">
        <w:del w:id="49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95" w:author="John Buck" w:date="2023-04-21T13:55:00Z">
        <w:del w:id="496" w:author="John Clevenger" w:date="2023-11-18T14:49:00Z">
          <w:r w:rsidR="00E35EEA" w:rsidDel="005A6B63">
            <w:rPr>
              <w:webHidden/>
            </w:rPr>
            <w:delText>95</w:delText>
          </w:r>
        </w:del>
      </w:ins>
    </w:p>
    <w:p w14:paraId="49976943" w14:textId="531626C3" w:rsidR="00917410" w:rsidDel="005A6B63" w:rsidRDefault="00917410">
      <w:pPr>
        <w:pStyle w:val="TOC1"/>
        <w:rPr>
          <w:ins w:id="497" w:author="John Buck" w:date="2023-04-11T15:53:00Z"/>
          <w:del w:id="498" w:author="John Clevenger" w:date="2023-11-18T14:49:00Z"/>
          <w:rFonts w:asciiTheme="minorHAnsi" w:eastAsiaTheme="minorEastAsia" w:hAnsiTheme="minorHAnsi" w:cstheme="minorBidi"/>
          <w:sz w:val="22"/>
          <w:szCs w:val="22"/>
        </w:rPr>
        <w:pPrChange w:id="499" w:author="John Clevenger" w:date="2023-11-24T12:46:00Z">
          <w:pPr>
            <w:pStyle w:val="TOC2"/>
          </w:pPr>
        </w:pPrChange>
      </w:pPr>
      <w:ins w:id="500" w:author="John Buck" w:date="2023-04-11T15:53:00Z">
        <w:del w:id="501"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sz w:val="22"/>
              <w:szCs w:val="22"/>
            </w:rPr>
            <w:tab/>
          </w:r>
          <w:r w:rsidRPr="005A6B63" w:rsidDel="005A6B63">
            <w:rPr>
              <w:rStyle w:val="Hyperlink"/>
              <w:b w:val="0"/>
              <w:bCs w:val="0"/>
            </w:rPr>
            <w:delText>Contest Length</w:delText>
          </w:r>
          <w:r w:rsidDel="005A6B63">
            <w:rPr>
              <w:webHidden/>
            </w:rPr>
            <w:tab/>
          </w:r>
        </w:del>
      </w:ins>
      <w:ins w:id="502" w:author="John Buck" w:date="2023-04-21T13:55:00Z">
        <w:del w:id="503" w:author="John Clevenger" w:date="2023-11-18T14:49:00Z">
          <w:r w:rsidR="00E35EEA" w:rsidDel="005A6B63">
            <w:rPr>
              <w:webHidden/>
            </w:rPr>
            <w:delText>96</w:delText>
          </w:r>
        </w:del>
      </w:ins>
    </w:p>
    <w:p w14:paraId="50AE02F6" w14:textId="2BC9B716" w:rsidR="00917410" w:rsidDel="005A6B63" w:rsidRDefault="00917410">
      <w:pPr>
        <w:pStyle w:val="TOC1"/>
        <w:rPr>
          <w:ins w:id="504" w:author="John Buck" w:date="2023-04-11T15:53:00Z"/>
          <w:del w:id="505" w:author="John Clevenger" w:date="2023-11-18T14:49:00Z"/>
          <w:rFonts w:asciiTheme="minorHAnsi" w:eastAsiaTheme="minorEastAsia" w:hAnsiTheme="minorHAnsi" w:cstheme="minorBidi"/>
          <w:sz w:val="22"/>
          <w:szCs w:val="22"/>
        </w:rPr>
        <w:pPrChange w:id="506" w:author="John Clevenger" w:date="2023-11-24T12:46:00Z">
          <w:pPr>
            <w:pStyle w:val="TOC2"/>
          </w:pPr>
        </w:pPrChange>
      </w:pPr>
      <w:ins w:id="507" w:author="John Buck" w:date="2023-04-11T15:53:00Z">
        <w:del w:id="508"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sz w:val="22"/>
              <w:szCs w:val="22"/>
            </w:rPr>
            <w:tab/>
          </w:r>
          <w:r w:rsidRPr="005A6B63" w:rsidDel="005A6B63">
            <w:rPr>
              <w:rStyle w:val="Hyperlink"/>
              <w:b w:val="0"/>
              <w:bCs w:val="0"/>
            </w:rPr>
            <w:delText>Multi-Site Clock Control</w:delText>
          </w:r>
          <w:r w:rsidDel="005A6B63">
            <w:rPr>
              <w:webHidden/>
            </w:rPr>
            <w:tab/>
          </w:r>
        </w:del>
      </w:ins>
      <w:ins w:id="509" w:author="John Buck" w:date="2023-04-21T13:55:00Z">
        <w:del w:id="510" w:author="John Clevenger" w:date="2023-11-18T14:49:00Z">
          <w:r w:rsidR="00E35EEA" w:rsidDel="005A6B63">
            <w:rPr>
              <w:webHidden/>
            </w:rPr>
            <w:delText>97</w:delText>
          </w:r>
        </w:del>
      </w:ins>
    </w:p>
    <w:p w14:paraId="3EB4661E" w14:textId="378CF112" w:rsidR="00917410" w:rsidDel="005A6B63" w:rsidRDefault="00917410">
      <w:pPr>
        <w:pStyle w:val="TOC1"/>
        <w:rPr>
          <w:ins w:id="511" w:author="John Buck" w:date="2023-04-11T15:53:00Z"/>
          <w:del w:id="512" w:author="John Clevenger" w:date="2023-11-18T14:49:00Z"/>
          <w:rFonts w:asciiTheme="minorHAnsi" w:eastAsiaTheme="minorEastAsia" w:hAnsiTheme="minorHAnsi" w:cstheme="minorBidi"/>
          <w:sz w:val="22"/>
          <w:szCs w:val="22"/>
        </w:rPr>
        <w:pPrChange w:id="513" w:author="John Clevenger" w:date="2023-11-24T12:46:00Z">
          <w:pPr>
            <w:pStyle w:val="TOC2"/>
          </w:pPr>
        </w:pPrChange>
      </w:pPr>
      <w:ins w:id="514" w:author="John Buck" w:date="2023-04-11T15:53:00Z">
        <w:del w:id="515"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sz w:val="22"/>
              <w:szCs w:val="22"/>
            </w:rPr>
            <w:tab/>
          </w:r>
          <w:r w:rsidRPr="005A6B63" w:rsidDel="005A6B63">
            <w:rPr>
              <w:rStyle w:val="Hyperlink"/>
              <w:b w:val="0"/>
              <w:bCs w:val="0"/>
            </w:rPr>
            <w:delText>Practice Sessions:  Resetting A Contest</w:delText>
          </w:r>
          <w:r w:rsidDel="005A6B63">
            <w:rPr>
              <w:webHidden/>
            </w:rPr>
            <w:tab/>
          </w:r>
        </w:del>
      </w:ins>
      <w:ins w:id="516" w:author="John Buck" w:date="2023-04-21T13:55:00Z">
        <w:del w:id="517" w:author="John Clevenger" w:date="2023-11-18T14:49:00Z">
          <w:r w:rsidR="00E35EEA" w:rsidDel="005A6B63">
            <w:rPr>
              <w:webHidden/>
            </w:rPr>
            <w:delText>99</w:delText>
          </w:r>
        </w:del>
      </w:ins>
    </w:p>
    <w:p w14:paraId="29BE6311" w14:textId="2E683440" w:rsidR="00917410" w:rsidDel="005A6B63" w:rsidRDefault="00917410">
      <w:pPr>
        <w:pStyle w:val="TOC1"/>
        <w:rPr>
          <w:ins w:id="518" w:author="John Buck" w:date="2023-04-11T15:53:00Z"/>
          <w:del w:id="519" w:author="John Clevenger" w:date="2023-11-18T14:49:00Z"/>
          <w:rFonts w:asciiTheme="minorHAnsi" w:eastAsiaTheme="minorEastAsia" w:hAnsiTheme="minorHAnsi" w:cstheme="minorBidi"/>
          <w:sz w:val="22"/>
          <w:szCs w:val="22"/>
        </w:rPr>
      </w:pPr>
      <w:ins w:id="520" w:author="John Buck" w:date="2023-04-11T15:53:00Z">
        <w:del w:id="521"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522" w:author="John Buck" w:date="2023-04-21T13:55:00Z">
        <w:del w:id="523" w:author="John Clevenger" w:date="2023-11-18T14:49:00Z">
          <w:r w:rsidR="00E35EEA" w:rsidDel="005A6B63">
            <w:rPr>
              <w:webHidden/>
            </w:rPr>
            <w:delText>101</w:delText>
          </w:r>
        </w:del>
      </w:ins>
    </w:p>
    <w:p w14:paraId="07EB58AC" w14:textId="1787D993" w:rsidR="00917410" w:rsidDel="005A6B63" w:rsidRDefault="00917410">
      <w:pPr>
        <w:pStyle w:val="TOC1"/>
        <w:rPr>
          <w:ins w:id="524" w:author="John Buck" w:date="2023-04-11T15:53:00Z"/>
          <w:del w:id="525" w:author="John Clevenger" w:date="2023-11-18T14:49:00Z"/>
          <w:rFonts w:asciiTheme="minorHAnsi" w:eastAsiaTheme="minorEastAsia" w:hAnsiTheme="minorHAnsi" w:cstheme="minorBidi"/>
          <w:sz w:val="22"/>
          <w:szCs w:val="22"/>
        </w:rPr>
        <w:pPrChange w:id="526" w:author="John Clevenger" w:date="2023-11-24T12:46:00Z">
          <w:pPr>
            <w:pStyle w:val="TOC2"/>
          </w:pPr>
        </w:pPrChange>
      </w:pPr>
      <w:ins w:id="527" w:author="John Buck" w:date="2023-04-11T15:53:00Z">
        <w:del w:id="528"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 Status</w:delText>
          </w:r>
          <w:r w:rsidDel="005A6B63">
            <w:rPr>
              <w:webHidden/>
            </w:rPr>
            <w:tab/>
          </w:r>
        </w:del>
      </w:ins>
      <w:ins w:id="529" w:author="John Buck" w:date="2023-04-21T13:55:00Z">
        <w:del w:id="530" w:author="John Clevenger" w:date="2023-11-18T14:49:00Z">
          <w:r w:rsidR="00E35EEA" w:rsidDel="005A6B63">
            <w:rPr>
              <w:webHidden/>
            </w:rPr>
            <w:delText>101</w:delText>
          </w:r>
        </w:del>
      </w:ins>
    </w:p>
    <w:p w14:paraId="6AB57BA0" w14:textId="0A9BE688" w:rsidR="00917410" w:rsidDel="005A6B63" w:rsidRDefault="00917410">
      <w:pPr>
        <w:pStyle w:val="TOC1"/>
        <w:rPr>
          <w:ins w:id="531" w:author="John Buck" w:date="2023-04-11T15:53:00Z"/>
          <w:del w:id="532" w:author="John Clevenger" w:date="2023-11-18T14:49:00Z"/>
          <w:rFonts w:asciiTheme="minorHAnsi" w:eastAsiaTheme="minorEastAsia" w:hAnsiTheme="minorHAnsi" w:cstheme="minorBidi"/>
          <w:sz w:val="22"/>
          <w:szCs w:val="22"/>
        </w:rPr>
        <w:pPrChange w:id="533" w:author="John Clevenger" w:date="2023-11-24T12:46:00Z">
          <w:pPr>
            <w:pStyle w:val="TOC2"/>
          </w:pPr>
        </w:pPrChange>
      </w:pPr>
      <w:ins w:id="534" w:author="John Buck" w:date="2023-04-11T15:53:00Z">
        <w:del w:id="535"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sz w:val="22"/>
              <w:szCs w:val="22"/>
            </w:rPr>
            <w:tab/>
          </w:r>
          <w:r w:rsidRPr="005A6B63" w:rsidDel="005A6B63">
            <w:rPr>
              <w:rStyle w:val="Hyperlink"/>
              <w:b w:val="0"/>
              <w:bCs w:val="0"/>
            </w:rPr>
            <w:delText>The Runs Display</w:delText>
          </w:r>
          <w:r w:rsidDel="005A6B63">
            <w:rPr>
              <w:webHidden/>
            </w:rPr>
            <w:tab/>
          </w:r>
        </w:del>
      </w:ins>
      <w:ins w:id="536" w:author="John Buck" w:date="2023-04-21T13:55:00Z">
        <w:del w:id="537" w:author="John Clevenger" w:date="2023-11-18T14:49:00Z">
          <w:r w:rsidR="00E35EEA" w:rsidDel="005A6B63">
            <w:rPr>
              <w:webHidden/>
            </w:rPr>
            <w:delText>102</w:delText>
          </w:r>
        </w:del>
      </w:ins>
    </w:p>
    <w:p w14:paraId="4F548B5B" w14:textId="32C6CD0B" w:rsidR="00917410" w:rsidDel="005A6B63" w:rsidRDefault="00917410">
      <w:pPr>
        <w:pStyle w:val="TOC1"/>
        <w:rPr>
          <w:ins w:id="538" w:author="John Buck" w:date="2023-04-11T15:53:00Z"/>
          <w:del w:id="539" w:author="John Clevenger" w:date="2023-11-18T14:49:00Z"/>
          <w:rFonts w:asciiTheme="minorHAnsi" w:eastAsiaTheme="minorEastAsia" w:hAnsiTheme="minorHAnsi" w:cstheme="minorBidi"/>
          <w:sz w:val="22"/>
          <w:szCs w:val="22"/>
        </w:rPr>
        <w:pPrChange w:id="540" w:author="John Clevenger" w:date="2023-11-24T12:46:00Z">
          <w:pPr>
            <w:pStyle w:val="TOC2"/>
          </w:pPr>
        </w:pPrChange>
      </w:pPr>
      <w:ins w:id="541" w:author="John Buck" w:date="2023-04-11T15:53:00Z">
        <w:del w:id="542"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sz w:val="22"/>
              <w:szCs w:val="22"/>
            </w:rPr>
            <w:tab/>
          </w:r>
          <w:r w:rsidRPr="005A6B63" w:rsidDel="005A6B63">
            <w:rPr>
              <w:rStyle w:val="Hyperlink"/>
              <w:b w:val="0"/>
              <w:bCs w:val="0"/>
            </w:rPr>
            <w:delText>Editing Runs</w:delText>
          </w:r>
          <w:r w:rsidDel="005A6B63">
            <w:rPr>
              <w:webHidden/>
            </w:rPr>
            <w:tab/>
          </w:r>
        </w:del>
      </w:ins>
      <w:ins w:id="543" w:author="John Buck" w:date="2023-04-21T13:55:00Z">
        <w:del w:id="544" w:author="John Clevenger" w:date="2023-11-18T14:49:00Z">
          <w:r w:rsidR="00E35EEA" w:rsidDel="005A6B63">
            <w:rPr>
              <w:webHidden/>
            </w:rPr>
            <w:delText>103</w:delText>
          </w:r>
        </w:del>
      </w:ins>
    </w:p>
    <w:p w14:paraId="797300EA" w14:textId="63131C36" w:rsidR="00917410" w:rsidDel="005A6B63" w:rsidRDefault="00917410">
      <w:pPr>
        <w:pStyle w:val="TOC1"/>
        <w:rPr>
          <w:ins w:id="545" w:author="John Buck" w:date="2023-04-11T15:53:00Z"/>
          <w:del w:id="546" w:author="John Clevenger" w:date="2023-11-18T14:49:00Z"/>
          <w:rFonts w:asciiTheme="minorHAnsi" w:eastAsiaTheme="minorEastAsia" w:hAnsiTheme="minorHAnsi" w:cstheme="minorBidi"/>
          <w:sz w:val="22"/>
          <w:szCs w:val="22"/>
        </w:rPr>
        <w:pPrChange w:id="547" w:author="John Clevenger" w:date="2023-11-24T12:46:00Z">
          <w:pPr>
            <w:pStyle w:val="TOC3"/>
          </w:pPr>
        </w:pPrChange>
      </w:pPr>
      <w:ins w:id="548" w:author="John Buck" w:date="2023-04-11T15:53:00Z">
        <w:del w:id="549"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550" w:author="John Buck" w:date="2023-04-21T13:55:00Z">
        <w:del w:id="551" w:author="John Clevenger" w:date="2023-11-18T14:49:00Z">
          <w:r w:rsidR="00E35EEA" w:rsidDel="005A6B63">
            <w:rPr>
              <w:webHidden/>
            </w:rPr>
            <w:delText>105</w:delText>
          </w:r>
        </w:del>
      </w:ins>
    </w:p>
    <w:p w14:paraId="4BF70F90" w14:textId="1F940E72" w:rsidR="00917410" w:rsidDel="005A6B63" w:rsidRDefault="00917410">
      <w:pPr>
        <w:pStyle w:val="TOC1"/>
        <w:rPr>
          <w:ins w:id="552" w:author="John Buck" w:date="2023-04-11T15:53:00Z"/>
          <w:del w:id="553" w:author="John Clevenger" w:date="2023-11-18T14:49:00Z"/>
          <w:rFonts w:asciiTheme="minorHAnsi" w:eastAsiaTheme="minorEastAsia" w:hAnsiTheme="minorHAnsi" w:cstheme="minorBidi"/>
          <w:sz w:val="22"/>
          <w:szCs w:val="22"/>
        </w:rPr>
        <w:pPrChange w:id="554" w:author="John Clevenger" w:date="2023-11-24T12:46:00Z">
          <w:pPr>
            <w:pStyle w:val="TOC2"/>
          </w:pPr>
        </w:pPrChange>
      </w:pPr>
      <w:ins w:id="555" w:author="John Buck" w:date="2023-04-11T15:53:00Z">
        <w:del w:id="556"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sz w:val="22"/>
              <w:szCs w:val="22"/>
            </w:rPr>
            <w:tab/>
          </w:r>
          <w:r w:rsidRPr="005A6B63" w:rsidDel="005A6B63">
            <w:rPr>
              <w:rStyle w:val="Hyperlink"/>
              <w:b w:val="0"/>
              <w:bCs w:val="0"/>
            </w:rPr>
            <w:delText>Filtering  Runs</w:delText>
          </w:r>
          <w:r w:rsidDel="005A6B63">
            <w:rPr>
              <w:webHidden/>
            </w:rPr>
            <w:tab/>
          </w:r>
        </w:del>
      </w:ins>
      <w:ins w:id="557" w:author="John Buck" w:date="2023-04-21T13:55:00Z">
        <w:del w:id="558" w:author="John Clevenger" w:date="2023-11-18T14:49:00Z">
          <w:r w:rsidR="00E35EEA" w:rsidDel="005A6B63">
            <w:rPr>
              <w:webHidden/>
            </w:rPr>
            <w:delText>106</w:delText>
          </w:r>
        </w:del>
      </w:ins>
    </w:p>
    <w:p w14:paraId="601CD935" w14:textId="2405B5F6" w:rsidR="00917410" w:rsidDel="005A6B63" w:rsidRDefault="00917410">
      <w:pPr>
        <w:pStyle w:val="TOC1"/>
        <w:rPr>
          <w:ins w:id="559" w:author="John Buck" w:date="2023-04-11T15:53:00Z"/>
          <w:del w:id="560" w:author="John Clevenger" w:date="2023-11-18T14:49:00Z"/>
          <w:rFonts w:asciiTheme="minorHAnsi" w:eastAsiaTheme="minorEastAsia" w:hAnsiTheme="minorHAnsi" w:cstheme="minorBidi"/>
          <w:sz w:val="22"/>
          <w:szCs w:val="22"/>
        </w:rPr>
        <w:pPrChange w:id="561" w:author="John Clevenger" w:date="2023-11-24T12:46:00Z">
          <w:pPr>
            <w:pStyle w:val="TOC2"/>
          </w:pPr>
        </w:pPrChange>
      </w:pPr>
      <w:ins w:id="562" w:author="John Buck" w:date="2023-04-11T15:53:00Z">
        <w:del w:id="563"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sz w:val="22"/>
              <w:szCs w:val="22"/>
            </w:rPr>
            <w:tab/>
          </w:r>
          <w:r w:rsidRPr="005A6B63" w:rsidDel="005A6B63">
            <w:rPr>
              <w:rStyle w:val="Hyperlink"/>
              <w:b w:val="0"/>
              <w:bCs w:val="0"/>
            </w:rPr>
            <w:delText>Clarifications</w:delText>
          </w:r>
          <w:r w:rsidDel="005A6B63">
            <w:rPr>
              <w:webHidden/>
            </w:rPr>
            <w:tab/>
          </w:r>
        </w:del>
      </w:ins>
      <w:ins w:id="564" w:author="John Buck" w:date="2023-04-21T13:55:00Z">
        <w:del w:id="565" w:author="John Clevenger" w:date="2023-11-18T14:49:00Z">
          <w:r w:rsidR="00E35EEA" w:rsidDel="005A6B63">
            <w:rPr>
              <w:webHidden/>
            </w:rPr>
            <w:delText>107</w:delText>
          </w:r>
        </w:del>
      </w:ins>
    </w:p>
    <w:p w14:paraId="4DC5B48C" w14:textId="0D243590" w:rsidR="00917410" w:rsidDel="005A6B63" w:rsidRDefault="00917410">
      <w:pPr>
        <w:pStyle w:val="TOC1"/>
        <w:rPr>
          <w:ins w:id="566" w:author="John Buck" w:date="2023-04-11T15:53:00Z"/>
          <w:del w:id="567" w:author="John Clevenger" w:date="2023-11-18T14:49:00Z"/>
          <w:rFonts w:asciiTheme="minorHAnsi" w:eastAsiaTheme="minorEastAsia" w:hAnsiTheme="minorHAnsi" w:cstheme="minorBidi"/>
          <w:sz w:val="22"/>
          <w:szCs w:val="22"/>
        </w:rPr>
        <w:pPrChange w:id="568" w:author="John Clevenger" w:date="2023-11-24T12:46:00Z">
          <w:pPr>
            <w:pStyle w:val="TOC2"/>
          </w:pPr>
        </w:pPrChange>
      </w:pPr>
      <w:ins w:id="569" w:author="John Buck" w:date="2023-04-11T15:53:00Z">
        <w:del w:id="57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sz w:val="22"/>
              <w:szCs w:val="22"/>
            </w:rPr>
            <w:tab/>
          </w:r>
          <w:r w:rsidRPr="005A6B63" w:rsidDel="005A6B63">
            <w:rPr>
              <w:rStyle w:val="Hyperlink"/>
              <w:b w:val="0"/>
              <w:bCs w:val="0"/>
            </w:rPr>
            <w:delText>Reports</w:delText>
          </w:r>
          <w:r w:rsidDel="005A6B63">
            <w:rPr>
              <w:webHidden/>
            </w:rPr>
            <w:tab/>
          </w:r>
        </w:del>
      </w:ins>
      <w:ins w:id="571" w:author="John Buck" w:date="2023-04-21T13:55:00Z">
        <w:del w:id="572" w:author="John Clevenger" w:date="2023-11-18T14:49:00Z">
          <w:r w:rsidR="00E35EEA" w:rsidDel="005A6B63">
            <w:rPr>
              <w:webHidden/>
            </w:rPr>
            <w:delText>109</w:delText>
          </w:r>
        </w:del>
      </w:ins>
    </w:p>
    <w:p w14:paraId="34AC4716" w14:textId="289477BC" w:rsidR="00917410" w:rsidDel="005A6B63" w:rsidRDefault="00917410">
      <w:pPr>
        <w:pStyle w:val="TOC1"/>
        <w:rPr>
          <w:ins w:id="573" w:author="John Buck" w:date="2023-04-11T15:53:00Z"/>
          <w:del w:id="574" w:author="John Clevenger" w:date="2023-11-18T14:49:00Z"/>
          <w:rFonts w:asciiTheme="minorHAnsi" w:eastAsiaTheme="minorEastAsia" w:hAnsiTheme="minorHAnsi" w:cstheme="minorBidi"/>
          <w:sz w:val="22"/>
          <w:szCs w:val="22"/>
        </w:rPr>
        <w:pPrChange w:id="575" w:author="John Clevenger" w:date="2023-11-24T12:46:00Z">
          <w:pPr>
            <w:pStyle w:val="TOC2"/>
          </w:pPr>
        </w:pPrChange>
      </w:pPr>
      <w:ins w:id="576" w:author="John Buck" w:date="2023-04-11T15:53:00Z">
        <w:del w:id="577"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sz w:val="22"/>
              <w:szCs w:val="22"/>
            </w:rPr>
            <w:tab/>
          </w:r>
          <w:r w:rsidRPr="005A6B63" w:rsidDel="005A6B63">
            <w:rPr>
              <w:rStyle w:val="Hyperlink"/>
              <w:b w:val="0"/>
              <w:bCs w:val="0"/>
            </w:rPr>
            <w:delText>Event Feed</w:delText>
          </w:r>
          <w:r w:rsidDel="005A6B63">
            <w:rPr>
              <w:webHidden/>
            </w:rPr>
            <w:tab/>
          </w:r>
        </w:del>
      </w:ins>
      <w:ins w:id="578" w:author="John Buck" w:date="2023-04-21T13:55:00Z">
        <w:del w:id="579" w:author="John Clevenger" w:date="2023-11-18T14:49:00Z">
          <w:r w:rsidR="00E35EEA" w:rsidDel="005A6B63">
            <w:rPr>
              <w:webHidden/>
            </w:rPr>
            <w:delText>116</w:delText>
          </w:r>
        </w:del>
      </w:ins>
    </w:p>
    <w:p w14:paraId="502FE3DE" w14:textId="3E933C98" w:rsidR="00917410" w:rsidDel="005A6B63" w:rsidRDefault="00917410">
      <w:pPr>
        <w:pStyle w:val="TOC1"/>
        <w:rPr>
          <w:ins w:id="580" w:author="John Buck" w:date="2023-04-11T15:53:00Z"/>
          <w:del w:id="581" w:author="John Clevenger" w:date="2023-11-18T14:49:00Z"/>
          <w:rFonts w:asciiTheme="minorHAnsi" w:eastAsiaTheme="minorEastAsia" w:hAnsiTheme="minorHAnsi" w:cstheme="minorBidi"/>
          <w:sz w:val="22"/>
          <w:szCs w:val="22"/>
        </w:rPr>
        <w:pPrChange w:id="582" w:author="John Clevenger" w:date="2023-11-24T12:46:00Z">
          <w:pPr>
            <w:pStyle w:val="TOC2"/>
          </w:pPr>
        </w:pPrChange>
      </w:pPr>
      <w:ins w:id="583" w:author="John Buck" w:date="2023-04-11T15:53:00Z">
        <w:del w:id="584"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sz w:val="22"/>
              <w:szCs w:val="22"/>
            </w:rPr>
            <w:tab/>
          </w:r>
          <w:r w:rsidRPr="005A6B63" w:rsidDel="005A6B63">
            <w:rPr>
              <w:rStyle w:val="Hyperlink"/>
              <w:b w:val="0"/>
              <w:bCs w:val="0"/>
            </w:rPr>
            <w:delText>Web Services</w:delText>
          </w:r>
          <w:r w:rsidDel="005A6B63">
            <w:rPr>
              <w:webHidden/>
            </w:rPr>
            <w:tab/>
          </w:r>
        </w:del>
      </w:ins>
      <w:ins w:id="585" w:author="John Buck" w:date="2023-04-21T13:55:00Z">
        <w:del w:id="586" w:author="John Clevenger" w:date="2023-11-18T14:49:00Z">
          <w:r w:rsidR="00E35EEA" w:rsidDel="005A6B63">
            <w:rPr>
              <w:webHidden/>
            </w:rPr>
            <w:delText>117</w:delText>
          </w:r>
        </w:del>
      </w:ins>
    </w:p>
    <w:p w14:paraId="5845A36C" w14:textId="39E4C7E4" w:rsidR="00917410" w:rsidDel="005A6B63" w:rsidRDefault="00917410">
      <w:pPr>
        <w:pStyle w:val="TOC1"/>
        <w:rPr>
          <w:ins w:id="587" w:author="John Buck" w:date="2023-04-11T15:53:00Z"/>
          <w:del w:id="588" w:author="John Clevenger" w:date="2023-11-18T14:49:00Z"/>
          <w:rFonts w:asciiTheme="minorHAnsi" w:eastAsiaTheme="minorEastAsia" w:hAnsiTheme="minorHAnsi" w:cstheme="minorBidi"/>
          <w:sz w:val="22"/>
          <w:szCs w:val="22"/>
        </w:rPr>
      </w:pPr>
      <w:ins w:id="589" w:author="John Buck" w:date="2023-04-11T15:53:00Z">
        <w:del w:id="590"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91" w:author="John Buck" w:date="2023-04-21T13:55:00Z">
        <w:del w:id="592" w:author="John Clevenger" w:date="2023-11-18T14:49:00Z">
          <w:r w:rsidR="00E35EEA" w:rsidDel="005A6B63">
            <w:rPr>
              <w:webHidden/>
            </w:rPr>
            <w:delText>118</w:delText>
          </w:r>
        </w:del>
      </w:ins>
    </w:p>
    <w:p w14:paraId="029B5608" w14:textId="2CC32EFC" w:rsidR="00917410" w:rsidDel="005A6B63" w:rsidRDefault="00917410">
      <w:pPr>
        <w:pStyle w:val="TOC1"/>
        <w:rPr>
          <w:ins w:id="593" w:author="John Buck" w:date="2023-04-11T15:53:00Z"/>
          <w:del w:id="594" w:author="John Clevenger" w:date="2023-11-18T14:49:00Z"/>
          <w:rFonts w:asciiTheme="minorHAnsi" w:eastAsiaTheme="minorEastAsia" w:hAnsiTheme="minorHAnsi" w:cstheme="minorBidi"/>
          <w:sz w:val="22"/>
          <w:szCs w:val="22"/>
        </w:rPr>
        <w:pPrChange w:id="595" w:author="John Clevenger" w:date="2023-11-24T12:46:00Z">
          <w:pPr>
            <w:pStyle w:val="TOC2"/>
          </w:pPr>
        </w:pPrChange>
      </w:pPr>
      <w:ins w:id="596" w:author="John Buck" w:date="2023-04-11T15:53:00Z">
        <w:del w:id="597"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598" w:author="John Buck" w:date="2023-04-21T13:55:00Z">
        <w:del w:id="599" w:author="John Clevenger" w:date="2023-11-18T14:49:00Z">
          <w:r w:rsidR="00E35EEA" w:rsidDel="005A6B63">
            <w:rPr>
              <w:webHidden/>
            </w:rPr>
            <w:delText>118</w:delText>
          </w:r>
        </w:del>
      </w:ins>
    </w:p>
    <w:p w14:paraId="1C4024AF" w14:textId="62622BF1" w:rsidR="00917410" w:rsidDel="005A6B63" w:rsidRDefault="00917410">
      <w:pPr>
        <w:pStyle w:val="TOC1"/>
        <w:rPr>
          <w:ins w:id="600" w:author="John Buck" w:date="2023-04-11T15:53:00Z"/>
          <w:del w:id="601" w:author="John Clevenger" w:date="2023-11-18T14:49:00Z"/>
          <w:rFonts w:asciiTheme="minorHAnsi" w:eastAsiaTheme="minorEastAsia" w:hAnsiTheme="minorHAnsi" w:cstheme="minorBidi"/>
          <w:sz w:val="22"/>
          <w:szCs w:val="22"/>
        </w:rPr>
        <w:pPrChange w:id="602" w:author="John Clevenger" w:date="2023-11-24T12:46:00Z">
          <w:pPr>
            <w:pStyle w:val="TOC2"/>
          </w:pPr>
        </w:pPrChange>
      </w:pPr>
      <w:ins w:id="603" w:author="John Buck" w:date="2023-04-11T15:53:00Z">
        <w:del w:id="604"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sz w:val="22"/>
              <w:szCs w:val="22"/>
            </w:rPr>
            <w:tab/>
          </w:r>
          <w:r w:rsidRPr="005A6B63" w:rsidDel="005A6B63">
            <w:rPr>
              <w:rStyle w:val="Hyperlink"/>
              <w:b w:val="0"/>
              <w:bCs w:val="0"/>
            </w:rPr>
            <w:delText>Scoring Algorithm</w:delText>
          </w:r>
          <w:r w:rsidDel="005A6B63">
            <w:rPr>
              <w:webHidden/>
            </w:rPr>
            <w:tab/>
          </w:r>
        </w:del>
      </w:ins>
      <w:ins w:id="605" w:author="John Buck" w:date="2023-04-21T13:55:00Z">
        <w:del w:id="606" w:author="John Clevenger" w:date="2023-11-18T14:49:00Z">
          <w:r w:rsidR="00E35EEA" w:rsidDel="005A6B63">
            <w:rPr>
              <w:webHidden/>
            </w:rPr>
            <w:delText>118</w:delText>
          </w:r>
        </w:del>
      </w:ins>
    </w:p>
    <w:p w14:paraId="63CC14C2" w14:textId="5E98CD9C" w:rsidR="00917410" w:rsidDel="005A6B63" w:rsidRDefault="00917410">
      <w:pPr>
        <w:pStyle w:val="TOC1"/>
        <w:rPr>
          <w:ins w:id="607" w:author="John Buck" w:date="2023-04-11T15:53:00Z"/>
          <w:del w:id="608" w:author="John Clevenger" w:date="2023-11-18T14:49:00Z"/>
          <w:rFonts w:asciiTheme="minorHAnsi" w:eastAsiaTheme="minorEastAsia" w:hAnsiTheme="minorHAnsi" w:cstheme="minorBidi"/>
          <w:sz w:val="22"/>
          <w:szCs w:val="22"/>
        </w:rPr>
        <w:pPrChange w:id="609" w:author="John Clevenger" w:date="2023-11-24T12:46:00Z">
          <w:pPr>
            <w:pStyle w:val="TOC2"/>
          </w:pPr>
        </w:pPrChange>
      </w:pPr>
      <w:ins w:id="610" w:author="John Buck" w:date="2023-04-11T15:53:00Z">
        <w:del w:id="611"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sz w:val="22"/>
              <w:szCs w:val="22"/>
            </w:rPr>
            <w:tab/>
          </w:r>
          <w:r w:rsidRPr="005A6B63" w:rsidDel="005A6B63">
            <w:rPr>
              <w:rStyle w:val="Hyperlink"/>
              <w:b w:val="0"/>
              <w:bCs w:val="0"/>
            </w:rPr>
            <w:delText>Configuring Scoring Properties</w:delText>
          </w:r>
          <w:r w:rsidDel="005A6B63">
            <w:rPr>
              <w:webHidden/>
            </w:rPr>
            <w:tab/>
          </w:r>
        </w:del>
      </w:ins>
      <w:ins w:id="612" w:author="John Buck" w:date="2023-04-21T13:55:00Z">
        <w:del w:id="613" w:author="John Clevenger" w:date="2023-11-18T14:49:00Z">
          <w:r w:rsidR="00E35EEA" w:rsidDel="005A6B63">
            <w:rPr>
              <w:webHidden/>
            </w:rPr>
            <w:delText>119</w:delText>
          </w:r>
        </w:del>
      </w:ins>
    </w:p>
    <w:p w14:paraId="27453663" w14:textId="4CB57C4E" w:rsidR="00917410" w:rsidDel="005A6B63" w:rsidRDefault="00917410">
      <w:pPr>
        <w:pStyle w:val="TOC1"/>
        <w:rPr>
          <w:ins w:id="614" w:author="John Buck" w:date="2023-04-11T15:53:00Z"/>
          <w:del w:id="615" w:author="John Clevenger" w:date="2023-11-18T14:49:00Z"/>
          <w:rFonts w:asciiTheme="minorHAnsi" w:eastAsiaTheme="minorEastAsia" w:hAnsiTheme="minorHAnsi" w:cstheme="minorBidi"/>
          <w:sz w:val="22"/>
          <w:szCs w:val="22"/>
        </w:rPr>
        <w:pPrChange w:id="616" w:author="John Clevenger" w:date="2023-11-24T12:46:00Z">
          <w:pPr>
            <w:pStyle w:val="TOC2"/>
          </w:pPr>
        </w:pPrChange>
      </w:pPr>
      <w:ins w:id="617" w:author="John Buck" w:date="2023-04-11T15:53:00Z">
        <w:del w:id="618"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Scoreboard</w:delText>
          </w:r>
          <w:r w:rsidDel="005A6B63">
            <w:rPr>
              <w:webHidden/>
            </w:rPr>
            <w:tab/>
          </w:r>
        </w:del>
      </w:ins>
      <w:ins w:id="619" w:author="John Buck" w:date="2023-04-21T13:55:00Z">
        <w:del w:id="620" w:author="John Clevenger" w:date="2023-11-18T14:49:00Z">
          <w:r w:rsidR="00E35EEA" w:rsidDel="005A6B63">
            <w:rPr>
              <w:webHidden/>
            </w:rPr>
            <w:delText>121</w:delText>
          </w:r>
        </w:del>
      </w:ins>
    </w:p>
    <w:p w14:paraId="25443AA0" w14:textId="1EAA50B3" w:rsidR="00917410" w:rsidDel="005A6B63" w:rsidRDefault="00917410">
      <w:pPr>
        <w:pStyle w:val="TOC1"/>
        <w:rPr>
          <w:ins w:id="621" w:author="John Buck" w:date="2023-04-11T15:53:00Z"/>
          <w:del w:id="622" w:author="John Clevenger" w:date="2023-11-18T14:49:00Z"/>
          <w:rFonts w:asciiTheme="minorHAnsi" w:eastAsiaTheme="minorEastAsia" w:hAnsiTheme="minorHAnsi" w:cstheme="minorBidi"/>
          <w:sz w:val="22"/>
          <w:szCs w:val="22"/>
        </w:rPr>
        <w:pPrChange w:id="623" w:author="John Clevenger" w:date="2023-11-24T12:46:00Z">
          <w:pPr>
            <w:pStyle w:val="TOC2"/>
          </w:pPr>
        </w:pPrChange>
      </w:pPr>
      <w:ins w:id="624" w:author="John Buck" w:date="2023-04-11T15:53:00Z">
        <w:del w:id="625"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Updates</w:delText>
          </w:r>
          <w:r w:rsidDel="005A6B63">
            <w:rPr>
              <w:webHidden/>
            </w:rPr>
            <w:tab/>
          </w:r>
        </w:del>
      </w:ins>
      <w:ins w:id="626" w:author="John Buck" w:date="2023-04-21T13:55:00Z">
        <w:del w:id="627" w:author="John Clevenger" w:date="2023-11-18T14:49:00Z">
          <w:r w:rsidR="00E35EEA" w:rsidDel="005A6B63">
            <w:rPr>
              <w:webHidden/>
            </w:rPr>
            <w:delText>122</w:delText>
          </w:r>
        </w:del>
      </w:ins>
    </w:p>
    <w:p w14:paraId="4589CA9D" w14:textId="5CA60EC8" w:rsidR="00917410" w:rsidDel="005A6B63" w:rsidRDefault="00917410">
      <w:pPr>
        <w:pStyle w:val="TOC1"/>
        <w:rPr>
          <w:ins w:id="628" w:author="John Buck" w:date="2023-04-11T15:53:00Z"/>
          <w:del w:id="629" w:author="John Clevenger" w:date="2023-11-18T14:49:00Z"/>
          <w:rFonts w:asciiTheme="minorHAnsi" w:eastAsiaTheme="minorEastAsia" w:hAnsiTheme="minorHAnsi" w:cstheme="minorBidi"/>
          <w:sz w:val="22"/>
          <w:szCs w:val="22"/>
        </w:rPr>
        <w:pPrChange w:id="630" w:author="John Clevenger" w:date="2023-11-24T12:46:00Z">
          <w:pPr>
            <w:pStyle w:val="TOC2"/>
          </w:pPr>
        </w:pPrChange>
      </w:pPr>
      <w:ins w:id="631" w:author="John Buck" w:date="2023-04-11T15:53:00Z">
        <w:del w:id="632"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HTML  Files</w:delText>
          </w:r>
          <w:r w:rsidDel="005A6B63">
            <w:rPr>
              <w:webHidden/>
            </w:rPr>
            <w:tab/>
          </w:r>
        </w:del>
      </w:ins>
      <w:ins w:id="633" w:author="John Buck" w:date="2023-04-21T13:55:00Z">
        <w:del w:id="634" w:author="John Clevenger" w:date="2023-11-18T14:49:00Z">
          <w:r w:rsidR="00E35EEA" w:rsidDel="005A6B63">
            <w:rPr>
              <w:webHidden/>
            </w:rPr>
            <w:delText>122</w:delText>
          </w:r>
        </w:del>
      </w:ins>
    </w:p>
    <w:p w14:paraId="522ED59B" w14:textId="028487F2" w:rsidR="00917410" w:rsidDel="005A6B63" w:rsidRDefault="00917410">
      <w:pPr>
        <w:pStyle w:val="TOC1"/>
        <w:rPr>
          <w:ins w:id="635" w:author="John Buck" w:date="2023-04-11T15:53:00Z"/>
          <w:del w:id="636" w:author="John Clevenger" w:date="2023-11-18T14:49:00Z"/>
          <w:rFonts w:asciiTheme="minorHAnsi" w:eastAsiaTheme="minorEastAsia" w:hAnsiTheme="minorHAnsi" w:cstheme="minorBidi"/>
          <w:sz w:val="22"/>
          <w:szCs w:val="22"/>
        </w:rPr>
        <w:pPrChange w:id="637" w:author="John Clevenger" w:date="2023-11-24T12:46:00Z">
          <w:pPr>
            <w:pStyle w:val="TOC2"/>
          </w:pPr>
        </w:pPrChange>
      </w:pPr>
      <w:ins w:id="638" w:author="John Buck" w:date="2023-04-11T15:53:00Z">
        <w:del w:id="639"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sz w:val="22"/>
              <w:szCs w:val="22"/>
            </w:rPr>
            <w:tab/>
          </w:r>
          <w:r w:rsidRPr="005A6B63" w:rsidDel="005A6B63">
            <w:rPr>
              <w:rStyle w:val="Hyperlink"/>
              <w:b w:val="0"/>
              <w:bCs w:val="0"/>
            </w:rPr>
            <w:delText>Scoring Groups</w:delText>
          </w:r>
          <w:r w:rsidDel="005A6B63">
            <w:rPr>
              <w:webHidden/>
            </w:rPr>
            <w:tab/>
          </w:r>
        </w:del>
      </w:ins>
      <w:ins w:id="640" w:author="John Buck" w:date="2023-04-21T13:55:00Z">
        <w:del w:id="641" w:author="John Clevenger" w:date="2023-11-18T14:49:00Z">
          <w:r w:rsidR="00E35EEA" w:rsidDel="005A6B63">
            <w:rPr>
              <w:webHidden/>
            </w:rPr>
            <w:delText>124</w:delText>
          </w:r>
        </w:del>
      </w:ins>
    </w:p>
    <w:p w14:paraId="69C57CB7" w14:textId="4E74B454" w:rsidR="00917410" w:rsidDel="005A6B63" w:rsidRDefault="00917410">
      <w:pPr>
        <w:pStyle w:val="TOC1"/>
        <w:rPr>
          <w:ins w:id="642" w:author="John Buck" w:date="2023-04-11T15:53:00Z"/>
          <w:del w:id="643" w:author="John Clevenger" w:date="2023-11-18T14:49:00Z"/>
          <w:rFonts w:asciiTheme="minorHAnsi" w:eastAsiaTheme="minorEastAsia" w:hAnsiTheme="minorHAnsi" w:cstheme="minorBidi"/>
          <w:sz w:val="22"/>
          <w:szCs w:val="22"/>
        </w:rPr>
        <w:pPrChange w:id="644" w:author="John Clevenger" w:date="2023-11-24T12:46:00Z">
          <w:pPr>
            <w:pStyle w:val="TOC2"/>
          </w:pPr>
        </w:pPrChange>
      </w:pPr>
      <w:ins w:id="645" w:author="John Buck" w:date="2023-04-11T15:53:00Z">
        <w:del w:id="64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sz w:val="22"/>
              <w:szCs w:val="22"/>
            </w:rPr>
            <w:tab/>
          </w:r>
          <w:r w:rsidRPr="005A6B63" w:rsidDel="005A6B63">
            <w:rPr>
              <w:rStyle w:val="Hyperlink"/>
              <w:b w:val="0"/>
              <w:bCs w:val="0"/>
            </w:rPr>
            <w:delText>Managing HTML File Generation</w:delText>
          </w:r>
          <w:r w:rsidDel="005A6B63">
            <w:rPr>
              <w:webHidden/>
            </w:rPr>
            <w:tab/>
          </w:r>
        </w:del>
      </w:ins>
      <w:ins w:id="647" w:author="John Buck" w:date="2023-04-21T13:55:00Z">
        <w:del w:id="648" w:author="John Clevenger" w:date="2023-11-18T14:49:00Z">
          <w:r w:rsidR="00E35EEA" w:rsidDel="005A6B63">
            <w:rPr>
              <w:webHidden/>
            </w:rPr>
            <w:delText>126</w:delText>
          </w:r>
        </w:del>
      </w:ins>
    </w:p>
    <w:p w14:paraId="584E576A" w14:textId="2B296E18" w:rsidR="00917410" w:rsidDel="005A6B63" w:rsidRDefault="00917410">
      <w:pPr>
        <w:pStyle w:val="TOC1"/>
        <w:rPr>
          <w:ins w:id="649" w:author="John Buck" w:date="2023-04-11T15:53:00Z"/>
          <w:del w:id="650" w:author="John Clevenger" w:date="2023-11-18T14:49:00Z"/>
          <w:rFonts w:asciiTheme="minorHAnsi" w:eastAsiaTheme="minorEastAsia" w:hAnsiTheme="minorHAnsi" w:cstheme="minorBidi"/>
          <w:sz w:val="22"/>
          <w:szCs w:val="22"/>
        </w:rPr>
        <w:pPrChange w:id="651" w:author="John Clevenger" w:date="2023-11-24T12:46:00Z">
          <w:pPr>
            <w:pStyle w:val="TOC2"/>
          </w:pPr>
        </w:pPrChange>
      </w:pPr>
      <w:ins w:id="652" w:author="John Buck" w:date="2023-04-11T15:53:00Z">
        <w:del w:id="653"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sz w:val="22"/>
              <w:szCs w:val="22"/>
            </w:rPr>
            <w:tab/>
          </w:r>
          <w:r w:rsidRPr="005A6B63" w:rsidDel="005A6B63">
            <w:rPr>
              <w:rStyle w:val="Hyperlink"/>
              <w:b w:val="0"/>
              <w:bCs w:val="0"/>
            </w:rPr>
            <w:delText>No-GUI Mode</w:delText>
          </w:r>
          <w:r w:rsidDel="005A6B63">
            <w:rPr>
              <w:webHidden/>
            </w:rPr>
            <w:tab/>
          </w:r>
        </w:del>
      </w:ins>
      <w:ins w:id="654" w:author="John Buck" w:date="2023-04-21T13:55:00Z">
        <w:del w:id="655" w:author="John Clevenger" w:date="2023-11-18T14:49:00Z">
          <w:r w:rsidR="00E35EEA" w:rsidDel="005A6B63">
            <w:rPr>
              <w:webHidden/>
            </w:rPr>
            <w:delText>127</w:delText>
          </w:r>
        </w:del>
      </w:ins>
    </w:p>
    <w:p w14:paraId="507C5CAB" w14:textId="670E4E72" w:rsidR="00917410" w:rsidDel="005A6B63" w:rsidRDefault="00917410">
      <w:pPr>
        <w:pStyle w:val="TOC1"/>
        <w:rPr>
          <w:ins w:id="656" w:author="John Buck" w:date="2023-04-11T15:53:00Z"/>
          <w:del w:id="657" w:author="John Clevenger" w:date="2023-11-18T14:49:00Z"/>
          <w:rFonts w:asciiTheme="minorHAnsi" w:eastAsiaTheme="minorEastAsia" w:hAnsiTheme="minorHAnsi" w:cstheme="minorBidi"/>
          <w:sz w:val="22"/>
          <w:szCs w:val="22"/>
        </w:rPr>
      </w:pPr>
      <w:ins w:id="658" w:author="John Buck" w:date="2023-04-11T15:53:00Z">
        <w:del w:id="659"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660" w:author="John Buck" w:date="2023-04-21T13:55:00Z">
        <w:del w:id="661" w:author="John Clevenger" w:date="2023-11-18T14:49:00Z">
          <w:r w:rsidR="00E35EEA" w:rsidDel="005A6B63">
            <w:rPr>
              <w:webHidden/>
            </w:rPr>
            <w:delText>128</w:delText>
          </w:r>
        </w:del>
      </w:ins>
    </w:p>
    <w:p w14:paraId="4DFBD9D2" w14:textId="19C796C4" w:rsidR="00917410" w:rsidDel="005A6B63" w:rsidRDefault="00917410">
      <w:pPr>
        <w:pStyle w:val="TOC1"/>
        <w:rPr>
          <w:ins w:id="662" w:author="John Buck" w:date="2023-04-11T15:53:00Z"/>
          <w:del w:id="663" w:author="John Clevenger" w:date="2023-11-18T14:49:00Z"/>
          <w:rFonts w:asciiTheme="minorHAnsi" w:eastAsiaTheme="minorEastAsia" w:hAnsiTheme="minorHAnsi" w:cstheme="minorBidi"/>
          <w:sz w:val="22"/>
          <w:szCs w:val="22"/>
        </w:rPr>
        <w:pPrChange w:id="664" w:author="John Clevenger" w:date="2023-11-24T12:46:00Z">
          <w:pPr>
            <w:pStyle w:val="TOC2"/>
          </w:pPr>
        </w:pPrChange>
      </w:pPr>
      <w:ins w:id="665" w:author="John Buck" w:date="2023-04-11T15:53:00Z">
        <w:del w:id="666"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sz w:val="22"/>
              <w:szCs w:val="22"/>
            </w:rPr>
            <w:tab/>
          </w:r>
          <w:r w:rsidRPr="005A6B63" w:rsidDel="005A6B63">
            <w:rPr>
              <w:rStyle w:val="Hyperlink"/>
              <w:b w:val="0"/>
              <w:bCs w:val="0"/>
            </w:rPr>
            <w:delText>Finalizing</w:delText>
          </w:r>
          <w:r w:rsidDel="005A6B63">
            <w:rPr>
              <w:webHidden/>
            </w:rPr>
            <w:tab/>
          </w:r>
        </w:del>
      </w:ins>
      <w:ins w:id="667" w:author="John Buck" w:date="2023-04-21T13:55:00Z">
        <w:del w:id="668" w:author="John Clevenger" w:date="2023-11-18T14:49:00Z">
          <w:r w:rsidR="00E35EEA" w:rsidDel="005A6B63">
            <w:rPr>
              <w:webHidden/>
            </w:rPr>
            <w:delText>128</w:delText>
          </w:r>
        </w:del>
      </w:ins>
    </w:p>
    <w:p w14:paraId="51E034FD" w14:textId="37621202" w:rsidR="00917410" w:rsidDel="005A6B63" w:rsidRDefault="00917410">
      <w:pPr>
        <w:pStyle w:val="TOC1"/>
        <w:rPr>
          <w:ins w:id="669" w:author="John Buck" w:date="2023-04-11T15:53:00Z"/>
          <w:del w:id="670" w:author="John Clevenger" w:date="2023-11-18T14:49:00Z"/>
          <w:rFonts w:asciiTheme="minorHAnsi" w:eastAsiaTheme="minorEastAsia" w:hAnsiTheme="minorHAnsi" w:cstheme="minorBidi"/>
          <w:sz w:val="22"/>
          <w:szCs w:val="22"/>
        </w:rPr>
        <w:pPrChange w:id="671" w:author="John Clevenger" w:date="2023-11-24T12:46:00Z">
          <w:pPr>
            <w:pStyle w:val="TOC2"/>
          </w:pPr>
        </w:pPrChange>
      </w:pPr>
      <w:ins w:id="672" w:author="John Buck" w:date="2023-04-11T15:53:00Z">
        <w:del w:id="673"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sz w:val="22"/>
              <w:szCs w:val="22"/>
            </w:rPr>
            <w:tab/>
          </w:r>
          <w:r w:rsidRPr="005A6B63" w:rsidDel="005A6B63">
            <w:rPr>
              <w:rStyle w:val="Hyperlink"/>
              <w:b w:val="0"/>
              <w:bCs w:val="0"/>
            </w:rPr>
            <w:delText>Exporting Contest Results</w:delText>
          </w:r>
          <w:r w:rsidDel="005A6B63">
            <w:rPr>
              <w:webHidden/>
            </w:rPr>
            <w:tab/>
          </w:r>
        </w:del>
      </w:ins>
      <w:ins w:id="674" w:author="John Buck" w:date="2023-04-21T13:55:00Z">
        <w:del w:id="675" w:author="John Clevenger" w:date="2023-11-18T14:49:00Z">
          <w:r w:rsidR="00E35EEA" w:rsidDel="005A6B63">
            <w:rPr>
              <w:webHidden/>
            </w:rPr>
            <w:delText>129</w:delText>
          </w:r>
        </w:del>
      </w:ins>
    </w:p>
    <w:p w14:paraId="215DB6BD" w14:textId="309A0B2A" w:rsidR="00917410" w:rsidDel="005A6B63" w:rsidRDefault="00917410">
      <w:pPr>
        <w:pStyle w:val="TOC1"/>
        <w:rPr>
          <w:ins w:id="676" w:author="John Buck" w:date="2023-04-11T15:53:00Z"/>
          <w:del w:id="677" w:author="John Clevenger" w:date="2023-11-18T14:49:00Z"/>
          <w:rFonts w:asciiTheme="minorHAnsi" w:eastAsiaTheme="minorEastAsia" w:hAnsiTheme="minorHAnsi" w:cstheme="minorBidi"/>
          <w:sz w:val="22"/>
          <w:szCs w:val="22"/>
        </w:rPr>
        <w:pPrChange w:id="678" w:author="John Clevenger" w:date="2023-11-24T12:46:00Z">
          <w:pPr>
            <w:pStyle w:val="TOC3"/>
          </w:pPr>
        </w:pPrChange>
      </w:pPr>
      <w:ins w:id="679" w:author="John Buck" w:date="2023-04-11T15:53:00Z">
        <w:del w:id="680"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681" w:author="John Buck" w:date="2023-04-21T13:55:00Z">
        <w:del w:id="682" w:author="John Clevenger" w:date="2023-11-18T14:49:00Z">
          <w:r w:rsidR="00E35EEA" w:rsidDel="005A6B63">
            <w:rPr>
              <w:webHidden/>
            </w:rPr>
            <w:delText>129</w:delText>
          </w:r>
        </w:del>
      </w:ins>
    </w:p>
    <w:p w14:paraId="2338288F" w14:textId="0C2E3ADC" w:rsidR="00917410" w:rsidDel="005A6B63" w:rsidRDefault="00917410">
      <w:pPr>
        <w:pStyle w:val="TOC1"/>
        <w:rPr>
          <w:ins w:id="683" w:author="John Buck" w:date="2023-04-11T15:53:00Z"/>
          <w:del w:id="684" w:author="John Clevenger" w:date="2023-11-18T14:49:00Z"/>
          <w:rFonts w:asciiTheme="minorHAnsi" w:eastAsiaTheme="minorEastAsia" w:hAnsiTheme="minorHAnsi" w:cstheme="minorBidi"/>
          <w:sz w:val="22"/>
          <w:szCs w:val="22"/>
        </w:rPr>
        <w:pPrChange w:id="685" w:author="John Clevenger" w:date="2023-11-24T12:46:00Z">
          <w:pPr>
            <w:pStyle w:val="TOC3"/>
          </w:pPr>
        </w:pPrChange>
      </w:pPr>
      <w:ins w:id="686" w:author="John Buck" w:date="2023-04-11T15:53:00Z">
        <w:del w:id="687"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88" w:author="John Buck" w:date="2023-04-21T13:55:00Z">
        <w:del w:id="689" w:author="John Clevenger" w:date="2023-11-18T14:49:00Z">
          <w:r w:rsidR="00E35EEA" w:rsidDel="005A6B63">
            <w:rPr>
              <w:webHidden/>
            </w:rPr>
            <w:delText>129</w:delText>
          </w:r>
        </w:del>
      </w:ins>
    </w:p>
    <w:p w14:paraId="3C78BCC2" w14:textId="34E3F553" w:rsidR="00917410" w:rsidDel="005A6B63" w:rsidRDefault="00917410">
      <w:pPr>
        <w:pStyle w:val="TOC1"/>
        <w:rPr>
          <w:ins w:id="690" w:author="John Buck" w:date="2023-04-11T15:53:00Z"/>
          <w:del w:id="691" w:author="John Clevenger" w:date="2023-11-18T14:49:00Z"/>
          <w:rFonts w:asciiTheme="minorHAnsi" w:eastAsiaTheme="minorEastAsia" w:hAnsiTheme="minorHAnsi" w:cstheme="minorBidi"/>
          <w:sz w:val="22"/>
          <w:szCs w:val="22"/>
        </w:rPr>
        <w:pPrChange w:id="692" w:author="John Clevenger" w:date="2023-11-24T12:46:00Z">
          <w:pPr>
            <w:pStyle w:val="TOC2"/>
          </w:pPr>
        </w:pPrChange>
      </w:pPr>
      <w:ins w:id="693" w:author="John Buck" w:date="2023-04-11T15:53:00Z">
        <w:del w:id="694"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sz w:val="22"/>
              <w:szCs w:val="22"/>
            </w:rPr>
            <w:tab/>
          </w:r>
          <w:r w:rsidRPr="005A6B63" w:rsidDel="005A6B63">
            <w:rPr>
              <w:rStyle w:val="Hyperlink"/>
              <w:b w:val="0"/>
              <w:bCs w:val="0"/>
            </w:rPr>
            <w:delText>Shutting Down</w:delText>
          </w:r>
          <w:r w:rsidDel="005A6B63">
            <w:rPr>
              <w:webHidden/>
            </w:rPr>
            <w:tab/>
          </w:r>
        </w:del>
      </w:ins>
      <w:ins w:id="695" w:author="John Buck" w:date="2023-04-21T13:55:00Z">
        <w:del w:id="696" w:author="John Clevenger" w:date="2023-11-18T14:49:00Z">
          <w:r w:rsidR="00E35EEA" w:rsidDel="005A6B63">
            <w:rPr>
              <w:webHidden/>
            </w:rPr>
            <w:delText>129</w:delText>
          </w:r>
        </w:del>
      </w:ins>
    </w:p>
    <w:p w14:paraId="7EEE2AE6" w14:textId="44E1F86F" w:rsidR="00917410" w:rsidDel="005A6B63" w:rsidRDefault="00917410">
      <w:pPr>
        <w:pStyle w:val="TOC1"/>
        <w:rPr>
          <w:ins w:id="697" w:author="John Buck" w:date="2023-04-11T15:53:00Z"/>
          <w:del w:id="698" w:author="John Clevenger" w:date="2023-11-18T14:49:00Z"/>
          <w:rFonts w:asciiTheme="minorHAnsi" w:eastAsiaTheme="minorEastAsia" w:hAnsiTheme="minorHAnsi" w:cstheme="minorBidi"/>
          <w:sz w:val="22"/>
          <w:szCs w:val="22"/>
        </w:rPr>
      </w:pPr>
      <w:ins w:id="699" w:author="John Buck" w:date="2023-04-11T15:53:00Z">
        <w:del w:id="700" w:author="John Clevenger" w:date="2023-11-18T14:49:00Z">
          <w:r w:rsidRPr="005A6B63" w:rsidDel="005A6B63">
            <w:rPr>
              <w:rStyle w:val="Hyperlink"/>
              <w:b w:val="0"/>
              <w:bCs w:val="0"/>
              <w:iCs w:val="0"/>
            </w:rPr>
            <w:delText>Appendix A  –  pc2v9.ini Attributes</w:delText>
          </w:r>
          <w:r w:rsidDel="005A6B63">
            <w:rPr>
              <w:webHidden/>
            </w:rPr>
            <w:tab/>
          </w:r>
        </w:del>
      </w:ins>
      <w:ins w:id="701" w:author="John Buck" w:date="2023-04-21T13:55:00Z">
        <w:del w:id="702" w:author="John Clevenger" w:date="2023-11-18T14:49:00Z">
          <w:r w:rsidR="00E35EEA" w:rsidDel="005A6B63">
            <w:rPr>
              <w:webHidden/>
            </w:rPr>
            <w:delText>131</w:delText>
          </w:r>
        </w:del>
      </w:ins>
    </w:p>
    <w:p w14:paraId="11F0C440" w14:textId="1ED91FE7" w:rsidR="00917410" w:rsidDel="005A6B63" w:rsidRDefault="00917410">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B  –  Networking Constraints</w:delText>
          </w:r>
          <w:r w:rsidDel="005A6B63">
            <w:rPr>
              <w:webHidden/>
            </w:rPr>
            <w:tab/>
          </w:r>
        </w:del>
      </w:ins>
      <w:ins w:id="707" w:author="John Buck" w:date="2023-04-21T13:55:00Z">
        <w:del w:id="708" w:author="John Clevenger" w:date="2023-11-18T14:49:00Z">
          <w:r w:rsidR="00E35EEA" w:rsidDel="005A6B63">
            <w:rPr>
              <w:webHidden/>
            </w:rPr>
            <w:delText>133</w:delText>
          </w:r>
        </w:del>
      </w:ins>
    </w:p>
    <w:p w14:paraId="5CA5871E" w14:textId="0553FC21" w:rsidR="00917410" w:rsidDel="005A6B63" w:rsidRDefault="00917410">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C  –  Command Line Arguments</w:delText>
          </w:r>
          <w:r w:rsidDel="005A6B63">
            <w:rPr>
              <w:webHidden/>
            </w:rPr>
            <w:tab/>
          </w:r>
        </w:del>
      </w:ins>
      <w:ins w:id="713" w:author="John Buck" w:date="2023-04-21T13:55:00Z">
        <w:del w:id="714" w:author="John Clevenger" w:date="2023-11-18T14:49:00Z">
          <w:r w:rsidR="00E35EEA" w:rsidDel="005A6B63">
            <w:rPr>
              <w:webHidden/>
            </w:rPr>
            <w:delText>135</w:delText>
          </w:r>
        </w:del>
      </w:ins>
    </w:p>
    <w:p w14:paraId="553D68C2" w14:textId="5BEF511D" w:rsidR="00917410" w:rsidDel="005A6B63" w:rsidRDefault="00917410">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D  –  ICPC Import/Export Interfaces</w:delText>
          </w:r>
          <w:r w:rsidDel="005A6B63">
            <w:rPr>
              <w:webHidden/>
            </w:rPr>
            <w:tab/>
          </w:r>
        </w:del>
      </w:ins>
      <w:ins w:id="719" w:author="John Buck" w:date="2023-04-21T13:55:00Z">
        <w:del w:id="720" w:author="John Clevenger" w:date="2023-11-18T14:49:00Z">
          <w:r w:rsidR="00E35EEA" w:rsidDel="005A6B63">
            <w:rPr>
              <w:webHidden/>
            </w:rPr>
            <w:delText>140</w:delText>
          </w:r>
        </w:del>
      </w:ins>
    </w:p>
    <w:p w14:paraId="2FE8B2AB" w14:textId="57304384" w:rsidR="00917410" w:rsidDel="005A6B63" w:rsidRDefault="00917410">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E  –  Output Validators</w:delText>
          </w:r>
          <w:r w:rsidDel="005A6B63">
            <w:rPr>
              <w:webHidden/>
            </w:rPr>
            <w:tab/>
          </w:r>
        </w:del>
      </w:ins>
      <w:ins w:id="725" w:author="John Buck" w:date="2023-04-21T13:55:00Z">
        <w:del w:id="726" w:author="John Clevenger" w:date="2023-11-18T14:49:00Z">
          <w:r w:rsidR="00E35EEA" w:rsidDel="005A6B63">
            <w:rPr>
              <w:webHidden/>
            </w:rPr>
            <w:delText>146</w:delText>
          </w:r>
        </w:del>
      </w:ins>
    </w:p>
    <w:p w14:paraId="0D1B1BF2" w14:textId="5C90D79A" w:rsidR="00917410" w:rsidDel="005A6B63" w:rsidRDefault="00917410">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Appendix F  –  Language Definitions</w:delText>
          </w:r>
          <w:r w:rsidDel="005A6B63">
            <w:rPr>
              <w:webHidden/>
            </w:rPr>
            <w:tab/>
          </w:r>
        </w:del>
      </w:ins>
      <w:ins w:id="731" w:author="John Buck" w:date="2023-04-21T13:55:00Z">
        <w:del w:id="732" w:author="John Clevenger" w:date="2023-11-18T14:49:00Z">
          <w:r w:rsidR="00E35EEA" w:rsidDel="005A6B63">
            <w:rPr>
              <w:webHidden/>
            </w:rPr>
            <w:delText>159</w:delText>
          </w:r>
        </w:del>
      </w:ins>
    </w:p>
    <w:p w14:paraId="640BD3E0" w14:textId="3B04C480" w:rsidR="00917410" w:rsidDel="005A6B63" w:rsidRDefault="00917410">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737" w:author="John Buck" w:date="2023-04-21T13:55:00Z">
        <w:del w:id="738" w:author="John Clevenger" w:date="2023-11-18T14:49:00Z">
          <w:r w:rsidR="00E35EEA" w:rsidDel="005A6B63">
            <w:rPr>
              <w:webHidden/>
            </w:rPr>
            <w:delText>164</w:delText>
          </w:r>
        </w:del>
      </w:ins>
    </w:p>
    <w:p w14:paraId="34CC24B9" w14:textId="2788D285" w:rsidR="00917410" w:rsidDel="005A6B63" w:rsidRDefault="00917410">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H – Troubleshooting / Getting Help</w:delText>
          </w:r>
          <w:r w:rsidDel="005A6B63">
            <w:rPr>
              <w:webHidden/>
            </w:rPr>
            <w:tab/>
          </w:r>
        </w:del>
      </w:ins>
      <w:ins w:id="743" w:author="John Buck" w:date="2023-04-21T13:55:00Z">
        <w:del w:id="744" w:author="John Clevenger" w:date="2023-11-18T14:49:00Z">
          <w:r w:rsidR="00E35EEA" w:rsidDel="005A6B63">
            <w:rPr>
              <w:webHidden/>
            </w:rPr>
            <w:delText>165</w:delText>
          </w:r>
        </w:del>
      </w:ins>
    </w:p>
    <w:p w14:paraId="16A999B6" w14:textId="71EF556D" w:rsidR="00917410" w:rsidDel="005A6B63" w:rsidRDefault="00917410">
      <w:pPr>
        <w:pStyle w:val="TOC1"/>
        <w:rPr>
          <w:ins w:id="745" w:author="John Buck" w:date="2023-04-11T15:53:00Z"/>
          <w:del w:id="746" w:author="John Clevenger" w:date="2023-11-18T14:49:00Z"/>
          <w:rFonts w:asciiTheme="minorHAnsi" w:eastAsiaTheme="minorEastAsia" w:hAnsiTheme="minorHAnsi" w:cstheme="minorBidi"/>
          <w:sz w:val="22"/>
          <w:szCs w:val="22"/>
        </w:rPr>
      </w:pPr>
      <w:ins w:id="747" w:author="John Buck" w:date="2023-04-11T15:53:00Z">
        <w:del w:id="748"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749" w:author="John Buck" w:date="2023-04-21T13:55:00Z">
        <w:del w:id="750" w:author="John Clevenger" w:date="2023-11-18T14:49:00Z">
          <w:r w:rsidR="00E35EEA" w:rsidDel="005A6B63">
            <w:rPr>
              <w:webHidden/>
            </w:rPr>
            <w:delText>166</w:delText>
          </w:r>
        </w:del>
      </w:ins>
    </w:p>
    <w:p w14:paraId="037AA00E" w14:textId="43BBBD7B" w:rsidR="00917410" w:rsidDel="005A6B63" w:rsidRDefault="00917410">
      <w:pPr>
        <w:pStyle w:val="TOC1"/>
        <w:rPr>
          <w:ins w:id="751" w:author="John Buck" w:date="2023-04-11T15:53:00Z"/>
          <w:del w:id="752" w:author="John Clevenger" w:date="2023-11-18T14:49:00Z"/>
          <w:rFonts w:asciiTheme="minorHAnsi" w:eastAsiaTheme="minorEastAsia" w:hAnsiTheme="minorHAnsi" w:cstheme="minorBidi"/>
          <w:sz w:val="22"/>
          <w:szCs w:val="22"/>
        </w:rPr>
      </w:pPr>
      <w:ins w:id="753" w:author="John Buck" w:date="2023-04-11T15:53:00Z">
        <w:del w:id="754" w:author="John Clevenger" w:date="2023-11-18T14:49:00Z">
          <w:r w:rsidRPr="005A6B63" w:rsidDel="005A6B63">
            <w:rPr>
              <w:rStyle w:val="Hyperlink"/>
              <w:b w:val="0"/>
              <w:bCs w:val="0"/>
              <w:iCs w:val="0"/>
            </w:rPr>
            <w:delText>Appendix J – Log files</w:delText>
          </w:r>
          <w:r w:rsidDel="005A6B63">
            <w:rPr>
              <w:webHidden/>
            </w:rPr>
            <w:tab/>
          </w:r>
        </w:del>
      </w:ins>
      <w:ins w:id="755" w:author="John Buck" w:date="2023-04-21T13:55:00Z">
        <w:del w:id="756" w:author="John Clevenger" w:date="2023-11-18T14:49:00Z">
          <w:r w:rsidR="00E35EEA" w:rsidDel="005A6B63">
            <w:rPr>
              <w:webHidden/>
            </w:rPr>
            <w:delText>167</w:delText>
          </w:r>
        </w:del>
      </w:ins>
    </w:p>
    <w:p w14:paraId="125AF0C3" w14:textId="2BECBE56" w:rsidR="00917410" w:rsidDel="005A6B63" w:rsidRDefault="00917410">
      <w:pPr>
        <w:pStyle w:val="TOC1"/>
        <w:rPr>
          <w:ins w:id="757" w:author="John Buck" w:date="2023-04-11T15:53:00Z"/>
          <w:del w:id="758" w:author="John Clevenger" w:date="2023-11-18T14:49:00Z"/>
          <w:rFonts w:asciiTheme="minorHAnsi" w:eastAsiaTheme="minorEastAsia" w:hAnsiTheme="minorHAnsi" w:cstheme="minorBidi"/>
          <w:sz w:val="22"/>
          <w:szCs w:val="22"/>
        </w:rPr>
      </w:pPr>
      <w:ins w:id="759" w:author="John Buck" w:date="2023-04-11T15:53:00Z">
        <w:del w:id="760" w:author="John Clevenger" w:date="2023-11-18T14:49:00Z">
          <w:r w:rsidRPr="005A6B63" w:rsidDel="005A6B63">
            <w:rPr>
              <w:rStyle w:val="Hyperlink"/>
              <w:b w:val="0"/>
              <w:bCs w:val="0"/>
              <w:iCs w:val="0"/>
            </w:rPr>
            <w:delText>Appendix K – Reports Tools</w:delText>
          </w:r>
          <w:r w:rsidDel="005A6B63">
            <w:rPr>
              <w:webHidden/>
            </w:rPr>
            <w:tab/>
          </w:r>
        </w:del>
      </w:ins>
      <w:ins w:id="761" w:author="John Buck" w:date="2023-04-21T13:55:00Z">
        <w:del w:id="762" w:author="John Clevenger" w:date="2023-11-18T14:49:00Z">
          <w:r w:rsidR="00E35EEA" w:rsidDel="005A6B63">
            <w:rPr>
              <w:webHidden/>
            </w:rPr>
            <w:delText>168</w:delText>
          </w:r>
        </w:del>
      </w:ins>
    </w:p>
    <w:p w14:paraId="45D31ABE" w14:textId="69C0EE2B" w:rsidR="00917410" w:rsidDel="005A6B63" w:rsidRDefault="00917410">
      <w:pPr>
        <w:pStyle w:val="TOC1"/>
        <w:rPr>
          <w:ins w:id="763" w:author="John Buck" w:date="2023-04-11T15:53:00Z"/>
          <w:del w:id="764" w:author="John Clevenger" w:date="2023-11-18T14:49:00Z"/>
          <w:rFonts w:asciiTheme="minorHAnsi" w:eastAsiaTheme="minorEastAsia" w:hAnsiTheme="minorHAnsi" w:cstheme="minorBidi"/>
          <w:sz w:val="22"/>
          <w:szCs w:val="22"/>
        </w:rPr>
      </w:pPr>
      <w:ins w:id="765" w:author="John Buck" w:date="2023-04-11T15:53:00Z">
        <w:del w:id="766"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767" w:author="John Buck" w:date="2023-04-21T13:55:00Z">
        <w:del w:id="768" w:author="John Clevenger" w:date="2023-11-18T14:49:00Z">
          <w:r w:rsidR="00E35EEA" w:rsidDel="005A6B63">
            <w:rPr>
              <w:webHidden/>
            </w:rPr>
            <w:delText>173</w:delText>
          </w:r>
        </w:del>
      </w:ins>
    </w:p>
    <w:p w14:paraId="4EB5C3D0" w14:textId="564199CB" w:rsidR="00917410" w:rsidDel="005A6B63" w:rsidRDefault="00917410">
      <w:pPr>
        <w:pStyle w:val="TOC1"/>
        <w:rPr>
          <w:ins w:id="769" w:author="John Buck" w:date="2023-04-11T15:53:00Z"/>
          <w:del w:id="770" w:author="John Clevenger" w:date="2023-11-18T14:49:00Z"/>
          <w:rFonts w:asciiTheme="minorHAnsi" w:eastAsiaTheme="minorEastAsia" w:hAnsiTheme="minorHAnsi" w:cstheme="minorBidi"/>
          <w:sz w:val="22"/>
          <w:szCs w:val="22"/>
        </w:rPr>
      </w:pPr>
      <w:ins w:id="771" w:author="John Buck" w:date="2023-04-11T15:53:00Z">
        <w:del w:id="772"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773" w:author="John Buck" w:date="2023-04-21T13:55:00Z">
        <w:del w:id="774" w:author="John Clevenger" w:date="2023-11-18T14:49:00Z">
          <w:r w:rsidR="00E35EEA" w:rsidDel="005A6B63">
            <w:rPr>
              <w:webHidden/>
            </w:rPr>
            <w:delText>177</w:delText>
          </w:r>
        </w:del>
      </w:ins>
    </w:p>
    <w:p w14:paraId="2E25E5C5" w14:textId="18258466" w:rsidR="00917410" w:rsidDel="005A6B63" w:rsidRDefault="00917410">
      <w:pPr>
        <w:pStyle w:val="TOC1"/>
        <w:rPr>
          <w:ins w:id="775" w:author="John Buck" w:date="2023-11-06T13:06:00Z"/>
          <w:del w:id="776" w:author="John Clevenger" w:date="2023-11-18T14:49:00Z"/>
          <w:rStyle w:val="Hyperlink"/>
          <w:rFonts w:ascii="Times New Roman" w:hAnsi="Times New Roman"/>
          <w:b w:val="0"/>
          <w:bCs w:val="0"/>
          <w:iCs w:val="0"/>
          <w:noProof w:val="0"/>
          <w:sz w:val="24"/>
          <w:szCs w:val="20"/>
        </w:rPr>
      </w:pPr>
      <w:ins w:id="777" w:author="John Buck" w:date="2023-04-11T15:53:00Z">
        <w:del w:id="778"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779" w:author="John Buck" w:date="2023-04-21T13:55:00Z">
        <w:del w:id="780" w:author="John Clevenger" w:date="2023-11-18T14:49:00Z">
          <w:r w:rsidR="00E35EEA" w:rsidDel="005A6B63">
            <w:rPr>
              <w:webHidden/>
            </w:rPr>
            <w:delText>181</w:delText>
          </w:r>
        </w:del>
      </w:ins>
      <w:ins w:id="781" w:author="John Buck" w:date="2023-11-06T13:06:00Z">
        <w:del w:id="782" w:author="John Clevenger" w:date="2023-11-18T14:49:00Z">
          <w:r w:rsidR="0005660E" w:rsidDel="005A6B63">
            <w:rPr>
              <w:rStyle w:val="Hyperlink"/>
            </w:rPr>
            <w:delText>E</w:delText>
          </w:r>
        </w:del>
      </w:ins>
    </w:p>
    <w:p w14:paraId="21F6B263" w14:textId="77777777" w:rsidR="0005660E" w:rsidRPr="0005660E" w:rsidDel="005A6B63" w:rsidRDefault="0005660E">
      <w:pPr>
        <w:pStyle w:val="TOC1"/>
        <w:rPr>
          <w:ins w:id="783" w:author="John Buck" w:date="2023-04-11T15:53:00Z"/>
          <w:del w:id="784" w:author="John Clevenger" w:date="2023-11-18T14:49:00Z"/>
          <w:rFonts w:eastAsiaTheme="minorEastAsia"/>
          <w:rPrChange w:id="785" w:author="John Buck" w:date="2023-11-06T13:06:00Z">
            <w:rPr>
              <w:ins w:id="786" w:author="John Buck" w:date="2023-04-11T15:53:00Z"/>
              <w:del w:id="787" w:author="John Clevenger" w:date="2023-11-18T14:49:00Z"/>
              <w:rFonts w:asciiTheme="minorHAnsi" w:eastAsiaTheme="minorEastAsia" w:hAnsiTheme="minorHAnsi" w:cstheme="minorBidi"/>
              <w:sz w:val="22"/>
              <w:szCs w:val="22"/>
            </w:rPr>
          </w:rPrChange>
        </w:rPr>
      </w:pPr>
    </w:p>
    <w:p w14:paraId="7EEC7CEC" w14:textId="6969B228" w:rsidR="00917410" w:rsidDel="005A6B63" w:rsidRDefault="00917410">
      <w:pPr>
        <w:pStyle w:val="TOC1"/>
        <w:rPr>
          <w:ins w:id="788" w:author="John Buck" w:date="2023-04-11T15:53:00Z"/>
          <w:del w:id="789" w:author="John Clevenger" w:date="2023-11-18T14:49:00Z"/>
          <w:rFonts w:asciiTheme="minorHAnsi" w:eastAsiaTheme="minorEastAsia" w:hAnsiTheme="minorHAnsi" w:cstheme="minorBidi"/>
          <w:sz w:val="22"/>
          <w:szCs w:val="22"/>
        </w:rPr>
      </w:pPr>
      <w:ins w:id="790" w:author="John Buck" w:date="2023-04-11T15:53:00Z">
        <w:del w:id="791" w:author="John Clevenger" w:date="2023-11-18T14:49:00Z">
          <w:r w:rsidRPr="005A6B63" w:rsidDel="005A6B63">
            <w:rPr>
              <w:rStyle w:val="Hyperlink"/>
              <w:b w:val="0"/>
              <w:bCs w:val="0"/>
              <w:iCs w:val="0"/>
            </w:rPr>
            <w:delText>Appendix O – Input Validators</w:delText>
          </w:r>
          <w:r w:rsidDel="005A6B63">
            <w:rPr>
              <w:webHidden/>
            </w:rPr>
            <w:tab/>
          </w:r>
        </w:del>
      </w:ins>
      <w:ins w:id="792" w:author="John Buck" w:date="2023-04-21T13:55:00Z">
        <w:del w:id="793" w:author="John Clevenger" w:date="2023-11-18T14:49:00Z">
          <w:r w:rsidR="00E35EEA" w:rsidDel="005A6B63">
            <w:rPr>
              <w:webHidden/>
            </w:rPr>
            <w:delText>184</w:delText>
          </w:r>
        </w:del>
      </w:ins>
    </w:p>
    <w:p w14:paraId="51815914" w14:textId="4C1567AF" w:rsidR="00917410" w:rsidDel="005A6B63" w:rsidRDefault="00917410">
      <w:pPr>
        <w:pStyle w:val="TOC1"/>
        <w:rPr>
          <w:ins w:id="794" w:author="John Buck" w:date="2023-04-11T15:53:00Z"/>
          <w:del w:id="795" w:author="John Clevenger" w:date="2023-11-18T14:49:00Z"/>
          <w:rFonts w:asciiTheme="minorHAnsi" w:eastAsiaTheme="minorEastAsia" w:hAnsiTheme="minorHAnsi" w:cstheme="minorBidi"/>
          <w:sz w:val="22"/>
          <w:szCs w:val="22"/>
        </w:rPr>
      </w:pPr>
      <w:ins w:id="796" w:author="John Buck" w:date="2023-04-11T15:53:00Z">
        <w:del w:id="797" w:author="John Clevenger" w:date="2023-11-18T14:49:00Z">
          <w:r w:rsidRPr="005A6B63" w:rsidDel="005A6B63">
            <w:rPr>
              <w:rStyle w:val="Hyperlink"/>
              <w:b w:val="0"/>
              <w:bCs w:val="0"/>
              <w:iCs w:val="0"/>
            </w:rPr>
            <w:delText>Appendix P – reject.ini</w:delText>
          </w:r>
          <w:r w:rsidDel="005A6B63">
            <w:rPr>
              <w:webHidden/>
            </w:rPr>
            <w:tab/>
          </w:r>
        </w:del>
      </w:ins>
      <w:ins w:id="798" w:author="John Buck" w:date="2023-04-21T13:55:00Z">
        <w:del w:id="799" w:author="John Clevenger" w:date="2023-11-18T14:49:00Z">
          <w:r w:rsidR="00E35EEA" w:rsidDel="005A6B63">
            <w:rPr>
              <w:webHidden/>
            </w:rPr>
            <w:delText>194</w:delText>
          </w:r>
        </w:del>
      </w:ins>
    </w:p>
    <w:p w14:paraId="6A432B1B" w14:textId="287BB184" w:rsidR="00917410" w:rsidDel="005A6B63" w:rsidRDefault="00917410">
      <w:pPr>
        <w:pStyle w:val="TOC1"/>
        <w:rPr>
          <w:ins w:id="800" w:author="John Buck" w:date="2023-04-11T15:53:00Z"/>
          <w:del w:id="801" w:author="John Clevenger" w:date="2023-11-18T14:49:00Z"/>
          <w:rFonts w:asciiTheme="minorHAnsi" w:eastAsiaTheme="minorEastAsia" w:hAnsiTheme="minorHAnsi" w:cstheme="minorBidi"/>
          <w:sz w:val="22"/>
          <w:szCs w:val="22"/>
        </w:rPr>
      </w:pPr>
      <w:ins w:id="802" w:author="John Buck" w:date="2023-04-11T15:53:00Z">
        <w:del w:id="803" w:author="John Clevenger" w:date="2023-11-18T14:49:00Z">
          <w:r w:rsidRPr="005A6B63" w:rsidDel="005A6B63">
            <w:rPr>
              <w:rStyle w:val="Hyperlink"/>
              <w:b w:val="0"/>
              <w:bCs w:val="0"/>
              <w:iCs w:val="0"/>
            </w:rPr>
            <w:delText>Appendix Q – GUI Customization</w:delText>
          </w:r>
          <w:r w:rsidDel="005A6B63">
            <w:rPr>
              <w:webHidden/>
            </w:rPr>
            <w:tab/>
          </w:r>
        </w:del>
      </w:ins>
      <w:ins w:id="804" w:author="John Buck" w:date="2023-04-21T13:55:00Z">
        <w:del w:id="805" w:author="John Clevenger" w:date="2023-11-18T14:49:00Z">
          <w:r w:rsidR="00E35EEA" w:rsidDel="005A6B63">
            <w:rPr>
              <w:webHidden/>
            </w:rPr>
            <w:delText>196</w:delText>
          </w:r>
        </w:del>
      </w:ins>
    </w:p>
    <w:p w14:paraId="2DD998A8" w14:textId="1D900DBE" w:rsidR="00917410" w:rsidDel="005A6B63" w:rsidRDefault="00917410">
      <w:pPr>
        <w:pStyle w:val="TOC1"/>
        <w:rPr>
          <w:ins w:id="806" w:author="John Buck" w:date="2023-04-11T15:53:00Z"/>
          <w:del w:id="807" w:author="John Clevenger" w:date="2023-11-18T14:49:00Z"/>
          <w:rFonts w:asciiTheme="minorHAnsi" w:eastAsiaTheme="minorEastAsia" w:hAnsiTheme="minorHAnsi" w:cstheme="minorBidi"/>
          <w:sz w:val="22"/>
          <w:szCs w:val="22"/>
        </w:rPr>
      </w:pPr>
      <w:ins w:id="808" w:author="John Buck" w:date="2023-04-11T15:53:00Z">
        <w:del w:id="809" w:author="John Clevenger" w:date="2023-11-18T14:49:00Z">
          <w:r w:rsidRPr="005A6B63" w:rsidDel="005A6B63">
            <w:rPr>
              <w:rStyle w:val="Hyperlink"/>
              <w:b w:val="0"/>
              <w:bCs w:val="0"/>
              <w:iCs w:val="0"/>
            </w:rPr>
            <w:delText>Appendix R – Shadow Mode</w:delText>
          </w:r>
          <w:r w:rsidDel="005A6B63">
            <w:rPr>
              <w:webHidden/>
            </w:rPr>
            <w:tab/>
          </w:r>
        </w:del>
      </w:ins>
      <w:ins w:id="810" w:author="John Buck" w:date="2023-04-21T13:55:00Z">
        <w:del w:id="811" w:author="John Clevenger" w:date="2023-11-18T14:49:00Z">
          <w:r w:rsidR="00E35EEA" w:rsidDel="005A6B63">
            <w:rPr>
              <w:webHidden/>
            </w:rPr>
            <w:delText>197</w:delText>
          </w:r>
        </w:del>
      </w:ins>
    </w:p>
    <w:p w14:paraId="0FC22373" w14:textId="78ED5D83" w:rsidR="00917410" w:rsidDel="005A6B63" w:rsidRDefault="00917410">
      <w:pPr>
        <w:pStyle w:val="TOC1"/>
        <w:rPr>
          <w:ins w:id="812" w:author="John Buck" w:date="2023-04-11T15:53:00Z"/>
          <w:del w:id="813" w:author="John Clevenger" w:date="2023-11-18T14:49:00Z"/>
          <w:rFonts w:asciiTheme="minorHAnsi" w:eastAsiaTheme="minorEastAsia" w:hAnsiTheme="minorHAnsi" w:cstheme="minorBidi"/>
          <w:sz w:val="22"/>
          <w:szCs w:val="22"/>
        </w:rPr>
      </w:pPr>
      <w:ins w:id="814" w:author="John Buck" w:date="2023-04-11T15:53:00Z">
        <w:del w:id="815"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816" w:author="John Buck" w:date="2023-04-21T13:55:00Z">
        <w:del w:id="817" w:author="John Clevenger" w:date="2023-11-18T14:49:00Z">
          <w:r w:rsidR="00E35EEA" w:rsidDel="005A6B63">
            <w:rPr>
              <w:webHidden/>
            </w:rPr>
            <w:delText>211</w:delText>
          </w:r>
        </w:del>
      </w:ins>
    </w:p>
    <w:p w14:paraId="25D6B205" w14:textId="5B8AE7E2" w:rsidR="00917410" w:rsidDel="005A6B63" w:rsidRDefault="00917410">
      <w:pPr>
        <w:pStyle w:val="TOC1"/>
        <w:rPr>
          <w:ins w:id="818" w:author="John Buck" w:date="2023-04-11T15:53:00Z"/>
          <w:del w:id="819" w:author="John Clevenger" w:date="2023-11-18T14:49:00Z"/>
          <w:rFonts w:asciiTheme="minorHAnsi" w:eastAsiaTheme="minorEastAsia" w:hAnsiTheme="minorHAnsi" w:cstheme="minorBidi"/>
          <w:sz w:val="22"/>
          <w:szCs w:val="22"/>
        </w:rPr>
      </w:pPr>
      <w:ins w:id="820" w:author="John Buck" w:date="2023-04-11T15:53:00Z">
        <w:del w:id="821"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822" w:author="John Buck" w:date="2023-04-21T13:55:00Z">
        <w:del w:id="823" w:author="John Clevenger" w:date="2023-11-18T14:49:00Z">
          <w:r w:rsidR="00E35EEA" w:rsidDel="005A6B63">
            <w:rPr>
              <w:webHidden/>
            </w:rPr>
            <w:delText>213</w:delText>
          </w:r>
        </w:del>
      </w:ins>
    </w:p>
    <w:p w14:paraId="387828FB" w14:textId="3FCA3DAF" w:rsidR="00917410" w:rsidDel="005A6B63" w:rsidRDefault="00917410">
      <w:pPr>
        <w:pStyle w:val="TOC1"/>
        <w:rPr>
          <w:ins w:id="824" w:author="John Buck" w:date="2023-04-11T15:53:00Z"/>
          <w:del w:id="825" w:author="John Clevenger" w:date="2023-11-18T14:49:00Z"/>
          <w:rFonts w:asciiTheme="minorHAnsi" w:eastAsiaTheme="minorEastAsia" w:hAnsiTheme="minorHAnsi" w:cstheme="minorBidi"/>
          <w:sz w:val="22"/>
          <w:szCs w:val="22"/>
        </w:rPr>
      </w:pPr>
      <w:ins w:id="826" w:author="John Buck" w:date="2023-04-11T15:53:00Z">
        <w:del w:id="827" w:author="John Clevenger" w:date="2023-11-18T14:49:00Z">
          <w:r w:rsidRPr="005A6B63" w:rsidDel="005A6B63">
            <w:rPr>
              <w:rStyle w:val="Hyperlink"/>
              <w:b w:val="0"/>
              <w:bCs w:val="0"/>
              <w:iCs w:val="0"/>
            </w:rPr>
            <w:delText>Appendix U – Running in a Sandbox</w:delText>
          </w:r>
          <w:r w:rsidDel="005A6B63">
            <w:rPr>
              <w:webHidden/>
            </w:rPr>
            <w:tab/>
          </w:r>
        </w:del>
      </w:ins>
      <w:ins w:id="828" w:author="John Buck" w:date="2023-04-21T13:55:00Z">
        <w:del w:id="829" w:author="John Clevenger" w:date="2023-11-18T14:49:00Z">
          <w:r w:rsidR="00E35EEA" w:rsidDel="005A6B63">
            <w:rPr>
              <w:webHidden/>
            </w:rPr>
            <w:delText>216</w:delText>
          </w:r>
        </w:del>
      </w:ins>
    </w:p>
    <w:p w14:paraId="62705ECA" w14:textId="74C903BD" w:rsidR="004D72C9" w:rsidDel="005A6B63" w:rsidRDefault="004D72C9">
      <w:pPr>
        <w:pStyle w:val="TOC1"/>
        <w:rPr>
          <w:ins w:id="830" w:author="John Clevenger [2]" w:date="2022-12-17T16:15:00Z"/>
          <w:del w:id="831" w:author="John Clevenger" w:date="2023-11-18T14:49:00Z"/>
          <w:rFonts w:asciiTheme="minorHAnsi" w:eastAsiaTheme="minorEastAsia" w:hAnsiTheme="minorHAnsi" w:cstheme="minorBidi"/>
          <w:sz w:val="22"/>
          <w:szCs w:val="22"/>
        </w:rPr>
      </w:pPr>
      <w:ins w:id="832" w:author="John Clevenger [2]" w:date="2022-12-17T16:15:00Z">
        <w:del w:id="833"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Introduction</w:delText>
          </w:r>
          <w:r w:rsidDel="005A6B63">
            <w:rPr>
              <w:webHidden/>
            </w:rPr>
            <w:tab/>
          </w:r>
        </w:del>
      </w:ins>
      <w:ins w:id="834" w:author="John Clevenger [2]" w:date="2022-12-17T16:24:00Z">
        <w:del w:id="835" w:author="John Clevenger" w:date="2023-11-18T14:49:00Z">
          <w:r w:rsidR="00F97818" w:rsidDel="005A6B63">
            <w:rPr>
              <w:webHidden/>
            </w:rPr>
            <w:delText>5</w:delText>
          </w:r>
        </w:del>
      </w:ins>
    </w:p>
    <w:p w14:paraId="0BF15CE7" w14:textId="7D9F07C5" w:rsidR="004D72C9" w:rsidDel="005A6B63" w:rsidRDefault="004D72C9">
      <w:pPr>
        <w:pStyle w:val="TOC1"/>
        <w:rPr>
          <w:ins w:id="836" w:author="John Clevenger [2]" w:date="2022-12-17T16:15:00Z"/>
          <w:del w:id="837" w:author="John Clevenger" w:date="2023-11-18T14:49:00Z"/>
          <w:rFonts w:asciiTheme="minorHAnsi" w:eastAsiaTheme="minorEastAsia" w:hAnsiTheme="minorHAnsi" w:cstheme="minorBidi"/>
          <w:sz w:val="22"/>
          <w:szCs w:val="22"/>
        </w:rPr>
        <w:pPrChange w:id="838" w:author="John Clevenger" w:date="2023-11-24T12:46:00Z">
          <w:pPr>
            <w:pStyle w:val="TOC2"/>
          </w:pPr>
        </w:pPrChange>
      </w:pPr>
      <w:ins w:id="839" w:author="John Clevenger [2]" w:date="2022-12-17T16:15:00Z">
        <w:del w:id="840"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841" w:author="John Clevenger [2]" w:date="2022-12-17T16:24:00Z">
        <w:del w:id="842" w:author="John Clevenger" w:date="2023-11-18T14:49:00Z">
          <w:r w:rsidR="00F97818" w:rsidDel="005A6B63">
            <w:rPr>
              <w:webHidden/>
            </w:rPr>
            <w:delText>5</w:delText>
          </w:r>
        </w:del>
      </w:ins>
    </w:p>
    <w:p w14:paraId="4585C483" w14:textId="0A0E7C0A" w:rsidR="004D72C9" w:rsidDel="005A6B63" w:rsidRDefault="004D72C9">
      <w:pPr>
        <w:pStyle w:val="TOC1"/>
        <w:rPr>
          <w:ins w:id="843" w:author="John Clevenger [2]" w:date="2022-12-17T16:15:00Z"/>
          <w:del w:id="844" w:author="John Clevenger" w:date="2023-11-18T14:49:00Z"/>
          <w:rFonts w:asciiTheme="minorHAnsi" w:eastAsiaTheme="minorEastAsia" w:hAnsiTheme="minorHAnsi" w:cstheme="minorBidi"/>
          <w:sz w:val="22"/>
          <w:szCs w:val="22"/>
        </w:rPr>
        <w:pPrChange w:id="845" w:author="John Clevenger" w:date="2023-11-24T12:46:00Z">
          <w:pPr>
            <w:pStyle w:val="TOC2"/>
          </w:pPr>
        </w:pPrChange>
      </w:pPr>
      <w:ins w:id="846" w:author="John Clevenger [2]" w:date="2022-12-17T16:15:00Z">
        <w:del w:id="847"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848" w:author="John Clevenger [2]" w:date="2022-12-17T16:24:00Z">
        <w:del w:id="849" w:author="John Clevenger" w:date="2023-11-18T14:49:00Z">
          <w:r w:rsidR="00F97818" w:rsidDel="005A6B63">
            <w:rPr>
              <w:webHidden/>
            </w:rPr>
            <w:delText>6</w:delText>
          </w:r>
        </w:del>
      </w:ins>
    </w:p>
    <w:p w14:paraId="37D0B114" w14:textId="2D041E4D" w:rsidR="004D72C9" w:rsidDel="005A6B63" w:rsidRDefault="004D72C9">
      <w:pPr>
        <w:pStyle w:val="TOC1"/>
        <w:rPr>
          <w:ins w:id="850" w:author="John Clevenger [2]" w:date="2022-12-17T16:15:00Z"/>
          <w:del w:id="851" w:author="John Clevenger" w:date="2023-11-18T14:49:00Z"/>
          <w:rFonts w:asciiTheme="minorHAnsi" w:eastAsiaTheme="minorEastAsia" w:hAnsiTheme="minorHAnsi" w:cstheme="minorBidi"/>
          <w:sz w:val="22"/>
          <w:szCs w:val="22"/>
        </w:rPr>
        <w:pPrChange w:id="852" w:author="John Clevenger" w:date="2023-11-24T12:46:00Z">
          <w:pPr>
            <w:pStyle w:val="TOC2"/>
          </w:pPr>
        </w:pPrChange>
      </w:pPr>
      <w:ins w:id="853" w:author="John Clevenger [2]" w:date="2022-12-17T16:15:00Z">
        <w:del w:id="854"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855" w:author="John Clevenger [2]" w:date="2022-12-17T16:24:00Z">
        <w:del w:id="856" w:author="John Clevenger" w:date="2023-11-18T14:49:00Z">
          <w:r w:rsidR="00F97818" w:rsidDel="005A6B63">
            <w:rPr>
              <w:webHidden/>
            </w:rPr>
            <w:delText>6</w:delText>
          </w:r>
        </w:del>
      </w:ins>
    </w:p>
    <w:p w14:paraId="5C261DC9" w14:textId="3ED8A14F" w:rsidR="004D72C9" w:rsidDel="005A6B63" w:rsidRDefault="004D72C9">
      <w:pPr>
        <w:pStyle w:val="TOC1"/>
        <w:rPr>
          <w:ins w:id="857" w:author="John Clevenger [2]" w:date="2022-12-17T16:15:00Z"/>
          <w:del w:id="858" w:author="John Clevenger" w:date="2023-11-18T14:49:00Z"/>
          <w:rFonts w:asciiTheme="minorHAnsi" w:eastAsiaTheme="minorEastAsia" w:hAnsiTheme="minorHAnsi" w:cstheme="minorBidi"/>
          <w:sz w:val="22"/>
          <w:szCs w:val="22"/>
        </w:rPr>
      </w:pPr>
      <w:ins w:id="859" w:author="John Clevenger [2]" w:date="2022-12-17T16:15:00Z">
        <w:del w:id="860"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Getting Started</w:delText>
          </w:r>
          <w:r w:rsidDel="005A6B63">
            <w:rPr>
              <w:webHidden/>
            </w:rPr>
            <w:tab/>
          </w:r>
        </w:del>
      </w:ins>
      <w:ins w:id="861" w:author="John Clevenger [2]" w:date="2022-12-17T16:24:00Z">
        <w:del w:id="862" w:author="John Clevenger" w:date="2023-11-18T14:49:00Z">
          <w:r w:rsidR="00F97818" w:rsidDel="005A6B63">
            <w:rPr>
              <w:webHidden/>
            </w:rPr>
            <w:delText>7</w:delText>
          </w:r>
        </w:del>
      </w:ins>
    </w:p>
    <w:p w14:paraId="3D5199D6" w14:textId="0F4E596F" w:rsidR="004D72C9" w:rsidDel="005A6B63" w:rsidRDefault="004D72C9">
      <w:pPr>
        <w:pStyle w:val="TOC1"/>
        <w:rPr>
          <w:ins w:id="863" w:author="John Clevenger [2]" w:date="2022-12-17T16:15:00Z"/>
          <w:del w:id="864" w:author="John Clevenger" w:date="2023-11-18T14:49:00Z"/>
          <w:rFonts w:asciiTheme="minorHAnsi" w:eastAsiaTheme="minorEastAsia" w:hAnsiTheme="minorHAnsi" w:cstheme="minorBidi"/>
          <w:sz w:val="22"/>
          <w:szCs w:val="22"/>
        </w:rPr>
        <w:pPrChange w:id="865" w:author="John Clevenger" w:date="2023-11-24T12:46:00Z">
          <w:pPr>
            <w:pStyle w:val="TOC2"/>
          </w:pPr>
        </w:pPrChange>
      </w:pPr>
      <w:ins w:id="866" w:author="John Clevenger [2]" w:date="2022-12-17T16:15:00Z">
        <w:del w:id="867"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68" w:author="John Clevenger [2]" w:date="2022-12-17T16:24:00Z">
        <w:del w:id="869" w:author="John Clevenger" w:date="2023-11-18T14:49:00Z">
          <w:r w:rsidR="00F97818" w:rsidDel="005A6B63">
            <w:rPr>
              <w:webHidden/>
            </w:rPr>
            <w:delText>7</w:delText>
          </w:r>
        </w:del>
      </w:ins>
    </w:p>
    <w:p w14:paraId="7E877D35" w14:textId="4DE2A8FF" w:rsidR="004D72C9" w:rsidDel="005A6B63" w:rsidRDefault="004D72C9">
      <w:pPr>
        <w:pStyle w:val="TOC1"/>
        <w:rPr>
          <w:ins w:id="870" w:author="John Clevenger [2]" w:date="2022-12-17T16:15:00Z"/>
          <w:del w:id="871" w:author="John Clevenger" w:date="2023-11-18T14:49:00Z"/>
          <w:rFonts w:asciiTheme="minorHAnsi" w:eastAsiaTheme="minorEastAsia" w:hAnsiTheme="minorHAnsi" w:cstheme="minorBidi"/>
          <w:sz w:val="22"/>
          <w:szCs w:val="22"/>
        </w:rPr>
        <w:pPrChange w:id="872" w:author="John Clevenger" w:date="2023-11-24T12:46:00Z">
          <w:pPr>
            <w:pStyle w:val="TOC2"/>
          </w:pPr>
        </w:pPrChange>
      </w:pPr>
      <w:ins w:id="873" w:author="John Clevenger [2]" w:date="2022-12-17T16:15:00Z">
        <w:del w:id="87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875" w:author="John Clevenger [2]" w:date="2022-12-17T16:24:00Z">
        <w:del w:id="876" w:author="John Clevenger" w:date="2023-11-18T14:49:00Z">
          <w:r w:rsidR="00F97818" w:rsidDel="005A6B63">
            <w:rPr>
              <w:webHidden/>
            </w:rPr>
            <w:delText>7</w:delText>
          </w:r>
        </w:del>
      </w:ins>
    </w:p>
    <w:p w14:paraId="2EDB4B9F" w14:textId="3D2D82B2"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sz w:val="22"/>
          <w:szCs w:val="22"/>
        </w:rPr>
        <w:pPrChange w:id="879" w:author="John Clevenger" w:date="2023-11-24T12:46:00Z">
          <w:pPr>
            <w:pStyle w:val="TOC2"/>
          </w:pPr>
        </w:pPrChange>
      </w:pPr>
      <w:ins w:id="880" w:author="John Clevenger [2]" w:date="2022-12-17T16:15:00Z">
        <w:del w:id="881"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882" w:author="John Clevenger [2]" w:date="2022-12-17T16:24:00Z">
        <w:del w:id="883" w:author="John Clevenger" w:date="2023-11-18T14:49:00Z">
          <w:r w:rsidR="00F97818" w:rsidDel="005A6B63">
            <w:rPr>
              <w:webHidden/>
            </w:rPr>
            <w:delText>8</w:delText>
          </w:r>
        </w:del>
      </w:ins>
    </w:p>
    <w:p w14:paraId="2DF0E5DC" w14:textId="3A9866CF" w:rsidR="004D72C9" w:rsidDel="005A6B63" w:rsidRDefault="004D72C9">
      <w:pPr>
        <w:pStyle w:val="TOC1"/>
        <w:rPr>
          <w:ins w:id="884" w:author="John Clevenger [2]" w:date="2022-12-17T16:15:00Z"/>
          <w:del w:id="885" w:author="John Clevenger" w:date="2023-11-18T14:49:00Z"/>
          <w:rFonts w:asciiTheme="minorHAnsi" w:eastAsiaTheme="minorEastAsia" w:hAnsiTheme="minorHAnsi" w:cstheme="minorBidi"/>
          <w:sz w:val="22"/>
          <w:szCs w:val="22"/>
        </w:rPr>
        <w:pPrChange w:id="886" w:author="John Clevenger" w:date="2023-11-24T12:46:00Z">
          <w:pPr>
            <w:pStyle w:val="TOC2"/>
          </w:pPr>
        </w:pPrChange>
      </w:pPr>
      <w:ins w:id="887" w:author="John Clevenger [2]" w:date="2022-12-17T16:15:00Z">
        <w:del w:id="888"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889" w:author="John Clevenger [2]" w:date="2022-12-17T16:24:00Z">
        <w:del w:id="890" w:author="John Clevenger" w:date="2023-11-18T14:49:00Z">
          <w:r w:rsidR="00F97818" w:rsidDel="005A6B63">
            <w:rPr>
              <w:webHidden/>
            </w:rPr>
            <w:delText>8</w:delText>
          </w:r>
        </w:del>
      </w:ins>
    </w:p>
    <w:p w14:paraId="0DAEED43" w14:textId="2611DF53" w:rsidR="004D72C9" w:rsidDel="005A6B63" w:rsidRDefault="004D72C9">
      <w:pPr>
        <w:pStyle w:val="TOC1"/>
        <w:rPr>
          <w:ins w:id="891" w:author="John Clevenger [2]" w:date="2022-12-17T16:15:00Z"/>
          <w:del w:id="892" w:author="John Clevenger" w:date="2023-11-18T14:49:00Z"/>
          <w:rFonts w:asciiTheme="minorHAnsi" w:eastAsiaTheme="minorEastAsia" w:hAnsiTheme="minorHAnsi" w:cstheme="minorBidi"/>
          <w:sz w:val="22"/>
          <w:szCs w:val="22"/>
        </w:rPr>
        <w:pPrChange w:id="893" w:author="John Clevenger" w:date="2023-11-24T12:46:00Z">
          <w:pPr>
            <w:pStyle w:val="TOC2"/>
          </w:pPr>
        </w:pPrChange>
      </w:pPr>
      <w:ins w:id="894" w:author="John Clevenger [2]" w:date="2022-12-17T16:15:00Z">
        <w:del w:id="895"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96" w:author="John Clevenger [2]" w:date="2022-12-17T16:24:00Z">
        <w:del w:id="897" w:author="John Clevenger" w:date="2023-11-18T14:49:00Z">
          <w:r w:rsidR="00F97818" w:rsidDel="005A6B63">
            <w:rPr>
              <w:webHidden/>
            </w:rPr>
            <w:delText>9</w:delText>
          </w:r>
        </w:del>
      </w:ins>
    </w:p>
    <w:p w14:paraId="0AD0C9A2" w14:textId="72705451" w:rsidR="004D72C9" w:rsidDel="005A6B63" w:rsidRDefault="004D72C9">
      <w:pPr>
        <w:pStyle w:val="TOC1"/>
        <w:rPr>
          <w:ins w:id="898" w:author="John Clevenger [2]" w:date="2022-12-17T16:15:00Z"/>
          <w:del w:id="899" w:author="John Clevenger" w:date="2023-11-18T14:49:00Z"/>
          <w:rFonts w:asciiTheme="minorHAnsi" w:eastAsiaTheme="minorEastAsia" w:hAnsiTheme="minorHAnsi" w:cstheme="minorBidi"/>
          <w:sz w:val="22"/>
          <w:szCs w:val="22"/>
        </w:rPr>
        <w:pPrChange w:id="900" w:author="John Clevenger" w:date="2023-11-24T12:46:00Z">
          <w:pPr>
            <w:pStyle w:val="TOC2"/>
          </w:pPr>
        </w:pPrChange>
      </w:pPr>
      <w:ins w:id="901" w:author="John Clevenger [2]" w:date="2022-12-17T16:15:00Z">
        <w:del w:id="902"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903" w:author="John Clevenger [2]" w:date="2022-12-17T16:24:00Z">
        <w:del w:id="904" w:author="John Clevenger" w:date="2023-11-18T14:49:00Z">
          <w:r w:rsidR="00F97818" w:rsidDel="005A6B63">
            <w:rPr>
              <w:webHidden/>
            </w:rPr>
            <w:delText>9</w:delText>
          </w:r>
        </w:del>
      </w:ins>
    </w:p>
    <w:p w14:paraId="06D3F85D" w14:textId="545C695B" w:rsidR="004D72C9" w:rsidDel="005A6B63" w:rsidRDefault="004D72C9">
      <w:pPr>
        <w:pStyle w:val="TOC1"/>
        <w:rPr>
          <w:ins w:id="905" w:author="John Clevenger [2]" w:date="2022-12-17T16:15:00Z"/>
          <w:del w:id="906" w:author="John Clevenger" w:date="2023-11-18T14:49:00Z"/>
          <w:rFonts w:asciiTheme="minorHAnsi" w:eastAsiaTheme="minorEastAsia" w:hAnsiTheme="minorHAnsi" w:cstheme="minorBidi"/>
          <w:sz w:val="22"/>
          <w:szCs w:val="22"/>
        </w:rPr>
        <w:pPrChange w:id="907" w:author="John Clevenger" w:date="2023-11-24T12:46:00Z">
          <w:pPr>
            <w:pStyle w:val="TOC2"/>
          </w:pPr>
        </w:pPrChange>
      </w:pPr>
      <w:ins w:id="908" w:author="John Clevenger [2]" w:date="2022-12-17T16:15:00Z">
        <w:del w:id="909"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910" w:author="John Clevenger [2]" w:date="2022-12-17T16:24:00Z">
        <w:del w:id="911" w:author="John Clevenger" w:date="2023-11-18T14:49:00Z">
          <w:r w:rsidR="00F97818" w:rsidDel="005A6B63">
            <w:rPr>
              <w:webHidden/>
            </w:rPr>
            <w:delText>10</w:delText>
          </w:r>
        </w:del>
      </w:ins>
    </w:p>
    <w:p w14:paraId="0CEBB738" w14:textId="753A920F" w:rsidR="004D72C9" w:rsidDel="005A6B63" w:rsidRDefault="004D72C9">
      <w:pPr>
        <w:pStyle w:val="TOC1"/>
        <w:rPr>
          <w:ins w:id="912" w:author="John Clevenger [2]" w:date="2022-12-17T16:15:00Z"/>
          <w:del w:id="913" w:author="John Clevenger" w:date="2023-11-18T14:49:00Z"/>
          <w:rFonts w:asciiTheme="minorHAnsi" w:eastAsiaTheme="minorEastAsia" w:hAnsiTheme="minorHAnsi" w:cstheme="minorBidi"/>
          <w:sz w:val="22"/>
          <w:szCs w:val="22"/>
        </w:rPr>
        <w:pPrChange w:id="914" w:author="John Clevenger" w:date="2023-11-24T12:46:00Z">
          <w:pPr>
            <w:pStyle w:val="TOC2"/>
          </w:pPr>
        </w:pPrChange>
      </w:pPr>
      <w:ins w:id="915" w:author="John Clevenger [2]" w:date="2022-12-17T16:15:00Z">
        <w:del w:id="916"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917" w:author="John Clevenger [2]" w:date="2022-12-17T16:24:00Z">
        <w:del w:id="918" w:author="John Clevenger" w:date="2023-11-18T14:49:00Z">
          <w:r w:rsidR="00F97818" w:rsidDel="005A6B63">
            <w:rPr>
              <w:webHidden/>
            </w:rPr>
            <w:delText>10</w:delText>
          </w:r>
        </w:del>
      </w:ins>
    </w:p>
    <w:p w14:paraId="49E091FF" w14:textId="7169B0B9" w:rsidR="004D72C9" w:rsidDel="005A6B63" w:rsidRDefault="004D72C9">
      <w:pPr>
        <w:pStyle w:val="TOC1"/>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Installation Details</w:delText>
          </w:r>
          <w:r w:rsidDel="005A6B63">
            <w:rPr>
              <w:webHidden/>
            </w:rPr>
            <w:tab/>
          </w:r>
        </w:del>
      </w:ins>
      <w:ins w:id="923" w:author="John Clevenger [2]" w:date="2022-12-17T16:24:00Z">
        <w:del w:id="924" w:author="John Clevenger" w:date="2023-11-18T14:49:00Z">
          <w:r w:rsidR="00F97818" w:rsidDel="005A6B63">
            <w:rPr>
              <w:webHidden/>
            </w:rPr>
            <w:delText>12</w:delText>
          </w:r>
        </w:del>
      </w:ins>
    </w:p>
    <w:p w14:paraId="474DB562" w14:textId="6FEBAFD7" w:rsidR="004D72C9" w:rsidDel="005A6B63" w:rsidRDefault="004D72C9">
      <w:pPr>
        <w:pStyle w:val="TOC1"/>
        <w:rPr>
          <w:ins w:id="925" w:author="John Clevenger [2]" w:date="2022-12-17T16:15:00Z"/>
          <w:del w:id="926" w:author="John Clevenger" w:date="2023-11-18T14:49:00Z"/>
          <w:rFonts w:asciiTheme="minorHAnsi" w:eastAsiaTheme="minorEastAsia" w:hAnsiTheme="minorHAnsi" w:cstheme="minorBidi"/>
          <w:sz w:val="22"/>
          <w:szCs w:val="22"/>
        </w:rPr>
        <w:pPrChange w:id="927" w:author="John Clevenger" w:date="2023-11-24T12:46:00Z">
          <w:pPr>
            <w:pStyle w:val="TOC2"/>
          </w:pPr>
        </w:pPrChange>
      </w:pPr>
      <w:ins w:id="928" w:author="John Clevenger [2]" w:date="2022-12-17T16:15:00Z">
        <w:del w:id="929"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930" w:author="John Clevenger [2]" w:date="2022-12-17T16:24:00Z">
        <w:del w:id="931" w:author="John Clevenger" w:date="2023-11-18T14:49:00Z">
          <w:r w:rsidR="00F97818" w:rsidDel="005A6B63">
            <w:rPr>
              <w:webHidden/>
            </w:rPr>
            <w:delText>12</w:delText>
          </w:r>
        </w:del>
      </w:ins>
    </w:p>
    <w:p w14:paraId="0B3450F7" w14:textId="4CDDB080" w:rsidR="004D72C9" w:rsidDel="005A6B63" w:rsidRDefault="004D72C9">
      <w:pPr>
        <w:pStyle w:val="TOC1"/>
        <w:rPr>
          <w:ins w:id="932" w:author="John Clevenger [2]" w:date="2022-12-17T16:15:00Z"/>
          <w:del w:id="933" w:author="John Clevenger" w:date="2023-11-18T14:49:00Z"/>
          <w:rFonts w:asciiTheme="minorHAnsi" w:eastAsiaTheme="minorEastAsia" w:hAnsiTheme="minorHAnsi" w:cstheme="minorBidi"/>
          <w:sz w:val="22"/>
          <w:szCs w:val="22"/>
        </w:rPr>
        <w:pPrChange w:id="934" w:author="John Clevenger" w:date="2023-11-24T12:46:00Z">
          <w:pPr>
            <w:pStyle w:val="TOC2"/>
          </w:pPr>
        </w:pPrChange>
      </w:pPr>
      <w:ins w:id="935" w:author="John Clevenger [2]" w:date="2022-12-17T16:15:00Z">
        <w:del w:id="936"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937" w:author="John Clevenger [2]" w:date="2022-12-17T16:24:00Z">
        <w:del w:id="938" w:author="John Clevenger" w:date="2023-11-18T14:49:00Z">
          <w:r w:rsidR="00F97818" w:rsidDel="005A6B63">
            <w:rPr>
              <w:webHidden/>
            </w:rPr>
            <w:delText>12</w:delText>
          </w:r>
        </w:del>
      </w:ins>
    </w:p>
    <w:p w14:paraId="7112B778" w14:textId="66CAB6B2" w:rsidR="004D72C9" w:rsidDel="005A6B63" w:rsidRDefault="004D72C9">
      <w:pPr>
        <w:pStyle w:val="TOC1"/>
        <w:rPr>
          <w:ins w:id="939" w:author="John Clevenger [2]" w:date="2022-12-17T16:15:00Z"/>
          <w:del w:id="940" w:author="John Clevenger" w:date="2023-11-18T14:49:00Z"/>
          <w:rFonts w:asciiTheme="minorHAnsi" w:eastAsiaTheme="minorEastAsia" w:hAnsiTheme="minorHAnsi" w:cstheme="minorBidi"/>
          <w:sz w:val="22"/>
          <w:szCs w:val="22"/>
        </w:rPr>
        <w:pPrChange w:id="941" w:author="John Clevenger" w:date="2023-11-24T12:46:00Z">
          <w:pPr>
            <w:pStyle w:val="TOC2"/>
          </w:pPr>
        </w:pPrChange>
      </w:pPr>
      <w:ins w:id="942" w:author="John Clevenger [2]" w:date="2022-12-17T16:15:00Z">
        <w:del w:id="943"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944" w:author="John Clevenger [2]" w:date="2022-12-17T16:24:00Z">
        <w:del w:id="945" w:author="John Clevenger" w:date="2023-11-18T14:49:00Z">
          <w:r w:rsidR="00F97818" w:rsidDel="005A6B63">
            <w:rPr>
              <w:webHidden/>
            </w:rPr>
            <w:delText>13</w:delText>
          </w:r>
        </w:del>
      </w:ins>
    </w:p>
    <w:p w14:paraId="76156915" w14:textId="48355D8B" w:rsidR="004D72C9" w:rsidDel="005A6B63" w:rsidRDefault="004D72C9">
      <w:pPr>
        <w:pStyle w:val="TOC1"/>
        <w:rPr>
          <w:ins w:id="946" w:author="John Clevenger [2]" w:date="2022-12-17T16:15:00Z"/>
          <w:del w:id="947" w:author="John Clevenger" w:date="2023-11-18T14:49:00Z"/>
          <w:rFonts w:asciiTheme="minorHAnsi" w:eastAsiaTheme="minorEastAsia" w:hAnsiTheme="minorHAnsi" w:cstheme="minorBidi"/>
          <w:sz w:val="22"/>
          <w:szCs w:val="22"/>
        </w:rPr>
        <w:pPrChange w:id="948" w:author="John Clevenger" w:date="2023-11-24T12:46:00Z">
          <w:pPr>
            <w:pStyle w:val="TOC2"/>
          </w:pPr>
        </w:pPrChange>
      </w:pPr>
      <w:ins w:id="949" w:author="John Clevenger [2]" w:date="2022-12-17T16:15:00Z">
        <w:del w:id="9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951" w:author="John Clevenger [2]" w:date="2022-12-17T16:24:00Z">
        <w:del w:id="952" w:author="John Clevenger" w:date="2023-11-18T14:49:00Z">
          <w:r w:rsidR="00F97818" w:rsidDel="005A6B63">
            <w:rPr>
              <w:webHidden/>
            </w:rPr>
            <w:delText>14</w:delText>
          </w:r>
        </w:del>
      </w:ins>
    </w:p>
    <w:p w14:paraId="2E6D3973" w14:textId="180422A2" w:rsidR="004D72C9" w:rsidDel="005A6B63" w:rsidRDefault="004D72C9">
      <w:pPr>
        <w:pStyle w:val="TOC1"/>
        <w:rPr>
          <w:ins w:id="953" w:author="John Clevenger [2]" w:date="2022-12-17T16:15:00Z"/>
          <w:del w:id="954" w:author="John Clevenger" w:date="2023-11-18T14:49:00Z"/>
          <w:rFonts w:asciiTheme="minorHAnsi" w:eastAsiaTheme="minorEastAsia" w:hAnsiTheme="minorHAnsi" w:cstheme="minorBidi"/>
          <w:sz w:val="22"/>
          <w:szCs w:val="22"/>
        </w:rPr>
        <w:pPrChange w:id="955" w:author="John Clevenger" w:date="2023-11-24T12:46:00Z">
          <w:pPr>
            <w:pStyle w:val="TOC2"/>
          </w:pPr>
        </w:pPrChange>
      </w:pPr>
      <w:ins w:id="956" w:author="John Clevenger [2]" w:date="2022-12-17T16:15:00Z">
        <w:del w:id="957"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958" w:author="John Clevenger [2]" w:date="2022-12-17T16:24:00Z">
        <w:del w:id="959" w:author="John Clevenger" w:date="2023-11-18T14:49:00Z">
          <w:r w:rsidR="00F97818" w:rsidDel="005A6B63">
            <w:rPr>
              <w:webHidden/>
            </w:rPr>
            <w:delText>14</w:delText>
          </w:r>
        </w:del>
      </w:ins>
    </w:p>
    <w:p w14:paraId="2F41BD21" w14:textId="5D5D9164" w:rsidR="004D72C9" w:rsidDel="005A6B63" w:rsidRDefault="004D72C9">
      <w:pPr>
        <w:pStyle w:val="TOC1"/>
        <w:rPr>
          <w:ins w:id="960" w:author="John Clevenger [2]" w:date="2022-12-17T16:15:00Z"/>
          <w:del w:id="961" w:author="John Clevenger" w:date="2023-11-18T14:49:00Z"/>
          <w:rFonts w:asciiTheme="minorHAnsi" w:eastAsiaTheme="minorEastAsia" w:hAnsiTheme="minorHAnsi" w:cstheme="minorBidi"/>
          <w:sz w:val="22"/>
          <w:szCs w:val="22"/>
        </w:rPr>
      </w:pPr>
      <w:ins w:id="962" w:author="John Clevenger [2]" w:date="2022-12-17T16:15:00Z">
        <w:del w:id="963"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964" w:author="John Clevenger [2]" w:date="2022-12-17T16:24:00Z">
        <w:del w:id="965" w:author="John Clevenger" w:date="2023-11-18T14:49:00Z">
          <w:r w:rsidR="00F97818" w:rsidDel="005A6B63">
            <w:rPr>
              <w:webHidden/>
            </w:rPr>
            <w:delText>16</w:delText>
          </w:r>
        </w:del>
      </w:ins>
    </w:p>
    <w:p w14:paraId="0801785A" w14:textId="604DEF6C" w:rsidR="004D72C9" w:rsidDel="005A6B63" w:rsidRDefault="004D72C9">
      <w:pPr>
        <w:pStyle w:val="TOC1"/>
        <w:rPr>
          <w:ins w:id="966" w:author="John Clevenger [2]" w:date="2022-12-17T16:15:00Z"/>
          <w:del w:id="967" w:author="John Clevenger" w:date="2023-11-18T14:49:00Z"/>
          <w:rFonts w:asciiTheme="minorHAnsi" w:eastAsiaTheme="minorEastAsia" w:hAnsiTheme="minorHAnsi" w:cstheme="minorBidi"/>
          <w:sz w:val="22"/>
          <w:szCs w:val="22"/>
        </w:rPr>
        <w:pPrChange w:id="968" w:author="John Clevenger" w:date="2023-11-24T12:46:00Z">
          <w:pPr>
            <w:pStyle w:val="TOC2"/>
          </w:pPr>
        </w:pPrChange>
      </w:pPr>
      <w:ins w:id="969" w:author="John Clevenger [2]" w:date="2022-12-17T16:15:00Z">
        <w:del w:id="970"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971" w:author="John Clevenger [2]" w:date="2022-12-17T16:24:00Z">
        <w:del w:id="972" w:author="John Clevenger" w:date="2023-11-18T14:49:00Z">
          <w:r w:rsidR="00F97818" w:rsidDel="005A6B63">
            <w:rPr>
              <w:webHidden/>
            </w:rPr>
            <w:delText>16</w:delText>
          </w:r>
        </w:del>
      </w:ins>
    </w:p>
    <w:p w14:paraId="3B72D49C" w14:textId="362E8ADB" w:rsidR="004D72C9" w:rsidDel="005A6B63" w:rsidRDefault="004D72C9">
      <w:pPr>
        <w:pStyle w:val="TOC1"/>
        <w:rPr>
          <w:ins w:id="973" w:author="John Clevenger [2]" w:date="2022-12-17T16:15:00Z"/>
          <w:del w:id="974" w:author="John Clevenger" w:date="2023-11-18T14:49:00Z"/>
          <w:rFonts w:asciiTheme="minorHAnsi" w:eastAsiaTheme="minorEastAsia" w:hAnsiTheme="minorHAnsi" w:cstheme="minorBidi"/>
          <w:sz w:val="22"/>
          <w:szCs w:val="22"/>
        </w:rPr>
        <w:pPrChange w:id="975" w:author="John Clevenger" w:date="2023-11-24T12:46:00Z">
          <w:pPr>
            <w:pStyle w:val="TOC2"/>
          </w:pPr>
        </w:pPrChange>
      </w:pPr>
      <w:ins w:id="976" w:author="John Clevenger [2]" w:date="2022-12-17T16:15:00Z">
        <w:del w:id="977"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978" w:author="John Clevenger [2]" w:date="2022-12-17T16:24:00Z">
        <w:del w:id="979" w:author="John Clevenger" w:date="2023-11-18T14:49:00Z">
          <w:r w:rsidR="00F97818" w:rsidDel="005A6B63">
            <w:rPr>
              <w:webHidden/>
            </w:rPr>
            <w:delText>18</w:delText>
          </w:r>
        </w:del>
      </w:ins>
    </w:p>
    <w:p w14:paraId="3F533C30" w14:textId="755248DF" w:rsidR="004D72C9" w:rsidDel="005A6B63" w:rsidRDefault="004D72C9">
      <w:pPr>
        <w:pStyle w:val="TOC1"/>
        <w:rPr>
          <w:ins w:id="980" w:author="John Clevenger [2]" w:date="2022-12-17T16:15:00Z"/>
          <w:del w:id="981" w:author="John Clevenger" w:date="2023-11-18T14:49:00Z"/>
          <w:rFonts w:asciiTheme="minorHAnsi" w:eastAsiaTheme="minorEastAsia" w:hAnsiTheme="minorHAnsi" w:cstheme="minorBidi"/>
          <w:sz w:val="22"/>
          <w:szCs w:val="22"/>
        </w:rPr>
      </w:pPr>
      <w:ins w:id="982" w:author="John Clevenger [2]" w:date="2022-12-17T16:15:00Z">
        <w:del w:id="983"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984" w:author="John Clevenger [2]" w:date="2022-12-17T16:24:00Z">
        <w:del w:id="985" w:author="John Clevenger" w:date="2023-11-18T14:49:00Z">
          <w:r w:rsidR="00F97818" w:rsidDel="005A6B63">
            <w:rPr>
              <w:webHidden/>
            </w:rPr>
            <w:delText>19</w:delText>
          </w:r>
        </w:del>
      </w:ins>
    </w:p>
    <w:p w14:paraId="7738DD45" w14:textId="0E97AC67" w:rsidR="004D72C9" w:rsidDel="005A6B63" w:rsidRDefault="004D72C9">
      <w:pPr>
        <w:pStyle w:val="TOC1"/>
        <w:rPr>
          <w:ins w:id="986" w:author="John Clevenger [2]" w:date="2022-12-17T16:15:00Z"/>
          <w:del w:id="987" w:author="John Clevenger" w:date="2023-11-18T14:49:00Z"/>
          <w:rFonts w:asciiTheme="minorHAnsi" w:eastAsiaTheme="minorEastAsia" w:hAnsiTheme="minorHAnsi" w:cstheme="minorBidi"/>
          <w:sz w:val="22"/>
          <w:szCs w:val="22"/>
        </w:rPr>
        <w:pPrChange w:id="988" w:author="John Clevenger" w:date="2023-11-24T12:46:00Z">
          <w:pPr>
            <w:pStyle w:val="TOC2"/>
          </w:pPr>
        </w:pPrChange>
      </w:pPr>
      <w:ins w:id="989" w:author="John Clevenger [2]" w:date="2022-12-17T16:15:00Z">
        <w:del w:id="990"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991" w:author="John Clevenger [2]" w:date="2022-12-17T16:24:00Z">
        <w:del w:id="992" w:author="John Clevenger" w:date="2023-11-18T14:49:00Z">
          <w:r w:rsidR="00F97818" w:rsidDel="005A6B63">
            <w:rPr>
              <w:webHidden/>
            </w:rPr>
            <w:delText>19</w:delText>
          </w:r>
        </w:del>
      </w:ins>
    </w:p>
    <w:p w14:paraId="5B8D861E" w14:textId="07F49BA3" w:rsidR="004D72C9" w:rsidDel="005A6B63" w:rsidRDefault="004D72C9">
      <w:pPr>
        <w:pStyle w:val="TOC1"/>
        <w:rPr>
          <w:ins w:id="993" w:author="John Clevenger [2]" w:date="2022-12-17T16:15:00Z"/>
          <w:del w:id="994" w:author="John Clevenger" w:date="2023-11-18T14:49:00Z"/>
          <w:rFonts w:asciiTheme="minorHAnsi" w:eastAsiaTheme="minorEastAsia" w:hAnsiTheme="minorHAnsi" w:cstheme="minorBidi"/>
          <w:sz w:val="22"/>
          <w:szCs w:val="22"/>
        </w:rPr>
        <w:pPrChange w:id="995" w:author="John Clevenger" w:date="2023-11-24T12:46:00Z">
          <w:pPr>
            <w:pStyle w:val="TOC2"/>
          </w:pPr>
        </w:pPrChange>
      </w:pPr>
      <w:ins w:id="996" w:author="John Clevenger [2]" w:date="2022-12-17T16:15:00Z">
        <w:del w:id="997"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998" w:author="John Clevenger [2]" w:date="2022-12-17T16:24:00Z">
        <w:del w:id="999" w:author="John Clevenger" w:date="2023-11-18T14:49:00Z">
          <w:r w:rsidR="00F97818" w:rsidDel="005A6B63">
            <w:rPr>
              <w:webHidden/>
            </w:rPr>
            <w:delText>20</w:delText>
          </w:r>
        </w:del>
      </w:ins>
    </w:p>
    <w:p w14:paraId="5F5F1605" w14:textId="6A4AE02B" w:rsidR="004D72C9" w:rsidDel="005A6B63" w:rsidRDefault="004D72C9">
      <w:pPr>
        <w:pStyle w:val="TOC1"/>
        <w:rPr>
          <w:ins w:id="1000" w:author="John Clevenger [2]" w:date="2022-12-17T16:15:00Z"/>
          <w:del w:id="1001" w:author="John Clevenger" w:date="2023-11-18T14:49:00Z"/>
          <w:rFonts w:asciiTheme="minorHAnsi" w:eastAsiaTheme="minorEastAsia" w:hAnsiTheme="minorHAnsi" w:cstheme="minorBidi"/>
          <w:sz w:val="22"/>
          <w:szCs w:val="22"/>
        </w:rPr>
        <w:pPrChange w:id="1002" w:author="John Clevenger" w:date="2023-11-24T12:46:00Z">
          <w:pPr>
            <w:pStyle w:val="TOC3"/>
          </w:pPr>
        </w:pPrChange>
      </w:pPr>
      <w:ins w:id="1003" w:author="John Clevenger [2]" w:date="2022-12-17T16:15:00Z">
        <w:del w:id="1004"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1005" w:author="John Clevenger [2]" w:date="2022-12-17T16:24:00Z">
        <w:del w:id="1006" w:author="John Clevenger" w:date="2023-11-18T14:49:00Z">
          <w:r w:rsidR="00F97818" w:rsidDel="005A6B63">
            <w:rPr>
              <w:webHidden/>
            </w:rPr>
            <w:delText>22</w:delText>
          </w:r>
        </w:del>
      </w:ins>
    </w:p>
    <w:p w14:paraId="5DDCB7F3" w14:textId="355F3F98" w:rsidR="004D72C9" w:rsidDel="005A6B63" w:rsidRDefault="004D72C9">
      <w:pPr>
        <w:pStyle w:val="TOC1"/>
        <w:rPr>
          <w:ins w:id="1007" w:author="John Clevenger [2]" w:date="2022-12-17T16:15:00Z"/>
          <w:del w:id="1008" w:author="John Clevenger" w:date="2023-11-18T14:49:00Z"/>
          <w:rFonts w:asciiTheme="minorHAnsi" w:eastAsiaTheme="minorEastAsia" w:hAnsiTheme="minorHAnsi" w:cstheme="minorBidi"/>
          <w:sz w:val="22"/>
          <w:szCs w:val="22"/>
        </w:rPr>
        <w:pPrChange w:id="1009" w:author="John Clevenger" w:date="2023-11-24T12:46:00Z">
          <w:pPr>
            <w:pStyle w:val="TOC2"/>
          </w:pPr>
        </w:pPrChange>
      </w:pPr>
      <w:ins w:id="1010" w:author="John Clevenger [2]" w:date="2022-12-17T16:15:00Z">
        <w:del w:id="1011"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1012" w:author="John Clevenger [2]" w:date="2022-12-17T16:24:00Z">
        <w:del w:id="1013" w:author="John Clevenger" w:date="2023-11-18T14:49:00Z">
          <w:r w:rsidR="00F97818" w:rsidDel="005A6B63">
            <w:rPr>
              <w:webHidden/>
            </w:rPr>
            <w:delText>22</w:delText>
          </w:r>
        </w:del>
      </w:ins>
    </w:p>
    <w:p w14:paraId="7789C1F6" w14:textId="0722019E" w:rsidR="004D72C9" w:rsidDel="005A6B63" w:rsidRDefault="004D72C9">
      <w:pPr>
        <w:pStyle w:val="TOC1"/>
        <w:rPr>
          <w:ins w:id="1014" w:author="John Clevenger [2]" w:date="2022-12-17T16:15:00Z"/>
          <w:del w:id="1015" w:author="John Clevenger" w:date="2023-11-18T14:49:00Z"/>
          <w:rFonts w:asciiTheme="minorHAnsi" w:eastAsiaTheme="minorEastAsia" w:hAnsiTheme="minorHAnsi" w:cstheme="minorBidi"/>
          <w:sz w:val="22"/>
          <w:szCs w:val="22"/>
        </w:rPr>
        <w:pPrChange w:id="1016" w:author="John Clevenger" w:date="2023-11-24T12:46:00Z">
          <w:pPr>
            <w:pStyle w:val="TOC3"/>
          </w:pPr>
        </w:pPrChange>
      </w:pPr>
      <w:ins w:id="1017" w:author="John Clevenger [2]" w:date="2022-12-17T16:15:00Z">
        <w:del w:id="1018"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1019" w:author="John Clevenger [2]" w:date="2022-12-17T16:24:00Z">
        <w:del w:id="1020" w:author="John Clevenger" w:date="2023-11-18T14:49:00Z">
          <w:r w:rsidR="00F97818" w:rsidDel="005A6B63">
            <w:rPr>
              <w:webHidden/>
            </w:rPr>
            <w:delText>23</w:delText>
          </w:r>
        </w:del>
      </w:ins>
    </w:p>
    <w:p w14:paraId="7AE2EEA7" w14:textId="74E7D6CA" w:rsidR="004D72C9" w:rsidDel="005A6B63" w:rsidRDefault="004D72C9">
      <w:pPr>
        <w:pStyle w:val="TOC1"/>
        <w:rPr>
          <w:ins w:id="1021" w:author="John Clevenger [2]" w:date="2022-12-17T16:15:00Z"/>
          <w:del w:id="1022" w:author="John Clevenger" w:date="2023-11-18T14:49:00Z"/>
          <w:rFonts w:asciiTheme="minorHAnsi" w:eastAsiaTheme="minorEastAsia" w:hAnsiTheme="minorHAnsi" w:cstheme="minorBidi"/>
          <w:sz w:val="22"/>
          <w:szCs w:val="22"/>
        </w:rPr>
        <w:pPrChange w:id="1023" w:author="John Clevenger" w:date="2023-11-24T12:46:00Z">
          <w:pPr>
            <w:pStyle w:val="TOC3"/>
          </w:pPr>
        </w:pPrChange>
      </w:pPr>
      <w:ins w:id="1024" w:author="John Clevenger [2]" w:date="2022-12-17T16:15:00Z">
        <w:del w:id="1025"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1026" w:author="John Clevenger [2]" w:date="2022-12-17T16:24:00Z">
        <w:del w:id="1027" w:author="John Clevenger" w:date="2023-11-18T14:49:00Z">
          <w:r w:rsidR="00F97818" w:rsidDel="005A6B63">
            <w:rPr>
              <w:webHidden/>
            </w:rPr>
            <w:delText>24</w:delText>
          </w:r>
        </w:del>
      </w:ins>
    </w:p>
    <w:p w14:paraId="6EEA7945" w14:textId="2AC41CE1" w:rsidR="004D72C9" w:rsidDel="005A6B63" w:rsidRDefault="004D72C9">
      <w:pPr>
        <w:pStyle w:val="TOC1"/>
        <w:rPr>
          <w:ins w:id="1028" w:author="John Clevenger [2]" w:date="2022-12-17T16:15:00Z"/>
          <w:del w:id="1029" w:author="John Clevenger" w:date="2023-11-18T14:49:00Z"/>
          <w:rFonts w:asciiTheme="minorHAnsi" w:eastAsiaTheme="minorEastAsia" w:hAnsiTheme="minorHAnsi" w:cstheme="minorBidi"/>
          <w:sz w:val="22"/>
          <w:szCs w:val="22"/>
        </w:rPr>
        <w:pPrChange w:id="1030" w:author="John Clevenger" w:date="2023-11-24T12:46:00Z">
          <w:pPr>
            <w:pStyle w:val="TOC3"/>
          </w:pPr>
        </w:pPrChange>
      </w:pPr>
      <w:ins w:id="1031" w:author="John Clevenger [2]" w:date="2022-12-17T16:15:00Z">
        <w:del w:id="103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1033" w:author="John Clevenger [2]" w:date="2022-12-17T16:24:00Z">
        <w:del w:id="1034" w:author="John Clevenger" w:date="2023-11-18T14:49:00Z">
          <w:r w:rsidR="00F97818" w:rsidDel="005A6B63">
            <w:rPr>
              <w:webHidden/>
            </w:rPr>
            <w:delText>25</w:delText>
          </w:r>
        </w:del>
      </w:ins>
    </w:p>
    <w:p w14:paraId="343B4EF8" w14:textId="231CF35A" w:rsidR="004D72C9" w:rsidDel="005A6B63" w:rsidRDefault="004D72C9">
      <w:pPr>
        <w:pStyle w:val="TOC1"/>
        <w:rPr>
          <w:ins w:id="1035" w:author="John Clevenger [2]" w:date="2022-12-17T16:15:00Z"/>
          <w:del w:id="1036" w:author="John Clevenger" w:date="2023-11-18T14:49:00Z"/>
          <w:rFonts w:asciiTheme="minorHAnsi" w:eastAsiaTheme="minorEastAsia" w:hAnsiTheme="minorHAnsi" w:cstheme="minorBidi"/>
          <w:sz w:val="22"/>
          <w:szCs w:val="22"/>
        </w:rPr>
        <w:pPrChange w:id="1037" w:author="John Clevenger" w:date="2023-11-24T12:46:00Z">
          <w:pPr>
            <w:pStyle w:val="TOC3"/>
          </w:pPr>
        </w:pPrChange>
      </w:pPr>
      <w:ins w:id="1038" w:author="John Clevenger [2]" w:date="2022-12-17T16:15:00Z">
        <w:del w:id="1039"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1040" w:author="John Clevenger [2]" w:date="2022-12-17T16:24:00Z">
        <w:del w:id="1041" w:author="John Clevenger" w:date="2023-11-18T14:49:00Z">
          <w:r w:rsidR="00F97818" w:rsidDel="005A6B63">
            <w:rPr>
              <w:webHidden/>
            </w:rPr>
            <w:delText>25</w:delText>
          </w:r>
        </w:del>
      </w:ins>
    </w:p>
    <w:p w14:paraId="62514028" w14:textId="595DA2AB" w:rsidR="004D72C9" w:rsidDel="005A6B63" w:rsidRDefault="004D72C9">
      <w:pPr>
        <w:pStyle w:val="TOC1"/>
        <w:rPr>
          <w:ins w:id="1042" w:author="John Clevenger [2]" w:date="2022-12-17T16:15:00Z"/>
          <w:del w:id="1043" w:author="John Clevenger" w:date="2023-11-18T14:49:00Z"/>
          <w:rFonts w:asciiTheme="minorHAnsi" w:eastAsiaTheme="minorEastAsia" w:hAnsiTheme="minorHAnsi" w:cstheme="minorBidi"/>
          <w:sz w:val="22"/>
          <w:szCs w:val="22"/>
        </w:rPr>
        <w:pPrChange w:id="1044" w:author="John Clevenger" w:date="2023-11-24T12:46:00Z">
          <w:pPr>
            <w:pStyle w:val="TOC2"/>
          </w:pPr>
        </w:pPrChange>
      </w:pPr>
      <w:ins w:id="1045" w:author="John Clevenger [2]" w:date="2022-12-17T16:15:00Z">
        <w:del w:id="1046"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1047" w:author="John Clevenger [2]" w:date="2022-12-17T16:24:00Z">
        <w:del w:id="1048" w:author="John Clevenger" w:date="2023-11-18T14:49:00Z">
          <w:r w:rsidR="00F97818" w:rsidDel="005A6B63">
            <w:rPr>
              <w:webHidden/>
            </w:rPr>
            <w:delText>26</w:delText>
          </w:r>
        </w:del>
      </w:ins>
    </w:p>
    <w:p w14:paraId="621723FB" w14:textId="30D26181" w:rsidR="004D72C9" w:rsidDel="005A6B63" w:rsidRDefault="004D72C9">
      <w:pPr>
        <w:pStyle w:val="TOC1"/>
        <w:rPr>
          <w:ins w:id="1049" w:author="John Clevenger [2]" w:date="2022-12-17T16:15:00Z"/>
          <w:del w:id="1050" w:author="John Clevenger" w:date="2023-11-18T14:49:00Z"/>
          <w:rFonts w:asciiTheme="minorHAnsi" w:eastAsiaTheme="minorEastAsia" w:hAnsiTheme="minorHAnsi" w:cstheme="minorBidi"/>
          <w:sz w:val="22"/>
          <w:szCs w:val="22"/>
        </w:rPr>
        <w:pPrChange w:id="1051" w:author="John Clevenger" w:date="2023-11-24T12:46:00Z">
          <w:pPr>
            <w:pStyle w:val="TOC2"/>
          </w:pPr>
        </w:pPrChange>
      </w:pPr>
      <w:ins w:id="1052" w:author="John Clevenger [2]" w:date="2022-12-17T16:15:00Z">
        <w:del w:id="1053"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1054" w:author="John Clevenger [2]" w:date="2022-12-17T16:24:00Z">
        <w:del w:id="1055" w:author="John Clevenger" w:date="2023-11-18T14:49:00Z">
          <w:r w:rsidR="00F97818" w:rsidDel="005A6B63">
            <w:rPr>
              <w:webHidden/>
            </w:rPr>
            <w:delText>27</w:delText>
          </w:r>
        </w:del>
      </w:ins>
    </w:p>
    <w:p w14:paraId="2CCC5224" w14:textId="46D3DE12" w:rsidR="004D72C9" w:rsidDel="005A6B63" w:rsidRDefault="004D72C9">
      <w:pPr>
        <w:pStyle w:val="TOC1"/>
        <w:rPr>
          <w:ins w:id="1056" w:author="John Clevenger [2]" w:date="2022-12-17T16:15:00Z"/>
          <w:del w:id="1057" w:author="John Clevenger" w:date="2023-11-18T14:49:00Z"/>
          <w:rFonts w:asciiTheme="minorHAnsi" w:eastAsiaTheme="minorEastAsia" w:hAnsiTheme="minorHAnsi" w:cstheme="minorBidi"/>
          <w:sz w:val="22"/>
          <w:szCs w:val="22"/>
        </w:rPr>
      </w:pPr>
      <w:ins w:id="1058" w:author="John Clevenger [2]" w:date="2022-12-17T16:15:00Z">
        <w:del w:id="1059"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Interactive Contest Configuration</w:delText>
          </w:r>
          <w:r w:rsidDel="005A6B63">
            <w:rPr>
              <w:webHidden/>
            </w:rPr>
            <w:tab/>
          </w:r>
        </w:del>
      </w:ins>
      <w:ins w:id="1060" w:author="John Clevenger [2]" w:date="2022-12-17T16:24:00Z">
        <w:del w:id="1061" w:author="John Clevenger" w:date="2023-11-18T14:49:00Z">
          <w:r w:rsidR="00F97818" w:rsidDel="005A6B63">
            <w:rPr>
              <w:webHidden/>
            </w:rPr>
            <w:delText>31</w:delText>
          </w:r>
        </w:del>
      </w:ins>
    </w:p>
    <w:p w14:paraId="3577EF84" w14:textId="5BCD923B" w:rsidR="004D72C9" w:rsidDel="005A6B63" w:rsidRDefault="004D72C9">
      <w:pPr>
        <w:pStyle w:val="TOC1"/>
        <w:rPr>
          <w:ins w:id="1062" w:author="John Clevenger [2]" w:date="2022-12-17T16:15:00Z"/>
          <w:del w:id="1063" w:author="John Clevenger" w:date="2023-11-18T14:49:00Z"/>
          <w:rFonts w:asciiTheme="minorHAnsi" w:eastAsiaTheme="minorEastAsia" w:hAnsiTheme="minorHAnsi" w:cstheme="minorBidi"/>
          <w:sz w:val="22"/>
          <w:szCs w:val="22"/>
        </w:rPr>
        <w:pPrChange w:id="1064" w:author="John Clevenger" w:date="2023-11-24T12:46:00Z">
          <w:pPr>
            <w:pStyle w:val="TOC2"/>
          </w:pPr>
        </w:pPrChange>
      </w:pPr>
      <w:ins w:id="1065" w:author="John Clevenger [2]" w:date="2022-12-17T16:15:00Z">
        <w:del w:id="1066"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1067" w:author="John Clevenger [2]" w:date="2022-12-17T16:24:00Z">
        <w:del w:id="1068" w:author="John Clevenger" w:date="2023-11-18T14:49:00Z">
          <w:r w:rsidR="00F97818" w:rsidDel="005A6B63">
            <w:rPr>
              <w:webHidden/>
            </w:rPr>
            <w:delText>31</w:delText>
          </w:r>
        </w:del>
      </w:ins>
    </w:p>
    <w:p w14:paraId="552C7CE2" w14:textId="28CAFDD3" w:rsidR="004D72C9" w:rsidDel="005A6B63" w:rsidRDefault="004D72C9">
      <w:pPr>
        <w:pStyle w:val="TOC1"/>
        <w:rPr>
          <w:ins w:id="1069" w:author="John Clevenger [2]" w:date="2022-12-17T16:15:00Z"/>
          <w:del w:id="1070" w:author="John Clevenger" w:date="2023-11-18T14:49:00Z"/>
          <w:rFonts w:asciiTheme="minorHAnsi" w:eastAsiaTheme="minorEastAsia" w:hAnsiTheme="minorHAnsi" w:cstheme="minorBidi"/>
          <w:sz w:val="22"/>
          <w:szCs w:val="22"/>
        </w:rPr>
        <w:pPrChange w:id="1071" w:author="John Clevenger" w:date="2023-11-24T12:46:00Z">
          <w:pPr>
            <w:pStyle w:val="TOC2"/>
          </w:pPr>
        </w:pPrChange>
      </w:pPr>
      <w:ins w:id="1072" w:author="John Clevenger [2]" w:date="2022-12-17T16:15:00Z">
        <w:del w:id="1073"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1074" w:author="John Clevenger [2]" w:date="2022-12-17T16:24:00Z">
        <w:del w:id="1075" w:author="John Clevenger" w:date="2023-11-18T14:49:00Z">
          <w:r w:rsidR="00F97818" w:rsidDel="005A6B63">
            <w:rPr>
              <w:webHidden/>
            </w:rPr>
            <w:delText>32</w:delText>
          </w:r>
        </w:del>
      </w:ins>
    </w:p>
    <w:p w14:paraId="26BFD374" w14:textId="0134C2A3" w:rsidR="004D72C9" w:rsidDel="005A6B63" w:rsidRDefault="004D72C9">
      <w:pPr>
        <w:pStyle w:val="TOC1"/>
        <w:rPr>
          <w:ins w:id="1076" w:author="John Clevenger [2]" w:date="2022-12-17T16:15:00Z"/>
          <w:del w:id="1077" w:author="John Clevenger" w:date="2023-11-18T14:49:00Z"/>
          <w:rFonts w:asciiTheme="minorHAnsi" w:eastAsiaTheme="minorEastAsia" w:hAnsiTheme="minorHAnsi" w:cstheme="minorBidi"/>
          <w:sz w:val="22"/>
          <w:szCs w:val="22"/>
        </w:rPr>
        <w:pPrChange w:id="1078" w:author="John Clevenger" w:date="2023-11-24T12:46:00Z">
          <w:pPr>
            <w:pStyle w:val="TOC3"/>
          </w:pPr>
        </w:pPrChange>
      </w:pPr>
      <w:ins w:id="1079" w:author="John Clevenger [2]" w:date="2022-12-17T16:15:00Z">
        <w:del w:id="1080"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1081" w:author="John Clevenger [2]" w:date="2022-12-17T16:24:00Z">
        <w:del w:id="1082" w:author="John Clevenger" w:date="2023-11-18T14:49:00Z">
          <w:r w:rsidR="00F97818" w:rsidDel="005A6B63">
            <w:rPr>
              <w:webHidden/>
            </w:rPr>
            <w:delText>32</w:delText>
          </w:r>
        </w:del>
      </w:ins>
    </w:p>
    <w:p w14:paraId="281FCB74" w14:textId="780A5BB4" w:rsidR="004D72C9" w:rsidDel="005A6B63" w:rsidRDefault="004D72C9">
      <w:pPr>
        <w:pStyle w:val="TOC1"/>
        <w:rPr>
          <w:ins w:id="1083" w:author="John Clevenger [2]" w:date="2022-12-17T16:15:00Z"/>
          <w:del w:id="1084" w:author="John Clevenger" w:date="2023-11-18T14:49:00Z"/>
          <w:rFonts w:asciiTheme="minorHAnsi" w:eastAsiaTheme="minorEastAsia" w:hAnsiTheme="minorHAnsi" w:cstheme="minorBidi"/>
          <w:sz w:val="22"/>
          <w:szCs w:val="22"/>
        </w:rPr>
        <w:pPrChange w:id="1085" w:author="John Clevenger" w:date="2023-11-24T12:46:00Z">
          <w:pPr>
            <w:pStyle w:val="TOC3"/>
          </w:pPr>
        </w:pPrChange>
      </w:pPr>
      <w:ins w:id="1086" w:author="John Clevenger [2]" w:date="2022-12-17T16:15:00Z">
        <w:del w:id="1087"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1088" w:author="John Clevenger [2]" w:date="2022-12-17T16:24:00Z">
        <w:del w:id="1089" w:author="John Clevenger" w:date="2023-11-18T14:49:00Z">
          <w:r w:rsidR="00F97818" w:rsidDel="005A6B63">
            <w:rPr>
              <w:webHidden/>
            </w:rPr>
            <w:delText>33</w:delText>
          </w:r>
        </w:del>
      </w:ins>
    </w:p>
    <w:p w14:paraId="66CCF176" w14:textId="00844242" w:rsidR="004D72C9" w:rsidDel="005A6B63" w:rsidRDefault="004D72C9">
      <w:pPr>
        <w:pStyle w:val="TOC1"/>
        <w:rPr>
          <w:ins w:id="1090" w:author="John Clevenger [2]" w:date="2022-12-17T16:15:00Z"/>
          <w:del w:id="1091" w:author="John Clevenger" w:date="2023-11-18T14:49:00Z"/>
          <w:rFonts w:asciiTheme="minorHAnsi" w:eastAsiaTheme="minorEastAsia" w:hAnsiTheme="minorHAnsi" w:cstheme="minorBidi"/>
          <w:sz w:val="22"/>
          <w:szCs w:val="22"/>
        </w:rPr>
        <w:pPrChange w:id="1092" w:author="John Clevenger" w:date="2023-11-24T12:46:00Z">
          <w:pPr>
            <w:pStyle w:val="TOC3"/>
          </w:pPr>
        </w:pPrChange>
      </w:pPr>
      <w:ins w:id="1093" w:author="John Clevenger [2]" w:date="2022-12-17T16:15:00Z">
        <w:del w:id="1094"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1095" w:author="John Clevenger [2]" w:date="2022-12-17T16:24:00Z">
        <w:del w:id="1096" w:author="John Clevenger" w:date="2023-11-18T14:49:00Z">
          <w:r w:rsidR="00F97818" w:rsidDel="005A6B63">
            <w:rPr>
              <w:webHidden/>
            </w:rPr>
            <w:delText>36</w:delText>
          </w:r>
        </w:del>
      </w:ins>
    </w:p>
    <w:p w14:paraId="5F583147" w14:textId="03876704" w:rsidR="004D72C9" w:rsidDel="005A6B63" w:rsidRDefault="004D72C9">
      <w:pPr>
        <w:pStyle w:val="TOC1"/>
        <w:rPr>
          <w:ins w:id="1097" w:author="John Clevenger [2]" w:date="2022-12-17T16:15:00Z"/>
          <w:del w:id="1098" w:author="John Clevenger" w:date="2023-11-18T14:49:00Z"/>
          <w:rFonts w:asciiTheme="minorHAnsi" w:eastAsiaTheme="minorEastAsia" w:hAnsiTheme="minorHAnsi" w:cstheme="minorBidi"/>
          <w:sz w:val="22"/>
          <w:szCs w:val="22"/>
        </w:rPr>
        <w:pPrChange w:id="1099" w:author="John Clevenger" w:date="2023-11-24T12:46:00Z">
          <w:pPr>
            <w:pStyle w:val="TOC3"/>
          </w:pPr>
        </w:pPrChange>
      </w:pPr>
      <w:ins w:id="1100" w:author="John Clevenger [2]" w:date="2022-12-17T16:15:00Z">
        <w:del w:id="1101"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1102" w:author="John Clevenger [2]" w:date="2022-12-17T16:24:00Z">
        <w:del w:id="1103" w:author="John Clevenger" w:date="2023-11-18T14:49:00Z">
          <w:r w:rsidR="00F97818" w:rsidDel="005A6B63">
            <w:rPr>
              <w:webHidden/>
            </w:rPr>
            <w:delText>37</w:delText>
          </w:r>
        </w:del>
      </w:ins>
    </w:p>
    <w:p w14:paraId="556762D5" w14:textId="4BF8B4ED" w:rsidR="004D72C9" w:rsidDel="005A6B63" w:rsidRDefault="004D72C9">
      <w:pPr>
        <w:pStyle w:val="TOC1"/>
        <w:rPr>
          <w:ins w:id="1104" w:author="John Clevenger [2]" w:date="2022-12-17T16:15:00Z"/>
          <w:del w:id="1105" w:author="John Clevenger" w:date="2023-11-18T14:49:00Z"/>
          <w:rFonts w:asciiTheme="minorHAnsi" w:eastAsiaTheme="minorEastAsia" w:hAnsiTheme="minorHAnsi" w:cstheme="minorBidi"/>
          <w:sz w:val="22"/>
          <w:szCs w:val="22"/>
        </w:rPr>
        <w:pPrChange w:id="1106" w:author="John Clevenger" w:date="2023-11-24T12:46:00Z">
          <w:pPr>
            <w:pStyle w:val="TOC2"/>
          </w:pPr>
        </w:pPrChange>
      </w:pPr>
      <w:ins w:id="1107" w:author="John Clevenger [2]" w:date="2022-12-17T16:15:00Z">
        <w:del w:id="110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1109" w:author="John Clevenger [2]" w:date="2022-12-17T16:24:00Z">
        <w:del w:id="1110" w:author="John Clevenger" w:date="2023-11-18T14:49:00Z">
          <w:r w:rsidR="00F97818" w:rsidDel="005A6B63">
            <w:rPr>
              <w:webHidden/>
            </w:rPr>
            <w:delText>38</w:delText>
          </w:r>
        </w:del>
      </w:ins>
    </w:p>
    <w:p w14:paraId="7A4770BF" w14:textId="3510CC17" w:rsidR="004D72C9" w:rsidDel="005A6B63" w:rsidRDefault="004D72C9">
      <w:pPr>
        <w:pStyle w:val="TOC1"/>
        <w:rPr>
          <w:ins w:id="1111" w:author="John Clevenger [2]" w:date="2022-12-17T16:15:00Z"/>
          <w:del w:id="1112" w:author="John Clevenger" w:date="2023-11-18T14:49:00Z"/>
          <w:rFonts w:asciiTheme="minorHAnsi" w:eastAsiaTheme="minorEastAsia" w:hAnsiTheme="minorHAnsi" w:cstheme="minorBidi"/>
          <w:sz w:val="22"/>
          <w:szCs w:val="22"/>
        </w:rPr>
        <w:pPrChange w:id="1113" w:author="John Clevenger" w:date="2023-11-24T12:46:00Z">
          <w:pPr>
            <w:pStyle w:val="TOC3"/>
          </w:pPr>
        </w:pPrChange>
      </w:pPr>
      <w:ins w:id="1114" w:author="John Clevenger [2]" w:date="2022-12-17T16:15:00Z">
        <w:del w:id="1115"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1116" w:author="John Clevenger [2]" w:date="2022-12-17T16:24:00Z">
        <w:del w:id="1117" w:author="John Clevenger" w:date="2023-11-18T14:49:00Z">
          <w:r w:rsidR="00F97818" w:rsidDel="005A6B63">
            <w:rPr>
              <w:webHidden/>
            </w:rPr>
            <w:delText>38</w:delText>
          </w:r>
        </w:del>
      </w:ins>
    </w:p>
    <w:p w14:paraId="21BD5AC1" w14:textId="3081A2DE" w:rsidR="004D72C9" w:rsidDel="005A6B63" w:rsidRDefault="004D72C9">
      <w:pPr>
        <w:pStyle w:val="TOC1"/>
        <w:rPr>
          <w:ins w:id="1118" w:author="John Clevenger [2]" w:date="2022-12-17T16:15:00Z"/>
          <w:del w:id="1119" w:author="John Clevenger" w:date="2023-11-18T14:49:00Z"/>
          <w:rFonts w:asciiTheme="minorHAnsi" w:eastAsiaTheme="minorEastAsia" w:hAnsiTheme="minorHAnsi" w:cstheme="minorBidi"/>
          <w:sz w:val="22"/>
          <w:szCs w:val="22"/>
        </w:rPr>
        <w:pPrChange w:id="1120" w:author="John Clevenger" w:date="2023-11-24T12:46:00Z">
          <w:pPr>
            <w:pStyle w:val="TOC3"/>
          </w:pPr>
        </w:pPrChange>
      </w:pPr>
      <w:ins w:id="1121" w:author="John Clevenger [2]" w:date="2022-12-17T16:15:00Z">
        <w:del w:id="1122"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123" w:author="John Clevenger [2]" w:date="2022-12-17T16:24:00Z">
        <w:del w:id="1124" w:author="John Clevenger" w:date="2023-11-18T14:49:00Z">
          <w:r w:rsidR="00F97818" w:rsidDel="005A6B63">
            <w:rPr>
              <w:webHidden/>
            </w:rPr>
            <w:delText>42</w:delText>
          </w:r>
        </w:del>
      </w:ins>
    </w:p>
    <w:p w14:paraId="784F7241" w14:textId="4188CF07" w:rsidR="004D72C9" w:rsidDel="005A6B63" w:rsidRDefault="004D72C9">
      <w:pPr>
        <w:pStyle w:val="TOC1"/>
        <w:rPr>
          <w:ins w:id="1125" w:author="John Clevenger [2]" w:date="2022-12-17T16:15:00Z"/>
          <w:del w:id="1126" w:author="John Clevenger" w:date="2023-11-18T14:49:00Z"/>
          <w:rFonts w:asciiTheme="minorHAnsi" w:eastAsiaTheme="minorEastAsia" w:hAnsiTheme="minorHAnsi" w:cstheme="minorBidi"/>
          <w:sz w:val="22"/>
          <w:szCs w:val="22"/>
        </w:rPr>
        <w:pPrChange w:id="1127" w:author="John Clevenger" w:date="2023-11-24T12:46:00Z">
          <w:pPr>
            <w:pStyle w:val="TOC3"/>
          </w:pPr>
        </w:pPrChange>
      </w:pPr>
      <w:ins w:id="1128" w:author="John Clevenger [2]" w:date="2022-12-17T16:15:00Z">
        <w:del w:id="1129"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130" w:author="John Clevenger [2]" w:date="2022-12-17T16:24:00Z">
        <w:del w:id="1131" w:author="John Clevenger" w:date="2023-11-18T14:49:00Z">
          <w:r w:rsidR="00F97818" w:rsidDel="005A6B63">
            <w:rPr>
              <w:webHidden/>
            </w:rPr>
            <w:delText>44</w:delText>
          </w:r>
        </w:del>
      </w:ins>
    </w:p>
    <w:p w14:paraId="1ADF2725" w14:textId="0D65A0F9" w:rsidR="004D72C9" w:rsidDel="005A6B63" w:rsidRDefault="004D72C9">
      <w:pPr>
        <w:pStyle w:val="TOC1"/>
        <w:rPr>
          <w:ins w:id="1132" w:author="John Clevenger [2]" w:date="2022-12-17T16:15:00Z"/>
          <w:del w:id="1133" w:author="John Clevenger" w:date="2023-11-18T14:49:00Z"/>
          <w:rFonts w:asciiTheme="minorHAnsi" w:eastAsiaTheme="minorEastAsia" w:hAnsiTheme="minorHAnsi" w:cstheme="minorBidi"/>
          <w:sz w:val="22"/>
          <w:szCs w:val="22"/>
        </w:rPr>
        <w:pPrChange w:id="1134" w:author="John Clevenger" w:date="2023-11-24T12:46:00Z">
          <w:pPr>
            <w:pStyle w:val="TOC3"/>
          </w:pPr>
        </w:pPrChange>
      </w:pPr>
      <w:ins w:id="1135" w:author="John Clevenger [2]" w:date="2022-12-17T16:15:00Z">
        <w:del w:id="1136"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137" w:author="John Clevenger [2]" w:date="2022-12-17T16:24:00Z">
        <w:del w:id="1138" w:author="John Clevenger" w:date="2023-11-18T14:49:00Z">
          <w:r w:rsidR="00F97818" w:rsidDel="005A6B63">
            <w:rPr>
              <w:webHidden/>
            </w:rPr>
            <w:delText>45</w:delText>
          </w:r>
        </w:del>
      </w:ins>
    </w:p>
    <w:p w14:paraId="7DED6FE8" w14:textId="6AE69E37" w:rsidR="004D72C9" w:rsidDel="005A6B63" w:rsidRDefault="004D72C9">
      <w:pPr>
        <w:pStyle w:val="TOC1"/>
        <w:rPr>
          <w:ins w:id="1139" w:author="John Clevenger [2]" w:date="2022-12-17T16:15:00Z"/>
          <w:del w:id="1140" w:author="John Clevenger" w:date="2023-11-18T14:49:00Z"/>
          <w:rFonts w:asciiTheme="minorHAnsi" w:eastAsiaTheme="minorEastAsia" w:hAnsiTheme="minorHAnsi" w:cstheme="minorBidi"/>
          <w:sz w:val="22"/>
          <w:szCs w:val="22"/>
        </w:rPr>
        <w:pPrChange w:id="1141" w:author="John Clevenger" w:date="2023-11-24T12:46:00Z">
          <w:pPr>
            <w:pStyle w:val="TOC2"/>
          </w:pPr>
        </w:pPrChange>
      </w:pPr>
      <w:ins w:id="1142" w:author="John Clevenger [2]" w:date="2022-12-17T16:15:00Z">
        <w:del w:id="1143"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144" w:author="John Clevenger [2]" w:date="2022-12-17T16:24:00Z">
        <w:del w:id="1145" w:author="John Clevenger" w:date="2023-11-18T14:49:00Z">
          <w:r w:rsidR="00F97818" w:rsidDel="005A6B63">
            <w:rPr>
              <w:webHidden/>
            </w:rPr>
            <w:delText>49</w:delText>
          </w:r>
        </w:del>
      </w:ins>
    </w:p>
    <w:p w14:paraId="18EB23B3" w14:textId="0DEAF000" w:rsidR="004D72C9" w:rsidDel="005A6B63" w:rsidRDefault="004D72C9">
      <w:pPr>
        <w:pStyle w:val="TOC1"/>
        <w:rPr>
          <w:ins w:id="1146" w:author="John Clevenger [2]" w:date="2022-12-17T16:15:00Z"/>
          <w:del w:id="1147" w:author="John Clevenger" w:date="2023-11-18T14:49:00Z"/>
          <w:rFonts w:asciiTheme="minorHAnsi" w:eastAsiaTheme="minorEastAsia" w:hAnsiTheme="minorHAnsi" w:cstheme="minorBidi"/>
          <w:sz w:val="22"/>
          <w:szCs w:val="22"/>
        </w:rPr>
        <w:pPrChange w:id="1148" w:author="John Clevenger" w:date="2023-11-24T12:46:00Z">
          <w:pPr>
            <w:pStyle w:val="TOC3"/>
          </w:pPr>
        </w:pPrChange>
      </w:pPr>
      <w:ins w:id="1149" w:author="John Clevenger [2]" w:date="2022-12-17T16:15:00Z">
        <w:del w:id="1150"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151" w:author="John Clevenger [2]" w:date="2022-12-17T16:24:00Z">
        <w:del w:id="1152" w:author="John Clevenger" w:date="2023-11-18T14:49:00Z">
          <w:r w:rsidR="00F97818" w:rsidDel="005A6B63">
            <w:rPr>
              <w:webHidden/>
            </w:rPr>
            <w:delText>49</w:delText>
          </w:r>
        </w:del>
      </w:ins>
    </w:p>
    <w:p w14:paraId="0FC54CCB" w14:textId="02E80693" w:rsidR="004D72C9" w:rsidDel="005A6B63" w:rsidRDefault="004D72C9">
      <w:pPr>
        <w:pStyle w:val="TOC1"/>
        <w:rPr>
          <w:ins w:id="1153" w:author="John Clevenger [2]" w:date="2022-12-17T16:15:00Z"/>
          <w:del w:id="1154" w:author="John Clevenger" w:date="2023-11-18T14:49:00Z"/>
          <w:rFonts w:asciiTheme="minorHAnsi" w:eastAsiaTheme="minorEastAsia" w:hAnsiTheme="minorHAnsi" w:cstheme="minorBidi"/>
          <w:sz w:val="22"/>
          <w:szCs w:val="22"/>
        </w:rPr>
        <w:pPrChange w:id="1155" w:author="John Clevenger" w:date="2023-11-24T12:46:00Z">
          <w:pPr>
            <w:pStyle w:val="TOC3"/>
          </w:pPr>
        </w:pPrChange>
      </w:pPr>
      <w:ins w:id="1156" w:author="John Clevenger [2]" w:date="2022-12-17T16:15:00Z">
        <w:del w:id="1157"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158" w:author="John Clevenger [2]" w:date="2022-12-17T16:24:00Z">
        <w:del w:id="1159" w:author="John Clevenger" w:date="2023-11-18T14:49:00Z">
          <w:r w:rsidR="00F97818" w:rsidDel="005A6B63">
            <w:rPr>
              <w:webHidden/>
            </w:rPr>
            <w:delText>52</w:delText>
          </w:r>
        </w:del>
      </w:ins>
    </w:p>
    <w:p w14:paraId="1F1FB528" w14:textId="2601B28C" w:rsidR="004D72C9" w:rsidDel="005A6B63" w:rsidRDefault="004D72C9">
      <w:pPr>
        <w:pStyle w:val="TOC1"/>
        <w:rPr>
          <w:ins w:id="1160" w:author="John Clevenger [2]" w:date="2022-12-17T16:15:00Z"/>
          <w:del w:id="1161" w:author="John Clevenger" w:date="2023-11-18T14:49:00Z"/>
          <w:rFonts w:asciiTheme="minorHAnsi" w:eastAsiaTheme="minorEastAsia" w:hAnsiTheme="minorHAnsi" w:cstheme="minorBidi"/>
          <w:sz w:val="22"/>
          <w:szCs w:val="22"/>
        </w:rPr>
        <w:pPrChange w:id="1162" w:author="John Clevenger" w:date="2023-11-24T12:46:00Z">
          <w:pPr>
            <w:pStyle w:val="TOC3"/>
          </w:pPr>
        </w:pPrChange>
      </w:pPr>
      <w:ins w:id="1163" w:author="John Clevenger [2]" w:date="2022-12-17T16:15:00Z">
        <w:del w:id="1164"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165" w:author="John Clevenger [2]" w:date="2022-12-17T16:24:00Z">
        <w:del w:id="1166" w:author="John Clevenger" w:date="2023-11-18T14:49:00Z">
          <w:r w:rsidR="00F97818" w:rsidDel="005A6B63">
            <w:rPr>
              <w:webHidden/>
            </w:rPr>
            <w:delText>52</w:delText>
          </w:r>
        </w:del>
      </w:ins>
    </w:p>
    <w:p w14:paraId="1E7575DB" w14:textId="58D03D3E" w:rsidR="004D72C9" w:rsidDel="005A6B63" w:rsidRDefault="004D72C9">
      <w:pPr>
        <w:pStyle w:val="TOC1"/>
        <w:rPr>
          <w:ins w:id="1167" w:author="John Clevenger [2]" w:date="2022-12-17T16:15:00Z"/>
          <w:del w:id="1168" w:author="John Clevenger" w:date="2023-11-18T14:49:00Z"/>
          <w:rFonts w:asciiTheme="minorHAnsi" w:eastAsiaTheme="minorEastAsia" w:hAnsiTheme="minorHAnsi" w:cstheme="minorBidi"/>
          <w:sz w:val="22"/>
          <w:szCs w:val="22"/>
        </w:rPr>
        <w:pPrChange w:id="1169" w:author="John Clevenger" w:date="2023-11-24T12:46:00Z">
          <w:pPr>
            <w:pStyle w:val="TOC3"/>
          </w:pPr>
        </w:pPrChange>
      </w:pPr>
      <w:ins w:id="1170" w:author="John Clevenger [2]" w:date="2022-12-17T16:15:00Z">
        <w:del w:id="1171"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172" w:author="John Clevenger [2]" w:date="2022-12-17T16:24:00Z">
        <w:del w:id="1173" w:author="John Clevenger" w:date="2023-11-18T14:49:00Z">
          <w:r w:rsidR="00F97818" w:rsidDel="005A6B63">
            <w:rPr>
              <w:webHidden/>
            </w:rPr>
            <w:delText>54</w:delText>
          </w:r>
        </w:del>
      </w:ins>
    </w:p>
    <w:p w14:paraId="1B37207D" w14:textId="4FFF323E" w:rsidR="004D72C9" w:rsidDel="005A6B63" w:rsidRDefault="004D72C9">
      <w:pPr>
        <w:pStyle w:val="TOC1"/>
        <w:rPr>
          <w:ins w:id="1174" w:author="John Clevenger [2]" w:date="2022-12-17T16:15:00Z"/>
          <w:del w:id="1175" w:author="John Clevenger" w:date="2023-11-18T14:49:00Z"/>
          <w:rFonts w:asciiTheme="minorHAnsi" w:eastAsiaTheme="minorEastAsia" w:hAnsiTheme="minorHAnsi" w:cstheme="minorBidi"/>
          <w:sz w:val="22"/>
          <w:szCs w:val="22"/>
        </w:rPr>
        <w:pPrChange w:id="1176" w:author="John Clevenger" w:date="2023-11-24T12:46:00Z">
          <w:pPr>
            <w:pStyle w:val="TOC2"/>
          </w:pPr>
        </w:pPrChange>
      </w:pPr>
      <w:ins w:id="1177" w:author="John Clevenger [2]" w:date="2022-12-17T16:15:00Z">
        <w:del w:id="117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179" w:author="John Clevenger [2]" w:date="2022-12-17T16:24:00Z">
        <w:del w:id="1180" w:author="John Clevenger" w:date="2023-11-18T14:49:00Z">
          <w:r w:rsidR="00F97818" w:rsidDel="005A6B63">
            <w:rPr>
              <w:webHidden/>
            </w:rPr>
            <w:delText>56</w:delText>
          </w:r>
        </w:del>
      </w:ins>
    </w:p>
    <w:p w14:paraId="2CE60B4A" w14:textId="7D8DD96E" w:rsidR="004D72C9" w:rsidDel="005A6B63" w:rsidRDefault="004D72C9">
      <w:pPr>
        <w:pStyle w:val="TOC1"/>
        <w:rPr>
          <w:ins w:id="1181" w:author="John Clevenger [2]" w:date="2022-12-17T16:15:00Z"/>
          <w:del w:id="1182" w:author="John Clevenger" w:date="2023-11-18T14:49:00Z"/>
          <w:rFonts w:asciiTheme="minorHAnsi" w:eastAsiaTheme="minorEastAsia" w:hAnsiTheme="minorHAnsi" w:cstheme="minorBidi"/>
          <w:sz w:val="22"/>
          <w:szCs w:val="22"/>
        </w:rPr>
        <w:pPrChange w:id="1183" w:author="John Clevenger" w:date="2023-11-24T12:46:00Z">
          <w:pPr>
            <w:pStyle w:val="TOC3"/>
          </w:pPr>
        </w:pPrChange>
      </w:pPr>
      <w:ins w:id="1184" w:author="John Clevenger [2]" w:date="2022-12-17T16:15:00Z">
        <w:del w:id="1185"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186" w:author="John Clevenger [2]" w:date="2022-12-17T16:24:00Z">
        <w:del w:id="1187" w:author="John Clevenger" w:date="2023-11-18T14:49:00Z">
          <w:r w:rsidR="00F97818" w:rsidDel="005A6B63">
            <w:rPr>
              <w:webHidden/>
            </w:rPr>
            <w:delText>56</w:delText>
          </w:r>
        </w:del>
      </w:ins>
    </w:p>
    <w:p w14:paraId="104BF259" w14:textId="325BFB45" w:rsidR="004D72C9" w:rsidDel="005A6B63" w:rsidRDefault="004D72C9">
      <w:pPr>
        <w:pStyle w:val="TOC1"/>
        <w:rPr>
          <w:ins w:id="1188" w:author="John Clevenger [2]" w:date="2022-12-17T16:15:00Z"/>
          <w:del w:id="1189" w:author="John Clevenger" w:date="2023-11-18T14:49:00Z"/>
          <w:rFonts w:asciiTheme="minorHAnsi" w:eastAsiaTheme="minorEastAsia" w:hAnsiTheme="minorHAnsi" w:cstheme="minorBidi"/>
          <w:sz w:val="22"/>
          <w:szCs w:val="22"/>
        </w:rPr>
        <w:pPrChange w:id="1190" w:author="John Clevenger" w:date="2023-11-24T12:46:00Z">
          <w:pPr>
            <w:pStyle w:val="TOC3"/>
          </w:pPr>
        </w:pPrChange>
      </w:pPr>
      <w:ins w:id="1191" w:author="John Clevenger [2]" w:date="2022-12-17T16:15:00Z">
        <w:del w:id="1192"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193" w:author="John Clevenger [2]" w:date="2022-12-17T16:24:00Z">
        <w:del w:id="1194" w:author="John Clevenger" w:date="2023-11-18T14:49:00Z">
          <w:r w:rsidR="00F97818" w:rsidDel="005A6B63">
            <w:rPr>
              <w:webHidden/>
            </w:rPr>
            <w:delText>57</w:delText>
          </w:r>
        </w:del>
      </w:ins>
    </w:p>
    <w:p w14:paraId="4C9CF95A" w14:textId="249330DD" w:rsidR="004D72C9" w:rsidDel="005A6B63" w:rsidRDefault="004D72C9">
      <w:pPr>
        <w:pStyle w:val="TOC1"/>
        <w:rPr>
          <w:ins w:id="1195" w:author="John Clevenger [2]" w:date="2022-12-17T16:15:00Z"/>
          <w:del w:id="1196" w:author="John Clevenger" w:date="2023-11-18T14:49:00Z"/>
          <w:rFonts w:asciiTheme="minorHAnsi" w:eastAsiaTheme="minorEastAsia" w:hAnsiTheme="minorHAnsi" w:cstheme="minorBidi"/>
          <w:sz w:val="22"/>
          <w:szCs w:val="22"/>
        </w:rPr>
        <w:pPrChange w:id="1197" w:author="John Clevenger" w:date="2023-11-24T12:46:00Z">
          <w:pPr>
            <w:pStyle w:val="TOC2"/>
          </w:pPr>
        </w:pPrChange>
      </w:pPr>
      <w:ins w:id="1198" w:author="John Clevenger [2]" w:date="2022-12-17T16:15:00Z">
        <w:del w:id="1199"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200" w:author="John Clevenger [2]" w:date="2022-12-17T16:24:00Z">
        <w:del w:id="1201" w:author="John Clevenger" w:date="2023-11-18T14:49:00Z">
          <w:r w:rsidR="00F97818" w:rsidDel="005A6B63">
            <w:rPr>
              <w:webHidden/>
            </w:rPr>
            <w:delText>58</w:delText>
          </w:r>
        </w:del>
      </w:ins>
    </w:p>
    <w:p w14:paraId="3D16D44D" w14:textId="62EDEBBB" w:rsidR="004D72C9" w:rsidDel="005A6B63" w:rsidRDefault="004D72C9">
      <w:pPr>
        <w:pStyle w:val="TOC1"/>
        <w:rPr>
          <w:ins w:id="1202" w:author="John Clevenger [2]" w:date="2022-12-17T16:15:00Z"/>
          <w:del w:id="1203" w:author="John Clevenger" w:date="2023-11-18T14:49:00Z"/>
          <w:rFonts w:asciiTheme="minorHAnsi" w:eastAsiaTheme="minorEastAsia" w:hAnsiTheme="minorHAnsi" w:cstheme="minorBidi"/>
          <w:sz w:val="22"/>
          <w:szCs w:val="22"/>
        </w:rPr>
        <w:pPrChange w:id="1204" w:author="John Clevenger" w:date="2023-11-24T12:46:00Z">
          <w:pPr>
            <w:pStyle w:val="TOC3"/>
          </w:pPr>
        </w:pPrChange>
      </w:pPr>
      <w:ins w:id="1205" w:author="John Clevenger [2]" w:date="2022-12-17T16:15:00Z">
        <w:del w:id="1206"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207" w:author="John Clevenger [2]" w:date="2022-12-17T16:24:00Z">
        <w:del w:id="1208" w:author="John Clevenger" w:date="2023-11-18T14:49:00Z">
          <w:r w:rsidR="00F97818" w:rsidDel="005A6B63">
            <w:rPr>
              <w:webHidden/>
            </w:rPr>
            <w:delText>59</w:delText>
          </w:r>
        </w:del>
      </w:ins>
    </w:p>
    <w:p w14:paraId="2FDB6950" w14:textId="43E3B3D6" w:rsidR="004D72C9" w:rsidDel="005A6B63" w:rsidRDefault="004D72C9">
      <w:pPr>
        <w:pStyle w:val="TOC1"/>
        <w:rPr>
          <w:ins w:id="1209" w:author="John Clevenger [2]" w:date="2022-12-17T16:15:00Z"/>
          <w:del w:id="1210" w:author="John Clevenger" w:date="2023-11-18T14:49:00Z"/>
          <w:rFonts w:asciiTheme="minorHAnsi" w:eastAsiaTheme="minorEastAsia" w:hAnsiTheme="minorHAnsi" w:cstheme="minorBidi"/>
          <w:sz w:val="22"/>
          <w:szCs w:val="22"/>
        </w:rPr>
        <w:pPrChange w:id="1211" w:author="John Clevenger" w:date="2023-11-24T12:46:00Z">
          <w:pPr>
            <w:pStyle w:val="TOC3"/>
          </w:pPr>
        </w:pPrChange>
      </w:pPr>
      <w:ins w:id="1212" w:author="John Clevenger [2]" w:date="2022-12-17T16:15:00Z">
        <w:del w:id="1213"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214" w:author="John Clevenger [2]" w:date="2022-12-17T16:24:00Z">
        <w:del w:id="1215" w:author="John Clevenger" w:date="2023-11-18T14:49:00Z">
          <w:r w:rsidR="00F97818" w:rsidDel="005A6B63">
            <w:rPr>
              <w:webHidden/>
            </w:rPr>
            <w:delText>60</w:delText>
          </w:r>
        </w:del>
      </w:ins>
    </w:p>
    <w:p w14:paraId="0F63E5A7" w14:textId="3F6714D9" w:rsidR="004D72C9" w:rsidDel="005A6B63" w:rsidRDefault="004D72C9">
      <w:pPr>
        <w:pStyle w:val="TOC1"/>
        <w:rPr>
          <w:ins w:id="1216" w:author="John Clevenger [2]" w:date="2022-12-17T16:15:00Z"/>
          <w:del w:id="1217" w:author="John Clevenger" w:date="2023-11-18T14:49:00Z"/>
          <w:rFonts w:asciiTheme="minorHAnsi" w:eastAsiaTheme="minorEastAsia" w:hAnsiTheme="minorHAnsi" w:cstheme="minorBidi"/>
          <w:sz w:val="22"/>
          <w:szCs w:val="22"/>
        </w:rPr>
        <w:pPrChange w:id="1218" w:author="John Clevenger" w:date="2023-11-24T12:46:00Z">
          <w:pPr>
            <w:pStyle w:val="TOC2"/>
          </w:pPr>
        </w:pPrChange>
      </w:pPr>
      <w:ins w:id="1219" w:author="John Clevenger [2]" w:date="2022-12-17T16:15:00Z">
        <w:del w:id="1220"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221" w:author="John Clevenger [2]" w:date="2022-12-17T16:24:00Z">
        <w:del w:id="1222" w:author="John Clevenger" w:date="2023-11-18T14:49:00Z">
          <w:r w:rsidR="00F97818" w:rsidDel="005A6B63">
            <w:rPr>
              <w:webHidden/>
            </w:rPr>
            <w:delText>61</w:delText>
          </w:r>
        </w:del>
      </w:ins>
    </w:p>
    <w:p w14:paraId="066DE501" w14:textId="3914F390" w:rsidR="004D72C9" w:rsidDel="005A6B63" w:rsidRDefault="004D72C9">
      <w:pPr>
        <w:pStyle w:val="TOC1"/>
        <w:rPr>
          <w:ins w:id="1223" w:author="John Clevenger [2]" w:date="2022-12-17T16:15:00Z"/>
          <w:del w:id="1224" w:author="John Clevenger" w:date="2023-11-18T14:49:00Z"/>
          <w:rFonts w:asciiTheme="minorHAnsi" w:eastAsiaTheme="minorEastAsia" w:hAnsiTheme="minorHAnsi" w:cstheme="minorBidi"/>
          <w:sz w:val="22"/>
          <w:szCs w:val="22"/>
        </w:rPr>
        <w:pPrChange w:id="1225" w:author="John Clevenger" w:date="2023-11-24T12:46:00Z">
          <w:pPr>
            <w:pStyle w:val="TOC2"/>
          </w:pPr>
        </w:pPrChange>
      </w:pPr>
      <w:ins w:id="1226" w:author="John Clevenger [2]" w:date="2022-12-17T16:15:00Z">
        <w:del w:id="1227"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228" w:author="John Clevenger [2]" w:date="2022-12-17T16:24:00Z">
        <w:del w:id="1229" w:author="John Clevenger" w:date="2023-11-18T14:49:00Z">
          <w:r w:rsidR="00F97818" w:rsidDel="005A6B63">
            <w:rPr>
              <w:webHidden/>
            </w:rPr>
            <w:delText>64</w:delText>
          </w:r>
        </w:del>
      </w:ins>
    </w:p>
    <w:p w14:paraId="40F706B8" w14:textId="1868E87B" w:rsidR="004D72C9" w:rsidDel="005A6B63" w:rsidRDefault="004D72C9">
      <w:pPr>
        <w:pStyle w:val="TOC1"/>
        <w:rPr>
          <w:ins w:id="1230" w:author="John Clevenger [2]" w:date="2022-12-17T16:15:00Z"/>
          <w:del w:id="1231" w:author="John Clevenger" w:date="2023-11-18T14:49:00Z"/>
          <w:rFonts w:asciiTheme="minorHAnsi" w:eastAsiaTheme="minorEastAsia" w:hAnsiTheme="minorHAnsi" w:cstheme="minorBidi"/>
          <w:sz w:val="22"/>
          <w:szCs w:val="22"/>
        </w:rPr>
      </w:pPr>
      <w:ins w:id="1232" w:author="John Clevenger [2]" w:date="2022-12-17T16:15:00Z">
        <w:del w:id="1233"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Configuring the Contest via Configuration Files</w:delText>
          </w:r>
          <w:r w:rsidDel="005A6B63">
            <w:rPr>
              <w:webHidden/>
            </w:rPr>
            <w:tab/>
          </w:r>
        </w:del>
      </w:ins>
      <w:ins w:id="1234" w:author="John Clevenger [2]" w:date="2022-12-17T16:24:00Z">
        <w:del w:id="1235" w:author="John Clevenger" w:date="2023-11-18T14:49:00Z">
          <w:r w:rsidR="00F97818" w:rsidDel="005A6B63">
            <w:rPr>
              <w:webHidden/>
            </w:rPr>
            <w:delText>65</w:delText>
          </w:r>
        </w:del>
      </w:ins>
    </w:p>
    <w:p w14:paraId="5FC992E3" w14:textId="0EC501B6" w:rsidR="004D72C9" w:rsidDel="005A6B63" w:rsidRDefault="004D72C9">
      <w:pPr>
        <w:pStyle w:val="TOC1"/>
        <w:rPr>
          <w:ins w:id="1236" w:author="John Clevenger [2]" w:date="2022-12-17T16:15:00Z"/>
          <w:del w:id="1237" w:author="John Clevenger" w:date="2023-11-18T14:49:00Z"/>
          <w:rFonts w:asciiTheme="minorHAnsi" w:eastAsiaTheme="minorEastAsia" w:hAnsiTheme="minorHAnsi" w:cstheme="minorBidi"/>
          <w:sz w:val="22"/>
          <w:szCs w:val="22"/>
        </w:rPr>
        <w:pPrChange w:id="1238" w:author="John Clevenger" w:date="2023-11-24T12:46:00Z">
          <w:pPr>
            <w:pStyle w:val="TOC2"/>
          </w:pPr>
        </w:pPrChange>
      </w:pPr>
      <w:ins w:id="1239" w:author="John Clevenger [2]" w:date="2022-12-17T16:15:00Z">
        <w:del w:id="1240"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241" w:author="John Clevenger [2]" w:date="2022-12-17T16:24:00Z">
        <w:del w:id="1242" w:author="John Clevenger" w:date="2023-11-18T14:49:00Z">
          <w:r w:rsidR="00F97818" w:rsidDel="005A6B63">
            <w:rPr>
              <w:webHidden/>
            </w:rPr>
            <w:delText>65</w:delText>
          </w:r>
        </w:del>
      </w:ins>
    </w:p>
    <w:p w14:paraId="53150AB2" w14:textId="5EBF70FE" w:rsidR="004D72C9" w:rsidDel="005A6B63" w:rsidRDefault="004D72C9">
      <w:pPr>
        <w:pStyle w:val="TOC1"/>
        <w:rPr>
          <w:ins w:id="1243" w:author="John Clevenger [2]" w:date="2022-12-17T16:15:00Z"/>
          <w:del w:id="1244" w:author="John Clevenger" w:date="2023-11-18T14:49:00Z"/>
          <w:rFonts w:asciiTheme="minorHAnsi" w:eastAsiaTheme="minorEastAsia" w:hAnsiTheme="minorHAnsi" w:cstheme="minorBidi"/>
          <w:sz w:val="22"/>
          <w:szCs w:val="22"/>
        </w:rPr>
        <w:pPrChange w:id="1245" w:author="John Clevenger" w:date="2023-11-24T12:46:00Z">
          <w:pPr>
            <w:pStyle w:val="TOC2"/>
          </w:pPr>
        </w:pPrChange>
      </w:pPr>
      <w:ins w:id="1246" w:author="John Clevenger [2]" w:date="2022-12-17T16:15:00Z">
        <w:del w:id="1247"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248" w:author="John Clevenger [2]" w:date="2022-12-17T16:24:00Z">
        <w:del w:id="1249" w:author="John Clevenger" w:date="2023-11-18T14:49:00Z">
          <w:r w:rsidR="00F97818" w:rsidDel="005A6B63">
            <w:rPr>
              <w:webHidden/>
            </w:rPr>
            <w:delText>66</w:delText>
          </w:r>
        </w:del>
      </w:ins>
    </w:p>
    <w:p w14:paraId="69482EA5" w14:textId="200ED9B4" w:rsidR="004D72C9" w:rsidDel="005A6B63" w:rsidRDefault="004D72C9">
      <w:pPr>
        <w:pStyle w:val="TOC1"/>
        <w:rPr>
          <w:ins w:id="1250" w:author="John Clevenger [2]" w:date="2022-12-17T16:15:00Z"/>
          <w:del w:id="1251" w:author="John Clevenger" w:date="2023-11-18T14:49:00Z"/>
          <w:rFonts w:asciiTheme="minorHAnsi" w:eastAsiaTheme="minorEastAsia" w:hAnsiTheme="minorHAnsi" w:cstheme="minorBidi"/>
          <w:sz w:val="22"/>
          <w:szCs w:val="22"/>
        </w:rPr>
        <w:pPrChange w:id="1252" w:author="John Clevenger" w:date="2023-11-24T12:46:00Z">
          <w:pPr>
            <w:pStyle w:val="TOC2"/>
          </w:pPr>
        </w:pPrChange>
      </w:pPr>
      <w:ins w:id="1253" w:author="John Clevenger [2]" w:date="2022-12-17T16:15:00Z">
        <w:del w:id="125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255" w:author="John Clevenger [2]" w:date="2022-12-17T16:24:00Z">
        <w:del w:id="1256" w:author="John Clevenger" w:date="2023-11-18T14:49:00Z">
          <w:r w:rsidR="00F97818" w:rsidDel="005A6B63">
            <w:rPr>
              <w:webHidden/>
            </w:rPr>
            <w:delText>66</w:delText>
          </w:r>
        </w:del>
      </w:ins>
    </w:p>
    <w:p w14:paraId="113263EF" w14:textId="04049C4A" w:rsidR="004D72C9" w:rsidDel="005A6B63" w:rsidRDefault="004D72C9">
      <w:pPr>
        <w:pStyle w:val="TOC1"/>
        <w:rPr>
          <w:ins w:id="1257" w:author="John Clevenger [2]" w:date="2022-12-17T16:15:00Z"/>
          <w:del w:id="1258" w:author="John Clevenger" w:date="2023-11-18T14:49:00Z"/>
          <w:rFonts w:asciiTheme="minorHAnsi" w:eastAsiaTheme="minorEastAsia" w:hAnsiTheme="minorHAnsi" w:cstheme="minorBidi"/>
          <w:sz w:val="22"/>
          <w:szCs w:val="22"/>
        </w:rPr>
      </w:pPr>
      <w:ins w:id="1259" w:author="John Clevenger [2]" w:date="2022-12-17T16:15:00Z">
        <w:del w:id="126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Starting the Contest</w:delText>
          </w:r>
          <w:r w:rsidDel="005A6B63">
            <w:rPr>
              <w:webHidden/>
            </w:rPr>
            <w:tab/>
          </w:r>
        </w:del>
      </w:ins>
      <w:ins w:id="1261" w:author="John Clevenger [2]" w:date="2022-12-17T16:24:00Z">
        <w:del w:id="1262" w:author="John Clevenger" w:date="2023-11-18T14:49:00Z">
          <w:r w:rsidR="00F97818" w:rsidDel="005A6B63">
            <w:rPr>
              <w:webHidden/>
            </w:rPr>
            <w:delText>68</w:delText>
          </w:r>
        </w:del>
      </w:ins>
    </w:p>
    <w:p w14:paraId="55308231" w14:textId="675E7CB3" w:rsidR="004D72C9" w:rsidDel="005A6B63" w:rsidRDefault="004D72C9">
      <w:pPr>
        <w:pStyle w:val="TOC1"/>
        <w:rPr>
          <w:ins w:id="1263" w:author="John Clevenger [2]" w:date="2022-12-17T16:15:00Z"/>
          <w:del w:id="1264" w:author="John Clevenger" w:date="2023-11-18T14:49:00Z"/>
          <w:rFonts w:asciiTheme="minorHAnsi" w:eastAsiaTheme="minorEastAsia" w:hAnsiTheme="minorHAnsi" w:cstheme="minorBidi"/>
          <w:sz w:val="22"/>
          <w:szCs w:val="22"/>
        </w:rPr>
        <w:pPrChange w:id="1265" w:author="John Clevenger" w:date="2023-11-24T12:46:00Z">
          <w:pPr>
            <w:pStyle w:val="TOC2"/>
          </w:pPr>
        </w:pPrChange>
      </w:pPr>
      <w:ins w:id="1266" w:author="John Clevenger [2]" w:date="2022-12-17T16:15:00Z">
        <w:del w:id="1267"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268" w:author="John Clevenger [2]" w:date="2022-12-17T16:24:00Z">
        <w:del w:id="1269" w:author="John Clevenger" w:date="2023-11-18T14:49:00Z">
          <w:r w:rsidR="00F97818" w:rsidDel="005A6B63">
            <w:rPr>
              <w:webHidden/>
            </w:rPr>
            <w:delText>68</w:delText>
          </w:r>
        </w:del>
      </w:ins>
    </w:p>
    <w:p w14:paraId="40FF7EBF" w14:textId="2AC29043" w:rsidR="004D72C9" w:rsidDel="005A6B63" w:rsidRDefault="004D72C9">
      <w:pPr>
        <w:pStyle w:val="TOC1"/>
        <w:rPr>
          <w:ins w:id="1270" w:author="John Clevenger [2]" w:date="2022-12-17T16:15:00Z"/>
          <w:del w:id="1271" w:author="John Clevenger" w:date="2023-11-18T14:49:00Z"/>
          <w:rFonts w:asciiTheme="minorHAnsi" w:eastAsiaTheme="minorEastAsia" w:hAnsiTheme="minorHAnsi" w:cstheme="minorBidi"/>
          <w:sz w:val="22"/>
          <w:szCs w:val="22"/>
        </w:rPr>
        <w:pPrChange w:id="1272" w:author="John Clevenger" w:date="2023-11-24T12:46:00Z">
          <w:pPr>
            <w:pStyle w:val="TOC3"/>
          </w:pPr>
        </w:pPrChange>
      </w:pPr>
      <w:ins w:id="1273" w:author="John Clevenger [2]" w:date="2022-12-17T16:15:00Z">
        <w:del w:id="1274"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275" w:author="John Clevenger [2]" w:date="2022-12-17T16:24:00Z">
        <w:del w:id="1276" w:author="John Clevenger" w:date="2023-11-18T14:49:00Z">
          <w:r w:rsidR="00F97818" w:rsidDel="005A6B63">
            <w:rPr>
              <w:webHidden/>
            </w:rPr>
            <w:delText>68</w:delText>
          </w:r>
        </w:del>
      </w:ins>
    </w:p>
    <w:p w14:paraId="24AE4346" w14:textId="1D7060F4" w:rsidR="004D72C9" w:rsidDel="005A6B63" w:rsidRDefault="004D72C9">
      <w:pPr>
        <w:pStyle w:val="TOC1"/>
        <w:rPr>
          <w:ins w:id="1277" w:author="John Clevenger [2]" w:date="2022-12-17T16:15:00Z"/>
          <w:del w:id="1278" w:author="John Clevenger" w:date="2023-11-18T14:49:00Z"/>
          <w:rFonts w:asciiTheme="minorHAnsi" w:eastAsiaTheme="minorEastAsia" w:hAnsiTheme="minorHAnsi" w:cstheme="minorBidi"/>
          <w:sz w:val="22"/>
          <w:szCs w:val="22"/>
        </w:rPr>
        <w:pPrChange w:id="1279" w:author="John Clevenger" w:date="2023-11-24T12:46:00Z">
          <w:pPr>
            <w:pStyle w:val="TOC3"/>
          </w:pPr>
        </w:pPrChange>
      </w:pPr>
      <w:ins w:id="1280" w:author="John Clevenger [2]" w:date="2022-12-17T16:15:00Z">
        <w:del w:id="1281"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282" w:author="John Clevenger [2]" w:date="2022-12-17T16:24:00Z">
        <w:del w:id="1283" w:author="John Clevenger" w:date="2023-11-18T14:49:00Z">
          <w:r w:rsidR="00F97818" w:rsidDel="005A6B63">
            <w:rPr>
              <w:webHidden/>
            </w:rPr>
            <w:delText>69</w:delText>
          </w:r>
        </w:del>
      </w:ins>
    </w:p>
    <w:p w14:paraId="4C579EC2" w14:textId="2043F2BF" w:rsidR="004D72C9" w:rsidDel="005A6B63" w:rsidRDefault="004D72C9">
      <w:pPr>
        <w:pStyle w:val="TOC1"/>
        <w:rPr>
          <w:ins w:id="1284" w:author="John Clevenger [2]" w:date="2022-12-17T16:15:00Z"/>
          <w:del w:id="1285" w:author="John Clevenger" w:date="2023-11-18T14:49:00Z"/>
          <w:rFonts w:asciiTheme="minorHAnsi" w:eastAsiaTheme="minorEastAsia" w:hAnsiTheme="minorHAnsi" w:cstheme="minorBidi"/>
          <w:sz w:val="22"/>
          <w:szCs w:val="22"/>
        </w:rPr>
        <w:pPrChange w:id="1286" w:author="John Clevenger" w:date="2023-11-24T12:46:00Z">
          <w:pPr>
            <w:pStyle w:val="TOC2"/>
          </w:pPr>
        </w:pPrChange>
      </w:pPr>
      <w:ins w:id="1287" w:author="John Clevenger [2]" w:date="2022-12-17T16:15:00Z">
        <w:del w:id="1288"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289" w:author="John Clevenger [2]" w:date="2022-12-17T16:24:00Z">
        <w:del w:id="1290" w:author="John Clevenger" w:date="2023-11-18T14:49:00Z">
          <w:r w:rsidR="00F97818" w:rsidDel="005A6B63">
            <w:rPr>
              <w:webHidden/>
            </w:rPr>
            <w:delText>70</w:delText>
          </w:r>
        </w:del>
      </w:ins>
    </w:p>
    <w:p w14:paraId="58725982" w14:textId="42DD072C" w:rsidR="004D72C9" w:rsidDel="005A6B63" w:rsidRDefault="004D72C9">
      <w:pPr>
        <w:pStyle w:val="TOC1"/>
        <w:rPr>
          <w:ins w:id="1291" w:author="John Clevenger [2]" w:date="2022-12-17T16:15:00Z"/>
          <w:del w:id="1292" w:author="John Clevenger" w:date="2023-11-18T14:49:00Z"/>
          <w:rFonts w:asciiTheme="minorHAnsi" w:eastAsiaTheme="minorEastAsia" w:hAnsiTheme="minorHAnsi" w:cstheme="minorBidi"/>
          <w:sz w:val="22"/>
          <w:szCs w:val="22"/>
        </w:rPr>
        <w:pPrChange w:id="1293" w:author="John Clevenger" w:date="2023-11-24T12:46:00Z">
          <w:pPr>
            <w:pStyle w:val="TOC2"/>
          </w:pPr>
        </w:pPrChange>
      </w:pPr>
      <w:ins w:id="1294" w:author="John Clevenger [2]" w:date="2022-12-17T16:15:00Z">
        <w:del w:id="1295"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296" w:author="John Clevenger [2]" w:date="2022-12-17T16:24:00Z">
        <w:del w:id="1297" w:author="John Clevenger" w:date="2023-11-18T14:49:00Z">
          <w:r w:rsidR="00F97818" w:rsidDel="005A6B63">
            <w:rPr>
              <w:webHidden/>
            </w:rPr>
            <w:delText>71</w:delText>
          </w:r>
        </w:del>
      </w:ins>
    </w:p>
    <w:p w14:paraId="35E0B2AF" w14:textId="033D23F9" w:rsidR="004D72C9" w:rsidDel="005A6B63" w:rsidRDefault="004D72C9">
      <w:pPr>
        <w:pStyle w:val="TOC1"/>
        <w:rPr>
          <w:ins w:id="1298" w:author="John Clevenger [2]" w:date="2022-12-17T16:15:00Z"/>
          <w:del w:id="1299" w:author="John Clevenger" w:date="2023-11-18T14:49:00Z"/>
          <w:rFonts w:asciiTheme="minorHAnsi" w:eastAsiaTheme="minorEastAsia" w:hAnsiTheme="minorHAnsi" w:cstheme="minorBidi"/>
          <w:sz w:val="22"/>
          <w:szCs w:val="22"/>
        </w:rPr>
        <w:pPrChange w:id="1300" w:author="John Clevenger" w:date="2023-11-24T12:46:00Z">
          <w:pPr>
            <w:pStyle w:val="TOC2"/>
          </w:pPr>
        </w:pPrChange>
      </w:pPr>
      <w:ins w:id="1301" w:author="John Clevenger [2]" w:date="2022-12-17T16:15:00Z">
        <w:del w:id="1302"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303" w:author="John Clevenger [2]" w:date="2022-12-17T16:24:00Z">
        <w:del w:id="1304" w:author="John Clevenger" w:date="2023-11-18T14:49:00Z">
          <w:r w:rsidR="00F97818" w:rsidDel="005A6B63">
            <w:rPr>
              <w:webHidden/>
            </w:rPr>
            <w:delText>73</w:delText>
          </w:r>
        </w:del>
      </w:ins>
    </w:p>
    <w:p w14:paraId="0833B0FB" w14:textId="0FBA879B" w:rsidR="004D72C9" w:rsidDel="005A6B63" w:rsidRDefault="004D72C9">
      <w:pPr>
        <w:pStyle w:val="TOC1"/>
        <w:rPr>
          <w:ins w:id="1305" w:author="John Clevenger [2]" w:date="2022-12-17T16:15:00Z"/>
          <w:del w:id="1306" w:author="John Clevenger" w:date="2023-11-18T14:49:00Z"/>
          <w:rFonts w:asciiTheme="minorHAnsi" w:eastAsiaTheme="minorEastAsia" w:hAnsiTheme="minorHAnsi" w:cstheme="minorBidi"/>
          <w:sz w:val="22"/>
          <w:szCs w:val="22"/>
        </w:rPr>
      </w:pPr>
      <w:ins w:id="1307" w:author="John Clevenger [2]" w:date="2022-12-17T16:15:00Z">
        <w:del w:id="1308"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Monitoring Contest Status</w:delText>
          </w:r>
          <w:r w:rsidDel="005A6B63">
            <w:rPr>
              <w:webHidden/>
            </w:rPr>
            <w:tab/>
          </w:r>
        </w:del>
      </w:ins>
      <w:ins w:id="1309" w:author="John Clevenger [2]" w:date="2022-12-17T16:24:00Z">
        <w:del w:id="1310" w:author="John Clevenger" w:date="2023-11-18T14:49:00Z">
          <w:r w:rsidR="00F97818" w:rsidDel="005A6B63">
            <w:rPr>
              <w:webHidden/>
            </w:rPr>
            <w:delText>75</w:delText>
          </w:r>
        </w:del>
      </w:ins>
    </w:p>
    <w:p w14:paraId="421932A6" w14:textId="6E1433AA" w:rsidR="004D72C9" w:rsidDel="005A6B63" w:rsidRDefault="004D72C9">
      <w:pPr>
        <w:pStyle w:val="TOC1"/>
        <w:rPr>
          <w:ins w:id="1311" w:author="John Clevenger [2]" w:date="2022-12-17T16:15:00Z"/>
          <w:del w:id="1312" w:author="John Clevenger" w:date="2023-11-18T14:49:00Z"/>
          <w:rFonts w:asciiTheme="minorHAnsi" w:eastAsiaTheme="minorEastAsia" w:hAnsiTheme="minorHAnsi" w:cstheme="minorBidi"/>
          <w:sz w:val="22"/>
          <w:szCs w:val="22"/>
        </w:rPr>
        <w:pPrChange w:id="1313" w:author="John Clevenger" w:date="2023-11-24T12:46:00Z">
          <w:pPr>
            <w:pStyle w:val="TOC2"/>
          </w:pPr>
        </w:pPrChange>
      </w:pPr>
      <w:ins w:id="1314" w:author="John Clevenger [2]" w:date="2022-12-17T16:15:00Z">
        <w:del w:id="1315"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316" w:author="John Clevenger [2]" w:date="2022-12-17T16:24:00Z">
        <w:del w:id="1317" w:author="John Clevenger" w:date="2023-11-18T14:49:00Z">
          <w:r w:rsidR="00F97818" w:rsidDel="005A6B63">
            <w:rPr>
              <w:webHidden/>
            </w:rPr>
            <w:delText>75</w:delText>
          </w:r>
        </w:del>
      </w:ins>
    </w:p>
    <w:p w14:paraId="5BB8DD40" w14:textId="33745FA9" w:rsidR="004D72C9" w:rsidDel="005A6B63" w:rsidRDefault="004D72C9">
      <w:pPr>
        <w:pStyle w:val="TOC1"/>
        <w:rPr>
          <w:ins w:id="1318" w:author="John Clevenger [2]" w:date="2022-12-17T16:15:00Z"/>
          <w:del w:id="1319" w:author="John Clevenger" w:date="2023-11-18T14:49:00Z"/>
          <w:rFonts w:asciiTheme="minorHAnsi" w:eastAsiaTheme="minorEastAsia" w:hAnsiTheme="minorHAnsi" w:cstheme="minorBidi"/>
          <w:sz w:val="22"/>
          <w:szCs w:val="22"/>
        </w:rPr>
        <w:pPrChange w:id="1320" w:author="John Clevenger" w:date="2023-11-24T12:46:00Z">
          <w:pPr>
            <w:pStyle w:val="TOC2"/>
          </w:pPr>
        </w:pPrChange>
      </w:pPr>
      <w:ins w:id="1321" w:author="John Clevenger [2]" w:date="2022-12-17T16:15:00Z">
        <w:del w:id="1322"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323" w:author="John Clevenger [2]" w:date="2022-12-17T16:24:00Z">
        <w:del w:id="1324" w:author="John Clevenger" w:date="2023-11-18T14:49:00Z">
          <w:r w:rsidR="00F97818" w:rsidDel="005A6B63">
            <w:rPr>
              <w:webHidden/>
            </w:rPr>
            <w:delText>76</w:delText>
          </w:r>
        </w:del>
      </w:ins>
    </w:p>
    <w:p w14:paraId="5E0CBD02" w14:textId="49520050" w:rsidR="004D72C9" w:rsidDel="005A6B63" w:rsidRDefault="004D72C9">
      <w:pPr>
        <w:pStyle w:val="TOC1"/>
        <w:rPr>
          <w:ins w:id="1325" w:author="John Clevenger [2]" w:date="2022-12-17T16:15:00Z"/>
          <w:del w:id="1326" w:author="John Clevenger" w:date="2023-11-18T14:49:00Z"/>
          <w:rFonts w:asciiTheme="minorHAnsi" w:eastAsiaTheme="minorEastAsia" w:hAnsiTheme="minorHAnsi" w:cstheme="minorBidi"/>
          <w:sz w:val="22"/>
          <w:szCs w:val="22"/>
        </w:rPr>
        <w:pPrChange w:id="1327" w:author="John Clevenger" w:date="2023-11-24T12:46:00Z">
          <w:pPr>
            <w:pStyle w:val="TOC2"/>
          </w:pPr>
        </w:pPrChange>
      </w:pPr>
      <w:ins w:id="1328" w:author="John Clevenger [2]" w:date="2022-12-17T16:15:00Z">
        <w:del w:id="1329"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330" w:author="John Clevenger [2]" w:date="2022-12-17T16:24:00Z">
        <w:del w:id="1331" w:author="John Clevenger" w:date="2023-11-18T14:49:00Z">
          <w:r w:rsidR="00F97818" w:rsidDel="005A6B63">
            <w:rPr>
              <w:webHidden/>
            </w:rPr>
            <w:delText>77</w:delText>
          </w:r>
        </w:del>
      </w:ins>
    </w:p>
    <w:p w14:paraId="29BBF0FC" w14:textId="1FB62FDF" w:rsidR="004D72C9" w:rsidDel="005A6B63" w:rsidRDefault="004D72C9">
      <w:pPr>
        <w:pStyle w:val="TOC1"/>
        <w:rPr>
          <w:ins w:id="1332" w:author="John Clevenger [2]" w:date="2022-12-17T16:15:00Z"/>
          <w:del w:id="1333" w:author="John Clevenger" w:date="2023-11-18T14:49:00Z"/>
          <w:rFonts w:asciiTheme="minorHAnsi" w:eastAsiaTheme="minorEastAsia" w:hAnsiTheme="minorHAnsi" w:cstheme="minorBidi"/>
          <w:sz w:val="22"/>
          <w:szCs w:val="22"/>
        </w:rPr>
        <w:pPrChange w:id="1334" w:author="John Clevenger" w:date="2023-11-24T12:46:00Z">
          <w:pPr>
            <w:pStyle w:val="TOC3"/>
          </w:pPr>
        </w:pPrChange>
      </w:pPr>
      <w:ins w:id="1335" w:author="John Clevenger [2]" w:date="2022-12-17T16:15:00Z">
        <w:del w:id="133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337" w:author="John Clevenger [2]" w:date="2022-12-17T16:24:00Z">
        <w:del w:id="1338" w:author="John Clevenger" w:date="2023-11-18T14:49:00Z">
          <w:r w:rsidR="00F97818" w:rsidDel="005A6B63">
            <w:rPr>
              <w:webHidden/>
            </w:rPr>
            <w:delText>79</w:delText>
          </w:r>
        </w:del>
      </w:ins>
    </w:p>
    <w:p w14:paraId="2A18C5AC" w14:textId="2BF7EFA6"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sz w:val="22"/>
          <w:szCs w:val="22"/>
        </w:rPr>
        <w:pPrChange w:id="1341" w:author="John Clevenger" w:date="2023-11-24T12:46:00Z">
          <w:pPr>
            <w:pStyle w:val="TOC2"/>
          </w:pPr>
        </w:pPrChange>
      </w:pPr>
      <w:ins w:id="1342" w:author="John Clevenger [2]" w:date="2022-12-17T16:15:00Z">
        <w:del w:id="1343"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344" w:author="John Clevenger [2]" w:date="2022-12-17T16:24:00Z">
        <w:del w:id="1345" w:author="John Clevenger" w:date="2023-11-18T14:49:00Z">
          <w:r w:rsidR="00F97818" w:rsidDel="005A6B63">
            <w:rPr>
              <w:webHidden/>
            </w:rPr>
            <w:delText>80</w:delText>
          </w:r>
        </w:del>
      </w:ins>
    </w:p>
    <w:p w14:paraId="13640DF6" w14:textId="5A6FAE7B" w:rsidR="004D72C9" w:rsidDel="005A6B63" w:rsidRDefault="004D72C9">
      <w:pPr>
        <w:pStyle w:val="TOC1"/>
        <w:rPr>
          <w:ins w:id="1346" w:author="John Clevenger [2]" w:date="2022-12-17T16:15:00Z"/>
          <w:del w:id="1347" w:author="John Clevenger" w:date="2023-11-18T14:49:00Z"/>
          <w:rFonts w:asciiTheme="minorHAnsi" w:eastAsiaTheme="minorEastAsia" w:hAnsiTheme="minorHAnsi" w:cstheme="minorBidi"/>
          <w:sz w:val="22"/>
          <w:szCs w:val="22"/>
        </w:rPr>
        <w:pPrChange w:id="1348" w:author="John Clevenger" w:date="2023-11-24T12:46:00Z">
          <w:pPr>
            <w:pStyle w:val="TOC2"/>
          </w:pPr>
        </w:pPrChange>
      </w:pPr>
      <w:ins w:id="1349" w:author="John Clevenger [2]" w:date="2022-12-17T16:15:00Z">
        <w:del w:id="1350"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351" w:author="John Clevenger [2]" w:date="2022-12-17T16:24:00Z">
        <w:del w:id="1352" w:author="John Clevenger" w:date="2023-11-18T14:49:00Z">
          <w:r w:rsidR="00F97818" w:rsidDel="005A6B63">
            <w:rPr>
              <w:webHidden/>
            </w:rPr>
            <w:delText>81</w:delText>
          </w:r>
        </w:del>
      </w:ins>
    </w:p>
    <w:p w14:paraId="00784BDF" w14:textId="56FD3773" w:rsidR="004D72C9" w:rsidDel="005A6B63" w:rsidRDefault="004D72C9">
      <w:pPr>
        <w:pStyle w:val="TOC1"/>
        <w:rPr>
          <w:ins w:id="1353" w:author="John Clevenger [2]" w:date="2022-12-17T16:15:00Z"/>
          <w:del w:id="1354" w:author="John Clevenger" w:date="2023-11-18T14:49:00Z"/>
          <w:rFonts w:asciiTheme="minorHAnsi" w:eastAsiaTheme="minorEastAsia" w:hAnsiTheme="minorHAnsi" w:cstheme="minorBidi"/>
          <w:sz w:val="22"/>
          <w:szCs w:val="22"/>
        </w:rPr>
        <w:pPrChange w:id="1355" w:author="John Clevenger" w:date="2023-11-24T12:46:00Z">
          <w:pPr>
            <w:pStyle w:val="TOC2"/>
          </w:pPr>
        </w:pPrChange>
      </w:pPr>
      <w:ins w:id="1356" w:author="John Clevenger [2]" w:date="2022-12-17T16:15:00Z">
        <w:del w:id="1357"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358" w:author="John Clevenger [2]" w:date="2022-12-17T16:24:00Z">
        <w:del w:id="1359" w:author="John Clevenger" w:date="2023-11-18T14:49:00Z">
          <w:r w:rsidR="00F97818" w:rsidDel="005A6B63">
            <w:rPr>
              <w:webHidden/>
            </w:rPr>
            <w:delText>82</w:delText>
          </w:r>
        </w:del>
      </w:ins>
    </w:p>
    <w:p w14:paraId="220351A7" w14:textId="5E967DED" w:rsidR="004D72C9" w:rsidDel="005A6B63" w:rsidRDefault="004D72C9">
      <w:pPr>
        <w:pStyle w:val="TOC1"/>
        <w:rPr>
          <w:ins w:id="1360" w:author="John Clevenger [2]" w:date="2022-12-17T16:15:00Z"/>
          <w:del w:id="1361" w:author="John Clevenger" w:date="2023-11-18T14:49:00Z"/>
          <w:rFonts w:asciiTheme="minorHAnsi" w:eastAsiaTheme="minorEastAsia" w:hAnsiTheme="minorHAnsi" w:cstheme="minorBidi"/>
          <w:sz w:val="22"/>
          <w:szCs w:val="22"/>
        </w:rPr>
        <w:pPrChange w:id="1362" w:author="John Clevenger" w:date="2023-11-24T12:46:00Z">
          <w:pPr>
            <w:pStyle w:val="TOC2"/>
          </w:pPr>
        </w:pPrChange>
      </w:pPr>
      <w:ins w:id="1363" w:author="John Clevenger [2]" w:date="2022-12-17T16:15:00Z">
        <w:del w:id="1364"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365" w:author="John Clevenger [2]" w:date="2022-12-17T16:24:00Z">
        <w:del w:id="1366" w:author="John Clevenger" w:date="2023-11-18T14:49:00Z">
          <w:r w:rsidR="00F97818" w:rsidDel="005A6B63">
            <w:rPr>
              <w:webHidden/>
            </w:rPr>
            <w:delText>85</w:delText>
          </w:r>
        </w:del>
      </w:ins>
    </w:p>
    <w:p w14:paraId="74602A84" w14:textId="6759ABD2" w:rsidR="004D72C9" w:rsidDel="005A6B63" w:rsidRDefault="004D72C9">
      <w:pPr>
        <w:pStyle w:val="TOC1"/>
        <w:rPr>
          <w:ins w:id="1367" w:author="John Clevenger [2]" w:date="2022-12-17T16:15:00Z"/>
          <w:del w:id="1368" w:author="John Clevenger" w:date="2023-11-18T14:49:00Z"/>
          <w:rFonts w:asciiTheme="minorHAnsi" w:eastAsiaTheme="minorEastAsia" w:hAnsiTheme="minorHAnsi" w:cstheme="minorBidi"/>
          <w:sz w:val="22"/>
          <w:szCs w:val="22"/>
        </w:rPr>
        <w:pPrChange w:id="1369" w:author="John Clevenger" w:date="2023-11-24T12:46:00Z">
          <w:pPr>
            <w:pStyle w:val="TOC2"/>
          </w:pPr>
        </w:pPrChange>
      </w:pPr>
      <w:ins w:id="1370" w:author="John Clevenger [2]" w:date="2022-12-17T16:15:00Z">
        <w:del w:id="1371"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372" w:author="John Clevenger [2]" w:date="2022-12-17T16:24:00Z">
        <w:del w:id="1373" w:author="John Clevenger" w:date="2023-11-18T14:49:00Z">
          <w:r w:rsidR="00F97818" w:rsidDel="005A6B63">
            <w:rPr>
              <w:webHidden/>
            </w:rPr>
            <w:delText>85</w:delText>
          </w:r>
        </w:del>
      </w:ins>
    </w:p>
    <w:p w14:paraId="284BEDCC" w14:textId="6A788DFC" w:rsidR="004D72C9" w:rsidDel="005A6B63" w:rsidRDefault="004D72C9">
      <w:pPr>
        <w:pStyle w:val="TOC1"/>
        <w:rPr>
          <w:ins w:id="1374" w:author="John Clevenger [2]" w:date="2022-12-17T16:15:00Z"/>
          <w:del w:id="1375" w:author="John Clevenger" w:date="2023-11-18T14:49:00Z"/>
          <w:rFonts w:asciiTheme="minorHAnsi" w:eastAsiaTheme="minorEastAsia" w:hAnsiTheme="minorHAnsi" w:cstheme="minorBidi"/>
          <w:sz w:val="22"/>
          <w:szCs w:val="22"/>
        </w:rPr>
      </w:pPr>
      <w:ins w:id="1376" w:author="John Clevenger [2]" w:date="2022-12-17T16:15:00Z">
        <w:del w:id="1377"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378" w:author="John Clevenger [2]" w:date="2022-12-17T16:24:00Z">
        <w:del w:id="1379" w:author="John Clevenger" w:date="2023-11-18T14:49:00Z">
          <w:r w:rsidR="00F97818" w:rsidDel="005A6B63">
            <w:rPr>
              <w:webHidden/>
            </w:rPr>
            <w:delText>86</w:delText>
          </w:r>
        </w:del>
      </w:ins>
    </w:p>
    <w:p w14:paraId="03EE7345" w14:textId="18145826" w:rsidR="004D72C9" w:rsidDel="005A6B63" w:rsidRDefault="004D72C9">
      <w:pPr>
        <w:pStyle w:val="TOC1"/>
        <w:rPr>
          <w:ins w:id="1380" w:author="John Clevenger [2]" w:date="2022-12-17T16:15:00Z"/>
          <w:del w:id="1381" w:author="John Clevenger" w:date="2023-11-18T14:49:00Z"/>
          <w:rFonts w:asciiTheme="minorHAnsi" w:eastAsiaTheme="minorEastAsia" w:hAnsiTheme="minorHAnsi" w:cstheme="minorBidi"/>
          <w:sz w:val="22"/>
          <w:szCs w:val="22"/>
        </w:rPr>
        <w:pPrChange w:id="1382" w:author="John Clevenger" w:date="2023-11-24T12:46:00Z">
          <w:pPr>
            <w:pStyle w:val="TOC2"/>
          </w:pPr>
        </w:pPrChange>
      </w:pPr>
      <w:ins w:id="1383" w:author="John Clevenger [2]" w:date="2022-12-17T16:15:00Z">
        <w:del w:id="1384"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385" w:author="John Clevenger [2]" w:date="2022-12-17T16:24:00Z">
        <w:del w:id="1386" w:author="John Clevenger" w:date="2023-11-18T14:49:00Z">
          <w:r w:rsidR="00F97818" w:rsidDel="005A6B63">
            <w:rPr>
              <w:webHidden/>
            </w:rPr>
            <w:delText>86</w:delText>
          </w:r>
        </w:del>
      </w:ins>
    </w:p>
    <w:p w14:paraId="6DC8CE78" w14:textId="2A4A90A1"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sz w:val="22"/>
          <w:szCs w:val="22"/>
        </w:rPr>
        <w:pPrChange w:id="1389" w:author="John Clevenger" w:date="2023-11-24T12:46:00Z">
          <w:pPr>
            <w:pStyle w:val="TOC2"/>
          </w:pPr>
        </w:pPrChange>
      </w:pPr>
      <w:ins w:id="1390" w:author="John Clevenger [2]" w:date="2022-12-17T16:15:00Z">
        <w:del w:id="1391"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392" w:author="John Clevenger [2]" w:date="2022-12-17T16:24:00Z">
        <w:del w:id="1393" w:author="John Clevenger" w:date="2023-11-18T14:49:00Z">
          <w:r w:rsidR="00F97818" w:rsidDel="005A6B63">
            <w:rPr>
              <w:webHidden/>
            </w:rPr>
            <w:delText>86</w:delText>
          </w:r>
        </w:del>
      </w:ins>
    </w:p>
    <w:p w14:paraId="4BA5B878" w14:textId="1C26C475" w:rsidR="004D72C9" w:rsidDel="005A6B63" w:rsidRDefault="004D72C9">
      <w:pPr>
        <w:pStyle w:val="TOC1"/>
        <w:rPr>
          <w:ins w:id="1394" w:author="John Clevenger [2]" w:date="2022-12-17T16:15:00Z"/>
          <w:del w:id="1395" w:author="John Clevenger" w:date="2023-11-18T14:49:00Z"/>
          <w:rFonts w:asciiTheme="minorHAnsi" w:eastAsiaTheme="minorEastAsia" w:hAnsiTheme="minorHAnsi" w:cstheme="minorBidi"/>
          <w:sz w:val="22"/>
          <w:szCs w:val="22"/>
        </w:rPr>
        <w:pPrChange w:id="1396" w:author="John Clevenger" w:date="2023-11-24T12:46:00Z">
          <w:pPr>
            <w:pStyle w:val="TOC2"/>
          </w:pPr>
        </w:pPrChange>
      </w:pPr>
      <w:ins w:id="1397" w:author="John Clevenger [2]" w:date="2022-12-17T16:15:00Z">
        <w:del w:id="1398"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399" w:author="John Clevenger [2]" w:date="2022-12-17T16:24:00Z">
        <w:del w:id="1400" w:author="John Clevenger" w:date="2023-11-18T14:49:00Z">
          <w:r w:rsidR="00F97818" w:rsidDel="005A6B63">
            <w:rPr>
              <w:webHidden/>
            </w:rPr>
            <w:delText>87</w:delText>
          </w:r>
        </w:del>
      </w:ins>
    </w:p>
    <w:p w14:paraId="2FA2BC92" w14:textId="646BC409" w:rsidR="004D72C9" w:rsidDel="005A6B63" w:rsidRDefault="004D72C9">
      <w:pPr>
        <w:pStyle w:val="TOC1"/>
        <w:rPr>
          <w:ins w:id="1401" w:author="John Clevenger [2]" w:date="2022-12-17T16:15:00Z"/>
          <w:del w:id="1402" w:author="John Clevenger" w:date="2023-11-18T14:49:00Z"/>
          <w:rFonts w:asciiTheme="minorHAnsi" w:eastAsiaTheme="minorEastAsia" w:hAnsiTheme="minorHAnsi" w:cstheme="minorBidi"/>
          <w:sz w:val="22"/>
          <w:szCs w:val="22"/>
        </w:rPr>
        <w:pPrChange w:id="1403" w:author="John Clevenger" w:date="2023-11-24T12:46:00Z">
          <w:pPr>
            <w:pStyle w:val="TOC2"/>
          </w:pPr>
        </w:pPrChange>
      </w:pPr>
      <w:ins w:id="1404" w:author="John Clevenger [2]" w:date="2022-12-17T16:15:00Z">
        <w:del w:id="1405"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406" w:author="John Clevenger [2]" w:date="2022-12-17T16:24:00Z">
        <w:del w:id="1407" w:author="John Clevenger" w:date="2023-11-18T14:49:00Z">
          <w:r w:rsidR="00F97818" w:rsidDel="005A6B63">
            <w:rPr>
              <w:webHidden/>
            </w:rPr>
            <w:delText>88</w:delText>
          </w:r>
        </w:del>
      </w:ins>
    </w:p>
    <w:p w14:paraId="1128F2E0" w14:textId="0FDA8F7A" w:rsidR="004D72C9" w:rsidDel="005A6B63" w:rsidRDefault="004D72C9">
      <w:pPr>
        <w:pStyle w:val="TOC1"/>
        <w:rPr>
          <w:ins w:id="1408" w:author="John Clevenger [2]" w:date="2022-12-17T16:15:00Z"/>
          <w:del w:id="1409" w:author="John Clevenger" w:date="2023-11-18T14:49:00Z"/>
          <w:rFonts w:asciiTheme="minorHAnsi" w:eastAsiaTheme="minorEastAsia" w:hAnsiTheme="minorHAnsi" w:cstheme="minorBidi"/>
          <w:sz w:val="22"/>
          <w:szCs w:val="22"/>
        </w:rPr>
        <w:pPrChange w:id="1410" w:author="John Clevenger" w:date="2023-11-24T12:46:00Z">
          <w:pPr>
            <w:pStyle w:val="TOC2"/>
          </w:pPr>
        </w:pPrChange>
      </w:pPr>
      <w:ins w:id="1411" w:author="John Clevenger [2]" w:date="2022-12-17T16:15:00Z">
        <w:del w:id="141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413" w:author="John Clevenger [2]" w:date="2022-12-17T16:24:00Z">
        <w:del w:id="1414" w:author="John Clevenger" w:date="2023-11-18T14:49:00Z">
          <w:r w:rsidR="00F97818" w:rsidDel="005A6B63">
            <w:rPr>
              <w:webHidden/>
            </w:rPr>
            <w:delText>90</w:delText>
          </w:r>
        </w:del>
      </w:ins>
    </w:p>
    <w:p w14:paraId="6AFA39F0" w14:textId="4EFCBD93" w:rsidR="004D72C9" w:rsidDel="005A6B63" w:rsidRDefault="004D72C9">
      <w:pPr>
        <w:pStyle w:val="TOC1"/>
        <w:rPr>
          <w:ins w:id="1415" w:author="John Clevenger [2]" w:date="2022-12-17T16:15:00Z"/>
          <w:del w:id="1416" w:author="John Clevenger" w:date="2023-11-18T14:49:00Z"/>
          <w:rFonts w:asciiTheme="minorHAnsi" w:eastAsiaTheme="minorEastAsia" w:hAnsiTheme="minorHAnsi" w:cstheme="minorBidi"/>
          <w:sz w:val="22"/>
          <w:szCs w:val="22"/>
        </w:rPr>
        <w:pPrChange w:id="1417" w:author="John Clevenger" w:date="2023-11-24T12:46:00Z">
          <w:pPr>
            <w:pStyle w:val="TOC2"/>
          </w:pPr>
        </w:pPrChange>
      </w:pPr>
      <w:ins w:id="1418" w:author="John Clevenger [2]" w:date="2022-12-17T16:15:00Z">
        <w:del w:id="1419"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420" w:author="John Clevenger [2]" w:date="2022-12-17T16:24:00Z">
        <w:del w:id="1421" w:author="John Clevenger" w:date="2023-11-18T14:49:00Z">
          <w:r w:rsidR="00F97818" w:rsidDel="005A6B63">
            <w:rPr>
              <w:webHidden/>
            </w:rPr>
            <w:delText>90</w:delText>
          </w:r>
        </w:del>
      </w:ins>
    </w:p>
    <w:p w14:paraId="1C8D9FBB" w14:textId="074959C6" w:rsidR="004D72C9" w:rsidDel="005A6B63" w:rsidRDefault="004D72C9">
      <w:pPr>
        <w:pStyle w:val="TOC1"/>
        <w:rPr>
          <w:ins w:id="1422" w:author="John Clevenger [2]" w:date="2022-12-17T16:15:00Z"/>
          <w:del w:id="1423" w:author="John Clevenger" w:date="2023-11-18T14:49:00Z"/>
          <w:rFonts w:asciiTheme="minorHAnsi" w:eastAsiaTheme="minorEastAsia" w:hAnsiTheme="minorHAnsi" w:cstheme="minorBidi"/>
          <w:sz w:val="22"/>
          <w:szCs w:val="22"/>
        </w:rPr>
        <w:pPrChange w:id="1424" w:author="John Clevenger" w:date="2023-11-24T12:46:00Z">
          <w:pPr>
            <w:pStyle w:val="TOC2"/>
          </w:pPr>
        </w:pPrChange>
      </w:pPr>
      <w:ins w:id="1425" w:author="John Clevenger [2]" w:date="2022-12-17T16:15:00Z">
        <w:del w:id="1426"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427" w:author="John Clevenger [2]" w:date="2022-12-17T16:24:00Z">
        <w:del w:id="1428" w:author="John Clevenger" w:date="2023-11-18T14:49:00Z">
          <w:r w:rsidR="00F97818" w:rsidDel="005A6B63">
            <w:rPr>
              <w:webHidden/>
            </w:rPr>
            <w:delText>92</w:delText>
          </w:r>
        </w:del>
      </w:ins>
    </w:p>
    <w:p w14:paraId="00358003" w14:textId="7897F520"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sz w:val="22"/>
          <w:szCs w:val="22"/>
        </w:rPr>
        <w:pPrChange w:id="1431" w:author="John Clevenger" w:date="2023-11-24T12:46:00Z">
          <w:pPr>
            <w:pStyle w:val="TOC2"/>
          </w:pPr>
        </w:pPrChange>
      </w:pPr>
      <w:ins w:id="1432" w:author="John Clevenger [2]" w:date="2022-12-17T16:15:00Z">
        <w:del w:id="1433"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434" w:author="John Clevenger [2]" w:date="2022-12-17T16:24:00Z">
        <w:del w:id="1435" w:author="John Clevenger" w:date="2023-11-18T14:49:00Z">
          <w:r w:rsidR="00F97818" w:rsidDel="005A6B63">
            <w:rPr>
              <w:webHidden/>
            </w:rPr>
            <w:delText>93</w:delText>
          </w:r>
        </w:del>
      </w:ins>
    </w:p>
    <w:p w14:paraId="1F7C939C" w14:textId="2FB71077" w:rsidR="004D72C9" w:rsidDel="005A6B63" w:rsidRDefault="004D72C9">
      <w:pPr>
        <w:pStyle w:val="TOC1"/>
        <w:rPr>
          <w:ins w:id="1436" w:author="John Clevenger [2]" w:date="2022-12-17T16:15:00Z"/>
          <w:del w:id="1437" w:author="John Clevenger" w:date="2023-11-18T14:49:00Z"/>
          <w:rFonts w:asciiTheme="minorHAnsi" w:eastAsiaTheme="minorEastAsia" w:hAnsiTheme="minorHAnsi" w:cstheme="minorBidi"/>
          <w:sz w:val="22"/>
          <w:szCs w:val="22"/>
        </w:rPr>
        <w:pPrChange w:id="1438" w:author="John Clevenger" w:date="2023-11-24T12:46:00Z">
          <w:pPr>
            <w:pStyle w:val="TOC2"/>
          </w:pPr>
        </w:pPrChange>
      </w:pPr>
      <w:ins w:id="1439" w:author="John Clevenger [2]" w:date="2022-12-17T16:15:00Z">
        <w:del w:id="1440"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441" w:author="John Clevenger [2]" w:date="2022-12-17T16:24:00Z">
        <w:del w:id="1442" w:author="John Clevenger" w:date="2023-11-18T14:49:00Z">
          <w:r w:rsidR="00F97818" w:rsidDel="005A6B63">
            <w:rPr>
              <w:webHidden/>
            </w:rPr>
            <w:delText>95</w:delText>
          </w:r>
        </w:del>
      </w:ins>
    </w:p>
    <w:p w14:paraId="09379B12" w14:textId="52DB3E6C" w:rsidR="004D72C9" w:rsidDel="005A6B63" w:rsidRDefault="004D72C9">
      <w:pPr>
        <w:pStyle w:val="TOC1"/>
        <w:rPr>
          <w:ins w:id="1443" w:author="John Clevenger [2]" w:date="2022-12-17T16:15:00Z"/>
          <w:del w:id="1444" w:author="John Clevenger" w:date="2023-11-18T14:49:00Z"/>
          <w:rFonts w:asciiTheme="minorHAnsi" w:eastAsiaTheme="minorEastAsia" w:hAnsiTheme="minorHAnsi" w:cstheme="minorBidi"/>
          <w:sz w:val="22"/>
          <w:szCs w:val="22"/>
        </w:rPr>
      </w:pPr>
      <w:ins w:id="1445" w:author="John Clevenger [2]" w:date="2022-12-17T16:15:00Z">
        <w:del w:id="1446"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Finishing the Contest</w:delText>
          </w:r>
          <w:r w:rsidDel="005A6B63">
            <w:rPr>
              <w:webHidden/>
            </w:rPr>
            <w:tab/>
          </w:r>
        </w:del>
      </w:ins>
      <w:ins w:id="1447" w:author="John Clevenger [2]" w:date="2022-12-17T16:24:00Z">
        <w:del w:id="1448" w:author="John Clevenger" w:date="2023-11-18T14:49:00Z">
          <w:r w:rsidR="00F97818" w:rsidDel="005A6B63">
            <w:rPr>
              <w:webHidden/>
            </w:rPr>
            <w:delText>96</w:delText>
          </w:r>
        </w:del>
      </w:ins>
    </w:p>
    <w:p w14:paraId="3544C9C5" w14:textId="34D9B5F8" w:rsidR="004D72C9" w:rsidDel="005A6B63" w:rsidRDefault="004D72C9">
      <w:pPr>
        <w:pStyle w:val="TOC1"/>
        <w:rPr>
          <w:ins w:id="1449" w:author="John Clevenger [2]" w:date="2022-12-17T16:15:00Z"/>
          <w:del w:id="1450" w:author="John Clevenger" w:date="2023-11-18T14:49:00Z"/>
          <w:rFonts w:asciiTheme="minorHAnsi" w:eastAsiaTheme="minorEastAsia" w:hAnsiTheme="minorHAnsi" w:cstheme="minorBidi"/>
          <w:sz w:val="22"/>
          <w:szCs w:val="22"/>
        </w:rPr>
        <w:pPrChange w:id="1451" w:author="John Clevenger" w:date="2023-11-24T12:46:00Z">
          <w:pPr>
            <w:pStyle w:val="TOC2"/>
          </w:pPr>
        </w:pPrChange>
      </w:pPr>
      <w:ins w:id="1452" w:author="John Clevenger [2]" w:date="2022-12-17T16:15:00Z">
        <w:del w:id="1453"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454" w:author="John Clevenger [2]" w:date="2022-12-17T16:24:00Z">
        <w:del w:id="1455" w:author="John Clevenger" w:date="2023-11-18T14:49:00Z">
          <w:r w:rsidR="00F97818" w:rsidDel="005A6B63">
            <w:rPr>
              <w:webHidden/>
            </w:rPr>
            <w:delText>96</w:delText>
          </w:r>
        </w:del>
      </w:ins>
    </w:p>
    <w:p w14:paraId="2AFD684E" w14:textId="41C7D22D" w:rsidR="004D72C9" w:rsidDel="005A6B63" w:rsidRDefault="004D72C9">
      <w:pPr>
        <w:pStyle w:val="TOC1"/>
        <w:rPr>
          <w:ins w:id="1456" w:author="John Clevenger [2]" w:date="2022-12-17T16:15:00Z"/>
          <w:del w:id="1457" w:author="John Clevenger" w:date="2023-11-18T14:49:00Z"/>
          <w:rFonts w:asciiTheme="minorHAnsi" w:eastAsiaTheme="minorEastAsia" w:hAnsiTheme="minorHAnsi" w:cstheme="minorBidi"/>
          <w:sz w:val="22"/>
          <w:szCs w:val="22"/>
        </w:rPr>
        <w:pPrChange w:id="1458" w:author="John Clevenger" w:date="2023-11-24T12:46:00Z">
          <w:pPr>
            <w:pStyle w:val="TOC2"/>
          </w:pPr>
        </w:pPrChange>
      </w:pPr>
      <w:ins w:id="1459" w:author="John Clevenger [2]" w:date="2022-12-17T16:15:00Z">
        <w:del w:id="1460"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461" w:author="John Clevenger [2]" w:date="2022-12-17T16:24:00Z">
        <w:del w:id="1462" w:author="John Clevenger" w:date="2023-11-18T14:49:00Z">
          <w:r w:rsidR="00F97818" w:rsidDel="005A6B63">
            <w:rPr>
              <w:webHidden/>
            </w:rPr>
            <w:delText>97</w:delText>
          </w:r>
        </w:del>
      </w:ins>
    </w:p>
    <w:p w14:paraId="569734BA" w14:textId="73C9C590" w:rsidR="004D72C9" w:rsidDel="005A6B63" w:rsidRDefault="004D72C9">
      <w:pPr>
        <w:pStyle w:val="TOC1"/>
        <w:rPr>
          <w:ins w:id="1463" w:author="John Clevenger [2]" w:date="2022-12-17T16:15:00Z"/>
          <w:del w:id="1464" w:author="John Clevenger" w:date="2023-11-18T14:49:00Z"/>
          <w:rFonts w:asciiTheme="minorHAnsi" w:eastAsiaTheme="minorEastAsia" w:hAnsiTheme="minorHAnsi" w:cstheme="minorBidi"/>
          <w:sz w:val="22"/>
          <w:szCs w:val="22"/>
        </w:rPr>
        <w:pPrChange w:id="1465" w:author="John Clevenger" w:date="2023-11-24T12:46:00Z">
          <w:pPr>
            <w:pStyle w:val="TOC3"/>
          </w:pPr>
        </w:pPrChange>
      </w:pPr>
      <w:ins w:id="1466" w:author="John Clevenger [2]" w:date="2022-12-17T16:15:00Z">
        <w:del w:id="1467"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468" w:author="John Clevenger [2]" w:date="2022-12-17T16:24:00Z">
        <w:del w:id="1469" w:author="John Clevenger" w:date="2023-11-18T14:49:00Z">
          <w:r w:rsidR="00F97818" w:rsidDel="005A6B63">
            <w:rPr>
              <w:webHidden/>
            </w:rPr>
            <w:delText>97</w:delText>
          </w:r>
        </w:del>
      </w:ins>
    </w:p>
    <w:p w14:paraId="01CEACD9" w14:textId="0E99AEE2" w:rsidR="004D72C9" w:rsidDel="005A6B63" w:rsidRDefault="004D72C9">
      <w:pPr>
        <w:pStyle w:val="TOC1"/>
        <w:rPr>
          <w:ins w:id="1470" w:author="John Clevenger [2]" w:date="2022-12-17T16:15:00Z"/>
          <w:del w:id="1471" w:author="John Clevenger" w:date="2023-11-18T14:49:00Z"/>
          <w:rFonts w:asciiTheme="minorHAnsi" w:eastAsiaTheme="minorEastAsia" w:hAnsiTheme="minorHAnsi" w:cstheme="minorBidi"/>
          <w:sz w:val="22"/>
          <w:szCs w:val="22"/>
        </w:rPr>
        <w:pPrChange w:id="1472" w:author="John Clevenger" w:date="2023-11-24T12:46:00Z">
          <w:pPr>
            <w:pStyle w:val="TOC3"/>
          </w:pPr>
        </w:pPrChange>
      </w:pPr>
      <w:ins w:id="1473" w:author="John Clevenger [2]" w:date="2022-12-17T16:15:00Z">
        <w:del w:id="1474"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475" w:author="John Clevenger [2]" w:date="2022-12-17T16:24:00Z">
        <w:del w:id="1476" w:author="John Clevenger" w:date="2023-11-18T14:49:00Z">
          <w:r w:rsidR="00F97818" w:rsidDel="005A6B63">
            <w:rPr>
              <w:webHidden/>
            </w:rPr>
            <w:delText>97</w:delText>
          </w:r>
        </w:del>
      </w:ins>
    </w:p>
    <w:p w14:paraId="70C9BC2C" w14:textId="3BCFCDD7" w:rsidR="004D72C9" w:rsidDel="005A6B63" w:rsidRDefault="004D72C9">
      <w:pPr>
        <w:pStyle w:val="TOC1"/>
        <w:rPr>
          <w:ins w:id="1477" w:author="John Clevenger [2]" w:date="2022-12-17T16:15:00Z"/>
          <w:del w:id="1478" w:author="John Clevenger" w:date="2023-11-18T14:49:00Z"/>
          <w:rFonts w:asciiTheme="minorHAnsi" w:eastAsiaTheme="minorEastAsia" w:hAnsiTheme="minorHAnsi" w:cstheme="minorBidi"/>
          <w:sz w:val="22"/>
          <w:szCs w:val="22"/>
        </w:rPr>
        <w:pPrChange w:id="1479" w:author="John Clevenger" w:date="2023-11-24T12:46:00Z">
          <w:pPr>
            <w:pStyle w:val="TOC2"/>
          </w:pPr>
        </w:pPrChange>
      </w:pPr>
      <w:ins w:id="1480" w:author="John Clevenger [2]" w:date="2022-12-17T16:15:00Z">
        <w:del w:id="1481"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482" w:author="John Clevenger [2]" w:date="2022-12-17T16:24:00Z">
        <w:del w:id="1483" w:author="John Clevenger" w:date="2023-11-18T14:49:00Z">
          <w:r w:rsidR="00F97818" w:rsidDel="005A6B63">
            <w:rPr>
              <w:webHidden/>
            </w:rPr>
            <w:delText>97</w:delText>
          </w:r>
        </w:del>
      </w:ins>
    </w:p>
    <w:p w14:paraId="0644DECC" w14:textId="2B9ED088" w:rsidR="004D72C9" w:rsidDel="005A6B63" w:rsidRDefault="004D72C9">
      <w:pPr>
        <w:pStyle w:val="TOC1"/>
        <w:rPr>
          <w:ins w:id="1484" w:author="John Clevenger [2]" w:date="2022-12-17T16:15:00Z"/>
          <w:del w:id="1485" w:author="John Clevenger" w:date="2023-11-18T14:49:00Z"/>
          <w:rFonts w:asciiTheme="minorHAnsi" w:eastAsiaTheme="minorEastAsia" w:hAnsiTheme="minorHAnsi" w:cstheme="minorBidi"/>
          <w:sz w:val="22"/>
          <w:szCs w:val="22"/>
        </w:rPr>
      </w:pPr>
      <w:ins w:id="1486" w:author="John Clevenger [2]" w:date="2022-12-17T16:15:00Z">
        <w:del w:id="1487" w:author="John Clevenger" w:date="2023-11-18T14:49:00Z">
          <w:r w:rsidRPr="00917410" w:rsidDel="005A6B63">
            <w:rPr>
              <w:rStyle w:val="Hyperlink"/>
              <w:b w:val="0"/>
              <w:bCs w:val="0"/>
              <w:iCs w:val="0"/>
            </w:rPr>
            <w:delText>Appendix A  –  pc2v9.ini Attributes</w:delText>
          </w:r>
          <w:r w:rsidDel="005A6B63">
            <w:rPr>
              <w:webHidden/>
            </w:rPr>
            <w:tab/>
          </w:r>
        </w:del>
      </w:ins>
      <w:ins w:id="1488" w:author="John Clevenger [2]" w:date="2022-12-17T16:24:00Z">
        <w:del w:id="1489" w:author="John Clevenger" w:date="2023-11-18T14:49:00Z">
          <w:r w:rsidR="00F97818" w:rsidDel="005A6B63">
            <w:rPr>
              <w:webHidden/>
            </w:rPr>
            <w:delText>99</w:delText>
          </w:r>
        </w:del>
      </w:ins>
    </w:p>
    <w:p w14:paraId="1B23F76D" w14:textId="01AE5A60" w:rsidR="004D72C9" w:rsidDel="005A6B63" w:rsidRDefault="004D72C9">
      <w:pPr>
        <w:pStyle w:val="TOC1"/>
        <w:rPr>
          <w:ins w:id="1490" w:author="John Clevenger [2]" w:date="2022-12-17T16:15:00Z"/>
          <w:del w:id="1491" w:author="John Clevenger" w:date="2023-11-18T14:49:00Z"/>
          <w:rFonts w:asciiTheme="minorHAnsi" w:eastAsiaTheme="minorEastAsia" w:hAnsiTheme="minorHAnsi" w:cstheme="minorBidi"/>
          <w:sz w:val="22"/>
          <w:szCs w:val="22"/>
        </w:rPr>
      </w:pPr>
      <w:ins w:id="1492" w:author="John Clevenger [2]" w:date="2022-12-17T16:15:00Z">
        <w:del w:id="1493" w:author="John Clevenger" w:date="2023-11-18T14:49:00Z">
          <w:r w:rsidRPr="00917410" w:rsidDel="005A6B63">
            <w:rPr>
              <w:rStyle w:val="Hyperlink"/>
              <w:b w:val="0"/>
              <w:bCs w:val="0"/>
              <w:iCs w:val="0"/>
            </w:rPr>
            <w:delText>Appendix B  –  Networking Constraints</w:delText>
          </w:r>
          <w:r w:rsidDel="005A6B63">
            <w:rPr>
              <w:webHidden/>
            </w:rPr>
            <w:tab/>
          </w:r>
        </w:del>
      </w:ins>
      <w:ins w:id="1494" w:author="John Clevenger [2]" w:date="2022-12-17T16:24:00Z">
        <w:del w:id="1495" w:author="John Clevenger" w:date="2023-11-18T14:49:00Z">
          <w:r w:rsidR="00F97818" w:rsidDel="005A6B63">
            <w:rPr>
              <w:webHidden/>
            </w:rPr>
            <w:delText>101</w:delText>
          </w:r>
        </w:del>
      </w:ins>
    </w:p>
    <w:p w14:paraId="4DD7D6BB" w14:textId="3E267809" w:rsidR="004D72C9" w:rsidDel="005A6B63" w:rsidRDefault="004D72C9">
      <w:pPr>
        <w:pStyle w:val="TOC1"/>
        <w:rPr>
          <w:ins w:id="1496" w:author="John Clevenger [2]" w:date="2022-12-17T16:15:00Z"/>
          <w:del w:id="1497" w:author="John Clevenger" w:date="2023-11-18T14:49:00Z"/>
          <w:rFonts w:asciiTheme="minorHAnsi" w:eastAsiaTheme="minorEastAsia" w:hAnsiTheme="minorHAnsi" w:cstheme="minorBidi"/>
          <w:sz w:val="22"/>
          <w:szCs w:val="22"/>
        </w:rPr>
      </w:pPr>
      <w:ins w:id="1498" w:author="John Clevenger [2]" w:date="2022-12-17T16:15:00Z">
        <w:del w:id="1499" w:author="John Clevenger" w:date="2023-11-18T14:49:00Z">
          <w:r w:rsidRPr="00917410" w:rsidDel="005A6B63">
            <w:rPr>
              <w:rStyle w:val="Hyperlink"/>
              <w:b w:val="0"/>
              <w:bCs w:val="0"/>
              <w:iCs w:val="0"/>
            </w:rPr>
            <w:delText>Appendix C  –  Command Line Arguments</w:delText>
          </w:r>
          <w:r w:rsidDel="005A6B63">
            <w:rPr>
              <w:webHidden/>
            </w:rPr>
            <w:tab/>
          </w:r>
        </w:del>
      </w:ins>
      <w:ins w:id="1500" w:author="John Clevenger [2]" w:date="2022-12-17T16:24:00Z">
        <w:del w:id="1501" w:author="John Clevenger" w:date="2023-11-18T14:49:00Z">
          <w:r w:rsidR="00F97818" w:rsidDel="005A6B63">
            <w:rPr>
              <w:webHidden/>
            </w:rPr>
            <w:delText>103</w:delText>
          </w:r>
        </w:del>
      </w:ins>
    </w:p>
    <w:p w14:paraId="6C559E5F" w14:textId="2A3C746F" w:rsidR="004D72C9" w:rsidDel="005A6B63" w:rsidRDefault="004D72C9">
      <w:pPr>
        <w:pStyle w:val="TOC1"/>
        <w:rPr>
          <w:ins w:id="1502" w:author="John Clevenger [2]" w:date="2022-12-17T16:15:00Z"/>
          <w:del w:id="1503" w:author="John Clevenger" w:date="2023-11-18T14:49:00Z"/>
          <w:rFonts w:asciiTheme="minorHAnsi" w:eastAsiaTheme="minorEastAsia" w:hAnsiTheme="minorHAnsi" w:cstheme="minorBidi"/>
          <w:sz w:val="22"/>
          <w:szCs w:val="22"/>
        </w:rPr>
      </w:pPr>
      <w:ins w:id="1504" w:author="John Clevenger [2]" w:date="2022-12-17T16:15:00Z">
        <w:del w:id="1505" w:author="John Clevenger" w:date="2023-11-18T14:49:00Z">
          <w:r w:rsidRPr="00917410" w:rsidDel="005A6B63">
            <w:rPr>
              <w:rStyle w:val="Hyperlink"/>
              <w:b w:val="0"/>
              <w:bCs w:val="0"/>
              <w:iCs w:val="0"/>
            </w:rPr>
            <w:delText>Appendix D  –  ICPC Import/Export Interfaces</w:delText>
          </w:r>
          <w:r w:rsidDel="005A6B63">
            <w:rPr>
              <w:webHidden/>
            </w:rPr>
            <w:tab/>
          </w:r>
        </w:del>
      </w:ins>
      <w:ins w:id="1506" w:author="John Clevenger [2]" w:date="2022-12-17T16:24:00Z">
        <w:del w:id="1507" w:author="John Clevenger" w:date="2023-11-18T14:49:00Z">
          <w:r w:rsidR="00F97818" w:rsidDel="005A6B63">
            <w:rPr>
              <w:webHidden/>
            </w:rPr>
            <w:delText>107</w:delText>
          </w:r>
        </w:del>
      </w:ins>
    </w:p>
    <w:p w14:paraId="2BA98592" w14:textId="08E6C4FE" w:rsidR="004D72C9" w:rsidDel="005A6B63" w:rsidRDefault="004D72C9">
      <w:pPr>
        <w:pStyle w:val="TOC1"/>
        <w:rPr>
          <w:ins w:id="1508" w:author="John Clevenger [2]" w:date="2022-12-17T16:15:00Z"/>
          <w:del w:id="1509" w:author="John Clevenger" w:date="2023-11-18T14:49:00Z"/>
          <w:rFonts w:asciiTheme="minorHAnsi" w:eastAsiaTheme="minorEastAsia" w:hAnsiTheme="minorHAnsi" w:cstheme="minorBidi"/>
          <w:sz w:val="22"/>
          <w:szCs w:val="22"/>
        </w:rPr>
      </w:pPr>
      <w:ins w:id="1510" w:author="John Clevenger [2]" w:date="2022-12-17T16:15:00Z">
        <w:del w:id="1511" w:author="John Clevenger" w:date="2023-11-18T14:49:00Z">
          <w:r w:rsidRPr="00917410" w:rsidDel="005A6B63">
            <w:rPr>
              <w:rStyle w:val="Hyperlink"/>
              <w:b w:val="0"/>
              <w:bCs w:val="0"/>
              <w:iCs w:val="0"/>
            </w:rPr>
            <w:delText>Appendix E  –  Output Validators</w:delText>
          </w:r>
          <w:r w:rsidDel="005A6B63">
            <w:rPr>
              <w:webHidden/>
            </w:rPr>
            <w:tab/>
          </w:r>
        </w:del>
      </w:ins>
      <w:ins w:id="1512" w:author="John Clevenger [2]" w:date="2022-12-17T16:24:00Z">
        <w:del w:id="1513" w:author="John Clevenger" w:date="2023-11-18T14:49:00Z">
          <w:r w:rsidR="00F97818" w:rsidDel="005A6B63">
            <w:rPr>
              <w:webHidden/>
            </w:rPr>
            <w:delText>113</w:delText>
          </w:r>
        </w:del>
      </w:ins>
    </w:p>
    <w:p w14:paraId="2175EA9D" w14:textId="212EDAAC" w:rsidR="004D72C9" w:rsidDel="005A6B63" w:rsidRDefault="004D72C9">
      <w:pPr>
        <w:pStyle w:val="TOC1"/>
        <w:rPr>
          <w:ins w:id="1514" w:author="John Clevenger [2]" w:date="2022-12-17T16:15:00Z"/>
          <w:del w:id="1515" w:author="John Clevenger" w:date="2023-11-18T14:49:00Z"/>
          <w:rFonts w:asciiTheme="minorHAnsi" w:eastAsiaTheme="minorEastAsia" w:hAnsiTheme="minorHAnsi" w:cstheme="minorBidi"/>
          <w:sz w:val="22"/>
          <w:szCs w:val="22"/>
        </w:rPr>
      </w:pPr>
      <w:ins w:id="1516" w:author="John Clevenger [2]" w:date="2022-12-17T16:15:00Z">
        <w:del w:id="1517" w:author="John Clevenger" w:date="2023-11-18T14:49:00Z">
          <w:r w:rsidRPr="00917410" w:rsidDel="005A6B63">
            <w:rPr>
              <w:rStyle w:val="Hyperlink"/>
              <w:b w:val="0"/>
              <w:bCs w:val="0"/>
              <w:iCs w:val="0"/>
            </w:rPr>
            <w:delText>Appendix F  –  Language Definitions</w:delText>
          </w:r>
          <w:r w:rsidDel="005A6B63">
            <w:rPr>
              <w:webHidden/>
            </w:rPr>
            <w:tab/>
          </w:r>
        </w:del>
      </w:ins>
      <w:ins w:id="1518" w:author="John Clevenger [2]" w:date="2022-12-17T16:24:00Z">
        <w:del w:id="1519" w:author="John Clevenger" w:date="2023-11-18T14:49:00Z">
          <w:r w:rsidR="00F97818" w:rsidDel="005A6B63">
            <w:rPr>
              <w:webHidden/>
            </w:rPr>
            <w:delText>126</w:delText>
          </w:r>
        </w:del>
      </w:ins>
    </w:p>
    <w:p w14:paraId="43B641D5" w14:textId="3A85E46E" w:rsidR="004D72C9" w:rsidDel="005A6B63" w:rsidRDefault="004D72C9">
      <w:pPr>
        <w:pStyle w:val="TOC1"/>
        <w:rPr>
          <w:ins w:id="1520" w:author="John Clevenger [2]" w:date="2022-12-17T16:15:00Z"/>
          <w:del w:id="1521" w:author="John Clevenger" w:date="2023-11-18T14:49:00Z"/>
          <w:rFonts w:asciiTheme="minorHAnsi" w:eastAsiaTheme="minorEastAsia" w:hAnsiTheme="minorHAnsi" w:cstheme="minorBidi"/>
          <w:sz w:val="22"/>
          <w:szCs w:val="22"/>
        </w:rPr>
      </w:pPr>
      <w:ins w:id="1522" w:author="John Clevenger [2]" w:date="2022-12-17T16:15:00Z">
        <w:del w:id="1523"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524" w:author="John Clevenger [2]" w:date="2022-12-17T16:24:00Z">
        <w:del w:id="1525" w:author="John Clevenger" w:date="2023-11-18T14:49:00Z">
          <w:r w:rsidR="00F97818" w:rsidDel="005A6B63">
            <w:rPr>
              <w:webHidden/>
            </w:rPr>
            <w:delText>131</w:delText>
          </w:r>
        </w:del>
      </w:ins>
    </w:p>
    <w:p w14:paraId="42085614" w14:textId="5453B55C" w:rsidR="004D72C9" w:rsidDel="005A6B63" w:rsidRDefault="004D72C9">
      <w:pPr>
        <w:pStyle w:val="TOC1"/>
        <w:rPr>
          <w:ins w:id="1526" w:author="John Clevenger [2]" w:date="2022-12-17T16:15:00Z"/>
          <w:del w:id="1527" w:author="John Clevenger" w:date="2023-11-18T14:49:00Z"/>
          <w:rFonts w:asciiTheme="minorHAnsi" w:eastAsiaTheme="minorEastAsia" w:hAnsiTheme="minorHAnsi" w:cstheme="minorBidi"/>
          <w:sz w:val="22"/>
          <w:szCs w:val="22"/>
        </w:rPr>
      </w:pPr>
      <w:ins w:id="1528" w:author="John Clevenger [2]" w:date="2022-12-17T16:15:00Z">
        <w:del w:id="1529" w:author="John Clevenger" w:date="2023-11-18T14:49:00Z">
          <w:r w:rsidRPr="00917410" w:rsidDel="005A6B63">
            <w:rPr>
              <w:rStyle w:val="Hyperlink"/>
              <w:b w:val="0"/>
              <w:bCs w:val="0"/>
              <w:iCs w:val="0"/>
            </w:rPr>
            <w:delText>Appendix H – Troubleshooting / Getting Help</w:delText>
          </w:r>
          <w:r w:rsidDel="005A6B63">
            <w:rPr>
              <w:webHidden/>
            </w:rPr>
            <w:tab/>
          </w:r>
        </w:del>
      </w:ins>
      <w:ins w:id="1530" w:author="John Clevenger [2]" w:date="2022-12-17T16:24:00Z">
        <w:del w:id="1531" w:author="John Clevenger" w:date="2023-11-18T14:49:00Z">
          <w:r w:rsidR="00F97818" w:rsidDel="005A6B63">
            <w:rPr>
              <w:webHidden/>
            </w:rPr>
            <w:delText>132</w:delText>
          </w:r>
        </w:del>
      </w:ins>
    </w:p>
    <w:p w14:paraId="54DB24F7" w14:textId="3A83AAAB" w:rsidR="004D72C9" w:rsidDel="005A6B63" w:rsidRDefault="004D72C9">
      <w:pPr>
        <w:pStyle w:val="TOC1"/>
        <w:rPr>
          <w:ins w:id="1532" w:author="John Clevenger [2]" w:date="2022-12-17T16:15:00Z"/>
          <w:del w:id="1533" w:author="John Clevenger" w:date="2023-11-18T14:49:00Z"/>
          <w:rFonts w:asciiTheme="minorHAnsi" w:eastAsiaTheme="minorEastAsia" w:hAnsiTheme="minorHAnsi" w:cstheme="minorBidi"/>
          <w:sz w:val="22"/>
          <w:szCs w:val="22"/>
        </w:rPr>
      </w:pPr>
      <w:ins w:id="1534" w:author="John Clevenger [2]" w:date="2022-12-17T16:15:00Z">
        <w:del w:id="1535"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536" w:author="John Clevenger [2]" w:date="2022-12-17T16:24:00Z">
        <w:del w:id="1537" w:author="John Clevenger" w:date="2023-11-18T14:49:00Z">
          <w:r w:rsidR="00F97818" w:rsidDel="005A6B63">
            <w:rPr>
              <w:webHidden/>
            </w:rPr>
            <w:delText>133</w:delText>
          </w:r>
        </w:del>
      </w:ins>
    </w:p>
    <w:p w14:paraId="7626008D" w14:textId="3B42B1B1" w:rsidR="004D72C9" w:rsidDel="005A6B63" w:rsidRDefault="004D72C9">
      <w:pPr>
        <w:pStyle w:val="TOC1"/>
        <w:rPr>
          <w:ins w:id="1538" w:author="John Clevenger [2]" w:date="2022-12-17T16:15:00Z"/>
          <w:del w:id="1539" w:author="John Clevenger" w:date="2023-11-18T14:49:00Z"/>
          <w:rFonts w:asciiTheme="minorHAnsi" w:eastAsiaTheme="minorEastAsia" w:hAnsiTheme="minorHAnsi" w:cstheme="minorBidi"/>
          <w:sz w:val="22"/>
          <w:szCs w:val="22"/>
        </w:rPr>
      </w:pPr>
      <w:ins w:id="1540" w:author="John Clevenger [2]" w:date="2022-12-17T16:15:00Z">
        <w:del w:id="1541" w:author="John Clevenger" w:date="2023-11-18T14:49:00Z">
          <w:r w:rsidRPr="00917410" w:rsidDel="005A6B63">
            <w:rPr>
              <w:rStyle w:val="Hyperlink"/>
              <w:b w:val="0"/>
              <w:bCs w:val="0"/>
              <w:iCs w:val="0"/>
            </w:rPr>
            <w:delText>Appendix J – Log files</w:delText>
          </w:r>
          <w:r w:rsidDel="005A6B63">
            <w:rPr>
              <w:webHidden/>
            </w:rPr>
            <w:tab/>
          </w:r>
        </w:del>
      </w:ins>
      <w:ins w:id="1542" w:author="John Clevenger [2]" w:date="2022-12-17T16:24:00Z">
        <w:del w:id="1543" w:author="John Clevenger" w:date="2023-11-18T14:49:00Z">
          <w:r w:rsidR="00F97818" w:rsidDel="005A6B63">
            <w:rPr>
              <w:webHidden/>
            </w:rPr>
            <w:delText>134</w:delText>
          </w:r>
        </w:del>
      </w:ins>
    </w:p>
    <w:p w14:paraId="2AF025D9" w14:textId="7F1A7CF4" w:rsidR="004D72C9" w:rsidDel="005A6B63" w:rsidRDefault="004D72C9">
      <w:pPr>
        <w:pStyle w:val="TOC1"/>
        <w:rPr>
          <w:ins w:id="1544" w:author="John Clevenger [2]" w:date="2022-12-17T16:15:00Z"/>
          <w:del w:id="1545" w:author="John Clevenger" w:date="2023-11-18T14:49:00Z"/>
          <w:rFonts w:asciiTheme="minorHAnsi" w:eastAsiaTheme="minorEastAsia" w:hAnsiTheme="minorHAnsi" w:cstheme="minorBidi"/>
          <w:sz w:val="22"/>
          <w:szCs w:val="22"/>
        </w:rPr>
      </w:pPr>
      <w:ins w:id="1546" w:author="John Clevenger [2]" w:date="2022-12-17T16:15:00Z">
        <w:del w:id="1547" w:author="John Clevenger" w:date="2023-11-18T14:49:00Z">
          <w:r w:rsidRPr="00917410" w:rsidDel="005A6B63">
            <w:rPr>
              <w:rStyle w:val="Hyperlink"/>
              <w:b w:val="0"/>
              <w:bCs w:val="0"/>
              <w:iCs w:val="0"/>
            </w:rPr>
            <w:delText>Appendix K – Reports Tools</w:delText>
          </w:r>
          <w:r w:rsidDel="005A6B63">
            <w:rPr>
              <w:webHidden/>
            </w:rPr>
            <w:tab/>
          </w:r>
        </w:del>
      </w:ins>
      <w:ins w:id="1548" w:author="John Clevenger [2]" w:date="2022-12-17T16:24:00Z">
        <w:del w:id="1549" w:author="John Clevenger" w:date="2023-11-18T14:49:00Z">
          <w:r w:rsidR="00F97818" w:rsidDel="005A6B63">
            <w:rPr>
              <w:webHidden/>
            </w:rPr>
            <w:delText>135</w:delText>
          </w:r>
        </w:del>
      </w:ins>
    </w:p>
    <w:p w14:paraId="59E8BCCA" w14:textId="0B7B545B" w:rsidR="004D72C9" w:rsidDel="005A6B63" w:rsidRDefault="004D72C9">
      <w:pPr>
        <w:pStyle w:val="TOC1"/>
        <w:rPr>
          <w:ins w:id="1550" w:author="John Clevenger [2]" w:date="2022-12-17T16:15:00Z"/>
          <w:del w:id="1551" w:author="John Clevenger" w:date="2023-11-18T14:49:00Z"/>
          <w:rFonts w:asciiTheme="minorHAnsi" w:eastAsiaTheme="minorEastAsia" w:hAnsiTheme="minorHAnsi" w:cstheme="minorBidi"/>
          <w:sz w:val="22"/>
          <w:szCs w:val="22"/>
        </w:rPr>
      </w:pPr>
      <w:ins w:id="1552" w:author="John Clevenger [2]" w:date="2022-12-17T16:15:00Z">
        <w:del w:id="1553"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554" w:author="John Clevenger [2]" w:date="2022-12-17T16:24:00Z">
        <w:del w:id="1555" w:author="John Clevenger" w:date="2023-11-18T14:49:00Z">
          <w:r w:rsidR="00F97818" w:rsidDel="005A6B63">
            <w:rPr>
              <w:webHidden/>
            </w:rPr>
            <w:delText>138</w:delText>
          </w:r>
        </w:del>
      </w:ins>
    </w:p>
    <w:p w14:paraId="509F6BBF" w14:textId="374847FA" w:rsidR="004D72C9" w:rsidDel="005A6B63" w:rsidRDefault="004D72C9">
      <w:pPr>
        <w:pStyle w:val="TOC1"/>
        <w:rPr>
          <w:ins w:id="1556" w:author="John Clevenger [2]" w:date="2022-12-17T16:15:00Z"/>
          <w:del w:id="1557" w:author="John Clevenger" w:date="2023-11-18T14:49:00Z"/>
          <w:rFonts w:asciiTheme="minorHAnsi" w:eastAsiaTheme="minorEastAsia" w:hAnsiTheme="minorHAnsi" w:cstheme="minorBidi"/>
          <w:sz w:val="22"/>
          <w:szCs w:val="22"/>
        </w:rPr>
      </w:pPr>
      <w:ins w:id="1558" w:author="John Clevenger [2]" w:date="2022-12-17T16:15:00Z">
        <w:del w:id="1559"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560" w:author="John Clevenger [2]" w:date="2022-12-17T16:24:00Z">
        <w:del w:id="1561" w:author="John Clevenger" w:date="2023-11-18T14:49:00Z">
          <w:r w:rsidR="00F97818" w:rsidDel="005A6B63">
            <w:rPr>
              <w:webHidden/>
            </w:rPr>
            <w:delText>142</w:delText>
          </w:r>
        </w:del>
      </w:ins>
    </w:p>
    <w:p w14:paraId="0EF55A7A" w14:textId="005AF6C6" w:rsidR="004D72C9" w:rsidDel="005A6B63" w:rsidRDefault="004D72C9">
      <w:pPr>
        <w:pStyle w:val="TOC1"/>
        <w:rPr>
          <w:ins w:id="1562" w:author="John Clevenger [2]" w:date="2022-12-17T16:15:00Z"/>
          <w:del w:id="1563" w:author="John Clevenger" w:date="2023-11-18T14:49:00Z"/>
          <w:rFonts w:asciiTheme="minorHAnsi" w:eastAsiaTheme="minorEastAsia" w:hAnsiTheme="minorHAnsi" w:cstheme="minorBidi"/>
          <w:sz w:val="22"/>
          <w:szCs w:val="22"/>
        </w:rPr>
      </w:pPr>
      <w:ins w:id="1564" w:author="John Clevenger [2]" w:date="2022-12-17T16:15:00Z">
        <w:del w:id="1565"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566" w:author="John Clevenger [2]" w:date="2022-12-17T16:24:00Z">
        <w:del w:id="1567" w:author="John Clevenger" w:date="2023-11-18T14:49:00Z">
          <w:r w:rsidR="00F97818" w:rsidDel="005A6B63">
            <w:rPr>
              <w:webHidden/>
            </w:rPr>
            <w:delText>146</w:delText>
          </w:r>
        </w:del>
      </w:ins>
    </w:p>
    <w:p w14:paraId="759CB6DC" w14:textId="26151972" w:rsidR="004D72C9" w:rsidDel="005A6B63" w:rsidRDefault="004D72C9">
      <w:pPr>
        <w:pStyle w:val="TOC1"/>
        <w:rPr>
          <w:ins w:id="1568" w:author="John Clevenger [2]" w:date="2022-12-17T16:15:00Z"/>
          <w:del w:id="1569" w:author="John Clevenger" w:date="2023-11-18T14:49:00Z"/>
          <w:rFonts w:asciiTheme="minorHAnsi" w:eastAsiaTheme="minorEastAsia" w:hAnsiTheme="minorHAnsi" w:cstheme="minorBidi"/>
          <w:sz w:val="22"/>
          <w:szCs w:val="22"/>
        </w:rPr>
      </w:pPr>
      <w:ins w:id="1570" w:author="John Clevenger [2]" w:date="2022-12-17T16:15:00Z">
        <w:del w:id="1571" w:author="John Clevenger" w:date="2023-11-18T14:49:00Z">
          <w:r w:rsidRPr="00917410" w:rsidDel="005A6B63">
            <w:rPr>
              <w:rStyle w:val="Hyperlink"/>
              <w:b w:val="0"/>
              <w:bCs w:val="0"/>
              <w:iCs w:val="0"/>
            </w:rPr>
            <w:delText>Appendix O – Input Validators</w:delText>
          </w:r>
          <w:r w:rsidDel="005A6B63">
            <w:rPr>
              <w:webHidden/>
            </w:rPr>
            <w:tab/>
          </w:r>
        </w:del>
      </w:ins>
      <w:ins w:id="1572" w:author="John Clevenger [2]" w:date="2022-12-17T16:24:00Z">
        <w:del w:id="1573" w:author="John Clevenger" w:date="2023-11-18T14:49:00Z">
          <w:r w:rsidR="00F97818" w:rsidDel="005A6B63">
            <w:rPr>
              <w:webHidden/>
            </w:rPr>
            <w:delText>149</w:delText>
          </w:r>
        </w:del>
      </w:ins>
    </w:p>
    <w:p w14:paraId="18200D23" w14:textId="6CDD4A85" w:rsidR="004D72C9" w:rsidDel="005A6B63" w:rsidRDefault="004D72C9">
      <w:pPr>
        <w:pStyle w:val="TOC1"/>
        <w:rPr>
          <w:ins w:id="1574" w:author="John Clevenger [2]" w:date="2022-12-17T16:15:00Z"/>
          <w:del w:id="1575" w:author="John Clevenger" w:date="2023-11-18T14:49:00Z"/>
          <w:rFonts w:asciiTheme="minorHAnsi" w:eastAsiaTheme="minorEastAsia" w:hAnsiTheme="minorHAnsi" w:cstheme="minorBidi"/>
          <w:sz w:val="22"/>
          <w:szCs w:val="22"/>
        </w:rPr>
      </w:pPr>
      <w:ins w:id="1576" w:author="John Clevenger [2]" w:date="2022-12-17T16:15:00Z">
        <w:del w:id="1577" w:author="John Clevenger" w:date="2023-11-18T14:49:00Z">
          <w:r w:rsidRPr="00917410" w:rsidDel="005A6B63">
            <w:rPr>
              <w:rStyle w:val="Hyperlink"/>
              <w:b w:val="0"/>
              <w:bCs w:val="0"/>
              <w:iCs w:val="0"/>
            </w:rPr>
            <w:delText>Appendix P – reject.ini</w:delText>
          </w:r>
          <w:r w:rsidDel="005A6B63">
            <w:rPr>
              <w:webHidden/>
            </w:rPr>
            <w:tab/>
          </w:r>
        </w:del>
      </w:ins>
      <w:ins w:id="1578" w:author="John Clevenger [2]" w:date="2022-12-17T16:24:00Z">
        <w:del w:id="1579" w:author="John Clevenger" w:date="2023-11-18T14:49:00Z">
          <w:r w:rsidR="00F97818" w:rsidDel="005A6B63">
            <w:rPr>
              <w:webHidden/>
            </w:rPr>
            <w:delText>157</w:delText>
          </w:r>
        </w:del>
      </w:ins>
    </w:p>
    <w:p w14:paraId="20A4AAE5" w14:textId="344EC150" w:rsidR="004D72C9" w:rsidDel="005A6B63" w:rsidRDefault="004D72C9">
      <w:pPr>
        <w:pStyle w:val="TOC1"/>
        <w:rPr>
          <w:ins w:id="1580" w:author="John Clevenger [2]" w:date="2022-12-17T16:15:00Z"/>
          <w:del w:id="1581" w:author="John Clevenger" w:date="2023-11-18T14:49:00Z"/>
          <w:rFonts w:asciiTheme="minorHAnsi" w:eastAsiaTheme="minorEastAsia" w:hAnsiTheme="minorHAnsi" w:cstheme="minorBidi"/>
          <w:sz w:val="22"/>
          <w:szCs w:val="22"/>
        </w:rPr>
      </w:pPr>
      <w:ins w:id="1582" w:author="John Clevenger [2]" w:date="2022-12-17T16:15:00Z">
        <w:del w:id="1583" w:author="John Clevenger" w:date="2023-11-18T14:49:00Z">
          <w:r w:rsidRPr="00917410" w:rsidDel="005A6B63">
            <w:rPr>
              <w:rStyle w:val="Hyperlink"/>
              <w:b w:val="0"/>
              <w:bCs w:val="0"/>
              <w:iCs w:val="0"/>
            </w:rPr>
            <w:delText>Appendix Q – GUI Customization</w:delText>
          </w:r>
          <w:r w:rsidDel="005A6B63">
            <w:rPr>
              <w:webHidden/>
            </w:rPr>
            <w:tab/>
          </w:r>
        </w:del>
      </w:ins>
      <w:ins w:id="1584" w:author="John Clevenger [2]" w:date="2022-12-17T16:24:00Z">
        <w:del w:id="1585" w:author="John Clevenger" w:date="2023-11-18T14:49:00Z">
          <w:r w:rsidR="00F97818" w:rsidDel="005A6B63">
            <w:rPr>
              <w:webHidden/>
            </w:rPr>
            <w:delText>159</w:delText>
          </w:r>
        </w:del>
      </w:ins>
    </w:p>
    <w:p w14:paraId="683CC8FD" w14:textId="2C20E607" w:rsidR="004D72C9" w:rsidDel="005A6B63" w:rsidRDefault="004D72C9">
      <w:pPr>
        <w:pStyle w:val="TOC1"/>
        <w:rPr>
          <w:ins w:id="1586" w:author="John Clevenger [2]" w:date="2022-12-17T16:15:00Z"/>
          <w:del w:id="1587" w:author="John Clevenger" w:date="2023-11-18T14:49:00Z"/>
          <w:rFonts w:asciiTheme="minorHAnsi" w:eastAsiaTheme="minorEastAsia" w:hAnsiTheme="minorHAnsi" w:cstheme="minorBidi"/>
          <w:sz w:val="22"/>
          <w:szCs w:val="22"/>
        </w:rPr>
      </w:pPr>
      <w:ins w:id="1588" w:author="John Clevenger [2]" w:date="2022-12-17T16:15:00Z">
        <w:del w:id="1589" w:author="John Clevenger" w:date="2023-11-18T14:49:00Z">
          <w:r w:rsidRPr="00917410" w:rsidDel="005A6B63">
            <w:rPr>
              <w:rStyle w:val="Hyperlink"/>
              <w:b w:val="0"/>
              <w:bCs w:val="0"/>
              <w:iCs w:val="0"/>
            </w:rPr>
            <w:delText>Appendix R – Shadow Mode</w:delText>
          </w:r>
          <w:r w:rsidDel="005A6B63">
            <w:rPr>
              <w:webHidden/>
            </w:rPr>
            <w:tab/>
          </w:r>
        </w:del>
      </w:ins>
      <w:ins w:id="1590" w:author="John Clevenger [2]" w:date="2022-12-17T16:24:00Z">
        <w:del w:id="1591" w:author="John Clevenger" w:date="2023-11-18T14:49:00Z">
          <w:r w:rsidR="00F97818" w:rsidDel="005A6B63">
            <w:rPr>
              <w:webHidden/>
            </w:rPr>
            <w:delText>160</w:delText>
          </w:r>
        </w:del>
      </w:ins>
    </w:p>
    <w:p w14:paraId="7EF77BC8" w14:textId="7139CB52" w:rsidR="004D72C9" w:rsidDel="005A6B63" w:rsidRDefault="004D72C9">
      <w:pPr>
        <w:pStyle w:val="TOC1"/>
        <w:rPr>
          <w:ins w:id="1592" w:author="John Clevenger [2]" w:date="2022-12-17T16:15:00Z"/>
          <w:del w:id="1593" w:author="John Clevenger" w:date="2023-11-18T14:49:00Z"/>
          <w:rFonts w:asciiTheme="minorHAnsi" w:eastAsiaTheme="minorEastAsia" w:hAnsiTheme="minorHAnsi" w:cstheme="minorBidi"/>
          <w:sz w:val="22"/>
          <w:szCs w:val="22"/>
        </w:rPr>
      </w:pPr>
      <w:ins w:id="1594" w:author="John Clevenger [2]" w:date="2022-12-17T16:15:00Z">
        <w:del w:id="1595"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596" w:author="John Clevenger [2]" w:date="2022-12-17T16:24:00Z">
        <w:del w:id="1597" w:author="John Clevenger" w:date="2023-11-18T14:49:00Z">
          <w:r w:rsidR="00F97818" w:rsidDel="005A6B63">
            <w:rPr>
              <w:webHidden/>
            </w:rPr>
            <w:delText>172</w:delText>
          </w:r>
        </w:del>
      </w:ins>
    </w:p>
    <w:p w14:paraId="77549ABE" w14:textId="49823F34" w:rsidR="004D72C9" w:rsidDel="005A6B63" w:rsidRDefault="004D72C9">
      <w:pPr>
        <w:pStyle w:val="TOC1"/>
        <w:rPr>
          <w:ins w:id="1598" w:author="John Clevenger [2]" w:date="2022-12-17T16:15:00Z"/>
          <w:del w:id="1599" w:author="John Clevenger" w:date="2023-11-18T14:49:00Z"/>
          <w:rFonts w:asciiTheme="minorHAnsi" w:eastAsiaTheme="minorEastAsia" w:hAnsiTheme="minorHAnsi" w:cstheme="minorBidi"/>
          <w:sz w:val="22"/>
          <w:szCs w:val="22"/>
        </w:rPr>
      </w:pPr>
      <w:ins w:id="1600" w:author="John Clevenger [2]" w:date="2022-12-17T16:15:00Z">
        <w:del w:id="1601"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602" w:author="John Clevenger [2]" w:date="2022-12-17T16:24:00Z">
        <w:del w:id="1603" w:author="John Clevenger" w:date="2023-11-18T14:49:00Z">
          <w:r w:rsidR="00F97818" w:rsidDel="005A6B63">
            <w:rPr>
              <w:webHidden/>
            </w:rPr>
            <w:delText>174</w:delText>
          </w:r>
        </w:del>
      </w:ins>
    </w:p>
    <w:p w14:paraId="7D12353C" w14:textId="03C16B3B" w:rsidR="005D2B69" w:rsidDel="005A6B63" w:rsidRDefault="005D2B69">
      <w:pPr>
        <w:pStyle w:val="TOC1"/>
        <w:rPr>
          <w:ins w:id="1604" w:author="john" w:date="2020-11-28T18:38:00Z"/>
          <w:del w:id="1605" w:author="John Clevenger" w:date="2023-11-18T14:49:00Z"/>
          <w:rFonts w:asciiTheme="minorHAnsi" w:eastAsiaTheme="minorEastAsia" w:hAnsiTheme="minorHAnsi" w:cstheme="minorBidi"/>
          <w:sz w:val="22"/>
          <w:szCs w:val="22"/>
        </w:rPr>
      </w:pPr>
      <w:ins w:id="1606" w:author="john" w:date="2020-11-28T18:38:00Z">
        <w:del w:id="1607" w:author="John Clevenger" w:date="2023-11-18T14:49:00Z">
          <w:r w:rsidRPr="00D411E4" w:rsidDel="005A6B63">
            <w:rPr>
              <w:rStyle w:val="Hyperlink"/>
            </w:rPr>
            <w:delText>1</w:delText>
          </w:r>
          <w:r w:rsidDel="005A6B63">
            <w:rPr>
              <w:rFonts w:asciiTheme="minorHAnsi" w:eastAsiaTheme="minorEastAsia" w:hAnsiTheme="minorHAnsi" w:cstheme="minorBidi"/>
              <w:sz w:val="22"/>
              <w:szCs w:val="22"/>
            </w:rPr>
            <w:tab/>
          </w:r>
          <w:r w:rsidRPr="00D411E4" w:rsidDel="005A6B63">
            <w:rPr>
              <w:rStyle w:val="Hyperlink"/>
            </w:rPr>
            <w:delText>Introduction</w:delText>
          </w:r>
          <w:r w:rsidDel="005A6B63">
            <w:rPr>
              <w:webHidden/>
            </w:rPr>
            <w:tab/>
          </w:r>
        </w:del>
      </w:ins>
      <w:ins w:id="1608" w:author="john" w:date="2020-11-28T18:39:00Z">
        <w:del w:id="1609" w:author="John Clevenger" w:date="2023-11-18T14:49:00Z">
          <w:r w:rsidDel="005A6B63">
            <w:rPr>
              <w:webHidden/>
            </w:rPr>
            <w:delText>5</w:delText>
          </w:r>
        </w:del>
      </w:ins>
    </w:p>
    <w:p w14:paraId="3E91412C" w14:textId="6171EC7F" w:rsidR="005D2B69" w:rsidDel="005A6B63" w:rsidRDefault="005D2B69">
      <w:pPr>
        <w:pStyle w:val="TOC1"/>
        <w:rPr>
          <w:ins w:id="1610" w:author="john" w:date="2020-11-28T18:38:00Z"/>
          <w:del w:id="1611" w:author="John Clevenger" w:date="2023-11-18T14:49:00Z"/>
          <w:rFonts w:asciiTheme="minorHAnsi" w:eastAsiaTheme="minorEastAsia" w:hAnsiTheme="minorHAnsi" w:cstheme="minorBidi"/>
          <w:sz w:val="22"/>
          <w:szCs w:val="22"/>
        </w:rPr>
        <w:pPrChange w:id="1612" w:author="John Clevenger" w:date="2023-11-24T12:46:00Z">
          <w:pPr>
            <w:pStyle w:val="TOC2"/>
          </w:pPr>
        </w:pPrChange>
      </w:pPr>
      <w:ins w:id="1613" w:author="john" w:date="2020-11-28T18:38:00Z">
        <w:del w:id="1614"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1615" w:author="john" w:date="2020-11-28T18:39:00Z">
        <w:del w:id="1616" w:author="John Clevenger" w:date="2023-11-18T14:49:00Z">
          <w:r w:rsidDel="005A6B63">
            <w:rPr>
              <w:webHidden/>
            </w:rPr>
            <w:delText>5</w:delText>
          </w:r>
        </w:del>
      </w:ins>
    </w:p>
    <w:p w14:paraId="657E10EB" w14:textId="7BD9C192" w:rsidR="005D2B69" w:rsidDel="005A6B63" w:rsidRDefault="005D2B69">
      <w:pPr>
        <w:pStyle w:val="TOC1"/>
        <w:rPr>
          <w:ins w:id="1617" w:author="john" w:date="2020-11-28T18:38:00Z"/>
          <w:del w:id="1618" w:author="John Clevenger" w:date="2023-11-18T14:49:00Z"/>
          <w:rFonts w:asciiTheme="minorHAnsi" w:eastAsiaTheme="minorEastAsia" w:hAnsiTheme="minorHAnsi" w:cstheme="minorBidi"/>
          <w:sz w:val="22"/>
          <w:szCs w:val="22"/>
        </w:rPr>
        <w:pPrChange w:id="1619" w:author="John Clevenger" w:date="2023-11-24T12:46:00Z">
          <w:pPr>
            <w:pStyle w:val="TOC2"/>
          </w:pPr>
        </w:pPrChange>
      </w:pPr>
      <w:ins w:id="1620" w:author="john" w:date="2020-11-28T18:38:00Z">
        <w:del w:id="1621" w:author="John Clevenger" w:date="2023-11-18T14:49:00Z">
          <w:r w:rsidRPr="00D411E4" w:rsidDel="005A6B63">
            <w:rPr>
              <w:rStyle w:val="Hyperlink"/>
            </w:rPr>
            <w:delText>1.2</w:delText>
          </w:r>
          <w:r w:rsidDel="005A6B63">
            <w:rPr>
              <w:rFonts w:asciiTheme="minorHAnsi" w:eastAsiaTheme="minorEastAsia" w:hAnsiTheme="minorHAnsi" w:cstheme="minorBidi"/>
              <w:sz w:val="22"/>
              <w:szCs w:val="22"/>
            </w:rPr>
            <w:tab/>
          </w:r>
          <w:r w:rsidRPr="00D411E4" w:rsidDel="005A6B63">
            <w:rPr>
              <w:rStyle w:val="Hyperlink"/>
            </w:rPr>
            <w:delText>Compatibility Note</w:delText>
          </w:r>
          <w:r w:rsidDel="005A6B63">
            <w:rPr>
              <w:webHidden/>
            </w:rPr>
            <w:tab/>
          </w:r>
        </w:del>
      </w:ins>
      <w:ins w:id="1622" w:author="john" w:date="2020-11-28T18:39:00Z">
        <w:del w:id="1623" w:author="John Clevenger" w:date="2023-11-18T14:49:00Z">
          <w:r w:rsidDel="005A6B63">
            <w:rPr>
              <w:webHidden/>
            </w:rPr>
            <w:delText>6</w:delText>
          </w:r>
        </w:del>
      </w:ins>
    </w:p>
    <w:p w14:paraId="305C02B4" w14:textId="17C08049" w:rsidR="005D2B69" w:rsidDel="005A6B63" w:rsidRDefault="005D2B69">
      <w:pPr>
        <w:pStyle w:val="TOC1"/>
        <w:rPr>
          <w:ins w:id="1624" w:author="john" w:date="2020-11-28T18:38:00Z"/>
          <w:del w:id="1625" w:author="John Clevenger" w:date="2023-11-18T14:49:00Z"/>
          <w:rFonts w:asciiTheme="minorHAnsi" w:eastAsiaTheme="minorEastAsia" w:hAnsiTheme="minorHAnsi" w:cstheme="minorBidi"/>
          <w:sz w:val="22"/>
          <w:szCs w:val="22"/>
        </w:rPr>
        <w:pPrChange w:id="1626" w:author="John Clevenger" w:date="2023-11-24T12:46:00Z">
          <w:pPr>
            <w:pStyle w:val="TOC2"/>
          </w:pPr>
        </w:pPrChange>
      </w:pPr>
      <w:ins w:id="1627" w:author="john" w:date="2020-11-28T18:38:00Z">
        <w:del w:id="1628" w:author="John Clevenger" w:date="2023-11-18T14:49:00Z">
          <w:r w:rsidRPr="00D411E4" w:rsidDel="005A6B63">
            <w:rPr>
              <w:rStyle w:val="Hyperlink"/>
            </w:rPr>
            <w:delText>1.3</w:delText>
          </w:r>
          <w:r w:rsidDel="005A6B63">
            <w:rPr>
              <w:rFonts w:asciiTheme="minorHAnsi" w:eastAsiaTheme="minorEastAsia" w:hAnsiTheme="minorHAnsi" w:cstheme="minorBidi"/>
              <w:sz w:val="22"/>
              <w:szCs w:val="22"/>
            </w:rPr>
            <w:tab/>
          </w:r>
          <w:r w:rsidRPr="00D411E4" w:rsidDel="005A6B63">
            <w:rPr>
              <w:rStyle w:val="Hyperlink"/>
            </w:rPr>
            <w:delText>References</w:delText>
          </w:r>
          <w:r w:rsidDel="005A6B63">
            <w:rPr>
              <w:webHidden/>
            </w:rPr>
            <w:tab/>
          </w:r>
        </w:del>
      </w:ins>
      <w:ins w:id="1629" w:author="john" w:date="2020-11-28T18:39:00Z">
        <w:del w:id="1630" w:author="John Clevenger" w:date="2023-11-18T14:49:00Z">
          <w:r w:rsidDel="005A6B63">
            <w:rPr>
              <w:webHidden/>
            </w:rPr>
            <w:delText>6</w:delText>
          </w:r>
        </w:del>
      </w:ins>
    </w:p>
    <w:p w14:paraId="54E08C7B" w14:textId="00D8EDC2" w:rsidR="005D2B69" w:rsidDel="005A6B63" w:rsidRDefault="005D2B69">
      <w:pPr>
        <w:pStyle w:val="TOC1"/>
        <w:rPr>
          <w:ins w:id="1631" w:author="john" w:date="2020-11-28T18:38:00Z"/>
          <w:del w:id="1632" w:author="John Clevenger" w:date="2023-11-18T14:49:00Z"/>
          <w:rFonts w:asciiTheme="minorHAnsi" w:eastAsiaTheme="minorEastAsia" w:hAnsiTheme="minorHAnsi" w:cstheme="minorBidi"/>
          <w:sz w:val="22"/>
          <w:szCs w:val="22"/>
        </w:rPr>
      </w:pPr>
      <w:ins w:id="1633" w:author="john" w:date="2020-11-28T18:38:00Z">
        <w:del w:id="1634" w:author="John Clevenger" w:date="2023-11-18T14:49:00Z">
          <w:r w:rsidRPr="00D411E4" w:rsidDel="005A6B63">
            <w:rPr>
              <w:rStyle w:val="Hyperlink"/>
            </w:rPr>
            <w:delText>2</w:delText>
          </w:r>
          <w:r w:rsidDel="005A6B63">
            <w:rPr>
              <w:rFonts w:asciiTheme="minorHAnsi" w:eastAsiaTheme="minorEastAsia" w:hAnsiTheme="minorHAnsi" w:cstheme="minorBidi"/>
              <w:sz w:val="22"/>
              <w:szCs w:val="22"/>
            </w:rPr>
            <w:tab/>
          </w:r>
          <w:r w:rsidRPr="00D411E4" w:rsidDel="005A6B63">
            <w:rPr>
              <w:rStyle w:val="Hyperlink"/>
            </w:rPr>
            <w:delText>Getting Started</w:delText>
          </w:r>
          <w:r w:rsidDel="005A6B63">
            <w:rPr>
              <w:webHidden/>
            </w:rPr>
            <w:tab/>
          </w:r>
        </w:del>
      </w:ins>
      <w:ins w:id="1635" w:author="john" w:date="2020-11-28T18:39:00Z">
        <w:del w:id="1636" w:author="John Clevenger" w:date="2023-11-18T14:49:00Z">
          <w:r w:rsidDel="005A6B63">
            <w:rPr>
              <w:webHidden/>
            </w:rPr>
            <w:delText>7</w:delText>
          </w:r>
        </w:del>
      </w:ins>
    </w:p>
    <w:p w14:paraId="457A2366" w14:textId="6E5E1564" w:rsidR="005D2B69" w:rsidDel="005A6B63" w:rsidRDefault="005D2B69">
      <w:pPr>
        <w:pStyle w:val="TOC1"/>
        <w:rPr>
          <w:ins w:id="1637" w:author="john" w:date="2020-11-28T18:38:00Z"/>
          <w:del w:id="1638" w:author="John Clevenger" w:date="2023-11-18T14:49:00Z"/>
          <w:rFonts w:asciiTheme="minorHAnsi" w:eastAsiaTheme="minorEastAsia" w:hAnsiTheme="minorHAnsi" w:cstheme="minorBidi"/>
          <w:sz w:val="22"/>
          <w:szCs w:val="22"/>
        </w:rPr>
        <w:pPrChange w:id="1639" w:author="John Clevenger" w:date="2023-11-24T12:46:00Z">
          <w:pPr>
            <w:pStyle w:val="TOC2"/>
          </w:pPr>
        </w:pPrChange>
      </w:pPr>
      <w:ins w:id="1640" w:author="john" w:date="2020-11-28T18:38:00Z">
        <w:del w:id="1641" w:author="John Clevenger" w:date="2023-11-18T14:49:00Z">
          <w:r w:rsidRPr="00D411E4" w:rsidDel="005A6B63">
            <w:rPr>
              <w:rStyle w:val="Hyperlink"/>
            </w:rPr>
            <w:delText>2.1</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642" w:author="john" w:date="2020-11-28T18:39:00Z">
        <w:del w:id="1643" w:author="John Clevenger" w:date="2023-11-18T14:49:00Z">
          <w:r w:rsidDel="005A6B63">
            <w:rPr>
              <w:webHidden/>
            </w:rPr>
            <w:delText>7</w:delText>
          </w:r>
        </w:del>
      </w:ins>
    </w:p>
    <w:p w14:paraId="79ACDC4A" w14:textId="17F8BB63" w:rsidR="005D2B69" w:rsidDel="005A6B63" w:rsidRDefault="005D2B69">
      <w:pPr>
        <w:pStyle w:val="TOC1"/>
        <w:rPr>
          <w:ins w:id="1644" w:author="john" w:date="2020-11-28T18:38:00Z"/>
          <w:del w:id="1645" w:author="John Clevenger" w:date="2023-11-18T14:49:00Z"/>
          <w:rFonts w:asciiTheme="minorHAnsi" w:eastAsiaTheme="minorEastAsia" w:hAnsiTheme="minorHAnsi" w:cstheme="minorBidi"/>
          <w:sz w:val="22"/>
          <w:szCs w:val="22"/>
        </w:rPr>
        <w:pPrChange w:id="1646" w:author="John Clevenger" w:date="2023-11-24T12:46:00Z">
          <w:pPr>
            <w:pStyle w:val="TOC2"/>
          </w:pPr>
        </w:pPrChange>
      </w:pPr>
      <w:ins w:id="1647" w:author="john" w:date="2020-11-28T18:38:00Z">
        <w:del w:id="1648" w:author="John Clevenger" w:date="2023-11-18T14:49:00Z">
          <w:r w:rsidRPr="00D411E4" w:rsidDel="005A6B63">
            <w:rPr>
              <w:rStyle w:val="Hyperlink"/>
            </w:rPr>
            <w:delText>2.2</w:delText>
          </w:r>
          <w:r w:rsidDel="005A6B63">
            <w:rPr>
              <w:rFonts w:asciiTheme="minorHAnsi" w:eastAsiaTheme="minorEastAsia" w:hAnsiTheme="minorHAnsi" w:cstheme="minorBidi"/>
              <w:sz w:val="22"/>
              <w:szCs w:val="22"/>
            </w:rPr>
            <w:tab/>
          </w:r>
          <w:r w:rsidRPr="00D411E4" w:rsidDel="005A6B63">
            <w:rPr>
              <w:rStyle w:val="Hyperlink"/>
            </w:rPr>
            <w:delText>Admin Startup</w:delText>
          </w:r>
          <w:r w:rsidDel="005A6B63">
            <w:rPr>
              <w:webHidden/>
            </w:rPr>
            <w:tab/>
          </w:r>
        </w:del>
      </w:ins>
      <w:ins w:id="1649" w:author="john" w:date="2020-11-28T18:39:00Z">
        <w:del w:id="1650" w:author="John Clevenger" w:date="2023-11-18T14:49:00Z">
          <w:r w:rsidDel="005A6B63">
            <w:rPr>
              <w:webHidden/>
            </w:rPr>
            <w:delText>7</w:delText>
          </w:r>
        </w:del>
      </w:ins>
    </w:p>
    <w:p w14:paraId="778BF3B9" w14:textId="1A62BA8E" w:rsidR="005D2B69" w:rsidDel="005A6B63" w:rsidRDefault="005D2B69">
      <w:pPr>
        <w:pStyle w:val="TOC1"/>
        <w:rPr>
          <w:ins w:id="1651" w:author="john" w:date="2020-11-28T18:38:00Z"/>
          <w:del w:id="1652" w:author="John Clevenger" w:date="2023-11-18T14:49:00Z"/>
          <w:rFonts w:asciiTheme="minorHAnsi" w:eastAsiaTheme="minorEastAsia" w:hAnsiTheme="minorHAnsi" w:cstheme="minorBidi"/>
          <w:sz w:val="22"/>
          <w:szCs w:val="22"/>
        </w:rPr>
        <w:pPrChange w:id="1653" w:author="John Clevenger" w:date="2023-11-24T12:46:00Z">
          <w:pPr>
            <w:pStyle w:val="TOC2"/>
          </w:pPr>
        </w:pPrChange>
      </w:pPr>
      <w:ins w:id="1654" w:author="john" w:date="2020-11-28T18:38:00Z">
        <w:del w:id="1655" w:author="John Clevenger" w:date="2023-11-18T14:49:00Z">
          <w:r w:rsidRPr="00D411E4" w:rsidDel="005A6B63">
            <w:rPr>
              <w:rStyle w:val="Hyperlink"/>
            </w:rPr>
            <w:delText>2.3</w:delText>
          </w:r>
          <w:r w:rsidDel="005A6B63">
            <w:rPr>
              <w:rFonts w:asciiTheme="minorHAnsi" w:eastAsiaTheme="minorEastAsia" w:hAnsiTheme="minorHAnsi" w:cstheme="minorBidi"/>
              <w:sz w:val="22"/>
              <w:szCs w:val="22"/>
            </w:rPr>
            <w:tab/>
          </w:r>
          <w:r w:rsidRPr="00D411E4" w:rsidDel="005A6B63">
            <w:rPr>
              <w:rStyle w:val="Hyperlink"/>
            </w:rPr>
            <w:delText>Contest Configuration</w:delText>
          </w:r>
          <w:r w:rsidDel="005A6B63">
            <w:rPr>
              <w:webHidden/>
            </w:rPr>
            <w:tab/>
          </w:r>
        </w:del>
      </w:ins>
      <w:ins w:id="1656" w:author="john" w:date="2020-11-28T18:39:00Z">
        <w:del w:id="1657" w:author="John Clevenger" w:date="2023-11-18T14:49:00Z">
          <w:r w:rsidDel="005A6B63">
            <w:rPr>
              <w:webHidden/>
            </w:rPr>
            <w:delText>8</w:delText>
          </w:r>
        </w:del>
      </w:ins>
    </w:p>
    <w:p w14:paraId="4F11EF53" w14:textId="7DB611A9" w:rsidR="005D2B69" w:rsidDel="005A6B63" w:rsidRDefault="005D2B69">
      <w:pPr>
        <w:pStyle w:val="TOC1"/>
        <w:rPr>
          <w:ins w:id="1658" w:author="john" w:date="2020-11-28T18:38:00Z"/>
          <w:del w:id="1659" w:author="John Clevenger" w:date="2023-11-18T14:49:00Z"/>
          <w:rFonts w:asciiTheme="minorHAnsi" w:eastAsiaTheme="minorEastAsia" w:hAnsiTheme="minorHAnsi" w:cstheme="minorBidi"/>
          <w:sz w:val="22"/>
          <w:szCs w:val="22"/>
        </w:rPr>
        <w:pPrChange w:id="1660" w:author="John Clevenger" w:date="2023-11-24T12:46:00Z">
          <w:pPr>
            <w:pStyle w:val="TOC2"/>
          </w:pPr>
        </w:pPrChange>
      </w:pPr>
      <w:ins w:id="1661" w:author="john" w:date="2020-11-28T18:38:00Z">
        <w:del w:id="1662" w:author="John Clevenger" w:date="2023-11-18T14:49:00Z">
          <w:r w:rsidRPr="00D411E4" w:rsidDel="005A6B63">
            <w:rPr>
              <w:rStyle w:val="Hyperlink"/>
            </w:rPr>
            <w:delText>2.4</w:delText>
          </w:r>
          <w:r w:rsidDel="005A6B63">
            <w:rPr>
              <w:rFonts w:asciiTheme="minorHAnsi" w:eastAsiaTheme="minorEastAsia" w:hAnsiTheme="minorHAnsi" w:cstheme="minorBidi"/>
              <w:sz w:val="22"/>
              <w:szCs w:val="22"/>
            </w:rPr>
            <w:tab/>
          </w:r>
          <w:r w:rsidRPr="00D411E4" w:rsidDel="005A6B63">
            <w:rPr>
              <w:rStyle w:val="Hyperlink"/>
            </w:rPr>
            <w:delText>Team Startup</w:delText>
          </w:r>
          <w:r w:rsidDel="005A6B63">
            <w:rPr>
              <w:webHidden/>
            </w:rPr>
            <w:tab/>
          </w:r>
        </w:del>
      </w:ins>
      <w:ins w:id="1663" w:author="john" w:date="2020-11-28T18:39:00Z">
        <w:del w:id="1664" w:author="John Clevenger" w:date="2023-11-18T14:49:00Z">
          <w:r w:rsidDel="005A6B63">
            <w:rPr>
              <w:webHidden/>
            </w:rPr>
            <w:delText>8</w:delText>
          </w:r>
        </w:del>
      </w:ins>
    </w:p>
    <w:p w14:paraId="7E172B60" w14:textId="0D62C493" w:rsidR="005D2B69" w:rsidDel="005A6B63" w:rsidRDefault="005D2B69">
      <w:pPr>
        <w:pStyle w:val="TOC1"/>
        <w:rPr>
          <w:ins w:id="1665" w:author="john" w:date="2020-11-28T18:38:00Z"/>
          <w:del w:id="1666" w:author="John Clevenger" w:date="2023-11-18T14:49:00Z"/>
          <w:rFonts w:asciiTheme="minorHAnsi" w:eastAsiaTheme="minorEastAsia" w:hAnsiTheme="minorHAnsi" w:cstheme="minorBidi"/>
          <w:sz w:val="22"/>
          <w:szCs w:val="22"/>
        </w:rPr>
        <w:pPrChange w:id="1667" w:author="John Clevenger" w:date="2023-11-24T12:46:00Z">
          <w:pPr>
            <w:pStyle w:val="TOC2"/>
          </w:pPr>
        </w:pPrChange>
      </w:pPr>
      <w:ins w:id="1668" w:author="john" w:date="2020-11-28T18:38:00Z">
        <w:del w:id="1669" w:author="John Clevenger" w:date="2023-11-18T14:49:00Z">
          <w:r w:rsidRPr="00D411E4" w:rsidDel="005A6B63">
            <w:rPr>
              <w:rStyle w:val="Hyperlink"/>
            </w:rPr>
            <w:delText>2.5</w:delText>
          </w:r>
          <w:r w:rsidDel="005A6B63">
            <w:rPr>
              <w:rFonts w:asciiTheme="minorHAnsi" w:eastAsiaTheme="minorEastAsia" w:hAnsiTheme="minorHAnsi" w:cstheme="minorBidi"/>
              <w:sz w:val="22"/>
              <w:szCs w:val="22"/>
            </w:rPr>
            <w:tab/>
          </w:r>
          <w:r w:rsidRPr="00D411E4" w:rsidDel="005A6B63">
            <w:rPr>
              <w:rStyle w:val="Hyperlink"/>
            </w:rPr>
            <w:delText>Judge Startup</w:delText>
          </w:r>
          <w:r w:rsidDel="005A6B63">
            <w:rPr>
              <w:webHidden/>
            </w:rPr>
            <w:tab/>
          </w:r>
        </w:del>
      </w:ins>
      <w:ins w:id="1670" w:author="john" w:date="2020-11-28T18:39:00Z">
        <w:del w:id="1671" w:author="John Clevenger" w:date="2023-11-18T14:49:00Z">
          <w:r w:rsidDel="005A6B63">
            <w:rPr>
              <w:webHidden/>
            </w:rPr>
            <w:delText>9</w:delText>
          </w:r>
        </w:del>
      </w:ins>
    </w:p>
    <w:p w14:paraId="59E7F51D" w14:textId="72E81088" w:rsidR="005D2B69" w:rsidDel="005A6B63" w:rsidRDefault="005D2B69">
      <w:pPr>
        <w:pStyle w:val="TOC1"/>
        <w:rPr>
          <w:ins w:id="1672" w:author="john" w:date="2020-11-28T18:38:00Z"/>
          <w:del w:id="1673" w:author="John Clevenger" w:date="2023-11-18T14:49:00Z"/>
          <w:rFonts w:asciiTheme="minorHAnsi" w:eastAsiaTheme="minorEastAsia" w:hAnsiTheme="minorHAnsi" w:cstheme="minorBidi"/>
          <w:sz w:val="22"/>
          <w:szCs w:val="22"/>
        </w:rPr>
        <w:pPrChange w:id="1674" w:author="John Clevenger" w:date="2023-11-24T12:46:00Z">
          <w:pPr>
            <w:pStyle w:val="TOC2"/>
          </w:pPr>
        </w:pPrChange>
      </w:pPr>
      <w:ins w:id="1675" w:author="john" w:date="2020-11-28T18:38:00Z">
        <w:del w:id="1676" w:author="John Clevenger" w:date="2023-11-18T14:49:00Z">
          <w:r w:rsidRPr="00D411E4" w:rsidDel="005A6B63">
            <w:rPr>
              <w:rStyle w:val="Hyperlink"/>
            </w:rPr>
            <w:delText>2.6</w:delText>
          </w:r>
          <w:r w:rsidDel="005A6B63">
            <w:rPr>
              <w:rFonts w:asciiTheme="minorHAnsi" w:eastAsiaTheme="minorEastAsia" w:hAnsiTheme="minorHAnsi" w:cstheme="minorBidi"/>
              <w:sz w:val="22"/>
              <w:szCs w:val="22"/>
            </w:rPr>
            <w:tab/>
          </w:r>
          <w:r w:rsidRPr="00D411E4" w:rsidDel="005A6B63">
            <w:rPr>
              <w:rStyle w:val="Hyperlink"/>
            </w:rPr>
            <w:delText>Scoreboard Startup</w:delText>
          </w:r>
          <w:r w:rsidDel="005A6B63">
            <w:rPr>
              <w:webHidden/>
            </w:rPr>
            <w:tab/>
          </w:r>
        </w:del>
      </w:ins>
      <w:ins w:id="1677" w:author="john" w:date="2020-11-28T18:39:00Z">
        <w:del w:id="1678" w:author="John Clevenger" w:date="2023-11-18T14:49:00Z">
          <w:r w:rsidDel="005A6B63">
            <w:rPr>
              <w:webHidden/>
            </w:rPr>
            <w:delText>9</w:delText>
          </w:r>
        </w:del>
      </w:ins>
    </w:p>
    <w:p w14:paraId="32B34176" w14:textId="284D688D" w:rsidR="005D2B69" w:rsidDel="005A6B63" w:rsidRDefault="005D2B69">
      <w:pPr>
        <w:pStyle w:val="TOC1"/>
        <w:rPr>
          <w:ins w:id="1679" w:author="john" w:date="2020-11-28T18:38:00Z"/>
          <w:del w:id="1680" w:author="John Clevenger" w:date="2023-11-18T14:49:00Z"/>
          <w:rFonts w:asciiTheme="minorHAnsi" w:eastAsiaTheme="minorEastAsia" w:hAnsiTheme="minorHAnsi" w:cstheme="minorBidi"/>
          <w:sz w:val="22"/>
          <w:szCs w:val="22"/>
        </w:rPr>
        <w:pPrChange w:id="1681" w:author="John Clevenger" w:date="2023-11-24T12:46:00Z">
          <w:pPr>
            <w:pStyle w:val="TOC2"/>
          </w:pPr>
        </w:pPrChange>
      </w:pPr>
      <w:ins w:id="1682" w:author="john" w:date="2020-11-28T18:38:00Z">
        <w:del w:id="1683" w:author="John Clevenger" w:date="2023-11-18T14:49:00Z">
          <w:r w:rsidRPr="00D411E4" w:rsidDel="005A6B63">
            <w:rPr>
              <w:rStyle w:val="Hyperlink"/>
            </w:rPr>
            <w:delText>2.7</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1684" w:author="john" w:date="2020-11-28T18:39:00Z">
        <w:del w:id="1685" w:author="John Clevenger" w:date="2023-11-18T14:49:00Z">
          <w:r w:rsidDel="005A6B63">
            <w:rPr>
              <w:webHidden/>
            </w:rPr>
            <w:delText>10</w:delText>
          </w:r>
        </w:del>
      </w:ins>
    </w:p>
    <w:p w14:paraId="21E3233C" w14:textId="535DC4EB" w:rsidR="005D2B69" w:rsidDel="005A6B63" w:rsidRDefault="005D2B69">
      <w:pPr>
        <w:pStyle w:val="TOC1"/>
        <w:rPr>
          <w:ins w:id="1686" w:author="john" w:date="2020-11-28T18:38:00Z"/>
          <w:del w:id="1687" w:author="John Clevenger" w:date="2023-11-18T14:49:00Z"/>
          <w:rFonts w:asciiTheme="minorHAnsi" w:eastAsiaTheme="minorEastAsia" w:hAnsiTheme="minorHAnsi" w:cstheme="minorBidi"/>
          <w:sz w:val="22"/>
          <w:szCs w:val="22"/>
        </w:rPr>
        <w:pPrChange w:id="1688" w:author="John Clevenger" w:date="2023-11-24T12:46:00Z">
          <w:pPr>
            <w:pStyle w:val="TOC2"/>
          </w:pPr>
        </w:pPrChange>
      </w:pPr>
      <w:ins w:id="1689" w:author="john" w:date="2020-11-28T18:38:00Z">
        <w:del w:id="1690" w:author="John Clevenger" w:date="2023-11-18T14:49:00Z">
          <w:r w:rsidRPr="00D411E4" w:rsidDel="005A6B63">
            <w:rPr>
              <w:rStyle w:val="Hyperlink"/>
            </w:rPr>
            <w:delText>2.8</w:delText>
          </w:r>
          <w:r w:rsidDel="005A6B63">
            <w:rPr>
              <w:rFonts w:asciiTheme="minorHAnsi" w:eastAsiaTheme="minorEastAsia" w:hAnsiTheme="minorHAnsi" w:cstheme="minorBidi"/>
              <w:sz w:val="22"/>
              <w:szCs w:val="22"/>
            </w:rPr>
            <w:tab/>
          </w:r>
          <w:r w:rsidRPr="00D411E4" w:rsidDel="005A6B63">
            <w:rPr>
              <w:rStyle w:val="Hyperlink"/>
            </w:rPr>
            <w:delText>Additional Information</w:delText>
          </w:r>
          <w:r w:rsidDel="005A6B63">
            <w:rPr>
              <w:webHidden/>
            </w:rPr>
            <w:tab/>
          </w:r>
        </w:del>
      </w:ins>
      <w:ins w:id="1691" w:author="john" w:date="2020-11-28T18:39:00Z">
        <w:del w:id="1692" w:author="John Clevenger" w:date="2023-11-18T14:49:00Z">
          <w:r w:rsidDel="005A6B63">
            <w:rPr>
              <w:webHidden/>
            </w:rPr>
            <w:delText>10</w:delText>
          </w:r>
        </w:del>
      </w:ins>
    </w:p>
    <w:p w14:paraId="21CB86B2" w14:textId="2CDFEA17" w:rsidR="005D2B69" w:rsidDel="005A6B63" w:rsidRDefault="005D2B69">
      <w:pPr>
        <w:pStyle w:val="TOC1"/>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3</w:delText>
          </w:r>
          <w:r w:rsidDel="005A6B63">
            <w:rPr>
              <w:rFonts w:asciiTheme="minorHAnsi" w:eastAsiaTheme="minorEastAsia" w:hAnsiTheme="minorHAnsi" w:cstheme="minorBidi"/>
              <w:sz w:val="22"/>
              <w:szCs w:val="22"/>
            </w:rPr>
            <w:tab/>
          </w:r>
          <w:r w:rsidRPr="00D411E4" w:rsidDel="005A6B63">
            <w:rPr>
              <w:rStyle w:val="Hyperlink"/>
            </w:rPr>
            <w:delText>Installation Details</w:delText>
          </w:r>
          <w:r w:rsidDel="005A6B63">
            <w:rPr>
              <w:webHidden/>
            </w:rPr>
            <w:tab/>
          </w:r>
        </w:del>
      </w:ins>
      <w:ins w:id="1697" w:author="john" w:date="2020-11-28T18:39:00Z">
        <w:del w:id="1698" w:author="John Clevenger" w:date="2023-11-18T14:49:00Z">
          <w:r w:rsidDel="005A6B63">
            <w:rPr>
              <w:webHidden/>
            </w:rPr>
            <w:delText>12</w:delText>
          </w:r>
        </w:del>
      </w:ins>
    </w:p>
    <w:p w14:paraId="17FB2299" w14:textId="6422A12A" w:rsidR="005D2B69" w:rsidDel="005A6B63" w:rsidRDefault="005D2B69">
      <w:pPr>
        <w:pStyle w:val="TOC1"/>
        <w:rPr>
          <w:ins w:id="1699" w:author="john" w:date="2020-11-28T18:38:00Z"/>
          <w:del w:id="1700" w:author="John Clevenger" w:date="2023-11-18T14:49:00Z"/>
          <w:rFonts w:asciiTheme="minorHAnsi" w:eastAsiaTheme="minorEastAsia" w:hAnsiTheme="minorHAnsi" w:cstheme="minorBidi"/>
          <w:sz w:val="22"/>
          <w:szCs w:val="22"/>
        </w:rPr>
        <w:pPrChange w:id="1701" w:author="John Clevenger" w:date="2023-11-24T12:46:00Z">
          <w:pPr>
            <w:pStyle w:val="TOC2"/>
          </w:pPr>
        </w:pPrChange>
      </w:pPr>
      <w:ins w:id="1702" w:author="john" w:date="2020-11-28T18:38:00Z">
        <w:del w:id="1703" w:author="John Clevenger" w:date="2023-11-18T14:49:00Z">
          <w:r w:rsidRPr="00D411E4" w:rsidDel="005A6B63">
            <w:rPr>
              <w:rStyle w:val="Hyperlink"/>
            </w:rPr>
            <w:delText>3.1</w:delText>
          </w:r>
          <w:r w:rsidDel="005A6B63">
            <w:rPr>
              <w:rFonts w:asciiTheme="minorHAnsi" w:eastAsiaTheme="minorEastAsia" w:hAnsiTheme="minorHAnsi" w:cstheme="minorBidi"/>
              <w:sz w:val="22"/>
              <w:szCs w:val="22"/>
            </w:rPr>
            <w:tab/>
          </w:r>
          <w:r w:rsidRPr="00D411E4" w:rsidDel="005A6B63">
            <w:rPr>
              <w:rStyle w:val="Hyperlink"/>
            </w:rPr>
            <w:delText>Installation</w:delText>
          </w:r>
          <w:r w:rsidDel="005A6B63">
            <w:rPr>
              <w:webHidden/>
            </w:rPr>
            <w:tab/>
          </w:r>
        </w:del>
      </w:ins>
      <w:ins w:id="1704" w:author="john" w:date="2020-11-28T18:39:00Z">
        <w:del w:id="1705" w:author="John Clevenger" w:date="2023-11-18T14:49:00Z">
          <w:r w:rsidDel="005A6B63">
            <w:rPr>
              <w:webHidden/>
            </w:rPr>
            <w:delText>12</w:delText>
          </w:r>
        </w:del>
      </w:ins>
    </w:p>
    <w:p w14:paraId="186B0972" w14:textId="6F9C1997" w:rsidR="005D2B69" w:rsidDel="005A6B63" w:rsidRDefault="005D2B69">
      <w:pPr>
        <w:pStyle w:val="TOC1"/>
        <w:rPr>
          <w:ins w:id="1706" w:author="john" w:date="2020-11-28T18:38:00Z"/>
          <w:del w:id="1707" w:author="John Clevenger" w:date="2023-11-18T14:49:00Z"/>
          <w:rFonts w:asciiTheme="minorHAnsi" w:eastAsiaTheme="minorEastAsia" w:hAnsiTheme="minorHAnsi" w:cstheme="minorBidi"/>
          <w:sz w:val="22"/>
          <w:szCs w:val="22"/>
        </w:rPr>
        <w:pPrChange w:id="1708" w:author="John Clevenger" w:date="2023-11-24T12:46:00Z">
          <w:pPr>
            <w:pStyle w:val="TOC2"/>
          </w:pPr>
        </w:pPrChange>
      </w:pPr>
      <w:ins w:id="1709" w:author="john" w:date="2020-11-28T18:38:00Z">
        <w:del w:id="1710" w:author="John Clevenger" w:date="2023-11-18T14:49:00Z">
          <w:r w:rsidRPr="00D411E4" w:rsidDel="005A6B63">
            <w:rPr>
              <w:rStyle w:val="Hyperlink"/>
            </w:rPr>
            <w:delText>3.2</w:delText>
          </w:r>
          <w:r w:rsidDel="005A6B63">
            <w:rPr>
              <w:rFonts w:asciiTheme="minorHAnsi" w:eastAsiaTheme="minorEastAsia" w:hAnsiTheme="minorHAnsi" w:cstheme="minorBidi"/>
              <w:sz w:val="22"/>
              <w:szCs w:val="22"/>
            </w:rPr>
            <w:tab/>
          </w:r>
          <w:r w:rsidRPr="00D411E4" w:rsidDel="005A6B63">
            <w:rPr>
              <w:rStyle w:val="Hyperlink"/>
            </w:rPr>
            <w:delText>Network / Firewall Requirements</w:delText>
          </w:r>
          <w:r w:rsidDel="005A6B63">
            <w:rPr>
              <w:webHidden/>
            </w:rPr>
            <w:tab/>
          </w:r>
        </w:del>
      </w:ins>
      <w:ins w:id="1711" w:author="john" w:date="2020-11-28T18:39:00Z">
        <w:del w:id="1712" w:author="John Clevenger" w:date="2023-11-18T14:49:00Z">
          <w:r w:rsidDel="005A6B63">
            <w:rPr>
              <w:webHidden/>
            </w:rPr>
            <w:delText>12</w:delText>
          </w:r>
        </w:del>
      </w:ins>
    </w:p>
    <w:p w14:paraId="5D56274A" w14:textId="19C29B50" w:rsidR="005D2B69" w:rsidDel="005A6B63" w:rsidRDefault="005D2B69">
      <w:pPr>
        <w:pStyle w:val="TOC1"/>
        <w:rPr>
          <w:ins w:id="1713" w:author="john" w:date="2020-11-28T18:38:00Z"/>
          <w:del w:id="1714" w:author="John Clevenger" w:date="2023-11-18T14:49:00Z"/>
          <w:rFonts w:asciiTheme="minorHAnsi" w:eastAsiaTheme="minorEastAsia" w:hAnsiTheme="minorHAnsi" w:cstheme="minorBidi"/>
          <w:sz w:val="22"/>
          <w:szCs w:val="22"/>
        </w:rPr>
        <w:pPrChange w:id="1715" w:author="John Clevenger" w:date="2023-11-24T12:46:00Z">
          <w:pPr>
            <w:pStyle w:val="TOC2"/>
          </w:pPr>
        </w:pPrChange>
      </w:pPr>
      <w:ins w:id="1716" w:author="john" w:date="2020-11-28T18:38:00Z">
        <w:del w:id="1717" w:author="John Clevenger" w:date="2023-11-18T14:49:00Z">
          <w:r w:rsidRPr="00D411E4" w:rsidDel="005A6B63">
            <w:rPr>
              <w:rStyle w:val="Hyperlink"/>
            </w:rPr>
            <w:delText>3.3</w:delText>
          </w:r>
          <w:r w:rsidDel="005A6B63">
            <w:rPr>
              <w:rFonts w:asciiTheme="minorHAnsi" w:eastAsiaTheme="minorEastAsia" w:hAnsiTheme="minorHAnsi" w:cstheme="minorBidi"/>
              <w:sz w:val="22"/>
              <w:szCs w:val="22"/>
            </w:rPr>
            <w:tab/>
          </w:r>
          <w:r w:rsidRPr="00D411E4" w:rsidDel="005A6B63">
            <w:rPr>
              <w:rStyle w:val="Hyperlink"/>
            </w:rPr>
            <w:delText>Memory Limits</w:delText>
          </w:r>
          <w:r w:rsidDel="005A6B63">
            <w:rPr>
              <w:webHidden/>
            </w:rPr>
            <w:tab/>
          </w:r>
        </w:del>
      </w:ins>
      <w:ins w:id="1718" w:author="john" w:date="2020-11-28T18:39:00Z">
        <w:del w:id="1719" w:author="John Clevenger" w:date="2023-11-18T14:49:00Z">
          <w:r w:rsidDel="005A6B63">
            <w:rPr>
              <w:webHidden/>
            </w:rPr>
            <w:delText>13</w:delText>
          </w:r>
        </w:del>
      </w:ins>
    </w:p>
    <w:p w14:paraId="4D2E29A8" w14:textId="65D4497D" w:rsidR="005D2B69" w:rsidDel="005A6B63" w:rsidRDefault="005D2B69">
      <w:pPr>
        <w:pStyle w:val="TOC1"/>
        <w:rPr>
          <w:ins w:id="1720" w:author="john" w:date="2020-11-28T18:38:00Z"/>
          <w:del w:id="1721" w:author="John Clevenger" w:date="2023-11-18T14:49:00Z"/>
          <w:rFonts w:asciiTheme="minorHAnsi" w:eastAsiaTheme="minorEastAsia" w:hAnsiTheme="minorHAnsi" w:cstheme="minorBidi"/>
          <w:sz w:val="22"/>
          <w:szCs w:val="22"/>
        </w:rPr>
        <w:pPrChange w:id="1722" w:author="John Clevenger" w:date="2023-11-24T12:46:00Z">
          <w:pPr>
            <w:pStyle w:val="TOC2"/>
          </w:pPr>
        </w:pPrChange>
      </w:pPr>
      <w:ins w:id="1723" w:author="john" w:date="2020-11-28T18:38:00Z">
        <w:del w:id="1724" w:author="John Clevenger" w:date="2023-11-18T14:49:00Z">
          <w:r w:rsidRPr="00D411E4" w:rsidDel="005A6B63">
            <w:rPr>
              <w:rStyle w:val="Hyperlink"/>
            </w:rPr>
            <w:delText>3.4</w:delText>
          </w:r>
          <w:r w:rsidDel="005A6B63">
            <w:rPr>
              <w:rFonts w:asciiTheme="minorHAnsi" w:eastAsiaTheme="minorEastAsia" w:hAnsiTheme="minorHAnsi" w:cstheme="minorBidi"/>
              <w:sz w:val="22"/>
              <w:szCs w:val="22"/>
            </w:rPr>
            <w:tab/>
          </w:r>
          <w:r w:rsidRPr="00D411E4" w:rsidDel="005A6B63">
            <w:rPr>
              <w:rStyle w:val="Hyperlink"/>
            </w:rPr>
            <w:delText>Security Alerts</w:delText>
          </w:r>
          <w:r w:rsidDel="005A6B63">
            <w:rPr>
              <w:webHidden/>
            </w:rPr>
            <w:tab/>
          </w:r>
        </w:del>
      </w:ins>
      <w:ins w:id="1725" w:author="john" w:date="2020-11-28T18:39:00Z">
        <w:del w:id="1726" w:author="John Clevenger" w:date="2023-11-18T14:49:00Z">
          <w:r w:rsidDel="005A6B63">
            <w:rPr>
              <w:webHidden/>
            </w:rPr>
            <w:delText>14</w:delText>
          </w:r>
        </w:del>
      </w:ins>
    </w:p>
    <w:p w14:paraId="7F0101D2" w14:textId="33FB91D0" w:rsidR="005D2B69" w:rsidDel="005A6B63" w:rsidRDefault="005D2B69">
      <w:pPr>
        <w:pStyle w:val="TOC1"/>
        <w:rPr>
          <w:ins w:id="1727" w:author="john" w:date="2020-11-28T18:38:00Z"/>
          <w:del w:id="1728" w:author="John Clevenger" w:date="2023-11-18T14:49:00Z"/>
          <w:rFonts w:asciiTheme="minorHAnsi" w:eastAsiaTheme="minorEastAsia" w:hAnsiTheme="minorHAnsi" w:cstheme="minorBidi"/>
          <w:sz w:val="22"/>
          <w:szCs w:val="22"/>
        </w:rPr>
        <w:pPrChange w:id="1729" w:author="John Clevenger" w:date="2023-11-24T12:46:00Z">
          <w:pPr>
            <w:pStyle w:val="TOC2"/>
          </w:pPr>
        </w:pPrChange>
      </w:pPr>
      <w:ins w:id="1730" w:author="john" w:date="2020-11-28T18:38:00Z">
        <w:del w:id="1731" w:author="John Clevenger" w:date="2023-11-18T14:49:00Z">
          <w:r w:rsidRPr="00D411E4" w:rsidDel="005A6B63">
            <w:rPr>
              <w:rStyle w:val="Hyperlink"/>
            </w:rPr>
            <w:delText>3.5</w:delText>
          </w:r>
          <w:r w:rsidDel="005A6B63">
            <w:rPr>
              <w:rFonts w:asciiTheme="minorHAnsi" w:eastAsiaTheme="minorEastAsia" w:hAnsiTheme="minorHAnsi" w:cstheme="minorBidi"/>
              <w:sz w:val="22"/>
              <w:szCs w:val="22"/>
            </w:rPr>
            <w:tab/>
          </w:r>
          <w:r w:rsidRPr="00D411E4" w:rsidDel="005A6B63">
            <w:rPr>
              <w:rStyle w:val="Hyperlink"/>
            </w:rPr>
            <w:delText>Uninstall</w:delText>
          </w:r>
          <w:r w:rsidDel="005A6B63">
            <w:rPr>
              <w:webHidden/>
            </w:rPr>
            <w:tab/>
          </w:r>
        </w:del>
      </w:ins>
      <w:ins w:id="1732" w:author="john" w:date="2020-11-28T18:39:00Z">
        <w:del w:id="1733" w:author="John Clevenger" w:date="2023-11-18T14:49:00Z">
          <w:r w:rsidDel="005A6B63">
            <w:rPr>
              <w:webHidden/>
            </w:rPr>
            <w:delText>14</w:delText>
          </w:r>
        </w:del>
      </w:ins>
    </w:p>
    <w:p w14:paraId="64AFD5CA" w14:textId="50158093" w:rsidR="005D2B69" w:rsidDel="005A6B63" w:rsidRDefault="005D2B69">
      <w:pPr>
        <w:pStyle w:val="TOC1"/>
        <w:rPr>
          <w:ins w:id="1734" w:author="john" w:date="2020-11-28T18:38:00Z"/>
          <w:del w:id="1735" w:author="John Clevenger" w:date="2023-11-18T14:49:00Z"/>
          <w:rFonts w:asciiTheme="minorHAnsi" w:eastAsiaTheme="minorEastAsia" w:hAnsiTheme="minorHAnsi" w:cstheme="minorBidi"/>
          <w:sz w:val="22"/>
          <w:szCs w:val="22"/>
        </w:rPr>
      </w:pPr>
      <w:ins w:id="1736" w:author="john" w:date="2020-11-28T18:38:00Z">
        <w:del w:id="1737" w:author="John Clevenger" w:date="2023-11-18T14:49:00Z">
          <w:r w:rsidRPr="00D411E4" w:rsidDel="005A6B63">
            <w:rPr>
              <w:rStyle w:val="Hyperlink"/>
            </w:rPr>
            <w:delText>4</w:delText>
          </w:r>
          <w:r w:rsidDel="005A6B63">
            <w:rPr>
              <w:rFonts w:asciiTheme="minorHAnsi" w:eastAsiaTheme="minorEastAsia" w:hAnsiTheme="minorHAnsi" w:cstheme="minorBidi"/>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738" w:author="john" w:date="2020-11-28T18:39:00Z">
        <w:del w:id="1739" w:author="John Clevenger" w:date="2023-11-18T14:49:00Z">
          <w:r w:rsidDel="005A6B63">
            <w:rPr>
              <w:webHidden/>
            </w:rPr>
            <w:delText>16</w:delText>
          </w:r>
        </w:del>
      </w:ins>
    </w:p>
    <w:p w14:paraId="48A99401" w14:textId="4A3F1B65" w:rsidR="005D2B69" w:rsidDel="005A6B63" w:rsidRDefault="005D2B69">
      <w:pPr>
        <w:pStyle w:val="TOC1"/>
        <w:rPr>
          <w:ins w:id="1740" w:author="john" w:date="2020-11-28T18:38:00Z"/>
          <w:del w:id="1741" w:author="John Clevenger" w:date="2023-11-18T14:49:00Z"/>
          <w:rFonts w:asciiTheme="minorHAnsi" w:eastAsiaTheme="minorEastAsia" w:hAnsiTheme="minorHAnsi" w:cstheme="minorBidi"/>
          <w:sz w:val="22"/>
          <w:szCs w:val="22"/>
        </w:rPr>
        <w:pPrChange w:id="1742" w:author="John Clevenger" w:date="2023-11-24T12:46:00Z">
          <w:pPr>
            <w:pStyle w:val="TOC2"/>
          </w:pPr>
        </w:pPrChange>
      </w:pPr>
      <w:ins w:id="1743" w:author="john" w:date="2020-11-28T18:38:00Z">
        <w:del w:id="1744" w:author="John Clevenger" w:date="2023-11-18T14:49:00Z">
          <w:r w:rsidRPr="00D411E4" w:rsidDel="005A6B63">
            <w:rPr>
              <w:rStyle w:val="Hyperlink"/>
            </w:rPr>
            <w:delText>4.1</w:delText>
          </w:r>
          <w:r w:rsidDel="005A6B63">
            <w:rPr>
              <w:rFonts w:asciiTheme="minorHAnsi" w:eastAsiaTheme="minorEastAsia" w:hAnsiTheme="minorHAnsi" w:cstheme="minorBidi"/>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745" w:author="john" w:date="2020-11-28T18:39:00Z">
        <w:del w:id="1746" w:author="John Clevenger" w:date="2023-11-18T14:49:00Z">
          <w:r w:rsidDel="005A6B63">
            <w:rPr>
              <w:webHidden/>
            </w:rPr>
            <w:delText>16</w:delText>
          </w:r>
        </w:del>
      </w:ins>
    </w:p>
    <w:p w14:paraId="2C9FBA3D" w14:textId="65AE6ECE" w:rsidR="005D2B69" w:rsidDel="005A6B63" w:rsidRDefault="005D2B69">
      <w:pPr>
        <w:pStyle w:val="TOC1"/>
        <w:rPr>
          <w:ins w:id="1747" w:author="john" w:date="2020-11-28T18:38:00Z"/>
          <w:del w:id="1748" w:author="John Clevenger" w:date="2023-11-18T14:49:00Z"/>
          <w:rFonts w:asciiTheme="minorHAnsi" w:eastAsiaTheme="minorEastAsia" w:hAnsiTheme="minorHAnsi" w:cstheme="minorBidi"/>
          <w:sz w:val="22"/>
          <w:szCs w:val="22"/>
        </w:rPr>
        <w:pPrChange w:id="1749" w:author="John Clevenger" w:date="2023-11-24T12:46:00Z">
          <w:pPr>
            <w:pStyle w:val="TOC2"/>
          </w:pPr>
        </w:pPrChange>
      </w:pPr>
      <w:ins w:id="1750" w:author="john" w:date="2020-11-28T18:38:00Z">
        <w:del w:id="1751" w:author="John Clevenger" w:date="2023-11-18T14:49:00Z">
          <w:r w:rsidRPr="00D411E4" w:rsidDel="005A6B63">
            <w:rPr>
              <w:rStyle w:val="Hyperlink"/>
            </w:rPr>
            <w:delText>4.2</w:delText>
          </w:r>
          <w:r w:rsidDel="005A6B63">
            <w:rPr>
              <w:rFonts w:asciiTheme="minorHAnsi" w:eastAsiaTheme="minorEastAsia" w:hAnsiTheme="minorHAnsi" w:cstheme="minorBidi"/>
              <w:sz w:val="22"/>
              <w:szCs w:val="22"/>
            </w:rPr>
            <w:tab/>
          </w:r>
          <w:r w:rsidRPr="00D411E4" w:rsidDel="005A6B63">
            <w:rPr>
              <w:rStyle w:val="Hyperlink"/>
            </w:rPr>
            <w:delText>Other Initialization Files</w:delText>
          </w:r>
          <w:r w:rsidDel="005A6B63">
            <w:rPr>
              <w:webHidden/>
            </w:rPr>
            <w:tab/>
          </w:r>
        </w:del>
      </w:ins>
      <w:ins w:id="1752" w:author="john" w:date="2020-11-28T18:39:00Z">
        <w:del w:id="1753" w:author="John Clevenger" w:date="2023-11-18T14:49:00Z">
          <w:r w:rsidDel="005A6B63">
            <w:rPr>
              <w:webHidden/>
            </w:rPr>
            <w:delText>18</w:delText>
          </w:r>
        </w:del>
      </w:ins>
    </w:p>
    <w:p w14:paraId="06B881C4" w14:textId="215BE689" w:rsidR="005D2B69" w:rsidDel="005A6B63" w:rsidRDefault="005D2B69">
      <w:pPr>
        <w:pStyle w:val="TOC1"/>
        <w:rPr>
          <w:ins w:id="1754" w:author="john" w:date="2020-11-28T18:38:00Z"/>
          <w:del w:id="1755" w:author="John Clevenger" w:date="2023-11-18T14:49:00Z"/>
          <w:rFonts w:asciiTheme="minorHAnsi" w:eastAsiaTheme="minorEastAsia" w:hAnsiTheme="minorHAnsi" w:cstheme="minorBidi"/>
          <w:sz w:val="22"/>
          <w:szCs w:val="22"/>
        </w:rPr>
      </w:pPr>
      <w:ins w:id="1756" w:author="john" w:date="2020-11-28T18:38:00Z">
        <w:del w:id="1757" w:author="John Clevenger" w:date="2023-11-18T14:49:00Z">
          <w:r w:rsidRPr="00D411E4" w:rsidDel="005A6B63">
            <w:rPr>
              <w:rStyle w:val="Hyperlink"/>
            </w:rPr>
            <w:delText>5</w:delText>
          </w:r>
          <w:r w:rsidDel="005A6B63">
            <w:rPr>
              <w:rFonts w:asciiTheme="minorHAnsi" w:eastAsiaTheme="minorEastAsia" w:hAnsiTheme="minorHAnsi" w:cstheme="minorBidi"/>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758" w:author="john" w:date="2020-11-28T18:39:00Z">
        <w:del w:id="1759" w:author="John Clevenger" w:date="2023-11-18T14:49:00Z">
          <w:r w:rsidDel="005A6B63">
            <w:rPr>
              <w:webHidden/>
            </w:rPr>
            <w:delText>19</w:delText>
          </w:r>
        </w:del>
      </w:ins>
    </w:p>
    <w:p w14:paraId="6F56FA3E" w14:textId="527B1018" w:rsidR="005D2B69" w:rsidDel="005A6B63" w:rsidRDefault="005D2B69">
      <w:pPr>
        <w:pStyle w:val="TOC1"/>
        <w:rPr>
          <w:ins w:id="1760" w:author="john" w:date="2020-11-28T18:38:00Z"/>
          <w:del w:id="1761" w:author="John Clevenger" w:date="2023-11-18T14:49:00Z"/>
          <w:rFonts w:asciiTheme="minorHAnsi" w:eastAsiaTheme="minorEastAsia" w:hAnsiTheme="minorHAnsi" w:cstheme="minorBidi"/>
          <w:sz w:val="22"/>
          <w:szCs w:val="22"/>
        </w:rPr>
        <w:pPrChange w:id="1762" w:author="John Clevenger" w:date="2023-11-24T12:46:00Z">
          <w:pPr>
            <w:pStyle w:val="TOC2"/>
          </w:pPr>
        </w:pPrChange>
      </w:pPr>
      <w:ins w:id="1763" w:author="john" w:date="2020-11-28T18:38:00Z">
        <w:del w:id="1764" w:author="John Clevenger" w:date="2023-11-18T14:49:00Z">
          <w:r w:rsidRPr="00D411E4" w:rsidDel="005A6B63">
            <w:rPr>
              <w:rStyle w:val="Hyperlink"/>
            </w:rPr>
            <w:delText>5.1</w:delText>
          </w:r>
          <w:r w:rsidDel="005A6B63">
            <w:rPr>
              <w:rFonts w:asciiTheme="minorHAnsi" w:eastAsiaTheme="minorEastAsia" w:hAnsiTheme="minorHAnsi" w:cstheme="minorBidi"/>
              <w:sz w:val="22"/>
              <w:szCs w:val="22"/>
            </w:rPr>
            <w:tab/>
          </w:r>
          <w:r w:rsidRPr="00D411E4" w:rsidDel="005A6B63">
            <w:rPr>
              <w:rStyle w:val="Hyperlink"/>
            </w:rPr>
            <w:delText>Built-in Commands</w:delText>
          </w:r>
          <w:r w:rsidDel="005A6B63">
            <w:rPr>
              <w:webHidden/>
            </w:rPr>
            <w:tab/>
          </w:r>
        </w:del>
      </w:ins>
      <w:ins w:id="1765" w:author="john" w:date="2020-11-28T18:39:00Z">
        <w:del w:id="1766" w:author="John Clevenger" w:date="2023-11-18T14:49:00Z">
          <w:r w:rsidDel="005A6B63">
            <w:rPr>
              <w:webHidden/>
            </w:rPr>
            <w:delText>19</w:delText>
          </w:r>
        </w:del>
      </w:ins>
    </w:p>
    <w:p w14:paraId="76CB05A5" w14:textId="7585F612" w:rsidR="005D2B69" w:rsidDel="005A6B63" w:rsidRDefault="005D2B69">
      <w:pPr>
        <w:pStyle w:val="TOC1"/>
        <w:rPr>
          <w:ins w:id="1767" w:author="john" w:date="2020-11-28T18:38:00Z"/>
          <w:del w:id="1768" w:author="John Clevenger" w:date="2023-11-18T14:49:00Z"/>
          <w:rFonts w:asciiTheme="minorHAnsi" w:eastAsiaTheme="minorEastAsia" w:hAnsiTheme="minorHAnsi" w:cstheme="minorBidi"/>
          <w:sz w:val="22"/>
          <w:szCs w:val="22"/>
        </w:rPr>
        <w:pPrChange w:id="1769" w:author="John Clevenger" w:date="2023-11-24T12:46:00Z">
          <w:pPr>
            <w:pStyle w:val="TOC2"/>
          </w:pPr>
        </w:pPrChange>
      </w:pPr>
      <w:ins w:id="1770" w:author="john" w:date="2020-11-28T18:38:00Z">
        <w:del w:id="1771" w:author="John Clevenger" w:date="2023-11-18T14:49:00Z">
          <w:r w:rsidRPr="00D411E4" w:rsidDel="005A6B63">
            <w:rPr>
              <w:rStyle w:val="Hyperlink"/>
            </w:rPr>
            <w:delText>5.2</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772" w:author="john" w:date="2020-11-28T18:39:00Z">
        <w:del w:id="1773" w:author="John Clevenger" w:date="2023-11-18T14:49:00Z">
          <w:r w:rsidDel="005A6B63">
            <w:rPr>
              <w:webHidden/>
            </w:rPr>
            <w:delText>20</w:delText>
          </w:r>
        </w:del>
      </w:ins>
    </w:p>
    <w:p w14:paraId="65A48526" w14:textId="2C85549B" w:rsidR="005D2B69" w:rsidDel="005A6B63" w:rsidRDefault="005D2B69">
      <w:pPr>
        <w:pStyle w:val="TOC1"/>
        <w:rPr>
          <w:ins w:id="1774" w:author="john" w:date="2020-11-28T18:38:00Z"/>
          <w:del w:id="1775" w:author="John Clevenger" w:date="2023-11-18T14:49:00Z"/>
          <w:rFonts w:asciiTheme="minorHAnsi" w:eastAsiaTheme="minorEastAsia" w:hAnsiTheme="minorHAnsi" w:cstheme="minorBidi"/>
          <w:sz w:val="22"/>
          <w:szCs w:val="22"/>
        </w:rPr>
        <w:pPrChange w:id="1776" w:author="John Clevenger" w:date="2023-11-24T12:46:00Z">
          <w:pPr>
            <w:pStyle w:val="TOC3"/>
          </w:pPr>
        </w:pPrChange>
      </w:pPr>
      <w:ins w:id="1777" w:author="john" w:date="2020-11-28T18:38:00Z">
        <w:del w:id="177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779" w:author="john" w:date="2020-11-28T18:39:00Z">
        <w:del w:id="1780" w:author="John Clevenger" w:date="2023-11-18T14:49:00Z">
          <w:r w:rsidDel="005A6B63">
            <w:rPr>
              <w:webHidden/>
            </w:rPr>
            <w:delText>22</w:delText>
          </w:r>
        </w:del>
      </w:ins>
    </w:p>
    <w:p w14:paraId="7394E688" w14:textId="2112BC09" w:rsidR="005D2B69" w:rsidDel="005A6B63" w:rsidRDefault="005D2B69">
      <w:pPr>
        <w:pStyle w:val="TOC1"/>
        <w:rPr>
          <w:ins w:id="1781" w:author="john" w:date="2020-11-28T18:38:00Z"/>
          <w:del w:id="1782" w:author="John Clevenger" w:date="2023-11-18T14:49:00Z"/>
          <w:rFonts w:asciiTheme="minorHAnsi" w:eastAsiaTheme="minorEastAsia" w:hAnsiTheme="minorHAnsi" w:cstheme="minorBidi"/>
          <w:sz w:val="22"/>
          <w:szCs w:val="22"/>
        </w:rPr>
        <w:pPrChange w:id="1783" w:author="John Clevenger" w:date="2023-11-24T12:46:00Z">
          <w:pPr>
            <w:pStyle w:val="TOC2"/>
          </w:pPr>
        </w:pPrChange>
      </w:pPr>
      <w:ins w:id="1784" w:author="john" w:date="2020-11-28T18:38:00Z">
        <w:del w:id="1785" w:author="John Clevenger" w:date="2023-11-18T14:49:00Z">
          <w:r w:rsidRPr="00D411E4" w:rsidDel="005A6B63">
            <w:rPr>
              <w:rStyle w:val="Hyperlink"/>
            </w:rPr>
            <w:delText>5.3</w:delText>
          </w:r>
          <w:r w:rsidDel="005A6B63">
            <w:rPr>
              <w:rFonts w:asciiTheme="minorHAnsi" w:eastAsiaTheme="minorEastAsia" w:hAnsiTheme="minorHAnsi" w:cstheme="minorBidi"/>
              <w:sz w:val="22"/>
              <w:szCs w:val="22"/>
            </w:rPr>
            <w:tab/>
          </w:r>
          <w:r w:rsidRPr="00D411E4" w:rsidDel="005A6B63">
            <w:rPr>
              <w:rStyle w:val="Hyperlink"/>
            </w:rPr>
            <w:delText>Server GUI Controls</w:delText>
          </w:r>
          <w:r w:rsidDel="005A6B63">
            <w:rPr>
              <w:webHidden/>
            </w:rPr>
            <w:tab/>
          </w:r>
        </w:del>
      </w:ins>
      <w:ins w:id="1786" w:author="john" w:date="2020-11-28T18:39:00Z">
        <w:del w:id="1787" w:author="John Clevenger" w:date="2023-11-18T14:49:00Z">
          <w:r w:rsidDel="005A6B63">
            <w:rPr>
              <w:webHidden/>
            </w:rPr>
            <w:delText>22</w:delText>
          </w:r>
        </w:del>
      </w:ins>
    </w:p>
    <w:p w14:paraId="325CE68B" w14:textId="579122C4" w:rsidR="005D2B69" w:rsidDel="005A6B63" w:rsidRDefault="005D2B69">
      <w:pPr>
        <w:pStyle w:val="TOC1"/>
        <w:rPr>
          <w:ins w:id="1788" w:author="john" w:date="2020-11-28T18:38:00Z"/>
          <w:del w:id="1789" w:author="John Clevenger" w:date="2023-11-18T14:49:00Z"/>
          <w:rFonts w:asciiTheme="minorHAnsi" w:eastAsiaTheme="minorEastAsia" w:hAnsiTheme="minorHAnsi" w:cstheme="minorBidi"/>
          <w:sz w:val="22"/>
          <w:szCs w:val="22"/>
        </w:rPr>
        <w:pPrChange w:id="1790" w:author="John Clevenger" w:date="2023-11-24T12:46:00Z">
          <w:pPr>
            <w:pStyle w:val="TOC3"/>
          </w:pPr>
        </w:pPrChange>
      </w:pPr>
      <w:ins w:id="1791" w:author="john" w:date="2020-11-28T18:38:00Z">
        <w:del w:id="1792"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793" w:author="john" w:date="2020-11-28T18:39:00Z">
        <w:del w:id="1794" w:author="John Clevenger" w:date="2023-11-18T14:49:00Z">
          <w:r w:rsidDel="005A6B63">
            <w:rPr>
              <w:webHidden/>
            </w:rPr>
            <w:delText>23</w:delText>
          </w:r>
        </w:del>
      </w:ins>
    </w:p>
    <w:p w14:paraId="31053525" w14:textId="428DFA6A" w:rsidR="005D2B69" w:rsidDel="005A6B63" w:rsidRDefault="005D2B69">
      <w:pPr>
        <w:pStyle w:val="TOC1"/>
        <w:rPr>
          <w:ins w:id="1795" w:author="john" w:date="2020-11-28T18:38:00Z"/>
          <w:del w:id="1796" w:author="John Clevenger" w:date="2023-11-18T14:49:00Z"/>
          <w:rFonts w:asciiTheme="minorHAnsi" w:eastAsiaTheme="minorEastAsia" w:hAnsiTheme="minorHAnsi" w:cstheme="minorBidi"/>
          <w:sz w:val="22"/>
          <w:szCs w:val="22"/>
        </w:rPr>
        <w:pPrChange w:id="1797" w:author="John Clevenger" w:date="2023-11-24T12:46:00Z">
          <w:pPr>
            <w:pStyle w:val="TOC3"/>
          </w:pPr>
        </w:pPrChange>
      </w:pPr>
      <w:ins w:id="1798" w:author="john" w:date="2020-11-28T18:38:00Z">
        <w:del w:id="1799"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800" w:author="john" w:date="2020-11-28T18:39:00Z">
        <w:del w:id="1801" w:author="John Clevenger" w:date="2023-11-18T14:49:00Z">
          <w:r w:rsidDel="005A6B63">
            <w:rPr>
              <w:webHidden/>
            </w:rPr>
            <w:delText>24</w:delText>
          </w:r>
        </w:del>
      </w:ins>
    </w:p>
    <w:p w14:paraId="2FD48D55" w14:textId="2F54291F" w:rsidR="005D2B69" w:rsidDel="005A6B63" w:rsidRDefault="005D2B69">
      <w:pPr>
        <w:pStyle w:val="TOC1"/>
        <w:rPr>
          <w:ins w:id="1802" w:author="john" w:date="2020-11-28T18:38:00Z"/>
          <w:del w:id="1803" w:author="John Clevenger" w:date="2023-11-18T14:49:00Z"/>
          <w:rFonts w:asciiTheme="minorHAnsi" w:eastAsiaTheme="minorEastAsia" w:hAnsiTheme="minorHAnsi" w:cstheme="minorBidi"/>
          <w:sz w:val="22"/>
          <w:szCs w:val="22"/>
        </w:rPr>
        <w:pPrChange w:id="1804" w:author="John Clevenger" w:date="2023-11-24T12:46:00Z">
          <w:pPr>
            <w:pStyle w:val="TOC3"/>
          </w:pPr>
        </w:pPrChange>
      </w:pPr>
      <w:ins w:id="1805" w:author="john" w:date="2020-11-28T18:38:00Z">
        <w:del w:id="1806"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807" w:author="john" w:date="2020-11-28T18:39:00Z">
        <w:del w:id="1808" w:author="John Clevenger" w:date="2023-11-18T14:49:00Z">
          <w:r w:rsidDel="005A6B63">
            <w:rPr>
              <w:webHidden/>
            </w:rPr>
            <w:delText>26</w:delText>
          </w:r>
        </w:del>
      </w:ins>
    </w:p>
    <w:p w14:paraId="083EB4E6" w14:textId="5D807C0A" w:rsidR="005D2B69" w:rsidDel="005A6B63" w:rsidRDefault="005D2B69">
      <w:pPr>
        <w:pStyle w:val="TOC1"/>
        <w:rPr>
          <w:ins w:id="1809" w:author="john" w:date="2020-11-28T18:38:00Z"/>
          <w:del w:id="1810" w:author="John Clevenger" w:date="2023-11-18T14:49:00Z"/>
          <w:rFonts w:asciiTheme="minorHAnsi" w:eastAsiaTheme="minorEastAsia" w:hAnsiTheme="minorHAnsi" w:cstheme="minorBidi"/>
          <w:sz w:val="22"/>
          <w:szCs w:val="22"/>
        </w:rPr>
        <w:pPrChange w:id="1811" w:author="John Clevenger" w:date="2023-11-24T12:46:00Z">
          <w:pPr>
            <w:pStyle w:val="TOC3"/>
          </w:pPr>
        </w:pPrChange>
      </w:pPr>
      <w:ins w:id="1812" w:author="john" w:date="2020-11-28T18:38:00Z">
        <w:del w:id="1813"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814" w:author="john" w:date="2020-11-28T18:39:00Z">
        <w:del w:id="1815" w:author="John Clevenger" w:date="2023-11-18T14:49:00Z">
          <w:r w:rsidDel="005A6B63">
            <w:rPr>
              <w:webHidden/>
            </w:rPr>
            <w:delText>26</w:delText>
          </w:r>
        </w:del>
      </w:ins>
    </w:p>
    <w:p w14:paraId="68AE85D0" w14:textId="26831C90" w:rsidR="005D2B69" w:rsidDel="005A6B63" w:rsidRDefault="005D2B69">
      <w:pPr>
        <w:pStyle w:val="TOC1"/>
        <w:rPr>
          <w:ins w:id="1816" w:author="john" w:date="2020-11-28T18:38:00Z"/>
          <w:del w:id="1817" w:author="John Clevenger" w:date="2023-11-18T14:49:00Z"/>
          <w:rFonts w:asciiTheme="minorHAnsi" w:eastAsiaTheme="minorEastAsia" w:hAnsiTheme="minorHAnsi" w:cstheme="minorBidi"/>
          <w:sz w:val="22"/>
          <w:szCs w:val="22"/>
        </w:rPr>
        <w:pPrChange w:id="1818" w:author="John Clevenger" w:date="2023-11-24T12:46:00Z">
          <w:pPr>
            <w:pStyle w:val="TOC2"/>
          </w:pPr>
        </w:pPrChange>
      </w:pPr>
      <w:ins w:id="1819" w:author="john" w:date="2020-11-28T18:38:00Z">
        <w:del w:id="1820" w:author="John Clevenger" w:date="2023-11-18T14:49:00Z">
          <w:r w:rsidRPr="00D411E4" w:rsidDel="005A6B63">
            <w:rPr>
              <w:rStyle w:val="Hyperlink"/>
            </w:rPr>
            <w:delText>5.4</w:delText>
          </w:r>
          <w:r w:rsidDel="005A6B63">
            <w:rPr>
              <w:rFonts w:asciiTheme="minorHAnsi" w:eastAsiaTheme="minorEastAsia" w:hAnsiTheme="minorHAnsi" w:cstheme="minorBidi"/>
              <w:sz w:val="22"/>
              <w:szCs w:val="22"/>
            </w:rPr>
            <w:tab/>
          </w:r>
          <w:r w:rsidRPr="00D411E4" w:rsidDel="005A6B63">
            <w:rPr>
              <w:rStyle w:val="Hyperlink"/>
            </w:rPr>
            <w:delText>Starting Clients</w:delText>
          </w:r>
          <w:r w:rsidDel="005A6B63">
            <w:rPr>
              <w:webHidden/>
            </w:rPr>
            <w:tab/>
          </w:r>
        </w:del>
      </w:ins>
      <w:ins w:id="1821" w:author="john" w:date="2020-11-28T18:39:00Z">
        <w:del w:id="1822" w:author="John Clevenger" w:date="2023-11-18T14:49:00Z">
          <w:r w:rsidDel="005A6B63">
            <w:rPr>
              <w:webHidden/>
            </w:rPr>
            <w:delText>26</w:delText>
          </w:r>
        </w:del>
      </w:ins>
    </w:p>
    <w:p w14:paraId="0A50677D" w14:textId="1CFB2978" w:rsidR="005D2B69" w:rsidDel="005A6B63" w:rsidRDefault="005D2B69">
      <w:pPr>
        <w:pStyle w:val="TOC1"/>
        <w:rPr>
          <w:ins w:id="1823" w:author="john" w:date="2020-11-28T18:38:00Z"/>
          <w:del w:id="1824" w:author="John Clevenger" w:date="2023-11-18T14:49:00Z"/>
          <w:rFonts w:asciiTheme="minorHAnsi" w:eastAsiaTheme="minorEastAsia" w:hAnsiTheme="minorHAnsi" w:cstheme="minorBidi"/>
          <w:sz w:val="22"/>
          <w:szCs w:val="22"/>
        </w:rPr>
        <w:pPrChange w:id="1825" w:author="John Clevenger" w:date="2023-11-24T12:46:00Z">
          <w:pPr>
            <w:pStyle w:val="TOC2"/>
          </w:pPr>
        </w:pPrChange>
      </w:pPr>
      <w:ins w:id="1826" w:author="john" w:date="2020-11-28T18:38:00Z">
        <w:del w:id="1827" w:author="John Clevenger" w:date="2023-11-18T14:49:00Z">
          <w:r w:rsidRPr="00D411E4" w:rsidDel="005A6B63">
            <w:rPr>
              <w:rStyle w:val="Hyperlink"/>
            </w:rPr>
            <w:delText>5.5</w:delText>
          </w:r>
          <w:r w:rsidDel="005A6B63">
            <w:rPr>
              <w:rFonts w:asciiTheme="minorHAnsi" w:eastAsiaTheme="minorEastAsia" w:hAnsiTheme="minorHAnsi" w:cstheme="minorBidi"/>
              <w:sz w:val="22"/>
              <w:szCs w:val="22"/>
            </w:rPr>
            <w:tab/>
          </w:r>
          <w:r w:rsidRPr="00D411E4" w:rsidDel="005A6B63">
            <w:rPr>
              <w:rStyle w:val="Hyperlink"/>
            </w:rPr>
            <w:delText>Contest Profiles</w:delText>
          </w:r>
          <w:r w:rsidDel="005A6B63">
            <w:rPr>
              <w:webHidden/>
            </w:rPr>
            <w:tab/>
          </w:r>
        </w:del>
      </w:ins>
      <w:ins w:id="1828" w:author="john" w:date="2020-11-28T18:39:00Z">
        <w:del w:id="1829" w:author="John Clevenger" w:date="2023-11-18T14:49:00Z">
          <w:r w:rsidDel="005A6B63">
            <w:rPr>
              <w:webHidden/>
            </w:rPr>
            <w:delText>27</w:delText>
          </w:r>
        </w:del>
      </w:ins>
    </w:p>
    <w:p w14:paraId="499EE19A" w14:textId="36408195" w:rsidR="005D2B69" w:rsidDel="005A6B63" w:rsidRDefault="005D2B69">
      <w:pPr>
        <w:pStyle w:val="TOC1"/>
        <w:rPr>
          <w:ins w:id="1830" w:author="john" w:date="2020-11-28T18:38:00Z"/>
          <w:del w:id="1831" w:author="John Clevenger" w:date="2023-11-18T14:49:00Z"/>
          <w:rFonts w:asciiTheme="minorHAnsi" w:eastAsiaTheme="minorEastAsia" w:hAnsiTheme="minorHAnsi" w:cstheme="minorBidi"/>
          <w:sz w:val="22"/>
          <w:szCs w:val="22"/>
        </w:rPr>
      </w:pPr>
      <w:ins w:id="1832" w:author="john" w:date="2020-11-28T18:38:00Z">
        <w:del w:id="1833" w:author="John Clevenger" w:date="2023-11-18T14:49:00Z">
          <w:r w:rsidRPr="00D411E4" w:rsidDel="005A6B63">
            <w:rPr>
              <w:rStyle w:val="Hyperlink"/>
            </w:rPr>
            <w:delText>6</w:delText>
          </w:r>
          <w:r w:rsidDel="005A6B63">
            <w:rPr>
              <w:rFonts w:asciiTheme="minorHAnsi" w:eastAsiaTheme="minorEastAsia" w:hAnsiTheme="minorHAnsi" w:cstheme="minorBidi"/>
              <w:sz w:val="22"/>
              <w:szCs w:val="22"/>
            </w:rPr>
            <w:tab/>
          </w:r>
          <w:r w:rsidRPr="00D411E4" w:rsidDel="005A6B63">
            <w:rPr>
              <w:rStyle w:val="Hyperlink"/>
            </w:rPr>
            <w:delText>Interactive Contest Configuration</w:delText>
          </w:r>
          <w:r w:rsidDel="005A6B63">
            <w:rPr>
              <w:webHidden/>
            </w:rPr>
            <w:tab/>
          </w:r>
        </w:del>
      </w:ins>
      <w:ins w:id="1834" w:author="john" w:date="2020-11-28T18:39:00Z">
        <w:del w:id="1835" w:author="John Clevenger" w:date="2023-11-18T14:49:00Z">
          <w:r w:rsidDel="005A6B63">
            <w:rPr>
              <w:webHidden/>
            </w:rPr>
            <w:delText>32</w:delText>
          </w:r>
        </w:del>
      </w:ins>
    </w:p>
    <w:p w14:paraId="6F41BDD0" w14:textId="38C4A009" w:rsidR="005D2B69" w:rsidDel="005A6B63" w:rsidRDefault="005D2B69">
      <w:pPr>
        <w:pStyle w:val="TOC1"/>
        <w:rPr>
          <w:ins w:id="1836" w:author="john" w:date="2020-11-28T18:38:00Z"/>
          <w:del w:id="1837" w:author="John Clevenger" w:date="2023-11-18T14:49:00Z"/>
          <w:rFonts w:asciiTheme="minorHAnsi" w:eastAsiaTheme="minorEastAsia" w:hAnsiTheme="minorHAnsi" w:cstheme="minorBidi"/>
          <w:sz w:val="22"/>
          <w:szCs w:val="22"/>
        </w:rPr>
        <w:pPrChange w:id="1838" w:author="John Clevenger" w:date="2023-11-24T12:46:00Z">
          <w:pPr>
            <w:pStyle w:val="TOC2"/>
          </w:pPr>
        </w:pPrChange>
      </w:pPr>
      <w:ins w:id="1839" w:author="john" w:date="2020-11-28T18:38:00Z">
        <w:del w:id="1840" w:author="John Clevenger" w:date="2023-11-18T14:49:00Z">
          <w:r w:rsidRPr="00D411E4" w:rsidDel="005A6B63">
            <w:rPr>
              <w:rStyle w:val="Hyperlink"/>
            </w:rPr>
            <w:delText>6.1</w:delText>
          </w:r>
          <w:r w:rsidDel="005A6B63">
            <w:rPr>
              <w:rFonts w:asciiTheme="minorHAnsi" w:eastAsiaTheme="minorEastAsia" w:hAnsiTheme="minorHAnsi" w:cstheme="minorBidi"/>
              <w:sz w:val="22"/>
              <w:szCs w:val="22"/>
            </w:rPr>
            <w:tab/>
          </w:r>
          <w:r w:rsidRPr="00D411E4" w:rsidDel="005A6B63">
            <w:rPr>
              <w:rStyle w:val="Hyperlink"/>
            </w:rPr>
            <w:delText>Administrator Login</w:delText>
          </w:r>
          <w:r w:rsidDel="005A6B63">
            <w:rPr>
              <w:webHidden/>
            </w:rPr>
            <w:tab/>
          </w:r>
        </w:del>
      </w:ins>
      <w:ins w:id="1841" w:author="john" w:date="2020-11-28T18:39:00Z">
        <w:del w:id="1842" w:author="John Clevenger" w:date="2023-11-18T14:49:00Z">
          <w:r w:rsidDel="005A6B63">
            <w:rPr>
              <w:webHidden/>
            </w:rPr>
            <w:delText>32</w:delText>
          </w:r>
        </w:del>
      </w:ins>
    </w:p>
    <w:p w14:paraId="481BD1D8" w14:textId="0733A64B" w:rsidR="005D2B69" w:rsidDel="005A6B63" w:rsidRDefault="005D2B69">
      <w:pPr>
        <w:pStyle w:val="TOC1"/>
        <w:rPr>
          <w:ins w:id="1843" w:author="john" w:date="2020-11-28T18:38:00Z"/>
          <w:del w:id="1844" w:author="John Clevenger" w:date="2023-11-18T14:49:00Z"/>
          <w:rFonts w:asciiTheme="minorHAnsi" w:eastAsiaTheme="minorEastAsia" w:hAnsiTheme="minorHAnsi" w:cstheme="minorBidi"/>
          <w:sz w:val="22"/>
          <w:szCs w:val="22"/>
        </w:rPr>
        <w:pPrChange w:id="1845" w:author="John Clevenger" w:date="2023-11-24T12:46:00Z">
          <w:pPr>
            <w:pStyle w:val="TOC2"/>
          </w:pPr>
        </w:pPrChange>
      </w:pPr>
      <w:ins w:id="1846" w:author="john" w:date="2020-11-28T18:38:00Z">
        <w:del w:id="1847" w:author="John Clevenger" w:date="2023-11-18T14:49:00Z">
          <w:r w:rsidRPr="00D411E4" w:rsidDel="005A6B63">
            <w:rPr>
              <w:rStyle w:val="Hyperlink"/>
            </w:rPr>
            <w:delText>6.2</w:delText>
          </w:r>
          <w:r w:rsidDel="005A6B63">
            <w:rPr>
              <w:rFonts w:asciiTheme="minorHAnsi" w:eastAsiaTheme="minorEastAsia" w:hAnsiTheme="minorHAnsi" w:cstheme="minorBidi"/>
              <w:sz w:val="22"/>
              <w:szCs w:val="22"/>
            </w:rPr>
            <w:tab/>
          </w:r>
          <w:r w:rsidRPr="00D411E4" w:rsidDel="005A6B63">
            <w:rPr>
              <w:rStyle w:val="Hyperlink"/>
            </w:rPr>
            <w:delText>User Accounts</w:delText>
          </w:r>
          <w:r w:rsidDel="005A6B63">
            <w:rPr>
              <w:webHidden/>
            </w:rPr>
            <w:tab/>
          </w:r>
        </w:del>
      </w:ins>
      <w:ins w:id="1848" w:author="john" w:date="2020-11-28T18:39:00Z">
        <w:del w:id="1849" w:author="John Clevenger" w:date="2023-11-18T14:49:00Z">
          <w:r w:rsidDel="005A6B63">
            <w:rPr>
              <w:webHidden/>
            </w:rPr>
            <w:delText>33</w:delText>
          </w:r>
        </w:del>
      </w:ins>
    </w:p>
    <w:p w14:paraId="6E4E19EB" w14:textId="2A2C6358" w:rsidR="005D2B69" w:rsidDel="005A6B63" w:rsidRDefault="005D2B69">
      <w:pPr>
        <w:pStyle w:val="TOC1"/>
        <w:rPr>
          <w:ins w:id="1850" w:author="john" w:date="2020-11-28T18:38:00Z"/>
          <w:del w:id="1851" w:author="John Clevenger" w:date="2023-11-18T14:49:00Z"/>
          <w:rFonts w:asciiTheme="minorHAnsi" w:eastAsiaTheme="minorEastAsia" w:hAnsiTheme="minorHAnsi" w:cstheme="minorBidi"/>
          <w:sz w:val="22"/>
          <w:szCs w:val="22"/>
        </w:rPr>
        <w:pPrChange w:id="1852" w:author="John Clevenger" w:date="2023-11-24T12:46:00Z">
          <w:pPr>
            <w:pStyle w:val="TOC3"/>
          </w:pPr>
        </w:pPrChange>
      </w:pPr>
      <w:ins w:id="1853" w:author="john" w:date="2020-11-28T18:38:00Z">
        <w:del w:id="18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855" w:author="john" w:date="2020-11-28T18:39:00Z">
        <w:del w:id="1856" w:author="John Clevenger" w:date="2023-11-18T14:49:00Z">
          <w:r w:rsidDel="005A6B63">
            <w:rPr>
              <w:webHidden/>
            </w:rPr>
            <w:delText>33</w:delText>
          </w:r>
        </w:del>
      </w:ins>
    </w:p>
    <w:p w14:paraId="45452D07" w14:textId="3A8E6AA3" w:rsidR="005D2B69" w:rsidDel="005A6B63" w:rsidRDefault="005D2B69">
      <w:pPr>
        <w:pStyle w:val="TOC1"/>
        <w:rPr>
          <w:ins w:id="1857" w:author="john" w:date="2020-11-28T18:38:00Z"/>
          <w:del w:id="1858" w:author="John Clevenger" w:date="2023-11-18T14:49:00Z"/>
          <w:rFonts w:asciiTheme="minorHAnsi" w:eastAsiaTheme="minorEastAsia" w:hAnsiTheme="minorHAnsi" w:cstheme="minorBidi"/>
          <w:sz w:val="22"/>
          <w:szCs w:val="22"/>
        </w:rPr>
        <w:pPrChange w:id="1859" w:author="John Clevenger" w:date="2023-11-24T12:46:00Z">
          <w:pPr>
            <w:pStyle w:val="TOC3"/>
          </w:pPr>
        </w:pPrChange>
      </w:pPr>
      <w:ins w:id="1860" w:author="john" w:date="2020-11-28T18:38:00Z">
        <w:del w:id="1861"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862" w:author="john" w:date="2020-11-28T18:39:00Z">
        <w:del w:id="1863" w:author="John Clevenger" w:date="2023-11-18T14:49:00Z">
          <w:r w:rsidDel="005A6B63">
            <w:rPr>
              <w:webHidden/>
            </w:rPr>
            <w:delText>34</w:delText>
          </w:r>
        </w:del>
      </w:ins>
    </w:p>
    <w:p w14:paraId="09DD4BAD" w14:textId="301E45E9" w:rsidR="005D2B69" w:rsidDel="005A6B63" w:rsidRDefault="005D2B69">
      <w:pPr>
        <w:pStyle w:val="TOC1"/>
        <w:rPr>
          <w:ins w:id="1864" w:author="john" w:date="2020-11-28T18:38:00Z"/>
          <w:del w:id="1865" w:author="John Clevenger" w:date="2023-11-18T14:49:00Z"/>
          <w:rFonts w:asciiTheme="minorHAnsi" w:eastAsiaTheme="minorEastAsia" w:hAnsiTheme="minorHAnsi" w:cstheme="minorBidi"/>
          <w:sz w:val="22"/>
          <w:szCs w:val="22"/>
        </w:rPr>
        <w:pPrChange w:id="1866" w:author="John Clevenger" w:date="2023-11-24T12:46:00Z">
          <w:pPr>
            <w:pStyle w:val="TOC3"/>
          </w:pPr>
        </w:pPrChange>
      </w:pPr>
      <w:ins w:id="1867" w:author="john" w:date="2020-11-28T18:38:00Z">
        <w:del w:id="1868"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869" w:author="john" w:date="2020-11-28T18:39:00Z">
        <w:del w:id="1870" w:author="John Clevenger" w:date="2023-11-18T14:49:00Z">
          <w:r w:rsidDel="005A6B63">
            <w:rPr>
              <w:webHidden/>
            </w:rPr>
            <w:delText>37</w:delText>
          </w:r>
        </w:del>
      </w:ins>
    </w:p>
    <w:p w14:paraId="09ACCF11" w14:textId="1B1931F9" w:rsidR="005D2B69" w:rsidDel="005A6B63" w:rsidRDefault="005D2B69">
      <w:pPr>
        <w:pStyle w:val="TOC1"/>
        <w:rPr>
          <w:ins w:id="1871" w:author="john" w:date="2020-11-28T18:38:00Z"/>
          <w:del w:id="1872" w:author="John Clevenger" w:date="2023-11-18T14:49:00Z"/>
          <w:rFonts w:asciiTheme="minorHAnsi" w:eastAsiaTheme="minorEastAsia" w:hAnsiTheme="minorHAnsi" w:cstheme="minorBidi"/>
          <w:sz w:val="22"/>
          <w:szCs w:val="22"/>
        </w:rPr>
        <w:pPrChange w:id="1873" w:author="John Clevenger" w:date="2023-11-24T12:46:00Z">
          <w:pPr>
            <w:pStyle w:val="TOC3"/>
          </w:pPr>
        </w:pPrChange>
      </w:pPr>
      <w:ins w:id="1874" w:author="john" w:date="2020-11-28T18:38:00Z">
        <w:del w:id="1875"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876" w:author="john" w:date="2020-11-28T18:39:00Z">
        <w:del w:id="1877" w:author="John Clevenger" w:date="2023-11-18T14:49:00Z">
          <w:r w:rsidDel="005A6B63">
            <w:rPr>
              <w:webHidden/>
            </w:rPr>
            <w:delText>38</w:delText>
          </w:r>
        </w:del>
      </w:ins>
    </w:p>
    <w:p w14:paraId="459080E3" w14:textId="0F5E7E98" w:rsidR="005D2B69" w:rsidDel="005A6B63" w:rsidRDefault="005D2B69">
      <w:pPr>
        <w:pStyle w:val="TOC1"/>
        <w:rPr>
          <w:ins w:id="1878" w:author="john" w:date="2020-11-28T18:38:00Z"/>
          <w:del w:id="1879" w:author="John Clevenger" w:date="2023-11-18T14:49:00Z"/>
          <w:rFonts w:asciiTheme="minorHAnsi" w:eastAsiaTheme="minorEastAsia" w:hAnsiTheme="minorHAnsi" w:cstheme="minorBidi"/>
          <w:sz w:val="22"/>
          <w:szCs w:val="22"/>
        </w:rPr>
        <w:pPrChange w:id="1880" w:author="John Clevenger" w:date="2023-11-24T12:46:00Z">
          <w:pPr>
            <w:pStyle w:val="TOC2"/>
          </w:pPr>
        </w:pPrChange>
      </w:pPr>
      <w:ins w:id="1881" w:author="john" w:date="2020-11-28T18:38:00Z">
        <w:del w:id="1882" w:author="John Clevenger" w:date="2023-11-18T14:49:00Z">
          <w:r w:rsidRPr="00D411E4" w:rsidDel="005A6B63">
            <w:rPr>
              <w:rStyle w:val="Hyperlink"/>
            </w:rPr>
            <w:delText>6.3</w:delText>
          </w:r>
          <w:r w:rsidDel="005A6B63">
            <w:rPr>
              <w:rFonts w:asciiTheme="minorHAnsi" w:eastAsiaTheme="minorEastAsia" w:hAnsiTheme="minorHAnsi" w:cstheme="minorBidi"/>
              <w:sz w:val="22"/>
              <w:szCs w:val="22"/>
            </w:rPr>
            <w:tab/>
          </w:r>
          <w:r w:rsidRPr="00D411E4" w:rsidDel="005A6B63">
            <w:rPr>
              <w:rStyle w:val="Hyperlink"/>
            </w:rPr>
            <w:delText>Contest Problems</w:delText>
          </w:r>
          <w:r w:rsidDel="005A6B63">
            <w:rPr>
              <w:webHidden/>
            </w:rPr>
            <w:tab/>
          </w:r>
        </w:del>
      </w:ins>
      <w:ins w:id="1883" w:author="john" w:date="2020-11-28T18:39:00Z">
        <w:del w:id="1884" w:author="John Clevenger" w:date="2023-11-18T14:49:00Z">
          <w:r w:rsidDel="005A6B63">
            <w:rPr>
              <w:webHidden/>
            </w:rPr>
            <w:delText>39</w:delText>
          </w:r>
        </w:del>
      </w:ins>
    </w:p>
    <w:p w14:paraId="53AD69C4" w14:textId="38A321C8" w:rsidR="005D2B69" w:rsidDel="005A6B63" w:rsidRDefault="005D2B69">
      <w:pPr>
        <w:pStyle w:val="TOC1"/>
        <w:rPr>
          <w:ins w:id="1885" w:author="john" w:date="2020-11-28T18:38:00Z"/>
          <w:del w:id="1886" w:author="John Clevenger" w:date="2023-11-18T14:49:00Z"/>
          <w:rFonts w:asciiTheme="minorHAnsi" w:eastAsiaTheme="minorEastAsia" w:hAnsiTheme="minorHAnsi" w:cstheme="minorBidi"/>
          <w:sz w:val="22"/>
          <w:szCs w:val="22"/>
        </w:rPr>
        <w:pPrChange w:id="1887" w:author="John Clevenger" w:date="2023-11-24T12:46:00Z">
          <w:pPr>
            <w:pStyle w:val="TOC3"/>
          </w:pPr>
        </w:pPrChange>
      </w:pPr>
      <w:ins w:id="1888" w:author="john" w:date="2020-11-28T18:38:00Z">
        <w:del w:id="1889"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890" w:author="john" w:date="2020-11-28T18:39:00Z">
        <w:del w:id="1891" w:author="John Clevenger" w:date="2023-11-18T14:49:00Z">
          <w:r w:rsidDel="005A6B63">
            <w:rPr>
              <w:webHidden/>
            </w:rPr>
            <w:delText>39</w:delText>
          </w:r>
        </w:del>
      </w:ins>
    </w:p>
    <w:p w14:paraId="3EBF7439" w14:textId="05FEA1E0" w:rsidR="005D2B69" w:rsidDel="005A6B63" w:rsidRDefault="005D2B69">
      <w:pPr>
        <w:pStyle w:val="TOC1"/>
        <w:rPr>
          <w:ins w:id="1892" w:author="john" w:date="2020-11-28T18:38:00Z"/>
          <w:del w:id="1893" w:author="John Clevenger" w:date="2023-11-18T14:49:00Z"/>
          <w:rFonts w:asciiTheme="minorHAnsi" w:eastAsiaTheme="minorEastAsia" w:hAnsiTheme="minorHAnsi" w:cstheme="minorBidi"/>
          <w:sz w:val="22"/>
          <w:szCs w:val="22"/>
        </w:rPr>
        <w:pPrChange w:id="1894" w:author="John Clevenger" w:date="2023-11-24T12:46:00Z">
          <w:pPr>
            <w:pStyle w:val="TOC3"/>
          </w:pPr>
        </w:pPrChange>
      </w:pPr>
      <w:ins w:id="1895" w:author="john" w:date="2020-11-28T18:38:00Z">
        <w:del w:id="1896"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897" w:author="john" w:date="2020-11-28T18:39:00Z">
        <w:del w:id="1898" w:author="John Clevenger" w:date="2023-11-18T14:49:00Z">
          <w:r w:rsidDel="005A6B63">
            <w:rPr>
              <w:webHidden/>
            </w:rPr>
            <w:delText>43</w:delText>
          </w:r>
        </w:del>
      </w:ins>
    </w:p>
    <w:p w14:paraId="51DA7763" w14:textId="724AFA63" w:rsidR="005D2B69" w:rsidDel="005A6B63" w:rsidRDefault="005D2B69">
      <w:pPr>
        <w:pStyle w:val="TOC1"/>
        <w:rPr>
          <w:ins w:id="1899" w:author="john" w:date="2020-11-28T18:38:00Z"/>
          <w:del w:id="1900" w:author="John Clevenger" w:date="2023-11-18T14:49:00Z"/>
          <w:rFonts w:asciiTheme="minorHAnsi" w:eastAsiaTheme="minorEastAsia" w:hAnsiTheme="minorHAnsi" w:cstheme="minorBidi"/>
          <w:sz w:val="22"/>
          <w:szCs w:val="22"/>
        </w:rPr>
        <w:pPrChange w:id="1901" w:author="John Clevenger" w:date="2023-11-24T12:46:00Z">
          <w:pPr>
            <w:pStyle w:val="TOC3"/>
          </w:pPr>
        </w:pPrChange>
      </w:pPr>
      <w:ins w:id="1902" w:author="john" w:date="2020-11-28T18:38:00Z">
        <w:del w:id="1903"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904" w:author="john" w:date="2020-11-28T18:39:00Z">
        <w:del w:id="1905" w:author="John Clevenger" w:date="2023-11-18T14:49:00Z">
          <w:r w:rsidDel="005A6B63">
            <w:rPr>
              <w:webHidden/>
            </w:rPr>
            <w:delText>45</w:delText>
          </w:r>
        </w:del>
      </w:ins>
    </w:p>
    <w:p w14:paraId="4522F226" w14:textId="066F6C3B" w:rsidR="005D2B69" w:rsidDel="005A6B63" w:rsidRDefault="005D2B69">
      <w:pPr>
        <w:pStyle w:val="TOC1"/>
        <w:rPr>
          <w:ins w:id="1906" w:author="john" w:date="2020-11-28T18:38:00Z"/>
          <w:del w:id="1907" w:author="John Clevenger" w:date="2023-11-18T14:49:00Z"/>
          <w:rFonts w:asciiTheme="minorHAnsi" w:eastAsiaTheme="minorEastAsia" w:hAnsiTheme="minorHAnsi" w:cstheme="minorBidi"/>
          <w:sz w:val="22"/>
          <w:szCs w:val="22"/>
        </w:rPr>
        <w:pPrChange w:id="1908" w:author="John Clevenger" w:date="2023-11-24T12:46:00Z">
          <w:pPr>
            <w:pStyle w:val="TOC3"/>
          </w:pPr>
        </w:pPrChange>
      </w:pPr>
      <w:ins w:id="1909" w:author="john" w:date="2020-11-28T18:38:00Z">
        <w:del w:id="1910"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911" w:author="john" w:date="2020-11-28T18:39:00Z">
        <w:del w:id="1912" w:author="John Clevenger" w:date="2023-11-18T14:49:00Z">
          <w:r w:rsidDel="005A6B63">
            <w:rPr>
              <w:webHidden/>
            </w:rPr>
            <w:delText>46</w:delText>
          </w:r>
        </w:del>
      </w:ins>
    </w:p>
    <w:p w14:paraId="68B065D5" w14:textId="3A7A2304" w:rsidR="005D2B69" w:rsidDel="005A6B63" w:rsidRDefault="005D2B69">
      <w:pPr>
        <w:pStyle w:val="TOC1"/>
        <w:rPr>
          <w:ins w:id="1913" w:author="john" w:date="2020-11-28T18:38:00Z"/>
          <w:del w:id="1914" w:author="John Clevenger" w:date="2023-11-18T14:49:00Z"/>
          <w:rFonts w:asciiTheme="minorHAnsi" w:eastAsiaTheme="minorEastAsia" w:hAnsiTheme="minorHAnsi" w:cstheme="minorBidi"/>
          <w:sz w:val="22"/>
          <w:szCs w:val="22"/>
        </w:rPr>
        <w:pPrChange w:id="1915" w:author="John Clevenger" w:date="2023-11-24T12:46:00Z">
          <w:pPr>
            <w:pStyle w:val="TOC2"/>
          </w:pPr>
        </w:pPrChange>
      </w:pPr>
      <w:ins w:id="1916" w:author="john" w:date="2020-11-28T18:38:00Z">
        <w:del w:id="1917" w:author="John Clevenger" w:date="2023-11-18T14:49:00Z">
          <w:r w:rsidRPr="00D411E4" w:rsidDel="005A6B63">
            <w:rPr>
              <w:rStyle w:val="Hyperlink"/>
            </w:rPr>
            <w:delText>6.4</w:delText>
          </w:r>
          <w:r w:rsidDel="005A6B63">
            <w:rPr>
              <w:rFonts w:asciiTheme="minorHAnsi" w:eastAsiaTheme="minorEastAsia" w:hAnsiTheme="minorHAnsi" w:cstheme="minorBidi"/>
              <w:sz w:val="22"/>
              <w:szCs w:val="22"/>
            </w:rPr>
            <w:tab/>
          </w:r>
          <w:r w:rsidRPr="00D411E4" w:rsidDel="005A6B63">
            <w:rPr>
              <w:rStyle w:val="Hyperlink"/>
            </w:rPr>
            <w:delText>Contest  Languages</w:delText>
          </w:r>
          <w:r w:rsidDel="005A6B63">
            <w:rPr>
              <w:webHidden/>
            </w:rPr>
            <w:tab/>
          </w:r>
        </w:del>
      </w:ins>
      <w:ins w:id="1918" w:author="john" w:date="2020-11-28T18:39:00Z">
        <w:del w:id="1919" w:author="John Clevenger" w:date="2023-11-18T14:49:00Z">
          <w:r w:rsidDel="005A6B63">
            <w:rPr>
              <w:webHidden/>
            </w:rPr>
            <w:delText>49</w:delText>
          </w:r>
        </w:del>
      </w:ins>
    </w:p>
    <w:p w14:paraId="523F87E6" w14:textId="30F1257E" w:rsidR="005D2B69" w:rsidDel="005A6B63" w:rsidRDefault="005D2B69">
      <w:pPr>
        <w:pStyle w:val="TOC1"/>
        <w:rPr>
          <w:ins w:id="1920" w:author="john" w:date="2020-11-28T18:38:00Z"/>
          <w:del w:id="1921" w:author="John Clevenger" w:date="2023-11-18T14:49:00Z"/>
          <w:rFonts w:asciiTheme="minorHAnsi" w:eastAsiaTheme="minorEastAsia" w:hAnsiTheme="minorHAnsi" w:cstheme="minorBidi"/>
          <w:sz w:val="22"/>
          <w:szCs w:val="22"/>
        </w:rPr>
        <w:pPrChange w:id="1922" w:author="John Clevenger" w:date="2023-11-24T12:46:00Z">
          <w:pPr>
            <w:pStyle w:val="TOC3"/>
          </w:pPr>
        </w:pPrChange>
      </w:pPr>
      <w:ins w:id="1923" w:author="john" w:date="2020-11-28T18:38:00Z">
        <w:del w:id="192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925" w:author="john" w:date="2020-11-28T18:39:00Z">
        <w:del w:id="1926" w:author="John Clevenger" w:date="2023-11-18T14:49:00Z">
          <w:r w:rsidDel="005A6B63">
            <w:rPr>
              <w:webHidden/>
            </w:rPr>
            <w:delText>49</w:delText>
          </w:r>
        </w:del>
      </w:ins>
    </w:p>
    <w:p w14:paraId="6A4D757E" w14:textId="6C4304EC" w:rsidR="005D2B69" w:rsidDel="005A6B63" w:rsidRDefault="005D2B69">
      <w:pPr>
        <w:pStyle w:val="TOC1"/>
        <w:rPr>
          <w:ins w:id="1927" w:author="john" w:date="2020-11-28T18:38:00Z"/>
          <w:del w:id="1928" w:author="John Clevenger" w:date="2023-11-18T14:49:00Z"/>
          <w:rFonts w:asciiTheme="minorHAnsi" w:eastAsiaTheme="minorEastAsia" w:hAnsiTheme="minorHAnsi" w:cstheme="minorBidi"/>
          <w:sz w:val="22"/>
          <w:szCs w:val="22"/>
        </w:rPr>
        <w:pPrChange w:id="1929" w:author="John Clevenger" w:date="2023-11-24T12:46:00Z">
          <w:pPr>
            <w:pStyle w:val="TOC3"/>
          </w:pPr>
        </w:pPrChange>
      </w:pPr>
      <w:ins w:id="1930" w:author="john" w:date="2020-11-28T18:38:00Z">
        <w:del w:id="1931"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932" w:author="john" w:date="2020-11-28T18:39:00Z">
        <w:del w:id="1933" w:author="John Clevenger" w:date="2023-11-18T14:49:00Z">
          <w:r w:rsidDel="005A6B63">
            <w:rPr>
              <w:webHidden/>
            </w:rPr>
            <w:delText>53</w:delText>
          </w:r>
        </w:del>
      </w:ins>
    </w:p>
    <w:p w14:paraId="38A1550A" w14:textId="44774EB6" w:rsidR="005D2B69" w:rsidDel="005A6B63" w:rsidRDefault="005D2B69">
      <w:pPr>
        <w:pStyle w:val="TOC1"/>
        <w:rPr>
          <w:ins w:id="1934" w:author="john" w:date="2020-11-28T18:38:00Z"/>
          <w:del w:id="1935" w:author="John Clevenger" w:date="2023-11-18T14:49:00Z"/>
          <w:rFonts w:asciiTheme="minorHAnsi" w:eastAsiaTheme="minorEastAsia" w:hAnsiTheme="minorHAnsi" w:cstheme="minorBidi"/>
          <w:sz w:val="22"/>
          <w:szCs w:val="22"/>
        </w:rPr>
        <w:pPrChange w:id="1936" w:author="John Clevenger" w:date="2023-11-24T12:46:00Z">
          <w:pPr>
            <w:pStyle w:val="TOC3"/>
          </w:pPr>
        </w:pPrChange>
      </w:pPr>
      <w:ins w:id="1937" w:author="john" w:date="2020-11-28T18:38:00Z">
        <w:del w:id="1938"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939" w:author="john" w:date="2020-11-28T18:39:00Z">
        <w:del w:id="1940" w:author="John Clevenger" w:date="2023-11-18T14:49:00Z">
          <w:r w:rsidDel="005A6B63">
            <w:rPr>
              <w:webHidden/>
            </w:rPr>
            <w:delText>53</w:delText>
          </w:r>
        </w:del>
      </w:ins>
    </w:p>
    <w:p w14:paraId="20483A8D" w14:textId="40CA4251" w:rsidR="005D2B69" w:rsidDel="005A6B63" w:rsidRDefault="005D2B69">
      <w:pPr>
        <w:pStyle w:val="TOC1"/>
        <w:rPr>
          <w:ins w:id="1941" w:author="john" w:date="2020-11-28T18:38:00Z"/>
          <w:del w:id="1942" w:author="John Clevenger" w:date="2023-11-18T14:49:00Z"/>
          <w:rFonts w:asciiTheme="minorHAnsi" w:eastAsiaTheme="minorEastAsia" w:hAnsiTheme="minorHAnsi" w:cstheme="minorBidi"/>
          <w:sz w:val="22"/>
          <w:szCs w:val="22"/>
        </w:rPr>
        <w:pPrChange w:id="1943" w:author="John Clevenger" w:date="2023-11-24T12:46:00Z">
          <w:pPr>
            <w:pStyle w:val="TOC3"/>
          </w:pPr>
        </w:pPrChange>
      </w:pPr>
      <w:ins w:id="1944" w:author="john" w:date="2020-11-28T18:38:00Z">
        <w:del w:id="1945"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946" w:author="john" w:date="2020-11-28T18:39:00Z">
        <w:del w:id="1947" w:author="John Clevenger" w:date="2023-11-18T14:49:00Z">
          <w:r w:rsidDel="005A6B63">
            <w:rPr>
              <w:webHidden/>
            </w:rPr>
            <w:delText>55</w:delText>
          </w:r>
        </w:del>
      </w:ins>
    </w:p>
    <w:p w14:paraId="0DFAE581" w14:textId="46F9BAAA" w:rsidR="005D2B69" w:rsidDel="005A6B63" w:rsidRDefault="005D2B69">
      <w:pPr>
        <w:pStyle w:val="TOC1"/>
        <w:rPr>
          <w:ins w:id="1948" w:author="john" w:date="2020-11-28T18:38:00Z"/>
          <w:del w:id="1949" w:author="John Clevenger" w:date="2023-11-18T14:49:00Z"/>
          <w:rFonts w:asciiTheme="minorHAnsi" w:eastAsiaTheme="minorEastAsia" w:hAnsiTheme="minorHAnsi" w:cstheme="minorBidi"/>
          <w:sz w:val="22"/>
          <w:szCs w:val="22"/>
        </w:rPr>
        <w:pPrChange w:id="1950" w:author="John Clevenger" w:date="2023-11-24T12:46:00Z">
          <w:pPr>
            <w:pStyle w:val="TOC2"/>
          </w:pPr>
        </w:pPrChange>
      </w:pPr>
      <w:ins w:id="1951" w:author="john" w:date="2020-11-28T18:38:00Z">
        <w:del w:id="1952" w:author="John Clevenger" w:date="2023-11-18T14:49:00Z">
          <w:r w:rsidRPr="00D411E4" w:rsidDel="005A6B63">
            <w:rPr>
              <w:rStyle w:val="Hyperlink"/>
            </w:rPr>
            <w:delText>6.5</w:delText>
          </w:r>
          <w:r w:rsidDel="005A6B63">
            <w:rPr>
              <w:rFonts w:asciiTheme="minorHAnsi" w:eastAsiaTheme="minorEastAsia" w:hAnsiTheme="minorHAnsi" w:cstheme="minorBidi"/>
              <w:sz w:val="22"/>
              <w:szCs w:val="22"/>
            </w:rPr>
            <w:tab/>
          </w:r>
          <w:r w:rsidRPr="00D411E4" w:rsidDel="005A6B63">
            <w:rPr>
              <w:rStyle w:val="Hyperlink"/>
            </w:rPr>
            <w:delText>Contest  Judgments</w:delText>
          </w:r>
          <w:r w:rsidDel="005A6B63">
            <w:rPr>
              <w:webHidden/>
            </w:rPr>
            <w:tab/>
          </w:r>
        </w:del>
      </w:ins>
      <w:ins w:id="1953" w:author="john" w:date="2020-11-28T18:39:00Z">
        <w:del w:id="1954" w:author="John Clevenger" w:date="2023-11-18T14:49:00Z">
          <w:r w:rsidDel="005A6B63">
            <w:rPr>
              <w:webHidden/>
            </w:rPr>
            <w:delText>57</w:delText>
          </w:r>
        </w:del>
      </w:ins>
    </w:p>
    <w:p w14:paraId="6D4334C4" w14:textId="4B449E5C" w:rsidR="005D2B69" w:rsidDel="005A6B63" w:rsidRDefault="005D2B69">
      <w:pPr>
        <w:pStyle w:val="TOC1"/>
        <w:rPr>
          <w:ins w:id="1955" w:author="john" w:date="2020-11-28T18:38:00Z"/>
          <w:del w:id="1956" w:author="John Clevenger" w:date="2023-11-18T14:49:00Z"/>
          <w:rFonts w:asciiTheme="minorHAnsi" w:eastAsiaTheme="minorEastAsia" w:hAnsiTheme="minorHAnsi" w:cstheme="minorBidi"/>
          <w:sz w:val="22"/>
          <w:szCs w:val="22"/>
        </w:rPr>
        <w:pPrChange w:id="1957" w:author="John Clevenger" w:date="2023-11-24T12:46:00Z">
          <w:pPr>
            <w:pStyle w:val="TOC3"/>
          </w:pPr>
        </w:pPrChange>
      </w:pPr>
      <w:ins w:id="1958" w:author="john" w:date="2020-11-28T18:38:00Z">
        <w:del w:id="1959"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960" w:author="john" w:date="2020-11-28T18:39:00Z">
        <w:del w:id="1961" w:author="John Clevenger" w:date="2023-11-18T14:49:00Z">
          <w:r w:rsidDel="005A6B63">
            <w:rPr>
              <w:webHidden/>
            </w:rPr>
            <w:delText>57</w:delText>
          </w:r>
        </w:del>
      </w:ins>
    </w:p>
    <w:p w14:paraId="464C382B" w14:textId="72F2388E" w:rsidR="005D2B69" w:rsidDel="005A6B63" w:rsidRDefault="005D2B69">
      <w:pPr>
        <w:pStyle w:val="TOC1"/>
        <w:rPr>
          <w:ins w:id="1962" w:author="john" w:date="2020-11-28T18:38:00Z"/>
          <w:del w:id="1963" w:author="John Clevenger" w:date="2023-11-18T14:49:00Z"/>
          <w:rFonts w:asciiTheme="minorHAnsi" w:eastAsiaTheme="minorEastAsia" w:hAnsiTheme="minorHAnsi" w:cstheme="minorBidi"/>
          <w:sz w:val="22"/>
          <w:szCs w:val="22"/>
        </w:rPr>
        <w:pPrChange w:id="1964" w:author="John Clevenger" w:date="2023-11-24T12:46:00Z">
          <w:pPr>
            <w:pStyle w:val="TOC3"/>
          </w:pPr>
        </w:pPrChange>
      </w:pPr>
      <w:ins w:id="1965" w:author="john" w:date="2020-11-28T18:38:00Z">
        <w:del w:id="1966"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967" w:author="john" w:date="2020-11-28T18:39:00Z">
        <w:del w:id="1968" w:author="John Clevenger" w:date="2023-11-18T14:49:00Z">
          <w:r w:rsidDel="005A6B63">
            <w:rPr>
              <w:webHidden/>
            </w:rPr>
            <w:delText>58</w:delText>
          </w:r>
        </w:del>
      </w:ins>
    </w:p>
    <w:p w14:paraId="751391ED" w14:textId="61F58A84" w:rsidR="005D2B69" w:rsidDel="005A6B63" w:rsidRDefault="005D2B69">
      <w:pPr>
        <w:pStyle w:val="TOC1"/>
        <w:rPr>
          <w:ins w:id="1969" w:author="john" w:date="2020-11-28T18:38:00Z"/>
          <w:del w:id="1970" w:author="John Clevenger" w:date="2023-11-18T14:49:00Z"/>
          <w:rFonts w:asciiTheme="minorHAnsi" w:eastAsiaTheme="minorEastAsia" w:hAnsiTheme="minorHAnsi" w:cstheme="minorBidi"/>
          <w:sz w:val="22"/>
          <w:szCs w:val="22"/>
        </w:rPr>
        <w:pPrChange w:id="1971" w:author="John Clevenger" w:date="2023-11-24T12:46:00Z">
          <w:pPr>
            <w:pStyle w:val="TOC2"/>
          </w:pPr>
        </w:pPrChange>
      </w:pPr>
      <w:ins w:id="1972" w:author="john" w:date="2020-11-28T18:38:00Z">
        <w:del w:id="1973" w:author="John Clevenger" w:date="2023-11-18T14:49:00Z">
          <w:r w:rsidRPr="00D411E4" w:rsidDel="005A6B63">
            <w:rPr>
              <w:rStyle w:val="Hyperlink"/>
            </w:rPr>
            <w:delText>6.6</w:delText>
          </w:r>
          <w:r w:rsidDel="005A6B63">
            <w:rPr>
              <w:rFonts w:asciiTheme="minorHAnsi" w:eastAsiaTheme="minorEastAsia" w:hAnsiTheme="minorHAnsi" w:cstheme="minorBidi"/>
              <w:sz w:val="22"/>
              <w:szCs w:val="22"/>
            </w:rPr>
            <w:tab/>
          </w:r>
          <w:r w:rsidRPr="00D411E4" w:rsidDel="005A6B63">
            <w:rPr>
              <w:rStyle w:val="Hyperlink"/>
            </w:rPr>
            <w:delText>Balloon Notifications</w:delText>
          </w:r>
          <w:r w:rsidDel="005A6B63">
            <w:rPr>
              <w:webHidden/>
            </w:rPr>
            <w:tab/>
          </w:r>
        </w:del>
      </w:ins>
      <w:ins w:id="1974" w:author="john" w:date="2020-11-28T18:39:00Z">
        <w:del w:id="1975" w:author="John Clevenger" w:date="2023-11-18T14:49:00Z">
          <w:r w:rsidDel="005A6B63">
            <w:rPr>
              <w:webHidden/>
            </w:rPr>
            <w:delText>59</w:delText>
          </w:r>
        </w:del>
      </w:ins>
    </w:p>
    <w:p w14:paraId="0AD215CE" w14:textId="3BE6E4E8" w:rsidR="005D2B69" w:rsidDel="005A6B63" w:rsidRDefault="005D2B69">
      <w:pPr>
        <w:pStyle w:val="TOC1"/>
        <w:rPr>
          <w:ins w:id="1976" w:author="john" w:date="2020-11-28T18:38:00Z"/>
          <w:del w:id="1977" w:author="John Clevenger" w:date="2023-11-18T14:49:00Z"/>
          <w:rFonts w:asciiTheme="minorHAnsi" w:eastAsiaTheme="minorEastAsia" w:hAnsiTheme="minorHAnsi" w:cstheme="minorBidi"/>
          <w:sz w:val="22"/>
          <w:szCs w:val="22"/>
        </w:rPr>
        <w:pPrChange w:id="1978" w:author="John Clevenger" w:date="2023-11-24T12:46:00Z">
          <w:pPr>
            <w:pStyle w:val="TOC3"/>
          </w:pPr>
        </w:pPrChange>
      </w:pPr>
      <w:ins w:id="1979" w:author="john" w:date="2020-11-28T18:38:00Z">
        <w:del w:id="1980"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981" w:author="john" w:date="2020-11-28T18:39:00Z">
        <w:del w:id="1982" w:author="John Clevenger" w:date="2023-11-18T14:49:00Z">
          <w:r w:rsidDel="005A6B63">
            <w:rPr>
              <w:webHidden/>
            </w:rPr>
            <w:delText>60</w:delText>
          </w:r>
        </w:del>
      </w:ins>
    </w:p>
    <w:p w14:paraId="389B381C" w14:textId="17B810C2" w:rsidR="005D2B69" w:rsidDel="005A6B63" w:rsidRDefault="005D2B69">
      <w:pPr>
        <w:pStyle w:val="TOC1"/>
        <w:rPr>
          <w:ins w:id="1983" w:author="john" w:date="2020-11-28T18:38:00Z"/>
          <w:del w:id="1984" w:author="John Clevenger" w:date="2023-11-18T14:49:00Z"/>
          <w:rFonts w:asciiTheme="minorHAnsi" w:eastAsiaTheme="minorEastAsia" w:hAnsiTheme="minorHAnsi" w:cstheme="minorBidi"/>
          <w:sz w:val="22"/>
          <w:szCs w:val="22"/>
        </w:rPr>
        <w:pPrChange w:id="1985" w:author="John Clevenger" w:date="2023-11-24T12:46:00Z">
          <w:pPr>
            <w:pStyle w:val="TOC3"/>
          </w:pPr>
        </w:pPrChange>
      </w:pPr>
      <w:ins w:id="1986" w:author="john" w:date="2020-11-28T18:38:00Z">
        <w:del w:id="1987"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988" w:author="john" w:date="2020-11-28T18:39:00Z">
        <w:del w:id="1989" w:author="John Clevenger" w:date="2023-11-18T14:49:00Z">
          <w:r w:rsidDel="005A6B63">
            <w:rPr>
              <w:webHidden/>
            </w:rPr>
            <w:delText>61</w:delText>
          </w:r>
        </w:del>
      </w:ins>
    </w:p>
    <w:p w14:paraId="35C44D75" w14:textId="75C3B1B2" w:rsidR="005D2B69" w:rsidDel="005A6B63" w:rsidRDefault="005D2B69">
      <w:pPr>
        <w:pStyle w:val="TOC1"/>
        <w:rPr>
          <w:ins w:id="1990" w:author="john" w:date="2020-11-28T18:38:00Z"/>
          <w:del w:id="1991" w:author="John Clevenger" w:date="2023-11-18T14:49:00Z"/>
          <w:rFonts w:asciiTheme="minorHAnsi" w:eastAsiaTheme="minorEastAsia" w:hAnsiTheme="minorHAnsi" w:cstheme="minorBidi"/>
          <w:sz w:val="22"/>
          <w:szCs w:val="22"/>
        </w:rPr>
        <w:pPrChange w:id="1992" w:author="John Clevenger" w:date="2023-11-24T12:46:00Z">
          <w:pPr>
            <w:pStyle w:val="TOC2"/>
          </w:pPr>
        </w:pPrChange>
      </w:pPr>
      <w:ins w:id="1993" w:author="john" w:date="2020-11-28T18:38:00Z">
        <w:del w:id="1994" w:author="John Clevenger" w:date="2023-11-18T14:49:00Z">
          <w:r w:rsidRPr="00D411E4" w:rsidDel="005A6B63">
            <w:rPr>
              <w:rStyle w:val="Hyperlink"/>
            </w:rPr>
            <w:delText>6.7</w:delText>
          </w:r>
          <w:r w:rsidDel="005A6B63">
            <w:rPr>
              <w:rFonts w:asciiTheme="minorHAnsi" w:eastAsiaTheme="minorEastAsia" w:hAnsiTheme="minorHAnsi" w:cstheme="minorBidi"/>
              <w:sz w:val="22"/>
              <w:szCs w:val="22"/>
            </w:rPr>
            <w:tab/>
          </w:r>
          <w:r w:rsidRPr="00D411E4" w:rsidDel="005A6B63">
            <w:rPr>
              <w:rStyle w:val="Hyperlink"/>
            </w:rPr>
            <w:delText>Options (Settings tab)</w:delText>
          </w:r>
          <w:r w:rsidDel="005A6B63">
            <w:rPr>
              <w:webHidden/>
            </w:rPr>
            <w:tab/>
          </w:r>
        </w:del>
      </w:ins>
      <w:ins w:id="1995" w:author="john" w:date="2020-11-28T18:39:00Z">
        <w:del w:id="1996" w:author="John Clevenger" w:date="2023-11-18T14:49:00Z">
          <w:r w:rsidDel="005A6B63">
            <w:rPr>
              <w:webHidden/>
            </w:rPr>
            <w:delText>62</w:delText>
          </w:r>
        </w:del>
      </w:ins>
    </w:p>
    <w:p w14:paraId="46DC5FB0" w14:textId="21C5008F" w:rsidR="005D2B69" w:rsidDel="005A6B63" w:rsidRDefault="005D2B69">
      <w:pPr>
        <w:pStyle w:val="TOC1"/>
        <w:rPr>
          <w:ins w:id="1997" w:author="john" w:date="2020-11-28T18:38:00Z"/>
          <w:del w:id="1998" w:author="John Clevenger" w:date="2023-11-18T14:49:00Z"/>
          <w:rFonts w:asciiTheme="minorHAnsi" w:eastAsiaTheme="minorEastAsia" w:hAnsiTheme="minorHAnsi" w:cstheme="minorBidi"/>
          <w:sz w:val="22"/>
          <w:szCs w:val="22"/>
        </w:rPr>
        <w:pPrChange w:id="1999" w:author="John Clevenger" w:date="2023-11-24T12:46:00Z">
          <w:pPr>
            <w:pStyle w:val="TOC2"/>
          </w:pPr>
        </w:pPrChange>
      </w:pPr>
      <w:ins w:id="2000" w:author="john" w:date="2020-11-28T18:38:00Z">
        <w:del w:id="2001" w:author="John Clevenger" w:date="2023-11-18T14:49:00Z">
          <w:r w:rsidRPr="00D411E4" w:rsidDel="005A6B63">
            <w:rPr>
              <w:rStyle w:val="Hyperlink"/>
            </w:rPr>
            <w:delText>6.8</w:delText>
          </w:r>
          <w:r w:rsidDel="005A6B63">
            <w:rPr>
              <w:rFonts w:asciiTheme="minorHAnsi" w:eastAsiaTheme="minorEastAsia" w:hAnsiTheme="minorHAnsi" w:cstheme="minorBidi"/>
              <w:sz w:val="22"/>
              <w:szCs w:val="22"/>
            </w:rPr>
            <w:tab/>
          </w:r>
          <w:r w:rsidRPr="00D411E4" w:rsidDel="005A6B63">
            <w:rPr>
              <w:rStyle w:val="Hyperlink"/>
            </w:rPr>
            <w:delText>Sites</w:delText>
          </w:r>
          <w:r w:rsidDel="005A6B63">
            <w:rPr>
              <w:webHidden/>
            </w:rPr>
            <w:tab/>
          </w:r>
        </w:del>
      </w:ins>
      <w:ins w:id="2002" w:author="john" w:date="2020-11-28T18:39:00Z">
        <w:del w:id="2003" w:author="John Clevenger" w:date="2023-11-18T14:49:00Z">
          <w:r w:rsidDel="005A6B63">
            <w:rPr>
              <w:webHidden/>
            </w:rPr>
            <w:delText>65</w:delText>
          </w:r>
        </w:del>
      </w:ins>
    </w:p>
    <w:p w14:paraId="0F4FC925" w14:textId="75CAC2BF" w:rsidR="005D2B69" w:rsidDel="005A6B63" w:rsidRDefault="005D2B69">
      <w:pPr>
        <w:pStyle w:val="TOC1"/>
        <w:rPr>
          <w:ins w:id="2004" w:author="john" w:date="2020-11-28T18:38:00Z"/>
          <w:del w:id="2005" w:author="John Clevenger" w:date="2023-11-18T14:49:00Z"/>
          <w:rFonts w:asciiTheme="minorHAnsi" w:eastAsiaTheme="minorEastAsia" w:hAnsiTheme="minorHAnsi" w:cstheme="minorBidi"/>
          <w:sz w:val="22"/>
          <w:szCs w:val="22"/>
        </w:rPr>
      </w:pPr>
      <w:ins w:id="2006" w:author="john" w:date="2020-11-28T18:38:00Z">
        <w:del w:id="2007" w:author="John Clevenger" w:date="2023-11-18T14:49:00Z">
          <w:r w:rsidRPr="00D411E4" w:rsidDel="005A6B63">
            <w:rPr>
              <w:rStyle w:val="Hyperlink"/>
            </w:rPr>
            <w:delText>7</w:delText>
          </w:r>
          <w:r w:rsidDel="005A6B63">
            <w:rPr>
              <w:rFonts w:asciiTheme="minorHAnsi" w:eastAsiaTheme="minorEastAsia" w:hAnsiTheme="minorHAnsi" w:cstheme="minorBidi"/>
              <w:sz w:val="22"/>
              <w:szCs w:val="22"/>
            </w:rPr>
            <w:tab/>
          </w:r>
          <w:r w:rsidRPr="00D411E4" w:rsidDel="005A6B63">
            <w:rPr>
              <w:rStyle w:val="Hyperlink"/>
            </w:rPr>
            <w:delText>Configuring the Contest via Configuration Files</w:delText>
          </w:r>
          <w:r w:rsidDel="005A6B63">
            <w:rPr>
              <w:webHidden/>
            </w:rPr>
            <w:tab/>
          </w:r>
        </w:del>
      </w:ins>
      <w:ins w:id="2008" w:author="john" w:date="2020-11-28T18:39:00Z">
        <w:del w:id="2009" w:author="John Clevenger" w:date="2023-11-18T14:49:00Z">
          <w:r w:rsidDel="005A6B63">
            <w:rPr>
              <w:webHidden/>
            </w:rPr>
            <w:delText>66</w:delText>
          </w:r>
        </w:del>
      </w:ins>
    </w:p>
    <w:p w14:paraId="02E43AA1" w14:textId="66A9029E" w:rsidR="005D2B69" w:rsidDel="005A6B63" w:rsidRDefault="005D2B69">
      <w:pPr>
        <w:pStyle w:val="TOC1"/>
        <w:rPr>
          <w:ins w:id="2010" w:author="john" w:date="2020-11-28T18:38:00Z"/>
          <w:del w:id="2011" w:author="John Clevenger" w:date="2023-11-18T14:49:00Z"/>
          <w:rFonts w:asciiTheme="minorHAnsi" w:eastAsiaTheme="minorEastAsia" w:hAnsiTheme="minorHAnsi" w:cstheme="minorBidi"/>
          <w:sz w:val="22"/>
          <w:szCs w:val="22"/>
        </w:rPr>
        <w:pPrChange w:id="2012" w:author="John Clevenger" w:date="2023-11-24T12:46:00Z">
          <w:pPr>
            <w:pStyle w:val="TOC2"/>
          </w:pPr>
        </w:pPrChange>
      </w:pPr>
      <w:ins w:id="2013" w:author="john" w:date="2020-11-28T18:38:00Z">
        <w:del w:id="2014" w:author="John Clevenger" w:date="2023-11-18T14:49:00Z">
          <w:r w:rsidRPr="00D411E4" w:rsidDel="005A6B63">
            <w:rPr>
              <w:rStyle w:val="Hyperlink"/>
            </w:rPr>
            <w:delText>7.1</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2015" w:author="john" w:date="2020-11-28T18:39:00Z">
        <w:del w:id="2016" w:author="John Clevenger" w:date="2023-11-18T14:49:00Z">
          <w:r w:rsidDel="005A6B63">
            <w:rPr>
              <w:webHidden/>
            </w:rPr>
            <w:delText>66</w:delText>
          </w:r>
        </w:del>
      </w:ins>
    </w:p>
    <w:p w14:paraId="08A9F015" w14:textId="2FA15797"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sz w:val="22"/>
          <w:szCs w:val="22"/>
        </w:rPr>
        <w:pPrChange w:id="2019" w:author="John Clevenger" w:date="2023-11-24T12:46:00Z">
          <w:pPr>
            <w:pStyle w:val="TOC2"/>
          </w:pPr>
        </w:pPrChange>
      </w:pPr>
      <w:ins w:id="2020" w:author="john" w:date="2020-11-28T18:38:00Z">
        <w:del w:id="2021" w:author="John Clevenger" w:date="2023-11-18T14:49:00Z">
          <w:r w:rsidRPr="00D411E4" w:rsidDel="005A6B63">
            <w:rPr>
              <w:rStyle w:val="Hyperlink"/>
            </w:rPr>
            <w:delText>7.2</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2022" w:author="john" w:date="2020-11-28T18:39:00Z">
        <w:del w:id="2023" w:author="John Clevenger" w:date="2023-11-18T14:49:00Z">
          <w:r w:rsidDel="005A6B63">
            <w:rPr>
              <w:webHidden/>
            </w:rPr>
            <w:delText>67</w:delText>
          </w:r>
        </w:del>
      </w:ins>
    </w:p>
    <w:p w14:paraId="7A6C14F1" w14:textId="3F32E0B9" w:rsidR="005D2B69" w:rsidDel="005A6B63" w:rsidRDefault="005D2B69">
      <w:pPr>
        <w:pStyle w:val="TOC1"/>
        <w:rPr>
          <w:ins w:id="2024" w:author="john" w:date="2020-11-28T18:38:00Z"/>
          <w:del w:id="2025" w:author="John Clevenger" w:date="2023-11-18T14:49:00Z"/>
          <w:rFonts w:asciiTheme="minorHAnsi" w:eastAsiaTheme="minorEastAsia" w:hAnsiTheme="minorHAnsi" w:cstheme="minorBidi"/>
          <w:sz w:val="22"/>
          <w:szCs w:val="22"/>
        </w:rPr>
        <w:pPrChange w:id="2026" w:author="John Clevenger" w:date="2023-11-24T12:46:00Z">
          <w:pPr>
            <w:pStyle w:val="TOC2"/>
          </w:pPr>
        </w:pPrChange>
      </w:pPr>
      <w:ins w:id="2027" w:author="john" w:date="2020-11-28T18:38:00Z">
        <w:del w:id="2028" w:author="John Clevenger" w:date="2023-11-18T14:49:00Z">
          <w:r w:rsidRPr="00D411E4" w:rsidDel="005A6B63">
            <w:rPr>
              <w:rStyle w:val="Hyperlink"/>
            </w:rPr>
            <w:delText>7.3</w:delText>
          </w:r>
          <w:r w:rsidDel="005A6B63">
            <w:rPr>
              <w:rFonts w:asciiTheme="minorHAnsi" w:eastAsiaTheme="minorEastAsia" w:hAnsiTheme="minorHAnsi" w:cstheme="minorBidi"/>
              <w:sz w:val="22"/>
              <w:szCs w:val="22"/>
            </w:rPr>
            <w:tab/>
          </w:r>
          <w:r w:rsidRPr="00D411E4" w:rsidDel="005A6B63">
            <w:rPr>
              <w:rStyle w:val="Hyperlink"/>
            </w:rPr>
            <w:delText>Additional Configuration File Capabilities</w:delText>
          </w:r>
          <w:r w:rsidDel="005A6B63">
            <w:rPr>
              <w:webHidden/>
            </w:rPr>
            <w:tab/>
          </w:r>
        </w:del>
      </w:ins>
      <w:ins w:id="2029" w:author="john" w:date="2020-11-28T18:39:00Z">
        <w:del w:id="2030" w:author="John Clevenger" w:date="2023-11-18T14:49:00Z">
          <w:r w:rsidDel="005A6B63">
            <w:rPr>
              <w:webHidden/>
            </w:rPr>
            <w:delText>67</w:delText>
          </w:r>
        </w:del>
      </w:ins>
    </w:p>
    <w:p w14:paraId="1F6C650B" w14:textId="1951E3FD" w:rsidR="005D2B69" w:rsidDel="005A6B63" w:rsidRDefault="005D2B69">
      <w:pPr>
        <w:pStyle w:val="TOC1"/>
        <w:rPr>
          <w:ins w:id="2031" w:author="john" w:date="2020-11-28T18:38:00Z"/>
          <w:del w:id="2032" w:author="John Clevenger" w:date="2023-11-18T14:49:00Z"/>
          <w:rFonts w:asciiTheme="minorHAnsi" w:eastAsiaTheme="minorEastAsia" w:hAnsiTheme="minorHAnsi" w:cstheme="minorBidi"/>
          <w:sz w:val="22"/>
          <w:szCs w:val="22"/>
        </w:rPr>
      </w:pPr>
      <w:ins w:id="2033" w:author="john" w:date="2020-11-28T18:38:00Z">
        <w:del w:id="2034" w:author="John Clevenger" w:date="2023-11-18T14:49:00Z">
          <w:r w:rsidRPr="00D411E4" w:rsidDel="005A6B63">
            <w:rPr>
              <w:rStyle w:val="Hyperlink"/>
            </w:rPr>
            <w:delText>8</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2035" w:author="john" w:date="2020-11-28T18:39:00Z">
        <w:del w:id="2036" w:author="John Clevenger" w:date="2023-11-18T14:49:00Z">
          <w:r w:rsidDel="005A6B63">
            <w:rPr>
              <w:webHidden/>
            </w:rPr>
            <w:delText>69</w:delText>
          </w:r>
        </w:del>
      </w:ins>
    </w:p>
    <w:p w14:paraId="1C6D1929" w14:textId="14389D8C" w:rsidR="005D2B69" w:rsidDel="005A6B63" w:rsidRDefault="005D2B69">
      <w:pPr>
        <w:pStyle w:val="TOC1"/>
        <w:rPr>
          <w:ins w:id="2037" w:author="john" w:date="2020-11-28T18:38:00Z"/>
          <w:del w:id="2038" w:author="John Clevenger" w:date="2023-11-18T14:49:00Z"/>
          <w:rFonts w:asciiTheme="minorHAnsi" w:eastAsiaTheme="minorEastAsia" w:hAnsiTheme="minorHAnsi" w:cstheme="minorBidi"/>
          <w:sz w:val="22"/>
          <w:szCs w:val="22"/>
        </w:rPr>
        <w:pPrChange w:id="2039" w:author="John Clevenger" w:date="2023-11-24T12:46:00Z">
          <w:pPr>
            <w:pStyle w:val="TOC2"/>
          </w:pPr>
        </w:pPrChange>
      </w:pPr>
      <w:ins w:id="2040" w:author="john" w:date="2020-11-28T18:38:00Z">
        <w:del w:id="2041" w:author="John Clevenger" w:date="2023-11-18T14:49:00Z">
          <w:r w:rsidRPr="00D411E4" w:rsidDel="005A6B63">
            <w:rPr>
              <w:rStyle w:val="Hyperlink"/>
            </w:rPr>
            <w:delText>8.1</w:delText>
          </w:r>
          <w:r w:rsidDel="005A6B63">
            <w:rPr>
              <w:rFonts w:asciiTheme="minorHAnsi" w:eastAsiaTheme="minorEastAsia" w:hAnsiTheme="minorHAnsi" w:cstheme="minorBidi"/>
              <w:sz w:val="22"/>
              <w:szCs w:val="22"/>
            </w:rPr>
            <w:tab/>
          </w:r>
          <w:r w:rsidRPr="00D411E4" w:rsidDel="005A6B63">
            <w:rPr>
              <w:rStyle w:val="Hyperlink"/>
            </w:rPr>
            <w:delText>Clock Control</w:delText>
          </w:r>
          <w:r w:rsidDel="005A6B63">
            <w:rPr>
              <w:webHidden/>
            </w:rPr>
            <w:tab/>
          </w:r>
        </w:del>
      </w:ins>
      <w:ins w:id="2042" w:author="john" w:date="2020-11-28T18:39:00Z">
        <w:del w:id="2043" w:author="John Clevenger" w:date="2023-11-18T14:49:00Z">
          <w:r w:rsidDel="005A6B63">
            <w:rPr>
              <w:webHidden/>
            </w:rPr>
            <w:delText>69</w:delText>
          </w:r>
        </w:del>
      </w:ins>
    </w:p>
    <w:p w14:paraId="206AFC49" w14:textId="02014176" w:rsidR="005D2B69" w:rsidDel="005A6B63" w:rsidRDefault="005D2B69">
      <w:pPr>
        <w:pStyle w:val="TOC1"/>
        <w:rPr>
          <w:ins w:id="2044" w:author="john" w:date="2020-11-28T18:38:00Z"/>
          <w:del w:id="2045" w:author="John Clevenger" w:date="2023-11-18T14:49:00Z"/>
          <w:rFonts w:asciiTheme="minorHAnsi" w:eastAsiaTheme="minorEastAsia" w:hAnsiTheme="minorHAnsi" w:cstheme="minorBidi"/>
          <w:sz w:val="22"/>
          <w:szCs w:val="22"/>
        </w:rPr>
        <w:pPrChange w:id="2046" w:author="John Clevenger" w:date="2023-11-24T12:46:00Z">
          <w:pPr>
            <w:pStyle w:val="TOC3"/>
          </w:pPr>
        </w:pPrChange>
      </w:pPr>
      <w:ins w:id="2047" w:author="john" w:date="2020-11-28T18:38:00Z">
        <w:del w:id="2048"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2049" w:author="john" w:date="2020-11-28T18:39:00Z">
        <w:del w:id="2050" w:author="John Clevenger" w:date="2023-11-18T14:49:00Z">
          <w:r w:rsidDel="005A6B63">
            <w:rPr>
              <w:webHidden/>
            </w:rPr>
            <w:delText>69</w:delText>
          </w:r>
        </w:del>
      </w:ins>
    </w:p>
    <w:p w14:paraId="435D2D73" w14:textId="0ADA1D85" w:rsidR="005D2B69" w:rsidDel="005A6B63" w:rsidRDefault="005D2B69">
      <w:pPr>
        <w:pStyle w:val="TOC1"/>
        <w:rPr>
          <w:ins w:id="2051" w:author="john" w:date="2020-11-28T18:38:00Z"/>
          <w:del w:id="2052" w:author="John Clevenger" w:date="2023-11-18T14:49:00Z"/>
          <w:rFonts w:asciiTheme="minorHAnsi" w:eastAsiaTheme="minorEastAsia" w:hAnsiTheme="minorHAnsi" w:cstheme="minorBidi"/>
          <w:sz w:val="22"/>
          <w:szCs w:val="22"/>
        </w:rPr>
        <w:pPrChange w:id="2053" w:author="John Clevenger" w:date="2023-11-24T12:46:00Z">
          <w:pPr>
            <w:pStyle w:val="TOC3"/>
          </w:pPr>
        </w:pPrChange>
      </w:pPr>
      <w:ins w:id="2054" w:author="john" w:date="2020-11-28T18:38:00Z">
        <w:del w:id="2055"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2056" w:author="john" w:date="2020-11-28T18:39:00Z">
        <w:del w:id="2057" w:author="John Clevenger" w:date="2023-11-18T14:49:00Z">
          <w:r w:rsidDel="005A6B63">
            <w:rPr>
              <w:webHidden/>
            </w:rPr>
            <w:delText>70</w:delText>
          </w:r>
        </w:del>
      </w:ins>
    </w:p>
    <w:p w14:paraId="68A55FB4" w14:textId="5F413094" w:rsidR="005D2B69" w:rsidDel="005A6B63" w:rsidRDefault="005D2B69">
      <w:pPr>
        <w:pStyle w:val="TOC1"/>
        <w:rPr>
          <w:ins w:id="2058" w:author="john" w:date="2020-11-28T18:38:00Z"/>
          <w:del w:id="2059" w:author="John Clevenger" w:date="2023-11-18T14:49:00Z"/>
          <w:rFonts w:asciiTheme="minorHAnsi" w:eastAsiaTheme="minorEastAsia" w:hAnsiTheme="minorHAnsi" w:cstheme="minorBidi"/>
          <w:sz w:val="22"/>
          <w:szCs w:val="22"/>
        </w:rPr>
        <w:pPrChange w:id="2060" w:author="John Clevenger" w:date="2023-11-24T12:46:00Z">
          <w:pPr>
            <w:pStyle w:val="TOC2"/>
          </w:pPr>
        </w:pPrChange>
      </w:pPr>
      <w:ins w:id="2061" w:author="john" w:date="2020-11-28T18:38:00Z">
        <w:del w:id="2062" w:author="John Clevenger" w:date="2023-11-18T14:49:00Z">
          <w:r w:rsidRPr="00D411E4" w:rsidDel="005A6B63">
            <w:rPr>
              <w:rStyle w:val="Hyperlink"/>
            </w:rPr>
            <w:delText>8.2</w:delText>
          </w:r>
          <w:r w:rsidDel="005A6B63">
            <w:rPr>
              <w:rFonts w:asciiTheme="minorHAnsi" w:eastAsiaTheme="minorEastAsia" w:hAnsiTheme="minorHAnsi" w:cstheme="minorBidi"/>
              <w:sz w:val="22"/>
              <w:szCs w:val="22"/>
            </w:rPr>
            <w:tab/>
          </w:r>
          <w:r w:rsidRPr="00D411E4" w:rsidDel="005A6B63">
            <w:rPr>
              <w:rStyle w:val="Hyperlink"/>
            </w:rPr>
            <w:delText>Contest Length</w:delText>
          </w:r>
          <w:r w:rsidDel="005A6B63">
            <w:rPr>
              <w:webHidden/>
            </w:rPr>
            <w:tab/>
          </w:r>
        </w:del>
      </w:ins>
      <w:ins w:id="2063" w:author="john" w:date="2020-11-28T18:39:00Z">
        <w:del w:id="2064" w:author="John Clevenger" w:date="2023-11-18T14:49:00Z">
          <w:r w:rsidDel="005A6B63">
            <w:rPr>
              <w:webHidden/>
            </w:rPr>
            <w:delText>71</w:delText>
          </w:r>
        </w:del>
      </w:ins>
    </w:p>
    <w:p w14:paraId="2B556ECF" w14:textId="7329C578"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sz w:val="22"/>
          <w:szCs w:val="22"/>
        </w:rPr>
        <w:pPrChange w:id="2067" w:author="John Clevenger" w:date="2023-11-24T12:46:00Z">
          <w:pPr>
            <w:pStyle w:val="TOC2"/>
          </w:pPr>
        </w:pPrChange>
      </w:pPr>
      <w:ins w:id="2068" w:author="john" w:date="2020-11-28T18:38:00Z">
        <w:del w:id="2069" w:author="John Clevenger" w:date="2023-11-18T14:49:00Z">
          <w:r w:rsidRPr="00D411E4" w:rsidDel="005A6B63">
            <w:rPr>
              <w:rStyle w:val="Hyperlink"/>
            </w:rPr>
            <w:delText>8.3</w:delText>
          </w:r>
          <w:r w:rsidDel="005A6B63">
            <w:rPr>
              <w:rFonts w:asciiTheme="minorHAnsi" w:eastAsiaTheme="minorEastAsia" w:hAnsiTheme="minorHAnsi" w:cstheme="minorBidi"/>
              <w:sz w:val="22"/>
              <w:szCs w:val="22"/>
            </w:rPr>
            <w:tab/>
          </w:r>
          <w:r w:rsidRPr="00D411E4" w:rsidDel="005A6B63">
            <w:rPr>
              <w:rStyle w:val="Hyperlink"/>
            </w:rPr>
            <w:delText>Multi-Site Clock Control</w:delText>
          </w:r>
          <w:r w:rsidDel="005A6B63">
            <w:rPr>
              <w:webHidden/>
            </w:rPr>
            <w:tab/>
          </w:r>
        </w:del>
      </w:ins>
      <w:ins w:id="2070" w:author="john" w:date="2020-11-28T18:39:00Z">
        <w:del w:id="2071" w:author="John Clevenger" w:date="2023-11-18T14:49:00Z">
          <w:r w:rsidDel="005A6B63">
            <w:rPr>
              <w:webHidden/>
            </w:rPr>
            <w:delText>72</w:delText>
          </w:r>
        </w:del>
      </w:ins>
    </w:p>
    <w:p w14:paraId="0788BCB1" w14:textId="7F62C127" w:rsidR="005D2B69" w:rsidDel="005A6B63" w:rsidRDefault="005D2B69">
      <w:pPr>
        <w:pStyle w:val="TOC1"/>
        <w:rPr>
          <w:ins w:id="2072" w:author="john" w:date="2020-11-28T18:38:00Z"/>
          <w:del w:id="2073" w:author="John Clevenger" w:date="2023-11-18T14:49:00Z"/>
          <w:rFonts w:asciiTheme="minorHAnsi" w:eastAsiaTheme="minorEastAsia" w:hAnsiTheme="minorHAnsi" w:cstheme="minorBidi"/>
          <w:sz w:val="22"/>
          <w:szCs w:val="22"/>
        </w:rPr>
        <w:pPrChange w:id="2074" w:author="John Clevenger" w:date="2023-11-24T12:46:00Z">
          <w:pPr>
            <w:pStyle w:val="TOC2"/>
          </w:pPr>
        </w:pPrChange>
      </w:pPr>
      <w:ins w:id="2075" w:author="john" w:date="2020-11-28T18:38:00Z">
        <w:del w:id="2076" w:author="John Clevenger" w:date="2023-11-18T14:49:00Z">
          <w:r w:rsidRPr="00D411E4" w:rsidDel="005A6B63">
            <w:rPr>
              <w:rStyle w:val="Hyperlink"/>
            </w:rPr>
            <w:delText>8.4</w:delText>
          </w:r>
          <w:r w:rsidDel="005A6B63">
            <w:rPr>
              <w:rFonts w:asciiTheme="minorHAnsi" w:eastAsiaTheme="minorEastAsia" w:hAnsiTheme="minorHAnsi" w:cstheme="minorBidi"/>
              <w:sz w:val="22"/>
              <w:szCs w:val="22"/>
            </w:rPr>
            <w:tab/>
          </w:r>
          <w:r w:rsidRPr="00D411E4" w:rsidDel="005A6B63">
            <w:rPr>
              <w:rStyle w:val="Hyperlink"/>
            </w:rPr>
            <w:delText>Practice Sessions:  Resetting A Contest</w:delText>
          </w:r>
          <w:r w:rsidDel="005A6B63">
            <w:rPr>
              <w:webHidden/>
            </w:rPr>
            <w:tab/>
          </w:r>
        </w:del>
      </w:ins>
      <w:ins w:id="2077" w:author="john" w:date="2020-11-28T18:39:00Z">
        <w:del w:id="2078" w:author="John Clevenger" w:date="2023-11-18T14:49:00Z">
          <w:r w:rsidDel="005A6B63">
            <w:rPr>
              <w:webHidden/>
            </w:rPr>
            <w:delText>74</w:delText>
          </w:r>
        </w:del>
      </w:ins>
    </w:p>
    <w:p w14:paraId="23BB7C56" w14:textId="7F251188" w:rsidR="005D2B69" w:rsidDel="005A6B63" w:rsidRDefault="005D2B69">
      <w:pPr>
        <w:pStyle w:val="TOC1"/>
        <w:rPr>
          <w:ins w:id="2079" w:author="john" w:date="2020-11-28T18:38:00Z"/>
          <w:del w:id="2080" w:author="John Clevenger" w:date="2023-11-18T14:49:00Z"/>
          <w:rFonts w:asciiTheme="minorHAnsi" w:eastAsiaTheme="minorEastAsia" w:hAnsiTheme="minorHAnsi" w:cstheme="minorBidi"/>
          <w:sz w:val="22"/>
          <w:szCs w:val="22"/>
        </w:rPr>
      </w:pPr>
      <w:ins w:id="2081" w:author="john" w:date="2020-11-28T18:38:00Z">
        <w:del w:id="2082" w:author="John Clevenger" w:date="2023-11-18T14:49:00Z">
          <w:r w:rsidRPr="00D411E4" w:rsidDel="005A6B63">
            <w:rPr>
              <w:rStyle w:val="Hyperlink"/>
            </w:rPr>
            <w:delText>9</w:delText>
          </w:r>
          <w:r w:rsidDel="005A6B63">
            <w:rPr>
              <w:rFonts w:asciiTheme="minorHAnsi" w:eastAsiaTheme="minorEastAsia" w:hAnsiTheme="minorHAnsi" w:cstheme="minorBidi"/>
              <w:sz w:val="22"/>
              <w:szCs w:val="22"/>
            </w:rPr>
            <w:tab/>
          </w:r>
          <w:r w:rsidRPr="00D411E4" w:rsidDel="005A6B63">
            <w:rPr>
              <w:rStyle w:val="Hyperlink"/>
            </w:rPr>
            <w:delText>Monitoring Contest Status</w:delText>
          </w:r>
          <w:r w:rsidDel="005A6B63">
            <w:rPr>
              <w:webHidden/>
            </w:rPr>
            <w:tab/>
          </w:r>
        </w:del>
      </w:ins>
      <w:ins w:id="2083" w:author="john" w:date="2020-11-28T18:39:00Z">
        <w:del w:id="2084" w:author="John Clevenger" w:date="2023-11-18T14:49:00Z">
          <w:r w:rsidDel="005A6B63">
            <w:rPr>
              <w:webHidden/>
            </w:rPr>
            <w:delText>76</w:delText>
          </w:r>
        </w:del>
      </w:ins>
    </w:p>
    <w:p w14:paraId="6A9DC542" w14:textId="6F662140" w:rsidR="005D2B69" w:rsidDel="005A6B63" w:rsidRDefault="005D2B69">
      <w:pPr>
        <w:pStyle w:val="TOC1"/>
        <w:rPr>
          <w:ins w:id="2085" w:author="john" w:date="2020-11-28T18:38:00Z"/>
          <w:del w:id="2086" w:author="John Clevenger" w:date="2023-11-18T14:49:00Z"/>
          <w:rFonts w:asciiTheme="minorHAnsi" w:eastAsiaTheme="minorEastAsia" w:hAnsiTheme="minorHAnsi" w:cstheme="minorBidi"/>
          <w:sz w:val="22"/>
          <w:szCs w:val="22"/>
        </w:rPr>
        <w:pPrChange w:id="2087" w:author="John Clevenger" w:date="2023-11-24T12:46:00Z">
          <w:pPr>
            <w:pStyle w:val="TOC2"/>
          </w:pPr>
        </w:pPrChange>
      </w:pPr>
      <w:ins w:id="2088" w:author="john" w:date="2020-11-28T18:38:00Z">
        <w:del w:id="2089" w:author="John Clevenger" w:date="2023-11-18T14:49:00Z">
          <w:r w:rsidRPr="00D411E4" w:rsidDel="005A6B63">
            <w:rPr>
              <w:rStyle w:val="Hyperlink"/>
            </w:rPr>
            <w:delText>9.1</w:delText>
          </w:r>
          <w:r w:rsidDel="005A6B63">
            <w:rPr>
              <w:rFonts w:asciiTheme="minorHAnsi" w:eastAsiaTheme="minorEastAsia" w:hAnsiTheme="minorHAnsi" w:cstheme="minorBidi"/>
              <w:sz w:val="22"/>
              <w:szCs w:val="22"/>
            </w:rPr>
            <w:tab/>
          </w:r>
          <w:r w:rsidRPr="00D411E4" w:rsidDel="005A6B63">
            <w:rPr>
              <w:rStyle w:val="Hyperlink"/>
            </w:rPr>
            <w:delText>Team Startup Status</w:delText>
          </w:r>
          <w:r w:rsidDel="005A6B63">
            <w:rPr>
              <w:webHidden/>
            </w:rPr>
            <w:tab/>
          </w:r>
        </w:del>
      </w:ins>
      <w:ins w:id="2090" w:author="john" w:date="2020-11-28T18:39:00Z">
        <w:del w:id="2091" w:author="John Clevenger" w:date="2023-11-18T14:49:00Z">
          <w:r w:rsidDel="005A6B63">
            <w:rPr>
              <w:webHidden/>
            </w:rPr>
            <w:delText>76</w:delText>
          </w:r>
        </w:del>
      </w:ins>
    </w:p>
    <w:p w14:paraId="41A562E6" w14:textId="478DC3C3" w:rsidR="005D2B69" w:rsidDel="005A6B63" w:rsidRDefault="005D2B69">
      <w:pPr>
        <w:pStyle w:val="TOC1"/>
        <w:rPr>
          <w:ins w:id="2092" w:author="john" w:date="2020-11-28T18:38:00Z"/>
          <w:del w:id="2093" w:author="John Clevenger" w:date="2023-11-18T14:49:00Z"/>
          <w:rFonts w:asciiTheme="minorHAnsi" w:eastAsiaTheme="minorEastAsia" w:hAnsiTheme="minorHAnsi" w:cstheme="minorBidi"/>
          <w:sz w:val="22"/>
          <w:szCs w:val="22"/>
        </w:rPr>
        <w:pPrChange w:id="2094" w:author="John Clevenger" w:date="2023-11-24T12:46:00Z">
          <w:pPr>
            <w:pStyle w:val="TOC2"/>
          </w:pPr>
        </w:pPrChange>
      </w:pPr>
      <w:ins w:id="2095" w:author="john" w:date="2020-11-28T18:38:00Z">
        <w:del w:id="2096" w:author="John Clevenger" w:date="2023-11-18T14:49:00Z">
          <w:r w:rsidRPr="00D411E4" w:rsidDel="005A6B63">
            <w:rPr>
              <w:rStyle w:val="Hyperlink"/>
            </w:rPr>
            <w:delText>9.2</w:delText>
          </w:r>
          <w:r w:rsidDel="005A6B63">
            <w:rPr>
              <w:rFonts w:asciiTheme="minorHAnsi" w:eastAsiaTheme="minorEastAsia" w:hAnsiTheme="minorHAnsi" w:cstheme="minorBidi"/>
              <w:sz w:val="22"/>
              <w:szCs w:val="22"/>
            </w:rPr>
            <w:tab/>
          </w:r>
          <w:r w:rsidRPr="00D411E4" w:rsidDel="005A6B63">
            <w:rPr>
              <w:rStyle w:val="Hyperlink"/>
            </w:rPr>
            <w:delText>The Runs Display</w:delText>
          </w:r>
          <w:r w:rsidDel="005A6B63">
            <w:rPr>
              <w:webHidden/>
            </w:rPr>
            <w:tab/>
          </w:r>
        </w:del>
      </w:ins>
      <w:ins w:id="2097" w:author="john" w:date="2020-11-28T18:39:00Z">
        <w:del w:id="2098" w:author="John Clevenger" w:date="2023-11-18T14:49:00Z">
          <w:r w:rsidDel="005A6B63">
            <w:rPr>
              <w:webHidden/>
            </w:rPr>
            <w:delText>77</w:delText>
          </w:r>
        </w:del>
      </w:ins>
    </w:p>
    <w:p w14:paraId="00CFD6F1" w14:textId="6E52620F" w:rsidR="005D2B69" w:rsidDel="005A6B63" w:rsidRDefault="005D2B69">
      <w:pPr>
        <w:pStyle w:val="TOC1"/>
        <w:rPr>
          <w:ins w:id="2099" w:author="john" w:date="2020-11-28T18:38:00Z"/>
          <w:del w:id="2100" w:author="John Clevenger" w:date="2023-11-18T14:49:00Z"/>
          <w:rFonts w:asciiTheme="minorHAnsi" w:eastAsiaTheme="minorEastAsia" w:hAnsiTheme="minorHAnsi" w:cstheme="minorBidi"/>
          <w:sz w:val="22"/>
          <w:szCs w:val="22"/>
        </w:rPr>
        <w:pPrChange w:id="2101" w:author="John Clevenger" w:date="2023-11-24T12:46:00Z">
          <w:pPr>
            <w:pStyle w:val="TOC2"/>
          </w:pPr>
        </w:pPrChange>
      </w:pPr>
      <w:ins w:id="2102" w:author="john" w:date="2020-11-28T18:38:00Z">
        <w:del w:id="2103" w:author="John Clevenger" w:date="2023-11-18T14:49:00Z">
          <w:r w:rsidRPr="00D411E4" w:rsidDel="005A6B63">
            <w:rPr>
              <w:rStyle w:val="Hyperlink"/>
            </w:rPr>
            <w:delText>9.3</w:delText>
          </w:r>
          <w:r w:rsidDel="005A6B63">
            <w:rPr>
              <w:rFonts w:asciiTheme="minorHAnsi" w:eastAsiaTheme="minorEastAsia" w:hAnsiTheme="minorHAnsi" w:cstheme="minorBidi"/>
              <w:sz w:val="22"/>
              <w:szCs w:val="22"/>
            </w:rPr>
            <w:tab/>
          </w:r>
          <w:r w:rsidRPr="00D411E4" w:rsidDel="005A6B63">
            <w:rPr>
              <w:rStyle w:val="Hyperlink"/>
            </w:rPr>
            <w:delText>Editing Runs</w:delText>
          </w:r>
          <w:r w:rsidDel="005A6B63">
            <w:rPr>
              <w:webHidden/>
            </w:rPr>
            <w:tab/>
          </w:r>
        </w:del>
      </w:ins>
      <w:ins w:id="2104" w:author="john" w:date="2020-11-28T18:39:00Z">
        <w:del w:id="2105" w:author="John Clevenger" w:date="2023-11-18T14:49:00Z">
          <w:r w:rsidDel="005A6B63">
            <w:rPr>
              <w:webHidden/>
            </w:rPr>
            <w:delText>78</w:delText>
          </w:r>
        </w:del>
      </w:ins>
    </w:p>
    <w:p w14:paraId="407596AB" w14:textId="1A25FA49" w:rsidR="005D2B69" w:rsidDel="005A6B63" w:rsidRDefault="005D2B69">
      <w:pPr>
        <w:pStyle w:val="TOC1"/>
        <w:rPr>
          <w:ins w:id="2106" w:author="john" w:date="2020-11-28T18:38:00Z"/>
          <w:del w:id="2107" w:author="John Clevenger" w:date="2023-11-18T14:49:00Z"/>
          <w:rFonts w:asciiTheme="minorHAnsi" w:eastAsiaTheme="minorEastAsia" w:hAnsiTheme="minorHAnsi" w:cstheme="minorBidi"/>
          <w:sz w:val="22"/>
          <w:szCs w:val="22"/>
        </w:rPr>
        <w:pPrChange w:id="2108" w:author="John Clevenger" w:date="2023-11-24T12:46:00Z">
          <w:pPr>
            <w:pStyle w:val="TOC3"/>
          </w:pPr>
        </w:pPrChange>
      </w:pPr>
      <w:ins w:id="2109" w:author="john" w:date="2020-11-28T18:38:00Z">
        <w:del w:id="2110"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2111" w:author="john" w:date="2020-11-28T18:39:00Z">
        <w:del w:id="2112" w:author="John Clevenger" w:date="2023-11-18T14:49:00Z">
          <w:r w:rsidDel="005A6B63">
            <w:rPr>
              <w:webHidden/>
            </w:rPr>
            <w:delText>80</w:delText>
          </w:r>
        </w:del>
      </w:ins>
    </w:p>
    <w:p w14:paraId="7A220406" w14:textId="04293D21"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sz w:val="22"/>
          <w:szCs w:val="22"/>
        </w:rPr>
        <w:pPrChange w:id="2115" w:author="John Clevenger" w:date="2023-11-24T12:46:00Z">
          <w:pPr>
            <w:pStyle w:val="TOC2"/>
          </w:pPr>
        </w:pPrChange>
      </w:pPr>
      <w:ins w:id="2116" w:author="john" w:date="2020-11-28T18:38:00Z">
        <w:del w:id="2117" w:author="John Clevenger" w:date="2023-11-18T14:49:00Z">
          <w:r w:rsidRPr="00D411E4" w:rsidDel="005A6B63">
            <w:rPr>
              <w:rStyle w:val="Hyperlink"/>
            </w:rPr>
            <w:delText>9.4</w:delText>
          </w:r>
          <w:r w:rsidDel="005A6B63">
            <w:rPr>
              <w:rFonts w:asciiTheme="minorHAnsi" w:eastAsiaTheme="minorEastAsia" w:hAnsiTheme="minorHAnsi" w:cstheme="minorBidi"/>
              <w:sz w:val="22"/>
              <w:szCs w:val="22"/>
            </w:rPr>
            <w:tab/>
          </w:r>
          <w:r w:rsidRPr="00D411E4" w:rsidDel="005A6B63">
            <w:rPr>
              <w:rStyle w:val="Hyperlink"/>
            </w:rPr>
            <w:delText>Filtering  Runs</w:delText>
          </w:r>
          <w:r w:rsidDel="005A6B63">
            <w:rPr>
              <w:webHidden/>
            </w:rPr>
            <w:tab/>
          </w:r>
        </w:del>
      </w:ins>
      <w:ins w:id="2118" w:author="john" w:date="2020-11-28T18:39:00Z">
        <w:del w:id="2119" w:author="John Clevenger" w:date="2023-11-18T14:49:00Z">
          <w:r w:rsidDel="005A6B63">
            <w:rPr>
              <w:webHidden/>
            </w:rPr>
            <w:delText>81</w:delText>
          </w:r>
        </w:del>
      </w:ins>
    </w:p>
    <w:p w14:paraId="060140AF" w14:textId="3EBCA185" w:rsidR="005D2B69" w:rsidDel="005A6B63" w:rsidRDefault="005D2B69">
      <w:pPr>
        <w:pStyle w:val="TOC1"/>
        <w:rPr>
          <w:ins w:id="2120" w:author="john" w:date="2020-11-28T18:38:00Z"/>
          <w:del w:id="2121" w:author="John Clevenger" w:date="2023-11-18T14:49:00Z"/>
          <w:rFonts w:asciiTheme="minorHAnsi" w:eastAsiaTheme="minorEastAsia" w:hAnsiTheme="minorHAnsi" w:cstheme="minorBidi"/>
          <w:sz w:val="22"/>
          <w:szCs w:val="22"/>
        </w:rPr>
        <w:pPrChange w:id="2122" w:author="John Clevenger" w:date="2023-11-24T12:46:00Z">
          <w:pPr>
            <w:pStyle w:val="TOC2"/>
          </w:pPr>
        </w:pPrChange>
      </w:pPr>
      <w:ins w:id="2123" w:author="john" w:date="2020-11-28T18:38:00Z">
        <w:del w:id="2124" w:author="John Clevenger" w:date="2023-11-18T14:49:00Z">
          <w:r w:rsidRPr="00D411E4" w:rsidDel="005A6B63">
            <w:rPr>
              <w:rStyle w:val="Hyperlink"/>
            </w:rPr>
            <w:delText>9.5</w:delText>
          </w:r>
          <w:r w:rsidDel="005A6B63">
            <w:rPr>
              <w:rFonts w:asciiTheme="minorHAnsi" w:eastAsiaTheme="minorEastAsia" w:hAnsiTheme="minorHAnsi" w:cstheme="minorBidi"/>
              <w:sz w:val="22"/>
              <w:szCs w:val="22"/>
            </w:rPr>
            <w:tab/>
          </w:r>
          <w:r w:rsidRPr="00D411E4" w:rsidDel="005A6B63">
            <w:rPr>
              <w:rStyle w:val="Hyperlink"/>
            </w:rPr>
            <w:delText>Clarifications</w:delText>
          </w:r>
          <w:r w:rsidDel="005A6B63">
            <w:rPr>
              <w:webHidden/>
            </w:rPr>
            <w:tab/>
          </w:r>
        </w:del>
      </w:ins>
      <w:ins w:id="2125" w:author="john" w:date="2020-11-28T18:39:00Z">
        <w:del w:id="2126" w:author="John Clevenger" w:date="2023-11-18T14:49:00Z">
          <w:r w:rsidDel="005A6B63">
            <w:rPr>
              <w:webHidden/>
            </w:rPr>
            <w:delText>82</w:delText>
          </w:r>
        </w:del>
      </w:ins>
    </w:p>
    <w:p w14:paraId="791B3FA1" w14:textId="2B433801" w:rsidR="005D2B69" w:rsidDel="005A6B63" w:rsidRDefault="005D2B69">
      <w:pPr>
        <w:pStyle w:val="TOC1"/>
        <w:rPr>
          <w:ins w:id="2127" w:author="john" w:date="2020-11-28T18:38:00Z"/>
          <w:del w:id="2128" w:author="John Clevenger" w:date="2023-11-18T14:49:00Z"/>
          <w:rFonts w:asciiTheme="minorHAnsi" w:eastAsiaTheme="minorEastAsia" w:hAnsiTheme="minorHAnsi" w:cstheme="minorBidi"/>
          <w:sz w:val="22"/>
          <w:szCs w:val="22"/>
        </w:rPr>
        <w:pPrChange w:id="2129" w:author="John Clevenger" w:date="2023-11-24T12:46:00Z">
          <w:pPr>
            <w:pStyle w:val="TOC2"/>
          </w:pPr>
        </w:pPrChange>
      </w:pPr>
      <w:ins w:id="2130" w:author="john" w:date="2020-11-28T18:38:00Z">
        <w:del w:id="2131" w:author="John Clevenger" w:date="2023-11-18T14:49:00Z">
          <w:r w:rsidRPr="00D411E4" w:rsidDel="005A6B63">
            <w:rPr>
              <w:rStyle w:val="Hyperlink"/>
            </w:rPr>
            <w:delText>9.6</w:delText>
          </w:r>
          <w:r w:rsidDel="005A6B63">
            <w:rPr>
              <w:rFonts w:asciiTheme="minorHAnsi" w:eastAsiaTheme="minorEastAsia" w:hAnsiTheme="minorHAnsi" w:cstheme="minorBidi"/>
              <w:sz w:val="22"/>
              <w:szCs w:val="22"/>
            </w:rPr>
            <w:tab/>
          </w:r>
          <w:r w:rsidRPr="00D411E4" w:rsidDel="005A6B63">
            <w:rPr>
              <w:rStyle w:val="Hyperlink"/>
            </w:rPr>
            <w:delText>Reports</w:delText>
          </w:r>
          <w:r w:rsidDel="005A6B63">
            <w:rPr>
              <w:webHidden/>
            </w:rPr>
            <w:tab/>
          </w:r>
        </w:del>
      </w:ins>
      <w:ins w:id="2132" w:author="john" w:date="2020-11-28T18:39:00Z">
        <w:del w:id="2133" w:author="John Clevenger" w:date="2023-11-18T14:49:00Z">
          <w:r w:rsidDel="005A6B63">
            <w:rPr>
              <w:webHidden/>
            </w:rPr>
            <w:delText>83</w:delText>
          </w:r>
        </w:del>
      </w:ins>
    </w:p>
    <w:p w14:paraId="2564FD53" w14:textId="53D466CE" w:rsidR="005D2B69" w:rsidDel="005A6B63" w:rsidRDefault="005D2B69">
      <w:pPr>
        <w:pStyle w:val="TOC1"/>
        <w:rPr>
          <w:ins w:id="2134" w:author="john" w:date="2020-11-28T18:38:00Z"/>
          <w:del w:id="2135" w:author="John Clevenger" w:date="2023-11-18T14:49:00Z"/>
          <w:rFonts w:asciiTheme="minorHAnsi" w:eastAsiaTheme="minorEastAsia" w:hAnsiTheme="minorHAnsi" w:cstheme="minorBidi"/>
          <w:sz w:val="22"/>
          <w:szCs w:val="22"/>
        </w:rPr>
        <w:pPrChange w:id="2136" w:author="John Clevenger" w:date="2023-11-24T12:46:00Z">
          <w:pPr>
            <w:pStyle w:val="TOC3"/>
          </w:pPr>
        </w:pPrChange>
      </w:pPr>
      <w:ins w:id="2137" w:author="john" w:date="2020-11-28T18:38:00Z">
        <w:del w:id="2138"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2139" w:author="john" w:date="2020-11-28T18:39:00Z">
        <w:del w:id="2140" w:author="John Clevenger" w:date="2023-11-18T14:49:00Z">
          <w:r w:rsidDel="005A6B63">
            <w:rPr>
              <w:webHidden/>
            </w:rPr>
            <w:delText>83</w:delText>
          </w:r>
        </w:del>
      </w:ins>
    </w:p>
    <w:p w14:paraId="2E571A1E" w14:textId="0F3370DC" w:rsidR="005D2B69" w:rsidDel="005A6B63" w:rsidRDefault="005D2B69">
      <w:pPr>
        <w:pStyle w:val="TOC1"/>
        <w:rPr>
          <w:ins w:id="2141" w:author="john" w:date="2020-11-28T18:38:00Z"/>
          <w:del w:id="2142" w:author="John Clevenger" w:date="2023-11-18T14:49:00Z"/>
          <w:rFonts w:asciiTheme="minorHAnsi" w:eastAsiaTheme="minorEastAsia" w:hAnsiTheme="minorHAnsi" w:cstheme="minorBidi"/>
          <w:sz w:val="22"/>
          <w:szCs w:val="22"/>
        </w:rPr>
        <w:pPrChange w:id="2143" w:author="John Clevenger" w:date="2023-11-24T12:46:00Z">
          <w:pPr>
            <w:pStyle w:val="TOC2"/>
          </w:pPr>
        </w:pPrChange>
      </w:pPr>
      <w:ins w:id="2144" w:author="john" w:date="2020-11-28T18:38:00Z">
        <w:del w:id="2145" w:author="John Clevenger" w:date="2023-11-18T14:49:00Z">
          <w:r w:rsidRPr="00D411E4" w:rsidDel="005A6B63">
            <w:rPr>
              <w:rStyle w:val="Hyperlink"/>
            </w:rPr>
            <w:delText>9.7</w:delText>
          </w:r>
          <w:r w:rsidDel="005A6B63">
            <w:rPr>
              <w:rFonts w:asciiTheme="minorHAnsi" w:eastAsiaTheme="minorEastAsia" w:hAnsiTheme="minorHAnsi" w:cstheme="minorBidi"/>
              <w:sz w:val="22"/>
              <w:szCs w:val="22"/>
            </w:rPr>
            <w:tab/>
          </w:r>
          <w:r w:rsidRPr="00D411E4" w:rsidDel="005A6B63">
            <w:rPr>
              <w:rStyle w:val="Hyperlink"/>
            </w:rPr>
            <w:delText>Event Feed</w:delText>
          </w:r>
          <w:r w:rsidDel="005A6B63">
            <w:rPr>
              <w:webHidden/>
            </w:rPr>
            <w:tab/>
          </w:r>
        </w:del>
      </w:ins>
      <w:ins w:id="2146" w:author="john" w:date="2020-11-28T18:39:00Z">
        <w:del w:id="2147" w:author="John Clevenger" w:date="2023-11-18T14:49:00Z">
          <w:r w:rsidDel="005A6B63">
            <w:rPr>
              <w:webHidden/>
            </w:rPr>
            <w:delText>85</w:delText>
          </w:r>
        </w:del>
      </w:ins>
    </w:p>
    <w:p w14:paraId="5E91B6E1" w14:textId="5C81B63E" w:rsidR="005D2B69" w:rsidDel="005A6B63" w:rsidRDefault="005D2B69">
      <w:pPr>
        <w:pStyle w:val="TOC1"/>
        <w:rPr>
          <w:ins w:id="2148" w:author="john" w:date="2020-11-28T18:38:00Z"/>
          <w:del w:id="2149" w:author="John Clevenger" w:date="2023-11-18T14:49:00Z"/>
          <w:rFonts w:asciiTheme="minorHAnsi" w:eastAsiaTheme="minorEastAsia" w:hAnsiTheme="minorHAnsi" w:cstheme="minorBidi"/>
          <w:sz w:val="22"/>
          <w:szCs w:val="22"/>
        </w:rPr>
        <w:pPrChange w:id="2150" w:author="John Clevenger" w:date="2023-11-24T12:46:00Z">
          <w:pPr>
            <w:pStyle w:val="TOC2"/>
          </w:pPr>
        </w:pPrChange>
      </w:pPr>
      <w:ins w:id="2151" w:author="john" w:date="2020-11-28T18:38:00Z">
        <w:del w:id="2152" w:author="John Clevenger" w:date="2023-11-18T14:49:00Z">
          <w:r w:rsidRPr="00D411E4" w:rsidDel="005A6B63">
            <w:rPr>
              <w:rStyle w:val="Hyperlink"/>
            </w:rPr>
            <w:delText>9.8</w:delText>
          </w:r>
          <w:r w:rsidDel="005A6B63">
            <w:rPr>
              <w:rFonts w:asciiTheme="minorHAnsi" w:eastAsiaTheme="minorEastAsia" w:hAnsiTheme="minorHAnsi" w:cstheme="minorBidi"/>
              <w:sz w:val="22"/>
              <w:szCs w:val="22"/>
            </w:rPr>
            <w:tab/>
          </w:r>
          <w:r w:rsidRPr="00D411E4" w:rsidDel="005A6B63">
            <w:rPr>
              <w:rStyle w:val="Hyperlink"/>
            </w:rPr>
            <w:delText>Web Services</w:delText>
          </w:r>
          <w:r w:rsidDel="005A6B63">
            <w:rPr>
              <w:webHidden/>
            </w:rPr>
            <w:tab/>
          </w:r>
        </w:del>
      </w:ins>
      <w:ins w:id="2153" w:author="john" w:date="2020-11-28T18:39:00Z">
        <w:del w:id="2154" w:author="John Clevenger" w:date="2023-11-18T14:49:00Z">
          <w:r w:rsidDel="005A6B63">
            <w:rPr>
              <w:webHidden/>
            </w:rPr>
            <w:delText>85</w:delText>
          </w:r>
        </w:del>
      </w:ins>
    </w:p>
    <w:p w14:paraId="1721C89B" w14:textId="703A28F4" w:rsidR="005D2B69" w:rsidDel="005A6B63" w:rsidRDefault="005D2B69">
      <w:pPr>
        <w:pStyle w:val="TOC1"/>
        <w:rPr>
          <w:ins w:id="2155" w:author="john" w:date="2020-11-28T18:38:00Z"/>
          <w:del w:id="2156" w:author="John Clevenger" w:date="2023-11-18T14:49:00Z"/>
          <w:rFonts w:asciiTheme="minorHAnsi" w:eastAsiaTheme="minorEastAsia" w:hAnsiTheme="minorHAnsi" w:cstheme="minorBidi"/>
          <w:sz w:val="22"/>
          <w:szCs w:val="22"/>
        </w:rPr>
      </w:pPr>
      <w:ins w:id="2157" w:author="john" w:date="2020-11-28T18:38:00Z">
        <w:del w:id="2158" w:author="John Clevenger" w:date="2023-11-18T14:49:00Z">
          <w:r w:rsidRPr="00D411E4" w:rsidDel="005A6B63">
            <w:rPr>
              <w:rStyle w:val="Hyperlink"/>
            </w:rPr>
            <w:delText>10</w:delText>
          </w:r>
          <w:r w:rsidDel="005A6B63">
            <w:rPr>
              <w:rFonts w:asciiTheme="minorHAnsi" w:eastAsiaTheme="minorEastAsia" w:hAnsiTheme="minorHAnsi" w:cstheme="minorBidi"/>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2159" w:author="john" w:date="2020-11-28T18:39:00Z">
        <w:del w:id="2160" w:author="John Clevenger" w:date="2023-11-18T14:49:00Z">
          <w:r w:rsidDel="005A6B63">
            <w:rPr>
              <w:webHidden/>
            </w:rPr>
            <w:delText>86</w:delText>
          </w:r>
        </w:del>
      </w:ins>
    </w:p>
    <w:p w14:paraId="0619A73F" w14:textId="315B4183" w:rsidR="005D2B69" w:rsidDel="005A6B63" w:rsidRDefault="005D2B69">
      <w:pPr>
        <w:pStyle w:val="TOC1"/>
        <w:rPr>
          <w:ins w:id="2161" w:author="john" w:date="2020-11-28T18:38:00Z"/>
          <w:del w:id="2162" w:author="John Clevenger" w:date="2023-11-18T14:49:00Z"/>
          <w:rFonts w:asciiTheme="minorHAnsi" w:eastAsiaTheme="minorEastAsia" w:hAnsiTheme="minorHAnsi" w:cstheme="minorBidi"/>
          <w:sz w:val="22"/>
          <w:szCs w:val="22"/>
        </w:rPr>
        <w:pPrChange w:id="2163" w:author="John Clevenger" w:date="2023-11-24T12:46:00Z">
          <w:pPr>
            <w:pStyle w:val="TOC2"/>
          </w:pPr>
        </w:pPrChange>
      </w:pPr>
      <w:ins w:id="2164" w:author="john" w:date="2020-11-28T18:38:00Z">
        <w:del w:id="2165" w:author="John Clevenger" w:date="2023-11-18T14:49:00Z">
          <w:r w:rsidRPr="00D411E4" w:rsidDel="005A6B63">
            <w:rPr>
              <w:rStyle w:val="Hyperlink"/>
            </w:rPr>
            <w:delText>10.1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2166" w:author="john" w:date="2020-11-28T18:39:00Z">
        <w:del w:id="2167" w:author="John Clevenger" w:date="2023-11-18T14:49:00Z">
          <w:r w:rsidDel="005A6B63">
            <w:rPr>
              <w:webHidden/>
            </w:rPr>
            <w:delText>86</w:delText>
          </w:r>
        </w:del>
      </w:ins>
    </w:p>
    <w:p w14:paraId="2131D390" w14:textId="7876A1CC" w:rsidR="005D2B69" w:rsidDel="005A6B63" w:rsidRDefault="005D2B69">
      <w:pPr>
        <w:pStyle w:val="TOC1"/>
        <w:rPr>
          <w:ins w:id="2168" w:author="john" w:date="2020-11-28T18:38:00Z"/>
          <w:del w:id="2169" w:author="John Clevenger" w:date="2023-11-18T14:49:00Z"/>
          <w:rFonts w:asciiTheme="minorHAnsi" w:eastAsiaTheme="minorEastAsia" w:hAnsiTheme="minorHAnsi" w:cstheme="minorBidi"/>
          <w:sz w:val="22"/>
          <w:szCs w:val="22"/>
        </w:rPr>
        <w:pPrChange w:id="2170" w:author="John Clevenger" w:date="2023-11-24T12:46:00Z">
          <w:pPr>
            <w:pStyle w:val="TOC2"/>
          </w:pPr>
        </w:pPrChange>
      </w:pPr>
      <w:ins w:id="2171" w:author="john" w:date="2020-11-28T18:38:00Z">
        <w:del w:id="2172" w:author="John Clevenger" w:date="2023-11-18T14:49:00Z">
          <w:r w:rsidRPr="00D411E4" w:rsidDel="005A6B63">
            <w:rPr>
              <w:rStyle w:val="Hyperlink"/>
            </w:rPr>
            <w:delText>10.2</w:delText>
          </w:r>
          <w:r w:rsidDel="005A6B63">
            <w:rPr>
              <w:rFonts w:asciiTheme="minorHAnsi" w:eastAsiaTheme="minorEastAsia" w:hAnsiTheme="minorHAnsi" w:cstheme="minorBidi"/>
              <w:sz w:val="22"/>
              <w:szCs w:val="22"/>
            </w:rPr>
            <w:tab/>
          </w:r>
          <w:r w:rsidRPr="00D411E4" w:rsidDel="005A6B63">
            <w:rPr>
              <w:rStyle w:val="Hyperlink"/>
            </w:rPr>
            <w:delText>Scoring Algorithm</w:delText>
          </w:r>
          <w:r w:rsidDel="005A6B63">
            <w:rPr>
              <w:webHidden/>
            </w:rPr>
            <w:tab/>
          </w:r>
        </w:del>
      </w:ins>
      <w:ins w:id="2173" w:author="john" w:date="2020-11-28T18:39:00Z">
        <w:del w:id="2174" w:author="John Clevenger" w:date="2023-11-18T14:49:00Z">
          <w:r w:rsidDel="005A6B63">
            <w:rPr>
              <w:webHidden/>
            </w:rPr>
            <w:delText>86</w:delText>
          </w:r>
        </w:del>
      </w:ins>
    </w:p>
    <w:p w14:paraId="0F8DED38" w14:textId="12D0E566" w:rsidR="005D2B69" w:rsidDel="005A6B63" w:rsidRDefault="005D2B69">
      <w:pPr>
        <w:pStyle w:val="TOC1"/>
        <w:rPr>
          <w:ins w:id="2175" w:author="john" w:date="2020-11-28T18:38:00Z"/>
          <w:del w:id="2176" w:author="John Clevenger" w:date="2023-11-18T14:49:00Z"/>
          <w:rFonts w:asciiTheme="minorHAnsi" w:eastAsiaTheme="minorEastAsia" w:hAnsiTheme="minorHAnsi" w:cstheme="minorBidi"/>
          <w:sz w:val="22"/>
          <w:szCs w:val="22"/>
        </w:rPr>
        <w:pPrChange w:id="2177" w:author="John Clevenger" w:date="2023-11-24T12:46:00Z">
          <w:pPr>
            <w:pStyle w:val="TOC2"/>
          </w:pPr>
        </w:pPrChange>
      </w:pPr>
      <w:ins w:id="2178" w:author="john" w:date="2020-11-28T18:38:00Z">
        <w:del w:id="2179" w:author="John Clevenger" w:date="2023-11-18T14:49:00Z">
          <w:r w:rsidRPr="00D411E4" w:rsidDel="005A6B63">
            <w:rPr>
              <w:rStyle w:val="Hyperlink"/>
            </w:rPr>
            <w:delText>10.3</w:delText>
          </w:r>
          <w:r w:rsidDel="005A6B63">
            <w:rPr>
              <w:rFonts w:asciiTheme="minorHAnsi" w:eastAsiaTheme="minorEastAsia" w:hAnsiTheme="minorHAnsi" w:cstheme="minorBidi"/>
              <w:sz w:val="22"/>
              <w:szCs w:val="22"/>
            </w:rPr>
            <w:tab/>
          </w:r>
          <w:r w:rsidRPr="00D411E4" w:rsidDel="005A6B63">
            <w:rPr>
              <w:rStyle w:val="Hyperlink"/>
            </w:rPr>
            <w:delText>Configuring Scoring Properties</w:delText>
          </w:r>
          <w:r w:rsidDel="005A6B63">
            <w:rPr>
              <w:webHidden/>
            </w:rPr>
            <w:tab/>
          </w:r>
        </w:del>
      </w:ins>
      <w:ins w:id="2180" w:author="john" w:date="2020-11-28T18:39:00Z">
        <w:del w:id="2181" w:author="John Clevenger" w:date="2023-11-18T14:49:00Z">
          <w:r w:rsidDel="005A6B63">
            <w:rPr>
              <w:webHidden/>
            </w:rPr>
            <w:delText>87</w:delText>
          </w:r>
        </w:del>
      </w:ins>
    </w:p>
    <w:p w14:paraId="52D22FC5" w14:textId="026E5214" w:rsidR="005D2B69" w:rsidDel="005A6B63" w:rsidRDefault="005D2B69">
      <w:pPr>
        <w:pStyle w:val="TOC1"/>
        <w:rPr>
          <w:ins w:id="2182" w:author="john" w:date="2020-11-28T18:38:00Z"/>
          <w:del w:id="2183" w:author="John Clevenger" w:date="2023-11-18T14:49:00Z"/>
          <w:rFonts w:asciiTheme="minorHAnsi" w:eastAsiaTheme="minorEastAsia" w:hAnsiTheme="minorHAnsi" w:cstheme="minorBidi"/>
          <w:sz w:val="22"/>
          <w:szCs w:val="22"/>
        </w:rPr>
        <w:pPrChange w:id="2184" w:author="John Clevenger" w:date="2023-11-24T12:46:00Z">
          <w:pPr>
            <w:pStyle w:val="TOC2"/>
          </w:pPr>
        </w:pPrChange>
      </w:pPr>
      <w:ins w:id="2185" w:author="john" w:date="2020-11-28T18:38:00Z">
        <w:del w:id="2186" w:author="John Clevenger" w:date="2023-11-18T14:49:00Z">
          <w:r w:rsidRPr="00D411E4" w:rsidDel="005A6B63">
            <w:rPr>
              <w:rStyle w:val="Hyperlink"/>
            </w:rPr>
            <w:delText>10.4</w:delText>
          </w:r>
          <w:r w:rsidDel="005A6B63">
            <w:rPr>
              <w:rFonts w:asciiTheme="minorHAnsi" w:eastAsiaTheme="minorEastAsia" w:hAnsiTheme="minorHAnsi" w:cstheme="minorBidi"/>
              <w:sz w:val="22"/>
              <w:szCs w:val="22"/>
            </w:rPr>
            <w:tab/>
          </w:r>
          <w:r w:rsidRPr="00D411E4" w:rsidDel="005A6B63">
            <w:rPr>
              <w:rStyle w:val="Hyperlink"/>
            </w:rPr>
            <w:delText>Starting the Scoreboard</w:delText>
          </w:r>
          <w:r w:rsidDel="005A6B63">
            <w:rPr>
              <w:webHidden/>
            </w:rPr>
            <w:tab/>
          </w:r>
        </w:del>
      </w:ins>
      <w:ins w:id="2187" w:author="john" w:date="2020-11-28T18:39:00Z">
        <w:del w:id="2188" w:author="John Clevenger" w:date="2023-11-18T14:49:00Z">
          <w:r w:rsidDel="005A6B63">
            <w:rPr>
              <w:webHidden/>
            </w:rPr>
            <w:delText>88</w:delText>
          </w:r>
        </w:del>
      </w:ins>
    </w:p>
    <w:p w14:paraId="647F7BC5" w14:textId="30502033" w:rsidR="005D2B69" w:rsidDel="005A6B63" w:rsidRDefault="005D2B69">
      <w:pPr>
        <w:pStyle w:val="TOC1"/>
        <w:rPr>
          <w:ins w:id="2189" w:author="john" w:date="2020-11-28T18:38:00Z"/>
          <w:del w:id="2190" w:author="John Clevenger" w:date="2023-11-18T14:49:00Z"/>
          <w:rFonts w:asciiTheme="minorHAnsi" w:eastAsiaTheme="minorEastAsia" w:hAnsiTheme="minorHAnsi" w:cstheme="minorBidi"/>
          <w:sz w:val="22"/>
          <w:szCs w:val="22"/>
        </w:rPr>
        <w:pPrChange w:id="2191" w:author="John Clevenger" w:date="2023-11-24T12:46:00Z">
          <w:pPr>
            <w:pStyle w:val="TOC2"/>
          </w:pPr>
        </w:pPrChange>
      </w:pPr>
      <w:ins w:id="2192" w:author="john" w:date="2020-11-28T18:38:00Z">
        <w:del w:id="2193" w:author="John Clevenger" w:date="2023-11-18T14:49:00Z">
          <w:r w:rsidRPr="00D411E4" w:rsidDel="005A6B63">
            <w:rPr>
              <w:rStyle w:val="Hyperlink"/>
            </w:rPr>
            <w:delText>10.5</w:delText>
          </w:r>
          <w:r w:rsidDel="005A6B63">
            <w:rPr>
              <w:rFonts w:asciiTheme="minorHAnsi" w:eastAsiaTheme="minorEastAsia" w:hAnsiTheme="minorHAnsi" w:cstheme="minorBidi"/>
              <w:sz w:val="22"/>
              <w:szCs w:val="22"/>
            </w:rPr>
            <w:tab/>
          </w:r>
          <w:r w:rsidRPr="00D411E4" w:rsidDel="005A6B63">
            <w:rPr>
              <w:rStyle w:val="Hyperlink"/>
            </w:rPr>
            <w:delText>Scoreboard Updates</w:delText>
          </w:r>
          <w:r w:rsidDel="005A6B63">
            <w:rPr>
              <w:webHidden/>
            </w:rPr>
            <w:tab/>
          </w:r>
        </w:del>
      </w:ins>
      <w:ins w:id="2194" w:author="john" w:date="2020-11-28T18:39:00Z">
        <w:del w:id="2195" w:author="John Clevenger" w:date="2023-11-18T14:49:00Z">
          <w:r w:rsidDel="005A6B63">
            <w:rPr>
              <w:webHidden/>
            </w:rPr>
            <w:delText>90</w:delText>
          </w:r>
        </w:del>
      </w:ins>
    </w:p>
    <w:p w14:paraId="09BC214A" w14:textId="6B213F4D" w:rsidR="005D2B69" w:rsidDel="005A6B63" w:rsidRDefault="005D2B69">
      <w:pPr>
        <w:pStyle w:val="TOC1"/>
        <w:rPr>
          <w:ins w:id="2196" w:author="john" w:date="2020-11-28T18:38:00Z"/>
          <w:del w:id="2197" w:author="John Clevenger" w:date="2023-11-18T14:49:00Z"/>
          <w:rFonts w:asciiTheme="minorHAnsi" w:eastAsiaTheme="minorEastAsia" w:hAnsiTheme="minorHAnsi" w:cstheme="minorBidi"/>
          <w:sz w:val="22"/>
          <w:szCs w:val="22"/>
        </w:rPr>
        <w:pPrChange w:id="2198" w:author="John Clevenger" w:date="2023-11-24T12:46:00Z">
          <w:pPr>
            <w:pStyle w:val="TOC2"/>
          </w:pPr>
        </w:pPrChange>
      </w:pPr>
      <w:ins w:id="2199" w:author="john" w:date="2020-11-28T18:38:00Z">
        <w:del w:id="2200" w:author="John Clevenger" w:date="2023-11-18T14:49:00Z">
          <w:r w:rsidRPr="00D411E4" w:rsidDel="005A6B63">
            <w:rPr>
              <w:rStyle w:val="Hyperlink"/>
            </w:rPr>
            <w:delText>10.6</w:delText>
          </w:r>
          <w:r w:rsidDel="005A6B63">
            <w:rPr>
              <w:rFonts w:asciiTheme="minorHAnsi" w:eastAsiaTheme="minorEastAsia" w:hAnsiTheme="minorHAnsi" w:cstheme="minorBidi"/>
              <w:sz w:val="22"/>
              <w:szCs w:val="22"/>
            </w:rPr>
            <w:tab/>
          </w:r>
          <w:r w:rsidRPr="00D411E4" w:rsidDel="005A6B63">
            <w:rPr>
              <w:rStyle w:val="Hyperlink"/>
            </w:rPr>
            <w:delText>Scoreboard  HTML  Files</w:delText>
          </w:r>
          <w:r w:rsidDel="005A6B63">
            <w:rPr>
              <w:webHidden/>
            </w:rPr>
            <w:tab/>
          </w:r>
        </w:del>
      </w:ins>
      <w:ins w:id="2201" w:author="john" w:date="2020-11-28T18:39:00Z">
        <w:del w:id="2202" w:author="John Clevenger" w:date="2023-11-18T14:49:00Z">
          <w:r w:rsidDel="005A6B63">
            <w:rPr>
              <w:webHidden/>
            </w:rPr>
            <w:delText>90</w:delText>
          </w:r>
        </w:del>
      </w:ins>
    </w:p>
    <w:p w14:paraId="1155DCDE" w14:textId="2A944AB7" w:rsidR="005D2B69" w:rsidDel="005A6B63" w:rsidRDefault="005D2B69">
      <w:pPr>
        <w:pStyle w:val="TOC1"/>
        <w:rPr>
          <w:ins w:id="2203" w:author="john" w:date="2020-11-28T18:38:00Z"/>
          <w:del w:id="2204" w:author="John Clevenger" w:date="2023-11-18T14:49:00Z"/>
          <w:rFonts w:asciiTheme="minorHAnsi" w:eastAsiaTheme="minorEastAsia" w:hAnsiTheme="minorHAnsi" w:cstheme="minorBidi"/>
          <w:sz w:val="22"/>
          <w:szCs w:val="22"/>
        </w:rPr>
        <w:pPrChange w:id="2205" w:author="John Clevenger" w:date="2023-11-24T12:46:00Z">
          <w:pPr>
            <w:pStyle w:val="TOC2"/>
          </w:pPr>
        </w:pPrChange>
      </w:pPr>
      <w:ins w:id="2206" w:author="john" w:date="2020-11-28T18:38:00Z">
        <w:del w:id="2207" w:author="John Clevenger" w:date="2023-11-18T14:49:00Z">
          <w:r w:rsidRPr="00D411E4" w:rsidDel="005A6B63">
            <w:rPr>
              <w:rStyle w:val="Hyperlink"/>
            </w:rPr>
            <w:delText>10.7</w:delText>
          </w:r>
          <w:r w:rsidDel="005A6B63">
            <w:rPr>
              <w:rFonts w:asciiTheme="minorHAnsi" w:eastAsiaTheme="minorEastAsia" w:hAnsiTheme="minorHAnsi" w:cstheme="minorBidi"/>
              <w:sz w:val="22"/>
              <w:szCs w:val="22"/>
            </w:rPr>
            <w:tab/>
          </w:r>
          <w:r w:rsidRPr="00D411E4" w:rsidDel="005A6B63">
            <w:rPr>
              <w:rStyle w:val="Hyperlink"/>
            </w:rPr>
            <w:delText>Scoring Groups</w:delText>
          </w:r>
          <w:r w:rsidDel="005A6B63">
            <w:rPr>
              <w:webHidden/>
            </w:rPr>
            <w:tab/>
          </w:r>
        </w:del>
      </w:ins>
      <w:ins w:id="2208" w:author="john" w:date="2020-11-28T18:39:00Z">
        <w:del w:id="2209" w:author="John Clevenger" w:date="2023-11-18T14:49:00Z">
          <w:r w:rsidDel="005A6B63">
            <w:rPr>
              <w:webHidden/>
            </w:rPr>
            <w:delText>92</w:delText>
          </w:r>
        </w:del>
      </w:ins>
    </w:p>
    <w:p w14:paraId="2606E0FB" w14:textId="5E4AEFB2" w:rsidR="005D2B69" w:rsidDel="005A6B63" w:rsidRDefault="005D2B69">
      <w:pPr>
        <w:pStyle w:val="TOC1"/>
        <w:rPr>
          <w:ins w:id="2210" w:author="john" w:date="2020-11-28T18:38:00Z"/>
          <w:del w:id="2211" w:author="John Clevenger" w:date="2023-11-18T14:49:00Z"/>
          <w:rFonts w:asciiTheme="minorHAnsi" w:eastAsiaTheme="minorEastAsia" w:hAnsiTheme="minorHAnsi" w:cstheme="minorBidi"/>
          <w:sz w:val="22"/>
          <w:szCs w:val="22"/>
        </w:rPr>
        <w:pPrChange w:id="2212" w:author="John Clevenger" w:date="2023-11-24T12:46:00Z">
          <w:pPr>
            <w:pStyle w:val="TOC2"/>
          </w:pPr>
        </w:pPrChange>
      </w:pPr>
      <w:ins w:id="2213" w:author="john" w:date="2020-11-28T18:38:00Z">
        <w:del w:id="2214" w:author="John Clevenger" w:date="2023-11-18T14:49:00Z">
          <w:r w:rsidRPr="00D411E4" w:rsidDel="005A6B63">
            <w:rPr>
              <w:rStyle w:val="Hyperlink"/>
            </w:rPr>
            <w:delText>10.8</w:delText>
          </w:r>
          <w:r w:rsidDel="005A6B63">
            <w:rPr>
              <w:rFonts w:asciiTheme="minorHAnsi" w:eastAsiaTheme="minorEastAsia" w:hAnsiTheme="minorHAnsi" w:cstheme="minorBidi"/>
              <w:sz w:val="22"/>
              <w:szCs w:val="22"/>
            </w:rPr>
            <w:tab/>
          </w:r>
          <w:r w:rsidRPr="00D411E4" w:rsidDel="005A6B63">
            <w:rPr>
              <w:rStyle w:val="Hyperlink"/>
            </w:rPr>
            <w:delText>Managing HTML File Generation</w:delText>
          </w:r>
          <w:r w:rsidDel="005A6B63">
            <w:rPr>
              <w:webHidden/>
            </w:rPr>
            <w:tab/>
          </w:r>
        </w:del>
      </w:ins>
      <w:ins w:id="2215" w:author="john" w:date="2020-11-28T18:39:00Z">
        <w:del w:id="2216" w:author="John Clevenger" w:date="2023-11-18T14:49:00Z">
          <w:r w:rsidDel="005A6B63">
            <w:rPr>
              <w:webHidden/>
            </w:rPr>
            <w:delText>93</w:delText>
          </w:r>
        </w:del>
      </w:ins>
    </w:p>
    <w:p w14:paraId="70F1B6BA" w14:textId="46BB74B3" w:rsidR="005D2B69" w:rsidDel="005A6B63" w:rsidRDefault="005D2B69">
      <w:pPr>
        <w:pStyle w:val="TOC1"/>
        <w:rPr>
          <w:ins w:id="2217" w:author="john" w:date="2020-11-28T18:38:00Z"/>
          <w:del w:id="2218" w:author="John Clevenger" w:date="2023-11-18T14:49:00Z"/>
          <w:rFonts w:asciiTheme="minorHAnsi" w:eastAsiaTheme="minorEastAsia" w:hAnsiTheme="minorHAnsi" w:cstheme="minorBidi"/>
          <w:sz w:val="22"/>
          <w:szCs w:val="22"/>
        </w:rPr>
        <w:pPrChange w:id="2219" w:author="John Clevenger" w:date="2023-11-24T12:46:00Z">
          <w:pPr>
            <w:pStyle w:val="TOC2"/>
          </w:pPr>
        </w:pPrChange>
      </w:pPr>
      <w:ins w:id="2220" w:author="john" w:date="2020-11-28T18:38:00Z">
        <w:del w:id="2221" w:author="John Clevenger" w:date="2023-11-18T14:49:00Z">
          <w:r w:rsidRPr="00D411E4" w:rsidDel="005A6B63">
            <w:rPr>
              <w:rStyle w:val="Hyperlink"/>
            </w:rPr>
            <w:delText>10.9</w:delText>
          </w:r>
          <w:r w:rsidDel="005A6B63">
            <w:rPr>
              <w:rFonts w:asciiTheme="minorHAnsi" w:eastAsiaTheme="minorEastAsia" w:hAnsiTheme="minorHAnsi" w:cstheme="minorBidi"/>
              <w:sz w:val="22"/>
              <w:szCs w:val="22"/>
            </w:rPr>
            <w:tab/>
          </w:r>
          <w:r w:rsidRPr="00D411E4" w:rsidDel="005A6B63">
            <w:rPr>
              <w:rStyle w:val="Hyperlink"/>
            </w:rPr>
            <w:delText>No-GUI Mode</w:delText>
          </w:r>
          <w:r w:rsidDel="005A6B63">
            <w:rPr>
              <w:webHidden/>
            </w:rPr>
            <w:tab/>
          </w:r>
        </w:del>
      </w:ins>
      <w:ins w:id="2222" w:author="john" w:date="2020-11-28T18:39:00Z">
        <w:del w:id="2223" w:author="John Clevenger" w:date="2023-11-18T14:49:00Z">
          <w:r w:rsidDel="005A6B63">
            <w:rPr>
              <w:webHidden/>
            </w:rPr>
            <w:delText>95</w:delText>
          </w:r>
        </w:del>
      </w:ins>
    </w:p>
    <w:p w14:paraId="03FBEA98" w14:textId="73D1711F" w:rsidR="005D2B69" w:rsidDel="005A6B63" w:rsidRDefault="005D2B69">
      <w:pPr>
        <w:pStyle w:val="TOC1"/>
        <w:rPr>
          <w:ins w:id="2224" w:author="john" w:date="2020-11-28T18:38:00Z"/>
          <w:del w:id="2225" w:author="John Clevenger" w:date="2023-11-18T14:49:00Z"/>
          <w:rFonts w:asciiTheme="minorHAnsi" w:eastAsiaTheme="minorEastAsia" w:hAnsiTheme="minorHAnsi" w:cstheme="minorBidi"/>
          <w:sz w:val="22"/>
          <w:szCs w:val="22"/>
        </w:rPr>
      </w:pPr>
      <w:ins w:id="2226" w:author="john" w:date="2020-11-28T18:38:00Z">
        <w:del w:id="2227"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Finishing the Contest</w:delText>
          </w:r>
          <w:r w:rsidDel="005A6B63">
            <w:rPr>
              <w:webHidden/>
            </w:rPr>
            <w:tab/>
          </w:r>
        </w:del>
      </w:ins>
      <w:ins w:id="2228" w:author="john" w:date="2020-11-28T18:39:00Z">
        <w:del w:id="2229" w:author="John Clevenger" w:date="2023-11-18T14:49:00Z">
          <w:r w:rsidDel="005A6B63">
            <w:rPr>
              <w:webHidden/>
            </w:rPr>
            <w:delText>96</w:delText>
          </w:r>
        </w:del>
      </w:ins>
    </w:p>
    <w:p w14:paraId="726387C8" w14:textId="11C0DF5F" w:rsidR="005D2B69" w:rsidDel="005A6B63" w:rsidRDefault="005D2B69">
      <w:pPr>
        <w:pStyle w:val="TOC1"/>
        <w:rPr>
          <w:ins w:id="2230" w:author="john" w:date="2020-11-28T18:38:00Z"/>
          <w:del w:id="2231" w:author="John Clevenger" w:date="2023-11-18T14:49:00Z"/>
          <w:rFonts w:asciiTheme="minorHAnsi" w:eastAsiaTheme="minorEastAsia" w:hAnsiTheme="minorHAnsi" w:cstheme="minorBidi"/>
          <w:sz w:val="22"/>
          <w:szCs w:val="22"/>
        </w:rPr>
        <w:pPrChange w:id="2232" w:author="John Clevenger" w:date="2023-11-24T12:46:00Z">
          <w:pPr>
            <w:pStyle w:val="TOC2"/>
          </w:pPr>
        </w:pPrChange>
      </w:pPr>
      <w:ins w:id="2233" w:author="john" w:date="2020-11-28T18:38:00Z">
        <w:del w:id="2234" w:author="John Clevenger" w:date="2023-11-18T14:49:00Z">
          <w:r w:rsidRPr="00D411E4" w:rsidDel="005A6B63">
            <w:rPr>
              <w:rStyle w:val="Hyperlink"/>
            </w:rPr>
            <w:delText>11.1</w:delText>
          </w:r>
          <w:r w:rsidDel="005A6B63">
            <w:rPr>
              <w:rFonts w:asciiTheme="minorHAnsi" w:eastAsiaTheme="minorEastAsia" w:hAnsiTheme="minorHAnsi" w:cstheme="minorBidi"/>
              <w:sz w:val="22"/>
              <w:szCs w:val="22"/>
            </w:rPr>
            <w:tab/>
          </w:r>
          <w:r w:rsidRPr="00D411E4" w:rsidDel="005A6B63">
            <w:rPr>
              <w:rStyle w:val="Hyperlink"/>
            </w:rPr>
            <w:delText>Finalizing</w:delText>
          </w:r>
          <w:r w:rsidDel="005A6B63">
            <w:rPr>
              <w:webHidden/>
            </w:rPr>
            <w:tab/>
          </w:r>
        </w:del>
      </w:ins>
      <w:ins w:id="2235" w:author="john" w:date="2020-11-28T18:39:00Z">
        <w:del w:id="2236" w:author="John Clevenger" w:date="2023-11-18T14:49:00Z">
          <w:r w:rsidDel="005A6B63">
            <w:rPr>
              <w:webHidden/>
            </w:rPr>
            <w:delText>96</w:delText>
          </w:r>
        </w:del>
      </w:ins>
    </w:p>
    <w:p w14:paraId="6F5CF731" w14:textId="5FFAD212" w:rsidR="005D2B69" w:rsidDel="005A6B63" w:rsidRDefault="005D2B69">
      <w:pPr>
        <w:pStyle w:val="TOC1"/>
        <w:rPr>
          <w:ins w:id="2237" w:author="john" w:date="2020-11-28T18:38:00Z"/>
          <w:del w:id="2238" w:author="John Clevenger" w:date="2023-11-18T14:49:00Z"/>
          <w:rFonts w:asciiTheme="minorHAnsi" w:eastAsiaTheme="minorEastAsia" w:hAnsiTheme="minorHAnsi" w:cstheme="minorBidi"/>
          <w:sz w:val="22"/>
          <w:szCs w:val="22"/>
        </w:rPr>
        <w:pPrChange w:id="2239" w:author="John Clevenger" w:date="2023-11-24T12:46:00Z">
          <w:pPr>
            <w:pStyle w:val="TOC2"/>
          </w:pPr>
        </w:pPrChange>
      </w:pPr>
      <w:ins w:id="2240" w:author="john" w:date="2020-11-28T18:38:00Z">
        <w:del w:id="2241" w:author="John Clevenger" w:date="2023-11-18T14:49:00Z">
          <w:r w:rsidRPr="00D411E4" w:rsidDel="005A6B63">
            <w:rPr>
              <w:rStyle w:val="Hyperlink"/>
            </w:rPr>
            <w:delText>11.2</w:delText>
          </w:r>
          <w:r w:rsidDel="005A6B63">
            <w:rPr>
              <w:rFonts w:asciiTheme="minorHAnsi" w:eastAsiaTheme="minorEastAsia" w:hAnsiTheme="minorHAnsi" w:cstheme="minorBidi"/>
              <w:sz w:val="22"/>
              <w:szCs w:val="22"/>
            </w:rPr>
            <w:tab/>
          </w:r>
          <w:r w:rsidRPr="00D411E4" w:rsidDel="005A6B63">
            <w:rPr>
              <w:rStyle w:val="Hyperlink"/>
            </w:rPr>
            <w:delText>Exporting Contest Results</w:delText>
          </w:r>
          <w:r w:rsidDel="005A6B63">
            <w:rPr>
              <w:webHidden/>
            </w:rPr>
            <w:tab/>
          </w:r>
        </w:del>
      </w:ins>
      <w:ins w:id="2242" w:author="john" w:date="2020-11-28T18:39:00Z">
        <w:del w:id="2243" w:author="John Clevenger" w:date="2023-11-18T14:49:00Z">
          <w:r w:rsidDel="005A6B63">
            <w:rPr>
              <w:webHidden/>
            </w:rPr>
            <w:delText>97</w:delText>
          </w:r>
        </w:del>
      </w:ins>
    </w:p>
    <w:p w14:paraId="5C841699" w14:textId="3CD84D46" w:rsidR="005D2B69" w:rsidDel="005A6B63" w:rsidRDefault="005D2B69">
      <w:pPr>
        <w:pStyle w:val="TOC1"/>
        <w:rPr>
          <w:ins w:id="2244" w:author="john" w:date="2020-11-28T18:38:00Z"/>
          <w:del w:id="2245" w:author="John Clevenger" w:date="2023-11-18T14:49:00Z"/>
          <w:rFonts w:asciiTheme="minorHAnsi" w:eastAsiaTheme="minorEastAsia" w:hAnsiTheme="minorHAnsi" w:cstheme="minorBidi"/>
          <w:sz w:val="22"/>
          <w:szCs w:val="22"/>
        </w:rPr>
        <w:pPrChange w:id="2246" w:author="John Clevenger" w:date="2023-11-24T12:46:00Z">
          <w:pPr>
            <w:pStyle w:val="TOC3"/>
          </w:pPr>
        </w:pPrChange>
      </w:pPr>
      <w:ins w:id="2247" w:author="john" w:date="2020-11-28T18:38:00Z">
        <w:del w:id="2248"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2249" w:author="john" w:date="2020-11-28T18:39:00Z">
        <w:del w:id="2250" w:author="John Clevenger" w:date="2023-11-18T14:49:00Z">
          <w:r w:rsidDel="005A6B63">
            <w:rPr>
              <w:webHidden/>
            </w:rPr>
            <w:delText>97</w:delText>
          </w:r>
        </w:del>
      </w:ins>
    </w:p>
    <w:p w14:paraId="5263D8E7" w14:textId="4A0FD2B2" w:rsidR="005D2B69" w:rsidDel="005A6B63" w:rsidRDefault="005D2B69">
      <w:pPr>
        <w:pStyle w:val="TOC1"/>
        <w:rPr>
          <w:ins w:id="2251" w:author="john" w:date="2020-11-28T18:38:00Z"/>
          <w:del w:id="2252" w:author="John Clevenger" w:date="2023-11-18T14:49:00Z"/>
          <w:rFonts w:asciiTheme="minorHAnsi" w:eastAsiaTheme="minorEastAsia" w:hAnsiTheme="minorHAnsi" w:cstheme="minorBidi"/>
          <w:sz w:val="22"/>
          <w:szCs w:val="22"/>
        </w:rPr>
        <w:pPrChange w:id="2253" w:author="John Clevenger" w:date="2023-11-24T12:46:00Z">
          <w:pPr>
            <w:pStyle w:val="TOC3"/>
          </w:pPr>
        </w:pPrChange>
      </w:pPr>
      <w:ins w:id="2254" w:author="john" w:date="2020-11-28T18:38:00Z">
        <w:del w:id="2255"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256" w:author="john" w:date="2020-11-28T18:39:00Z">
        <w:del w:id="2257" w:author="John Clevenger" w:date="2023-11-18T14:49:00Z">
          <w:r w:rsidDel="005A6B63">
            <w:rPr>
              <w:webHidden/>
            </w:rPr>
            <w:delText>97</w:delText>
          </w:r>
        </w:del>
      </w:ins>
    </w:p>
    <w:p w14:paraId="5B84F048" w14:textId="7E61F62F" w:rsidR="005D2B69" w:rsidDel="005A6B63" w:rsidRDefault="005D2B69">
      <w:pPr>
        <w:pStyle w:val="TOC1"/>
        <w:rPr>
          <w:ins w:id="2258" w:author="john" w:date="2020-11-28T18:38:00Z"/>
          <w:del w:id="2259" w:author="John Clevenger" w:date="2023-11-18T14:49:00Z"/>
          <w:rFonts w:asciiTheme="minorHAnsi" w:eastAsiaTheme="minorEastAsia" w:hAnsiTheme="minorHAnsi" w:cstheme="minorBidi"/>
          <w:sz w:val="22"/>
          <w:szCs w:val="22"/>
        </w:rPr>
        <w:pPrChange w:id="2260" w:author="John Clevenger" w:date="2023-11-24T12:46:00Z">
          <w:pPr>
            <w:pStyle w:val="TOC2"/>
          </w:pPr>
        </w:pPrChange>
      </w:pPr>
      <w:ins w:id="2261" w:author="john" w:date="2020-11-28T18:38:00Z">
        <w:del w:id="2262" w:author="John Clevenger" w:date="2023-11-18T14:49:00Z">
          <w:r w:rsidRPr="00D411E4" w:rsidDel="005A6B63">
            <w:rPr>
              <w:rStyle w:val="Hyperlink"/>
            </w:rPr>
            <w:delText>11.3</w:delText>
          </w:r>
          <w:r w:rsidDel="005A6B63">
            <w:rPr>
              <w:rFonts w:asciiTheme="minorHAnsi" w:eastAsiaTheme="minorEastAsia" w:hAnsiTheme="minorHAnsi" w:cstheme="minorBidi"/>
              <w:sz w:val="22"/>
              <w:szCs w:val="22"/>
            </w:rPr>
            <w:tab/>
          </w:r>
          <w:r w:rsidRPr="00D411E4" w:rsidDel="005A6B63">
            <w:rPr>
              <w:rStyle w:val="Hyperlink"/>
            </w:rPr>
            <w:delText>Shutting Down</w:delText>
          </w:r>
          <w:r w:rsidDel="005A6B63">
            <w:rPr>
              <w:webHidden/>
            </w:rPr>
            <w:tab/>
          </w:r>
        </w:del>
      </w:ins>
      <w:ins w:id="2263" w:author="john" w:date="2020-11-28T18:39:00Z">
        <w:del w:id="2264" w:author="John Clevenger" w:date="2023-11-18T14:49:00Z">
          <w:r w:rsidDel="005A6B63">
            <w:rPr>
              <w:webHidden/>
            </w:rPr>
            <w:delText>97</w:delText>
          </w:r>
        </w:del>
      </w:ins>
    </w:p>
    <w:p w14:paraId="1602D63F" w14:textId="6DD3FCA5" w:rsidR="005D2B69" w:rsidDel="005A6B63" w:rsidRDefault="005D2B69">
      <w:pPr>
        <w:pStyle w:val="TOC1"/>
        <w:rPr>
          <w:ins w:id="2265" w:author="john" w:date="2020-11-28T18:38:00Z"/>
          <w:del w:id="2266" w:author="John Clevenger" w:date="2023-11-18T14:49:00Z"/>
          <w:rFonts w:asciiTheme="minorHAnsi" w:eastAsiaTheme="minorEastAsia" w:hAnsiTheme="minorHAnsi" w:cstheme="minorBidi"/>
          <w:sz w:val="22"/>
          <w:szCs w:val="22"/>
        </w:rPr>
      </w:pPr>
      <w:ins w:id="2267" w:author="john" w:date="2020-11-28T18:38:00Z">
        <w:del w:id="2268" w:author="John Clevenger" w:date="2023-11-18T14:49:00Z">
          <w:r w:rsidRPr="00D411E4" w:rsidDel="005A6B63">
            <w:rPr>
              <w:rStyle w:val="Hyperlink"/>
            </w:rPr>
            <w:delText>Appendix A  –  pc2v9.ini Attributes</w:delText>
          </w:r>
          <w:r w:rsidDel="005A6B63">
            <w:rPr>
              <w:webHidden/>
            </w:rPr>
            <w:tab/>
          </w:r>
        </w:del>
      </w:ins>
      <w:ins w:id="2269" w:author="john" w:date="2020-11-28T18:39:00Z">
        <w:del w:id="2270" w:author="John Clevenger" w:date="2023-11-18T14:49:00Z">
          <w:r w:rsidDel="005A6B63">
            <w:rPr>
              <w:webHidden/>
            </w:rPr>
            <w:delText>99</w:delText>
          </w:r>
        </w:del>
      </w:ins>
    </w:p>
    <w:p w14:paraId="05E1EB6F" w14:textId="0333FBF9" w:rsidR="005D2B69" w:rsidDel="005A6B63" w:rsidRDefault="005D2B69">
      <w:pPr>
        <w:pStyle w:val="TOC1"/>
        <w:rPr>
          <w:ins w:id="2271" w:author="john" w:date="2020-11-28T18:38:00Z"/>
          <w:del w:id="2272" w:author="John Clevenger" w:date="2023-11-18T14:49:00Z"/>
          <w:rFonts w:asciiTheme="minorHAnsi" w:eastAsiaTheme="minorEastAsia" w:hAnsiTheme="minorHAnsi" w:cstheme="minorBidi"/>
          <w:sz w:val="22"/>
          <w:szCs w:val="22"/>
        </w:rPr>
      </w:pPr>
      <w:ins w:id="2273" w:author="john" w:date="2020-11-28T18:38:00Z">
        <w:del w:id="2274" w:author="John Clevenger" w:date="2023-11-18T14:49:00Z">
          <w:r w:rsidRPr="00D411E4" w:rsidDel="005A6B63">
            <w:rPr>
              <w:rStyle w:val="Hyperlink"/>
            </w:rPr>
            <w:delText>Appendix B  –  Networking Constraints</w:delText>
          </w:r>
          <w:r w:rsidDel="005A6B63">
            <w:rPr>
              <w:webHidden/>
            </w:rPr>
            <w:tab/>
          </w:r>
        </w:del>
      </w:ins>
      <w:ins w:id="2275" w:author="john" w:date="2020-11-28T18:39:00Z">
        <w:del w:id="2276" w:author="John Clevenger" w:date="2023-11-18T14:49:00Z">
          <w:r w:rsidDel="005A6B63">
            <w:rPr>
              <w:webHidden/>
            </w:rPr>
            <w:delText>101</w:delText>
          </w:r>
        </w:del>
      </w:ins>
    </w:p>
    <w:p w14:paraId="4711ABCF" w14:textId="162D4143" w:rsidR="005D2B69" w:rsidDel="005A6B63" w:rsidRDefault="005D2B69">
      <w:pPr>
        <w:pStyle w:val="TOC1"/>
        <w:rPr>
          <w:ins w:id="2277" w:author="john" w:date="2020-11-28T18:38:00Z"/>
          <w:del w:id="2278" w:author="John Clevenger" w:date="2023-11-18T14:49:00Z"/>
          <w:rFonts w:asciiTheme="minorHAnsi" w:eastAsiaTheme="minorEastAsia" w:hAnsiTheme="minorHAnsi" w:cstheme="minorBidi"/>
          <w:sz w:val="22"/>
          <w:szCs w:val="22"/>
        </w:rPr>
      </w:pPr>
      <w:ins w:id="2279" w:author="john" w:date="2020-11-28T18:38:00Z">
        <w:del w:id="2280"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281" w:author="john" w:date="2020-11-28T18:39:00Z">
        <w:del w:id="2282" w:author="John Clevenger" w:date="2023-11-18T14:49:00Z">
          <w:r w:rsidDel="005A6B63">
            <w:rPr>
              <w:webHidden/>
            </w:rPr>
            <w:delText>103</w:delText>
          </w:r>
        </w:del>
      </w:ins>
    </w:p>
    <w:p w14:paraId="0BF8FDAB" w14:textId="1F4DFA89" w:rsidR="005D2B69" w:rsidDel="005A6B63" w:rsidRDefault="005D2B69">
      <w:pPr>
        <w:pStyle w:val="TOC1"/>
        <w:rPr>
          <w:ins w:id="2283" w:author="john" w:date="2020-11-28T18:38:00Z"/>
          <w:del w:id="2284" w:author="John Clevenger" w:date="2023-11-18T14:49:00Z"/>
          <w:rFonts w:asciiTheme="minorHAnsi" w:eastAsiaTheme="minorEastAsia" w:hAnsiTheme="minorHAnsi" w:cstheme="minorBidi"/>
          <w:sz w:val="22"/>
          <w:szCs w:val="22"/>
        </w:rPr>
      </w:pPr>
      <w:ins w:id="2285" w:author="john" w:date="2020-11-28T18:38:00Z">
        <w:del w:id="2286" w:author="John Clevenger" w:date="2023-11-18T14:49:00Z">
          <w:r w:rsidRPr="00D411E4" w:rsidDel="005A6B63">
            <w:rPr>
              <w:rStyle w:val="Hyperlink"/>
            </w:rPr>
            <w:delText>Appendix D  –  ICPC Import/Export Interfaces</w:delText>
          </w:r>
          <w:r w:rsidDel="005A6B63">
            <w:rPr>
              <w:webHidden/>
            </w:rPr>
            <w:tab/>
          </w:r>
        </w:del>
      </w:ins>
      <w:ins w:id="2287" w:author="john" w:date="2020-11-28T18:39:00Z">
        <w:del w:id="2288" w:author="John Clevenger" w:date="2023-11-18T14:49:00Z">
          <w:r w:rsidDel="005A6B63">
            <w:rPr>
              <w:webHidden/>
            </w:rPr>
            <w:delText>105</w:delText>
          </w:r>
        </w:del>
      </w:ins>
    </w:p>
    <w:p w14:paraId="6A2837F3" w14:textId="20DDD723" w:rsidR="005D2B69" w:rsidDel="005A6B63" w:rsidRDefault="005D2B69">
      <w:pPr>
        <w:pStyle w:val="TOC1"/>
        <w:rPr>
          <w:ins w:id="2289" w:author="john" w:date="2020-11-28T18:38:00Z"/>
          <w:del w:id="2290" w:author="John Clevenger" w:date="2023-11-18T14:49:00Z"/>
          <w:rFonts w:asciiTheme="minorHAnsi" w:eastAsiaTheme="minorEastAsia" w:hAnsiTheme="minorHAnsi" w:cstheme="minorBidi"/>
          <w:sz w:val="22"/>
          <w:szCs w:val="22"/>
        </w:rPr>
      </w:pPr>
      <w:ins w:id="2291" w:author="john" w:date="2020-11-28T18:38:00Z">
        <w:del w:id="2292" w:author="John Clevenger" w:date="2023-11-18T14:49:00Z">
          <w:r w:rsidRPr="00D411E4" w:rsidDel="005A6B63">
            <w:rPr>
              <w:rStyle w:val="Hyperlink"/>
            </w:rPr>
            <w:delText>Appendix E  –  Output Validators</w:delText>
          </w:r>
          <w:r w:rsidDel="005A6B63">
            <w:rPr>
              <w:webHidden/>
            </w:rPr>
            <w:tab/>
          </w:r>
        </w:del>
      </w:ins>
      <w:ins w:id="2293" w:author="john" w:date="2020-11-28T18:39:00Z">
        <w:del w:id="2294" w:author="John Clevenger" w:date="2023-11-18T14:49:00Z">
          <w:r w:rsidDel="005A6B63">
            <w:rPr>
              <w:webHidden/>
            </w:rPr>
            <w:delText>111</w:delText>
          </w:r>
        </w:del>
      </w:ins>
    </w:p>
    <w:p w14:paraId="23F75346" w14:textId="21977DB8" w:rsidR="005D2B69" w:rsidDel="005A6B63" w:rsidRDefault="005D2B69">
      <w:pPr>
        <w:pStyle w:val="TOC1"/>
        <w:rPr>
          <w:ins w:id="2295" w:author="john" w:date="2020-11-28T18:38:00Z"/>
          <w:del w:id="2296" w:author="John Clevenger" w:date="2023-11-18T14:49:00Z"/>
          <w:rFonts w:asciiTheme="minorHAnsi" w:eastAsiaTheme="minorEastAsia" w:hAnsiTheme="minorHAnsi" w:cstheme="minorBidi"/>
          <w:sz w:val="22"/>
          <w:szCs w:val="22"/>
        </w:rPr>
      </w:pPr>
      <w:ins w:id="2297" w:author="john" w:date="2020-11-28T18:38:00Z">
        <w:del w:id="2298" w:author="John Clevenger" w:date="2023-11-18T14:49:00Z">
          <w:r w:rsidRPr="00D411E4" w:rsidDel="005A6B63">
            <w:rPr>
              <w:rStyle w:val="Hyperlink"/>
            </w:rPr>
            <w:delText>Appendix F  –  Language Definitions</w:delText>
          </w:r>
          <w:r w:rsidDel="005A6B63">
            <w:rPr>
              <w:webHidden/>
            </w:rPr>
            <w:tab/>
          </w:r>
        </w:del>
      </w:ins>
      <w:ins w:id="2299" w:author="john" w:date="2020-11-28T18:39:00Z">
        <w:del w:id="2300" w:author="John Clevenger" w:date="2023-11-18T14:49:00Z">
          <w:r w:rsidDel="005A6B63">
            <w:rPr>
              <w:webHidden/>
            </w:rPr>
            <w:delText>124</w:delText>
          </w:r>
        </w:del>
      </w:ins>
    </w:p>
    <w:p w14:paraId="624270C8" w14:textId="5D42F8C2" w:rsidR="005D2B69" w:rsidDel="005A6B63" w:rsidRDefault="005D2B69">
      <w:pPr>
        <w:pStyle w:val="TOC1"/>
        <w:rPr>
          <w:ins w:id="2301" w:author="john" w:date="2020-11-28T18:38:00Z"/>
          <w:del w:id="2302" w:author="John Clevenger" w:date="2023-11-18T14:49:00Z"/>
          <w:rFonts w:asciiTheme="minorHAnsi" w:eastAsiaTheme="minorEastAsia" w:hAnsiTheme="minorHAnsi" w:cstheme="minorBidi"/>
          <w:sz w:val="22"/>
          <w:szCs w:val="22"/>
        </w:rPr>
      </w:pPr>
      <w:ins w:id="2303" w:author="john" w:date="2020-11-28T18:38:00Z">
        <w:del w:id="2304"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305" w:author="john" w:date="2020-11-28T18:39:00Z">
        <w:del w:id="2306" w:author="John Clevenger" w:date="2023-11-18T14:49:00Z">
          <w:r w:rsidDel="005A6B63">
            <w:rPr>
              <w:webHidden/>
            </w:rPr>
            <w:delText>129</w:delText>
          </w:r>
        </w:del>
      </w:ins>
    </w:p>
    <w:p w14:paraId="29ED8605" w14:textId="65332F4E" w:rsidR="005D2B69" w:rsidDel="005A6B63" w:rsidRDefault="005D2B69">
      <w:pPr>
        <w:pStyle w:val="TOC1"/>
        <w:rPr>
          <w:ins w:id="2307" w:author="john" w:date="2020-11-28T18:38:00Z"/>
          <w:del w:id="2308" w:author="John Clevenger" w:date="2023-11-18T14:49:00Z"/>
          <w:rFonts w:asciiTheme="minorHAnsi" w:eastAsiaTheme="minorEastAsia" w:hAnsiTheme="minorHAnsi" w:cstheme="minorBidi"/>
          <w:sz w:val="22"/>
          <w:szCs w:val="22"/>
        </w:rPr>
      </w:pPr>
      <w:ins w:id="2309" w:author="john" w:date="2020-11-28T18:38:00Z">
        <w:del w:id="2310" w:author="John Clevenger" w:date="2023-11-18T14:49:00Z">
          <w:r w:rsidRPr="00D411E4" w:rsidDel="005A6B63">
            <w:rPr>
              <w:rStyle w:val="Hyperlink"/>
            </w:rPr>
            <w:delText>Appendix H – Troubleshooting / Getting Help</w:delText>
          </w:r>
          <w:r w:rsidDel="005A6B63">
            <w:rPr>
              <w:webHidden/>
            </w:rPr>
            <w:tab/>
          </w:r>
        </w:del>
      </w:ins>
      <w:ins w:id="2311" w:author="john" w:date="2020-11-28T18:39:00Z">
        <w:del w:id="2312" w:author="John Clevenger" w:date="2023-11-18T14:49:00Z">
          <w:r w:rsidDel="005A6B63">
            <w:rPr>
              <w:webHidden/>
            </w:rPr>
            <w:delText>130</w:delText>
          </w:r>
        </w:del>
      </w:ins>
    </w:p>
    <w:p w14:paraId="183B2DBC" w14:textId="18C0DC19" w:rsidR="005D2B69" w:rsidDel="005A6B63" w:rsidRDefault="005D2B69">
      <w:pPr>
        <w:pStyle w:val="TOC1"/>
        <w:rPr>
          <w:ins w:id="2313" w:author="john" w:date="2020-11-28T18:38:00Z"/>
          <w:del w:id="2314" w:author="John Clevenger" w:date="2023-11-18T14:49:00Z"/>
          <w:rFonts w:asciiTheme="minorHAnsi" w:eastAsiaTheme="minorEastAsia" w:hAnsiTheme="minorHAnsi" w:cstheme="minorBidi"/>
          <w:sz w:val="22"/>
          <w:szCs w:val="22"/>
        </w:rPr>
      </w:pPr>
      <w:ins w:id="2315" w:author="john" w:date="2020-11-28T18:38:00Z">
        <w:del w:id="2316"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317" w:author="john" w:date="2020-11-28T18:39:00Z">
        <w:del w:id="2318" w:author="John Clevenger" w:date="2023-11-18T14:49:00Z">
          <w:r w:rsidDel="005A6B63">
            <w:rPr>
              <w:webHidden/>
            </w:rPr>
            <w:delText>131</w:delText>
          </w:r>
        </w:del>
      </w:ins>
    </w:p>
    <w:p w14:paraId="31563673" w14:textId="3937DB80" w:rsidR="005D2B69" w:rsidDel="005A6B63" w:rsidRDefault="005D2B69">
      <w:pPr>
        <w:pStyle w:val="TOC1"/>
        <w:rPr>
          <w:ins w:id="2319" w:author="john" w:date="2020-11-28T18:38:00Z"/>
          <w:del w:id="2320" w:author="John Clevenger" w:date="2023-11-18T14:49:00Z"/>
          <w:rFonts w:asciiTheme="minorHAnsi" w:eastAsiaTheme="minorEastAsia" w:hAnsiTheme="minorHAnsi" w:cstheme="minorBidi"/>
          <w:sz w:val="22"/>
          <w:szCs w:val="22"/>
        </w:rPr>
      </w:pPr>
      <w:ins w:id="2321" w:author="john" w:date="2020-11-28T18:38:00Z">
        <w:del w:id="2322" w:author="John Clevenger" w:date="2023-11-18T14:49:00Z">
          <w:r w:rsidRPr="00D411E4" w:rsidDel="005A6B63">
            <w:rPr>
              <w:rStyle w:val="Hyperlink"/>
            </w:rPr>
            <w:delText>Appendix J – Log files</w:delText>
          </w:r>
          <w:r w:rsidDel="005A6B63">
            <w:rPr>
              <w:webHidden/>
            </w:rPr>
            <w:tab/>
          </w:r>
        </w:del>
      </w:ins>
      <w:ins w:id="2323" w:author="john" w:date="2020-11-28T18:39:00Z">
        <w:del w:id="2324" w:author="John Clevenger" w:date="2023-11-18T14:49:00Z">
          <w:r w:rsidDel="005A6B63">
            <w:rPr>
              <w:webHidden/>
            </w:rPr>
            <w:delText>132</w:delText>
          </w:r>
        </w:del>
      </w:ins>
    </w:p>
    <w:p w14:paraId="5373B99C" w14:textId="39F11981" w:rsidR="005D2B69" w:rsidDel="005A6B63" w:rsidRDefault="005D2B69">
      <w:pPr>
        <w:pStyle w:val="TOC1"/>
        <w:rPr>
          <w:ins w:id="2325" w:author="john" w:date="2020-11-28T18:38:00Z"/>
          <w:del w:id="2326" w:author="John Clevenger" w:date="2023-11-18T14:49:00Z"/>
          <w:rFonts w:asciiTheme="minorHAnsi" w:eastAsiaTheme="minorEastAsia" w:hAnsiTheme="minorHAnsi" w:cstheme="minorBidi"/>
          <w:sz w:val="22"/>
          <w:szCs w:val="22"/>
        </w:rPr>
      </w:pPr>
      <w:ins w:id="2327" w:author="john" w:date="2020-11-28T18:38:00Z">
        <w:del w:id="2328" w:author="John Clevenger" w:date="2023-11-18T14:49:00Z">
          <w:r w:rsidRPr="00D411E4" w:rsidDel="005A6B63">
            <w:rPr>
              <w:rStyle w:val="Hyperlink"/>
            </w:rPr>
            <w:delText>Appendix K – Reports Program</w:delText>
          </w:r>
          <w:r w:rsidDel="005A6B63">
            <w:rPr>
              <w:webHidden/>
            </w:rPr>
            <w:tab/>
          </w:r>
        </w:del>
      </w:ins>
      <w:ins w:id="2329" w:author="john" w:date="2020-11-28T18:39:00Z">
        <w:del w:id="2330" w:author="John Clevenger" w:date="2023-11-18T14:49:00Z">
          <w:r w:rsidDel="005A6B63">
            <w:rPr>
              <w:webHidden/>
            </w:rPr>
            <w:delText>133</w:delText>
          </w:r>
        </w:del>
      </w:ins>
    </w:p>
    <w:p w14:paraId="19A47BBA" w14:textId="13971FBC" w:rsidR="005D2B69" w:rsidDel="005A6B63" w:rsidRDefault="005D2B69">
      <w:pPr>
        <w:pStyle w:val="TOC1"/>
        <w:rPr>
          <w:ins w:id="2331" w:author="john" w:date="2020-11-28T18:38:00Z"/>
          <w:del w:id="2332" w:author="John Clevenger" w:date="2023-11-18T14:49:00Z"/>
          <w:rFonts w:asciiTheme="minorHAnsi" w:eastAsiaTheme="minorEastAsia" w:hAnsiTheme="minorHAnsi" w:cstheme="minorBidi"/>
          <w:sz w:val="22"/>
          <w:szCs w:val="22"/>
        </w:rPr>
      </w:pPr>
      <w:ins w:id="2333" w:author="john" w:date="2020-11-28T18:38:00Z">
        <w:del w:id="2334"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335" w:author="john" w:date="2020-11-28T18:39:00Z">
        <w:del w:id="2336" w:author="John Clevenger" w:date="2023-11-18T14:49:00Z">
          <w:r w:rsidDel="005A6B63">
            <w:rPr>
              <w:webHidden/>
            </w:rPr>
            <w:delText>136</w:delText>
          </w:r>
        </w:del>
      </w:ins>
    </w:p>
    <w:p w14:paraId="562B512E" w14:textId="0F33436D" w:rsidR="005D2B69" w:rsidDel="005A6B63" w:rsidRDefault="005D2B69">
      <w:pPr>
        <w:pStyle w:val="TOC1"/>
        <w:rPr>
          <w:ins w:id="2337" w:author="john" w:date="2020-11-28T18:38:00Z"/>
          <w:del w:id="2338" w:author="John Clevenger" w:date="2023-11-18T14:49:00Z"/>
          <w:rFonts w:asciiTheme="minorHAnsi" w:eastAsiaTheme="minorEastAsia" w:hAnsiTheme="minorHAnsi" w:cstheme="minorBidi"/>
          <w:sz w:val="22"/>
          <w:szCs w:val="22"/>
        </w:rPr>
      </w:pPr>
      <w:ins w:id="2339" w:author="john" w:date="2020-11-28T18:38:00Z">
        <w:del w:id="2340"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341" w:author="john" w:date="2020-11-28T18:39:00Z">
        <w:del w:id="2342" w:author="John Clevenger" w:date="2023-11-18T14:49:00Z">
          <w:r w:rsidDel="005A6B63">
            <w:rPr>
              <w:webHidden/>
            </w:rPr>
            <w:delText>140</w:delText>
          </w:r>
        </w:del>
      </w:ins>
    </w:p>
    <w:p w14:paraId="56D63DE8" w14:textId="59417371" w:rsidR="005D2B69" w:rsidDel="005A6B63" w:rsidRDefault="005D2B69">
      <w:pPr>
        <w:pStyle w:val="TOC1"/>
        <w:rPr>
          <w:ins w:id="2343" w:author="john" w:date="2020-11-28T18:38:00Z"/>
          <w:del w:id="2344" w:author="John Clevenger" w:date="2023-11-18T14:49:00Z"/>
          <w:rFonts w:asciiTheme="minorHAnsi" w:eastAsiaTheme="minorEastAsia" w:hAnsiTheme="minorHAnsi" w:cstheme="minorBidi"/>
          <w:sz w:val="22"/>
          <w:szCs w:val="22"/>
        </w:rPr>
      </w:pPr>
      <w:ins w:id="2345" w:author="john" w:date="2020-11-28T18:38:00Z">
        <w:del w:id="2346"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347" w:author="john" w:date="2020-11-28T18:39:00Z">
        <w:del w:id="2348" w:author="John Clevenger" w:date="2023-11-18T14:49:00Z">
          <w:r w:rsidDel="005A6B63">
            <w:rPr>
              <w:webHidden/>
            </w:rPr>
            <w:delText>143</w:delText>
          </w:r>
        </w:del>
      </w:ins>
    </w:p>
    <w:p w14:paraId="7411D235" w14:textId="56A8A649" w:rsidR="005D2B69" w:rsidDel="005A6B63" w:rsidRDefault="005D2B69">
      <w:pPr>
        <w:pStyle w:val="TOC1"/>
        <w:rPr>
          <w:ins w:id="2349" w:author="john" w:date="2020-11-28T18:38:00Z"/>
          <w:del w:id="2350" w:author="John Clevenger" w:date="2023-11-18T14:49:00Z"/>
          <w:rFonts w:asciiTheme="minorHAnsi" w:eastAsiaTheme="minorEastAsia" w:hAnsiTheme="minorHAnsi" w:cstheme="minorBidi"/>
          <w:sz w:val="22"/>
          <w:szCs w:val="22"/>
        </w:rPr>
      </w:pPr>
      <w:ins w:id="2351" w:author="john" w:date="2020-11-28T18:38:00Z">
        <w:del w:id="2352" w:author="John Clevenger" w:date="2023-11-18T14:49:00Z">
          <w:r w:rsidRPr="00D411E4" w:rsidDel="005A6B63">
            <w:rPr>
              <w:rStyle w:val="Hyperlink"/>
            </w:rPr>
            <w:delText>Appendix O – Input Validators</w:delText>
          </w:r>
          <w:r w:rsidDel="005A6B63">
            <w:rPr>
              <w:webHidden/>
            </w:rPr>
            <w:tab/>
          </w:r>
        </w:del>
      </w:ins>
      <w:ins w:id="2353" w:author="john" w:date="2020-11-28T18:39:00Z">
        <w:del w:id="2354" w:author="John Clevenger" w:date="2023-11-18T14:49:00Z">
          <w:r w:rsidDel="005A6B63">
            <w:rPr>
              <w:webHidden/>
            </w:rPr>
            <w:delText>146</w:delText>
          </w:r>
        </w:del>
      </w:ins>
    </w:p>
    <w:p w14:paraId="6ABA2ECB" w14:textId="4D15E812" w:rsidR="005D2B69" w:rsidDel="005A6B63" w:rsidRDefault="005D2B69">
      <w:pPr>
        <w:pStyle w:val="TOC1"/>
        <w:rPr>
          <w:ins w:id="2355" w:author="john" w:date="2020-11-28T18:38:00Z"/>
          <w:del w:id="2356" w:author="John Clevenger" w:date="2023-11-18T14:49:00Z"/>
          <w:rFonts w:asciiTheme="minorHAnsi" w:eastAsiaTheme="minorEastAsia" w:hAnsiTheme="minorHAnsi" w:cstheme="minorBidi"/>
          <w:sz w:val="22"/>
          <w:szCs w:val="22"/>
        </w:rPr>
      </w:pPr>
      <w:ins w:id="2357" w:author="john" w:date="2020-11-28T18:38:00Z">
        <w:del w:id="2358" w:author="John Clevenger" w:date="2023-11-18T14:49:00Z">
          <w:r w:rsidRPr="00D411E4" w:rsidDel="005A6B63">
            <w:rPr>
              <w:rStyle w:val="Hyperlink"/>
            </w:rPr>
            <w:delText>Appendix P – reject.ini</w:delText>
          </w:r>
          <w:r w:rsidDel="005A6B63">
            <w:rPr>
              <w:webHidden/>
            </w:rPr>
            <w:tab/>
          </w:r>
        </w:del>
      </w:ins>
      <w:ins w:id="2359" w:author="john" w:date="2020-11-28T18:39:00Z">
        <w:del w:id="2360" w:author="John Clevenger" w:date="2023-11-18T14:49:00Z">
          <w:r w:rsidDel="005A6B63">
            <w:rPr>
              <w:webHidden/>
            </w:rPr>
            <w:delText>153</w:delText>
          </w:r>
        </w:del>
      </w:ins>
    </w:p>
    <w:p w14:paraId="03A1FF30" w14:textId="7D747B12" w:rsidR="005D2B69" w:rsidDel="005A6B63" w:rsidRDefault="005D2B69">
      <w:pPr>
        <w:pStyle w:val="TOC1"/>
        <w:rPr>
          <w:ins w:id="2361" w:author="john" w:date="2020-11-28T18:38:00Z"/>
          <w:del w:id="2362" w:author="John Clevenger" w:date="2023-11-18T14:49:00Z"/>
          <w:rFonts w:asciiTheme="minorHAnsi" w:eastAsiaTheme="minorEastAsia" w:hAnsiTheme="minorHAnsi" w:cstheme="minorBidi"/>
          <w:sz w:val="22"/>
          <w:szCs w:val="22"/>
        </w:rPr>
      </w:pPr>
      <w:ins w:id="2363" w:author="john" w:date="2020-11-28T18:38:00Z">
        <w:del w:id="2364" w:author="John Clevenger" w:date="2023-11-18T14:49:00Z">
          <w:r w:rsidRPr="00D411E4" w:rsidDel="005A6B63">
            <w:rPr>
              <w:rStyle w:val="Hyperlink"/>
            </w:rPr>
            <w:delText>Appendix Q – GUI Customization</w:delText>
          </w:r>
          <w:r w:rsidDel="005A6B63">
            <w:rPr>
              <w:webHidden/>
            </w:rPr>
            <w:tab/>
          </w:r>
        </w:del>
      </w:ins>
      <w:ins w:id="2365" w:author="john" w:date="2020-11-28T18:39:00Z">
        <w:del w:id="2366" w:author="John Clevenger" w:date="2023-11-18T14:49:00Z">
          <w:r w:rsidDel="005A6B63">
            <w:rPr>
              <w:webHidden/>
            </w:rPr>
            <w:delText>155</w:delText>
          </w:r>
        </w:del>
      </w:ins>
    </w:p>
    <w:p w14:paraId="78C774F4" w14:textId="540A36C7" w:rsidR="005D2B69" w:rsidDel="005A6B63" w:rsidRDefault="005D2B69">
      <w:pPr>
        <w:pStyle w:val="TOC1"/>
        <w:rPr>
          <w:ins w:id="2367" w:author="john" w:date="2020-11-28T18:38:00Z"/>
          <w:del w:id="2368" w:author="John Clevenger" w:date="2023-11-18T14:49:00Z"/>
          <w:rFonts w:asciiTheme="minorHAnsi" w:eastAsiaTheme="minorEastAsia" w:hAnsiTheme="minorHAnsi" w:cstheme="minorBidi"/>
          <w:sz w:val="22"/>
          <w:szCs w:val="22"/>
        </w:rPr>
      </w:pPr>
      <w:ins w:id="2369" w:author="john" w:date="2020-11-28T18:38:00Z">
        <w:del w:id="2370" w:author="John Clevenger" w:date="2023-11-18T14:49:00Z">
          <w:r w:rsidRPr="00D411E4" w:rsidDel="005A6B63">
            <w:rPr>
              <w:rStyle w:val="Hyperlink"/>
            </w:rPr>
            <w:delText>Appendix R – Shadow Mode</w:delText>
          </w:r>
          <w:r w:rsidDel="005A6B63">
            <w:rPr>
              <w:webHidden/>
            </w:rPr>
            <w:tab/>
          </w:r>
        </w:del>
      </w:ins>
      <w:ins w:id="2371" w:author="john" w:date="2020-11-28T18:39:00Z">
        <w:del w:id="2372" w:author="John Clevenger" w:date="2023-11-18T14:49:00Z">
          <w:r w:rsidDel="005A6B63">
            <w:rPr>
              <w:webHidden/>
            </w:rPr>
            <w:delText>157</w:delText>
          </w:r>
        </w:del>
      </w:ins>
    </w:p>
    <w:p w14:paraId="16DEAE67" w14:textId="77777777" w:rsidR="003E4746" w:rsidDel="005A6B63" w:rsidRDefault="003E4746">
      <w:pPr>
        <w:pStyle w:val="TOC1"/>
        <w:rPr>
          <w:ins w:id="2373" w:author="john" w:date="2020-11-28T01:22:00Z"/>
          <w:del w:id="2374" w:author="John Clevenger" w:date="2023-11-18T14:49:00Z"/>
          <w:rFonts w:asciiTheme="minorHAnsi" w:eastAsiaTheme="minorEastAsia" w:hAnsiTheme="minorHAnsi" w:cstheme="minorBidi"/>
          <w:sz w:val="22"/>
          <w:szCs w:val="22"/>
        </w:rPr>
      </w:pPr>
      <w:ins w:id="2375" w:author="john" w:date="2020-11-28T01:22:00Z">
        <w:del w:id="2376"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1"/>
        <w:rPr>
          <w:ins w:id="2377" w:author="john" w:date="2020-11-28T01:22:00Z"/>
          <w:del w:id="2378" w:author="John Clevenger" w:date="2023-11-18T14:49:00Z"/>
          <w:rFonts w:asciiTheme="minorHAnsi" w:eastAsiaTheme="minorEastAsia" w:hAnsiTheme="minorHAnsi" w:cstheme="minorBidi"/>
          <w:sz w:val="22"/>
          <w:szCs w:val="22"/>
        </w:rPr>
        <w:pPrChange w:id="2379" w:author="John Clevenger" w:date="2023-11-24T12:46:00Z">
          <w:pPr>
            <w:pStyle w:val="TOC2"/>
          </w:pPr>
        </w:pPrChange>
      </w:pPr>
      <w:ins w:id="2380" w:author="john" w:date="2020-11-28T01:22:00Z">
        <w:del w:id="2381"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1"/>
        <w:rPr>
          <w:ins w:id="2382" w:author="john" w:date="2020-11-28T01:22:00Z"/>
          <w:del w:id="2383" w:author="John Clevenger" w:date="2023-11-18T14:49:00Z"/>
          <w:rFonts w:asciiTheme="minorHAnsi" w:eastAsiaTheme="minorEastAsia" w:hAnsiTheme="minorHAnsi" w:cstheme="minorBidi"/>
          <w:sz w:val="22"/>
          <w:szCs w:val="22"/>
        </w:rPr>
        <w:pPrChange w:id="2384" w:author="John Clevenger" w:date="2023-11-24T12:46:00Z">
          <w:pPr>
            <w:pStyle w:val="TOC2"/>
          </w:pPr>
        </w:pPrChange>
      </w:pPr>
      <w:ins w:id="2385" w:author="john" w:date="2020-11-28T01:22:00Z">
        <w:del w:id="2386"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1"/>
        <w:rPr>
          <w:ins w:id="2387" w:author="john" w:date="2020-11-28T01:22:00Z"/>
          <w:del w:id="2388" w:author="John Clevenger" w:date="2023-11-18T14:49:00Z"/>
          <w:rFonts w:asciiTheme="minorHAnsi" w:eastAsiaTheme="minorEastAsia" w:hAnsiTheme="minorHAnsi" w:cstheme="minorBidi"/>
          <w:sz w:val="22"/>
          <w:szCs w:val="22"/>
        </w:rPr>
        <w:pPrChange w:id="2389" w:author="John Clevenger" w:date="2023-11-24T12:46:00Z">
          <w:pPr>
            <w:pStyle w:val="TOC2"/>
          </w:pPr>
        </w:pPrChange>
      </w:pPr>
      <w:ins w:id="2390" w:author="john" w:date="2020-11-28T01:22:00Z">
        <w:del w:id="2391"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392" w:author="john" w:date="2020-11-28T01:22:00Z"/>
          <w:del w:id="2393" w:author="John Clevenger" w:date="2023-11-18T14:49:00Z"/>
          <w:rFonts w:asciiTheme="minorHAnsi" w:eastAsiaTheme="minorEastAsia" w:hAnsiTheme="minorHAnsi" w:cstheme="minorBidi"/>
          <w:sz w:val="22"/>
          <w:szCs w:val="22"/>
        </w:rPr>
      </w:pPr>
      <w:ins w:id="2394" w:author="john" w:date="2020-11-28T01:22:00Z">
        <w:del w:id="2395"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1"/>
        <w:rPr>
          <w:ins w:id="2396" w:author="john" w:date="2020-11-28T01:22:00Z"/>
          <w:del w:id="2397" w:author="John Clevenger" w:date="2023-11-18T14:49:00Z"/>
          <w:rFonts w:asciiTheme="minorHAnsi" w:eastAsiaTheme="minorEastAsia" w:hAnsiTheme="minorHAnsi" w:cstheme="minorBidi"/>
          <w:sz w:val="22"/>
          <w:szCs w:val="22"/>
        </w:rPr>
        <w:pPrChange w:id="2398" w:author="John Clevenger" w:date="2023-11-24T12:46:00Z">
          <w:pPr>
            <w:pStyle w:val="TOC2"/>
          </w:pPr>
        </w:pPrChange>
      </w:pPr>
      <w:ins w:id="2399" w:author="john" w:date="2020-11-28T01:22:00Z">
        <w:del w:id="2400"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1"/>
        <w:rPr>
          <w:ins w:id="2401" w:author="john" w:date="2020-11-28T01:22:00Z"/>
          <w:del w:id="2402" w:author="John Clevenger" w:date="2023-11-18T14:49:00Z"/>
          <w:rFonts w:asciiTheme="minorHAnsi" w:eastAsiaTheme="minorEastAsia" w:hAnsiTheme="minorHAnsi" w:cstheme="minorBidi"/>
          <w:sz w:val="22"/>
          <w:szCs w:val="22"/>
        </w:rPr>
        <w:pPrChange w:id="2403" w:author="John Clevenger" w:date="2023-11-24T12:46:00Z">
          <w:pPr>
            <w:pStyle w:val="TOC2"/>
          </w:pPr>
        </w:pPrChange>
      </w:pPr>
      <w:ins w:id="2404" w:author="john" w:date="2020-11-28T01:22:00Z">
        <w:del w:id="2405"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1"/>
        <w:rPr>
          <w:ins w:id="2406" w:author="john" w:date="2020-11-28T01:22:00Z"/>
          <w:del w:id="2407" w:author="John Clevenger" w:date="2023-11-18T14:49:00Z"/>
          <w:rFonts w:asciiTheme="minorHAnsi" w:eastAsiaTheme="minorEastAsia" w:hAnsiTheme="minorHAnsi" w:cstheme="minorBidi"/>
          <w:sz w:val="22"/>
          <w:szCs w:val="22"/>
        </w:rPr>
        <w:pPrChange w:id="2408" w:author="John Clevenger" w:date="2023-11-24T12:46:00Z">
          <w:pPr>
            <w:pStyle w:val="TOC2"/>
          </w:pPr>
        </w:pPrChange>
      </w:pPr>
      <w:ins w:id="2409" w:author="john" w:date="2020-11-28T01:22:00Z">
        <w:del w:id="241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1"/>
        <w:rPr>
          <w:ins w:id="2411" w:author="john" w:date="2020-11-28T01:22:00Z"/>
          <w:del w:id="2412" w:author="John Clevenger" w:date="2023-11-18T14:49:00Z"/>
          <w:rFonts w:asciiTheme="minorHAnsi" w:eastAsiaTheme="minorEastAsia" w:hAnsiTheme="minorHAnsi" w:cstheme="minorBidi"/>
          <w:sz w:val="22"/>
          <w:szCs w:val="22"/>
        </w:rPr>
        <w:pPrChange w:id="2413" w:author="John Clevenger" w:date="2023-11-24T12:46:00Z">
          <w:pPr>
            <w:pStyle w:val="TOC2"/>
          </w:pPr>
        </w:pPrChange>
      </w:pPr>
      <w:ins w:id="2414" w:author="john" w:date="2020-11-28T01:22:00Z">
        <w:del w:id="2415"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1"/>
        <w:rPr>
          <w:ins w:id="2416" w:author="john" w:date="2020-11-28T01:22:00Z"/>
          <w:del w:id="2417" w:author="John Clevenger" w:date="2023-11-18T14:49:00Z"/>
          <w:rFonts w:asciiTheme="minorHAnsi" w:eastAsiaTheme="minorEastAsia" w:hAnsiTheme="minorHAnsi" w:cstheme="minorBidi"/>
          <w:sz w:val="22"/>
          <w:szCs w:val="22"/>
        </w:rPr>
        <w:pPrChange w:id="2418" w:author="John Clevenger" w:date="2023-11-24T12:46:00Z">
          <w:pPr>
            <w:pStyle w:val="TOC2"/>
          </w:pPr>
        </w:pPrChange>
      </w:pPr>
      <w:ins w:id="2419" w:author="john" w:date="2020-11-28T01:22:00Z">
        <w:del w:id="2420"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1"/>
        <w:rPr>
          <w:ins w:id="2421" w:author="john" w:date="2020-11-28T01:22:00Z"/>
          <w:del w:id="2422" w:author="John Clevenger" w:date="2023-11-18T14:49:00Z"/>
          <w:rFonts w:asciiTheme="minorHAnsi" w:eastAsiaTheme="minorEastAsia" w:hAnsiTheme="minorHAnsi" w:cstheme="minorBidi"/>
          <w:sz w:val="22"/>
          <w:szCs w:val="22"/>
        </w:rPr>
        <w:pPrChange w:id="2423" w:author="John Clevenger" w:date="2023-11-24T12:46:00Z">
          <w:pPr>
            <w:pStyle w:val="TOC2"/>
          </w:pPr>
        </w:pPrChange>
      </w:pPr>
      <w:ins w:id="2424" w:author="john" w:date="2020-11-28T01:22:00Z">
        <w:del w:id="2425"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1"/>
        <w:rPr>
          <w:ins w:id="2426" w:author="john" w:date="2020-11-28T01:22:00Z"/>
          <w:del w:id="2427" w:author="John Clevenger" w:date="2023-11-18T14:49:00Z"/>
          <w:rFonts w:asciiTheme="minorHAnsi" w:eastAsiaTheme="minorEastAsia" w:hAnsiTheme="minorHAnsi" w:cstheme="minorBidi"/>
          <w:sz w:val="22"/>
          <w:szCs w:val="22"/>
        </w:rPr>
        <w:pPrChange w:id="2428" w:author="John Clevenger" w:date="2023-11-24T12:46:00Z">
          <w:pPr>
            <w:pStyle w:val="TOC2"/>
          </w:pPr>
        </w:pPrChange>
      </w:pPr>
      <w:ins w:id="2429" w:author="john" w:date="2020-11-28T01:22:00Z">
        <w:del w:id="2430"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1"/>
        <w:rPr>
          <w:ins w:id="2431" w:author="john" w:date="2020-11-28T01:22:00Z"/>
          <w:del w:id="2432" w:author="John Clevenger" w:date="2023-11-18T14:49:00Z"/>
          <w:rFonts w:asciiTheme="minorHAnsi" w:eastAsiaTheme="minorEastAsia" w:hAnsiTheme="minorHAnsi" w:cstheme="minorBidi"/>
          <w:sz w:val="22"/>
          <w:szCs w:val="22"/>
        </w:rPr>
        <w:pPrChange w:id="2433" w:author="John Clevenger" w:date="2023-11-24T12:46:00Z">
          <w:pPr>
            <w:pStyle w:val="TOC2"/>
          </w:pPr>
        </w:pPrChange>
      </w:pPr>
      <w:ins w:id="2434" w:author="john" w:date="2020-11-28T01:22:00Z">
        <w:del w:id="2435"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436" w:author="john" w:date="2020-11-28T01:22:00Z"/>
          <w:del w:id="2437" w:author="John Clevenger" w:date="2023-11-18T14:49:00Z"/>
          <w:rFonts w:asciiTheme="minorHAnsi" w:eastAsiaTheme="minorEastAsia" w:hAnsiTheme="minorHAnsi" w:cstheme="minorBidi"/>
          <w:sz w:val="22"/>
          <w:szCs w:val="22"/>
        </w:rPr>
      </w:pPr>
      <w:ins w:id="2438" w:author="john" w:date="2020-11-28T01:22:00Z">
        <w:del w:id="2439"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1"/>
        <w:rPr>
          <w:ins w:id="2440" w:author="john" w:date="2020-11-28T01:22:00Z"/>
          <w:del w:id="2441" w:author="John Clevenger" w:date="2023-11-18T14:49:00Z"/>
          <w:rFonts w:asciiTheme="minorHAnsi" w:eastAsiaTheme="minorEastAsia" w:hAnsiTheme="minorHAnsi" w:cstheme="minorBidi"/>
          <w:sz w:val="22"/>
          <w:szCs w:val="22"/>
        </w:rPr>
        <w:pPrChange w:id="2442" w:author="John Clevenger" w:date="2023-11-24T12:46:00Z">
          <w:pPr>
            <w:pStyle w:val="TOC2"/>
          </w:pPr>
        </w:pPrChange>
      </w:pPr>
      <w:ins w:id="2443" w:author="john" w:date="2020-11-28T01:22:00Z">
        <w:del w:id="2444"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1"/>
        <w:rPr>
          <w:ins w:id="2445" w:author="john" w:date="2020-11-28T01:22:00Z"/>
          <w:del w:id="2446" w:author="John Clevenger" w:date="2023-11-18T14:49:00Z"/>
          <w:rFonts w:asciiTheme="minorHAnsi" w:eastAsiaTheme="minorEastAsia" w:hAnsiTheme="minorHAnsi" w:cstheme="minorBidi"/>
          <w:sz w:val="22"/>
          <w:szCs w:val="22"/>
        </w:rPr>
        <w:pPrChange w:id="2447" w:author="John Clevenger" w:date="2023-11-24T12:46:00Z">
          <w:pPr>
            <w:pStyle w:val="TOC2"/>
          </w:pPr>
        </w:pPrChange>
      </w:pPr>
      <w:ins w:id="2448" w:author="john" w:date="2020-11-28T01:22:00Z">
        <w:del w:id="2449"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1"/>
        <w:rPr>
          <w:ins w:id="2450" w:author="john" w:date="2020-11-28T01:22:00Z"/>
          <w:del w:id="2451" w:author="John Clevenger" w:date="2023-11-18T14:49:00Z"/>
          <w:rFonts w:asciiTheme="minorHAnsi" w:eastAsiaTheme="minorEastAsia" w:hAnsiTheme="minorHAnsi" w:cstheme="minorBidi"/>
          <w:sz w:val="22"/>
          <w:szCs w:val="22"/>
        </w:rPr>
        <w:pPrChange w:id="2452" w:author="John Clevenger" w:date="2023-11-24T12:46:00Z">
          <w:pPr>
            <w:pStyle w:val="TOC2"/>
          </w:pPr>
        </w:pPrChange>
      </w:pPr>
      <w:ins w:id="2453" w:author="john" w:date="2020-11-28T01:22:00Z">
        <w:del w:id="2454"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1"/>
        <w:rPr>
          <w:ins w:id="2455" w:author="john" w:date="2020-11-28T01:22:00Z"/>
          <w:del w:id="2456" w:author="John Clevenger" w:date="2023-11-18T14:49:00Z"/>
          <w:rFonts w:asciiTheme="minorHAnsi" w:eastAsiaTheme="minorEastAsia" w:hAnsiTheme="minorHAnsi" w:cstheme="minorBidi"/>
          <w:sz w:val="22"/>
          <w:szCs w:val="22"/>
        </w:rPr>
        <w:pPrChange w:id="2457" w:author="John Clevenger" w:date="2023-11-24T12:46:00Z">
          <w:pPr>
            <w:pStyle w:val="TOC2"/>
          </w:pPr>
        </w:pPrChange>
      </w:pPr>
      <w:ins w:id="2458" w:author="john" w:date="2020-11-28T01:22:00Z">
        <w:del w:id="2459"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1"/>
        <w:rPr>
          <w:ins w:id="2460" w:author="john" w:date="2020-11-28T01:22:00Z"/>
          <w:del w:id="2461" w:author="John Clevenger" w:date="2023-11-18T14:49:00Z"/>
          <w:rFonts w:asciiTheme="minorHAnsi" w:eastAsiaTheme="minorEastAsia" w:hAnsiTheme="minorHAnsi" w:cstheme="minorBidi"/>
          <w:sz w:val="22"/>
          <w:szCs w:val="22"/>
        </w:rPr>
        <w:pPrChange w:id="2462" w:author="John Clevenger" w:date="2023-11-24T12:46:00Z">
          <w:pPr>
            <w:pStyle w:val="TOC2"/>
          </w:pPr>
        </w:pPrChange>
      </w:pPr>
      <w:ins w:id="2463" w:author="john" w:date="2020-11-28T01:22:00Z">
        <w:del w:id="246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465" w:author="john" w:date="2020-11-28T01:22:00Z"/>
          <w:del w:id="2466" w:author="John Clevenger" w:date="2023-11-18T14:49:00Z"/>
          <w:rFonts w:asciiTheme="minorHAnsi" w:eastAsiaTheme="minorEastAsia" w:hAnsiTheme="minorHAnsi" w:cstheme="minorBidi"/>
          <w:sz w:val="22"/>
          <w:szCs w:val="22"/>
        </w:rPr>
      </w:pPr>
      <w:ins w:id="2467" w:author="john" w:date="2020-11-28T01:22:00Z">
        <w:del w:id="246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1"/>
        <w:rPr>
          <w:ins w:id="2469" w:author="john" w:date="2020-11-28T01:22:00Z"/>
          <w:del w:id="2470" w:author="John Clevenger" w:date="2023-11-18T14:49:00Z"/>
          <w:rFonts w:asciiTheme="minorHAnsi" w:eastAsiaTheme="minorEastAsia" w:hAnsiTheme="minorHAnsi" w:cstheme="minorBidi"/>
          <w:sz w:val="22"/>
          <w:szCs w:val="22"/>
        </w:rPr>
        <w:pPrChange w:id="2471" w:author="John Clevenger" w:date="2023-11-24T12:46:00Z">
          <w:pPr>
            <w:pStyle w:val="TOC2"/>
          </w:pPr>
        </w:pPrChange>
      </w:pPr>
      <w:ins w:id="2472" w:author="john" w:date="2020-11-28T01:22:00Z">
        <w:del w:id="2473"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1"/>
        <w:rPr>
          <w:ins w:id="2474" w:author="john" w:date="2020-11-28T01:22:00Z"/>
          <w:del w:id="2475" w:author="John Clevenger" w:date="2023-11-18T14:49:00Z"/>
          <w:rFonts w:asciiTheme="minorHAnsi" w:eastAsiaTheme="minorEastAsia" w:hAnsiTheme="minorHAnsi" w:cstheme="minorBidi"/>
          <w:sz w:val="22"/>
          <w:szCs w:val="22"/>
        </w:rPr>
        <w:pPrChange w:id="2476" w:author="John Clevenger" w:date="2023-11-24T12:46:00Z">
          <w:pPr>
            <w:pStyle w:val="TOC2"/>
          </w:pPr>
        </w:pPrChange>
      </w:pPr>
      <w:ins w:id="2477" w:author="john" w:date="2020-11-28T01:22:00Z">
        <w:del w:id="2478"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sz w:val="22"/>
          <w:szCs w:val="22"/>
        </w:rPr>
      </w:pPr>
      <w:ins w:id="2481" w:author="john" w:date="2020-11-28T01:22:00Z">
        <w:del w:id="2482"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1"/>
        <w:rPr>
          <w:ins w:id="2483" w:author="john" w:date="2020-11-28T01:22:00Z"/>
          <w:del w:id="2484" w:author="John Clevenger" w:date="2023-11-18T14:49:00Z"/>
          <w:rFonts w:asciiTheme="minorHAnsi" w:eastAsiaTheme="minorEastAsia" w:hAnsiTheme="minorHAnsi" w:cstheme="minorBidi"/>
          <w:sz w:val="22"/>
          <w:szCs w:val="22"/>
        </w:rPr>
        <w:pPrChange w:id="2485" w:author="John Clevenger" w:date="2023-11-24T12:46:00Z">
          <w:pPr>
            <w:pStyle w:val="TOC2"/>
          </w:pPr>
        </w:pPrChange>
      </w:pPr>
      <w:ins w:id="2486" w:author="john" w:date="2020-11-28T01:22:00Z">
        <w:del w:id="2487"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1"/>
        <w:rPr>
          <w:ins w:id="2488" w:author="john" w:date="2020-11-28T01:22:00Z"/>
          <w:del w:id="2489" w:author="John Clevenger" w:date="2023-11-18T14:49:00Z"/>
          <w:rFonts w:asciiTheme="minorHAnsi" w:eastAsiaTheme="minorEastAsia" w:hAnsiTheme="minorHAnsi" w:cstheme="minorBidi"/>
          <w:sz w:val="22"/>
          <w:szCs w:val="22"/>
        </w:rPr>
        <w:pPrChange w:id="2490" w:author="John Clevenger" w:date="2023-11-24T12:46:00Z">
          <w:pPr>
            <w:pStyle w:val="TOC2"/>
          </w:pPr>
        </w:pPrChange>
      </w:pPr>
      <w:ins w:id="2491" w:author="john" w:date="2020-11-28T01:22:00Z">
        <w:del w:id="2492"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1"/>
        <w:rPr>
          <w:ins w:id="2493" w:author="john" w:date="2020-11-28T01:22:00Z"/>
          <w:del w:id="2494" w:author="John Clevenger" w:date="2023-11-18T14:49:00Z"/>
          <w:rFonts w:asciiTheme="minorHAnsi" w:eastAsiaTheme="minorEastAsia" w:hAnsiTheme="minorHAnsi" w:cstheme="minorBidi"/>
          <w:sz w:val="22"/>
          <w:szCs w:val="22"/>
        </w:rPr>
        <w:pPrChange w:id="2495" w:author="John Clevenger" w:date="2023-11-24T12:46:00Z">
          <w:pPr>
            <w:pStyle w:val="TOC3"/>
          </w:pPr>
        </w:pPrChange>
      </w:pPr>
      <w:ins w:id="2496" w:author="john" w:date="2020-11-28T01:22:00Z">
        <w:del w:id="2497"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1"/>
        <w:rPr>
          <w:ins w:id="2498" w:author="john" w:date="2020-11-28T01:22:00Z"/>
          <w:del w:id="2499" w:author="John Clevenger" w:date="2023-11-18T14:49:00Z"/>
          <w:rFonts w:asciiTheme="minorHAnsi" w:eastAsiaTheme="minorEastAsia" w:hAnsiTheme="minorHAnsi" w:cstheme="minorBidi"/>
          <w:sz w:val="22"/>
          <w:szCs w:val="22"/>
        </w:rPr>
        <w:pPrChange w:id="2500" w:author="John Clevenger" w:date="2023-11-24T12:46:00Z">
          <w:pPr>
            <w:pStyle w:val="TOC2"/>
          </w:pPr>
        </w:pPrChange>
      </w:pPr>
      <w:ins w:id="2501" w:author="john" w:date="2020-11-28T01:22:00Z">
        <w:del w:id="2502"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sz w:val="22"/>
          <w:szCs w:val="22"/>
        </w:rPr>
        <w:pPrChange w:id="2505" w:author="John Clevenger" w:date="2023-11-24T12:46:00Z">
          <w:pPr>
            <w:pStyle w:val="TOC3"/>
          </w:pPr>
        </w:pPrChange>
      </w:pPr>
      <w:ins w:id="2506" w:author="john" w:date="2020-11-28T01:22:00Z">
        <w:del w:id="2507"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1"/>
        <w:rPr>
          <w:ins w:id="2508" w:author="john" w:date="2020-11-28T01:22:00Z"/>
          <w:del w:id="2509" w:author="John Clevenger" w:date="2023-11-18T14:49:00Z"/>
          <w:rFonts w:asciiTheme="minorHAnsi" w:eastAsiaTheme="minorEastAsia" w:hAnsiTheme="minorHAnsi" w:cstheme="minorBidi"/>
          <w:sz w:val="22"/>
          <w:szCs w:val="22"/>
        </w:rPr>
        <w:pPrChange w:id="2510" w:author="John Clevenger" w:date="2023-11-24T12:46:00Z">
          <w:pPr>
            <w:pStyle w:val="TOC3"/>
          </w:pPr>
        </w:pPrChange>
      </w:pPr>
      <w:ins w:id="2511" w:author="john" w:date="2020-11-28T01:22:00Z">
        <w:del w:id="2512"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1"/>
        <w:rPr>
          <w:ins w:id="2513" w:author="john" w:date="2020-11-28T01:22:00Z"/>
          <w:del w:id="2514" w:author="John Clevenger" w:date="2023-11-18T14:49:00Z"/>
          <w:rFonts w:asciiTheme="minorHAnsi" w:eastAsiaTheme="minorEastAsia" w:hAnsiTheme="minorHAnsi" w:cstheme="minorBidi"/>
          <w:sz w:val="22"/>
          <w:szCs w:val="22"/>
        </w:rPr>
        <w:pPrChange w:id="2515" w:author="John Clevenger" w:date="2023-11-24T12:46:00Z">
          <w:pPr>
            <w:pStyle w:val="TOC3"/>
          </w:pPr>
        </w:pPrChange>
      </w:pPr>
      <w:ins w:id="2516" w:author="john" w:date="2020-11-28T01:22:00Z">
        <w:del w:id="2517"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1"/>
        <w:rPr>
          <w:ins w:id="2518" w:author="john" w:date="2020-11-28T01:22:00Z"/>
          <w:del w:id="2519" w:author="John Clevenger" w:date="2023-11-18T14:49:00Z"/>
          <w:rFonts w:asciiTheme="minorHAnsi" w:eastAsiaTheme="minorEastAsia" w:hAnsiTheme="minorHAnsi" w:cstheme="minorBidi"/>
          <w:sz w:val="22"/>
          <w:szCs w:val="22"/>
        </w:rPr>
        <w:pPrChange w:id="2520" w:author="John Clevenger" w:date="2023-11-24T12:46:00Z">
          <w:pPr>
            <w:pStyle w:val="TOC3"/>
          </w:pPr>
        </w:pPrChange>
      </w:pPr>
      <w:ins w:id="2521" w:author="john" w:date="2020-11-28T01:22:00Z">
        <w:del w:id="252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sz w:val="22"/>
          <w:szCs w:val="22"/>
        </w:rPr>
        <w:pPrChange w:id="2525" w:author="John Clevenger" w:date="2023-11-24T12:46:00Z">
          <w:pPr>
            <w:pStyle w:val="TOC2"/>
          </w:pPr>
        </w:pPrChange>
      </w:pPr>
      <w:ins w:id="2526" w:author="john" w:date="2020-11-28T01:22:00Z">
        <w:del w:id="2527"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1"/>
        <w:rPr>
          <w:ins w:id="2528" w:author="john" w:date="2020-11-28T01:22:00Z"/>
          <w:del w:id="2529" w:author="John Clevenger" w:date="2023-11-18T14:49:00Z"/>
          <w:rFonts w:asciiTheme="minorHAnsi" w:eastAsiaTheme="minorEastAsia" w:hAnsiTheme="minorHAnsi" w:cstheme="minorBidi"/>
          <w:sz w:val="22"/>
          <w:szCs w:val="22"/>
        </w:rPr>
        <w:pPrChange w:id="2530" w:author="John Clevenger" w:date="2023-11-24T12:46:00Z">
          <w:pPr>
            <w:pStyle w:val="TOC2"/>
          </w:pPr>
        </w:pPrChange>
      </w:pPr>
      <w:ins w:id="2531" w:author="john" w:date="2020-11-28T01:22:00Z">
        <w:del w:id="2532"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533" w:author="john" w:date="2020-11-28T01:22:00Z"/>
          <w:del w:id="2534" w:author="John Clevenger" w:date="2023-11-18T14:49:00Z"/>
          <w:rFonts w:asciiTheme="minorHAnsi" w:eastAsiaTheme="minorEastAsia" w:hAnsiTheme="minorHAnsi" w:cstheme="minorBidi"/>
          <w:sz w:val="22"/>
          <w:szCs w:val="22"/>
        </w:rPr>
      </w:pPr>
      <w:ins w:id="2535" w:author="john" w:date="2020-11-28T01:22:00Z">
        <w:del w:id="2536"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1"/>
        <w:rPr>
          <w:ins w:id="2537" w:author="john" w:date="2020-11-28T01:22:00Z"/>
          <w:del w:id="2538" w:author="John Clevenger" w:date="2023-11-18T14:49:00Z"/>
          <w:rFonts w:asciiTheme="minorHAnsi" w:eastAsiaTheme="minorEastAsia" w:hAnsiTheme="minorHAnsi" w:cstheme="minorBidi"/>
          <w:sz w:val="22"/>
          <w:szCs w:val="22"/>
        </w:rPr>
        <w:pPrChange w:id="2539" w:author="John Clevenger" w:date="2023-11-24T12:46:00Z">
          <w:pPr>
            <w:pStyle w:val="TOC2"/>
          </w:pPr>
        </w:pPrChange>
      </w:pPr>
      <w:ins w:id="2540" w:author="john" w:date="2020-11-28T01:22:00Z">
        <w:del w:id="2541"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1"/>
        <w:rPr>
          <w:ins w:id="2542" w:author="john" w:date="2020-11-28T01:22:00Z"/>
          <w:del w:id="2543" w:author="John Clevenger" w:date="2023-11-18T14:49:00Z"/>
          <w:rFonts w:asciiTheme="minorHAnsi" w:eastAsiaTheme="minorEastAsia" w:hAnsiTheme="minorHAnsi" w:cstheme="minorBidi"/>
          <w:sz w:val="22"/>
          <w:szCs w:val="22"/>
        </w:rPr>
        <w:pPrChange w:id="2544" w:author="John Clevenger" w:date="2023-11-24T12:46:00Z">
          <w:pPr>
            <w:pStyle w:val="TOC2"/>
          </w:pPr>
        </w:pPrChange>
      </w:pPr>
      <w:ins w:id="2545" w:author="john" w:date="2020-11-28T01:22:00Z">
        <w:del w:id="2546"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sz w:val="22"/>
          <w:szCs w:val="22"/>
        </w:rPr>
        <w:pPrChange w:id="2549" w:author="John Clevenger" w:date="2023-11-24T12:46:00Z">
          <w:pPr>
            <w:pStyle w:val="TOC3"/>
          </w:pPr>
        </w:pPrChange>
      </w:pPr>
      <w:ins w:id="2550" w:author="john" w:date="2020-11-28T01:22:00Z">
        <w:del w:id="2551"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1"/>
        <w:rPr>
          <w:ins w:id="2552" w:author="john" w:date="2020-11-28T01:22:00Z"/>
          <w:del w:id="2553" w:author="John Clevenger" w:date="2023-11-18T14:49:00Z"/>
          <w:rFonts w:asciiTheme="minorHAnsi" w:eastAsiaTheme="minorEastAsia" w:hAnsiTheme="minorHAnsi" w:cstheme="minorBidi"/>
          <w:sz w:val="22"/>
          <w:szCs w:val="22"/>
        </w:rPr>
        <w:pPrChange w:id="2554" w:author="John Clevenger" w:date="2023-11-24T12:46:00Z">
          <w:pPr>
            <w:pStyle w:val="TOC3"/>
          </w:pPr>
        </w:pPrChange>
      </w:pPr>
      <w:ins w:id="2555" w:author="john" w:date="2020-11-28T01:22:00Z">
        <w:del w:id="2556"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1"/>
        <w:rPr>
          <w:ins w:id="2557" w:author="john" w:date="2020-11-28T01:22:00Z"/>
          <w:del w:id="2558" w:author="John Clevenger" w:date="2023-11-18T14:49:00Z"/>
          <w:rFonts w:asciiTheme="minorHAnsi" w:eastAsiaTheme="minorEastAsia" w:hAnsiTheme="minorHAnsi" w:cstheme="minorBidi"/>
          <w:sz w:val="22"/>
          <w:szCs w:val="22"/>
        </w:rPr>
        <w:pPrChange w:id="2559" w:author="John Clevenger" w:date="2023-11-24T12:46:00Z">
          <w:pPr>
            <w:pStyle w:val="TOC3"/>
          </w:pPr>
        </w:pPrChange>
      </w:pPr>
      <w:ins w:id="2560" w:author="john" w:date="2020-11-28T01:22:00Z">
        <w:del w:id="2561"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1"/>
        <w:rPr>
          <w:ins w:id="2562" w:author="john" w:date="2020-11-28T01:22:00Z"/>
          <w:del w:id="2563" w:author="John Clevenger" w:date="2023-11-18T14:49:00Z"/>
          <w:rFonts w:asciiTheme="minorHAnsi" w:eastAsiaTheme="minorEastAsia" w:hAnsiTheme="minorHAnsi" w:cstheme="minorBidi"/>
          <w:sz w:val="22"/>
          <w:szCs w:val="22"/>
        </w:rPr>
        <w:pPrChange w:id="2564" w:author="John Clevenger" w:date="2023-11-24T12:46:00Z">
          <w:pPr>
            <w:pStyle w:val="TOC3"/>
          </w:pPr>
        </w:pPrChange>
      </w:pPr>
      <w:ins w:id="2565" w:author="john" w:date="2020-11-28T01:22:00Z">
        <w:del w:id="2566"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sz w:val="22"/>
          <w:szCs w:val="22"/>
        </w:rPr>
        <w:pPrChange w:id="2569" w:author="John Clevenger" w:date="2023-11-24T12:46:00Z">
          <w:pPr>
            <w:pStyle w:val="TOC2"/>
          </w:pPr>
        </w:pPrChange>
      </w:pPr>
      <w:ins w:id="2570" w:author="john" w:date="2020-11-28T01:22:00Z">
        <w:del w:id="2571"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1"/>
        <w:rPr>
          <w:ins w:id="2572" w:author="john" w:date="2020-11-28T01:22:00Z"/>
          <w:del w:id="2573" w:author="John Clevenger" w:date="2023-11-18T14:49:00Z"/>
          <w:rFonts w:asciiTheme="minorHAnsi" w:eastAsiaTheme="minorEastAsia" w:hAnsiTheme="minorHAnsi" w:cstheme="minorBidi"/>
          <w:sz w:val="22"/>
          <w:szCs w:val="22"/>
        </w:rPr>
        <w:pPrChange w:id="2574" w:author="John Clevenger" w:date="2023-11-24T12:46:00Z">
          <w:pPr>
            <w:pStyle w:val="TOC3"/>
          </w:pPr>
        </w:pPrChange>
      </w:pPr>
      <w:ins w:id="2575" w:author="john" w:date="2020-11-28T01:22:00Z">
        <w:del w:id="257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1"/>
        <w:rPr>
          <w:ins w:id="2577" w:author="john" w:date="2020-11-28T01:22:00Z"/>
          <w:del w:id="2578" w:author="John Clevenger" w:date="2023-11-18T14:49:00Z"/>
          <w:rFonts w:asciiTheme="minorHAnsi" w:eastAsiaTheme="minorEastAsia" w:hAnsiTheme="minorHAnsi" w:cstheme="minorBidi"/>
          <w:sz w:val="22"/>
          <w:szCs w:val="22"/>
        </w:rPr>
        <w:pPrChange w:id="2579" w:author="John Clevenger" w:date="2023-11-24T12:46:00Z">
          <w:pPr>
            <w:pStyle w:val="TOC3"/>
          </w:pPr>
        </w:pPrChange>
      </w:pPr>
      <w:ins w:id="2580" w:author="john" w:date="2020-11-28T01:22:00Z">
        <w:del w:id="2581"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1"/>
        <w:rPr>
          <w:ins w:id="2582" w:author="john" w:date="2020-11-28T01:22:00Z"/>
          <w:del w:id="2583" w:author="John Clevenger" w:date="2023-11-18T14:49:00Z"/>
          <w:rFonts w:asciiTheme="minorHAnsi" w:eastAsiaTheme="minorEastAsia" w:hAnsiTheme="minorHAnsi" w:cstheme="minorBidi"/>
          <w:sz w:val="22"/>
          <w:szCs w:val="22"/>
        </w:rPr>
        <w:pPrChange w:id="2584" w:author="John Clevenger" w:date="2023-11-24T12:46:00Z">
          <w:pPr>
            <w:pStyle w:val="TOC3"/>
          </w:pPr>
        </w:pPrChange>
      </w:pPr>
      <w:ins w:id="2585" w:author="john" w:date="2020-11-28T01:22:00Z">
        <w:del w:id="2586"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1"/>
        <w:rPr>
          <w:ins w:id="2587" w:author="john" w:date="2020-11-28T01:22:00Z"/>
          <w:del w:id="2588" w:author="John Clevenger" w:date="2023-11-18T14:49:00Z"/>
          <w:rFonts w:asciiTheme="minorHAnsi" w:eastAsiaTheme="minorEastAsia" w:hAnsiTheme="minorHAnsi" w:cstheme="minorBidi"/>
          <w:sz w:val="22"/>
          <w:szCs w:val="22"/>
        </w:rPr>
        <w:pPrChange w:id="2589" w:author="John Clevenger" w:date="2023-11-24T12:46:00Z">
          <w:pPr>
            <w:pStyle w:val="TOC3"/>
          </w:pPr>
        </w:pPrChange>
      </w:pPr>
      <w:ins w:id="2590" w:author="john" w:date="2020-11-28T01:22:00Z">
        <w:del w:id="2591"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1"/>
        <w:rPr>
          <w:ins w:id="2592" w:author="john" w:date="2020-11-28T01:22:00Z"/>
          <w:del w:id="2593" w:author="John Clevenger" w:date="2023-11-18T14:49:00Z"/>
          <w:rFonts w:asciiTheme="minorHAnsi" w:eastAsiaTheme="minorEastAsia" w:hAnsiTheme="minorHAnsi" w:cstheme="minorBidi"/>
          <w:sz w:val="22"/>
          <w:szCs w:val="22"/>
        </w:rPr>
        <w:pPrChange w:id="2594" w:author="John Clevenger" w:date="2023-11-24T12:46:00Z">
          <w:pPr>
            <w:pStyle w:val="TOC2"/>
          </w:pPr>
        </w:pPrChange>
      </w:pPr>
      <w:ins w:id="2595" w:author="john" w:date="2020-11-28T01:22:00Z">
        <w:del w:id="2596"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1"/>
        <w:rPr>
          <w:ins w:id="2597" w:author="john" w:date="2020-11-28T01:22:00Z"/>
          <w:del w:id="2598" w:author="John Clevenger" w:date="2023-11-18T14:49:00Z"/>
          <w:rFonts w:asciiTheme="minorHAnsi" w:eastAsiaTheme="minorEastAsia" w:hAnsiTheme="minorHAnsi" w:cstheme="minorBidi"/>
          <w:sz w:val="22"/>
          <w:szCs w:val="22"/>
        </w:rPr>
        <w:pPrChange w:id="2599" w:author="John Clevenger" w:date="2023-11-24T12:46:00Z">
          <w:pPr>
            <w:pStyle w:val="TOC3"/>
          </w:pPr>
        </w:pPrChange>
      </w:pPr>
      <w:ins w:id="2600" w:author="john" w:date="2020-11-28T01:22:00Z">
        <w:del w:id="2601"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1"/>
        <w:rPr>
          <w:ins w:id="2602" w:author="john" w:date="2020-11-28T01:22:00Z"/>
          <w:del w:id="2603" w:author="John Clevenger" w:date="2023-11-18T14:49:00Z"/>
          <w:rFonts w:asciiTheme="minorHAnsi" w:eastAsiaTheme="minorEastAsia" w:hAnsiTheme="minorHAnsi" w:cstheme="minorBidi"/>
          <w:sz w:val="22"/>
          <w:szCs w:val="22"/>
        </w:rPr>
        <w:pPrChange w:id="2604" w:author="John Clevenger" w:date="2023-11-24T12:46:00Z">
          <w:pPr>
            <w:pStyle w:val="TOC3"/>
          </w:pPr>
        </w:pPrChange>
      </w:pPr>
      <w:ins w:id="2605" w:author="john" w:date="2020-11-28T01:22:00Z">
        <w:del w:id="2606"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1"/>
        <w:rPr>
          <w:ins w:id="2607" w:author="john" w:date="2020-11-28T01:22:00Z"/>
          <w:del w:id="2608" w:author="John Clevenger" w:date="2023-11-18T14:49:00Z"/>
          <w:rFonts w:asciiTheme="minorHAnsi" w:eastAsiaTheme="minorEastAsia" w:hAnsiTheme="minorHAnsi" w:cstheme="minorBidi"/>
          <w:sz w:val="22"/>
          <w:szCs w:val="22"/>
        </w:rPr>
        <w:pPrChange w:id="2609" w:author="John Clevenger" w:date="2023-11-24T12:46:00Z">
          <w:pPr>
            <w:pStyle w:val="TOC3"/>
          </w:pPr>
        </w:pPrChange>
      </w:pPr>
      <w:ins w:id="2610" w:author="john" w:date="2020-11-28T01:22:00Z">
        <w:del w:id="2611"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1"/>
        <w:rPr>
          <w:ins w:id="2612" w:author="john" w:date="2020-11-28T01:22:00Z"/>
          <w:del w:id="2613" w:author="John Clevenger" w:date="2023-11-18T14:49:00Z"/>
          <w:rFonts w:asciiTheme="minorHAnsi" w:eastAsiaTheme="minorEastAsia" w:hAnsiTheme="minorHAnsi" w:cstheme="minorBidi"/>
          <w:sz w:val="22"/>
          <w:szCs w:val="22"/>
        </w:rPr>
        <w:pPrChange w:id="2614" w:author="John Clevenger" w:date="2023-11-24T12:46:00Z">
          <w:pPr>
            <w:pStyle w:val="TOC3"/>
          </w:pPr>
        </w:pPrChange>
      </w:pPr>
      <w:ins w:id="2615" w:author="john" w:date="2020-11-28T01:22:00Z">
        <w:del w:id="2616"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1"/>
        <w:rPr>
          <w:ins w:id="2617" w:author="john" w:date="2020-11-28T01:22:00Z"/>
          <w:del w:id="2618" w:author="John Clevenger" w:date="2023-11-18T14:49:00Z"/>
          <w:rFonts w:asciiTheme="minorHAnsi" w:eastAsiaTheme="minorEastAsia" w:hAnsiTheme="minorHAnsi" w:cstheme="minorBidi"/>
          <w:sz w:val="22"/>
          <w:szCs w:val="22"/>
        </w:rPr>
        <w:pPrChange w:id="2619" w:author="John Clevenger" w:date="2023-11-24T12:46:00Z">
          <w:pPr>
            <w:pStyle w:val="TOC2"/>
          </w:pPr>
        </w:pPrChange>
      </w:pPr>
      <w:ins w:id="2620" w:author="john" w:date="2020-11-28T01:22:00Z">
        <w:del w:id="2621"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1"/>
        <w:rPr>
          <w:ins w:id="2622" w:author="john" w:date="2020-11-28T01:22:00Z"/>
          <w:del w:id="2623" w:author="John Clevenger" w:date="2023-11-18T14:49:00Z"/>
          <w:rFonts w:asciiTheme="minorHAnsi" w:eastAsiaTheme="minorEastAsia" w:hAnsiTheme="minorHAnsi" w:cstheme="minorBidi"/>
          <w:sz w:val="22"/>
          <w:szCs w:val="22"/>
        </w:rPr>
        <w:pPrChange w:id="2624" w:author="John Clevenger" w:date="2023-11-24T12:46:00Z">
          <w:pPr>
            <w:pStyle w:val="TOC3"/>
          </w:pPr>
        </w:pPrChange>
      </w:pPr>
      <w:ins w:id="2625" w:author="john" w:date="2020-11-28T01:22:00Z">
        <w:del w:id="26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1"/>
        <w:rPr>
          <w:ins w:id="2627" w:author="john" w:date="2020-11-28T01:22:00Z"/>
          <w:del w:id="2628" w:author="John Clevenger" w:date="2023-11-18T14:49:00Z"/>
          <w:rFonts w:asciiTheme="minorHAnsi" w:eastAsiaTheme="minorEastAsia" w:hAnsiTheme="minorHAnsi" w:cstheme="minorBidi"/>
          <w:sz w:val="22"/>
          <w:szCs w:val="22"/>
        </w:rPr>
        <w:pPrChange w:id="2629" w:author="John Clevenger" w:date="2023-11-24T12:46:00Z">
          <w:pPr>
            <w:pStyle w:val="TOC3"/>
          </w:pPr>
        </w:pPrChange>
      </w:pPr>
      <w:ins w:id="2630" w:author="john" w:date="2020-11-28T01:22:00Z">
        <w:del w:id="2631"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1"/>
        <w:rPr>
          <w:ins w:id="2632" w:author="john" w:date="2020-11-28T01:22:00Z"/>
          <w:del w:id="2633" w:author="John Clevenger" w:date="2023-11-18T14:49:00Z"/>
          <w:rFonts w:asciiTheme="minorHAnsi" w:eastAsiaTheme="minorEastAsia" w:hAnsiTheme="minorHAnsi" w:cstheme="minorBidi"/>
          <w:sz w:val="22"/>
          <w:szCs w:val="22"/>
        </w:rPr>
        <w:pPrChange w:id="2634" w:author="John Clevenger" w:date="2023-11-24T12:46:00Z">
          <w:pPr>
            <w:pStyle w:val="TOC2"/>
          </w:pPr>
        </w:pPrChange>
      </w:pPr>
      <w:ins w:id="2635" w:author="john" w:date="2020-11-28T01:22:00Z">
        <w:del w:id="2636"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1"/>
        <w:rPr>
          <w:ins w:id="2637" w:author="john" w:date="2020-11-28T01:22:00Z"/>
          <w:del w:id="2638" w:author="John Clevenger" w:date="2023-11-18T14:49:00Z"/>
          <w:rFonts w:asciiTheme="minorHAnsi" w:eastAsiaTheme="minorEastAsia" w:hAnsiTheme="minorHAnsi" w:cstheme="minorBidi"/>
          <w:sz w:val="22"/>
          <w:szCs w:val="22"/>
        </w:rPr>
        <w:pPrChange w:id="2639" w:author="John Clevenger" w:date="2023-11-24T12:46:00Z">
          <w:pPr>
            <w:pStyle w:val="TOC3"/>
          </w:pPr>
        </w:pPrChange>
      </w:pPr>
      <w:ins w:id="2640" w:author="john" w:date="2020-11-28T01:22:00Z">
        <w:del w:id="2641"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1"/>
        <w:rPr>
          <w:ins w:id="2642" w:author="john" w:date="2020-11-28T01:22:00Z"/>
          <w:del w:id="2643" w:author="John Clevenger" w:date="2023-11-18T14:49:00Z"/>
          <w:rFonts w:asciiTheme="minorHAnsi" w:eastAsiaTheme="minorEastAsia" w:hAnsiTheme="minorHAnsi" w:cstheme="minorBidi"/>
          <w:sz w:val="22"/>
          <w:szCs w:val="22"/>
        </w:rPr>
        <w:pPrChange w:id="2644" w:author="John Clevenger" w:date="2023-11-24T12:46:00Z">
          <w:pPr>
            <w:pStyle w:val="TOC3"/>
          </w:pPr>
        </w:pPrChange>
      </w:pPr>
      <w:ins w:id="2645" w:author="john" w:date="2020-11-28T01:22:00Z">
        <w:del w:id="2646"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1"/>
        <w:rPr>
          <w:ins w:id="2647" w:author="john" w:date="2020-11-28T01:22:00Z"/>
          <w:del w:id="2648" w:author="John Clevenger" w:date="2023-11-18T14:49:00Z"/>
          <w:rFonts w:asciiTheme="minorHAnsi" w:eastAsiaTheme="minorEastAsia" w:hAnsiTheme="minorHAnsi" w:cstheme="minorBidi"/>
          <w:sz w:val="22"/>
          <w:szCs w:val="22"/>
        </w:rPr>
        <w:pPrChange w:id="2649" w:author="John Clevenger" w:date="2023-11-24T12:46:00Z">
          <w:pPr>
            <w:pStyle w:val="TOC2"/>
          </w:pPr>
        </w:pPrChange>
      </w:pPr>
      <w:ins w:id="2650" w:author="john" w:date="2020-11-28T01:22:00Z">
        <w:del w:id="2651"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1"/>
        <w:rPr>
          <w:ins w:id="2652" w:author="john" w:date="2020-11-28T01:22:00Z"/>
          <w:del w:id="2653" w:author="John Clevenger" w:date="2023-11-18T14:49:00Z"/>
          <w:rFonts w:asciiTheme="minorHAnsi" w:eastAsiaTheme="minorEastAsia" w:hAnsiTheme="minorHAnsi" w:cstheme="minorBidi"/>
          <w:sz w:val="22"/>
          <w:szCs w:val="22"/>
        </w:rPr>
        <w:pPrChange w:id="2654" w:author="John Clevenger" w:date="2023-11-24T12:46:00Z">
          <w:pPr>
            <w:pStyle w:val="TOC2"/>
          </w:pPr>
        </w:pPrChange>
      </w:pPr>
      <w:ins w:id="2655" w:author="john" w:date="2020-11-28T01:22:00Z">
        <w:del w:id="2656"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657" w:author="john" w:date="2020-11-28T01:22:00Z"/>
          <w:del w:id="2658" w:author="John Clevenger" w:date="2023-11-18T14:49:00Z"/>
          <w:rFonts w:asciiTheme="minorHAnsi" w:eastAsiaTheme="minorEastAsia" w:hAnsiTheme="minorHAnsi" w:cstheme="minorBidi"/>
          <w:sz w:val="22"/>
          <w:szCs w:val="22"/>
        </w:rPr>
      </w:pPr>
      <w:ins w:id="2659" w:author="john" w:date="2020-11-28T01:22:00Z">
        <w:del w:id="2660"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1"/>
        <w:rPr>
          <w:ins w:id="2661" w:author="john" w:date="2020-11-28T01:22:00Z"/>
          <w:del w:id="2662" w:author="John Clevenger" w:date="2023-11-18T14:49:00Z"/>
          <w:rFonts w:asciiTheme="minorHAnsi" w:eastAsiaTheme="minorEastAsia" w:hAnsiTheme="minorHAnsi" w:cstheme="minorBidi"/>
          <w:sz w:val="22"/>
          <w:szCs w:val="22"/>
        </w:rPr>
        <w:pPrChange w:id="2663" w:author="John Clevenger" w:date="2023-11-24T12:46:00Z">
          <w:pPr>
            <w:pStyle w:val="TOC2"/>
          </w:pPr>
        </w:pPrChange>
      </w:pPr>
      <w:ins w:id="2664" w:author="john" w:date="2020-11-28T01:22:00Z">
        <w:del w:id="2665"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1"/>
        <w:rPr>
          <w:ins w:id="2666" w:author="john" w:date="2020-11-28T01:22:00Z"/>
          <w:del w:id="2667" w:author="John Clevenger" w:date="2023-11-18T14:49:00Z"/>
          <w:rFonts w:asciiTheme="minorHAnsi" w:eastAsiaTheme="minorEastAsia" w:hAnsiTheme="minorHAnsi" w:cstheme="minorBidi"/>
          <w:sz w:val="22"/>
          <w:szCs w:val="22"/>
        </w:rPr>
        <w:pPrChange w:id="2668" w:author="John Clevenger" w:date="2023-11-24T12:46:00Z">
          <w:pPr>
            <w:pStyle w:val="TOC2"/>
          </w:pPr>
        </w:pPrChange>
      </w:pPr>
      <w:ins w:id="2669" w:author="john" w:date="2020-11-28T01:22:00Z">
        <w:del w:id="2670"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1"/>
        <w:rPr>
          <w:ins w:id="2671" w:author="john" w:date="2020-11-28T01:22:00Z"/>
          <w:del w:id="2672" w:author="John Clevenger" w:date="2023-11-18T14:49:00Z"/>
          <w:rFonts w:asciiTheme="minorHAnsi" w:eastAsiaTheme="minorEastAsia" w:hAnsiTheme="minorHAnsi" w:cstheme="minorBidi"/>
          <w:sz w:val="22"/>
          <w:szCs w:val="22"/>
        </w:rPr>
        <w:pPrChange w:id="2673" w:author="John Clevenger" w:date="2023-11-24T12:46:00Z">
          <w:pPr>
            <w:pStyle w:val="TOC2"/>
          </w:pPr>
        </w:pPrChange>
      </w:pPr>
      <w:ins w:id="2674" w:author="john" w:date="2020-11-28T01:22:00Z">
        <w:del w:id="2675"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676" w:author="john" w:date="2020-11-28T01:22:00Z"/>
          <w:del w:id="2677" w:author="John Clevenger" w:date="2023-11-18T14:49:00Z"/>
          <w:rFonts w:asciiTheme="minorHAnsi" w:eastAsiaTheme="minorEastAsia" w:hAnsiTheme="minorHAnsi" w:cstheme="minorBidi"/>
          <w:sz w:val="22"/>
          <w:szCs w:val="22"/>
        </w:rPr>
      </w:pPr>
      <w:ins w:id="2678" w:author="john" w:date="2020-11-28T01:22:00Z">
        <w:del w:id="2679"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1"/>
        <w:rPr>
          <w:ins w:id="2680" w:author="john" w:date="2020-11-28T01:22:00Z"/>
          <w:del w:id="2681" w:author="John Clevenger" w:date="2023-11-18T14:49:00Z"/>
          <w:rFonts w:asciiTheme="minorHAnsi" w:eastAsiaTheme="minorEastAsia" w:hAnsiTheme="minorHAnsi" w:cstheme="minorBidi"/>
          <w:sz w:val="22"/>
          <w:szCs w:val="22"/>
        </w:rPr>
        <w:pPrChange w:id="2682" w:author="John Clevenger" w:date="2023-11-24T12:46:00Z">
          <w:pPr>
            <w:pStyle w:val="TOC2"/>
          </w:pPr>
        </w:pPrChange>
      </w:pPr>
      <w:ins w:id="2683" w:author="john" w:date="2020-11-28T01:22:00Z">
        <w:del w:id="268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1"/>
        <w:rPr>
          <w:ins w:id="2685" w:author="john" w:date="2020-11-28T01:22:00Z"/>
          <w:del w:id="2686" w:author="John Clevenger" w:date="2023-11-18T14:49:00Z"/>
          <w:rFonts w:asciiTheme="minorHAnsi" w:eastAsiaTheme="minorEastAsia" w:hAnsiTheme="minorHAnsi" w:cstheme="minorBidi"/>
          <w:sz w:val="22"/>
          <w:szCs w:val="22"/>
        </w:rPr>
        <w:pPrChange w:id="2687" w:author="John Clevenger" w:date="2023-11-24T12:46:00Z">
          <w:pPr>
            <w:pStyle w:val="TOC3"/>
          </w:pPr>
        </w:pPrChange>
      </w:pPr>
      <w:ins w:id="2688" w:author="john" w:date="2020-11-28T01:22:00Z">
        <w:del w:id="2689"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1"/>
        <w:rPr>
          <w:ins w:id="2690" w:author="john" w:date="2020-11-28T01:22:00Z"/>
          <w:del w:id="2691" w:author="John Clevenger" w:date="2023-11-18T14:49:00Z"/>
          <w:rFonts w:asciiTheme="minorHAnsi" w:eastAsiaTheme="minorEastAsia" w:hAnsiTheme="minorHAnsi" w:cstheme="minorBidi"/>
          <w:sz w:val="22"/>
          <w:szCs w:val="22"/>
        </w:rPr>
        <w:pPrChange w:id="2692" w:author="John Clevenger" w:date="2023-11-24T12:46:00Z">
          <w:pPr>
            <w:pStyle w:val="TOC3"/>
          </w:pPr>
        </w:pPrChange>
      </w:pPr>
      <w:ins w:id="2693" w:author="john" w:date="2020-11-28T01:22:00Z">
        <w:del w:id="2694"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1"/>
        <w:rPr>
          <w:ins w:id="2695" w:author="john" w:date="2020-11-28T01:22:00Z"/>
          <w:del w:id="2696" w:author="John Clevenger" w:date="2023-11-18T14:49:00Z"/>
          <w:rFonts w:asciiTheme="minorHAnsi" w:eastAsiaTheme="minorEastAsia" w:hAnsiTheme="minorHAnsi" w:cstheme="minorBidi"/>
          <w:sz w:val="22"/>
          <w:szCs w:val="22"/>
        </w:rPr>
        <w:pPrChange w:id="2697" w:author="John Clevenger" w:date="2023-11-24T12:46:00Z">
          <w:pPr>
            <w:pStyle w:val="TOC2"/>
          </w:pPr>
        </w:pPrChange>
      </w:pPr>
      <w:ins w:id="2698" w:author="john" w:date="2020-11-28T01:22:00Z">
        <w:del w:id="2699"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1"/>
        <w:rPr>
          <w:ins w:id="2700" w:author="john" w:date="2020-11-28T01:22:00Z"/>
          <w:del w:id="2701" w:author="John Clevenger" w:date="2023-11-18T14:49:00Z"/>
          <w:rFonts w:asciiTheme="minorHAnsi" w:eastAsiaTheme="minorEastAsia" w:hAnsiTheme="minorHAnsi" w:cstheme="minorBidi"/>
          <w:sz w:val="22"/>
          <w:szCs w:val="22"/>
        </w:rPr>
        <w:pPrChange w:id="2702" w:author="John Clevenger" w:date="2023-11-24T12:46:00Z">
          <w:pPr>
            <w:pStyle w:val="TOC2"/>
          </w:pPr>
        </w:pPrChange>
      </w:pPr>
      <w:ins w:id="2703" w:author="john" w:date="2020-11-28T01:22:00Z">
        <w:del w:id="2704"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1"/>
        <w:rPr>
          <w:ins w:id="2705" w:author="john" w:date="2020-11-28T01:22:00Z"/>
          <w:del w:id="2706" w:author="John Clevenger" w:date="2023-11-18T14:49:00Z"/>
          <w:rFonts w:asciiTheme="minorHAnsi" w:eastAsiaTheme="minorEastAsia" w:hAnsiTheme="minorHAnsi" w:cstheme="minorBidi"/>
          <w:sz w:val="22"/>
          <w:szCs w:val="22"/>
        </w:rPr>
        <w:pPrChange w:id="2707" w:author="John Clevenger" w:date="2023-11-24T12:46:00Z">
          <w:pPr>
            <w:pStyle w:val="TOC2"/>
          </w:pPr>
        </w:pPrChange>
      </w:pPr>
      <w:ins w:id="2708" w:author="john" w:date="2020-11-28T01:22:00Z">
        <w:del w:id="2709"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710" w:author="john" w:date="2020-11-28T01:22:00Z"/>
          <w:del w:id="2711" w:author="John Clevenger" w:date="2023-11-18T14:49:00Z"/>
          <w:rFonts w:asciiTheme="minorHAnsi" w:eastAsiaTheme="minorEastAsia" w:hAnsiTheme="minorHAnsi" w:cstheme="minorBidi"/>
          <w:sz w:val="22"/>
          <w:szCs w:val="22"/>
        </w:rPr>
      </w:pPr>
      <w:ins w:id="2712" w:author="john" w:date="2020-11-28T01:22:00Z">
        <w:del w:id="2713"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1"/>
        <w:rPr>
          <w:ins w:id="2714" w:author="john" w:date="2020-11-28T01:22:00Z"/>
          <w:del w:id="2715" w:author="John Clevenger" w:date="2023-11-18T14:49:00Z"/>
          <w:rFonts w:asciiTheme="minorHAnsi" w:eastAsiaTheme="minorEastAsia" w:hAnsiTheme="minorHAnsi" w:cstheme="minorBidi"/>
          <w:sz w:val="22"/>
          <w:szCs w:val="22"/>
        </w:rPr>
        <w:pPrChange w:id="2716" w:author="John Clevenger" w:date="2023-11-24T12:46:00Z">
          <w:pPr>
            <w:pStyle w:val="TOC2"/>
          </w:pPr>
        </w:pPrChange>
      </w:pPr>
      <w:ins w:id="2717" w:author="john" w:date="2020-11-28T01:22:00Z">
        <w:del w:id="2718"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1"/>
        <w:rPr>
          <w:ins w:id="2719" w:author="john" w:date="2020-11-28T01:22:00Z"/>
          <w:del w:id="2720" w:author="John Clevenger" w:date="2023-11-18T14:49:00Z"/>
          <w:rFonts w:asciiTheme="minorHAnsi" w:eastAsiaTheme="minorEastAsia" w:hAnsiTheme="minorHAnsi" w:cstheme="minorBidi"/>
          <w:sz w:val="22"/>
          <w:szCs w:val="22"/>
        </w:rPr>
        <w:pPrChange w:id="2721" w:author="John Clevenger" w:date="2023-11-24T12:46:00Z">
          <w:pPr>
            <w:pStyle w:val="TOC2"/>
          </w:pPr>
        </w:pPrChange>
      </w:pPr>
      <w:ins w:id="2722" w:author="john" w:date="2020-11-28T01:22:00Z">
        <w:del w:id="2723"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1"/>
        <w:rPr>
          <w:ins w:id="2724" w:author="john" w:date="2020-11-28T01:22:00Z"/>
          <w:del w:id="2725" w:author="John Clevenger" w:date="2023-11-18T14:49:00Z"/>
          <w:rFonts w:asciiTheme="minorHAnsi" w:eastAsiaTheme="minorEastAsia" w:hAnsiTheme="minorHAnsi" w:cstheme="minorBidi"/>
          <w:sz w:val="22"/>
          <w:szCs w:val="22"/>
        </w:rPr>
        <w:pPrChange w:id="2726" w:author="John Clevenger" w:date="2023-11-24T12:46:00Z">
          <w:pPr>
            <w:pStyle w:val="TOC2"/>
          </w:pPr>
        </w:pPrChange>
      </w:pPr>
      <w:ins w:id="2727" w:author="john" w:date="2020-11-28T01:22:00Z">
        <w:del w:id="2728"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1"/>
        <w:rPr>
          <w:ins w:id="2729" w:author="john" w:date="2020-11-28T01:22:00Z"/>
          <w:del w:id="2730" w:author="John Clevenger" w:date="2023-11-18T14:49:00Z"/>
          <w:rFonts w:asciiTheme="minorHAnsi" w:eastAsiaTheme="minorEastAsia" w:hAnsiTheme="minorHAnsi" w:cstheme="minorBidi"/>
          <w:sz w:val="22"/>
          <w:szCs w:val="22"/>
        </w:rPr>
        <w:pPrChange w:id="2731" w:author="John Clevenger" w:date="2023-11-24T12:46:00Z">
          <w:pPr>
            <w:pStyle w:val="TOC3"/>
          </w:pPr>
        </w:pPrChange>
      </w:pPr>
      <w:ins w:id="2732" w:author="john" w:date="2020-11-28T01:22:00Z">
        <w:del w:id="2733"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1"/>
        <w:rPr>
          <w:ins w:id="2734" w:author="john" w:date="2020-11-28T01:22:00Z"/>
          <w:del w:id="2735" w:author="John Clevenger" w:date="2023-11-18T14:49:00Z"/>
          <w:rFonts w:asciiTheme="minorHAnsi" w:eastAsiaTheme="minorEastAsia" w:hAnsiTheme="minorHAnsi" w:cstheme="minorBidi"/>
          <w:sz w:val="22"/>
          <w:szCs w:val="22"/>
        </w:rPr>
        <w:pPrChange w:id="2736" w:author="John Clevenger" w:date="2023-11-24T12:46:00Z">
          <w:pPr>
            <w:pStyle w:val="TOC2"/>
          </w:pPr>
        </w:pPrChange>
      </w:pPr>
      <w:ins w:id="2737" w:author="john" w:date="2020-11-28T01:22:00Z">
        <w:del w:id="273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1"/>
        <w:rPr>
          <w:ins w:id="2739" w:author="john" w:date="2020-11-28T01:22:00Z"/>
          <w:del w:id="2740" w:author="John Clevenger" w:date="2023-11-18T14:49:00Z"/>
          <w:rFonts w:asciiTheme="minorHAnsi" w:eastAsiaTheme="minorEastAsia" w:hAnsiTheme="minorHAnsi" w:cstheme="minorBidi"/>
          <w:sz w:val="22"/>
          <w:szCs w:val="22"/>
        </w:rPr>
        <w:pPrChange w:id="2741" w:author="John Clevenger" w:date="2023-11-24T12:46:00Z">
          <w:pPr>
            <w:pStyle w:val="TOC2"/>
          </w:pPr>
        </w:pPrChange>
      </w:pPr>
      <w:ins w:id="2742" w:author="john" w:date="2020-11-28T01:22:00Z">
        <w:del w:id="2743"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1"/>
        <w:rPr>
          <w:ins w:id="2744" w:author="john" w:date="2020-11-28T01:22:00Z"/>
          <w:del w:id="2745" w:author="John Clevenger" w:date="2023-11-18T14:49:00Z"/>
          <w:rFonts w:asciiTheme="minorHAnsi" w:eastAsiaTheme="minorEastAsia" w:hAnsiTheme="minorHAnsi" w:cstheme="minorBidi"/>
          <w:sz w:val="22"/>
          <w:szCs w:val="22"/>
        </w:rPr>
        <w:pPrChange w:id="2746" w:author="John Clevenger" w:date="2023-11-24T12:46:00Z">
          <w:pPr>
            <w:pStyle w:val="TOC2"/>
          </w:pPr>
        </w:pPrChange>
      </w:pPr>
      <w:ins w:id="2747" w:author="john" w:date="2020-11-28T01:22:00Z">
        <w:del w:id="2748"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1"/>
        <w:rPr>
          <w:ins w:id="2749" w:author="john" w:date="2020-11-28T01:22:00Z"/>
          <w:del w:id="2750" w:author="John Clevenger" w:date="2023-11-18T14:49:00Z"/>
          <w:rFonts w:asciiTheme="minorHAnsi" w:eastAsiaTheme="minorEastAsia" w:hAnsiTheme="minorHAnsi" w:cstheme="minorBidi"/>
          <w:sz w:val="22"/>
          <w:szCs w:val="22"/>
        </w:rPr>
        <w:pPrChange w:id="2751" w:author="John Clevenger" w:date="2023-11-24T12:46:00Z">
          <w:pPr>
            <w:pStyle w:val="TOC3"/>
          </w:pPr>
        </w:pPrChange>
      </w:pPr>
      <w:ins w:id="2752" w:author="john" w:date="2020-11-28T01:22:00Z">
        <w:del w:id="2753"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1"/>
        <w:rPr>
          <w:ins w:id="2754" w:author="john" w:date="2020-11-28T01:22:00Z"/>
          <w:del w:id="2755" w:author="John Clevenger" w:date="2023-11-18T14:49:00Z"/>
          <w:rFonts w:asciiTheme="minorHAnsi" w:eastAsiaTheme="minorEastAsia" w:hAnsiTheme="minorHAnsi" w:cstheme="minorBidi"/>
          <w:sz w:val="22"/>
          <w:szCs w:val="22"/>
        </w:rPr>
        <w:pPrChange w:id="2756" w:author="John Clevenger" w:date="2023-11-24T12:46:00Z">
          <w:pPr>
            <w:pStyle w:val="TOC2"/>
          </w:pPr>
        </w:pPrChange>
      </w:pPr>
      <w:ins w:id="2757" w:author="john" w:date="2020-11-28T01:22:00Z">
        <w:del w:id="2758"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1"/>
        <w:rPr>
          <w:ins w:id="2759" w:author="john" w:date="2020-11-28T01:22:00Z"/>
          <w:del w:id="2760" w:author="John Clevenger" w:date="2023-11-18T14:49:00Z"/>
          <w:rFonts w:asciiTheme="minorHAnsi" w:eastAsiaTheme="minorEastAsia" w:hAnsiTheme="minorHAnsi" w:cstheme="minorBidi"/>
          <w:sz w:val="22"/>
          <w:szCs w:val="22"/>
        </w:rPr>
        <w:pPrChange w:id="2761" w:author="John Clevenger" w:date="2023-11-24T12:46:00Z">
          <w:pPr>
            <w:pStyle w:val="TOC2"/>
          </w:pPr>
        </w:pPrChange>
      </w:pPr>
      <w:ins w:id="2762" w:author="john" w:date="2020-11-28T01:22:00Z">
        <w:del w:id="2763"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764" w:author="john" w:date="2020-11-28T01:22:00Z"/>
          <w:del w:id="2765" w:author="John Clevenger" w:date="2023-11-18T14:49:00Z"/>
          <w:rFonts w:asciiTheme="minorHAnsi" w:eastAsiaTheme="minorEastAsia" w:hAnsiTheme="minorHAnsi" w:cstheme="minorBidi"/>
          <w:sz w:val="22"/>
          <w:szCs w:val="22"/>
        </w:rPr>
      </w:pPr>
      <w:ins w:id="2766" w:author="john" w:date="2020-11-28T01:22:00Z">
        <w:del w:id="2767"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1"/>
        <w:rPr>
          <w:ins w:id="2768" w:author="john" w:date="2020-11-28T01:22:00Z"/>
          <w:del w:id="2769" w:author="John Clevenger" w:date="2023-11-18T14:49:00Z"/>
          <w:rFonts w:asciiTheme="minorHAnsi" w:eastAsiaTheme="minorEastAsia" w:hAnsiTheme="minorHAnsi" w:cstheme="minorBidi"/>
          <w:sz w:val="22"/>
          <w:szCs w:val="22"/>
        </w:rPr>
        <w:pPrChange w:id="2770" w:author="John Clevenger" w:date="2023-11-24T12:46:00Z">
          <w:pPr>
            <w:pStyle w:val="TOC2"/>
          </w:pPr>
        </w:pPrChange>
      </w:pPr>
      <w:ins w:id="2771" w:author="john" w:date="2020-11-28T01:22:00Z">
        <w:del w:id="2772"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1"/>
        <w:rPr>
          <w:ins w:id="2773" w:author="john" w:date="2020-11-28T01:22:00Z"/>
          <w:del w:id="2774" w:author="John Clevenger" w:date="2023-11-18T14:49:00Z"/>
          <w:rFonts w:asciiTheme="minorHAnsi" w:eastAsiaTheme="minorEastAsia" w:hAnsiTheme="minorHAnsi" w:cstheme="minorBidi"/>
          <w:sz w:val="22"/>
          <w:szCs w:val="22"/>
        </w:rPr>
        <w:pPrChange w:id="2775" w:author="John Clevenger" w:date="2023-11-24T12:46:00Z">
          <w:pPr>
            <w:pStyle w:val="TOC2"/>
          </w:pPr>
        </w:pPrChange>
      </w:pPr>
      <w:ins w:id="2776" w:author="john" w:date="2020-11-28T01:22:00Z">
        <w:del w:id="2777"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1"/>
        <w:rPr>
          <w:ins w:id="2778" w:author="john" w:date="2020-11-28T01:22:00Z"/>
          <w:del w:id="2779" w:author="John Clevenger" w:date="2023-11-18T14:49:00Z"/>
          <w:rFonts w:asciiTheme="minorHAnsi" w:eastAsiaTheme="minorEastAsia" w:hAnsiTheme="minorHAnsi" w:cstheme="minorBidi"/>
          <w:sz w:val="22"/>
          <w:szCs w:val="22"/>
        </w:rPr>
        <w:pPrChange w:id="2780" w:author="John Clevenger" w:date="2023-11-24T12:46:00Z">
          <w:pPr>
            <w:pStyle w:val="TOC2"/>
          </w:pPr>
        </w:pPrChange>
      </w:pPr>
      <w:ins w:id="2781" w:author="john" w:date="2020-11-28T01:22:00Z">
        <w:del w:id="2782"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1"/>
        <w:rPr>
          <w:ins w:id="2783" w:author="john" w:date="2020-11-28T01:22:00Z"/>
          <w:del w:id="2784" w:author="John Clevenger" w:date="2023-11-18T14:49:00Z"/>
          <w:rFonts w:asciiTheme="minorHAnsi" w:eastAsiaTheme="minorEastAsia" w:hAnsiTheme="minorHAnsi" w:cstheme="minorBidi"/>
          <w:sz w:val="22"/>
          <w:szCs w:val="22"/>
        </w:rPr>
        <w:pPrChange w:id="2785" w:author="John Clevenger" w:date="2023-11-24T12:46:00Z">
          <w:pPr>
            <w:pStyle w:val="TOC2"/>
          </w:pPr>
        </w:pPrChange>
      </w:pPr>
      <w:ins w:id="2786" w:author="john" w:date="2020-11-28T01:22:00Z">
        <w:del w:id="2787"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1"/>
        <w:rPr>
          <w:ins w:id="2788" w:author="john" w:date="2020-11-28T01:22:00Z"/>
          <w:del w:id="2789" w:author="John Clevenger" w:date="2023-11-18T14:49:00Z"/>
          <w:rFonts w:asciiTheme="minorHAnsi" w:eastAsiaTheme="minorEastAsia" w:hAnsiTheme="minorHAnsi" w:cstheme="minorBidi"/>
          <w:sz w:val="22"/>
          <w:szCs w:val="22"/>
        </w:rPr>
        <w:pPrChange w:id="2790" w:author="John Clevenger" w:date="2023-11-24T12:46:00Z">
          <w:pPr>
            <w:pStyle w:val="TOC2"/>
          </w:pPr>
        </w:pPrChange>
      </w:pPr>
      <w:ins w:id="2791" w:author="john" w:date="2020-11-28T01:22:00Z">
        <w:del w:id="279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1"/>
        <w:rPr>
          <w:ins w:id="2793" w:author="john" w:date="2020-11-28T01:22:00Z"/>
          <w:del w:id="2794" w:author="John Clevenger" w:date="2023-11-18T14:49:00Z"/>
          <w:rFonts w:asciiTheme="minorHAnsi" w:eastAsiaTheme="minorEastAsia" w:hAnsiTheme="minorHAnsi" w:cstheme="minorBidi"/>
          <w:sz w:val="22"/>
          <w:szCs w:val="22"/>
        </w:rPr>
        <w:pPrChange w:id="2795" w:author="John Clevenger" w:date="2023-11-24T12:46:00Z">
          <w:pPr>
            <w:pStyle w:val="TOC2"/>
          </w:pPr>
        </w:pPrChange>
      </w:pPr>
      <w:ins w:id="2796" w:author="john" w:date="2020-11-28T01:22:00Z">
        <w:del w:id="2797"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1"/>
        <w:rPr>
          <w:ins w:id="2798" w:author="john" w:date="2020-11-28T01:22:00Z"/>
          <w:del w:id="2799" w:author="John Clevenger" w:date="2023-11-18T14:49:00Z"/>
          <w:rFonts w:asciiTheme="minorHAnsi" w:eastAsiaTheme="minorEastAsia" w:hAnsiTheme="minorHAnsi" w:cstheme="minorBidi"/>
          <w:sz w:val="22"/>
          <w:szCs w:val="22"/>
        </w:rPr>
        <w:pPrChange w:id="2800" w:author="John Clevenger" w:date="2023-11-24T12:46:00Z">
          <w:pPr>
            <w:pStyle w:val="TOC2"/>
          </w:pPr>
        </w:pPrChange>
      </w:pPr>
      <w:ins w:id="2801" w:author="john" w:date="2020-11-28T01:22:00Z">
        <w:del w:id="2802"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1"/>
        <w:rPr>
          <w:ins w:id="2803" w:author="john" w:date="2020-11-28T01:22:00Z"/>
          <w:del w:id="2804" w:author="John Clevenger" w:date="2023-11-18T14:49:00Z"/>
          <w:rFonts w:asciiTheme="minorHAnsi" w:eastAsiaTheme="minorEastAsia" w:hAnsiTheme="minorHAnsi" w:cstheme="minorBidi"/>
          <w:sz w:val="22"/>
          <w:szCs w:val="22"/>
        </w:rPr>
        <w:pPrChange w:id="2805" w:author="John Clevenger" w:date="2023-11-24T12:46:00Z">
          <w:pPr>
            <w:pStyle w:val="TOC2"/>
          </w:pPr>
        </w:pPrChange>
      </w:pPr>
      <w:ins w:id="2806" w:author="john" w:date="2020-11-28T01:22:00Z">
        <w:del w:id="2807"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1"/>
        <w:rPr>
          <w:ins w:id="2808" w:author="john" w:date="2020-11-28T01:22:00Z"/>
          <w:del w:id="2809" w:author="John Clevenger" w:date="2023-11-18T14:49:00Z"/>
          <w:rFonts w:asciiTheme="minorHAnsi" w:eastAsiaTheme="minorEastAsia" w:hAnsiTheme="minorHAnsi" w:cstheme="minorBidi"/>
          <w:sz w:val="22"/>
          <w:szCs w:val="22"/>
        </w:rPr>
        <w:pPrChange w:id="2810" w:author="John Clevenger" w:date="2023-11-24T12:46:00Z">
          <w:pPr>
            <w:pStyle w:val="TOC2"/>
          </w:pPr>
        </w:pPrChange>
      </w:pPr>
      <w:ins w:id="2811" w:author="john" w:date="2020-11-28T01:22:00Z">
        <w:del w:id="2812"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813" w:author="john" w:date="2020-11-28T01:22:00Z"/>
          <w:del w:id="2814" w:author="John Clevenger" w:date="2023-11-18T14:49:00Z"/>
          <w:rFonts w:asciiTheme="minorHAnsi" w:eastAsiaTheme="minorEastAsia" w:hAnsiTheme="minorHAnsi" w:cstheme="minorBidi"/>
          <w:sz w:val="22"/>
          <w:szCs w:val="22"/>
        </w:rPr>
      </w:pPr>
      <w:ins w:id="2815" w:author="john" w:date="2020-11-28T01:22:00Z">
        <w:del w:id="2816"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1"/>
        <w:rPr>
          <w:ins w:id="2817" w:author="john" w:date="2020-11-28T01:22:00Z"/>
          <w:del w:id="2818" w:author="John Clevenger" w:date="2023-11-18T14:49:00Z"/>
          <w:rFonts w:asciiTheme="minorHAnsi" w:eastAsiaTheme="minorEastAsia" w:hAnsiTheme="minorHAnsi" w:cstheme="minorBidi"/>
          <w:sz w:val="22"/>
          <w:szCs w:val="22"/>
        </w:rPr>
        <w:pPrChange w:id="2819" w:author="John Clevenger" w:date="2023-11-24T12:46:00Z">
          <w:pPr>
            <w:pStyle w:val="TOC2"/>
          </w:pPr>
        </w:pPrChange>
      </w:pPr>
      <w:ins w:id="2820" w:author="john" w:date="2020-11-28T01:22:00Z">
        <w:del w:id="2821"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1"/>
        <w:rPr>
          <w:ins w:id="2822" w:author="john" w:date="2020-11-28T01:22:00Z"/>
          <w:del w:id="2823" w:author="John Clevenger" w:date="2023-11-18T14:49:00Z"/>
          <w:rFonts w:asciiTheme="minorHAnsi" w:eastAsiaTheme="minorEastAsia" w:hAnsiTheme="minorHAnsi" w:cstheme="minorBidi"/>
          <w:sz w:val="22"/>
          <w:szCs w:val="22"/>
        </w:rPr>
        <w:pPrChange w:id="2824" w:author="John Clevenger" w:date="2023-11-24T12:46:00Z">
          <w:pPr>
            <w:pStyle w:val="TOC2"/>
          </w:pPr>
        </w:pPrChange>
      </w:pPr>
      <w:ins w:id="2825" w:author="john" w:date="2020-11-28T01:22:00Z">
        <w:del w:id="2826"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1"/>
        <w:rPr>
          <w:ins w:id="2827" w:author="john" w:date="2020-11-28T01:22:00Z"/>
          <w:del w:id="2828" w:author="John Clevenger" w:date="2023-11-18T14:49:00Z"/>
          <w:rFonts w:asciiTheme="minorHAnsi" w:eastAsiaTheme="minorEastAsia" w:hAnsiTheme="minorHAnsi" w:cstheme="minorBidi"/>
          <w:sz w:val="22"/>
          <w:szCs w:val="22"/>
        </w:rPr>
        <w:pPrChange w:id="2829" w:author="John Clevenger" w:date="2023-11-24T12:46:00Z">
          <w:pPr>
            <w:pStyle w:val="TOC3"/>
          </w:pPr>
        </w:pPrChange>
      </w:pPr>
      <w:ins w:id="2830" w:author="john" w:date="2020-11-28T01:22:00Z">
        <w:del w:id="2831"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1"/>
        <w:rPr>
          <w:ins w:id="2832" w:author="john" w:date="2020-11-28T01:22:00Z"/>
          <w:del w:id="2833" w:author="John Clevenger" w:date="2023-11-18T14:49:00Z"/>
          <w:rFonts w:asciiTheme="minorHAnsi" w:eastAsiaTheme="minorEastAsia" w:hAnsiTheme="minorHAnsi" w:cstheme="minorBidi"/>
          <w:sz w:val="22"/>
          <w:szCs w:val="22"/>
        </w:rPr>
        <w:pPrChange w:id="2834" w:author="John Clevenger" w:date="2023-11-24T12:46:00Z">
          <w:pPr>
            <w:pStyle w:val="TOC3"/>
          </w:pPr>
        </w:pPrChange>
      </w:pPr>
      <w:ins w:id="2835" w:author="john" w:date="2020-11-28T01:22:00Z">
        <w:del w:id="2836"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1"/>
        <w:rPr>
          <w:ins w:id="2837" w:author="john" w:date="2020-11-28T01:22:00Z"/>
          <w:del w:id="2838" w:author="John Clevenger" w:date="2023-11-18T14:49:00Z"/>
          <w:rFonts w:asciiTheme="minorHAnsi" w:eastAsiaTheme="minorEastAsia" w:hAnsiTheme="minorHAnsi" w:cstheme="minorBidi"/>
          <w:sz w:val="22"/>
          <w:szCs w:val="22"/>
        </w:rPr>
        <w:pPrChange w:id="2839" w:author="John Clevenger" w:date="2023-11-24T12:46:00Z">
          <w:pPr>
            <w:pStyle w:val="TOC2"/>
          </w:pPr>
        </w:pPrChange>
      </w:pPr>
      <w:ins w:id="2840" w:author="john" w:date="2020-11-28T01:22:00Z">
        <w:del w:id="2841"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842" w:author="john" w:date="2020-11-28T01:22:00Z"/>
          <w:del w:id="2843" w:author="John Clevenger" w:date="2023-11-18T14:49:00Z"/>
          <w:rFonts w:asciiTheme="minorHAnsi" w:eastAsiaTheme="minorEastAsia" w:hAnsiTheme="minorHAnsi" w:cstheme="minorBidi"/>
          <w:sz w:val="22"/>
          <w:szCs w:val="22"/>
        </w:rPr>
      </w:pPr>
      <w:ins w:id="2844" w:author="john" w:date="2020-11-28T01:22:00Z">
        <w:del w:id="2845"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846" w:author="john" w:date="2020-11-28T01:22:00Z"/>
          <w:del w:id="2847" w:author="John Clevenger" w:date="2023-11-18T14:49:00Z"/>
          <w:rFonts w:asciiTheme="minorHAnsi" w:eastAsiaTheme="minorEastAsia" w:hAnsiTheme="minorHAnsi" w:cstheme="minorBidi"/>
          <w:sz w:val="22"/>
          <w:szCs w:val="22"/>
        </w:rPr>
      </w:pPr>
      <w:ins w:id="2848" w:author="john" w:date="2020-11-28T01:22:00Z">
        <w:del w:id="2849"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850" w:author="john" w:date="2020-11-28T01:22:00Z"/>
          <w:del w:id="2851" w:author="John Clevenger" w:date="2023-11-18T14:49:00Z"/>
          <w:rFonts w:asciiTheme="minorHAnsi" w:eastAsiaTheme="minorEastAsia" w:hAnsiTheme="minorHAnsi" w:cstheme="minorBidi"/>
          <w:sz w:val="22"/>
          <w:szCs w:val="22"/>
        </w:rPr>
      </w:pPr>
      <w:ins w:id="2852" w:author="john" w:date="2020-11-28T01:22:00Z">
        <w:del w:id="2853"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854" w:author="john" w:date="2020-11-28T01:22:00Z"/>
          <w:del w:id="2855" w:author="John Clevenger" w:date="2023-11-18T14:49:00Z"/>
          <w:rFonts w:asciiTheme="minorHAnsi" w:eastAsiaTheme="minorEastAsia" w:hAnsiTheme="minorHAnsi" w:cstheme="minorBidi"/>
          <w:sz w:val="22"/>
          <w:szCs w:val="22"/>
        </w:rPr>
      </w:pPr>
      <w:ins w:id="2856" w:author="john" w:date="2020-11-28T01:22:00Z">
        <w:del w:id="2857"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858" w:author="john" w:date="2020-11-28T01:22:00Z"/>
          <w:del w:id="2859" w:author="John Clevenger" w:date="2023-11-18T14:49:00Z"/>
          <w:rFonts w:asciiTheme="minorHAnsi" w:eastAsiaTheme="minorEastAsia" w:hAnsiTheme="minorHAnsi" w:cstheme="minorBidi"/>
          <w:sz w:val="22"/>
          <w:szCs w:val="22"/>
        </w:rPr>
      </w:pPr>
      <w:ins w:id="2860" w:author="john" w:date="2020-11-28T01:22:00Z">
        <w:del w:id="2861"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862" w:author="john" w:date="2020-11-28T01:22:00Z"/>
          <w:del w:id="2863" w:author="John Clevenger" w:date="2023-11-18T14:49:00Z"/>
          <w:rFonts w:asciiTheme="minorHAnsi" w:eastAsiaTheme="minorEastAsia" w:hAnsiTheme="minorHAnsi" w:cstheme="minorBidi"/>
          <w:sz w:val="22"/>
          <w:szCs w:val="22"/>
        </w:rPr>
      </w:pPr>
      <w:ins w:id="2864" w:author="john" w:date="2020-11-28T01:22:00Z">
        <w:del w:id="2865"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866" w:author="john" w:date="2020-11-28T01:22:00Z"/>
          <w:del w:id="2867" w:author="John Clevenger" w:date="2023-11-18T14:49:00Z"/>
          <w:rFonts w:asciiTheme="minorHAnsi" w:eastAsiaTheme="minorEastAsia" w:hAnsiTheme="minorHAnsi" w:cstheme="minorBidi"/>
          <w:sz w:val="22"/>
          <w:szCs w:val="22"/>
        </w:rPr>
      </w:pPr>
      <w:ins w:id="2868" w:author="john" w:date="2020-11-28T01:22:00Z">
        <w:del w:id="2869"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870" w:author="john" w:date="2020-11-28T01:22:00Z"/>
          <w:del w:id="2871" w:author="John Clevenger" w:date="2023-11-18T14:49:00Z"/>
          <w:rFonts w:asciiTheme="minorHAnsi" w:eastAsiaTheme="minorEastAsia" w:hAnsiTheme="minorHAnsi" w:cstheme="minorBidi"/>
          <w:sz w:val="22"/>
          <w:szCs w:val="22"/>
        </w:rPr>
      </w:pPr>
      <w:ins w:id="2872" w:author="john" w:date="2020-11-28T01:22:00Z">
        <w:del w:id="2873"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874" w:author="john" w:date="2020-11-28T01:22:00Z"/>
          <w:del w:id="2875" w:author="John Clevenger" w:date="2023-11-18T14:49:00Z"/>
          <w:rFonts w:asciiTheme="minorHAnsi" w:eastAsiaTheme="minorEastAsia" w:hAnsiTheme="minorHAnsi" w:cstheme="minorBidi"/>
          <w:sz w:val="22"/>
          <w:szCs w:val="22"/>
        </w:rPr>
      </w:pPr>
      <w:ins w:id="2876" w:author="john" w:date="2020-11-28T01:22:00Z">
        <w:del w:id="2877"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878" w:author="john" w:date="2020-11-28T01:22:00Z"/>
          <w:del w:id="2879" w:author="John Clevenger" w:date="2023-11-18T14:49:00Z"/>
          <w:rFonts w:asciiTheme="minorHAnsi" w:eastAsiaTheme="minorEastAsia" w:hAnsiTheme="minorHAnsi" w:cstheme="minorBidi"/>
          <w:sz w:val="22"/>
          <w:szCs w:val="22"/>
        </w:rPr>
      </w:pPr>
      <w:ins w:id="2880" w:author="john" w:date="2020-11-28T01:22:00Z">
        <w:del w:id="2881"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882" w:author="john" w:date="2020-11-28T01:22:00Z"/>
          <w:del w:id="2883" w:author="John Clevenger" w:date="2023-11-18T14:49:00Z"/>
          <w:rFonts w:asciiTheme="minorHAnsi" w:eastAsiaTheme="minorEastAsia" w:hAnsiTheme="minorHAnsi" w:cstheme="minorBidi"/>
          <w:sz w:val="22"/>
          <w:szCs w:val="22"/>
        </w:rPr>
      </w:pPr>
      <w:ins w:id="2884" w:author="john" w:date="2020-11-28T01:22:00Z">
        <w:del w:id="2885"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886" w:author="john" w:date="2020-11-28T01:22:00Z"/>
          <w:del w:id="2887" w:author="John Clevenger" w:date="2023-11-18T14:49:00Z"/>
          <w:rFonts w:asciiTheme="minorHAnsi" w:eastAsiaTheme="minorEastAsia" w:hAnsiTheme="minorHAnsi" w:cstheme="minorBidi"/>
          <w:sz w:val="22"/>
          <w:szCs w:val="22"/>
        </w:rPr>
      </w:pPr>
      <w:ins w:id="2888" w:author="john" w:date="2020-11-28T01:22:00Z">
        <w:del w:id="2889"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890" w:author="john" w:date="2020-11-28T01:22:00Z"/>
          <w:del w:id="2891" w:author="John Clevenger" w:date="2023-11-18T14:49:00Z"/>
          <w:rFonts w:asciiTheme="minorHAnsi" w:eastAsiaTheme="minorEastAsia" w:hAnsiTheme="minorHAnsi" w:cstheme="minorBidi"/>
          <w:sz w:val="22"/>
          <w:szCs w:val="22"/>
        </w:rPr>
      </w:pPr>
      <w:ins w:id="2892" w:author="john" w:date="2020-11-28T01:22:00Z">
        <w:del w:id="2893"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894" w:author="john" w:date="2020-11-28T01:22:00Z"/>
          <w:del w:id="2895" w:author="John Clevenger" w:date="2023-11-18T14:49:00Z"/>
          <w:rFonts w:asciiTheme="minorHAnsi" w:eastAsiaTheme="minorEastAsia" w:hAnsiTheme="minorHAnsi" w:cstheme="minorBidi"/>
          <w:sz w:val="22"/>
          <w:szCs w:val="22"/>
        </w:rPr>
      </w:pPr>
      <w:ins w:id="2896" w:author="john" w:date="2020-11-28T01:22:00Z">
        <w:del w:id="2897"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898" w:author="john" w:date="2020-11-28T01:22:00Z"/>
          <w:del w:id="2899" w:author="John Clevenger" w:date="2023-11-18T14:49:00Z"/>
          <w:rFonts w:asciiTheme="minorHAnsi" w:eastAsiaTheme="minorEastAsia" w:hAnsiTheme="minorHAnsi" w:cstheme="minorBidi"/>
          <w:sz w:val="22"/>
          <w:szCs w:val="22"/>
        </w:rPr>
      </w:pPr>
      <w:ins w:id="2900" w:author="john" w:date="2020-11-28T01:22:00Z">
        <w:del w:id="2901"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902" w:author="john" w:date="2020-11-28T01:22:00Z"/>
          <w:del w:id="2903" w:author="John Clevenger" w:date="2023-11-18T14:49:00Z"/>
          <w:rFonts w:asciiTheme="minorHAnsi" w:eastAsiaTheme="minorEastAsia" w:hAnsiTheme="minorHAnsi" w:cstheme="minorBidi"/>
          <w:sz w:val="22"/>
          <w:szCs w:val="22"/>
        </w:rPr>
      </w:pPr>
      <w:ins w:id="2904" w:author="john" w:date="2020-11-28T01:22:00Z">
        <w:del w:id="2905"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906" w:author="john" w:date="2020-11-28T01:22:00Z"/>
          <w:del w:id="2907" w:author="John Clevenger" w:date="2023-11-18T14:49:00Z"/>
          <w:rFonts w:asciiTheme="minorHAnsi" w:eastAsiaTheme="minorEastAsia" w:hAnsiTheme="minorHAnsi" w:cstheme="minorBidi"/>
          <w:sz w:val="22"/>
          <w:szCs w:val="22"/>
        </w:rPr>
      </w:pPr>
      <w:ins w:id="2908" w:author="john" w:date="2020-11-28T01:22:00Z">
        <w:del w:id="2909"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910" w:author="john" w:date="2020-11-28T01:22:00Z"/>
          <w:del w:id="2911" w:author="John Clevenger" w:date="2023-11-18T14:49:00Z"/>
          <w:rFonts w:asciiTheme="minorHAnsi" w:eastAsiaTheme="minorEastAsia" w:hAnsiTheme="minorHAnsi" w:cstheme="minorBidi"/>
          <w:sz w:val="22"/>
          <w:szCs w:val="22"/>
        </w:rPr>
      </w:pPr>
      <w:ins w:id="2912" w:author="john" w:date="2020-11-28T01:22:00Z">
        <w:del w:id="2913"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pPr>
        <w:pStyle w:val="TOC1"/>
        <w:rPr>
          <w:ins w:id="2914" w:author="john" w:date="2020-10-23T22:42:00Z"/>
          <w:del w:id="2915" w:author="John Clevenger" w:date="2023-11-18T14:49:00Z"/>
          <w:rFonts w:asciiTheme="minorHAnsi" w:eastAsiaTheme="minorEastAsia" w:hAnsiTheme="minorHAnsi" w:cstheme="minorBidi"/>
          <w:sz w:val="22"/>
          <w:szCs w:val="22"/>
        </w:rPr>
      </w:pPr>
      <w:ins w:id="2916" w:author="john" w:date="2020-10-23T22:42:00Z">
        <w:del w:id="2917"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918" w:author="john" w:date="2020-10-23T22:44:00Z">
        <w:del w:id="2919" w:author="John Clevenger" w:date="2023-11-18T14:49:00Z">
          <w:r w:rsidDel="005A6B63">
            <w:rPr>
              <w:webHidden/>
            </w:rPr>
            <w:delText>5</w:delText>
          </w:r>
        </w:del>
      </w:ins>
    </w:p>
    <w:p w14:paraId="5F471BE1" w14:textId="77777777" w:rsidR="008B4237" w:rsidDel="005A6B63" w:rsidRDefault="008B4237">
      <w:pPr>
        <w:pStyle w:val="TOC1"/>
        <w:rPr>
          <w:ins w:id="2920" w:author="john" w:date="2020-10-23T22:42:00Z"/>
          <w:del w:id="2921" w:author="John Clevenger" w:date="2023-11-18T14:49:00Z"/>
          <w:rFonts w:asciiTheme="minorHAnsi" w:eastAsiaTheme="minorEastAsia" w:hAnsiTheme="minorHAnsi" w:cstheme="minorBidi"/>
          <w:sz w:val="22"/>
          <w:szCs w:val="22"/>
        </w:rPr>
        <w:pPrChange w:id="2922" w:author="John Clevenger" w:date="2023-11-24T12:46:00Z">
          <w:pPr>
            <w:pStyle w:val="TOC2"/>
          </w:pPr>
        </w:pPrChange>
      </w:pPr>
      <w:ins w:id="2923" w:author="john" w:date="2020-10-23T22:42:00Z">
        <w:del w:id="292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2925" w:author="john" w:date="2020-10-23T22:44:00Z">
        <w:del w:id="2926" w:author="John Clevenger" w:date="2023-11-18T14:49:00Z">
          <w:r w:rsidDel="005A6B63">
            <w:rPr>
              <w:webHidden/>
            </w:rPr>
            <w:delText>5</w:delText>
          </w:r>
        </w:del>
      </w:ins>
    </w:p>
    <w:p w14:paraId="46056E10" w14:textId="77777777" w:rsidR="008B4237" w:rsidDel="005A6B63" w:rsidRDefault="008B4237">
      <w:pPr>
        <w:pStyle w:val="TOC1"/>
        <w:rPr>
          <w:ins w:id="2927" w:author="john" w:date="2020-10-23T22:42:00Z"/>
          <w:del w:id="2928" w:author="John Clevenger" w:date="2023-11-18T14:49:00Z"/>
          <w:rFonts w:asciiTheme="minorHAnsi" w:eastAsiaTheme="minorEastAsia" w:hAnsiTheme="minorHAnsi" w:cstheme="minorBidi"/>
          <w:sz w:val="22"/>
          <w:szCs w:val="22"/>
        </w:rPr>
        <w:pPrChange w:id="2929" w:author="John Clevenger" w:date="2023-11-24T12:46:00Z">
          <w:pPr>
            <w:pStyle w:val="TOC2"/>
          </w:pPr>
        </w:pPrChange>
      </w:pPr>
      <w:ins w:id="2930" w:author="john" w:date="2020-10-23T22:42:00Z">
        <w:del w:id="2931"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sz w:val="22"/>
              <w:szCs w:val="22"/>
            </w:rPr>
            <w:tab/>
          </w:r>
          <w:r w:rsidRPr="003E4746" w:rsidDel="005A6B63">
            <w:rPr>
              <w:rStyle w:val="Hyperlink"/>
              <w:b w:val="0"/>
              <w:bCs w:val="0"/>
            </w:rPr>
            <w:delText>Compatibility Note</w:delText>
          </w:r>
          <w:r w:rsidDel="005A6B63">
            <w:rPr>
              <w:webHidden/>
            </w:rPr>
            <w:tab/>
          </w:r>
        </w:del>
      </w:ins>
      <w:ins w:id="2932" w:author="john" w:date="2020-10-23T22:44:00Z">
        <w:del w:id="2933" w:author="John Clevenger" w:date="2023-11-18T14:49:00Z">
          <w:r w:rsidDel="005A6B63">
            <w:rPr>
              <w:webHidden/>
            </w:rPr>
            <w:delText>6</w:delText>
          </w:r>
        </w:del>
      </w:ins>
    </w:p>
    <w:p w14:paraId="595C4828" w14:textId="77777777" w:rsidR="008B4237" w:rsidDel="005A6B63" w:rsidRDefault="008B4237">
      <w:pPr>
        <w:pStyle w:val="TOC1"/>
        <w:rPr>
          <w:ins w:id="2934" w:author="john" w:date="2020-10-23T22:42:00Z"/>
          <w:del w:id="2935" w:author="John Clevenger" w:date="2023-11-18T14:49:00Z"/>
          <w:rFonts w:asciiTheme="minorHAnsi" w:eastAsiaTheme="minorEastAsia" w:hAnsiTheme="minorHAnsi" w:cstheme="minorBidi"/>
          <w:sz w:val="22"/>
          <w:szCs w:val="22"/>
        </w:rPr>
        <w:pPrChange w:id="2936" w:author="John Clevenger" w:date="2023-11-24T12:46:00Z">
          <w:pPr>
            <w:pStyle w:val="TOC2"/>
          </w:pPr>
        </w:pPrChange>
      </w:pPr>
      <w:ins w:id="2937" w:author="john" w:date="2020-10-23T22:42:00Z">
        <w:del w:id="2938"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sz w:val="22"/>
              <w:szCs w:val="22"/>
            </w:rPr>
            <w:tab/>
          </w:r>
          <w:r w:rsidRPr="003E4746" w:rsidDel="005A6B63">
            <w:rPr>
              <w:rStyle w:val="Hyperlink"/>
              <w:b w:val="0"/>
              <w:bCs w:val="0"/>
            </w:rPr>
            <w:delText>References</w:delText>
          </w:r>
          <w:r w:rsidDel="005A6B63">
            <w:rPr>
              <w:webHidden/>
            </w:rPr>
            <w:tab/>
          </w:r>
        </w:del>
      </w:ins>
      <w:ins w:id="2939" w:author="john" w:date="2020-10-23T22:44:00Z">
        <w:del w:id="2940" w:author="John Clevenger" w:date="2023-11-18T14:49:00Z">
          <w:r w:rsidDel="005A6B63">
            <w:rPr>
              <w:webHidden/>
            </w:rPr>
            <w:delText>6</w:delText>
          </w:r>
        </w:del>
      </w:ins>
    </w:p>
    <w:p w14:paraId="44491965" w14:textId="77777777" w:rsidR="008B4237" w:rsidDel="005A6B63" w:rsidRDefault="008B4237">
      <w:pPr>
        <w:pStyle w:val="TOC1"/>
        <w:rPr>
          <w:ins w:id="2941" w:author="john" w:date="2020-10-23T22:42:00Z"/>
          <w:del w:id="2942" w:author="John Clevenger" w:date="2023-11-18T14:49:00Z"/>
          <w:rFonts w:asciiTheme="minorHAnsi" w:eastAsiaTheme="minorEastAsia" w:hAnsiTheme="minorHAnsi" w:cstheme="minorBidi"/>
          <w:sz w:val="22"/>
          <w:szCs w:val="22"/>
        </w:rPr>
      </w:pPr>
      <w:ins w:id="2943" w:author="john" w:date="2020-10-23T22:42:00Z">
        <w:del w:id="2944"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945" w:author="john" w:date="2020-10-23T22:44:00Z">
        <w:del w:id="2946" w:author="John Clevenger" w:date="2023-11-18T14:49:00Z">
          <w:r w:rsidDel="005A6B63">
            <w:rPr>
              <w:webHidden/>
            </w:rPr>
            <w:delText>7</w:delText>
          </w:r>
        </w:del>
      </w:ins>
    </w:p>
    <w:p w14:paraId="436022FD" w14:textId="77777777" w:rsidR="008B4237" w:rsidDel="005A6B63" w:rsidRDefault="008B4237">
      <w:pPr>
        <w:pStyle w:val="TOC1"/>
        <w:rPr>
          <w:ins w:id="2947" w:author="john" w:date="2020-10-23T22:42:00Z"/>
          <w:del w:id="2948" w:author="John Clevenger" w:date="2023-11-18T14:49:00Z"/>
          <w:rFonts w:asciiTheme="minorHAnsi" w:eastAsiaTheme="minorEastAsia" w:hAnsiTheme="minorHAnsi" w:cstheme="minorBidi"/>
          <w:sz w:val="22"/>
          <w:szCs w:val="22"/>
        </w:rPr>
        <w:pPrChange w:id="2949" w:author="John Clevenger" w:date="2023-11-24T12:46:00Z">
          <w:pPr>
            <w:pStyle w:val="TOC2"/>
          </w:pPr>
        </w:pPrChange>
      </w:pPr>
      <w:ins w:id="2950" w:author="john" w:date="2020-10-23T22:42:00Z">
        <w:del w:id="2951"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2952" w:author="john" w:date="2020-10-23T22:44:00Z">
        <w:del w:id="2953" w:author="John Clevenger" w:date="2023-11-18T14:49:00Z">
          <w:r w:rsidDel="005A6B63">
            <w:rPr>
              <w:webHidden/>
            </w:rPr>
            <w:delText>7</w:delText>
          </w:r>
        </w:del>
      </w:ins>
    </w:p>
    <w:p w14:paraId="5A2B21F2" w14:textId="77777777" w:rsidR="008B4237" w:rsidDel="005A6B63" w:rsidRDefault="008B4237">
      <w:pPr>
        <w:pStyle w:val="TOC1"/>
        <w:rPr>
          <w:ins w:id="2954" w:author="john" w:date="2020-10-23T22:42:00Z"/>
          <w:del w:id="2955" w:author="John Clevenger" w:date="2023-11-18T14:49:00Z"/>
          <w:rFonts w:asciiTheme="minorHAnsi" w:eastAsiaTheme="minorEastAsia" w:hAnsiTheme="minorHAnsi" w:cstheme="minorBidi"/>
          <w:sz w:val="22"/>
          <w:szCs w:val="22"/>
        </w:rPr>
        <w:pPrChange w:id="2956" w:author="John Clevenger" w:date="2023-11-24T12:46:00Z">
          <w:pPr>
            <w:pStyle w:val="TOC2"/>
          </w:pPr>
        </w:pPrChange>
      </w:pPr>
      <w:ins w:id="2957" w:author="john" w:date="2020-10-23T22:42:00Z">
        <w:del w:id="2958"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sz w:val="22"/>
              <w:szCs w:val="22"/>
            </w:rPr>
            <w:tab/>
          </w:r>
          <w:r w:rsidRPr="003E4746" w:rsidDel="005A6B63">
            <w:rPr>
              <w:rStyle w:val="Hyperlink"/>
              <w:b w:val="0"/>
              <w:bCs w:val="0"/>
            </w:rPr>
            <w:delText>Admin Startup</w:delText>
          </w:r>
          <w:r w:rsidDel="005A6B63">
            <w:rPr>
              <w:webHidden/>
            </w:rPr>
            <w:tab/>
          </w:r>
        </w:del>
      </w:ins>
      <w:ins w:id="2959" w:author="john" w:date="2020-10-23T22:44:00Z">
        <w:del w:id="2960" w:author="John Clevenger" w:date="2023-11-18T14:49:00Z">
          <w:r w:rsidDel="005A6B63">
            <w:rPr>
              <w:webHidden/>
            </w:rPr>
            <w:delText>7</w:delText>
          </w:r>
        </w:del>
      </w:ins>
    </w:p>
    <w:p w14:paraId="43C2192E" w14:textId="77777777" w:rsidR="008B4237" w:rsidDel="005A6B63" w:rsidRDefault="008B4237">
      <w:pPr>
        <w:pStyle w:val="TOC1"/>
        <w:rPr>
          <w:ins w:id="2961" w:author="john" w:date="2020-10-23T22:42:00Z"/>
          <w:del w:id="2962" w:author="John Clevenger" w:date="2023-11-18T14:49:00Z"/>
          <w:rFonts w:asciiTheme="minorHAnsi" w:eastAsiaTheme="minorEastAsia" w:hAnsiTheme="minorHAnsi" w:cstheme="minorBidi"/>
          <w:sz w:val="22"/>
          <w:szCs w:val="22"/>
        </w:rPr>
        <w:pPrChange w:id="2963" w:author="John Clevenger" w:date="2023-11-24T12:46:00Z">
          <w:pPr>
            <w:pStyle w:val="TOC2"/>
          </w:pPr>
        </w:pPrChange>
      </w:pPr>
      <w:ins w:id="2964" w:author="john" w:date="2020-10-23T22:42:00Z">
        <w:del w:id="2965"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sz w:val="22"/>
              <w:szCs w:val="22"/>
            </w:rPr>
            <w:tab/>
          </w:r>
          <w:r w:rsidRPr="003E4746" w:rsidDel="005A6B63">
            <w:rPr>
              <w:rStyle w:val="Hyperlink"/>
              <w:b w:val="0"/>
              <w:bCs w:val="0"/>
            </w:rPr>
            <w:delText>Contest Configuration</w:delText>
          </w:r>
          <w:r w:rsidDel="005A6B63">
            <w:rPr>
              <w:webHidden/>
            </w:rPr>
            <w:tab/>
          </w:r>
        </w:del>
      </w:ins>
      <w:ins w:id="2966" w:author="john" w:date="2020-10-23T22:44:00Z">
        <w:del w:id="2967" w:author="John Clevenger" w:date="2023-11-18T14:49:00Z">
          <w:r w:rsidDel="005A6B63">
            <w:rPr>
              <w:webHidden/>
            </w:rPr>
            <w:delText>8</w:delText>
          </w:r>
        </w:del>
      </w:ins>
    </w:p>
    <w:p w14:paraId="084CD281" w14:textId="77777777" w:rsidR="008B4237" w:rsidDel="005A6B63" w:rsidRDefault="008B4237">
      <w:pPr>
        <w:pStyle w:val="TOC1"/>
        <w:rPr>
          <w:ins w:id="2968" w:author="john" w:date="2020-10-23T22:42:00Z"/>
          <w:del w:id="2969" w:author="John Clevenger" w:date="2023-11-18T14:49:00Z"/>
          <w:rFonts w:asciiTheme="minorHAnsi" w:eastAsiaTheme="minorEastAsia" w:hAnsiTheme="minorHAnsi" w:cstheme="minorBidi"/>
          <w:sz w:val="22"/>
          <w:szCs w:val="22"/>
        </w:rPr>
        <w:pPrChange w:id="2970" w:author="John Clevenger" w:date="2023-11-24T12:46:00Z">
          <w:pPr>
            <w:pStyle w:val="TOC2"/>
          </w:pPr>
        </w:pPrChange>
      </w:pPr>
      <w:ins w:id="2971" w:author="john" w:date="2020-10-23T22:42:00Z">
        <w:del w:id="2972"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w:delText>
          </w:r>
          <w:r w:rsidDel="005A6B63">
            <w:rPr>
              <w:webHidden/>
            </w:rPr>
            <w:tab/>
          </w:r>
        </w:del>
      </w:ins>
      <w:ins w:id="2973" w:author="john" w:date="2020-10-23T22:44:00Z">
        <w:del w:id="2974" w:author="John Clevenger" w:date="2023-11-18T14:49:00Z">
          <w:r w:rsidDel="005A6B63">
            <w:rPr>
              <w:webHidden/>
            </w:rPr>
            <w:delText>8</w:delText>
          </w:r>
        </w:del>
      </w:ins>
    </w:p>
    <w:p w14:paraId="06345BB5" w14:textId="77777777" w:rsidR="008B4237" w:rsidDel="005A6B63" w:rsidRDefault="008B4237">
      <w:pPr>
        <w:pStyle w:val="TOC1"/>
        <w:rPr>
          <w:ins w:id="2975" w:author="john" w:date="2020-10-23T22:42:00Z"/>
          <w:del w:id="2976" w:author="John Clevenger" w:date="2023-11-18T14:49:00Z"/>
          <w:rFonts w:asciiTheme="minorHAnsi" w:eastAsiaTheme="minorEastAsia" w:hAnsiTheme="minorHAnsi" w:cstheme="minorBidi"/>
          <w:sz w:val="22"/>
          <w:szCs w:val="22"/>
        </w:rPr>
        <w:pPrChange w:id="2977" w:author="John Clevenger" w:date="2023-11-24T12:46:00Z">
          <w:pPr>
            <w:pStyle w:val="TOC2"/>
          </w:pPr>
        </w:pPrChange>
      </w:pPr>
      <w:ins w:id="2978" w:author="john" w:date="2020-10-23T22:42:00Z">
        <w:del w:id="2979"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sz w:val="22"/>
              <w:szCs w:val="22"/>
            </w:rPr>
            <w:tab/>
          </w:r>
          <w:r w:rsidRPr="003E4746" w:rsidDel="005A6B63">
            <w:rPr>
              <w:rStyle w:val="Hyperlink"/>
              <w:b w:val="0"/>
              <w:bCs w:val="0"/>
            </w:rPr>
            <w:delText>Judge Startup</w:delText>
          </w:r>
          <w:r w:rsidDel="005A6B63">
            <w:rPr>
              <w:webHidden/>
            </w:rPr>
            <w:tab/>
          </w:r>
        </w:del>
      </w:ins>
      <w:ins w:id="2980" w:author="john" w:date="2020-10-23T22:44:00Z">
        <w:del w:id="2981" w:author="John Clevenger" w:date="2023-11-18T14:49:00Z">
          <w:r w:rsidDel="005A6B63">
            <w:rPr>
              <w:webHidden/>
            </w:rPr>
            <w:delText>9</w:delText>
          </w:r>
        </w:del>
      </w:ins>
    </w:p>
    <w:p w14:paraId="21AEF51D" w14:textId="77777777" w:rsidR="008B4237" w:rsidDel="005A6B63" w:rsidRDefault="008B4237">
      <w:pPr>
        <w:pStyle w:val="TOC1"/>
        <w:rPr>
          <w:ins w:id="2982" w:author="john" w:date="2020-10-23T22:42:00Z"/>
          <w:del w:id="2983" w:author="John Clevenger" w:date="2023-11-18T14:49:00Z"/>
          <w:rFonts w:asciiTheme="minorHAnsi" w:eastAsiaTheme="minorEastAsia" w:hAnsiTheme="minorHAnsi" w:cstheme="minorBidi"/>
          <w:sz w:val="22"/>
          <w:szCs w:val="22"/>
        </w:rPr>
        <w:pPrChange w:id="2984" w:author="John Clevenger" w:date="2023-11-24T12:46:00Z">
          <w:pPr>
            <w:pStyle w:val="TOC2"/>
          </w:pPr>
        </w:pPrChange>
      </w:pPr>
      <w:ins w:id="2985" w:author="john" w:date="2020-10-23T22:42:00Z">
        <w:del w:id="2986"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Startup</w:delText>
          </w:r>
          <w:r w:rsidDel="005A6B63">
            <w:rPr>
              <w:webHidden/>
            </w:rPr>
            <w:tab/>
          </w:r>
        </w:del>
      </w:ins>
      <w:ins w:id="2987" w:author="john" w:date="2020-10-23T22:44:00Z">
        <w:del w:id="2988" w:author="John Clevenger" w:date="2023-11-18T14:49:00Z">
          <w:r w:rsidDel="005A6B63">
            <w:rPr>
              <w:webHidden/>
            </w:rPr>
            <w:delText>9</w:delText>
          </w:r>
        </w:del>
      </w:ins>
    </w:p>
    <w:p w14:paraId="4FFE2284" w14:textId="77777777" w:rsidR="008B4237" w:rsidDel="005A6B63" w:rsidRDefault="008B4237">
      <w:pPr>
        <w:pStyle w:val="TOC1"/>
        <w:rPr>
          <w:ins w:id="2989" w:author="john" w:date="2020-10-23T22:42:00Z"/>
          <w:del w:id="2990" w:author="John Clevenger" w:date="2023-11-18T14:49:00Z"/>
          <w:rFonts w:asciiTheme="minorHAnsi" w:eastAsiaTheme="minorEastAsia" w:hAnsiTheme="minorHAnsi" w:cstheme="minorBidi"/>
          <w:sz w:val="22"/>
          <w:szCs w:val="22"/>
        </w:rPr>
        <w:pPrChange w:id="2991" w:author="John Clevenger" w:date="2023-11-24T12:46:00Z">
          <w:pPr>
            <w:pStyle w:val="TOC2"/>
          </w:pPr>
        </w:pPrChange>
      </w:pPr>
      <w:ins w:id="2992" w:author="john" w:date="2020-10-23T22:42:00Z">
        <w:del w:id="2993"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Contest</w:delText>
          </w:r>
          <w:r w:rsidDel="005A6B63">
            <w:rPr>
              <w:webHidden/>
            </w:rPr>
            <w:tab/>
          </w:r>
        </w:del>
      </w:ins>
      <w:ins w:id="2994" w:author="john" w:date="2020-10-23T22:44:00Z">
        <w:del w:id="2995" w:author="John Clevenger" w:date="2023-11-18T14:49:00Z">
          <w:r w:rsidDel="005A6B63">
            <w:rPr>
              <w:webHidden/>
            </w:rPr>
            <w:delText>10</w:delText>
          </w:r>
        </w:del>
      </w:ins>
    </w:p>
    <w:p w14:paraId="637EF8A5" w14:textId="77777777" w:rsidR="008B4237" w:rsidDel="005A6B63" w:rsidRDefault="008B4237">
      <w:pPr>
        <w:pStyle w:val="TOC1"/>
        <w:rPr>
          <w:ins w:id="2996" w:author="john" w:date="2020-10-23T22:42:00Z"/>
          <w:del w:id="2997" w:author="John Clevenger" w:date="2023-11-18T14:49:00Z"/>
          <w:rFonts w:asciiTheme="minorHAnsi" w:eastAsiaTheme="minorEastAsia" w:hAnsiTheme="minorHAnsi" w:cstheme="minorBidi"/>
          <w:sz w:val="22"/>
          <w:szCs w:val="22"/>
        </w:rPr>
        <w:pPrChange w:id="2998" w:author="John Clevenger" w:date="2023-11-24T12:46:00Z">
          <w:pPr>
            <w:pStyle w:val="TOC2"/>
          </w:pPr>
        </w:pPrChange>
      </w:pPr>
      <w:ins w:id="2999" w:author="john" w:date="2020-10-23T22:42:00Z">
        <w:del w:id="300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Information</w:delText>
          </w:r>
          <w:r w:rsidDel="005A6B63">
            <w:rPr>
              <w:webHidden/>
            </w:rPr>
            <w:tab/>
          </w:r>
        </w:del>
      </w:ins>
      <w:ins w:id="3001" w:author="john" w:date="2020-10-23T22:44:00Z">
        <w:del w:id="3002" w:author="John Clevenger" w:date="2023-11-18T14:49:00Z">
          <w:r w:rsidDel="005A6B63">
            <w:rPr>
              <w:webHidden/>
            </w:rPr>
            <w:delText>10</w:delText>
          </w:r>
        </w:del>
      </w:ins>
    </w:p>
    <w:p w14:paraId="1915B1DA" w14:textId="77777777" w:rsidR="008B4237" w:rsidDel="005A6B63" w:rsidRDefault="008B4237">
      <w:pPr>
        <w:pStyle w:val="TOC1"/>
        <w:rPr>
          <w:ins w:id="3003" w:author="john" w:date="2020-10-23T22:42:00Z"/>
          <w:del w:id="3004" w:author="John Clevenger" w:date="2023-11-18T14:49:00Z"/>
          <w:rFonts w:asciiTheme="minorHAnsi" w:eastAsiaTheme="minorEastAsia" w:hAnsiTheme="minorHAnsi" w:cstheme="minorBidi"/>
          <w:sz w:val="22"/>
          <w:szCs w:val="22"/>
        </w:rPr>
      </w:pPr>
      <w:ins w:id="3005" w:author="john" w:date="2020-10-23T22:42:00Z">
        <w:del w:id="300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3007" w:author="john" w:date="2020-10-23T22:44:00Z">
        <w:del w:id="3008" w:author="John Clevenger" w:date="2023-11-18T14:49:00Z">
          <w:r w:rsidDel="005A6B63">
            <w:rPr>
              <w:webHidden/>
            </w:rPr>
            <w:delText>12</w:delText>
          </w:r>
        </w:del>
      </w:ins>
    </w:p>
    <w:p w14:paraId="7054BEDA" w14:textId="77777777" w:rsidR="008B4237" w:rsidDel="005A6B63" w:rsidRDefault="008B4237">
      <w:pPr>
        <w:pStyle w:val="TOC1"/>
        <w:rPr>
          <w:ins w:id="3009" w:author="john" w:date="2020-10-23T22:42:00Z"/>
          <w:del w:id="3010" w:author="John Clevenger" w:date="2023-11-18T14:49:00Z"/>
          <w:rFonts w:asciiTheme="minorHAnsi" w:eastAsiaTheme="minorEastAsia" w:hAnsiTheme="minorHAnsi" w:cstheme="minorBidi"/>
          <w:sz w:val="22"/>
          <w:szCs w:val="22"/>
        </w:rPr>
        <w:pPrChange w:id="3011" w:author="John Clevenger" w:date="2023-11-24T12:46:00Z">
          <w:pPr>
            <w:pStyle w:val="TOC2"/>
          </w:pPr>
        </w:pPrChange>
      </w:pPr>
      <w:ins w:id="3012" w:author="john" w:date="2020-10-23T22:42:00Z">
        <w:del w:id="3013"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sz w:val="22"/>
              <w:szCs w:val="22"/>
            </w:rPr>
            <w:tab/>
          </w:r>
          <w:r w:rsidRPr="003E4746" w:rsidDel="005A6B63">
            <w:rPr>
              <w:rStyle w:val="Hyperlink"/>
              <w:b w:val="0"/>
              <w:bCs w:val="0"/>
            </w:rPr>
            <w:delText>Installation</w:delText>
          </w:r>
          <w:r w:rsidDel="005A6B63">
            <w:rPr>
              <w:webHidden/>
            </w:rPr>
            <w:tab/>
          </w:r>
        </w:del>
      </w:ins>
      <w:ins w:id="3014" w:author="john" w:date="2020-10-23T22:44:00Z">
        <w:del w:id="3015" w:author="John Clevenger" w:date="2023-11-18T14:49:00Z">
          <w:r w:rsidDel="005A6B63">
            <w:rPr>
              <w:webHidden/>
            </w:rPr>
            <w:delText>12</w:delText>
          </w:r>
        </w:del>
      </w:ins>
    </w:p>
    <w:p w14:paraId="7E2A960C" w14:textId="77777777" w:rsidR="008B4237" w:rsidDel="005A6B63" w:rsidRDefault="008B4237">
      <w:pPr>
        <w:pStyle w:val="TOC1"/>
        <w:rPr>
          <w:ins w:id="3016" w:author="john" w:date="2020-10-23T22:42:00Z"/>
          <w:del w:id="3017" w:author="John Clevenger" w:date="2023-11-18T14:49:00Z"/>
          <w:rFonts w:asciiTheme="minorHAnsi" w:eastAsiaTheme="minorEastAsia" w:hAnsiTheme="minorHAnsi" w:cstheme="minorBidi"/>
          <w:sz w:val="22"/>
          <w:szCs w:val="22"/>
        </w:rPr>
        <w:pPrChange w:id="3018" w:author="John Clevenger" w:date="2023-11-24T12:46:00Z">
          <w:pPr>
            <w:pStyle w:val="TOC2"/>
          </w:pPr>
        </w:pPrChange>
      </w:pPr>
      <w:ins w:id="3019" w:author="john" w:date="2020-10-23T22:42:00Z">
        <w:del w:id="3020"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sz w:val="22"/>
              <w:szCs w:val="22"/>
            </w:rPr>
            <w:tab/>
          </w:r>
          <w:r w:rsidRPr="003E4746" w:rsidDel="005A6B63">
            <w:rPr>
              <w:rStyle w:val="Hyperlink"/>
              <w:b w:val="0"/>
              <w:bCs w:val="0"/>
            </w:rPr>
            <w:delText>Network / Firewall Requirements</w:delText>
          </w:r>
          <w:r w:rsidDel="005A6B63">
            <w:rPr>
              <w:webHidden/>
            </w:rPr>
            <w:tab/>
          </w:r>
        </w:del>
      </w:ins>
      <w:ins w:id="3021" w:author="john" w:date="2020-10-23T22:44:00Z">
        <w:del w:id="3022" w:author="John Clevenger" w:date="2023-11-18T14:49:00Z">
          <w:r w:rsidDel="005A6B63">
            <w:rPr>
              <w:webHidden/>
            </w:rPr>
            <w:delText>12</w:delText>
          </w:r>
        </w:del>
      </w:ins>
    </w:p>
    <w:p w14:paraId="42CB3715" w14:textId="77777777" w:rsidR="008B4237" w:rsidDel="005A6B63" w:rsidRDefault="008B4237">
      <w:pPr>
        <w:pStyle w:val="TOC1"/>
        <w:rPr>
          <w:ins w:id="3023" w:author="john" w:date="2020-10-23T22:42:00Z"/>
          <w:del w:id="3024" w:author="John Clevenger" w:date="2023-11-18T14:49:00Z"/>
          <w:rFonts w:asciiTheme="minorHAnsi" w:eastAsiaTheme="minorEastAsia" w:hAnsiTheme="minorHAnsi" w:cstheme="minorBidi"/>
          <w:sz w:val="22"/>
          <w:szCs w:val="22"/>
        </w:rPr>
        <w:pPrChange w:id="3025" w:author="John Clevenger" w:date="2023-11-24T12:46:00Z">
          <w:pPr>
            <w:pStyle w:val="TOC2"/>
          </w:pPr>
        </w:pPrChange>
      </w:pPr>
      <w:ins w:id="3026" w:author="john" w:date="2020-10-23T22:42:00Z">
        <w:del w:id="3027"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sz w:val="22"/>
              <w:szCs w:val="22"/>
            </w:rPr>
            <w:tab/>
          </w:r>
          <w:r w:rsidRPr="003E4746" w:rsidDel="005A6B63">
            <w:rPr>
              <w:rStyle w:val="Hyperlink"/>
              <w:b w:val="0"/>
              <w:bCs w:val="0"/>
            </w:rPr>
            <w:delText>Memory Limits</w:delText>
          </w:r>
          <w:r w:rsidDel="005A6B63">
            <w:rPr>
              <w:webHidden/>
            </w:rPr>
            <w:tab/>
          </w:r>
        </w:del>
      </w:ins>
      <w:ins w:id="3028" w:author="john" w:date="2020-10-23T22:44:00Z">
        <w:del w:id="3029" w:author="John Clevenger" w:date="2023-11-18T14:49:00Z">
          <w:r w:rsidDel="005A6B63">
            <w:rPr>
              <w:webHidden/>
            </w:rPr>
            <w:delText>13</w:delText>
          </w:r>
        </w:del>
      </w:ins>
    </w:p>
    <w:p w14:paraId="090CE9B0" w14:textId="77777777" w:rsidR="008B4237" w:rsidDel="005A6B63" w:rsidRDefault="008B4237">
      <w:pPr>
        <w:pStyle w:val="TOC1"/>
        <w:rPr>
          <w:ins w:id="3030" w:author="john" w:date="2020-10-23T22:42:00Z"/>
          <w:del w:id="3031" w:author="John Clevenger" w:date="2023-11-18T14:49:00Z"/>
          <w:rFonts w:asciiTheme="minorHAnsi" w:eastAsiaTheme="minorEastAsia" w:hAnsiTheme="minorHAnsi" w:cstheme="minorBidi"/>
          <w:sz w:val="22"/>
          <w:szCs w:val="22"/>
        </w:rPr>
        <w:pPrChange w:id="3032" w:author="John Clevenger" w:date="2023-11-24T12:46:00Z">
          <w:pPr>
            <w:pStyle w:val="TOC2"/>
          </w:pPr>
        </w:pPrChange>
      </w:pPr>
      <w:ins w:id="3033" w:author="john" w:date="2020-10-23T22:42:00Z">
        <w:del w:id="3034"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sz w:val="22"/>
              <w:szCs w:val="22"/>
            </w:rPr>
            <w:tab/>
          </w:r>
          <w:r w:rsidRPr="003E4746" w:rsidDel="005A6B63">
            <w:rPr>
              <w:rStyle w:val="Hyperlink"/>
              <w:b w:val="0"/>
              <w:bCs w:val="0"/>
            </w:rPr>
            <w:delText>Security Alerts</w:delText>
          </w:r>
          <w:r w:rsidDel="005A6B63">
            <w:rPr>
              <w:webHidden/>
            </w:rPr>
            <w:tab/>
          </w:r>
        </w:del>
      </w:ins>
      <w:ins w:id="3035" w:author="john" w:date="2020-10-23T22:44:00Z">
        <w:del w:id="3036" w:author="John Clevenger" w:date="2023-11-18T14:49:00Z">
          <w:r w:rsidDel="005A6B63">
            <w:rPr>
              <w:webHidden/>
            </w:rPr>
            <w:delText>14</w:delText>
          </w:r>
        </w:del>
      </w:ins>
    </w:p>
    <w:p w14:paraId="4F6DBC3C" w14:textId="77777777" w:rsidR="008B4237" w:rsidDel="005A6B63" w:rsidRDefault="008B4237">
      <w:pPr>
        <w:pStyle w:val="TOC1"/>
        <w:rPr>
          <w:ins w:id="3037" w:author="john" w:date="2020-10-23T22:42:00Z"/>
          <w:del w:id="3038" w:author="John Clevenger" w:date="2023-11-18T14:49:00Z"/>
          <w:rFonts w:asciiTheme="minorHAnsi" w:eastAsiaTheme="minorEastAsia" w:hAnsiTheme="minorHAnsi" w:cstheme="minorBidi"/>
          <w:sz w:val="22"/>
          <w:szCs w:val="22"/>
        </w:rPr>
        <w:pPrChange w:id="3039" w:author="John Clevenger" w:date="2023-11-24T12:46:00Z">
          <w:pPr>
            <w:pStyle w:val="TOC2"/>
          </w:pPr>
        </w:pPrChange>
      </w:pPr>
      <w:ins w:id="3040" w:author="john" w:date="2020-10-23T22:42:00Z">
        <w:del w:id="3041"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sz w:val="22"/>
              <w:szCs w:val="22"/>
            </w:rPr>
            <w:tab/>
          </w:r>
          <w:r w:rsidRPr="003E4746" w:rsidDel="005A6B63">
            <w:rPr>
              <w:rStyle w:val="Hyperlink"/>
              <w:b w:val="0"/>
              <w:bCs w:val="0"/>
            </w:rPr>
            <w:delText>Uninstall</w:delText>
          </w:r>
          <w:r w:rsidDel="005A6B63">
            <w:rPr>
              <w:webHidden/>
            </w:rPr>
            <w:tab/>
          </w:r>
        </w:del>
      </w:ins>
      <w:ins w:id="3042" w:author="john" w:date="2020-10-23T22:44:00Z">
        <w:del w:id="3043" w:author="John Clevenger" w:date="2023-11-18T14:49:00Z">
          <w:r w:rsidDel="005A6B63">
            <w:rPr>
              <w:webHidden/>
            </w:rPr>
            <w:delText>14</w:delText>
          </w:r>
        </w:del>
      </w:ins>
    </w:p>
    <w:p w14:paraId="3FDB2596" w14:textId="77777777" w:rsidR="008B4237" w:rsidDel="005A6B63" w:rsidRDefault="008B4237">
      <w:pPr>
        <w:pStyle w:val="TOC1"/>
        <w:rPr>
          <w:ins w:id="3044" w:author="john" w:date="2020-10-23T22:42:00Z"/>
          <w:del w:id="3045" w:author="John Clevenger" w:date="2023-11-18T14:49:00Z"/>
          <w:rFonts w:asciiTheme="minorHAnsi" w:eastAsiaTheme="minorEastAsia" w:hAnsiTheme="minorHAnsi" w:cstheme="minorBidi"/>
          <w:sz w:val="22"/>
          <w:szCs w:val="22"/>
        </w:rPr>
      </w:pPr>
      <w:ins w:id="3046" w:author="john" w:date="2020-10-23T22:42:00Z">
        <w:del w:id="3047"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3048" w:author="john" w:date="2020-10-23T22:44:00Z">
        <w:del w:id="3049" w:author="John Clevenger" w:date="2023-11-18T14:49:00Z">
          <w:r w:rsidDel="005A6B63">
            <w:rPr>
              <w:webHidden/>
            </w:rPr>
            <w:delText>16</w:delText>
          </w:r>
        </w:del>
      </w:ins>
    </w:p>
    <w:p w14:paraId="553DB286" w14:textId="77777777" w:rsidR="008B4237" w:rsidDel="005A6B63" w:rsidRDefault="008B4237">
      <w:pPr>
        <w:pStyle w:val="TOC1"/>
        <w:rPr>
          <w:ins w:id="3050" w:author="john" w:date="2020-10-23T22:42:00Z"/>
          <w:del w:id="3051" w:author="John Clevenger" w:date="2023-11-18T14:49:00Z"/>
          <w:rFonts w:asciiTheme="minorHAnsi" w:eastAsiaTheme="minorEastAsia" w:hAnsiTheme="minorHAnsi" w:cstheme="minorBidi"/>
          <w:sz w:val="22"/>
          <w:szCs w:val="22"/>
        </w:rPr>
        <w:pPrChange w:id="3052" w:author="John Clevenger" w:date="2023-11-24T12:46:00Z">
          <w:pPr>
            <w:pStyle w:val="TOC2"/>
          </w:pPr>
        </w:pPrChange>
      </w:pPr>
      <w:ins w:id="3053" w:author="john" w:date="2020-10-23T22:42:00Z">
        <w:del w:id="3054"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3055" w:author="john" w:date="2020-10-23T22:44:00Z">
        <w:del w:id="3056" w:author="John Clevenger" w:date="2023-11-18T14:49:00Z">
          <w:r w:rsidDel="005A6B63">
            <w:rPr>
              <w:webHidden/>
            </w:rPr>
            <w:delText>16</w:delText>
          </w:r>
        </w:del>
      </w:ins>
    </w:p>
    <w:p w14:paraId="3AF6A003" w14:textId="77777777" w:rsidR="008B4237" w:rsidDel="005A6B63" w:rsidRDefault="008B4237">
      <w:pPr>
        <w:pStyle w:val="TOC1"/>
        <w:rPr>
          <w:ins w:id="3057" w:author="john" w:date="2020-10-23T22:42:00Z"/>
          <w:del w:id="3058" w:author="John Clevenger" w:date="2023-11-18T14:49:00Z"/>
          <w:rFonts w:asciiTheme="minorHAnsi" w:eastAsiaTheme="minorEastAsia" w:hAnsiTheme="minorHAnsi" w:cstheme="minorBidi"/>
          <w:sz w:val="22"/>
          <w:szCs w:val="22"/>
        </w:rPr>
        <w:pPrChange w:id="3059" w:author="John Clevenger" w:date="2023-11-24T12:46:00Z">
          <w:pPr>
            <w:pStyle w:val="TOC2"/>
          </w:pPr>
        </w:pPrChange>
      </w:pPr>
      <w:ins w:id="3060" w:author="john" w:date="2020-10-23T22:42:00Z">
        <w:del w:id="3061"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sz w:val="22"/>
              <w:szCs w:val="22"/>
            </w:rPr>
            <w:tab/>
          </w:r>
          <w:r w:rsidRPr="003E4746" w:rsidDel="005A6B63">
            <w:rPr>
              <w:rStyle w:val="Hyperlink"/>
              <w:b w:val="0"/>
              <w:bCs w:val="0"/>
            </w:rPr>
            <w:delText>Other Initialization Files</w:delText>
          </w:r>
          <w:r w:rsidDel="005A6B63">
            <w:rPr>
              <w:webHidden/>
            </w:rPr>
            <w:tab/>
          </w:r>
        </w:del>
      </w:ins>
      <w:ins w:id="3062" w:author="john" w:date="2020-10-23T22:44:00Z">
        <w:del w:id="3063" w:author="John Clevenger" w:date="2023-11-18T14:49:00Z">
          <w:r w:rsidDel="005A6B63">
            <w:rPr>
              <w:webHidden/>
            </w:rPr>
            <w:delText>18</w:delText>
          </w:r>
        </w:del>
      </w:ins>
    </w:p>
    <w:p w14:paraId="22656B0F" w14:textId="77777777" w:rsidR="008B4237" w:rsidDel="005A6B63" w:rsidRDefault="008B4237">
      <w:pPr>
        <w:pStyle w:val="TOC1"/>
        <w:rPr>
          <w:ins w:id="3064" w:author="john" w:date="2020-10-23T22:42:00Z"/>
          <w:del w:id="3065" w:author="John Clevenger" w:date="2023-11-18T14:49:00Z"/>
          <w:rFonts w:asciiTheme="minorHAnsi" w:eastAsiaTheme="minorEastAsia" w:hAnsiTheme="minorHAnsi" w:cstheme="minorBidi"/>
          <w:sz w:val="22"/>
          <w:szCs w:val="22"/>
        </w:rPr>
      </w:pPr>
      <w:ins w:id="3066" w:author="john" w:date="2020-10-23T22:42:00Z">
        <w:del w:id="3067"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3068" w:author="john" w:date="2020-10-23T22:44:00Z">
        <w:del w:id="3069" w:author="John Clevenger" w:date="2023-11-18T14:49:00Z">
          <w:r w:rsidDel="005A6B63">
            <w:rPr>
              <w:webHidden/>
            </w:rPr>
            <w:delText>19</w:delText>
          </w:r>
        </w:del>
      </w:ins>
    </w:p>
    <w:p w14:paraId="27C8DB5E" w14:textId="77777777" w:rsidR="008B4237" w:rsidDel="005A6B63" w:rsidRDefault="008B4237">
      <w:pPr>
        <w:pStyle w:val="TOC1"/>
        <w:rPr>
          <w:ins w:id="3070" w:author="john" w:date="2020-10-23T22:42:00Z"/>
          <w:del w:id="3071" w:author="John Clevenger" w:date="2023-11-18T14:49:00Z"/>
          <w:rFonts w:asciiTheme="minorHAnsi" w:eastAsiaTheme="minorEastAsia" w:hAnsiTheme="minorHAnsi" w:cstheme="minorBidi"/>
          <w:sz w:val="22"/>
          <w:szCs w:val="22"/>
        </w:rPr>
        <w:pPrChange w:id="3072" w:author="John Clevenger" w:date="2023-11-24T12:46:00Z">
          <w:pPr>
            <w:pStyle w:val="TOC2"/>
          </w:pPr>
        </w:pPrChange>
      </w:pPr>
      <w:ins w:id="3073" w:author="john" w:date="2020-10-23T22:42:00Z">
        <w:del w:id="3074"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sz w:val="22"/>
              <w:szCs w:val="22"/>
            </w:rPr>
            <w:tab/>
          </w:r>
          <w:r w:rsidRPr="003E4746" w:rsidDel="005A6B63">
            <w:rPr>
              <w:rStyle w:val="Hyperlink"/>
              <w:b w:val="0"/>
              <w:bCs w:val="0"/>
            </w:rPr>
            <w:delText>Built-in Commands</w:delText>
          </w:r>
          <w:r w:rsidDel="005A6B63">
            <w:rPr>
              <w:webHidden/>
            </w:rPr>
            <w:tab/>
          </w:r>
        </w:del>
      </w:ins>
      <w:ins w:id="3075" w:author="john" w:date="2020-10-23T22:44:00Z">
        <w:del w:id="3076" w:author="John Clevenger" w:date="2023-11-18T14:49:00Z">
          <w:r w:rsidDel="005A6B63">
            <w:rPr>
              <w:webHidden/>
            </w:rPr>
            <w:delText>19</w:delText>
          </w:r>
        </w:del>
      </w:ins>
    </w:p>
    <w:p w14:paraId="5F947279" w14:textId="77777777" w:rsidR="008B4237" w:rsidDel="005A6B63" w:rsidRDefault="008B4237">
      <w:pPr>
        <w:pStyle w:val="TOC1"/>
        <w:rPr>
          <w:ins w:id="3077" w:author="john" w:date="2020-10-23T22:42:00Z"/>
          <w:del w:id="3078" w:author="John Clevenger" w:date="2023-11-18T14:49:00Z"/>
          <w:rFonts w:asciiTheme="minorHAnsi" w:eastAsiaTheme="minorEastAsia" w:hAnsiTheme="minorHAnsi" w:cstheme="minorBidi"/>
          <w:sz w:val="22"/>
          <w:szCs w:val="22"/>
        </w:rPr>
        <w:pPrChange w:id="3079" w:author="John Clevenger" w:date="2023-11-24T12:46:00Z">
          <w:pPr>
            <w:pStyle w:val="TOC2"/>
          </w:pPr>
        </w:pPrChange>
      </w:pPr>
      <w:ins w:id="3080" w:author="john" w:date="2020-10-23T22:42:00Z">
        <w:del w:id="3081"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3082" w:author="john" w:date="2020-10-23T22:44:00Z">
        <w:del w:id="3083" w:author="John Clevenger" w:date="2023-11-18T14:49:00Z">
          <w:r w:rsidDel="005A6B63">
            <w:rPr>
              <w:webHidden/>
            </w:rPr>
            <w:delText>20</w:delText>
          </w:r>
        </w:del>
      </w:ins>
    </w:p>
    <w:p w14:paraId="5CF8772E" w14:textId="77777777" w:rsidR="008B4237" w:rsidDel="005A6B63" w:rsidRDefault="008B4237">
      <w:pPr>
        <w:pStyle w:val="TOC1"/>
        <w:rPr>
          <w:ins w:id="3084" w:author="john" w:date="2020-10-23T22:42:00Z"/>
          <w:del w:id="3085" w:author="John Clevenger" w:date="2023-11-18T14:49:00Z"/>
          <w:rFonts w:asciiTheme="minorHAnsi" w:eastAsiaTheme="minorEastAsia" w:hAnsiTheme="minorHAnsi" w:cstheme="minorBidi"/>
          <w:sz w:val="22"/>
          <w:szCs w:val="22"/>
        </w:rPr>
        <w:pPrChange w:id="3086" w:author="John Clevenger" w:date="2023-11-24T12:46:00Z">
          <w:pPr>
            <w:pStyle w:val="TOC3"/>
          </w:pPr>
        </w:pPrChange>
      </w:pPr>
      <w:ins w:id="3087" w:author="john" w:date="2020-10-23T22:42:00Z">
        <w:del w:id="308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3089" w:author="john" w:date="2020-10-23T22:44:00Z">
        <w:del w:id="3090" w:author="John Clevenger" w:date="2023-11-18T14:49:00Z">
          <w:r w:rsidDel="005A6B63">
            <w:rPr>
              <w:webHidden/>
            </w:rPr>
            <w:delText>22</w:delText>
          </w:r>
        </w:del>
      </w:ins>
    </w:p>
    <w:p w14:paraId="4300F6C7" w14:textId="77777777" w:rsidR="008B4237" w:rsidDel="005A6B63" w:rsidRDefault="008B4237">
      <w:pPr>
        <w:pStyle w:val="TOC1"/>
        <w:rPr>
          <w:ins w:id="3091" w:author="john" w:date="2020-10-23T22:42:00Z"/>
          <w:del w:id="3092" w:author="John Clevenger" w:date="2023-11-18T14:49:00Z"/>
          <w:rFonts w:asciiTheme="minorHAnsi" w:eastAsiaTheme="minorEastAsia" w:hAnsiTheme="minorHAnsi" w:cstheme="minorBidi"/>
          <w:sz w:val="22"/>
          <w:szCs w:val="22"/>
        </w:rPr>
        <w:pPrChange w:id="3093" w:author="John Clevenger" w:date="2023-11-24T12:46:00Z">
          <w:pPr>
            <w:pStyle w:val="TOC2"/>
          </w:pPr>
        </w:pPrChange>
      </w:pPr>
      <w:ins w:id="3094" w:author="john" w:date="2020-10-23T22:42:00Z">
        <w:del w:id="3095"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sz w:val="22"/>
              <w:szCs w:val="22"/>
            </w:rPr>
            <w:tab/>
          </w:r>
          <w:r w:rsidRPr="003E4746" w:rsidDel="005A6B63">
            <w:rPr>
              <w:rStyle w:val="Hyperlink"/>
              <w:b w:val="0"/>
              <w:bCs w:val="0"/>
            </w:rPr>
            <w:delText>Server GUI Controls</w:delText>
          </w:r>
          <w:r w:rsidDel="005A6B63">
            <w:rPr>
              <w:webHidden/>
            </w:rPr>
            <w:tab/>
          </w:r>
        </w:del>
      </w:ins>
      <w:ins w:id="3096" w:author="john" w:date="2020-10-23T22:44:00Z">
        <w:del w:id="3097" w:author="John Clevenger" w:date="2023-11-18T14:49:00Z">
          <w:r w:rsidDel="005A6B63">
            <w:rPr>
              <w:webHidden/>
            </w:rPr>
            <w:delText>22</w:delText>
          </w:r>
        </w:del>
      </w:ins>
    </w:p>
    <w:p w14:paraId="17080CAF" w14:textId="77777777" w:rsidR="008B4237" w:rsidDel="005A6B63" w:rsidRDefault="008B4237">
      <w:pPr>
        <w:pStyle w:val="TOC1"/>
        <w:rPr>
          <w:ins w:id="3098" w:author="john" w:date="2020-10-23T22:42:00Z"/>
          <w:del w:id="3099" w:author="John Clevenger" w:date="2023-11-18T14:49:00Z"/>
          <w:rFonts w:asciiTheme="minorHAnsi" w:eastAsiaTheme="minorEastAsia" w:hAnsiTheme="minorHAnsi" w:cstheme="minorBidi"/>
          <w:sz w:val="22"/>
          <w:szCs w:val="22"/>
        </w:rPr>
        <w:pPrChange w:id="3100" w:author="John Clevenger" w:date="2023-11-24T12:46:00Z">
          <w:pPr>
            <w:pStyle w:val="TOC3"/>
          </w:pPr>
        </w:pPrChange>
      </w:pPr>
      <w:ins w:id="3101" w:author="john" w:date="2020-10-23T22:42:00Z">
        <w:del w:id="3102"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3103" w:author="john" w:date="2020-10-23T22:44:00Z">
        <w:del w:id="3104" w:author="John Clevenger" w:date="2023-11-18T14:49:00Z">
          <w:r w:rsidDel="005A6B63">
            <w:rPr>
              <w:webHidden/>
            </w:rPr>
            <w:delText>23</w:delText>
          </w:r>
        </w:del>
      </w:ins>
    </w:p>
    <w:p w14:paraId="2ADB47A1" w14:textId="77777777" w:rsidR="008B4237" w:rsidDel="005A6B63" w:rsidRDefault="008B4237">
      <w:pPr>
        <w:pStyle w:val="TOC1"/>
        <w:rPr>
          <w:ins w:id="3105" w:author="john" w:date="2020-10-23T22:42:00Z"/>
          <w:del w:id="3106" w:author="John Clevenger" w:date="2023-11-18T14:49:00Z"/>
          <w:rFonts w:asciiTheme="minorHAnsi" w:eastAsiaTheme="minorEastAsia" w:hAnsiTheme="minorHAnsi" w:cstheme="minorBidi"/>
          <w:sz w:val="22"/>
          <w:szCs w:val="22"/>
        </w:rPr>
        <w:pPrChange w:id="3107" w:author="John Clevenger" w:date="2023-11-24T12:46:00Z">
          <w:pPr>
            <w:pStyle w:val="TOC3"/>
          </w:pPr>
        </w:pPrChange>
      </w:pPr>
      <w:ins w:id="3108" w:author="john" w:date="2020-10-23T22:42:00Z">
        <w:del w:id="3109"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3110" w:author="john" w:date="2020-10-23T22:44:00Z">
        <w:del w:id="3111" w:author="John Clevenger" w:date="2023-11-18T14:49:00Z">
          <w:r w:rsidDel="005A6B63">
            <w:rPr>
              <w:webHidden/>
            </w:rPr>
            <w:delText>24</w:delText>
          </w:r>
        </w:del>
      </w:ins>
    </w:p>
    <w:p w14:paraId="3957ABDA" w14:textId="77777777" w:rsidR="008B4237" w:rsidDel="005A6B63" w:rsidRDefault="008B4237">
      <w:pPr>
        <w:pStyle w:val="TOC1"/>
        <w:rPr>
          <w:ins w:id="3112" w:author="john" w:date="2020-10-23T22:42:00Z"/>
          <w:del w:id="3113" w:author="John Clevenger" w:date="2023-11-18T14:49:00Z"/>
          <w:rFonts w:asciiTheme="minorHAnsi" w:eastAsiaTheme="minorEastAsia" w:hAnsiTheme="minorHAnsi" w:cstheme="minorBidi"/>
          <w:sz w:val="22"/>
          <w:szCs w:val="22"/>
        </w:rPr>
        <w:pPrChange w:id="3114" w:author="John Clevenger" w:date="2023-11-24T12:46:00Z">
          <w:pPr>
            <w:pStyle w:val="TOC3"/>
          </w:pPr>
        </w:pPrChange>
      </w:pPr>
      <w:ins w:id="3115" w:author="john" w:date="2020-10-23T22:42:00Z">
        <w:del w:id="3116"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3117" w:author="john" w:date="2020-10-23T22:44:00Z">
        <w:del w:id="3118" w:author="John Clevenger" w:date="2023-11-18T14:49:00Z">
          <w:r w:rsidDel="005A6B63">
            <w:rPr>
              <w:webHidden/>
            </w:rPr>
            <w:delText>26</w:delText>
          </w:r>
        </w:del>
      </w:ins>
    </w:p>
    <w:p w14:paraId="7368A528" w14:textId="77777777" w:rsidR="008B4237" w:rsidDel="005A6B63" w:rsidRDefault="008B4237">
      <w:pPr>
        <w:pStyle w:val="TOC1"/>
        <w:rPr>
          <w:ins w:id="3119" w:author="john" w:date="2020-10-23T22:42:00Z"/>
          <w:del w:id="3120" w:author="John Clevenger" w:date="2023-11-18T14:49:00Z"/>
          <w:rFonts w:asciiTheme="minorHAnsi" w:eastAsiaTheme="minorEastAsia" w:hAnsiTheme="minorHAnsi" w:cstheme="minorBidi"/>
          <w:sz w:val="22"/>
          <w:szCs w:val="22"/>
        </w:rPr>
        <w:pPrChange w:id="3121" w:author="John Clevenger" w:date="2023-11-24T12:46:00Z">
          <w:pPr>
            <w:pStyle w:val="TOC3"/>
          </w:pPr>
        </w:pPrChange>
      </w:pPr>
      <w:ins w:id="3122" w:author="john" w:date="2020-10-23T22:42:00Z">
        <w:del w:id="3123"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3124" w:author="john" w:date="2020-10-23T22:44:00Z">
        <w:del w:id="3125" w:author="John Clevenger" w:date="2023-11-18T14:49:00Z">
          <w:r w:rsidDel="005A6B63">
            <w:rPr>
              <w:webHidden/>
            </w:rPr>
            <w:delText>26</w:delText>
          </w:r>
        </w:del>
      </w:ins>
    </w:p>
    <w:p w14:paraId="1094DD01" w14:textId="77777777" w:rsidR="008B4237" w:rsidDel="005A6B63" w:rsidRDefault="008B4237">
      <w:pPr>
        <w:pStyle w:val="TOC1"/>
        <w:rPr>
          <w:ins w:id="3126" w:author="john" w:date="2020-10-23T22:42:00Z"/>
          <w:del w:id="3127" w:author="John Clevenger" w:date="2023-11-18T14:49:00Z"/>
          <w:rFonts w:asciiTheme="minorHAnsi" w:eastAsiaTheme="minorEastAsia" w:hAnsiTheme="minorHAnsi" w:cstheme="minorBidi"/>
          <w:sz w:val="22"/>
          <w:szCs w:val="22"/>
        </w:rPr>
        <w:pPrChange w:id="3128" w:author="John Clevenger" w:date="2023-11-24T12:46:00Z">
          <w:pPr>
            <w:pStyle w:val="TOC2"/>
          </w:pPr>
        </w:pPrChange>
      </w:pPr>
      <w:ins w:id="3129" w:author="john" w:date="2020-10-23T22:42:00Z">
        <w:del w:id="3130"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sz w:val="22"/>
              <w:szCs w:val="22"/>
            </w:rPr>
            <w:tab/>
          </w:r>
          <w:r w:rsidRPr="003E4746" w:rsidDel="005A6B63">
            <w:rPr>
              <w:rStyle w:val="Hyperlink"/>
              <w:b w:val="0"/>
              <w:bCs w:val="0"/>
            </w:rPr>
            <w:delText>Starting Clients</w:delText>
          </w:r>
          <w:r w:rsidDel="005A6B63">
            <w:rPr>
              <w:webHidden/>
            </w:rPr>
            <w:tab/>
          </w:r>
        </w:del>
      </w:ins>
      <w:ins w:id="3131" w:author="john" w:date="2020-10-23T22:44:00Z">
        <w:del w:id="3132" w:author="John Clevenger" w:date="2023-11-18T14:49:00Z">
          <w:r w:rsidDel="005A6B63">
            <w:rPr>
              <w:webHidden/>
            </w:rPr>
            <w:delText>26</w:delText>
          </w:r>
        </w:del>
      </w:ins>
    </w:p>
    <w:p w14:paraId="39EF3160" w14:textId="77777777" w:rsidR="008B4237" w:rsidDel="005A6B63" w:rsidRDefault="008B4237">
      <w:pPr>
        <w:pStyle w:val="TOC1"/>
        <w:rPr>
          <w:ins w:id="3133" w:author="john" w:date="2020-10-23T22:42:00Z"/>
          <w:del w:id="3134" w:author="John Clevenger" w:date="2023-11-18T14:49:00Z"/>
          <w:rFonts w:asciiTheme="minorHAnsi" w:eastAsiaTheme="minorEastAsia" w:hAnsiTheme="minorHAnsi" w:cstheme="minorBidi"/>
          <w:sz w:val="22"/>
          <w:szCs w:val="22"/>
        </w:rPr>
        <w:pPrChange w:id="3135" w:author="John Clevenger" w:date="2023-11-24T12:46:00Z">
          <w:pPr>
            <w:pStyle w:val="TOC2"/>
          </w:pPr>
        </w:pPrChange>
      </w:pPr>
      <w:ins w:id="3136" w:author="john" w:date="2020-10-23T22:42:00Z">
        <w:del w:id="3137"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Profiles</w:delText>
          </w:r>
          <w:r w:rsidDel="005A6B63">
            <w:rPr>
              <w:webHidden/>
            </w:rPr>
            <w:tab/>
          </w:r>
        </w:del>
      </w:ins>
      <w:ins w:id="3138" w:author="john" w:date="2020-10-23T22:44:00Z">
        <w:del w:id="3139" w:author="John Clevenger" w:date="2023-11-18T14:49:00Z">
          <w:r w:rsidDel="005A6B63">
            <w:rPr>
              <w:webHidden/>
            </w:rPr>
            <w:delText>27</w:delText>
          </w:r>
        </w:del>
      </w:ins>
    </w:p>
    <w:p w14:paraId="28460AB1" w14:textId="77777777" w:rsidR="008B4237" w:rsidDel="005A6B63" w:rsidRDefault="008B4237">
      <w:pPr>
        <w:pStyle w:val="TOC1"/>
        <w:rPr>
          <w:ins w:id="3140" w:author="john" w:date="2020-10-23T22:42:00Z"/>
          <w:del w:id="3141" w:author="John Clevenger" w:date="2023-11-18T14:49:00Z"/>
          <w:rFonts w:asciiTheme="minorHAnsi" w:eastAsiaTheme="minorEastAsia" w:hAnsiTheme="minorHAnsi" w:cstheme="minorBidi"/>
          <w:sz w:val="22"/>
          <w:szCs w:val="22"/>
        </w:rPr>
      </w:pPr>
      <w:ins w:id="3142" w:author="john" w:date="2020-10-23T22:42:00Z">
        <w:del w:id="3143"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3144" w:author="john" w:date="2020-10-23T22:44:00Z">
        <w:del w:id="3145" w:author="John Clevenger" w:date="2023-11-18T14:49:00Z">
          <w:r w:rsidDel="005A6B63">
            <w:rPr>
              <w:webHidden/>
            </w:rPr>
            <w:delText>32</w:delText>
          </w:r>
        </w:del>
      </w:ins>
    </w:p>
    <w:p w14:paraId="2214E179" w14:textId="77777777" w:rsidR="008B4237" w:rsidDel="005A6B63" w:rsidRDefault="008B4237">
      <w:pPr>
        <w:pStyle w:val="TOC1"/>
        <w:rPr>
          <w:ins w:id="3146" w:author="john" w:date="2020-10-23T22:42:00Z"/>
          <w:del w:id="3147" w:author="John Clevenger" w:date="2023-11-18T14:49:00Z"/>
          <w:rFonts w:asciiTheme="minorHAnsi" w:eastAsiaTheme="minorEastAsia" w:hAnsiTheme="minorHAnsi" w:cstheme="minorBidi"/>
          <w:sz w:val="22"/>
          <w:szCs w:val="22"/>
        </w:rPr>
        <w:pPrChange w:id="3148" w:author="John Clevenger" w:date="2023-11-24T12:46:00Z">
          <w:pPr>
            <w:pStyle w:val="TOC2"/>
          </w:pPr>
        </w:pPrChange>
      </w:pPr>
      <w:ins w:id="3149" w:author="john" w:date="2020-10-23T22:42:00Z">
        <w:del w:id="3150"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sz w:val="22"/>
              <w:szCs w:val="22"/>
            </w:rPr>
            <w:tab/>
          </w:r>
          <w:r w:rsidRPr="003E4746" w:rsidDel="005A6B63">
            <w:rPr>
              <w:rStyle w:val="Hyperlink"/>
              <w:b w:val="0"/>
              <w:bCs w:val="0"/>
            </w:rPr>
            <w:delText>Administrator Login</w:delText>
          </w:r>
          <w:r w:rsidDel="005A6B63">
            <w:rPr>
              <w:webHidden/>
            </w:rPr>
            <w:tab/>
          </w:r>
        </w:del>
      </w:ins>
      <w:ins w:id="3151" w:author="john" w:date="2020-10-23T22:44:00Z">
        <w:del w:id="3152" w:author="John Clevenger" w:date="2023-11-18T14:49:00Z">
          <w:r w:rsidDel="005A6B63">
            <w:rPr>
              <w:webHidden/>
            </w:rPr>
            <w:delText>32</w:delText>
          </w:r>
        </w:del>
      </w:ins>
    </w:p>
    <w:p w14:paraId="161AA924" w14:textId="77777777" w:rsidR="008B4237" w:rsidDel="005A6B63" w:rsidRDefault="008B4237">
      <w:pPr>
        <w:pStyle w:val="TOC1"/>
        <w:rPr>
          <w:ins w:id="3153" w:author="john" w:date="2020-10-23T22:42:00Z"/>
          <w:del w:id="3154" w:author="John Clevenger" w:date="2023-11-18T14:49:00Z"/>
          <w:rFonts w:asciiTheme="minorHAnsi" w:eastAsiaTheme="minorEastAsia" w:hAnsiTheme="minorHAnsi" w:cstheme="minorBidi"/>
          <w:sz w:val="22"/>
          <w:szCs w:val="22"/>
        </w:rPr>
        <w:pPrChange w:id="3155" w:author="John Clevenger" w:date="2023-11-24T12:46:00Z">
          <w:pPr>
            <w:pStyle w:val="TOC2"/>
          </w:pPr>
        </w:pPrChange>
      </w:pPr>
      <w:ins w:id="3156" w:author="john" w:date="2020-10-23T22:42:00Z">
        <w:del w:id="3157"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sz w:val="22"/>
              <w:szCs w:val="22"/>
            </w:rPr>
            <w:tab/>
          </w:r>
          <w:r w:rsidRPr="003E4746" w:rsidDel="005A6B63">
            <w:rPr>
              <w:rStyle w:val="Hyperlink"/>
              <w:b w:val="0"/>
              <w:bCs w:val="0"/>
            </w:rPr>
            <w:delText>User Accounts</w:delText>
          </w:r>
          <w:r w:rsidDel="005A6B63">
            <w:rPr>
              <w:webHidden/>
            </w:rPr>
            <w:tab/>
          </w:r>
        </w:del>
      </w:ins>
      <w:ins w:id="3158" w:author="john" w:date="2020-10-23T22:44:00Z">
        <w:del w:id="3159" w:author="John Clevenger" w:date="2023-11-18T14:49:00Z">
          <w:r w:rsidDel="005A6B63">
            <w:rPr>
              <w:webHidden/>
            </w:rPr>
            <w:delText>33</w:delText>
          </w:r>
        </w:del>
      </w:ins>
    </w:p>
    <w:p w14:paraId="17D776D0" w14:textId="77777777" w:rsidR="008B4237" w:rsidDel="005A6B63" w:rsidRDefault="008B4237">
      <w:pPr>
        <w:pStyle w:val="TOC1"/>
        <w:rPr>
          <w:ins w:id="3160" w:author="john" w:date="2020-10-23T22:42:00Z"/>
          <w:del w:id="3161" w:author="John Clevenger" w:date="2023-11-18T14:49:00Z"/>
          <w:rFonts w:asciiTheme="minorHAnsi" w:eastAsiaTheme="minorEastAsia" w:hAnsiTheme="minorHAnsi" w:cstheme="minorBidi"/>
          <w:sz w:val="22"/>
          <w:szCs w:val="22"/>
        </w:rPr>
        <w:pPrChange w:id="3162" w:author="John Clevenger" w:date="2023-11-24T12:46:00Z">
          <w:pPr>
            <w:pStyle w:val="TOC3"/>
          </w:pPr>
        </w:pPrChange>
      </w:pPr>
      <w:ins w:id="3163" w:author="john" w:date="2020-10-23T22:42:00Z">
        <w:del w:id="316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3165" w:author="john" w:date="2020-10-23T22:44:00Z">
        <w:del w:id="3166" w:author="John Clevenger" w:date="2023-11-18T14:49:00Z">
          <w:r w:rsidDel="005A6B63">
            <w:rPr>
              <w:webHidden/>
            </w:rPr>
            <w:delText>33</w:delText>
          </w:r>
        </w:del>
      </w:ins>
    </w:p>
    <w:p w14:paraId="3FF5CDE6" w14:textId="77777777" w:rsidR="008B4237" w:rsidDel="005A6B63" w:rsidRDefault="008B4237">
      <w:pPr>
        <w:pStyle w:val="TOC1"/>
        <w:rPr>
          <w:ins w:id="3167" w:author="john" w:date="2020-10-23T22:42:00Z"/>
          <w:del w:id="3168" w:author="John Clevenger" w:date="2023-11-18T14:49:00Z"/>
          <w:rFonts w:asciiTheme="minorHAnsi" w:eastAsiaTheme="minorEastAsia" w:hAnsiTheme="minorHAnsi" w:cstheme="minorBidi"/>
          <w:sz w:val="22"/>
          <w:szCs w:val="22"/>
        </w:rPr>
        <w:pPrChange w:id="3169" w:author="John Clevenger" w:date="2023-11-24T12:46:00Z">
          <w:pPr>
            <w:pStyle w:val="TOC3"/>
          </w:pPr>
        </w:pPrChange>
      </w:pPr>
      <w:ins w:id="3170" w:author="john" w:date="2020-10-23T22:42:00Z">
        <w:del w:id="3171"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3172" w:author="john" w:date="2020-10-23T22:44:00Z">
        <w:del w:id="3173" w:author="John Clevenger" w:date="2023-11-18T14:49:00Z">
          <w:r w:rsidDel="005A6B63">
            <w:rPr>
              <w:webHidden/>
            </w:rPr>
            <w:delText>34</w:delText>
          </w:r>
        </w:del>
      </w:ins>
    </w:p>
    <w:p w14:paraId="53E8BD35" w14:textId="77777777" w:rsidR="008B4237" w:rsidDel="005A6B63" w:rsidRDefault="008B4237">
      <w:pPr>
        <w:pStyle w:val="TOC1"/>
        <w:rPr>
          <w:ins w:id="3174" w:author="john" w:date="2020-10-23T22:42:00Z"/>
          <w:del w:id="3175" w:author="John Clevenger" w:date="2023-11-18T14:49:00Z"/>
          <w:rFonts w:asciiTheme="minorHAnsi" w:eastAsiaTheme="minorEastAsia" w:hAnsiTheme="minorHAnsi" w:cstheme="minorBidi"/>
          <w:sz w:val="22"/>
          <w:szCs w:val="22"/>
        </w:rPr>
        <w:pPrChange w:id="3176" w:author="John Clevenger" w:date="2023-11-24T12:46:00Z">
          <w:pPr>
            <w:pStyle w:val="TOC3"/>
          </w:pPr>
        </w:pPrChange>
      </w:pPr>
      <w:ins w:id="3177" w:author="john" w:date="2020-10-23T22:42:00Z">
        <w:del w:id="3178"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3179" w:author="john" w:date="2020-10-23T22:44:00Z">
        <w:del w:id="3180" w:author="John Clevenger" w:date="2023-11-18T14:49:00Z">
          <w:r w:rsidDel="005A6B63">
            <w:rPr>
              <w:webHidden/>
            </w:rPr>
            <w:delText>37</w:delText>
          </w:r>
        </w:del>
      </w:ins>
    </w:p>
    <w:p w14:paraId="22AF6D20" w14:textId="77777777" w:rsidR="008B4237" w:rsidDel="005A6B63" w:rsidRDefault="008B4237">
      <w:pPr>
        <w:pStyle w:val="TOC1"/>
        <w:rPr>
          <w:ins w:id="3181" w:author="john" w:date="2020-10-23T22:42:00Z"/>
          <w:del w:id="3182" w:author="John Clevenger" w:date="2023-11-18T14:49:00Z"/>
          <w:rFonts w:asciiTheme="minorHAnsi" w:eastAsiaTheme="minorEastAsia" w:hAnsiTheme="minorHAnsi" w:cstheme="minorBidi"/>
          <w:sz w:val="22"/>
          <w:szCs w:val="22"/>
        </w:rPr>
        <w:pPrChange w:id="3183" w:author="John Clevenger" w:date="2023-11-24T12:46:00Z">
          <w:pPr>
            <w:pStyle w:val="TOC3"/>
          </w:pPr>
        </w:pPrChange>
      </w:pPr>
      <w:ins w:id="3184" w:author="john" w:date="2020-10-23T22:42:00Z">
        <w:del w:id="3185"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3186" w:author="john" w:date="2020-10-23T22:44:00Z">
        <w:del w:id="3187" w:author="John Clevenger" w:date="2023-11-18T14:49:00Z">
          <w:r w:rsidDel="005A6B63">
            <w:rPr>
              <w:webHidden/>
            </w:rPr>
            <w:delText>38</w:delText>
          </w:r>
        </w:del>
      </w:ins>
    </w:p>
    <w:p w14:paraId="3EFA3A6B" w14:textId="77777777" w:rsidR="008B4237" w:rsidDel="005A6B63" w:rsidRDefault="008B4237">
      <w:pPr>
        <w:pStyle w:val="TOC1"/>
        <w:rPr>
          <w:ins w:id="3188" w:author="john" w:date="2020-10-23T22:42:00Z"/>
          <w:del w:id="3189" w:author="John Clevenger" w:date="2023-11-18T14:49:00Z"/>
          <w:rFonts w:asciiTheme="minorHAnsi" w:eastAsiaTheme="minorEastAsia" w:hAnsiTheme="minorHAnsi" w:cstheme="minorBidi"/>
          <w:sz w:val="22"/>
          <w:szCs w:val="22"/>
        </w:rPr>
        <w:pPrChange w:id="3190" w:author="John Clevenger" w:date="2023-11-24T12:46:00Z">
          <w:pPr>
            <w:pStyle w:val="TOC2"/>
          </w:pPr>
        </w:pPrChange>
      </w:pPr>
      <w:ins w:id="3191" w:author="john" w:date="2020-10-23T22:42:00Z">
        <w:del w:id="3192"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Problems</w:delText>
          </w:r>
          <w:r w:rsidDel="005A6B63">
            <w:rPr>
              <w:webHidden/>
            </w:rPr>
            <w:tab/>
          </w:r>
        </w:del>
      </w:ins>
      <w:ins w:id="3193" w:author="john" w:date="2020-10-23T22:44:00Z">
        <w:del w:id="3194" w:author="John Clevenger" w:date="2023-11-18T14:49:00Z">
          <w:r w:rsidDel="005A6B63">
            <w:rPr>
              <w:webHidden/>
            </w:rPr>
            <w:delText>39</w:delText>
          </w:r>
        </w:del>
      </w:ins>
    </w:p>
    <w:p w14:paraId="209FF3E3" w14:textId="77777777" w:rsidR="008B4237" w:rsidDel="005A6B63" w:rsidRDefault="008B4237">
      <w:pPr>
        <w:pStyle w:val="TOC1"/>
        <w:rPr>
          <w:ins w:id="3195" w:author="john" w:date="2020-10-23T22:42:00Z"/>
          <w:del w:id="3196" w:author="John Clevenger" w:date="2023-11-18T14:49:00Z"/>
          <w:rFonts w:asciiTheme="minorHAnsi" w:eastAsiaTheme="minorEastAsia" w:hAnsiTheme="minorHAnsi" w:cstheme="minorBidi"/>
          <w:sz w:val="22"/>
          <w:szCs w:val="22"/>
        </w:rPr>
        <w:pPrChange w:id="3197" w:author="John Clevenger" w:date="2023-11-24T12:46:00Z">
          <w:pPr>
            <w:pStyle w:val="TOC3"/>
          </w:pPr>
        </w:pPrChange>
      </w:pPr>
      <w:ins w:id="3198" w:author="john" w:date="2020-10-23T22:42:00Z">
        <w:del w:id="3199"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3200" w:author="john" w:date="2020-10-23T22:44:00Z">
        <w:del w:id="3201" w:author="John Clevenger" w:date="2023-11-18T14:49:00Z">
          <w:r w:rsidDel="005A6B63">
            <w:rPr>
              <w:webHidden/>
            </w:rPr>
            <w:delText>39</w:delText>
          </w:r>
        </w:del>
      </w:ins>
    </w:p>
    <w:p w14:paraId="335C1D36" w14:textId="77777777" w:rsidR="008B4237" w:rsidDel="005A6B63" w:rsidRDefault="008B4237">
      <w:pPr>
        <w:pStyle w:val="TOC1"/>
        <w:rPr>
          <w:ins w:id="3202" w:author="john" w:date="2020-10-23T22:42:00Z"/>
          <w:del w:id="3203" w:author="John Clevenger" w:date="2023-11-18T14:49:00Z"/>
          <w:rFonts w:asciiTheme="minorHAnsi" w:eastAsiaTheme="minorEastAsia" w:hAnsiTheme="minorHAnsi" w:cstheme="minorBidi"/>
          <w:sz w:val="22"/>
          <w:szCs w:val="22"/>
        </w:rPr>
        <w:pPrChange w:id="3204" w:author="John Clevenger" w:date="2023-11-24T12:46:00Z">
          <w:pPr>
            <w:pStyle w:val="TOC3"/>
          </w:pPr>
        </w:pPrChange>
      </w:pPr>
      <w:ins w:id="3205" w:author="john" w:date="2020-10-23T22:42:00Z">
        <w:del w:id="3206"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3207" w:author="john" w:date="2020-10-23T22:44:00Z">
        <w:del w:id="3208" w:author="John Clevenger" w:date="2023-11-18T14:49:00Z">
          <w:r w:rsidDel="005A6B63">
            <w:rPr>
              <w:webHidden/>
            </w:rPr>
            <w:delText>43</w:delText>
          </w:r>
        </w:del>
      </w:ins>
    </w:p>
    <w:p w14:paraId="6FD980F9" w14:textId="77777777" w:rsidR="008B4237" w:rsidDel="005A6B63" w:rsidRDefault="008B4237">
      <w:pPr>
        <w:pStyle w:val="TOC1"/>
        <w:rPr>
          <w:ins w:id="3209" w:author="john" w:date="2020-10-23T22:42:00Z"/>
          <w:del w:id="3210" w:author="John Clevenger" w:date="2023-11-18T14:49:00Z"/>
          <w:rFonts w:asciiTheme="minorHAnsi" w:eastAsiaTheme="minorEastAsia" w:hAnsiTheme="minorHAnsi" w:cstheme="minorBidi"/>
          <w:sz w:val="22"/>
          <w:szCs w:val="22"/>
        </w:rPr>
        <w:pPrChange w:id="3211" w:author="John Clevenger" w:date="2023-11-24T12:46:00Z">
          <w:pPr>
            <w:pStyle w:val="TOC3"/>
          </w:pPr>
        </w:pPrChange>
      </w:pPr>
      <w:ins w:id="3212" w:author="john" w:date="2020-10-23T22:42:00Z">
        <w:del w:id="3213"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3214" w:author="john" w:date="2020-10-23T22:44:00Z">
        <w:del w:id="3215" w:author="John Clevenger" w:date="2023-11-18T14:49:00Z">
          <w:r w:rsidDel="005A6B63">
            <w:rPr>
              <w:webHidden/>
            </w:rPr>
            <w:delText>45</w:delText>
          </w:r>
        </w:del>
      </w:ins>
    </w:p>
    <w:p w14:paraId="0635C0EE" w14:textId="77777777" w:rsidR="008B4237" w:rsidDel="005A6B63" w:rsidRDefault="008B4237">
      <w:pPr>
        <w:pStyle w:val="TOC1"/>
        <w:rPr>
          <w:ins w:id="3216" w:author="john" w:date="2020-10-23T22:42:00Z"/>
          <w:del w:id="3217" w:author="John Clevenger" w:date="2023-11-18T14:49:00Z"/>
          <w:rFonts w:asciiTheme="minorHAnsi" w:eastAsiaTheme="minorEastAsia" w:hAnsiTheme="minorHAnsi" w:cstheme="minorBidi"/>
          <w:sz w:val="22"/>
          <w:szCs w:val="22"/>
        </w:rPr>
        <w:pPrChange w:id="3218" w:author="John Clevenger" w:date="2023-11-24T12:46:00Z">
          <w:pPr>
            <w:pStyle w:val="TOC3"/>
          </w:pPr>
        </w:pPrChange>
      </w:pPr>
      <w:ins w:id="3219" w:author="john" w:date="2020-10-23T22:42:00Z">
        <w:del w:id="3220"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3221" w:author="john" w:date="2020-10-23T22:44:00Z">
        <w:del w:id="3222" w:author="John Clevenger" w:date="2023-11-18T14:49:00Z">
          <w:r w:rsidDel="005A6B63">
            <w:rPr>
              <w:webHidden/>
            </w:rPr>
            <w:delText>46</w:delText>
          </w:r>
        </w:del>
      </w:ins>
    </w:p>
    <w:p w14:paraId="5737104C" w14:textId="77777777" w:rsidR="008B4237" w:rsidDel="005A6B63" w:rsidRDefault="008B4237">
      <w:pPr>
        <w:pStyle w:val="TOC1"/>
        <w:rPr>
          <w:ins w:id="3223" w:author="john" w:date="2020-10-23T22:42:00Z"/>
          <w:del w:id="3224" w:author="John Clevenger" w:date="2023-11-18T14:49:00Z"/>
          <w:rFonts w:asciiTheme="minorHAnsi" w:eastAsiaTheme="minorEastAsia" w:hAnsiTheme="minorHAnsi" w:cstheme="minorBidi"/>
          <w:sz w:val="22"/>
          <w:szCs w:val="22"/>
        </w:rPr>
        <w:pPrChange w:id="3225" w:author="John Clevenger" w:date="2023-11-24T12:46:00Z">
          <w:pPr>
            <w:pStyle w:val="TOC2"/>
          </w:pPr>
        </w:pPrChange>
      </w:pPr>
      <w:ins w:id="3226" w:author="john" w:date="2020-10-23T22:42:00Z">
        <w:del w:id="3227"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sz w:val="22"/>
              <w:szCs w:val="22"/>
            </w:rPr>
            <w:tab/>
          </w:r>
          <w:r w:rsidRPr="003E4746" w:rsidDel="005A6B63">
            <w:rPr>
              <w:rStyle w:val="Hyperlink"/>
              <w:b w:val="0"/>
              <w:bCs w:val="0"/>
            </w:rPr>
            <w:delText>Contest  Languages</w:delText>
          </w:r>
          <w:r w:rsidDel="005A6B63">
            <w:rPr>
              <w:webHidden/>
            </w:rPr>
            <w:tab/>
          </w:r>
        </w:del>
      </w:ins>
      <w:ins w:id="3228" w:author="john" w:date="2020-10-23T22:44:00Z">
        <w:del w:id="3229" w:author="John Clevenger" w:date="2023-11-18T14:49:00Z">
          <w:r w:rsidDel="005A6B63">
            <w:rPr>
              <w:webHidden/>
            </w:rPr>
            <w:delText>49</w:delText>
          </w:r>
        </w:del>
      </w:ins>
    </w:p>
    <w:p w14:paraId="76792965" w14:textId="77777777" w:rsidR="008B4237" w:rsidDel="005A6B63" w:rsidRDefault="008B4237">
      <w:pPr>
        <w:pStyle w:val="TOC1"/>
        <w:rPr>
          <w:ins w:id="3230" w:author="john" w:date="2020-10-23T22:42:00Z"/>
          <w:del w:id="3231" w:author="John Clevenger" w:date="2023-11-18T14:49:00Z"/>
          <w:rFonts w:asciiTheme="minorHAnsi" w:eastAsiaTheme="minorEastAsia" w:hAnsiTheme="minorHAnsi" w:cstheme="minorBidi"/>
          <w:sz w:val="22"/>
          <w:szCs w:val="22"/>
        </w:rPr>
        <w:pPrChange w:id="3232" w:author="John Clevenger" w:date="2023-11-24T12:46:00Z">
          <w:pPr>
            <w:pStyle w:val="TOC3"/>
          </w:pPr>
        </w:pPrChange>
      </w:pPr>
      <w:ins w:id="3233" w:author="john" w:date="2020-10-23T22:42:00Z">
        <w:del w:id="323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3235" w:author="john" w:date="2020-10-23T22:44:00Z">
        <w:del w:id="3236" w:author="John Clevenger" w:date="2023-11-18T14:49:00Z">
          <w:r w:rsidDel="005A6B63">
            <w:rPr>
              <w:webHidden/>
            </w:rPr>
            <w:delText>49</w:delText>
          </w:r>
        </w:del>
      </w:ins>
    </w:p>
    <w:p w14:paraId="2135F636" w14:textId="77777777" w:rsidR="008B4237" w:rsidDel="005A6B63" w:rsidRDefault="008B4237">
      <w:pPr>
        <w:pStyle w:val="TOC1"/>
        <w:rPr>
          <w:ins w:id="3237" w:author="john" w:date="2020-10-23T22:42:00Z"/>
          <w:del w:id="3238" w:author="John Clevenger" w:date="2023-11-18T14:49:00Z"/>
          <w:rFonts w:asciiTheme="minorHAnsi" w:eastAsiaTheme="minorEastAsia" w:hAnsiTheme="minorHAnsi" w:cstheme="minorBidi"/>
          <w:sz w:val="22"/>
          <w:szCs w:val="22"/>
        </w:rPr>
        <w:pPrChange w:id="3239" w:author="John Clevenger" w:date="2023-11-24T12:46:00Z">
          <w:pPr>
            <w:pStyle w:val="TOC3"/>
          </w:pPr>
        </w:pPrChange>
      </w:pPr>
      <w:ins w:id="3240" w:author="john" w:date="2020-10-23T22:42:00Z">
        <w:del w:id="3241"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3242" w:author="john" w:date="2020-10-23T22:44:00Z">
        <w:del w:id="3243" w:author="John Clevenger" w:date="2023-11-18T14:49:00Z">
          <w:r w:rsidDel="005A6B63">
            <w:rPr>
              <w:webHidden/>
            </w:rPr>
            <w:delText>53</w:delText>
          </w:r>
        </w:del>
      </w:ins>
    </w:p>
    <w:p w14:paraId="2E334C76" w14:textId="77777777" w:rsidR="008B4237" w:rsidDel="005A6B63" w:rsidRDefault="008B4237">
      <w:pPr>
        <w:pStyle w:val="TOC1"/>
        <w:rPr>
          <w:ins w:id="3244" w:author="john" w:date="2020-10-23T22:42:00Z"/>
          <w:del w:id="3245" w:author="John Clevenger" w:date="2023-11-18T14:49:00Z"/>
          <w:rFonts w:asciiTheme="minorHAnsi" w:eastAsiaTheme="minorEastAsia" w:hAnsiTheme="minorHAnsi" w:cstheme="minorBidi"/>
          <w:sz w:val="22"/>
          <w:szCs w:val="22"/>
        </w:rPr>
        <w:pPrChange w:id="3246" w:author="John Clevenger" w:date="2023-11-24T12:46:00Z">
          <w:pPr>
            <w:pStyle w:val="TOC3"/>
          </w:pPr>
        </w:pPrChange>
      </w:pPr>
      <w:ins w:id="3247" w:author="john" w:date="2020-10-23T22:42:00Z">
        <w:del w:id="3248"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3249" w:author="john" w:date="2020-10-23T22:44:00Z">
        <w:del w:id="3250" w:author="John Clevenger" w:date="2023-11-18T14:49:00Z">
          <w:r w:rsidDel="005A6B63">
            <w:rPr>
              <w:webHidden/>
            </w:rPr>
            <w:delText>53</w:delText>
          </w:r>
        </w:del>
      </w:ins>
    </w:p>
    <w:p w14:paraId="0109125A" w14:textId="77777777" w:rsidR="008B4237" w:rsidDel="005A6B63" w:rsidRDefault="008B4237">
      <w:pPr>
        <w:pStyle w:val="TOC1"/>
        <w:rPr>
          <w:ins w:id="3251" w:author="john" w:date="2020-10-23T22:42:00Z"/>
          <w:del w:id="3252" w:author="John Clevenger" w:date="2023-11-18T14:49:00Z"/>
          <w:rFonts w:asciiTheme="minorHAnsi" w:eastAsiaTheme="minorEastAsia" w:hAnsiTheme="minorHAnsi" w:cstheme="minorBidi"/>
          <w:sz w:val="22"/>
          <w:szCs w:val="22"/>
        </w:rPr>
        <w:pPrChange w:id="3253" w:author="John Clevenger" w:date="2023-11-24T12:46:00Z">
          <w:pPr>
            <w:pStyle w:val="TOC3"/>
          </w:pPr>
        </w:pPrChange>
      </w:pPr>
      <w:ins w:id="3254" w:author="john" w:date="2020-10-23T22:42:00Z">
        <w:del w:id="3255"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3256" w:author="john" w:date="2020-10-23T22:44:00Z">
        <w:del w:id="3257" w:author="John Clevenger" w:date="2023-11-18T14:49:00Z">
          <w:r w:rsidDel="005A6B63">
            <w:rPr>
              <w:webHidden/>
            </w:rPr>
            <w:delText>55</w:delText>
          </w:r>
        </w:del>
      </w:ins>
    </w:p>
    <w:p w14:paraId="5411C51C" w14:textId="77777777" w:rsidR="008B4237" w:rsidDel="005A6B63" w:rsidRDefault="008B4237">
      <w:pPr>
        <w:pStyle w:val="TOC1"/>
        <w:rPr>
          <w:ins w:id="3258" w:author="john" w:date="2020-10-23T22:42:00Z"/>
          <w:del w:id="3259" w:author="John Clevenger" w:date="2023-11-18T14:49:00Z"/>
          <w:rFonts w:asciiTheme="minorHAnsi" w:eastAsiaTheme="minorEastAsia" w:hAnsiTheme="minorHAnsi" w:cstheme="minorBidi"/>
          <w:sz w:val="22"/>
          <w:szCs w:val="22"/>
        </w:rPr>
        <w:pPrChange w:id="3260" w:author="John Clevenger" w:date="2023-11-24T12:46:00Z">
          <w:pPr>
            <w:pStyle w:val="TOC2"/>
          </w:pPr>
        </w:pPrChange>
      </w:pPr>
      <w:ins w:id="3261" w:author="john" w:date="2020-10-23T22:42:00Z">
        <w:del w:id="3262"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sz w:val="22"/>
              <w:szCs w:val="22"/>
            </w:rPr>
            <w:tab/>
          </w:r>
          <w:r w:rsidRPr="003E4746" w:rsidDel="005A6B63">
            <w:rPr>
              <w:rStyle w:val="Hyperlink"/>
              <w:b w:val="0"/>
              <w:bCs w:val="0"/>
            </w:rPr>
            <w:delText>Contest  Judgments</w:delText>
          </w:r>
          <w:r w:rsidDel="005A6B63">
            <w:rPr>
              <w:webHidden/>
            </w:rPr>
            <w:tab/>
          </w:r>
        </w:del>
      </w:ins>
      <w:ins w:id="3263" w:author="john" w:date="2020-10-23T22:44:00Z">
        <w:del w:id="3264" w:author="John Clevenger" w:date="2023-11-18T14:49:00Z">
          <w:r w:rsidDel="005A6B63">
            <w:rPr>
              <w:webHidden/>
            </w:rPr>
            <w:delText>57</w:delText>
          </w:r>
        </w:del>
      </w:ins>
    </w:p>
    <w:p w14:paraId="48C3A8C7" w14:textId="77777777" w:rsidR="008B4237" w:rsidDel="005A6B63" w:rsidRDefault="008B4237">
      <w:pPr>
        <w:pStyle w:val="TOC1"/>
        <w:rPr>
          <w:ins w:id="3265" w:author="john" w:date="2020-10-23T22:42:00Z"/>
          <w:del w:id="3266" w:author="John Clevenger" w:date="2023-11-18T14:49:00Z"/>
          <w:rFonts w:asciiTheme="minorHAnsi" w:eastAsiaTheme="minorEastAsia" w:hAnsiTheme="minorHAnsi" w:cstheme="minorBidi"/>
          <w:sz w:val="22"/>
          <w:szCs w:val="22"/>
        </w:rPr>
        <w:pPrChange w:id="3267" w:author="John Clevenger" w:date="2023-11-24T12:46:00Z">
          <w:pPr>
            <w:pStyle w:val="TOC3"/>
          </w:pPr>
        </w:pPrChange>
      </w:pPr>
      <w:ins w:id="3268" w:author="john" w:date="2020-10-23T22:42:00Z">
        <w:del w:id="3269"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3270" w:author="john" w:date="2020-10-23T22:44:00Z">
        <w:del w:id="3271" w:author="John Clevenger" w:date="2023-11-18T14:49:00Z">
          <w:r w:rsidDel="005A6B63">
            <w:rPr>
              <w:webHidden/>
            </w:rPr>
            <w:delText>57</w:delText>
          </w:r>
        </w:del>
      </w:ins>
    </w:p>
    <w:p w14:paraId="152EA4ED" w14:textId="77777777" w:rsidR="008B4237" w:rsidDel="005A6B63" w:rsidRDefault="008B4237">
      <w:pPr>
        <w:pStyle w:val="TOC1"/>
        <w:rPr>
          <w:ins w:id="3272" w:author="john" w:date="2020-10-23T22:42:00Z"/>
          <w:del w:id="3273" w:author="John Clevenger" w:date="2023-11-18T14:49:00Z"/>
          <w:rFonts w:asciiTheme="minorHAnsi" w:eastAsiaTheme="minorEastAsia" w:hAnsiTheme="minorHAnsi" w:cstheme="minorBidi"/>
          <w:sz w:val="22"/>
          <w:szCs w:val="22"/>
        </w:rPr>
        <w:pPrChange w:id="3274" w:author="John Clevenger" w:date="2023-11-24T12:46:00Z">
          <w:pPr>
            <w:pStyle w:val="TOC3"/>
          </w:pPr>
        </w:pPrChange>
      </w:pPr>
      <w:ins w:id="3275" w:author="john" w:date="2020-10-23T22:42:00Z">
        <w:del w:id="3276"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3277" w:author="john" w:date="2020-10-23T22:44:00Z">
        <w:del w:id="3278" w:author="John Clevenger" w:date="2023-11-18T14:49:00Z">
          <w:r w:rsidDel="005A6B63">
            <w:rPr>
              <w:webHidden/>
            </w:rPr>
            <w:delText>58</w:delText>
          </w:r>
        </w:del>
      </w:ins>
    </w:p>
    <w:p w14:paraId="3979C847" w14:textId="77777777" w:rsidR="008B4237" w:rsidDel="005A6B63" w:rsidRDefault="008B4237">
      <w:pPr>
        <w:pStyle w:val="TOC1"/>
        <w:rPr>
          <w:ins w:id="3279" w:author="john" w:date="2020-10-23T22:42:00Z"/>
          <w:del w:id="3280" w:author="John Clevenger" w:date="2023-11-18T14:49:00Z"/>
          <w:rFonts w:asciiTheme="minorHAnsi" w:eastAsiaTheme="minorEastAsia" w:hAnsiTheme="minorHAnsi" w:cstheme="minorBidi"/>
          <w:sz w:val="22"/>
          <w:szCs w:val="22"/>
        </w:rPr>
        <w:pPrChange w:id="3281" w:author="John Clevenger" w:date="2023-11-24T12:46:00Z">
          <w:pPr>
            <w:pStyle w:val="TOC2"/>
          </w:pPr>
        </w:pPrChange>
      </w:pPr>
      <w:ins w:id="3282" w:author="john" w:date="2020-10-23T22:42:00Z">
        <w:del w:id="3283"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sz w:val="22"/>
              <w:szCs w:val="22"/>
            </w:rPr>
            <w:tab/>
          </w:r>
          <w:r w:rsidRPr="003E4746" w:rsidDel="005A6B63">
            <w:rPr>
              <w:rStyle w:val="Hyperlink"/>
              <w:b w:val="0"/>
              <w:bCs w:val="0"/>
            </w:rPr>
            <w:delText>Balloon Notifications</w:delText>
          </w:r>
          <w:r w:rsidDel="005A6B63">
            <w:rPr>
              <w:webHidden/>
            </w:rPr>
            <w:tab/>
          </w:r>
        </w:del>
      </w:ins>
      <w:ins w:id="3284" w:author="john" w:date="2020-10-23T22:44:00Z">
        <w:del w:id="3285" w:author="John Clevenger" w:date="2023-11-18T14:49:00Z">
          <w:r w:rsidDel="005A6B63">
            <w:rPr>
              <w:webHidden/>
            </w:rPr>
            <w:delText>59</w:delText>
          </w:r>
        </w:del>
      </w:ins>
    </w:p>
    <w:p w14:paraId="10051DC5" w14:textId="77777777" w:rsidR="008B4237" w:rsidDel="005A6B63" w:rsidRDefault="008B4237">
      <w:pPr>
        <w:pStyle w:val="TOC1"/>
        <w:rPr>
          <w:ins w:id="3286" w:author="john" w:date="2020-10-23T22:42:00Z"/>
          <w:del w:id="3287" w:author="John Clevenger" w:date="2023-11-18T14:49:00Z"/>
          <w:rFonts w:asciiTheme="minorHAnsi" w:eastAsiaTheme="minorEastAsia" w:hAnsiTheme="minorHAnsi" w:cstheme="minorBidi"/>
          <w:sz w:val="22"/>
          <w:szCs w:val="22"/>
        </w:rPr>
        <w:pPrChange w:id="3288" w:author="John Clevenger" w:date="2023-11-24T12:46:00Z">
          <w:pPr>
            <w:pStyle w:val="TOC3"/>
          </w:pPr>
        </w:pPrChange>
      </w:pPr>
      <w:ins w:id="3289" w:author="john" w:date="2020-10-23T22:42:00Z">
        <w:del w:id="3290"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3291" w:author="john" w:date="2020-10-23T22:44:00Z">
        <w:del w:id="3292" w:author="John Clevenger" w:date="2023-11-18T14:49:00Z">
          <w:r w:rsidDel="005A6B63">
            <w:rPr>
              <w:webHidden/>
            </w:rPr>
            <w:delText>60</w:delText>
          </w:r>
        </w:del>
      </w:ins>
    </w:p>
    <w:p w14:paraId="2F53B71B" w14:textId="77777777" w:rsidR="008B4237" w:rsidDel="005A6B63" w:rsidRDefault="008B4237">
      <w:pPr>
        <w:pStyle w:val="TOC1"/>
        <w:rPr>
          <w:ins w:id="3293" w:author="john" w:date="2020-10-23T22:42:00Z"/>
          <w:del w:id="3294" w:author="John Clevenger" w:date="2023-11-18T14:49:00Z"/>
          <w:rFonts w:asciiTheme="minorHAnsi" w:eastAsiaTheme="minorEastAsia" w:hAnsiTheme="minorHAnsi" w:cstheme="minorBidi"/>
          <w:sz w:val="22"/>
          <w:szCs w:val="22"/>
        </w:rPr>
        <w:pPrChange w:id="3295" w:author="John Clevenger" w:date="2023-11-24T12:46:00Z">
          <w:pPr>
            <w:pStyle w:val="TOC3"/>
          </w:pPr>
        </w:pPrChange>
      </w:pPr>
      <w:ins w:id="3296" w:author="john" w:date="2020-10-23T22:42:00Z">
        <w:del w:id="3297"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3298" w:author="john" w:date="2020-10-23T22:44:00Z">
        <w:del w:id="3299" w:author="John Clevenger" w:date="2023-11-18T14:49:00Z">
          <w:r w:rsidDel="005A6B63">
            <w:rPr>
              <w:webHidden/>
            </w:rPr>
            <w:delText>61</w:delText>
          </w:r>
        </w:del>
      </w:ins>
    </w:p>
    <w:p w14:paraId="39A4448D" w14:textId="77777777" w:rsidR="008B4237" w:rsidDel="005A6B63" w:rsidRDefault="008B4237">
      <w:pPr>
        <w:pStyle w:val="TOC1"/>
        <w:rPr>
          <w:ins w:id="3300" w:author="john" w:date="2020-10-23T22:42:00Z"/>
          <w:del w:id="3301" w:author="John Clevenger" w:date="2023-11-18T14:49:00Z"/>
          <w:rFonts w:asciiTheme="minorHAnsi" w:eastAsiaTheme="minorEastAsia" w:hAnsiTheme="minorHAnsi" w:cstheme="minorBidi"/>
          <w:sz w:val="22"/>
          <w:szCs w:val="22"/>
        </w:rPr>
        <w:pPrChange w:id="3302" w:author="John Clevenger" w:date="2023-11-24T12:46:00Z">
          <w:pPr>
            <w:pStyle w:val="TOC2"/>
          </w:pPr>
        </w:pPrChange>
      </w:pPr>
      <w:ins w:id="3303" w:author="john" w:date="2020-10-23T22:42:00Z">
        <w:del w:id="330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sz w:val="22"/>
              <w:szCs w:val="22"/>
            </w:rPr>
            <w:tab/>
          </w:r>
          <w:r w:rsidRPr="003E4746" w:rsidDel="005A6B63">
            <w:rPr>
              <w:rStyle w:val="Hyperlink"/>
              <w:b w:val="0"/>
              <w:bCs w:val="0"/>
            </w:rPr>
            <w:delText>Options (Settings tab)</w:delText>
          </w:r>
          <w:r w:rsidDel="005A6B63">
            <w:rPr>
              <w:webHidden/>
            </w:rPr>
            <w:tab/>
          </w:r>
        </w:del>
      </w:ins>
      <w:ins w:id="3305" w:author="john" w:date="2020-10-23T22:44:00Z">
        <w:del w:id="3306" w:author="John Clevenger" w:date="2023-11-18T14:49:00Z">
          <w:r w:rsidDel="005A6B63">
            <w:rPr>
              <w:webHidden/>
            </w:rPr>
            <w:delText>62</w:delText>
          </w:r>
        </w:del>
      </w:ins>
    </w:p>
    <w:p w14:paraId="6DE6A279" w14:textId="77777777" w:rsidR="008B4237" w:rsidDel="005A6B63" w:rsidRDefault="008B4237">
      <w:pPr>
        <w:pStyle w:val="TOC1"/>
        <w:rPr>
          <w:ins w:id="3307" w:author="john" w:date="2020-10-23T22:42:00Z"/>
          <w:del w:id="3308" w:author="John Clevenger" w:date="2023-11-18T14:49:00Z"/>
          <w:rFonts w:asciiTheme="minorHAnsi" w:eastAsiaTheme="minorEastAsia" w:hAnsiTheme="minorHAnsi" w:cstheme="minorBidi"/>
          <w:sz w:val="22"/>
          <w:szCs w:val="22"/>
        </w:rPr>
        <w:pPrChange w:id="3309" w:author="John Clevenger" w:date="2023-11-24T12:46:00Z">
          <w:pPr>
            <w:pStyle w:val="TOC2"/>
          </w:pPr>
        </w:pPrChange>
      </w:pPr>
      <w:ins w:id="3310" w:author="john" w:date="2020-10-23T22:42:00Z">
        <w:del w:id="3311"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sz w:val="22"/>
              <w:szCs w:val="22"/>
            </w:rPr>
            <w:tab/>
          </w:r>
          <w:r w:rsidRPr="003E4746" w:rsidDel="005A6B63">
            <w:rPr>
              <w:rStyle w:val="Hyperlink"/>
              <w:b w:val="0"/>
              <w:bCs w:val="0"/>
            </w:rPr>
            <w:delText>Sites</w:delText>
          </w:r>
          <w:r w:rsidDel="005A6B63">
            <w:rPr>
              <w:webHidden/>
            </w:rPr>
            <w:tab/>
          </w:r>
        </w:del>
      </w:ins>
      <w:ins w:id="3312" w:author="john" w:date="2020-10-23T22:44:00Z">
        <w:del w:id="3313" w:author="John Clevenger" w:date="2023-11-18T14:49:00Z">
          <w:r w:rsidDel="005A6B63">
            <w:rPr>
              <w:webHidden/>
            </w:rPr>
            <w:delText>64</w:delText>
          </w:r>
        </w:del>
      </w:ins>
    </w:p>
    <w:p w14:paraId="43F3E036" w14:textId="77777777" w:rsidR="008B4237" w:rsidDel="005A6B63" w:rsidRDefault="008B4237">
      <w:pPr>
        <w:pStyle w:val="TOC1"/>
        <w:rPr>
          <w:ins w:id="3314" w:author="john" w:date="2020-10-23T22:42:00Z"/>
          <w:del w:id="3315" w:author="John Clevenger" w:date="2023-11-18T14:49:00Z"/>
          <w:rFonts w:asciiTheme="minorHAnsi" w:eastAsiaTheme="minorEastAsia" w:hAnsiTheme="minorHAnsi" w:cstheme="minorBidi"/>
          <w:sz w:val="22"/>
          <w:szCs w:val="22"/>
        </w:rPr>
      </w:pPr>
      <w:ins w:id="3316" w:author="john" w:date="2020-10-23T22:42:00Z">
        <w:del w:id="3317"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3318" w:author="john" w:date="2020-10-23T22:44:00Z">
        <w:del w:id="3319" w:author="John Clevenger" w:date="2023-11-18T14:49:00Z">
          <w:r w:rsidDel="005A6B63">
            <w:rPr>
              <w:webHidden/>
            </w:rPr>
            <w:delText>65</w:delText>
          </w:r>
        </w:del>
      </w:ins>
    </w:p>
    <w:p w14:paraId="7DED52F4" w14:textId="77777777" w:rsidR="008B4237" w:rsidDel="005A6B63" w:rsidRDefault="008B4237">
      <w:pPr>
        <w:pStyle w:val="TOC1"/>
        <w:rPr>
          <w:ins w:id="3320" w:author="john" w:date="2020-10-23T22:42:00Z"/>
          <w:del w:id="3321" w:author="John Clevenger" w:date="2023-11-18T14:49:00Z"/>
          <w:rFonts w:asciiTheme="minorHAnsi" w:eastAsiaTheme="minorEastAsia" w:hAnsiTheme="minorHAnsi" w:cstheme="minorBidi"/>
          <w:sz w:val="22"/>
          <w:szCs w:val="22"/>
        </w:rPr>
        <w:pPrChange w:id="3322" w:author="John Clevenger" w:date="2023-11-24T12:46:00Z">
          <w:pPr>
            <w:pStyle w:val="TOC2"/>
          </w:pPr>
        </w:pPrChange>
      </w:pPr>
      <w:ins w:id="3323" w:author="john" w:date="2020-10-23T22:42:00Z">
        <w:del w:id="3324"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3325" w:author="john" w:date="2020-10-23T22:44:00Z">
        <w:del w:id="3326" w:author="John Clevenger" w:date="2023-11-18T14:49:00Z">
          <w:r w:rsidDel="005A6B63">
            <w:rPr>
              <w:webHidden/>
            </w:rPr>
            <w:delText>65</w:delText>
          </w:r>
        </w:del>
      </w:ins>
    </w:p>
    <w:p w14:paraId="14944498" w14:textId="77777777" w:rsidR="008B4237" w:rsidDel="005A6B63" w:rsidRDefault="008B4237">
      <w:pPr>
        <w:pStyle w:val="TOC1"/>
        <w:rPr>
          <w:ins w:id="3327" w:author="john" w:date="2020-10-23T22:42:00Z"/>
          <w:del w:id="3328" w:author="John Clevenger" w:date="2023-11-18T14:49:00Z"/>
          <w:rFonts w:asciiTheme="minorHAnsi" w:eastAsiaTheme="minorEastAsia" w:hAnsiTheme="minorHAnsi" w:cstheme="minorBidi"/>
          <w:sz w:val="22"/>
          <w:szCs w:val="22"/>
        </w:rPr>
        <w:pPrChange w:id="3329" w:author="John Clevenger" w:date="2023-11-24T12:46:00Z">
          <w:pPr>
            <w:pStyle w:val="TOC2"/>
          </w:pPr>
        </w:pPrChange>
      </w:pPr>
      <w:ins w:id="3330" w:author="john" w:date="2020-10-23T22:42:00Z">
        <w:del w:id="3331"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3332" w:author="john" w:date="2020-10-23T22:44:00Z">
        <w:del w:id="3333" w:author="John Clevenger" w:date="2023-11-18T14:49:00Z">
          <w:r w:rsidDel="005A6B63">
            <w:rPr>
              <w:webHidden/>
            </w:rPr>
            <w:delText>66</w:delText>
          </w:r>
        </w:del>
      </w:ins>
    </w:p>
    <w:p w14:paraId="171828B4" w14:textId="77777777" w:rsidR="008B4237" w:rsidDel="005A6B63" w:rsidRDefault="008B4237">
      <w:pPr>
        <w:pStyle w:val="TOC1"/>
        <w:rPr>
          <w:ins w:id="3334" w:author="john" w:date="2020-10-23T22:42:00Z"/>
          <w:del w:id="3335" w:author="John Clevenger" w:date="2023-11-18T14:49:00Z"/>
          <w:rFonts w:asciiTheme="minorHAnsi" w:eastAsiaTheme="minorEastAsia" w:hAnsiTheme="minorHAnsi" w:cstheme="minorBidi"/>
          <w:sz w:val="22"/>
          <w:szCs w:val="22"/>
        </w:rPr>
        <w:pPrChange w:id="3336" w:author="John Clevenger" w:date="2023-11-24T12:46:00Z">
          <w:pPr>
            <w:pStyle w:val="TOC2"/>
          </w:pPr>
        </w:pPrChange>
      </w:pPr>
      <w:ins w:id="3337" w:author="john" w:date="2020-10-23T22:42:00Z">
        <w:del w:id="3338"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Configuration File Capabilities</w:delText>
          </w:r>
          <w:r w:rsidDel="005A6B63">
            <w:rPr>
              <w:webHidden/>
            </w:rPr>
            <w:tab/>
          </w:r>
        </w:del>
      </w:ins>
      <w:ins w:id="3339" w:author="john" w:date="2020-10-23T22:44:00Z">
        <w:del w:id="3340" w:author="John Clevenger" w:date="2023-11-18T14:49:00Z">
          <w:r w:rsidDel="005A6B63">
            <w:rPr>
              <w:webHidden/>
            </w:rPr>
            <w:delText>66</w:delText>
          </w:r>
        </w:del>
      </w:ins>
    </w:p>
    <w:p w14:paraId="14DE3EAF" w14:textId="77777777" w:rsidR="008B4237" w:rsidDel="005A6B63" w:rsidRDefault="008B4237">
      <w:pPr>
        <w:pStyle w:val="TOC1"/>
        <w:rPr>
          <w:ins w:id="3341" w:author="john" w:date="2020-10-23T22:42:00Z"/>
          <w:del w:id="3342" w:author="John Clevenger" w:date="2023-11-18T14:49:00Z"/>
          <w:rFonts w:asciiTheme="minorHAnsi" w:eastAsiaTheme="minorEastAsia" w:hAnsiTheme="minorHAnsi" w:cstheme="minorBidi"/>
          <w:sz w:val="22"/>
          <w:szCs w:val="22"/>
        </w:rPr>
      </w:pPr>
      <w:ins w:id="3343" w:author="john" w:date="2020-10-23T22:42:00Z">
        <w:del w:id="3344"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3345" w:author="john" w:date="2020-10-23T22:44:00Z">
        <w:del w:id="3346" w:author="John Clevenger" w:date="2023-11-18T14:49:00Z">
          <w:r w:rsidDel="005A6B63">
            <w:rPr>
              <w:webHidden/>
            </w:rPr>
            <w:delText>68</w:delText>
          </w:r>
        </w:del>
      </w:ins>
    </w:p>
    <w:p w14:paraId="2D178961" w14:textId="77777777" w:rsidR="008B4237" w:rsidDel="005A6B63" w:rsidRDefault="008B4237">
      <w:pPr>
        <w:pStyle w:val="TOC1"/>
        <w:rPr>
          <w:ins w:id="3347" w:author="john" w:date="2020-10-23T22:42:00Z"/>
          <w:del w:id="3348" w:author="John Clevenger" w:date="2023-11-18T14:49:00Z"/>
          <w:rFonts w:asciiTheme="minorHAnsi" w:eastAsiaTheme="minorEastAsia" w:hAnsiTheme="minorHAnsi" w:cstheme="minorBidi"/>
          <w:sz w:val="22"/>
          <w:szCs w:val="22"/>
        </w:rPr>
        <w:pPrChange w:id="3349" w:author="John Clevenger" w:date="2023-11-24T12:46:00Z">
          <w:pPr>
            <w:pStyle w:val="TOC2"/>
          </w:pPr>
        </w:pPrChange>
      </w:pPr>
      <w:ins w:id="3350" w:author="john" w:date="2020-10-23T22:42:00Z">
        <w:del w:id="3351"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sz w:val="22"/>
              <w:szCs w:val="22"/>
            </w:rPr>
            <w:tab/>
          </w:r>
          <w:r w:rsidRPr="003E4746" w:rsidDel="005A6B63">
            <w:rPr>
              <w:rStyle w:val="Hyperlink"/>
              <w:b w:val="0"/>
              <w:bCs w:val="0"/>
            </w:rPr>
            <w:delText>Clock Control</w:delText>
          </w:r>
          <w:r w:rsidDel="005A6B63">
            <w:rPr>
              <w:webHidden/>
            </w:rPr>
            <w:tab/>
          </w:r>
        </w:del>
      </w:ins>
      <w:ins w:id="3352" w:author="john" w:date="2020-10-23T22:44:00Z">
        <w:del w:id="3353" w:author="John Clevenger" w:date="2023-11-18T14:49:00Z">
          <w:r w:rsidDel="005A6B63">
            <w:rPr>
              <w:webHidden/>
            </w:rPr>
            <w:delText>68</w:delText>
          </w:r>
        </w:del>
      </w:ins>
    </w:p>
    <w:p w14:paraId="7AFE24DA" w14:textId="77777777" w:rsidR="008B4237" w:rsidDel="005A6B63" w:rsidRDefault="008B4237">
      <w:pPr>
        <w:pStyle w:val="TOC1"/>
        <w:rPr>
          <w:ins w:id="3354" w:author="john" w:date="2020-10-23T22:42:00Z"/>
          <w:del w:id="3355" w:author="John Clevenger" w:date="2023-11-18T14:49:00Z"/>
          <w:rFonts w:asciiTheme="minorHAnsi" w:eastAsiaTheme="minorEastAsia" w:hAnsiTheme="minorHAnsi" w:cstheme="minorBidi"/>
          <w:sz w:val="22"/>
          <w:szCs w:val="22"/>
        </w:rPr>
        <w:pPrChange w:id="3356" w:author="John Clevenger" w:date="2023-11-24T12:46:00Z">
          <w:pPr>
            <w:pStyle w:val="TOC3"/>
          </w:pPr>
        </w:pPrChange>
      </w:pPr>
      <w:ins w:id="3357" w:author="john" w:date="2020-10-23T22:42:00Z">
        <w:del w:id="3358"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3359" w:author="john" w:date="2020-10-23T22:44:00Z">
        <w:del w:id="3360" w:author="John Clevenger" w:date="2023-11-18T14:49:00Z">
          <w:r w:rsidDel="005A6B63">
            <w:rPr>
              <w:webHidden/>
            </w:rPr>
            <w:delText>68</w:delText>
          </w:r>
        </w:del>
      </w:ins>
    </w:p>
    <w:p w14:paraId="02D8BE81" w14:textId="77777777" w:rsidR="008B4237" w:rsidDel="005A6B63" w:rsidRDefault="008B4237">
      <w:pPr>
        <w:pStyle w:val="TOC1"/>
        <w:rPr>
          <w:ins w:id="3361" w:author="john" w:date="2020-10-23T22:42:00Z"/>
          <w:del w:id="3362" w:author="John Clevenger" w:date="2023-11-18T14:49:00Z"/>
          <w:rFonts w:asciiTheme="minorHAnsi" w:eastAsiaTheme="minorEastAsia" w:hAnsiTheme="minorHAnsi" w:cstheme="minorBidi"/>
          <w:sz w:val="22"/>
          <w:szCs w:val="22"/>
        </w:rPr>
        <w:pPrChange w:id="3363" w:author="John Clevenger" w:date="2023-11-24T12:46:00Z">
          <w:pPr>
            <w:pStyle w:val="TOC3"/>
          </w:pPr>
        </w:pPrChange>
      </w:pPr>
      <w:ins w:id="3364" w:author="john" w:date="2020-10-23T22:42:00Z">
        <w:del w:id="3365"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3366" w:author="john" w:date="2020-10-23T22:44:00Z">
        <w:del w:id="3367" w:author="John Clevenger" w:date="2023-11-18T14:49:00Z">
          <w:r w:rsidDel="005A6B63">
            <w:rPr>
              <w:webHidden/>
            </w:rPr>
            <w:delText>69</w:delText>
          </w:r>
        </w:del>
      </w:ins>
    </w:p>
    <w:p w14:paraId="5010FF5A" w14:textId="77777777" w:rsidR="008B4237" w:rsidDel="005A6B63" w:rsidRDefault="008B4237">
      <w:pPr>
        <w:pStyle w:val="TOC1"/>
        <w:rPr>
          <w:ins w:id="3368" w:author="john" w:date="2020-10-23T22:42:00Z"/>
          <w:del w:id="3369" w:author="John Clevenger" w:date="2023-11-18T14:49:00Z"/>
          <w:rFonts w:asciiTheme="minorHAnsi" w:eastAsiaTheme="minorEastAsia" w:hAnsiTheme="minorHAnsi" w:cstheme="minorBidi"/>
          <w:sz w:val="22"/>
          <w:szCs w:val="22"/>
        </w:rPr>
        <w:pPrChange w:id="3370" w:author="John Clevenger" w:date="2023-11-24T12:46:00Z">
          <w:pPr>
            <w:pStyle w:val="TOC2"/>
          </w:pPr>
        </w:pPrChange>
      </w:pPr>
      <w:ins w:id="3371" w:author="john" w:date="2020-10-23T22:42:00Z">
        <w:del w:id="3372"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sz w:val="22"/>
              <w:szCs w:val="22"/>
            </w:rPr>
            <w:tab/>
          </w:r>
          <w:r w:rsidRPr="003E4746" w:rsidDel="005A6B63">
            <w:rPr>
              <w:rStyle w:val="Hyperlink"/>
              <w:b w:val="0"/>
              <w:bCs w:val="0"/>
            </w:rPr>
            <w:delText>Contest Length</w:delText>
          </w:r>
          <w:r w:rsidDel="005A6B63">
            <w:rPr>
              <w:webHidden/>
            </w:rPr>
            <w:tab/>
          </w:r>
        </w:del>
      </w:ins>
      <w:ins w:id="3373" w:author="john" w:date="2020-10-23T22:44:00Z">
        <w:del w:id="3374" w:author="John Clevenger" w:date="2023-11-18T14:49:00Z">
          <w:r w:rsidDel="005A6B63">
            <w:rPr>
              <w:webHidden/>
            </w:rPr>
            <w:delText>70</w:delText>
          </w:r>
        </w:del>
      </w:ins>
    </w:p>
    <w:p w14:paraId="37210B25" w14:textId="77777777" w:rsidR="008B4237" w:rsidDel="005A6B63" w:rsidRDefault="008B4237">
      <w:pPr>
        <w:pStyle w:val="TOC1"/>
        <w:rPr>
          <w:ins w:id="3375" w:author="john" w:date="2020-10-23T22:42:00Z"/>
          <w:del w:id="3376" w:author="John Clevenger" w:date="2023-11-18T14:49:00Z"/>
          <w:rFonts w:asciiTheme="minorHAnsi" w:eastAsiaTheme="minorEastAsia" w:hAnsiTheme="minorHAnsi" w:cstheme="minorBidi"/>
          <w:sz w:val="22"/>
          <w:szCs w:val="22"/>
        </w:rPr>
        <w:pPrChange w:id="3377" w:author="John Clevenger" w:date="2023-11-24T12:46:00Z">
          <w:pPr>
            <w:pStyle w:val="TOC2"/>
          </w:pPr>
        </w:pPrChange>
      </w:pPr>
      <w:ins w:id="3378" w:author="john" w:date="2020-10-23T22:42:00Z">
        <w:del w:id="3379"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sz w:val="22"/>
              <w:szCs w:val="22"/>
            </w:rPr>
            <w:tab/>
          </w:r>
          <w:r w:rsidRPr="003E4746" w:rsidDel="005A6B63">
            <w:rPr>
              <w:rStyle w:val="Hyperlink"/>
              <w:b w:val="0"/>
              <w:bCs w:val="0"/>
            </w:rPr>
            <w:delText>Multi-Site Clock Control</w:delText>
          </w:r>
          <w:r w:rsidDel="005A6B63">
            <w:rPr>
              <w:webHidden/>
            </w:rPr>
            <w:tab/>
          </w:r>
        </w:del>
      </w:ins>
      <w:ins w:id="3380" w:author="john" w:date="2020-10-23T22:44:00Z">
        <w:del w:id="3381" w:author="John Clevenger" w:date="2023-11-18T14:49:00Z">
          <w:r w:rsidDel="005A6B63">
            <w:rPr>
              <w:webHidden/>
            </w:rPr>
            <w:delText>71</w:delText>
          </w:r>
        </w:del>
      </w:ins>
    </w:p>
    <w:p w14:paraId="09B5670E" w14:textId="77777777" w:rsidR="008B4237" w:rsidDel="005A6B63" w:rsidRDefault="008B4237">
      <w:pPr>
        <w:pStyle w:val="TOC1"/>
        <w:rPr>
          <w:ins w:id="3382" w:author="john" w:date="2020-10-23T22:42:00Z"/>
          <w:del w:id="3383" w:author="John Clevenger" w:date="2023-11-18T14:49:00Z"/>
          <w:rFonts w:asciiTheme="minorHAnsi" w:eastAsiaTheme="minorEastAsia" w:hAnsiTheme="minorHAnsi" w:cstheme="minorBidi"/>
          <w:sz w:val="22"/>
          <w:szCs w:val="22"/>
        </w:rPr>
        <w:pPrChange w:id="3384" w:author="John Clevenger" w:date="2023-11-24T12:46:00Z">
          <w:pPr>
            <w:pStyle w:val="TOC2"/>
          </w:pPr>
        </w:pPrChange>
      </w:pPr>
      <w:ins w:id="3385" w:author="john" w:date="2020-10-23T22:42:00Z">
        <w:del w:id="33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sz w:val="22"/>
              <w:szCs w:val="22"/>
            </w:rPr>
            <w:tab/>
          </w:r>
          <w:r w:rsidRPr="003E4746" w:rsidDel="005A6B63">
            <w:rPr>
              <w:rStyle w:val="Hyperlink"/>
              <w:b w:val="0"/>
              <w:bCs w:val="0"/>
            </w:rPr>
            <w:delText>Practice Sessions:  Resetting A Contest</w:delText>
          </w:r>
          <w:r w:rsidDel="005A6B63">
            <w:rPr>
              <w:webHidden/>
            </w:rPr>
            <w:tab/>
          </w:r>
        </w:del>
      </w:ins>
      <w:ins w:id="3387" w:author="john" w:date="2020-10-23T22:44:00Z">
        <w:del w:id="3388" w:author="John Clevenger" w:date="2023-11-18T14:49:00Z">
          <w:r w:rsidDel="005A6B63">
            <w:rPr>
              <w:webHidden/>
            </w:rPr>
            <w:delText>73</w:delText>
          </w:r>
        </w:del>
      </w:ins>
    </w:p>
    <w:p w14:paraId="0F3F4B0C" w14:textId="77777777" w:rsidR="008B4237" w:rsidDel="005A6B63" w:rsidRDefault="008B4237">
      <w:pPr>
        <w:pStyle w:val="TOC1"/>
        <w:rPr>
          <w:ins w:id="3389" w:author="john" w:date="2020-10-23T22:42:00Z"/>
          <w:del w:id="3390" w:author="John Clevenger" w:date="2023-11-18T14:49:00Z"/>
          <w:rFonts w:asciiTheme="minorHAnsi" w:eastAsiaTheme="minorEastAsia" w:hAnsiTheme="minorHAnsi" w:cstheme="minorBidi"/>
          <w:sz w:val="22"/>
          <w:szCs w:val="22"/>
        </w:rPr>
      </w:pPr>
      <w:ins w:id="3391" w:author="john" w:date="2020-10-23T22:42:00Z">
        <w:del w:id="33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3393" w:author="john" w:date="2020-10-23T22:44:00Z">
        <w:del w:id="3394" w:author="John Clevenger" w:date="2023-11-18T14:49:00Z">
          <w:r w:rsidDel="005A6B63">
            <w:rPr>
              <w:webHidden/>
            </w:rPr>
            <w:delText>75</w:delText>
          </w:r>
        </w:del>
      </w:ins>
    </w:p>
    <w:p w14:paraId="0A2EBF5D" w14:textId="77777777" w:rsidR="008B4237" w:rsidDel="005A6B63" w:rsidRDefault="008B4237">
      <w:pPr>
        <w:pStyle w:val="TOC1"/>
        <w:rPr>
          <w:ins w:id="3395" w:author="john" w:date="2020-10-23T22:42:00Z"/>
          <w:del w:id="3396" w:author="John Clevenger" w:date="2023-11-18T14:49:00Z"/>
          <w:rFonts w:asciiTheme="minorHAnsi" w:eastAsiaTheme="minorEastAsia" w:hAnsiTheme="minorHAnsi" w:cstheme="minorBidi"/>
          <w:sz w:val="22"/>
          <w:szCs w:val="22"/>
        </w:rPr>
        <w:pPrChange w:id="3397" w:author="John Clevenger" w:date="2023-11-24T12:46:00Z">
          <w:pPr>
            <w:pStyle w:val="TOC2"/>
          </w:pPr>
        </w:pPrChange>
      </w:pPr>
      <w:ins w:id="3398" w:author="john" w:date="2020-10-23T22:42:00Z">
        <w:del w:id="3399"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 Status</w:delText>
          </w:r>
          <w:r w:rsidDel="005A6B63">
            <w:rPr>
              <w:webHidden/>
            </w:rPr>
            <w:tab/>
          </w:r>
        </w:del>
      </w:ins>
      <w:ins w:id="3400" w:author="john" w:date="2020-10-23T22:44:00Z">
        <w:del w:id="3401" w:author="John Clevenger" w:date="2023-11-18T14:49:00Z">
          <w:r w:rsidDel="005A6B63">
            <w:rPr>
              <w:webHidden/>
            </w:rPr>
            <w:delText>75</w:delText>
          </w:r>
        </w:del>
      </w:ins>
    </w:p>
    <w:p w14:paraId="3E700882" w14:textId="77777777" w:rsidR="008B4237" w:rsidDel="005A6B63" w:rsidRDefault="008B4237">
      <w:pPr>
        <w:pStyle w:val="TOC1"/>
        <w:rPr>
          <w:ins w:id="3402" w:author="john" w:date="2020-10-23T22:42:00Z"/>
          <w:del w:id="3403" w:author="John Clevenger" w:date="2023-11-18T14:49:00Z"/>
          <w:rFonts w:asciiTheme="minorHAnsi" w:eastAsiaTheme="minorEastAsia" w:hAnsiTheme="minorHAnsi" w:cstheme="minorBidi"/>
          <w:sz w:val="22"/>
          <w:szCs w:val="22"/>
        </w:rPr>
        <w:pPrChange w:id="3404" w:author="John Clevenger" w:date="2023-11-24T12:46:00Z">
          <w:pPr>
            <w:pStyle w:val="TOC2"/>
          </w:pPr>
        </w:pPrChange>
      </w:pPr>
      <w:ins w:id="3405" w:author="john" w:date="2020-10-23T22:42:00Z">
        <w:del w:id="3406"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sz w:val="22"/>
              <w:szCs w:val="22"/>
            </w:rPr>
            <w:tab/>
          </w:r>
          <w:r w:rsidRPr="003E4746" w:rsidDel="005A6B63">
            <w:rPr>
              <w:rStyle w:val="Hyperlink"/>
              <w:b w:val="0"/>
              <w:bCs w:val="0"/>
            </w:rPr>
            <w:delText>The Runs Display</w:delText>
          </w:r>
          <w:r w:rsidDel="005A6B63">
            <w:rPr>
              <w:webHidden/>
            </w:rPr>
            <w:tab/>
          </w:r>
        </w:del>
      </w:ins>
      <w:ins w:id="3407" w:author="john" w:date="2020-10-23T22:44:00Z">
        <w:del w:id="3408" w:author="John Clevenger" w:date="2023-11-18T14:49:00Z">
          <w:r w:rsidDel="005A6B63">
            <w:rPr>
              <w:webHidden/>
            </w:rPr>
            <w:delText>76</w:delText>
          </w:r>
        </w:del>
      </w:ins>
    </w:p>
    <w:p w14:paraId="6B034621" w14:textId="77777777" w:rsidR="008B4237" w:rsidDel="005A6B63" w:rsidRDefault="008B4237">
      <w:pPr>
        <w:pStyle w:val="TOC1"/>
        <w:rPr>
          <w:ins w:id="3409" w:author="john" w:date="2020-10-23T22:42:00Z"/>
          <w:del w:id="3410" w:author="John Clevenger" w:date="2023-11-18T14:49:00Z"/>
          <w:rFonts w:asciiTheme="minorHAnsi" w:eastAsiaTheme="minorEastAsia" w:hAnsiTheme="minorHAnsi" w:cstheme="minorBidi"/>
          <w:sz w:val="22"/>
          <w:szCs w:val="22"/>
        </w:rPr>
        <w:pPrChange w:id="3411" w:author="John Clevenger" w:date="2023-11-24T12:46:00Z">
          <w:pPr>
            <w:pStyle w:val="TOC2"/>
          </w:pPr>
        </w:pPrChange>
      </w:pPr>
      <w:ins w:id="3412" w:author="john" w:date="2020-10-23T22:42:00Z">
        <w:del w:id="3413"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sz w:val="22"/>
              <w:szCs w:val="22"/>
            </w:rPr>
            <w:tab/>
          </w:r>
          <w:r w:rsidRPr="003E4746" w:rsidDel="005A6B63">
            <w:rPr>
              <w:rStyle w:val="Hyperlink"/>
              <w:b w:val="0"/>
              <w:bCs w:val="0"/>
            </w:rPr>
            <w:delText>Editing Runs</w:delText>
          </w:r>
          <w:r w:rsidDel="005A6B63">
            <w:rPr>
              <w:webHidden/>
            </w:rPr>
            <w:tab/>
          </w:r>
        </w:del>
      </w:ins>
      <w:ins w:id="3414" w:author="john" w:date="2020-10-23T22:44:00Z">
        <w:del w:id="3415" w:author="John Clevenger" w:date="2023-11-18T14:49:00Z">
          <w:r w:rsidDel="005A6B63">
            <w:rPr>
              <w:webHidden/>
            </w:rPr>
            <w:delText>77</w:delText>
          </w:r>
        </w:del>
      </w:ins>
    </w:p>
    <w:p w14:paraId="77A65732" w14:textId="77777777" w:rsidR="008B4237" w:rsidDel="005A6B63" w:rsidRDefault="008B4237">
      <w:pPr>
        <w:pStyle w:val="TOC1"/>
        <w:rPr>
          <w:ins w:id="3416" w:author="john" w:date="2020-10-23T22:42:00Z"/>
          <w:del w:id="3417" w:author="John Clevenger" w:date="2023-11-18T14:49:00Z"/>
          <w:rFonts w:asciiTheme="minorHAnsi" w:eastAsiaTheme="minorEastAsia" w:hAnsiTheme="minorHAnsi" w:cstheme="minorBidi"/>
          <w:sz w:val="22"/>
          <w:szCs w:val="22"/>
        </w:rPr>
        <w:pPrChange w:id="3418" w:author="John Clevenger" w:date="2023-11-24T12:46:00Z">
          <w:pPr>
            <w:pStyle w:val="TOC3"/>
          </w:pPr>
        </w:pPrChange>
      </w:pPr>
      <w:ins w:id="3419" w:author="john" w:date="2020-10-23T22:42:00Z">
        <w:del w:id="3420"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421" w:author="john" w:date="2020-10-23T22:44:00Z">
        <w:del w:id="3422" w:author="John Clevenger" w:date="2023-11-18T14:49:00Z">
          <w:r w:rsidDel="005A6B63">
            <w:rPr>
              <w:webHidden/>
            </w:rPr>
            <w:delText>79</w:delText>
          </w:r>
        </w:del>
      </w:ins>
    </w:p>
    <w:p w14:paraId="436C1911" w14:textId="77777777" w:rsidR="008B4237" w:rsidDel="005A6B63" w:rsidRDefault="008B4237">
      <w:pPr>
        <w:pStyle w:val="TOC1"/>
        <w:rPr>
          <w:ins w:id="3423" w:author="john" w:date="2020-10-23T22:42:00Z"/>
          <w:del w:id="3424" w:author="John Clevenger" w:date="2023-11-18T14:49:00Z"/>
          <w:rFonts w:asciiTheme="minorHAnsi" w:eastAsiaTheme="minorEastAsia" w:hAnsiTheme="minorHAnsi" w:cstheme="minorBidi"/>
          <w:sz w:val="22"/>
          <w:szCs w:val="22"/>
        </w:rPr>
        <w:pPrChange w:id="3425" w:author="John Clevenger" w:date="2023-11-24T12:46:00Z">
          <w:pPr>
            <w:pStyle w:val="TOC2"/>
          </w:pPr>
        </w:pPrChange>
      </w:pPr>
      <w:ins w:id="3426" w:author="john" w:date="2020-10-23T22:42:00Z">
        <w:del w:id="3427"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sz w:val="22"/>
              <w:szCs w:val="22"/>
            </w:rPr>
            <w:tab/>
          </w:r>
          <w:r w:rsidRPr="003E4746" w:rsidDel="005A6B63">
            <w:rPr>
              <w:rStyle w:val="Hyperlink"/>
              <w:b w:val="0"/>
              <w:bCs w:val="0"/>
            </w:rPr>
            <w:delText>Filtering  Runs</w:delText>
          </w:r>
          <w:r w:rsidDel="005A6B63">
            <w:rPr>
              <w:webHidden/>
            </w:rPr>
            <w:tab/>
          </w:r>
        </w:del>
      </w:ins>
      <w:ins w:id="3428" w:author="john" w:date="2020-10-23T22:44:00Z">
        <w:del w:id="3429" w:author="John Clevenger" w:date="2023-11-18T14:49:00Z">
          <w:r w:rsidDel="005A6B63">
            <w:rPr>
              <w:webHidden/>
            </w:rPr>
            <w:delText>80</w:delText>
          </w:r>
        </w:del>
      </w:ins>
    </w:p>
    <w:p w14:paraId="250A7D6A" w14:textId="77777777" w:rsidR="008B4237" w:rsidDel="005A6B63" w:rsidRDefault="008B4237">
      <w:pPr>
        <w:pStyle w:val="TOC1"/>
        <w:rPr>
          <w:ins w:id="3430" w:author="john" w:date="2020-10-23T22:42:00Z"/>
          <w:del w:id="3431" w:author="John Clevenger" w:date="2023-11-18T14:49:00Z"/>
          <w:rFonts w:asciiTheme="minorHAnsi" w:eastAsiaTheme="minorEastAsia" w:hAnsiTheme="minorHAnsi" w:cstheme="minorBidi"/>
          <w:sz w:val="22"/>
          <w:szCs w:val="22"/>
        </w:rPr>
        <w:pPrChange w:id="3432" w:author="John Clevenger" w:date="2023-11-24T12:46:00Z">
          <w:pPr>
            <w:pStyle w:val="TOC2"/>
          </w:pPr>
        </w:pPrChange>
      </w:pPr>
      <w:ins w:id="3433" w:author="john" w:date="2020-10-23T22:42:00Z">
        <w:del w:id="3434"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sz w:val="22"/>
              <w:szCs w:val="22"/>
            </w:rPr>
            <w:tab/>
          </w:r>
          <w:r w:rsidRPr="003E4746" w:rsidDel="005A6B63">
            <w:rPr>
              <w:rStyle w:val="Hyperlink"/>
              <w:b w:val="0"/>
              <w:bCs w:val="0"/>
            </w:rPr>
            <w:delText>Clarifications</w:delText>
          </w:r>
          <w:r w:rsidDel="005A6B63">
            <w:rPr>
              <w:webHidden/>
            </w:rPr>
            <w:tab/>
          </w:r>
        </w:del>
      </w:ins>
      <w:ins w:id="3435" w:author="john" w:date="2020-10-23T22:44:00Z">
        <w:del w:id="3436" w:author="John Clevenger" w:date="2023-11-18T14:49:00Z">
          <w:r w:rsidDel="005A6B63">
            <w:rPr>
              <w:webHidden/>
            </w:rPr>
            <w:delText>81</w:delText>
          </w:r>
        </w:del>
      </w:ins>
    </w:p>
    <w:p w14:paraId="1E7A15FD" w14:textId="77777777" w:rsidR="008B4237" w:rsidDel="005A6B63" w:rsidRDefault="008B4237">
      <w:pPr>
        <w:pStyle w:val="TOC1"/>
        <w:rPr>
          <w:ins w:id="3437" w:author="john" w:date="2020-10-23T22:42:00Z"/>
          <w:del w:id="3438" w:author="John Clevenger" w:date="2023-11-18T14:49:00Z"/>
          <w:rFonts w:asciiTheme="minorHAnsi" w:eastAsiaTheme="minorEastAsia" w:hAnsiTheme="minorHAnsi" w:cstheme="minorBidi"/>
          <w:sz w:val="22"/>
          <w:szCs w:val="22"/>
        </w:rPr>
        <w:pPrChange w:id="3439" w:author="John Clevenger" w:date="2023-11-24T12:46:00Z">
          <w:pPr>
            <w:pStyle w:val="TOC2"/>
          </w:pPr>
        </w:pPrChange>
      </w:pPr>
      <w:ins w:id="3440" w:author="john" w:date="2020-10-23T22:42:00Z">
        <w:del w:id="3441"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sz w:val="22"/>
              <w:szCs w:val="22"/>
            </w:rPr>
            <w:tab/>
          </w:r>
          <w:r w:rsidRPr="003E4746" w:rsidDel="005A6B63">
            <w:rPr>
              <w:rStyle w:val="Hyperlink"/>
              <w:b w:val="0"/>
              <w:bCs w:val="0"/>
            </w:rPr>
            <w:delText>Reports</w:delText>
          </w:r>
          <w:r w:rsidDel="005A6B63">
            <w:rPr>
              <w:webHidden/>
            </w:rPr>
            <w:tab/>
          </w:r>
        </w:del>
      </w:ins>
      <w:ins w:id="3442" w:author="john" w:date="2020-10-23T22:44:00Z">
        <w:del w:id="3443" w:author="John Clevenger" w:date="2023-11-18T14:49:00Z">
          <w:r w:rsidDel="005A6B63">
            <w:rPr>
              <w:webHidden/>
            </w:rPr>
            <w:delText>82</w:delText>
          </w:r>
        </w:del>
      </w:ins>
    </w:p>
    <w:p w14:paraId="4CAA5384" w14:textId="77777777" w:rsidR="008B4237" w:rsidDel="005A6B63" w:rsidRDefault="008B4237">
      <w:pPr>
        <w:pStyle w:val="TOC1"/>
        <w:rPr>
          <w:ins w:id="3444" w:author="john" w:date="2020-10-23T22:42:00Z"/>
          <w:del w:id="3445" w:author="John Clevenger" w:date="2023-11-18T14:49:00Z"/>
          <w:rFonts w:asciiTheme="minorHAnsi" w:eastAsiaTheme="minorEastAsia" w:hAnsiTheme="minorHAnsi" w:cstheme="minorBidi"/>
          <w:sz w:val="22"/>
          <w:szCs w:val="22"/>
        </w:rPr>
        <w:pPrChange w:id="3446" w:author="John Clevenger" w:date="2023-11-24T12:46:00Z">
          <w:pPr>
            <w:pStyle w:val="TOC3"/>
          </w:pPr>
        </w:pPrChange>
      </w:pPr>
      <w:ins w:id="3447" w:author="john" w:date="2020-10-23T22:42:00Z">
        <w:del w:id="3448"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449" w:author="john" w:date="2020-10-23T22:44:00Z">
        <w:del w:id="3450" w:author="John Clevenger" w:date="2023-11-18T14:49:00Z">
          <w:r w:rsidDel="005A6B63">
            <w:rPr>
              <w:webHidden/>
            </w:rPr>
            <w:delText>82</w:delText>
          </w:r>
        </w:del>
      </w:ins>
    </w:p>
    <w:p w14:paraId="3D52C92B" w14:textId="77777777" w:rsidR="008B4237" w:rsidDel="005A6B63" w:rsidRDefault="008B4237">
      <w:pPr>
        <w:pStyle w:val="TOC1"/>
        <w:rPr>
          <w:ins w:id="3451" w:author="john" w:date="2020-10-23T22:42:00Z"/>
          <w:del w:id="3452" w:author="John Clevenger" w:date="2023-11-18T14:49:00Z"/>
          <w:rFonts w:asciiTheme="minorHAnsi" w:eastAsiaTheme="minorEastAsia" w:hAnsiTheme="minorHAnsi" w:cstheme="minorBidi"/>
          <w:sz w:val="22"/>
          <w:szCs w:val="22"/>
        </w:rPr>
        <w:pPrChange w:id="3453" w:author="John Clevenger" w:date="2023-11-24T12:46:00Z">
          <w:pPr>
            <w:pStyle w:val="TOC2"/>
          </w:pPr>
        </w:pPrChange>
      </w:pPr>
      <w:ins w:id="3454" w:author="john" w:date="2020-10-23T22:42:00Z">
        <w:del w:id="3455"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sz w:val="22"/>
              <w:szCs w:val="22"/>
            </w:rPr>
            <w:tab/>
          </w:r>
          <w:r w:rsidRPr="003E4746" w:rsidDel="005A6B63">
            <w:rPr>
              <w:rStyle w:val="Hyperlink"/>
              <w:b w:val="0"/>
              <w:bCs w:val="0"/>
            </w:rPr>
            <w:delText>Event Feed</w:delText>
          </w:r>
          <w:r w:rsidDel="005A6B63">
            <w:rPr>
              <w:webHidden/>
            </w:rPr>
            <w:tab/>
          </w:r>
        </w:del>
      </w:ins>
      <w:ins w:id="3456" w:author="john" w:date="2020-10-23T22:44:00Z">
        <w:del w:id="3457" w:author="John Clevenger" w:date="2023-11-18T14:49:00Z">
          <w:r w:rsidDel="005A6B63">
            <w:rPr>
              <w:webHidden/>
            </w:rPr>
            <w:delText>84</w:delText>
          </w:r>
        </w:del>
      </w:ins>
    </w:p>
    <w:p w14:paraId="2BFC44C6" w14:textId="77777777" w:rsidR="008B4237" w:rsidDel="005A6B63" w:rsidRDefault="008B4237">
      <w:pPr>
        <w:pStyle w:val="TOC1"/>
        <w:rPr>
          <w:ins w:id="3458" w:author="john" w:date="2020-10-23T22:42:00Z"/>
          <w:del w:id="3459" w:author="John Clevenger" w:date="2023-11-18T14:49:00Z"/>
          <w:rFonts w:asciiTheme="minorHAnsi" w:eastAsiaTheme="minorEastAsia" w:hAnsiTheme="minorHAnsi" w:cstheme="minorBidi"/>
          <w:sz w:val="22"/>
          <w:szCs w:val="22"/>
        </w:rPr>
        <w:pPrChange w:id="3460" w:author="John Clevenger" w:date="2023-11-24T12:46:00Z">
          <w:pPr>
            <w:pStyle w:val="TOC2"/>
          </w:pPr>
        </w:pPrChange>
      </w:pPr>
      <w:ins w:id="3461" w:author="john" w:date="2020-10-23T22:42:00Z">
        <w:del w:id="346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sz w:val="22"/>
              <w:szCs w:val="22"/>
            </w:rPr>
            <w:tab/>
          </w:r>
          <w:r w:rsidRPr="003E4746" w:rsidDel="005A6B63">
            <w:rPr>
              <w:rStyle w:val="Hyperlink"/>
              <w:b w:val="0"/>
              <w:bCs w:val="0"/>
            </w:rPr>
            <w:delText>Web Services</w:delText>
          </w:r>
          <w:r w:rsidDel="005A6B63">
            <w:rPr>
              <w:webHidden/>
            </w:rPr>
            <w:tab/>
          </w:r>
        </w:del>
      </w:ins>
      <w:ins w:id="3463" w:author="john" w:date="2020-10-23T22:44:00Z">
        <w:del w:id="3464" w:author="John Clevenger" w:date="2023-11-18T14:49:00Z">
          <w:r w:rsidDel="005A6B63">
            <w:rPr>
              <w:webHidden/>
            </w:rPr>
            <w:delText>84</w:delText>
          </w:r>
        </w:del>
      </w:ins>
    </w:p>
    <w:p w14:paraId="07E724B8" w14:textId="77777777" w:rsidR="008B4237" w:rsidDel="005A6B63" w:rsidRDefault="008B4237">
      <w:pPr>
        <w:pStyle w:val="TOC1"/>
        <w:rPr>
          <w:ins w:id="3465" w:author="john" w:date="2020-10-23T22:42:00Z"/>
          <w:del w:id="3466" w:author="John Clevenger" w:date="2023-11-18T14:49:00Z"/>
          <w:rFonts w:asciiTheme="minorHAnsi" w:eastAsiaTheme="minorEastAsia" w:hAnsiTheme="minorHAnsi" w:cstheme="minorBidi"/>
          <w:sz w:val="22"/>
          <w:szCs w:val="22"/>
        </w:rPr>
      </w:pPr>
      <w:ins w:id="3467" w:author="john" w:date="2020-10-23T22:42:00Z">
        <w:del w:id="346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469" w:author="john" w:date="2020-10-23T22:44:00Z">
        <w:del w:id="3470" w:author="John Clevenger" w:date="2023-11-18T14:49:00Z">
          <w:r w:rsidDel="005A6B63">
            <w:rPr>
              <w:webHidden/>
            </w:rPr>
            <w:delText>85</w:delText>
          </w:r>
        </w:del>
      </w:ins>
    </w:p>
    <w:p w14:paraId="49785094" w14:textId="77777777" w:rsidR="008B4237" w:rsidDel="005A6B63" w:rsidRDefault="008B4237">
      <w:pPr>
        <w:pStyle w:val="TOC1"/>
        <w:rPr>
          <w:ins w:id="3471" w:author="john" w:date="2020-10-23T22:42:00Z"/>
          <w:del w:id="3472" w:author="John Clevenger" w:date="2023-11-18T14:49:00Z"/>
          <w:rFonts w:asciiTheme="minorHAnsi" w:eastAsiaTheme="minorEastAsia" w:hAnsiTheme="minorHAnsi" w:cstheme="minorBidi"/>
          <w:sz w:val="22"/>
          <w:szCs w:val="22"/>
        </w:rPr>
        <w:pPrChange w:id="3473" w:author="John Clevenger" w:date="2023-11-24T12:46:00Z">
          <w:pPr>
            <w:pStyle w:val="TOC2"/>
          </w:pPr>
        </w:pPrChange>
      </w:pPr>
      <w:ins w:id="3474" w:author="john" w:date="2020-10-23T22:42:00Z">
        <w:del w:id="3475"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3476" w:author="john" w:date="2020-10-23T22:44:00Z">
        <w:del w:id="3477" w:author="John Clevenger" w:date="2023-11-18T14:49:00Z">
          <w:r w:rsidDel="005A6B63">
            <w:rPr>
              <w:webHidden/>
            </w:rPr>
            <w:delText>85</w:delText>
          </w:r>
        </w:del>
      </w:ins>
    </w:p>
    <w:p w14:paraId="27B81E46" w14:textId="77777777" w:rsidR="008B4237" w:rsidDel="005A6B63" w:rsidRDefault="008B4237">
      <w:pPr>
        <w:pStyle w:val="TOC1"/>
        <w:rPr>
          <w:ins w:id="3478" w:author="john" w:date="2020-10-23T22:42:00Z"/>
          <w:del w:id="3479" w:author="John Clevenger" w:date="2023-11-18T14:49:00Z"/>
          <w:rFonts w:asciiTheme="minorHAnsi" w:eastAsiaTheme="minorEastAsia" w:hAnsiTheme="minorHAnsi" w:cstheme="minorBidi"/>
          <w:sz w:val="22"/>
          <w:szCs w:val="22"/>
        </w:rPr>
        <w:pPrChange w:id="3480" w:author="John Clevenger" w:date="2023-11-24T12:46:00Z">
          <w:pPr>
            <w:pStyle w:val="TOC2"/>
          </w:pPr>
        </w:pPrChange>
      </w:pPr>
      <w:ins w:id="3481" w:author="john" w:date="2020-10-23T22:42:00Z">
        <w:del w:id="3482"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sz w:val="22"/>
              <w:szCs w:val="22"/>
            </w:rPr>
            <w:tab/>
          </w:r>
          <w:r w:rsidRPr="003E4746" w:rsidDel="005A6B63">
            <w:rPr>
              <w:rStyle w:val="Hyperlink"/>
              <w:b w:val="0"/>
              <w:bCs w:val="0"/>
            </w:rPr>
            <w:delText>Scoring Algorithm</w:delText>
          </w:r>
          <w:r w:rsidDel="005A6B63">
            <w:rPr>
              <w:webHidden/>
            </w:rPr>
            <w:tab/>
          </w:r>
        </w:del>
      </w:ins>
      <w:ins w:id="3483" w:author="john" w:date="2020-10-23T22:44:00Z">
        <w:del w:id="3484" w:author="John Clevenger" w:date="2023-11-18T14:49:00Z">
          <w:r w:rsidDel="005A6B63">
            <w:rPr>
              <w:webHidden/>
            </w:rPr>
            <w:delText>85</w:delText>
          </w:r>
        </w:del>
      </w:ins>
    </w:p>
    <w:p w14:paraId="5D6E3B78" w14:textId="77777777" w:rsidR="008B4237" w:rsidDel="005A6B63" w:rsidRDefault="008B4237">
      <w:pPr>
        <w:pStyle w:val="TOC1"/>
        <w:rPr>
          <w:ins w:id="3485" w:author="john" w:date="2020-10-23T22:42:00Z"/>
          <w:del w:id="3486" w:author="John Clevenger" w:date="2023-11-18T14:49:00Z"/>
          <w:rFonts w:asciiTheme="minorHAnsi" w:eastAsiaTheme="minorEastAsia" w:hAnsiTheme="minorHAnsi" w:cstheme="minorBidi"/>
          <w:sz w:val="22"/>
          <w:szCs w:val="22"/>
        </w:rPr>
        <w:pPrChange w:id="3487" w:author="John Clevenger" w:date="2023-11-24T12:46:00Z">
          <w:pPr>
            <w:pStyle w:val="TOC2"/>
          </w:pPr>
        </w:pPrChange>
      </w:pPr>
      <w:ins w:id="3488" w:author="john" w:date="2020-10-23T22:42:00Z">
        <w:del w:id="3489"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sz w:val="22"/>
              <w:szCs w:val="22"/>
            </w:rPr>
            <w:tab/>
          </w:r>
          <w:r w:rsidRPr="003E4746" w:rsidDel="005A6B63">
            <w:rPr>
              <w:rStyle w:val="Hyperlink"/>
              <w:b w:val="0"/>
              <w:bCs w:val="0"/>
            </w:rPr>
            <w:delText>Configuring Scoring Properties</w:delText>
          </w:r>
          <w:r w:rsidDel="005A6B63">
            <w:rPr>
              <w:webHidden/>
            </w:rPr>
            <w:tab/>
          </w:r>
        </w:del>
      </w:ins>
      <w:ins w:id="3490" w:author="john" w:date="2020-10-23T22:44:00Z">
        <w:del w:id="3491" w:author="John Clevenger" w:date="2023-11-18T14:49:00Z">
          <w:r w:rsidDel="005A6B63">
            <w:rPr>
              <w:webHidden/>
            </w:rPr>
            <w:delText>86</w:delText>
          </w:r>
        </w:del>
      </w:ins>
    </w:p>
    <w:p w14:paraId="68EC54D7" w14:textId="77777777" w:rsidR="008B4237" w:rsidDel="005A6B63" w:rsidRDefault="008B4237">
      <w:pPr>
        <w:pStyle w:val="TOC1"/>
        <w:rPr>
          <w:ins w:id="3492" w:author="john" w:date="2020-10-23T22:42:00Z"/>
          <w:del w:id="3493" w:author="John Clevenger" w:date="2023-11-18T14:49:00Z"/>
          <w:rFonts w:asciiTheme="minorHAnsi" w:eastAsiaTheme="minorEastAsia" w:hAnsiTheme="minorHAnsi" w:cstheme="minorBidi"/>
          <w:sz w:val="22"/>
          <w:szCs w:val="22"/>
        </w:rPr>
        <w:pPrChange w:id="3494" w:author="John Clevenger" w:date="2023-11-24T12:46:00Z">
          <w:pPr>
            <w:pStyle w:val="TOC2"/>
          </w:pPr>
        </w:pPrChange>
      </w:pPr>
      <w:ins w:id="3495" w:author="john" w:date="2020-10-23T22:42:00Z">
        <w:del w:id="3496"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Scoreboard</w:delText>
          </w:r>
          <w:r w:rsidDel="005A6B63">
            <w:rPr>
              <w:webHidden/>
            </w:rPr>
            <w:tab/>
          </w:r>
        </w:del>
      </w:ins>
      <w:ins w:id="3497" w:author="john" w:date="2020-10-23T22:44:00Z">
        <w:del w:id="3498" w:author="John Clevenger" w:date="2023-11-18T14:49:00Z">
          <w:r w:rsidDel="005A6B63">
            <w:rPr>
              <w:webHidden/>
            </w:rPr>
            <w:delText>87</w:delText>
          </w:r>
        </w:del>
      </w:ins>
    </w:p>
    <w:p w14:paraId="4D7FABAC" w14:textId="77777777" w:rsidR="008B4237" w:rsidDel="005A6B63" w:rsidRDefault="008B4237">
      <w:pPr>
        <w:pStyle w:val="TOC1"/>
        <w:rPr>
          <w:ins w:id="3499" w:author="john" w:date="2020-10-23T22:42:00Z"/>
          <w:del w:id="3500" w:author="John Clevenger" w:date="2023-11-18T14:49:00Z"/>
          <w:rFonts w:asciiTheme="minorHAnsi" w:eastAsiaTheme="minorEastAsia" w:hAnsiTheme="minorHAnsi" w:cstheme="minorBidi"/>
          <w:sz w:val="22"/>
          <w:szCs w:val="22"/>
        </w:rPr>
        <w:pPrChange w:id="3501" w:author="John Clevenger" w:date="2023-11-24T12:46:00Z">
          <w:pPr>
            <w:pStyle w:val="TOC2"/>
          </w:pPr>
        </w:pPrChange>
      </w:pPr>
      <w:ins w:id="3502" w:author="john" w:date="2020-10-23T22:42:00Z">
        <w:del w:id="3503"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Updates</w:delText>
          </w:r>
          <w:r w:rsidDel="005A6B63">
            <w:rPr>
              <w:webHidden/>
            </w:rPr>
            <w:tab/>
          </w:r>
        </w:del>
      </w:ins>
      <w:ins w:id="3504" w:author="john" w:date="2020-10-23T22:44:00Z">
        <w:del w:id="3505" w:author="John Clevenger" w:date="2023-11-18T14:49:00Z">
          <w:r w:rsidDel="005A6B63">
            <w:rPr>
              <w:webHidden/>
            </w:rPr>
            <w:delText>89</w:delText>
          </w:r>
        </w:del>
      </w:ins>
    </w:p>
    <w:p w14:paraId="35E9D115" w14:textId="77777777" w:rsidR="008B4237" w:rsidDel="005A6B63" w:rsidRDefault="008B4237">
      <w:pPr>
        <w:pStyle w:val="TOC1"/>
        <w:rPr>
          <w:ins w:id="3506" w:author="john" w:date="2020-10-23T22:42:00Z"/>
          <w:del w:id="3507" w:author="John Clevenger" w:date="2023-11-18T14:49:00Z"/>
          <w:rFonts w:asciiTheme="minorHAnsi" w:eastAsiaTheme="minorEastAsia" w:hAnsiTheme="minorHAnsi" w:cstheme="minorBidi"/>
          <w:sz w:val="22"/>
          <w:szCs w:val="22"/>
        </w:rPr>
        <w:pPrChange w:id="3508" w:author="John Clevenger" w:date="2023-11-24T12:46:00Z">
          <w:pPr>
            <w:pStyle w:val="TOC2"/>
          </w:pPr>
        </w:pPrChange>
      </w:pPr>
      <w:ins w:id="3509" w:author="john" w:date="2020-10-23T22:42:00Z">
        <w:del w:id="3510"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HTML  Files</w:delText>
          </w:r>
          <w:r w:rsidDel="005A6B63">
            <w:rPr>
              <w:webHidden/>
            </w:rPr>
            <w:tab/>
          </w:r>
        </w:del>
      </w:ins>
      <w:ins w:id="3511" w:author="john" w:date="2020-10-23T22:44:00Z">
        <w:del w:id="3512" w:author="John Clevenger" w:date="2023-11-18T14:49:00Z">
          <w:r w:rsidDel="005A6B63">
            <w:rPr>
              <w:webHidden/>
            </w:rPr>
            <w:delText>89</w:delText>
          </w:r>
        </w:del>
      </w:ins>
    </w:p>
    <w:p w14:paraId="6606E62C" w14:textId="77777777" w:rsidR="008B4237" w:rsidDel="005A6B63" w:rsidRDefault="008B4237">
      <w:pPr>
        <w:pStyle w:val="TOC1"/>
        <w:rPr>
          <w:ins w:id="3513" w:author="john" w:date="2020-10-23T22:42:00Z"/>
          <w:del w:id="3514" w:author="John Clevenger" w:date="2023-11-18T14:49:00Z"/>
          <w:rFonts w:asciiTheme="minorHAnsi" w:eastAsiaTheme="minorEastAsia" w:hAnsiTheme="minorHAnsi" w:cstheme="minorBidi"/>
          <w:sz w:val="22"/>
          <w:szCs w:val="22"/>
        </w:rPr>
        <w:pPrChange w:id="3515" w:author="John Clevenger" w:date="2023-11-24T12:46:00Z">
          <w:pPr>
            <w:pStyle w:val="TOC2"/>
          </w:pPr>
        </w:pPrChange>
      </w:pPr>
      <w:ins w:id="3516" w:author="john" w:date="2020-10-23T22:42:00Z">
        <w:del w:id="3517"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sz w:val="22"/>
              <w:szCs w:val="22"/>
            </w:rPr>
            <w:tab/>
          </w:r>
          <w:r w:rsidRPr="003E4746" w:rsidDel="005A6B63">
            <w:rPr>
              <w:rStyle w:val="Hyperlink"/>
              <w:b w:val="0"/>
              <w:bCs w:val="0"/>
            </w:rPr>
            <w:delText>Scoring Groups</w:delText>
          </w:r>
          <w:r w:rsidDel="005A6B63">
            <w:rPr>
              <w:webHidden/>
            </w:rPr>
            <w:tab/>
          </w:r>
        </w:del>
      </w:ins>
      <w:ins w:id="3518" w:author="john" w:date="2020-10-23T22:44:00Z">
        <w:del w:id="3519" w:author="John Clevenger" w:date="2023-11-18T14:49:00Z">
          <w:r w:rsidDel="005A6B63">
            <w:rPr>
              <w:webHidden/>
            </w:rPr>
            <w:delText>91</w:delText>
          </w:r>
        </w:del>
      </w:ins>
    </w:p>
    <w:p w14:paraId="31B91421" w14:textId="77777777" w:rsidR="008B4237" w:rsidDel="005A6B63" w:rsidRDefault="008B4237">
      <w:pPr>
        <w:pStyle w:val="TOC1"/>
        <w:rPr>
          <w:ins w:id="3520" w:author="john" w:date="2020-10-23T22:42:00Z"/>
          <w:del w:id="3521" w:author="John Clevenger" w:date="2023-11-18T14:49:00Z"/>
          <w:rFonts w:asciiTheme="minorHAnsi" w:eastAsiaTheme="minorEastAsia" w:hAnsiTheme="minorHAnsi" w:cstheme="minorBidi"/>
          <w:sz w:val="22"/>
          <w:szCs w:val="22"/>
        </w:rPr>
        <w:pPrChange w:id="3522" w:author="John Clevenger" w:date="2023-11-24T12:46:00Z">
          <w:pPr>
            <w:pStyle w:val="TOC2"/>
          </w:pPr>
        </w:pPrChange>
      </w:pPr>
      <w:ins w:id="3523" w:author="john" w:date="2020-10-23T22:42:00Z">
        <w:del w:id="3524"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sz w:val="22"/>
              <w:szCs w:val="22"/>
            </w:rPr>
            <w:tab/>
          </w:r>
          <w:r w:rsidRPr="003E4746" w:rsidDel="005A6B63">
            <w:rPr>
              <w:rStyle w:val="Hyperlink"/>
              <w:b w:val="0"/>
              <w:bCs w:val="0"/>
            </w:rPr>
            <w:delText>Managing HTML File Generation</w:delText>
          </w:r>
          <w:r w:rsidDel="005A6B63">
            <w:rPr>
              <w:webHidden/>
            </w:rPr>
            <w:tab/>
          </w:r>
        </w:del>
      </w:ins>
      <w:ins w:id="3525" w:author="john" w:date="2020-10-23T22:44:00Z">
        <w:del w:id="3526" w:author="John Clevenger" w:date="2023-11-18T14:49:00Z">
          <w:r w:rsidDel="005A6B63">
            <w:rPr>
              <w:webHidden/>
            </w:rPr>
            <w:delText>92</w:delText>
          </w:r>
        </w:del>
      </w:ins>
    </w:p>
    <w:p w14:paraId="24461047" w14:textId="77777777" w:rsidR="008B4237" w:rsidDel="005A6B63" w:rsidRDefault="008B4237">
      <w:pPr>
        <w:pStyle w:val="TOC1"/>
        <w:rPr>
          <w:ins w:id="3527" w:author="john" w:date="2020-10-23T22:42:00Z"/>
          <w:del w:id="3528" w:author="John Clevenger" w:date="2023-11-18T14:49:00Z"/>
          <w:rFonts w:asciiTheme="minorHAnsi" w:eastAsiaTheme="minorEastAsia" w:hAnsiTheme="minorHAnsi" w:cstheme="minorBidi"/>
          <w:sz w:val="22"/>
          <w:szCs w:val="22"/>
        </w:rPr>
        <w:pPrChange w:id="3529" w:author="John Clevenger" w:date="2023-11-24T12:46:00Z">
          <w:pPr>
            <w:pStyle w:val="TOC2"/>
          </w:pPr>
        </w:pPrChange>
      </w:pPr>
      <w:ins w:id="3530" w:author="john" w:date="2020-10-23T22:42:00Z">
        <w:del w:id="3531"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sz w:val="22"/>
              <w:szCs w:val="22"/>
            </w:rPr>
            <w:tab/>
          </w:r>
          <w:r w:rsidRPr="003E4746" w:rsidDel="005A6B63">
            <w:rPr>
              <w:rStyle w:val="Hyperlink"/>
              <w:b w:val="0"/>
              <w:bCs w:val="0"/>
            </w:rPr>
            <w:delText>No-GUI Mode</w:delText>
          </w:r>
          <w:r w:rsidDel="005A6B63">
            <w:rPr>
              <w:webHidden/>
            </w:rPr>
            <w:tab/>
          </w:r>
        </w:del>
      </w:ins>
      <w:ins w:id="3532" w:author="john" w:date="2020-10-23T22:44:00Z">
        <w:del w:id="3533" w:author="John Clevenger" w:date="2023-11-18T14:49:00Z">
          <w:r w:rsidDel="005A6B63">
            <w:rPr>
              <w:webHidden/>
            </w:rPr>
            <w:delText>94</w:delText>
          </w:r>
        </w:del>
      </w:ins>
    </w:p>
    <w:p w14:paraId="2EEB48EA" w14:textId="77777777" w:rsidR="008B4237" w:rsidDel="005A6B63" w:rsidRDefault="008B4237">
      <w:pPr>
        <w:pStyle w:val="TOC1"/>
        <w:rPr>
          <w:ins w:id="3534" w:author="john" w:date="2020-10-23T22:42:00Z"/>
          <w:del w:id="3535" w:author="John Clevenger" w:date="2023-11-18T14:49:00Z"/>
          <w:rFonts w:asciiTheme="minorHAnsi" w:eastAsiaTheme="minorEastAsia" w:hAnsiTheme="minorHAnsi" w:cstheme="minorBidi"/>
          <w:sz w:val="22"/>
          <w:szCs w:val="22"/>
        </w:rPr>
      </w:pPr>
      <w:ins w:id="3536" w:author="john" w:date="2020-10-23T22:42:00Z">
        <w:del w:id="3537"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538" w:author="john" w:date="2020-10-23T22:44:00Z">
        <w:del w:id="3539" w:author="John Clevenger" w:date="2023-11-18T14:49:00Z">
          <w:r w:rsidDel="005A6B63">
            <w:rPr>
              <w:webHidden/>
            </w:rPr>
            <w:delText>95</w:delText>
          </w:r>
        </w:del>
      </w:ins>
    </w:p>
    <w:p w14:paraId="1358F9AD" w14:textId="77777777" w:rsidR="008B4237" w:rsidDel="005A6B63" w:rsidRDefault="008B4237">
      <w:pPr>
        <w:pStyle w:val="TOC1"/>
        <w:rPr>
          <w:ins w:id="3540" w:author="john" w:date="2020-10-23T22:42:00Z"/>
          <w:del w:id="3541" w:author="John Clevenger" w:date="2023-11-18T14:49:00Z"/>
          <w:rFonts w:asciiTheme="minorHAnsi" w:eastAsiaTheme="minorEastAsia" w:hAnsiTheme="minorHAnsi" w:cstheme="minorBidi"/>
          <w:sz w:val="22"/>
          <w:szCs w:val="22"/>
        </w:rPr>
        <w:pPrChange w:id="3542" w:author="John Clevenger" w:date="2023-11-24T12:46:00Z">
          <w:pPr>
            <w:pStyle w:val="TOC2"/>
          </w:pPr>
        </w:pPrChange>
      </w:pPr>
      <w:ins w:id="3543" w:author="john" w:date="2020-10-23T22:42:00Z">
        <w:del w:id="354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sz w:val="22"/>
              <w:szCs w:val="22"/>
            </w:rPr>
            <w:tab/>
          </w:r>
          <w:r w:rsidRPr="003E4746" w:rsidDel="005A6B63">
            <w:rPr>
              <w:rStyle w:val="Hyperlink"/>
              <w:b w:val="0"/>
              <w:bCs w:val="0"/>
            </w:rPr>
            <w:delText>Finalizing</w:delText>
          </w:r>
          <w:r w:rsidDel="005A6B63">
            <w:rPr>
              <w:webHidden/>
            </w:rPr>
            <w:tab/>
          </w:r>
        </w:del>
      </w:ins>
      <w:ins w:id="3545" w:author="john" w:date="2020-10-23T22:44:00Z">
        <w:del w:id="3546" w:author="John Clevenger" w:date="2023-11-18T14:49:00Z">
          <w:r w:rsidDel="005A6B63">
            <w:rPr>
              <w:webHidden/>
            </w:rPr>
            <w:delText>95</w:delText>
          </w:r>
        </w:del>
      </w:ins>
    </w:p>
    <w:p w14:paraId="576F0BF5" w14:textId="77777777" w:rsidR="008B4237" w:rsidDel="005A6B63" w:rsidRDefault="008B4237">
      <w:pPr>
        <w:pStyle w:val="TOC1"/>
        <w:rPr>
          <w:ins w:id="3547" w:author="john" w:date="2020-10-23T22:42:00Z"/>
          <w:del w:id="3548" w:author="John Clevenger" w:date="2023-11-18T14:49:00Z"/>
          <w:rFonts w:asciiTheme="minorHAnsi" w:eastAsiaTheme="minorEastAsia" w:hAnsiTheme="minorHAnsi" w:cstheme="minorBidi"/>
          <w:sz w:val="22"/>
          <w:szCs w:val="22"/>
        </w:rPr>
        <w:pPrChange w:id="3549" w:author="John Clevenger" w:date="2023-11-24T12:46:00Z">
          <w:pPr>
            <w:pStyle w:val="TOC2"/>
          </w:pPr>
        </w:pPrChange>
      </w:pPr>
      <w:ins w:id="3550" w:author="john" w:date="2020-10-23T22:42:00Z">
        <w:del w:id="3551"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sz w:val="22"/>
              <w:szCs w:val="22"/>
            </w:rPr>
            <w:tab/>
          </w:r>
          <w:r w:rsidRPr="003E4746" w:rsidDel="005A6B63">
            <w:rPr>
              <w:rStyle w:val="Hyperlink"/>
              <w:b w:val="0"/>
              <w:bCs w:val="0"/>
            </w:rPr>
            <w:delText>Exporting Contest Results</w:delText>
          </w:r>
          <w:r w:rsidDel="005A6B63">
            <w:rPr>
              <w:webHidden/>
            </w:rPr>
            <w:tab/>
          </w:r>
        </w:del>
      </w:ins>
      <w:ins w:id="3552" w:author="john" w:date="2020-10-23T22:44:00Z">
        <w:del w:id="3553" w:author="John Clevenger" w:date="2023-11-18T14:49:00Z">
          <w:r w:rsidDel="005A6B63">
            <w:rPr>
              <w:webHidden/>
            </w:rPr>
            <w:delText>96</w:delText>
          </w:r>
        </w:del>
      </w:ins>
    </w:p>
    <w:p w14:paraId="5A2A92FD" w14:textId="77777777" w:rsidR="008B4237" w:rsidDel="005A6B63" w:rsidRDefault="008B4237">
      <w:pPr>
        <w:pStyle w:val="TOC1"/>
        <w:rPr>
          <w:ins w:id="3554" w:author="john" w:date="2020-10-23T22:42:00Z"/>
          <w:del w:id="3555" w:author="John Clevenger" w:date="2023-11-18T14:49:00Z"/>
          <w:rFonts w:asciiTheme="minorHAnsi" w:eastAsiaTheme="minorEastAsia" w:hAnsiTheme="minorHAnsi" w:cstheme="minorBidi"/>
          <w:sz w:val="22"/>
          <w:szCs w:val="22"/>
        </w:rPr>
        <w:pPrChange w:id="3556" w:author="John Clevenger" w:date="2023-11-24T12:46:00Z">
          <w:pPr>
            <w:pStyle w:val="TOC3"/>
          </w:pPr>
        </w:pPrChange>
      </w:pPr>
      <w:ins w:id="3557" w:author="john" w:date="2020-10-23T22:42:00Z">
        <w:del w:id="3558"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559" w:author="john" w:date="2020-10-23T22:44:00Z">
        <w:del w:id="3560" w:author="John Clevenger" w:date="2023-11-18T14:49:00Z">
          <w:r w:rsidDel="005A6B63">
            <w:rPr>
              <w:webHidden/>
            </w:rPr>
            <w:delText>96</w:delText>
          </w:r>
        </w:del>
      </w:ins>
    </w:p>
    <w:p w14:paraId="2E55DDB6" w14:textId="77777777" w:rsidR="008B4237" w:rsidDel="005A6B63" w:rsidRDefault="008B4237">
      <w:pPr>
        <w:pStyle w:val="TOC1"/>
        <w:rPr>
          <w:ins w:id="3561" w:author="john" w:date="2020-10-23T22:42:00Z"/>
          <w:del w:id="3562" w:author="John Clevenger" w:date="2023-11-18T14:49:00Z"/>
          <w:rFonts w:asciiTheme="minorHAnsi" w:eastAsiaTheme="minorEastAsia" w:hAnsiTheme="minorHAnsi" w:cstheme="minorBidi"/>
          <w:sz w:val="22"/>
          <w:szCs w:val="22"/>
        </w:rPr>
        <w:pPrChange w:id="3563" w:author="John Clevenger" w:date="2023-11-24T12:46:00Z">
          <w:pPr>
            <w:pStyle w:val="TOC3"/>
          </w:pPr>
        </w:pPrChange>
      </w:pPr>
      <w:ins w:id="3564" w:author="john" w:date="2020-10-23T22:42:00Z">
        <w:del w:id="3565"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566" w:author="john" w:date="2020-10-23T22:44:00Z">
        <w:del w:id="3567" w:author="John Clevenger" w:date="2023-11-18T14:49:00Z">
          <w:r w:rsidDel="005A6B63">
            <w:rPr>
              <w:webHidden/>
            </w:rPr>
            <w:delText>96</w:delText>
          </w:r>
        </w:del>
      </w:ins>
    </w:p>
    <w:p w14:paraId="2F2754E0" w14:textId="77777777" w:rsidR="008B4237" w:rsidDel="005A6B63" w:rsidRDefault="008B4237">
      <w:pPr>
        <w:pStyle w:val="TOC1"/>
        <w:rPr>
          <w:ins w:id="3568" w:author="john" w:date="2020-10-23T22:42:00Z"/>
          <w:del w:id="3569" w:author="John Clevenger" w:date="2023-11-18T14:49:00Z"/>
          <w:rFonts w:asciiTheme="minorHAnsi" w:eastAsiaTheme="minorEastAsia" w:hAnsiTheme="minorHAnsi" w:cstheme="minorBidi"/>
          <w:sz w:val="22"/>
          <w:szCs w:val="22"/>
        </w:rPr>
        <w:pPrChange w:id="3570" w:author="John Clevenger" w:date="2023-11-24T12:46:00Z">
          <w:pPr>
            <w:pStyle w:val="TOC2"/>
          </w:pPr>
        </w:pPrChange>
      </w:pPr>
      <w:ins w:id="3571" w:author="john" w:date="2020-10-23T22:42:00Z">
        <w:del w:id="3572"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sz w:val="22"/>
              <w:szCs w:val="22"/>
            </w:rPr>
            <w:tab/>
          </w:r>
          <w:r w:rsidRPr="003E4746" w:rsidDel="005A6B63">
            <w:rPr>
              <w:rStyle w:val="Hyperlink"/>
              <w:b w:val="0"/>
              <w:bCs w:val="0"/>
            </w:rPr>
            <w:delText>Shutting Down</w:delText>
          </w:r>
          <w:r w:rsidDel="005A6B63">
            <w:rPr>
              <w:webHidden/>
            </w:rPr>
            <w:tab/>
          </w:r>
        </w:del>
      </w:ins>
      <w:ins w:id="3573" w:author="john" w:date="2020-10-23T22:44:00Z">
        <w:del w:id="3574" w:author="John Clevenger" w:date="2023-11-18T14:49:00Z">
          <w:r w:rsidDel="005A6B63">
            <w:rPr>
              <w:webHidden/>
            </w:rPr>
            <w:delText>96</w:delText>
          </w:r>
        </w:del>
      </w:ins>
    </w:p>
    <w:p w14:paraId="12EFF357" w14:textId="77777777" w:rsidR="008B4237" w:rsidDel="005A6B63" w:rsidRDefault="008B4237">
      <w:pPr>
        <w:pStyle w:val="TOC1"/>
        <w:rPr>
          <w:ins w:id="3575" w:author="john" w:date="2020-10-23T22:42:00Z"/>
          <w:del w:id="3576" w:author="John Clevenger" w:date="2023-11-18T14:49:00Z"/>
          <w:rFonts w:asciiTheme="minorHAnsi" w:eastAsiaTheme="minorEastAsia" w:hAnsiTheme="minorHAnsi" w:cstheme="minorBidi"/>
          <w:sz w:val="22"/>
          <w:szCs w:val="22"/>
        </w:rPr>
      </w:pPr>
      <w:ins w:id="3577" w:author="john" w:date="2020-10-23T22:42:00Z">
        <w:del w:id="3578" w:author="John Clevenger" w:date="2023-11-18T14:49:00Z">
          <w:r w:rsidRPr="003E4746" w:rsidDel="005A6B63">
            <w:rPr>
              <w:rStyle w:val="Hyperlink"/>
              <w:b w:val="0"/>
              <w:bCs w:val="0"/>
              <w:iCs w:val="0"/>
            </w:rPr>
            <w:delText>Appendix A  –  pc2v9.ini Attributes</w:delText>
          </w:r>
          <w:r w:rsidDel="005A6B63">
            <w:rPr>
              <w:webHidden/>
            </w:rPr>
            <w:tab/>
          </w:r>
        </w:del>
      </w:ins>
      <w:ins w:id="3579" w:author="john" w:date="2020-10-23T22:44:00Z">
        <w:del w:id="3580" w:author="John Clevenger" w:date="2023-11-18T14:49:00Z">
          <w:r w:rsidDel="005A6B63">
            <w:rPr>
              <w:webHidden/>
            </w:rPr>
            <w:delText>98</w:delText>
          </w:r>
        </w:del>
      </w:ins>
    </w:p>
    <w:p w14:paraId="1A56FB8B" w14:textId="77777777" w:rsidR="008B4237" w:rsidDel="005A6B63" w:rsidRDefault="008B4237">
      <w:pPr>
        <w:pStyle w:val="TOC1"/>
        <w:rPr>
          <w:ins w:id="3581" w:author="john" w:date="2020-10-23T22:42:00Z"/>
          <w:del w:id="3582" w:author="John Clevenger" w:date="2023-11-18T14:49:00Z"/>
          <w:rFonts w:asciiTheme="minorHAnsi" w:eastAsiaTheme="minorEastAsia" w:hAnsiTheme="minorHAnsi" w:cstheme="minorBidi"/>
          <w:sz w:val="22"/>
          <w:szCs w:val="22"/>
        </w:rPr>
      </w:pPr>
      <w:ins w:id="3583" w:author="john" w:date="2020-10-23T22:42:00Z">
        <w:del w:id="3584" w:author="John Clevenger" w:date="2023-11-18T14:49:00Z">
          <w:r w:rsidRPr="003E4746" w:rsidDel="005A6B63">
            <w:rPr>
              <w:rStyle w:val="Hyperlink"/>
              <w:b w:val="0"/>
              <w:bCs w:val="0"/>
              <w:iCs w:val="0"/>
            </w:rPr>
            <w:delText>Appendix B  –  Networking Constraints</w:delText>
          </w:r>
          <w:r w:rsidDel="005A6B63">
            <w:rPr>
              <w:webHidden/>
            </w:rPr>
            <w:tab/>
          </w:r>
        </w:del>
      </w:ins>
      <w:ins w:id="3585" w:author="john" w:date="2020-10-23T22:44:00Z">
        <w:del w:id="3586" w:author="John Clevenger" w:date="2023-11-18T14:49:00Z">
          <w:r w:rsidDel="005A6B63">
            <w:rPr>
              <w:webHidden/>
            </w:rPr>
            <w:delText>100</w:delText>
          </w:r>
        </w:del>
      </w:ins>
    </w:p>
    <w:p w14:paraId="15FCBA0C" w14:textId="77777777" w:rsidR="008B4237" w:rsidDel="005A6B63" w:rsidRDefault="008B4237">
      <w:pPr>
        <w:pStyle w:val="TOC1"/>
        <w:rPr>
          <w:ins w:id="3587" w:author="john" w:date="2020-10-23T22:42:00Z"/>
          <w:del w:id="3588" w:author="John Clevenger" w:date="2023-11-18T14:49:00Z"/>
          <w:rFonts w:asciiTheme="minorHAnsi" w:eastAsiaTheme="minorEastAsia" w:hAnsiTheme="minorHAnsi" w:cstheme="minorBidi"/>
          <w:sz w:val="22"/>
          <w:szCs w:val="22"/>
        </w:rPr>
      </w:pPr>
      <w:ins w:id="3589" w:author="john" w:date="2020-10-23T22:42:00Z">
        <w:del w:id="3590"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591" w:author="john" w:date="2020-10-23T22:44:00Z">
        <w:del w:id="3592" w:author="John Clevenger" w:date="2023-11-18T14:49:00Z">
          <w:r w:rsidDel="005A6B63">
            <w:rPr>
              <w:webHidden/>
            </w:rPr>
            <w:delText>102</w:delText>
          </w:r>
        </w:del>
      </w:ins>
    </w:p>
    <w:p w14:paraId="1B7A1AD4" w14:textId="77777777" w:rsidR="008B4237" w:rsidDel="005A6B63" w:rsidRDefault="008B4237">
      <w:pPr>
        <w:pStyle w:val="TOC1"/>
        <w:rPr>
          <w:ins w:id="3593" w:author="john" w:date="2020-10-23T22:42:00Z"/>
          <w:del w:id="3594" w:author="John Clevenger" w:date="2023-11-18T14:49:00Z"/>
          <w:rFonts w:asciiTheme="minorHAnsi" w:eastAsiaTheme="minorEastAsia" w:hAnsiTheme="minorHAnsi" w:cstheme="minorBidi"/>
          <w:sz w:val="22"/>
          <w:szCs w:val="22"/>
        </w:rPr>
      </w:pPr>
      <w:ins w:id="3595" w:author="john" w:date="2020-10-23T22:42:00Z">
        <w:del w:id="3596" w:author="John Clevenger" w:date="2023-11-18T14:49:00Z">
          <w:r w:rsidRPr="003E4746" w:rsidDel="005A6B63">
            <w:rPr>
              <w:rStyle w:val="Hyperlink"/>
              <w:b w:val="0"/>
              <w:bCs w:val="0"/>
              <w:iCs w:val="0"/>
            </w:rPr>
            <w:delText>Appendix D  –  ICPC Import/Export Interfaces</w:delText>
          </w:r>
          <w:r w:rsidDel="005A6B63">
            <w:rPr>
              <w:webHidden/>
            </w:rPr>
            <w:tab/>
          </w:r>
        </w:del>
      </w:ins>
      <w:ins w:id="3597" w:author="john" w:date="2020-10-23T22:44:00Z">
        <w:del w:id="3598" w:author="John Clevenger" w:date="2023-11-18T14:49:00Z">
          <w:r w:rsidDel="005A6B63">
            <w:rPr>
              <w:webHidden/>
            </w:rPr>
            <w:delText>104</w:delText>
          </w:r>
        </w:del>
      </w:ins>
    </w:p>
    <w:p w14:paraId="366400E5" w14:textId="77777777" w:rsidR="008B4237" w:rsidDel="005A6B63" w:rsidRDefault="008B4237">
      <w:pPr>
        <w:pStyle w:val="TOC1"/>
        <w:rPr>
          <w:ins w:id="3599" w:author="john" w:date="2020-10-23T22:42:00Z"/>
          <w:del w:id="3600" w:author="John Clevenger" w:date="2023-11-18T14:49:00Z"/>
          <w:rFonts w:asciiTheme="minorHAnsi" w:eastAsiaTheme="minorEastAsia" w:hAnsiTheme="minorHAnsi" w:cstheme="minorBidi"/>
          <w:sz w:val="22"/>
          <w:szCs w:val="22"/>
        </w:rPr>
      </w:pPr>
      <w:ins w:id="3601" w:author="john" w:date="2020-10-23T22:42:00Z">
        <w:del w:id="3602" w:author="John Clevenger" w:date="2023-11-18T14:49:00Z">
          <w:r w:rsidRPr="003E4746" w:rsidDel="005A6B63">
            <w:rPr>
              <w:rStyle w:val="Hyperlink"/>
              <w:b w:val="0"/>
              <w:bCs w:val="0"/>
              <w:iCs w:val="0"/>
            </w:rPr>
            <w:delText>Appendix E  –  Output Validators</w:delText>
          </w:r>
          <w:r w:rsidDel="005A6B63">
            <w:rPr>
              <w:webHidden/>
            </w:rPr>
            <w:tab/>
          </w:r>
        </w:del>
      </w:ins>
      <w:ins w:id="3603" w:author="john" w:date="2020-10-23T22:44:00Z">
        <w:del w:id="3604" w:author="John Clevenger" w:date="2023-11-18T14:49:00Z">
          <w:r w:rsidDel="005A6B63">
            <w:rPr>
              <w:webHidden/>
            </w:rPr>
            <w:delText>110</w:delText>
          </w:r>
        </w:del>
      </w:ins>
    </w:p>
    <w:p w14:paraId="35832EC7" w14:textId="77777777" w:rsidR="008B4237" w:rsidDel="005A6B63" w:rsidRDefault="008B4237">
      <w:pPr>
        <w:pStyle w:val="TOC1"/>
        <w:rPr>
          <w:ins w:id="3605" w:author="john" w:date="2020-10-23T22:42:00Z"/>
          <w:del w:id="3606" w:author="John Clevenger" w:date="2023-11-18T14:49:00Z"/>
          <w:rFonts w:asciiTheme="minorHAnsi" w:eastAsiaTheme="minorEastAsia" w:hAnsiTheme="minorHAnsi" w:cstheme="minorBidi"/>
          <w:sz w:val="22"/>
          <w:szCs w:val="22"/>
        </w:rPr>
      </w:pPr>
      <w:ins w:id="3607" w:author="john" w:date="2020-10-23T22:42:00Z">
        <w:del w:id="3608" w:author="John Clevenger" w:date="2023-11-18T14:49:00Z">
          <w:r w:rsidRPr="003E4746" w:rsidDel="005A6B63">
            <w:rPr>
              <w:rStyle w:val="Hyperlink"/>
              <w:b w:val="0"/>
              <w:bCs w:val="0"/>
              <w:iCs w:val="0"/>
            </w:rPr>
            <w:delText>Appendix F  –  Language Definitions</w:delText>
          </w:r>
          <w:r w:rsidDel="005A6B63">
            <w:rPr>
              <w:webHidden/>
            </w:rPr>
            <w:tab/>
          </w:r>
        </w:del>
      </w:ins>
      <w:ins w:id="3609" w:author="john" w:date="2020-10-23T22:44:00Z">
        <w:del w:id="3610" w:author="John Clevenger" w:date="2023-11-18T14:49:00Z">
          <w:r w:rsidDel="005A6B63">
            <w:rPr>
              <w:webHidden/>
            </w:rPr>
            <w:delText>123</w:delText>
          </w:r>
        </w:del>
      </w:ins>
    </w:p>
    <w:p w14:paraId="04A65D1E" w14:textId="77777777" w:rsidR="008B4237" w:rsidDel="005A6B63" w:rsidRDefault="008B4237">
      <w:pPr>
        <w:pStyle w:val="TOC1"/>
        <w:rPr>
          <w:ins w:id="3611" w:author="john" w:date="2020-10-23T22:42:00Z"/>
          <w:del w:id="3612" w:author="John Clevenger" w:date="2023-11-18T14:49:00Z"/>
          <w:rFonts w:asciiTheme="minorHAnsi" w:eastAsiaTheme="minorEastAsia" w:hAnsiTheme="minorHAnsi" w:cstheme="minorBidi"/>
          <w:sz w:val="22"/>
          <w:szCs w:val="22"/>
        </w:rPr>
      </w:pPr>
      <w:ins w:id="3613" w:author="john" w:date="2020-10-23T22:42:00Z">
        <w:del w:id="3614"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615" w:author="john" w:date="2020-10-23T22:44:00Z">
        <w:del w:id="3616" w:author="John Clevenger" w:date="2023-11-18T14:49:00Z">
          <w:r w:rsidDel="005A6B63">
            <w:rPr>
              <w:webHidden/>
            </w:rPr>
            <w:delText>128</w:delText>
          </w:r>
        </w:del>
      </w:ins>
    </w:p>
    <w:p w14:paraId="7D4EECAF" w14:textId="77777777" w:rsidR="008B4237" w:rsidDel="005A6B63" w:rsidRDefault="008B4237">
      <w:pPr>
        <w:pStyle w:val="TOC1"/>
        <w:rPr>
          <w:ins w:id="3617" w:author="john" w:date="2020-10-23T22:42:00Z"/>
          <w:del w:id="3618" w:author="John Clevenger" w:date="2023-11-18T14:49:00Z"/>
          <w:rFonts w:asciiTheme="minorHAnsi" w:eastAsiaTheme="minorEastAsia" w:hAnsiTheme="minorHAnsi" w:cstheme="minorBidi"/>
          <w:sz w:val="22"/>
          <w:szCs w:val="22"/>
        </w:rPr>
      </w:pPr>
      <w:ins w:id="3619" w:author="john" w:date="2020-10-23T22:42:00Z">
        <w:del w:id="3620" w:author="John Clevenger" w:date="2023-11-18T14:49:00Z">
          <w:r w:rsidRPr="003E4746" w:rsidDel="005A6B63">
            <w:rPr>
              <w:rStyle w:val="Hyperlink"/>
              <w:b w:val="0"/>
              <w:bCs w:val="0"/>
              <w:iCs w:val="0"/>
            </w:rPr>
            <w:delText>Appendix H – Troubleshooting / Getting Help</w:delText>
          </w:r>
          <w:r w:rsidDel="005A6B63">
            <w:rPr>
              <w:webHidden/>
            </w:rPr>
            <w:tab/>
          </w:r>
        </w:del>
      </w:ins>
      <w:ins w:id="3621" w:author="john" w:date="2020-10-23T22:44:00Z">
        <w:del w:id="3622" w:author="John Clevenger" w:date="2023-11-18T14:49:00Z">
          <w:r w:rsidDel="005A6B63">
            <w:rPr>
              <w:webHidden/>
            </w:rPr>
            <w:delText>129</w:delText>
          </w:r>
        </w:del>
      </w:ins>
    </w:p>
    <w:p w14:paraId="57DAFCE5" w14:textId="77777777" w:rsidR="008B4237" w:rsidDel="005A6B63" w:rsidRDefault="008B4237">
      <w:pPr>
        <w:pStyle w:val="TOC1"/>
        <w:rPr>
          <w:ins w:id="3623" w:author="john" w:date="2020-10-23T22:42:00Z"/>
          <w:del w:id="3624" w:author="John Clevenger" w:date="2023-11-18T14:49:00Z"/>
          <w:rFonts w:asciiTheme="minorHAnsi" w:eastAsiaTheme="minorEastAsia" w:hAnsiTheme="minorHAnsi" w:cstheme="minorBidi"/>
          <w:sz w:val="22"/>
          <w:szCs w:val="22"/>
        </w:rPr>
      </w:pPr>
      <w:ins w:id="3625" w:author="john" w:date="2020-10-23T22:42:00Z">
        <w:del w:id="3626"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627" w:author="john" w:date="2020-10-23T22:44:00Z">
        <w:del w:id="3628" w:author="John Clevenger" w:date="2023-11-18T14:49:00Z">
          <w:r w:rsidDel="005A6B63">
            <w:rPr>
              <w:webHidden/>
            </w:rPr>
            <w:delText>130</w:delText>
          </w:r>
        </w:del>
      </w:ins>
    </w:p>
    <w:p w14:paraId="0724B8D5" w14:textId="77777777" w:rsidR="008B4237" w:rsidDel="005A6B63" w:rsidRDefault="008B4237">
      <w:pPr>
        <w:pStyle w:val="TOC1"/>
        <w:rPr>
          <w:ins w:id="3629" w:author="john" w:date="2020-10-23T22:42:00Z"/>
          <w:del w:id="3630" w:author="John Clevenger" w:date="2023-11-18T14:49:00Z"/>
          <w:rFonts w:asciiTheme="minorHAnsi" w:eastAsiaTheme="minorEastAsia" w:hAnsiTheme="minorHAnsi" w:cstheme="minorBidi"/>
          <w:sz w:val="22"/>
          <w:szCs w:val="22"/>
        </w:rPr>
      </w:pPr>
      <w:ins w:id="3631" w:author="john" w:date="2020-10-23T22:42:00Z">
        <w:del w:id="3632" w:author="John Clevenger" w:date="2023-11-18T14:49:00Z">
          <w:r w:rsidRPr="003E4746" w:rsidDel="005A6B63">
            <w:rPr>
              <w:rStyle w:val="Hyperlink"/>
              <w:b w:val="0"/>
              <w:bCs w:val="0"/>
              <w:iCs w:val="0"/>
            </w:rPr>
            <w:delText>Appendix J – Log files</w:delText>
          </w:r>
          <w:r w:rsidDel="005A6B63">
            <w:rPr>
              <w:webHidden/>
            </w:rPr>
            <w:tab/>
          </w:r>
        </w:del>
      </w:ins>
      <w:ins w:id="3633" w:author="john" w:date="2020-10-23T22:44:00Z">
        <w:del w:id="3634" w:author="John Clevenger" w:date="2023-11-18T14:49:00Z">
          <w:r w:rsidDel="005A6B63">
            <w:rPr>
              <w:webHidden/>
            </w:rPr>
            <w:delText>131</w:delText>
          </w:r>
        </w:del>
      </w:ins>
    </w:p>
    <w:p w14:paraId="26D37C7A" w14:textId="77777777" w:rsidR="008B4237" w:rsidDel="005A6B63" w:rsidRDefault="008B4237">
      <w:pPr>
        <w:pStyle w:val="TOC1"/>
        <w:rPr>
          <w:ins w:id="3635" w:author="john" w:date="2020-10-23T22:42:00Z"/>
          <w:del w:id="3636" w:author="John Clevenger" w:date="2023-11-18T14:49:00Z"/>
          <w:rFonts w:asciiTheme="minorHAnsi" w:eastAsiaTheme="minorEastAsia" w:hAnsiTheme="minorHAnsi" w:cstheme="minorBidi"/>
          <w:sz w:val="22"/>
          <w:szCs w:val="22"/>
        </w:rPr>
      </w:pPr>
      <w:ins w:id="3637" w:author="john" w:date="2020-10-23T22:42:00Z">
        <w:del w:id="3638" w:author="John Clevenger" w:date="2023-11-18T14:49:00Z">
          <w:r w:rsidRPr="003E4746" w:rsidDel="005A6B63">
            <w:rPr>
              <w:rStyle w:val="Hyperlink"/>
              <w:b w:val="0"/>
              <w:bCs w:val="0"/>
              <w:iCs w:val="0"/>
            </w:rPr>
            <w:delText>Appendix K – Reports Program</w:delText>
          </w:r>
          <w:r w:rsidDel="005A6B63">
            <w:rPr>
              <w:webHidden/>
            </w:rPr>
            <w:tab/>
          </w:r>
        </w:del>
      </w:ins>
      <w:ins w:id="3639" w:author="john" w:date="2020-10-23T22:44:00Z">
        <w:del w:id="3640" w:author="John Clevenger" w:date="2023-11-18T14:49:00Z">
          <w:r w:rsidDel="005A6B63">
            <w:rPr>
              <w:webHidden/>
            </w:rPr>
            <w:delText>132</w:delText>
          </w:r>
        </w:del>
      </w:ins>
    </w:p>
    <w:p w14:paraId="1A5B1789" w14:textId="77777777" w:rsidR="008B4237" w:rsidDel="005A6B63" w:rsidRDefault="008B4237">
      <w:pPr>
        <w:pStyle w:val="TOC1"/>
        <w:rPr>
          <w:ins w:id="3641" w:author="john" w:date="2020-10-23T22:42:00Z"/>
          <w:del w:id="3642" w:author="John Clevenger" w:date="2023-11-18T14:49:00Z"/>
          <w:rFonts w:asciiTheme="minorHAnsi" w:eastAsiaTheme="minorEastAsia" w:hAnsiTheme="minorHAnsi" w:cstheme="minorBidi"/>
          <w:sz w:val="22"/>
          <w:szCs w:val="22"/>
        </w:rPr>
      </w:pPr>
      <w:ins w:id="3643" w:author="john" w:date="2020-10-23T22:42:00Z">
        <w:del w:id="3644"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645" w:author="john" w:date="2020-10-23T22:44:00Z">
        <w:del w:id="3646" w:author="John Clevenger" w:date="2023-11-18T14:49:00Z">
          <w:r w:rsidDel="005A6B63">
            <w:rPr>
              <w:webHidden/>
            </w:rPr>
            <w:delText>135</w:delText>
          </w:r>
        </w:del>
      </w:ins>
    </w:p>
    <w:p w14:paraId="33A293A0" w14:textId="77777777" w:rsidR="008B4237" w:rsidDel="005A6B63" w:rsidRDefault="008B4237">
      <w:pPr>
        <w:pStyle w:val="TOC1"/>
        <w:rPr>
          <w:ins w:id="3647" w:author="john" w:date="2020-10-23T22:42:00Z"/>
          <w:del w:id="3648" w:author="John Clevenger" w:date="2023-11-18T14:49:00Z"/>
          <w:rFonts w:asciiTheme="minorHAnsi" w:eastAsiaTheme="minorEastAsia" w:hAnsiTheme="minorHAnsi" w:cstheme="minorBidi"/>
          <w:sz w:val="22"/>
          <w:szCs w:val="22"/>
        </w:rPr>
      </w:pPr>
      <w:ins w:id="3649" w:author="john" w:date="2020-10-23T22:42:00Z">
        <w:del w:id="3650"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651" w:author="john" w:date="2020-10-23T22:44:00Z">
        <w:del w:id="3652" w:author="John Clevenger" w:date="2023-11-18T14:49:00Z">
          <w:r w:rsidDel="005A6B63">
            <w:rPr>
              <w:webHidden/>
            </w:rPr>
            <w:delText>139</w:delText>
          </w:r>
        </w:del>
      </w:ins>
    </w:p>
    <w:p w14:paraId="7F062515" w14:textId="77777777" w:rsidR="008B4237" w:rsidDel="005A6B63" w:rsidRDefault="008B4237">
      <w:pPr>
        <w:pStyle w:val="TOC1"/>
        <w:rPr>
          <w:ins w:id="3653" w:author="john" w:date="2020-10-23T22:42:00Z"/>
          <w:del w:id="3654" w:author="John Clevenger" w:date="2023-11-18T14:49:00Z"/>
          <w:rFonts w:asciiTheme="minorHAnsi" w:eastAsiaTheme="minorEastAsia" w:hAnsiTheme="minorHAnsi" w:cstheme="minorBidi"/>
          <w:sz w:val="22"/>
          <w:szCs w:val="22"/>
        </w:rPr>
      </w:pPr>
      <w:ins w:id="3655" w:author="john" w:date="2020-10-23T22:42:00Z">
        <w:del w:id="3656"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657" w:author="john" w:date="2020-10-23T22:44:00Z">
        <w:del w:id="3658" w:author="John Clevenger" w:date="2023-11-18T14:49:00Z">
          <w:r w:rsidDel="005A6B63">
            <w:rPr>
              <w:webHidden/>
            </w:rPr>
            <w:delText>142</w:delText>
          </w:r>
        </w:del>
      </w:ins>
    </w:p>
    <w:p w14:paraId="29C98D2B" w14:textId="77777777" w:rsidR="008B4237" w:rsidDel="005A6B63" w:rsidRDefault="008B4237">
      <w:pPr>
        <w:pStyle w:val="TOC1"/>
        <w:rPr>
          <w:ins w:id="3659" w:author="john" w:date="2020-10-23T22:42:00Z"/>
          <w:del w:id="3660" w:author="John Clevenger" w:date="2023-11-18T14:49:00Z"/>
          <w:rFonts w:asciiTheme="minorHAnsi" w:eastAsiaTheme="minorEastAsia" w:hAnsiTheme="minorHAnsi" w:cstheme="minorBidi"/>
          <w:sz w:val="22"/>
          <w:szCs w:val="22"/>
        </w:rPr>
      </w:pPr>
      <w:ins w:id="3661" w:author="john" w:date="2020-10-23T22:42:00Z">
        <w:del w:id="3662" w:author="John Clevenger" w:date="2023-11-18T14:49:00Z">
          <w:r w:rsidRPr="003E4746" w:rsidDel="005A6B63">
            <w:rPr>
              <w:rStyle w:val="Hyperlink"/>
              <w:b w:val="0"/>
              <w:bCs w:val="0"/>
              <w:iCs w:val="0"/>
            </w:rPr>
            <w:delText>Appendix O – Input Validators</w:delText>
          </w:r>
          <w:r w:rsidDel="005A6B63">
            <w:rPr>
              <w:webHidden/>
            </w:rPr>
            <w:tab/>
          </w:r>
        </w:del>
      </w:ins>
      <w:ins w:id="3663" w:author="john" w:date="2020-10-23T22:44:00Z">
        <w:del w:id="3664" w:author="John Clevenger" w:date="2023-11-18T14:49:00Z">
          <w:r w:rsidDel="005A6B63">
            <w:rPr>
              <w:webHidden/>
            </w:rPr>
            <w:delText>145</w:delText>
          </w:r>
        </w:del>
      </w:ins>
    </w:p>
    <w:p w14:paraId="34396BE2" w14:textId="77777777" w:rsidR="008B4237" w:rsidDel="005A6B63" w:rsidRDefault="008B4237">
      <w:pPr>
        <w:pStyle w:val="TOC1"/>
        <w:rPr>
          <w:ins w:id="3665" w:author="john" w:date="2020-10-23T22:42:00Z"/>
          <w:del w:id="3666" w:author="John Clevenger" w:date="2023-11-18T14:49:00Z"/>
          <w:rFonts w:asciiTheme="minorHAnsi" w:eastAsiaTheme="minorEastAsia" w:hAnsiTheme="minorHAnsi" w:cstheme="minorBidi"/>
          <w:sz w:val="22"/>
          <w:szCs w:val="22"/>
        </w:rPr>
      </w:pPr>
      <w:ins w:id="3667" w:author="john" w:date="2020-10-23T22:42:00Z">
        <w:del w:id="3668" w:author="John Clevenger" w:date="2023-11-18T14:49:00Z">
          <w:r w:rsidRPr="003E4746" w:rsidDel="005A6B63">
            <w:rPr>
              <w:rStyle w:val="Hyperlink"/>
              <w:b w:val="0"/>
              <w:bCs w:val="0"/>
              <w:iCs w:val="0"/>
            </w:rPr>
            <w:delText>Appendix P – reject.ini</w:delText>
          </w:r>
          <w:r w:rsidDel="005A6B63">
            <w:rPr>
              <w:webHidden/>
            </w:rPr>
            <w:tab/>
          </w:r>
        </w:del>
      </w:ins>
      <w:ins w:id="3669" w:author="john" w:date="2020-10-23T22:44:00Z">
        <w:del w:id="3670" w:author="John Clevenger" w:date="2023-11-18T14:49:00Z">
          <w:r w:rsidDel="005A6B63">
            <w:rPr>
              <w:webHidden/>
            </w:rPr>
            <w:delText>152</w:delText>
          </w:r>
        </w:del>
      </w:ins>
    </w:p>
    <w:p w14:paraId="19EC9EF6" w14:textId="77777777" w:rsidR="008B4237" w:rsidDel="005A6B63" w:rsidRDefault="008B4237">
      <w:pPr>
        <w:pStyle w:val="TOC1"/>
        <w:rPr>
          <w:ins w:id="3671" w:author="john" w:date="2020-10-23T22:42:00Z"/>
          <w:del w:id="3672" w:author="John Clevenger" w:date="2023-11-18T14:49:00Z"/>
          <w:rFonts w:asciiTheme="minorHAnsi" w:eastAsiaTheme="minorEastAsia" w:hAnsiTheme="minorHAnsi" w:cstheme="minorBidi"/>
          <w:sz w:val="22"/>
          <w:szCs w:val="22"/>
        </w:rPr>
      </w:pPr>
      <w:ins w:id="3673" w:author="john" w:date="2020-10-23T22:42:00Z">
        <w:del w:id="3674" w:author="John Clevenger" w:date="2023-11-18T14:49:00Z">
          <w:r w:rsidRPr="003E4746" w:rsidDel="005A6B63">
            <w:rPr>
              <w:rStyle w:val="Hyperlink"/>
              <w:b w:val="0"/>
              <w:bCs w:val="0"/>
              <w:iCs w:val="0"/>
            </w:rPr>
            <w:delText>Appendix Q – GUI Customization</w:delText>
          </w:r>
          <w:r w:rsidDel="005A6B63">
            <w:rPr>
              <w:webHidden/>
            </w:rPr>
            <w:tab/>
          </w:r>
        </w:del>
      </w:ins>
      <w:ins w:id="3675" w:author="john" w:date="2020-10-23T22:44:00Z">
        <w:del w:id="3676" w:author="John Clevenger" w:date="2023-11-18T14:49:00Z">
          <w:r w:rsidDel="005A6B63">
            <w:rPr>
              <w:webHidden/>
            </w:rPr>
            <w:delText>154</w:delText>
          </w:r>
        </w:del>
      </w:ins>
    </w:p>
    <w:p w14:paraId="259AFF63" w14:textId="77777777" w:rsidR="008B4237" w:rsidDel="005A6B63" w:rsidRDefault="008B4237">
      <w:pPr>
        <w:pStyle w:val="TOC1"/>
        <w:rPr>
          <w:ins w:id="3677" w:author="john" w:date="2020-10-23T22:42:00Z"/>
          <w:del w:id="3678" w:author="John Clevenger" w:date="2023-11-18T14:49:00Z"/>
          <w:rFonts w:asciiTheme="minorHAnsi" w:eastAsiaTheme="minorEastAsia" w:hAnsiTheme="minorHAnsi" w:cstheme="minorBidi"/>
          <w:sz w:val="22"/>
          <w:szCs w:val="22"/>
        </w:rPr>
      </w:pPr>
      <w:ins w:id="3679" w:author="john" w:date="2020-10-23T22:42:00Z">
        <w:del w:id="3680" w:author="John Clevenger" w:date="2023-11-18T14:49:00Z">
          <w:r w:rsidRPr="003E4746" w:rsidDel="005A6B63">
            <w:rPr>
              <w:rStyle w:val="Hyperlink"/>
              <w:b w:val="0"/>
              <w:bCs w:val="0"/>
              <w:iCs w:val="0"/>
            </w:rPr>
            <w:delText>Appendix R – Shadow Mode</w:delText>
          </w:r>
          <w:r w:rsidDel="005A6B63">
            <w:rPr>
              <w:webHidden/>
            </w:rPr>
            <w:tab/>
          </w:r>
        </w:del>
      </w:ins>
      <w:ins w:id="3681" w:author="john" w:date="2020-10-23T22:44:00Z">
        <w:del w:id="3682" w:author="John Clevenger" w:date="2023-11-18T14:49:00Z">
          <w:r w:rsidDel="005A6B63">
            <w:rPr>
              <w:webHidden/>
            </w:rPr>
            <w:delText>156</w:delText>
          </w:r>
        </w:del>
      </w:ins>
    </w:p>
    <w:p w14:paraId="46443F66" w14:textId="77777777" w:rsidR="00FC4F39" w:rsidRPr="00F74920" w:rsidDel="005A6B63" w:rsidRDefault="00FC4F39">
      <w:pPr>
        <w:pStyle w:val="TOC1"/>
        <w:rPr>
          <w:del w:id="3683" w:author="John Clevenger" w:date="2023-11-18T14:49:00Z"/>
          <w:rFonts w:ascii="Calibri" w:hAnsi="Calibri"/>
          <w:sz w:val="22"/>
          <w:szCs w:val="22"/>
        </w:rPr>
      </w:pPr>
      <w:del w:id="3684"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1"/>
        <w:rPr>
          <w:del w:id="3685" w:author="John Clevenger" w:date="2023-11-18T14:49:00Z"/>
          <w:rFonts w:ascii="Calibri" w:hAnsi="Calibri"/>
          <w:sz w:val="22"/>
          <w:szCs w:val="22"/>
        </w:rPr>
        <w:pPrChange w:id="3686" w:author="John Clevenger" w:date="2023-11-24T12:46:00Z">
          <w:pPr>
            <w:pStyle w:val="TOC2"/>
          </w:pPr>
        </w:pPrChange>
      </w:pPr>
      <w:del w:id="3687"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1"/>
        <w:rPr>
          <w:del w:id="3688" w:author="John Clevenger" w:date="2023-11-18T14:49:00Z"/>
          <w:rFonts w:ascii="Calibri" w:hAnsi="Calibri"/>
          <w:sz w:val="22"/>
          <w:szCs w:val="22"/>
        </w:rPr>
        <w:pPrChange w:id="3689" w:author="John Clevenger" w:date="2023-11-24T12:46:00Z">
          <w:pPr>
            <w:pStyle w:val="TOC2"/>
          </w:pPr>
        </w:pPrChange>
      </w:pPr>
      <w:del w:id="3690" w:author="John Clevenger" w:date="2023-11-18T14:49:00Z">
        <w:r w:rsidRPr="009C588D" w:rsidDel="005A6B63">
          <w:rPr>
            <w:rStyle w:val="Hyperlink"/>
          </w:rPr>
          <w:delText>1.2</w:delText>
        </w:r>
        <w:r w:rsidRPr="00F74920" w:rsidDel="005A6B63">
          <w:rPr>
            <w:rFonts w:ascii="Calibri" w:hAnsi="Calibri"/>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1"/>
        <w:rPr>
          <w:del w:id="3691" w:author="John Clevenger" w:date="2023-11-18T14:49:00Z"/>
          <w:rFonts w:ascii="Calibri" w:hAnsi="Calibri"/>
          <w:sz w:val="22"/>
          <w:szCs w:val="22"/>
        </w:rPr>
        <w:pPrChange w:id="3692" w:author="John Clevenger" w:date="2023-11-24T12:46:00Z">
          <w:pPr>
            <w:pStyle w:val="TOC2"/>
          </w:pPr>
        </w:pPrChange>
      </w:pPr>
      <w:del w:id="3693" w:author="John Clevenger" w:date="2023-11-18T14:49:00Z">
        <w:r w:rsidRPr="009C588D" w:rsidDel="005A6B63">
          <w:rPr>
            <w:rStyle w:val="Hyperlink"/>
          </w:rPr>
          <w:delText>1.3</w:delText>
        </w:r>
        <w:r w:rsidRPr="00F74920" w:rsidDel="005A6B63">
          <w:rPr>
            <w:rFonts w:ascii="Calibri" w:hAnsi="Calibri"/>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pPr>
        <w:pStyle w:val="TOC1"/>
        <w:rPr>
          <w:del w:id="3694" w:author="John Clevenger" w:date="2023-11-18T14:49:00Z"/>
          <w:rFonts w:ascii="Calibri" w:hAnsi="Calibri"/>
          <w:sz w:val="22"/>
          <w:szCs w:val="22"/>
        </w:rPr>
      </w:pPr>
      <w:del w:id="3695"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1"/>
        <w:rPr>
          <w:del w:id="3696" w:author="John Clevenger" w:date="2023-11-18T14:49:00Z"/>
          <w:rFonts w:ascii="Calibri" w:hAnsi="Calibri"/>
          <w:sz w:val="22"/>
          <w:szCs w:val="22"/>
        </w:rPr>
        <w:pPrChange w:id="3697" w:author="John Clevenger" w:date="2023-11-24T12:46:00Z">
          <w:pPr>
            <w:pStyle w:val="TOC2"/>
          </w:pPr>
        </w:pPrChange>
      </w:pPr>
      <w:del w:id="3698" w:author="John Clevenger" w:date="2023-11-18T14:49:00Z">
        <w:r w:rsidRPr="009C588D" w:rsidDel="005A6B63">
          <w:rPr>
            <w:rStyle w:val="Hyperlink"/>
          </w:rPr>
          <w:delText>2.1</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1"/>
        <w:rPr>
          <w:del w:id="3699" w:author="John Clevenger" w:date="2023-11-18T14:49:00Z"/>
          <w:rFonts w:ascii="Calibri" w:hAnsi="Calibri"/>
          <w:sz w:val="22"/>
          <w:szCs w:val="22"/>
        </w:rPr>
        <w:pPrChange w:id="3700" w:author="John Clevenger" w:date="2023-11-24T12:46:00Z">
          <w:pPr>
            <w:pStyle w:val="TOC2"/>
          </w:pPr>
        </w:pPrChange>
      </w:pPr>
      <w:del w:id="3701" w:author="John Clevenger" w:date="2023-11-18T14:49:00Z">
        <w:r w:rsidRPr="009C588D" w:rsidDel="005A6B63">
          <w:rPr>
            <w:rStyle w:val="Hyperlink"/>
          </w:rPr>
          <w:delText>2.2</w:delText>
        </w:r>
        <w:r w:rsidRPr="00F74920" w:rsidDel="005A6B63">
          <w:rPr>
            <w:rFonts w:ascii="Calibri" w:hAnsi="Calibri"/>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1"/>
        <w:rPr>
          <w:del w:id="3702" w:author="John Clevenger" w:date="2023-11-18T14:49:00Z"/>
          <w:rFonts w:ascii="Calibri" w:hAnsi="Calibri"/>
          <w:sz w:val="22"/>
          <w:szCs w:val="22"/>
        </w:rPr>
        <w:pPrChange w:id="3703" w:author="John Clevenger" w:date="2023-11-24T12:46:00Z">
          <w:pPr>
            <w:pStyle w:val="TOC2"/>
          </w:pPr>
        </w:pPrChange>
      </w:pPr>
      <w:del w:id="3704" w:author="John Clevenger" w:date="2023-11-18T14:49:00Z">
        <w:r w:rsidRPr="009C588D" w:rsidDel="005A6B63">
          <w:rPr>
            <w:rStyle w:val="Hyperlink"/>
          </w:rPr>
          <w:delText>2.3</w:delText>
        </w:r>
        <w:r w:rsidRPr="00F74920" w:rsidDel="005A6B63">
          <w:rPr>
            <w:rFonts w:ascii="Calibri" w:hAnsi="Calibri"/>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1"/>
        <w:rPr>
          <w:del w:id="3705" w:author="John Clevenger" w:date="2023-11-18T14:49:00Z"/>
          <w:rFonts w:ascii="Calibri" w:hAnsi="Calibri"/>
          <w:sz w:val="22"/>
          <w:szCs w:val="22"/>
        </w:rPr>
        <w:pPrChange w:id="3706" w:author="John Clevenger" w:date="2023-11-24T12:46:00Z">
          <w:pPr>
            <w:pStyle w:val="TOC2"/>
          </w:pPr>
        </w:pPrChange>
      </w:pPr>
      <w:del w:id="3707" w:author="John Clevenger" w:date="2023-11-18T14:49:00Z">
        <w:r w:rsidRPr="009C588D" w:rsidDel="005A6B63">
          <w:rPr>
            <w:rStyle w:val="Hyperlink"/>
          </w:rPr>
          <w:delText>2.4</w:delText>
        </w:r>
        <w:r w:rsidRPr="00F74920" w:rsidDel="005A6B63">
          <w:rPr>
            <w:rFonts w:ascii="Calibri" w:hAnsi="Calibri"/>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1"/>
        <w:rPr>
          <w:del w:id="3708" w:author="John Clevenger" w:date="2023-11-18T14:49:00Z"/>
          <w:rFonts w:ascii="Calibri" w:hAnsi="Calibri"/>
          <w:sz w:val="22"/>
          <w:szCs w:val="22"/>
        </w:rPr>
        <w:pPrChange w:id="3709" w:author="John Clevenger" w:date="2023-11-24T12:46:00Z">
          <w:pPr>
            <w:pStyle w:val="TOC2"/>
          </w:pPr>
        </w:pPrChange>
      </w:pPr>
      <w:del w:id="3710" w:author="John Clevenger" w:date="2023-11-18T14:49:00Z">
        <w:r w:rsidRPr="009C588D" w:rsidDel="005A6B63">
          <w:rPr>
            <w:rStyle w:val="Hyperlink"/>
          </w:rPr>
          <w:delText>2.5</w:delText>
        </w:r>
        <w:r w:rsidRPr="00F74920" w:rsidDel="005A6B63">
          <w:rPr>
            <w:rFonts w:ascii="Calibri" w:hAnsi="Calibri"/>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1"/>
        <w:rPr>
          <w:del w:id="3711" w:author="John Clevenger" w:date="2023-11-18T14:49:00Z"/>
          <w:rFonts w:ascii="Calibri" w:hAnsi="Calibri"/>
          <w:sz w:val="22"/>
          <w:szCs w:val="22"/>
        </w:rPr>
        <w:pPrChange w:id="3712" w:author="John Clevenger" w:date="2023-11-24T12:46:00Z">
          <w:pPr>
            <w:pStyle w:val="TOC2"/>
          </w:pPr>
        </w:pPrChange>
      </w:pPr>
      <w:del w:id="3713" w:author="John Clevenger" w:date="2023-11-18T14:49:00Z">
        <w:r w:rsidRPr="009C588D" w:rsidDel="005A6B63">
          <w:rPr>
            <w:rStyle w:val="Hyperlink"/>
          </w:rPr>
          <w:delText>2.6</w:delText>
        </w:r>
        <w:r w:rsidRPr="00F74920" w:rsidDel="005A6B63">
          <w:rPr>
            <w:rFonts w:ascii="Calibri" w:hAnsi="Calibri"/>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1"/>
        <w:rPr>
          <w:del w:id="3714" w:author="John Clevenger" w:date="2023-11-18T14:49:00Z"/>
          <w:rFonts w:ascii="Calibri" w:hAnsi="Calibri"/>
          <w:sz w:val="22"/>
          <w:szCs w:val="22"/>
        </w:rPr>
        <w:pPrChange w:id="3715" w:author="John Clevenger" w:date="2023-11-24T12:46:00Z">
          <w:pPr>
            <w:pStyle w:val="TOC2"/>
          </w:pPr>
        </w:pPrChange>
      </w:pPr>
      <w:del w:id="3716" w:author="John Clevenger" w:date="2023-11-18T14:49:00Z">
        <w:r w:rsidRPr="009C588D" w:rsidDel="005A6B63">
          <w:rPr>
            <w:rStyle w:val="Hyperlink"/>
          </w:rPr>
          <w:delText>2.7</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1"/>
        <w:rPr>
          <w:del w:id="3717" w:author="John Clevenger" w:date="2023-11-18T14:49:00Z"/>
          <w:rFonts w:ascii="Calibri" w:hAnsi="Calibri"/>
          <w:sz w:val="22"/>
          <w:szCs w:val="22"/>
        </w:rPr>
        <w:pPrChange w:id="3718" w:author="John Clevenger" w:date="2023-11-24T12:46:00Z">
          <w:pPr>
            <w:pStyle w:val="TOC2"/>
          </w:pPr>
        </w:pPrChange>
      </w:pPr>
      <w:del w:id="3719" w:author="John Clevenger" w:date="2023-11-18T14:49:00Z">
        <w:r w:rsidRPr="009C588D" w:rsidDel="005A6B63">
          <w:rPr>
            <w:rStyle w:val="Hyperlink"/>
          </w:rPr>
          <w:delText>2.8</w:delText>
        </w:r>
        <w:r w:rsidRPr="00F74920" w:rsidDel="005A6B63">
          <w:rPr>
            <w:rFonts w:ascii="Calibri" w:hAnsi="Calibri"/>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pPr>
        <w:pStyle w:val="TOC1"/>
        <w:rPr>
          <w:del w:id="3720" w:author="John Clevenger" w:date="2023-11-18T14:49:00Z"/>
          <w:rFonts w:ascii="Calibri" w:hAnsi="Calibri"/>
          <w:sz w:val="22"/>
          <w:szCs w:val="22"/>
        </w:rPr>
      </w:pPr>
      <w:del w:id="3721"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1"/>
        <w:rPr>
          <w:del w:id="3722" w:author="John Clevenger" w:date="2023-11-18T14:49:00Z"/>
          <w:rFonts w:ascii="Calibri" w:hAnsi="Calibri"/>
          <w:sz w:val="22"/>
          <w:szCs w:val="22"/>
        </w:rPr>
        <w:pPrChange w:id="3723" w:author="John Clevenger" w:date="2023-11-24T12:46:00Z">
          <w:pPr>
            <w:pStyle w:val="TOC2"/>
          </w:pPr>
        </w:pPrChange>
      </w:pPr>
      <w:del w:id="3724" w:author="John Clevenger" w:date="2023-11-18T14:49:00Z">
        <w:r w:rsidRPr="009C588D" w:rsidDel="005A6B63">
          <w:rPr>
            <w:rStyle w:val="Hyperlink"/>
          </w:rPr>
          <w:delText>3.1</w:delText>
        </w:r>
        <w:r w:rsidRPr="00F74920" w:rsidDel="005A6B63">
          <w:rPr>
            <w:rFonts w:ascii="Calibri" w:hAnsi="Calibri"/>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1"/>
        <w:rPr>
          <w:del w:id="3725" w:author="John Clevenger" w:date="2023-11-18T14:49:00Z"/>
          <w:rFonts w:ascii="Calibri" w:hAnsi="Calibri"/>
          <w:sz w:val="22"/>
          <w:szCs w:val="22"/>
        </w:rPr>
        <w:pPrChange w:id="3726" w:author="John Clevenger" w:date="2023-11-24T12:46:00Z">
          <w:pPr>
            <w:pStyle w:val="TOC2"/>
          </w:pPr>
        </w:pPrChange>
      </w:pPr>
      <w:del w:id="3727" w:author="John Clevenger" w:date="2023-11-18T14:49:00Z">
        <w:r w:rsidRPr="009C588D" w:rsidDel="005A6B63">
          <w:rPr>
            <w:rStyle w:val="Hyperlink"/>
          </w:rPr>
          <w:delText>3.2</w:delText>
        </w:r>
        <w:r w:rsidRPr="00F74920" w:rsidDel="005A6B63">
          <w:rPr>
            <w:rFonts w:ascii="Calibri" w:hAnsi="Calibri"/>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1"/>
        <w:rPr>
          <w:del w:id="3728" w:author="John Clevenger" w:date="2023-11-18T14:49:00Z"/>
          <w:rFonts w:ascii="Calibri" w:hAnsi="Calibri"/>
          <w:sz w:val="22"/>
          <w:szCs w:val="22"/>
        </w:rPr>
        <w:pPrChange w:id="3729" w:author="John Clevenger" w:date="2023-11-24T12:46:00Z">
          <w:pPr>
            <w:pStyle w:val="TOC2"/>
          </w:pPr>
        </w:pPrChange>
      </w:pPr>
      <w:del w:id="3730" w:author="John Clevenger" w:date="2023-11-18T14:49:00Z">
        <w:r w:rsidRPr="009C588D" w:rsidDel="005A6B63">
          <w:rPr>
            <w:rStyle w:val="Hyperlink"/>
          </w:rPr>
          <w:delText>3.3</w:delText>
        </w:r>
        <w:r w:rsidRPr="00F74920" w:rsidDel="005A6B63">
          <w:rPr>
            <w:rFonts w:ascii="Calibri" w:hAnsi="Calibri"/>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1"/>
        <w:rPr>
          <w:del w:id="3731" w:author="John Clevenger" w:date="2023-11-18T14:49:00Z"/>
          <w:rFonts w:ascii="Calibri" w:hAnsi="Calibri"/>
          <w:sz w:val="22"/>
          <w:szCs w:val="22"/>
        </w:rPr>
        <w:pPrChange w:id="3732" w:author="John Clevenger" w:date="2023-11-24T12:46:00Z">
          <w:pPr>
            <w:pStyle w:val="TOC2"/>
          </w:pPr>
        </w:pPrChange>
      </w:pPr>
      <w:del w:id="3733" w:author="John Clevenger" w:date="2023-11-18T14:49:00Z">
        <w:r w:rsidRPr="009C588D" w:rsidDel="005A6B63">
          <w:rPr>
            <w:rStyle w:val="Hyperlink"/>
          </w:rPr>
          <w:delText>3.4</w:delText>
        </w:r>
        <w:r w:rsidRPr="00F74920" w:rsidDel="005A6B63">
          <w:rPr>
            <w:rFonts w:ascii="Calibri" w:hAnsi="Calibri"/>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1"/>
        <w:rPr>
          <w:del w:id="3734" w:author="John Clevenger" w:date="2023-11-18T14:49:00Z"/>
          <w:rFonts w:ascii="Calibri" w:hAnsi="Calibri"/>
          <w:sz w:val="22"/>
          <w:szCs w:val="22"/>
        </w:rPr>
        <w:pPrChange w:id="3735" w:author="John Clevenger" w:date="2023-11-24T12:46:00Z">
          <w:pPr>
            <w:pStyle w:val="TOC2"/>
          </w:pPr>
        </w:pPrChange>
      </w:pPr>
      <w:del w:id="3736" w:author="John Clevenger" w:date="2023-11-18T14:49:00Z">
        <w:r w:rsidRPr="009C588D" w:rsidDel="005A6B63">
          <w:rPr>
            <w:rStyle w:val="Hyperlink"/>
          </w:rPr>
          <w:delText>3.5</w:delText>
        </w:r>
        <w:r w:rsidRPr="00F74920" w:rsidDel="005A6B63">
          <w:rPr>
            <w:rFonts w:ascii="Calibri" w:hAnsi="Calibri"/>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pPr>
        <w:pStyle w:val="TOC1"/>
        <w:rPr>
          <w:del w:id="3737" w:author="John Clevenger" w:date="2023-11-18T14:49:00Z"/>
          <w:rFonts w:ascii="Calibri" w:hAnsi="Calibri"/>
          <w:sz w:val="22"/>
          <w:szCs w:val="22"/>
        </w:rPr>
      </w:pPr>
      <w:del w:id="373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1"/>
        <w:rPr>
          <w:del w:id="3739" w:author="John Clevenger" w:date="2023-11-18T14:49:00Z"/>
          <w:rFonts w:ascii="Calibri" w:hAnsi="Calibri"/>
          <w:sz w:val="22"/>
          <w:szCs w:val="22"/>
        </w:rPr>
        <w:pPrChange w:id="3740" w:author="John Clevenger" w:date="2023-11-24T12:46:00Z">
          <w:pPr>
            <w:pStyle w:val="TOC2"/>
          </w:pPr>
        </w:pPrChange>
      </w:pPr>
      <w:del w:id="3741" w:author="John Clevenger" w:date="2023-11-18T14:49:00Z">
        <w:r w:rsidRPr="009C588D" w:rsidDel="005A6B63">
          <w:rPr>
            <w:rStyle w:val="Hyperlink"/>
          </w:rPr>
          <w:delText>4.1</w:delText>
        </w:r>
        <w:r w:rsidRPr="00F74920" w:rsidDel="005A6B63">
          <w:rPr>
            <w:rFonts w:ascii="Calibri" w:hAnsi="Calibri"/>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1"/>
        <w:rPr>
          <w:del w:id="3742" w:author="John Clevenger" w:date="2023-11-18T14:49:00Z"/>
          <w:rFonts w:ascii="Calibri" w:hAnsi="Calibri"/>
          <w:sz w:val="22"/>
          <w:szCs w:val="22"/>
        </w:rPr>
        <w:pPrChange w:id="3743" w:author="John Clevenger" w:date="2023-11-24T12:46:00Z">
          <w:pPr>
            <w:pStyle w:val="TOC2"/>
          </w:pPr>
        </w:pPrChange>
      </w:pPr>
      <w:del w:id="3744" w:author="John Clevenger" w:date="2023-11-18T14:49:00Z">
        <w:r w:rsidRPr="009C588D" w:rsidDel="005A6B63">
          <w:rPr>
            <w:rStyle w:val="Hyperlink"/>
          </w:rPr>
          <w:delText>4.2</w:delText>
        </w:r>
        <w:r w:rsidRPr="00F74920" w:rsidDel="005A6B63">
          <w:rPr>
            <w:rFonts w:ascii="Calibri" w:hAnsi="Calibri"/>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pPr>
        <w:pStyle w:val="TOC1"/>
        <w:rPr>
          <w:del w:id="3745" w:author="John Clevenger" w:date="2023-11-18T14:49:00Z"/>
          <w:rFonts w:ascii="Calibri" w:hAnsi="Calibri"/>
          <w:sz w:val="22"/>
          <w:szCs w:val="22"/>
        </w:rPr>
      </w:pPr>
      <w:del w:id="3746"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1"/>
        <w:rPr>
          <w:del w:id="3747" w:author="John Clevenger" w:date="2023-11-18T14:49:00Z"/>
          <w:rFonts w:ascii="Calibri" w:hAnsi="Calibri"/>
          <w:sz w:val="22"/>
          <w:szCs w:val="22"/>
        </w:rPr>
        <w:pPrChange w:id="3748" w:author="John Clevenger" w:date="2023-11-24T12:46:00Z">
          <w:pPr>
            <w:pStyle w:val="TOC2"/>
          </w:pPr>
        </w:pPrChange>
      </w:pPr>
      <w:del w:id="3749" w:author="John Clevenger" w:date="2023-11-18T14:49:00Z">
        <w:r w:rsidRPr="009C588D" w:rsidDel="005A6B63">
          <w:rPr>
            <w:rStyle w:val="Hyperlink"/>
          </w:rPr>
          <w:delText>5.1</w:delText>
        </w:r>
        <w:r w:rsidRPr="00F74920" w:rsidDel="005A6B63">
          <w:rPr>
            <w:rFonts w:ascii="Calibri" w:hAnsi="Calibri"/>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1"/>
        <w:rPr>
          <w:del w:id="3750" w:author="John Clevenger" w:date="2023-11-18T14:49:00Z"/>
          <w:rFonts w:ascii="Calibri" w:hAnsi="Calibri"/>
          <w:sz w:val="22"/>
          <w:szCs w:val="22"/>
        </w:rPr>
        <w:pPrChange w:id="3751" w:author="John Clevenger" w:date="2023-11-24T12:46:00Z">
          <w:pPr>
            <w:pStyle w:val="TOC2"/>
          </w:pPr>
        </w:pPrChange>
      </w:pPr>
      <w:del w:id="3752" w:author="John Clevenger" w:date="2023-11-18T14:49:00Z">
        <w:r w:rsidRPr="009C588D" w:rsidDel="005A6B63">
          <w:rPr>
            <w:rStyle w:val="Hyperlink"/>
          </w:rPr>
          <w:delText>5.2</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1"/>
        <w:rPr>
          <w:del w:id="3753" w:author="John Clevenger" w:date="2023-11-18T14:49:00Z"/>
          <w:rFonts w:ascii="Calibri" w:hAnsi="Calibri"/>
          <w:sz w:val="22"/>
          <w:szCs w:val="22"/>
        </w:rPr>
        <w:pPrChange w:id="3754" w:author="John Clevenger" w:date="2023-11-24T12:46:00Z">
          <w:pPr>
            <w:pStyle w:val="TOC3"/>
          </w:pPr>
        </w:pPrChange>
      </w:pPr>
      <w:del w:id="3755"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1"/>
        <w:rPr>
          <w:del w:id="3756" w:author="John Clevenger" w:date="2023-11-18T14:49:00Z"/>
          <w:rFonts w:ascii="Calibri" w:hAnsi="Calibri"/>
          <w:sz w:val="22"/>
          <w:szCs w:val="22"/>
        </w:rPr>
        <w:pPrChange w:id="3757" w:author="John Clevenger" w:date="2023-11-24T12:46:00Z">
          <w:pPr>
            <w:pStyle w:val="TOC2"/>
          </w:pPr>
        </w:pPrChange>
      </w:pPr>
      <w:del w:id="3758" w:author="John Clevenger" w:date="2023-11-18T14:49:00Z">
        <w:r w:rsidRPr="009C588D" w:rsidDel="005A6B63">
          <w:rPr>
            <w:rStyle w:val="Hyperlink"/>
          </w:rPr>
          <w:delText>5.3</w:delText>
        </w:r>
        <w:r w:rsidRPr="00F74920" w:rsidDel="005A6B63">
          <w:rPr>
            <w:rFonts w:ascii="Calibri" w:hAnsi="Calibri"/>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1"/>
        <w:rPr>
          <w:del w:id="3759" w:author="John Clevenger" w:date="2023-11-18T14:49:00Z"/>
          <w:rFonts w:ascii="Calibri" w:hAnsi="Calibri"/>
          <w:sz w:val="22"/>
          <w:szCs w:val="22"/>
        </w:rPr>
        <w:pPrChange w:id="3760" w:author="John Clevenger" w:date="2023-11-24T12:46:00Z">
          <w:pPr>
            <w:pStyle w:val="TOC3"/>
          </w:pPr>
        </w:pPrChange>
      </w:pPr>
      <w:del w:id="3761"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1"/>
        <w:rPr>
          <w:del w:id="3762" w:author="John Clevenger" w:date="2023-11-18T14:49:00Z"/>
          <w:rFonts w:ascii="Calibri" w:hAnsi="Calibri"/>
          <w:sz w:val="22"/>
          <w:szCs w:val="22"/>
        </w:rPr>
        <w:pPrChange w:id="3763" w:author="John Clevenger" w:date="2023-11-24T12:46:00Z">
          <w:pPr>
            <w:pStyle w:val="TOC3"/>
          </w:pPr>
        </w:pPrChange>
      </w:pPr>
      <w:del w:id="3764"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1"/>
        <w:rPr>
          <w:del w:id="3765" w:author="John Clevenger" w:date="2023-11-18T14:49:00Z"/>
          <w:rFonts w:ascii="Calibri" w:hAnsi="Calibri"/>
          <w:sz w:val="22"/>
          <w:szCs w:val="22"/>
        </w:rPr>
        <w:pPrChange w:id="3766" w:author="John Clevenger" w:date="2023-11-24T12:46:00Z">
          <w:pPr>
            <w:pStyle w:val="TOC3"/>
          </w:pPr>
        </w:pPrChange>
      </w:pPr>
      <w:del w:id="3767"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1"/>
        <w:rPr>
          <w:del w:id="3768" w:author="John Clevenger" w:date="2023-11-18T14:49:00Z"/>
          <w:rFonts w:ascii="Calibri" w:hAnsi="Calibri"/>
          <w:sz w:val="22"/>
          <w:szCs w:val="22"/>
        </w:rPr>
        <w:pPrChange w:id="3769" w:author="John Clevenger" w:date="2023-11-24T12:46:00Z">
          <w:pPr>
            <w:pStyle w:val="TOC3"/>
          </w:pPr>
        </w:pPrChange>
      </w:pPr>
      <w:del w:id="377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1"/>
        <w:rPr>
          <w:del w:id="3771" w:author="John Clevenger" w:date="2023-11-18T14:49:00Z"/>
          <w:rFonts w:ascii="Calibri" w:hAnsi="Calibri"/>
          <w:sz w:val="22"/>
          <w:szCs w:val="22"/>
        </w:rPr>
        <w:pPrChange w:id="3772" w:author="John Clevenger" w:date="2023-11-24T12:46:00Z">
          <w:pPr>
            <w:pStyle w:val="TOC2"/>
          </w:pPr>
        </w:pPrChange>
      </w:pPr>
      <w:del w:id="3773" w:author="John Clevenger" w:date="2023-11-18T14:49:00Z">
        <w:r w:rsidRPr="009C588D" w:rsidDel="005A6B63">
          <w:rPr>
            <w:rStyle w:val="Hyperlink"/>
          </w:rPr>
          <w:delText>5.4</w:delText>
        </w:r>
        <w:r w:rsidRPr="00F74920" w:rsidDel="005A6B63">
          <w:rPr>
            <w:rFonts w:ascii="Calibri" w:hAnsi="Calibri"/>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1"/>
        <w:rPr>
          <w:del w:id="3774" w:author="John Clevenger" w:date="2023-11-18T14:49:00Z"/>
          <w:rFonts w:ascii="Calibri" w:hAnsi="Calibri"/>
          <w:sz w:val="22"/>
          <w:szCs w:val="22"/>
        </w:rPr>
        <w:pPrChange w:id="3775" w:author="John Clevenger" w:date="2023-11-24T12:46:00Z">
          <w:pPr>
            <w:pStyle w:val="TOC2"/>
          </w:pPr>
        </w:pPrChange>
      </w:pPr>
      <w:del w:id="3776" w:author="John Clevenger" w:date="2023-11-18T14:49:00Z">
        <w:r w:rsidRPr="009C588D" w:rsidDel="005A6B63">
          <w:rPr>
            <w:rStyle w:val="Hyperlink"/>
          </w:rPr>
          <w:delText>5.5</w:delText>
        </w:r>
        <w:r w:rsidRPr="00F74920" w:rsidDel="005A6B63">
          <w:rPr>
            <w:rFonts w:ascii="Calibri" w:hAnsi="Calibri"/>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pPr>
        <w:pStyle w:val="TOC1"/>
        <w:rPr>
          <w:del w:id="3777" w:author="John Clevenger" w:date="2023-11-18T14:49:00Z"/>
          <w:rFonts w:ascii="Calibri" w:hAnsi="Calibri"/>
          <w:sz w:val="22"/>
          <w:szCs w:val="22"/>
        </w:rPr>
      </w:pPr>
      <w:del w:id="3778"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1"/>
        <w:rPr>
          <w:del w:id="3779" w:author="John Clevenger" w:date="2023-11-18T14:49:00Z"/>
          <w:rFonts w:ascii="Calibri" w:hAnsi="Calibri"/>
          <w:sz w:val="22"/>
          <w:szCs w:val="22"/>
        </w:rPr>
        <w:pPrChange w:id="3780" w:author="John Clevenger" w:date="2023-11-24T12:46:00Z">
          <w:pPr>
            <w:pStyle w:val="TOC2"/>
          </w:pPr>
        </w:pPrChange>
      </w:pPr>
      <w:del w:id="3781" w:author="John Clevenger" w:date="2023-11-18T14:49:00Z">
        <w:r w:rsidRPr="009C588D" w:rsidDel="005A6B63">
          <w:rPr>
            <w:rStyle w:val="Hyperlink"/>
          </w:rPr>
          <w:delText>6.1</w:delText>
        </w:r>
        <w:r w:rsidRPr="00F74920" w:rsidDel="005A6B63">
          <w:rPr>
            <w:rFonts w:ascii="Calibri" w:hAnsi="Calibri"/>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1"/>
        <w:rPr>
          <w:del w:id="3782" w:author="John Clevenger" w:date="2023-11-18T14:49:00Z"/>
          <w:rFonts w:ascii="Calibri" w:hAnsi="Calibri"/>
          <w:sz w:val="22"/>
          <w:szCs w:val="22"/>
        </w:rPr>
        <w:pPrChange w:id="3783" w:author="John Clevenger" w:date="2023-11-24T12:46:00Z">
          <w:pPr>
            <w:pStyle w:val="TOC2"/>
          </w:pPr>
        </w:pPrChange>
      </w:pPr>
      <w:del w:id="3784" w:author="John Clevenger" w:date="2023-11-18T14:49:00Z">
        <w:r w:rsidRPr="009C588D" w:rsidDel="005A6B63">
          <w:rPr>
            <w:rStyle w:val="Hyperlink"/>
          </w:rPr>
          <w:delText>6.2</w:delText>
        </w:r>
        <w:r w:rsidRPr="00F74920" w:rsidDel="005A6B63">
          <w:rPr>
            <w:rFonts w:ascii="Calibri" w:hAnsi="Calibri"/>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1"/>
        <w:rPr>
          <w:del w:id="3785" w:author="John Clevenger" w:date="2023-11-18T14:49:00Z"/>
          <w:rFonts w:ascii="Calibri" w:hAnsi="Calibri"/>
          <w:sz w:val="22"/>
          <w:szCs w:val="22"/>
        </w:rPr>
        <w:pPrChange w:id="3786" w:author="John Clevenger" w:date="2023-11-24T12:46:00Z">
          <w:pPr>
            <w:pStyle w:val="TOC3"/>
          </w:pPr>
        </w:pPrChange>
      </w:pPr>
      <w:del w:id="3787"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1"/>
        <w:rPr>
          <w:del w:id="3788" w:author="John Clevenger" w:date="2023-11-18T14:49:00Z"/>
          <w:rFonts w:ascii="Calibri" w:hAnsi="Calibri"/>
          <w:sz w:val="22"/>
          <w:szCs w:val="22"/>
        </w:rPr>
        <w:pPrChange w:id="3789" w:author="John Clevenger" w:date="2023-11-24T12:46:00Z">
          <w:pPr>
            <w:pStyle w:val="TOC3"/>
          </w:pPr>
        </w:pPrChange>
      </w:pPr>
      <w:del w:id="3790"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1"/>
        <w:rPr>
          <w:del w:id="3791" w:author="John Clevenger" w:date="2023-11-18T14:49:00Z"/>
          <w:rFonts w:ascii="Calibri" w:hAnsi="Calibri"/>
          <w:sz w:val="22"/>
          <w:szCs w:val="22"/>
        </w:rPr>
        <w:pPrChange w:id="3792" w:author="John Clevenger" w:date="2023-11-24T12:46:00Z">
          <w:pPr>
            <w:pStyle w:val="TOC3"/>
          </w:pPr>
        </w:pPrChange>
      </w:pPr>
      <w:del w:id="3793"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1"/>
        <w:rPr>
          <w:del w:id="3794" w:author="John Clevenger" w:date="2023-11-18T14:49:00Z"/>
          <w:rFonts w:ascii="Calibri" w:hAnsi="Calibri"/>
          <w:sz w:val="22"/>
          <w:szCs w:val="22"/>
        </w:rPr>
        <w:pPrChange w:id="3795" w:author="John Clevenger" w:date="2023-11-24T12:46:00Z">
          <w:pPr>
            <w:pStyle w:val="TOC3"/>
          </w:pPr>
        </w:pPrChange>
      </w:pPr>
      <w:del w:id="3796"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1"/>
        <w:rPr>
          <w:del w:id="3797" w:author="John Clevenger" w:date="2023-11-18T14:49:00Z"/>
          <w:rFonts w:ascii="Calibri" w:hAnsi="Calibri"/>
          <w:sz w:val="22"/>
          <w:szCs w:val="22"/>
        </w:rPr>
        <w:pPrChange w:id="3798" w:author="John Clevenger" w:date="2023-11-24T12:46:00Z">
          <w:pPr>
            <w:pStyle w:val="TOC2"/>
          </w:pPr>
        </w:pPrChange>
      </w:pPr>
      <w:del w:id="3799" w:author="John Clevenger" w:date="2023-11-18T14:49:00Z">
        <w:r w:rsidRPr="009C588D" w:rsidDel="005A6B63">
          <w:rPr>
            <w:rStyle w:val="Hyperlink"/>
          </w:rPr>
          <w:delText>6.3</w:delText>
        </w:r>
        <w:r w:rsidRPr="00F74920" w:rsidDel="005A6B63">
          <w:rPr>
            <w:rFonts w:ascii="Calibri" w:hAnsi="Calibri"/>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1"/>
        <w:rPr>
          <w:del w:id="3800" w:author="John Clevenger" w:date="2023-11-18T14:49:00Z"/>
          <w:rFonts w:ascii="Calibri" w:hAnsi="Calibri"/>
          <w:sz w:val="22"/>
          <w:szCs w:val="22"/>
        </w:rPr>
        <w:pPrChange w:id="3801" w:author="John Clevenger" w:date="2023-11-24T12:46:00Z">
          <w:pPr>
            <w:pStyle w:val="TOC3"/>
          </w:pPr>
        </w:pPrChange>
      </w:pPr>
      <w:del w:id="380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1"/>
        <w:rPr>
          <w:del w:id="3803" w:author="John Clevenger" w:date="2023-11-18T14:49:00Z"/>
          <w:rFonts w:ascii="Calibri" w:hAnsi="Calibri"/>
          <w:sz w:val="22"/>
          <w:szCs w:val="22"/>
        </w:rPr>
        <w:pPrChange w:id="3804" w:author="John Clevenger" w:date="2023-11-24T12:46:00Z">
          <w:pPr>
            <w:pStyle w:val="TOC3"/>
          </w:pPr>
        </w:pPrChange>
      </w:pPr>
      <w:del w:id="3805"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1"/>
        <w:rPr>
          <w:del w:id="3806" w:author="John Clevenger" w:date="2023-11-18T14:49:00Z"/>
          <w:rFonts w:ascii="Calibri" w:hAnsi="Calibri"/>
          <w:sz w:val="22"/>
          <w:szCs w:val="22"/>
        </w:rPr>
        <w:pPrChange w:id="3807" w:author="John Clevenger" w:date="2023-11-24T12:46:00Z">
          <w:pPr>
            <w:pStyle w:val="TOC3"/>
          </w:pPr>
        </w:pPrChange>
      </w:pPr>
      <w:del w:id="3808"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1"/>
        <w:rPr>
          <w:del w:id="3809" w:author="John Clevenger" w:date="2023-11-18T14:49:00Z"/>
          <w:rFonts w:ascii="Calibri" w:hAnsi="Calibri"/>
          <w:sz w:val="22"/>
          <w:szCs w:val="22"/>
        </w:rPr>
        <w:pPrChange w:id="3810" w:author="John Clevenger" w:date="2023-11-24T12:46:00Z">
          <w:pPr>
            <w:pStyle w:val="TOC3"/>
          </w:pPr>
        </w:pPrChange>
      </w:pPr>
      <w:del w:id="3811"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1"/>
        <w:rPr>
          <w:del w:id="3812" w:author="John Clevenger" w:date="2023-11-18T14:49:00Z"/>
          <w:rFonts w:ascii="Calibri" w:hAnsi="Calibri"/>
          <w:sz w:val="22"/>
          <w:szCs w:val="22"/>
        </w:rPr>
        <w:pPrChange w:id="3813" w:author="John Clevenger" w:date="2023-11-24T12:46:00Z">
          <w:pPr>
            <w:pStyle w:val="TOC2"/>
          </w:pPr>
        </w:pPrChange>
      </w:pPr>
      <w:del w:id="3814" w:author="John Clevenger" w:date="2023-11-18T14:49:00Z">
        <w:r w:rsidRPr="009C588D" w:rsidDel="005A6B63">
          <w:rPr>
            <w:rStyle w:val="Hyperlink"/>
          </w:rPr>
          <w:delText>6.4</w:delText>
        </w:r>
        <w:r w:rsidRPr="00F74920" w:rsidDel="005A6B63">
          <w:rPr>
            <w:rFonts w:ascii="Calibri" w:hAnsi="Calibri"/>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1"/>
        <w:rPr>
          <w:del w:id="3815" w:author="John Clevenger" w:date="2023-11-18T14:49:00Z"/>
          <w:rFonts w:ascii="Calibri" w:hAnsi="Calibri"/>
          <w:sz w:val="22"/>
          <w:szCs w:val="22"/>
        </w:rPr>
        <w:pPrChange w:id="3816" w:author="John Clevenger" w:date="2023-11-24T12:46:00Z">
          <w:pPr>
            <w:pStyle w:val="TOC3"/>
          </w:pPr>
        </w:pPrChange>
      </w:pPr>
      <w:del w:id="3817"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1"/>
        <w:rPr>
          <w:del w:id="3818" w:author="John Clevenger" w:date="2023-11-18T14:49:00Z"/>
          <w:rFonts w:ascii="Calibri" w:hAnsi="Calibri"/>
          <w:sz w:val="22"/>
          <w:szCs w:val="22"/>
        </w:rPr>
        <w:pPrChange w:id="3819" w:author="John Clevenger" w:date="2023-11-24T12:46:00Z">
          <w:pPr>
            <w:pStyle w:val="TOC3"/>
          </w:pPr>
        </w:pPrChange>
      </w:pPr>
      <w:del w:id="3820"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1"/>
        <w:rPr>
          <w:del w:id="3821" w:author="John Clevenger" w:date="2023-11-18T14:49:00Z"/>
          <w:rFonts w:ascii="Calibri" w:hAnsi="Calibri"/>
          <w:sz w:val="22"/>
          <w:szCs w:val="22"/>
        </w:rPr>
        <w:pPrChange w:id="3822" w:author="John Clevenger" w:date="2023-11-24T12:46:00Z">
          <w:pPr>
            <w:pStyle w:val="TOC3"/>
          </w:pPr>
        </w:pPrChange>
      </w:pPr>
      <w:del w:id="3823"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1"/>
        <w:rPr>
          <w:del w:id="3824" w:author="John Clevenger" w:date="2023-11-18T14:49:00Z"/>
          <w:rFonts w:ascii="Calibri" w:hAnsi="Calibri"/>
          <w:sz w:val="22"/>
          <w:szCs w:val="22"/>
        </w:rPr>
        <w:pPrChange w:id="3825" w:author="John Clevenger" w:date="2023-11-24T12:46:00Z">
          <w:pPr>
            <w:pStyle w:val="TOC3"/>
          </w:pPr>
        </w:pPrChange>
      </w:pPr>
      <w:del w:id="3826"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1"/>
        <w:rPr>
          <w:del w:id="3827" w:author="John Clevenger" w:date="2023-11-18T14:49:00Z"/>
          <w:rFonts w:ascii="Calibri" w:hAnsi="Calibri"/>
          <w:sz w:val="22"/>
          <w:szCs w:val="22"/>
        </w:rPr>
        <w:pPrChange w:id="3828" w:author="John Clevenger" w:date="2023-11-24T12:46:00Z">
          <w:pPr>
            <w:pStyle w:val="TOC2"/>
          </w:pPr>
        </w:pPrChange>
      </w:pPr>
      <w:del w:id="3829" w:author="John Clevenger" w:date="2023-11-18T14:49:00Z">
        <w:r w:rsidRPr="009C588D" w:rsidDel="005A6B63">
          <w:rPr>
            <w:rStyle w:val="Hyperlink"/>
          </w:rPr>
          <w:delText>6.5</w:delText>
        </w:r>
        <w:r w:rsidRPr="00F74920" w:rsidDel="005A6B63">
          <w:rPr>
            <w:rFonts w:ascii="Calibri" w:hAnsi="Calibri"/>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1"/>
        <w:rPr>
          <w:del w:id="3830" w:author="John Clevenger" w:date="2023-11-18T14:49:00Z"/>
          <w:rFonts w:ascii="Calibri" w:hAnsi="Calibri"/>
          <w:sz w:val="22"/>
          <w:szCs w:val="22"/>
        </w:rPr>
        <w:pPrChange w:id="3831" w:author="John Clevenger" w:date="2023-11-24T12:46:00Z">
          <w:pPr>
            <w:pStyle w:val="TOC3"/>
          </w:pPr>
        </w:pPrChange>
      </w:pPr>
      <w:del w:id="383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1"/>
        <w:rPr>
          <w:del w:id="3833" w:author="John Clevenger" w:date="2023-11-18T14:49:00Z"/>
          <w:rFonts w:ascii="Calibri" w:hAnsi="Calibri"/>
          <w:sz w:val="22"/>
          <w:szCs w:val="22"/>
        </w:rPr>
        <w:pPrChange w:id="3834" w:author="John Clevenger" w:date="2023-11-24T12:46:00Z">
          <w:pPr>
            <w:pStyle w:val="TOC3"/>
          </w:pPr>
        </w:pPrChange>
      </w:pPr>
      <w:del w:id="3835"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1"/>
        <w:rPr>
          <w:del w:id="3836" w:author="John Clevenger" w:date="2023-11-18T14:49:00Z"/>
          <w:rFonts w:ascii="Calibri" w:hAnsi="Calibri"/>
          <w:sz w:val="22"/>
          <w:szCs w:val="22"/>
        </w:rPr>
        <w:pPrChange w:id="3837" w:author="John Clevenger" w:date="2023-11-24T12:46:00Z">
          <w:pPr>
            <w:pStyle w:val="TOC2"/>
          </w:pPr>
        </w:pPrChange>
      </w:pPr>
      <w:del w:id="3838" w:author="John Clevenger" w:date="2023-11-18T14:49:00Z">
        <w:r w:rsidRPr="009C588D" w:rsidDel="005A6B63">
          <w:rPr>
            <w:rStyle w:val="Hyperlink"/>
          </w:rPr>
          <w:delText>6.6</w:delText>
        </w:r>
        <w:r w:rsidRPr="00F74920" w:rsidDel="005A6B63">
          <w:rPr>
            <w:rFonts w:ascii="Calibri" w:hAnsi="Calibri"/>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1"/>
        <w:rPr>
          <w:del w:id="3839" w:author="John Clevenger" w:date="2023-11-18T14:49:00Z"/>
          <w:rFonts w:ascii="Calibri" w:hAnsi="Calibri"/>
          <w:sz w:val="22"/>
          <w:szCs w:val="22"/>
        </w:rPr>
        <w:pPrChange w:id="3840" w:author="John Clevenger" w:date="2023-11-24T12:46:00Z">
          <w:pPr>
            <w:pStyle w:val="TOC3"/>
          </w:pPr>
        </w:pPrChange>
      </w:pPr>
      <w:del w:id="3841"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1"/>
        <w:rPr>
          <w:del w:id="3842" w:author="John Clevenger" w:date="2023-11-18T14:49:00Z"/>
          <w:rFonts w:ascii="Calibri" w:hAnsi="Calibri"/>
          <w:sz w:val="22"/>
          <w:szCs w:val="22"/>
        </w:rPr>
        <w:pPrChange w:id="3843" w:author="John Clevenger" w:date="2023-11-24T12:46:00Z">
          <w:pPr>
            <w:pStyle w:val="TOC3"/>
          </w:pPr>
        </w:pPrChange>
      </w:pPr>
      <w:del w:id="3844"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1"/>
        <w:rPr>
          <w:del w:id="3845" w:author="John Clevenger" w:date="2023-11-18T14:49:00Z"/>
          <w:rFonts w:ascii="Calibri" w:hAnsi="Calibri"/>
          <w:sz w:val="22"/>
          <w:szCs w:val="22"/>
        </w:rPr>
        <w:pPrChange w:id="3846" w:author="John Clevenger" w:date="2023-11-24T12:46:00Z">
          <w:pPr>
            <w:pStyle w:val="TOC2"/>
          </w:pPr>
        </w:pPrChange>
      </w:pPr>
      <w:del w:id="3847" w:author="John Clevenger" w:date="2023-11-18T14:49:00Z">
        <w:r w:rsidRPr="009C588D" w:rsidDel="005A6B63">
          <w:rPr>
            <w:rStyle w:val="Hyperlink"/>
          </w:rPr>
          <w:delText>6.7</w:delText>
        </w:r>
        <w:r w:rsidRPr="00F74920" w:rsidDel="005A6B63">
          <w:rPr>
            <w:rFonts w:ascii="Calibri" w:hAnsi="Calibri"/>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1"/>
        <w:rPr>
          <w:del w:id="3848" w:author="John Clevenger" w:date="2023-11-18T14:49:00Z"/>
          <w:rFonts w:ascii="Calibri" w:hAnsi="Calibri"/>
          <w:sz w:val="22"/>
          <w:szCs w:val="22"/>
        </w:rPr>
        <w:pPrChange w:id="3849" w:author="John Clevenger" w:date="2023-11-24T12:46:00Z">
          <w:pPr>
            <w:pStyle w:val="TOC2"/>
          </w:pPr>
        </w:pPrChange>
      </w:pPr>
      <w:del w:id="3850" w:author="John Clevenger" w:date="2023-11-18T14:49:00Z">
        <w:r w:rsidRPr="009C588D" w:rsidDel="005A6B63">
          <w:rPr>
            <w:rStyle w:val="Hyperlink"/>
          </w:rPr>
          <w:delText>6.8</w:delText>
        </w:r>
        <w:r w:rsidRPr="00F74920" w:rsidDel="005A6B63">
          <w:rPr>
            <w:rFonts w:ascii="Calibri" w:hAnsi="Calibri"/>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pPr>
        <w:pStyle w:val="TOC1"/>
        <w:rPr>
          <w:del w:id="3851" w:author="John Clevenger" w:date="2023-11-18T14:49:00Z"/>
          <w:rFonts w:ascii="Calibri" w:hAnsi="Calibri"/>
          <w:sz w:val="22"/>
          <w:szCs w:val="22"/>
        </w:rPr>
      </w:pPr>
      <w:del w:id="3852"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1"/>
        <w:rPr>
          <w:del w:id="3853" w:author="John Clevenger" w:date="2023-11-18T14:49:00Z"/>
          <w:rFonts w:ascii="Calibri" w:hAnsi="Calibri"/>
          <w:sz w:val="22"/>
          <w:szCs w:val="22"/>
        </w:rPr>
        <w:pPrChange w:id="3854" w:author="John Clevenger" w:date="2023-11-24T12:46:00Z">
          <w:pPr>
            <w:pStyle w:val="TOC2"/>
          </w:pPr>
        </w:pPrChange>
      </w:pPr>
      <w:del w:id="3855" w:author="John Clevenger" w:date="2023-11-18T14:49:00Z">
        <w:r w:rsidRPr="009C588D" w:rsidDel="005A6B63">
          <w:rPr>
            <w:rStyle w:val="Hyperlink"/>
          </w:rPr>
          <w:delText>7.1</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1"/>
        <w:rPr>
          <w:del w:id="3856" w:author="John Clevenger" w:date="2023-11-18T14:49:00Z"/>
          <w:rFonts w:ascii="Calibri" w:hAnsi="Calibri"/>
          <w:sz w:val="22"/>
          <w:szCs w:val="22"/>
        </w:rPr>
        <w:pPrChange w:id="3857" w:author="John Clevenger" w:date="2023-11-24T12:46:00Z">
          <w:pPr>
            <w:pStyle w:val="TOC2"/>
          </w:pPr>
        </w:pPrChange>
      </w:pPr>
      <w:del w:id="3858" w:author="John Clevenger" w:date="2023-11-18T14:49:00Z">
        <w:r w:rsidRPr="009C588D" w:rsidDel="005A6B63">
          <w:rPr>
            <w:rStyle w:val="Hyperlink"/>
          </w:rPr>
          <w:delText>7.2</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1"/>
        <w:rPr>
          <w:del w:id="3859" w:author="John Clevenger" w:date="2023-11-18T14:49:00Z"/>
          <w:rFonts w:ascii="Calibri" w:hAnsi="Calibri"/>
          <w:sz w:val="22"/>
          <w:szCs w:val="22"/>
        </w:rPr>
        <w:pPrChange w:id="3860" w:author="John Clevenger" w:date="2023-11-24T12:46:00Z">
          <w:pPr>
            <w:pStyle w:val="TOC2"/>
          </w:pPr>
        </w:pPrChange>
      </w:pPr>
      <w:del w:id="3861" w:author="John Clevenger" w:date="2023-11-18T14:49:00Z">
        <w:r w:rsidRPr="009C588D" w:rsidDel="005A6B63">
          <w:rPr>
            <w:rStyle w:val="Hyperlink"/>
          </w:rPr>
          <w:delText>7.3</w:delText>
        </w:r>
        <w:r w:rsidRPr="00F74920" w:rsidDel="005A6B63">
          <w:rPr>
            <w:rFonts w:ascii="Calibri" w:hAnsi="Calibri"/>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pPr>
        <w:pStyle w:val="TOC1"/>
        <w:rPr>
          <w:del w:id="3862" w:author="John Clevenger" w:date="2023-11-18T14:49:00Z"/>
          <w:rFonts w:ascii="Calibri" w:hAnsi="Calibri"/>
          <w:sz w:val="22"/>
          <w:szCs w:val="22"/>
        </w:rPr>
      </w:pPr>
      <w:del w:id="3863"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1"/>
        <w:rPr>
          <w:del w:id="3864" w:author="John Clevenger" w:date="2023-11-18T14:49:00Z"/>
          <w:rFonts w:ascii="Calibri" w:hAnsi="Calibri"/>
          <w:sz w:val="22"/>
          <w:szCs w:val="22"/>
        </w:rPr>
        <w:pPrChange w:id="3865" w:author="John Clevenger" w:date="2023-11-24T12:46:00Z">
          <w:pPr>
            <w:pStyle w:val="TOC2"/>
          </w:pPr>
        </w:pPrChange>
      </w:pPr>
      <w:del w:id="3866" w:author="John Clevenger" w:date="2023-11-18T14:49:00Z">
        <w:r w:rsidRPr="009C588D" w:rsidDel="005A6B63">
          <w:rPr>
            <w:rStyle w:val="Hyperlink"/>
          </w:rPr>
          <w:delText>8.1</w:delText>
        </w:r>
        <w:r w:rsidRPr="00F74920" w:rsidDel="005A6B63">
          <w:rPr>
            <w:rFonts w:ascii="Calibri" w:hAnsi="Calibri"/>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1"/>
        <w:rPr>
          <w:del w:id="3867" w:author="John Clevenger" w:date="2023-11-18T14:49:00Z"/>
          <w:rFonts w:ascii="Calibri" w:hAnsi="Calibri"/>
          <w:sz w:val="22"/>
          <w:szCs w:val="22"/>
        </w:rPr>
        <w:pPrChange w:id="3868" w:author="John Clevenger" w:date="2023-11-24T12:46:00Z">
          <w:pPr>
            <w:pStyle w:val="TOC3"/>
          </w:pPr>
        </w:pPrChange>
      </w:pPr>
      <w:del w:id="3869"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1"/>
        <w:rPr>
          <w:del w:id="3870" w:author="John Clevenger" w:date="2023-11-18T14:49:00Z"/>
          <w:rFonts w:ascii="Calibri" w:hAnsi="Calibri"/>
          <w:sz w:val="22"/>
          <w:szCs w:val="22"/>
        </w:rPr>
        <w:pPrChange w:id="3871" w:author="John Clevenger" w:date="2023-11-24T12:46:00Z">
          <w:pPr>
            <w:pStyle w:val="TOC3"/>
          </w:pPr>
        </w:pPrChange>
      </w:pPr>
      <w:del w:id="3872"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1"/>
        <w:rPr>
          <w:del w:id="3873" w:author="John Clevenger" w:date="2023-11-18T14:49:00Z"/>
          <w:rFonts w:ascii="Calibri" w:hAnsi="Calibri"/>
          <w:sz w:val="22"/>
          <w:szCs w:val="22"/>
        </w:rPr>
        <w:pPrChange w:id="3874" w:author="John Clevenger" w:date="2023-11-24T12:46:00Z">
          <w:pPr>
            <w:pStyle w:val="TOC2"/>
          </w:pPr>
        </w:pPrChange>
      </w:pPr>
      <w:del w:id="3875" w:author="John Clevenger" w:date="2023-11-18T14:49:00Z">
        <w:r w:rsidRPr="009C588D" w:rsidDel="005A6B63">
          <w:rPr>
            <w:rStyle w:val="Hyperlink"/>
          </w:rPr>
          <w:delText>8.2</w:delText>
        </w:r>
        <w:r w:rsidRPr="00F74920" w:rsidDel="005A6B63">
          <w:rPr>
            <w:rFonts w:ascii="Calibri" w:hAnsi="Calibri"/>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1"/>
        <w:rPr>
          <w:del w:id="3876" w:author="John Clevenger" w:date="2023-11-18T14:49:00Z"/>
          <w:rFonts w:ascii="Calibri" w:hAnsi="Calibri"/>
          <w:sz w:val="22"/>
          <w:szCs w:val="22"/>
        </w:rPr>
        <w:pPrChange w:id="3877" w:author="John Clevenger" w:date="2023-11-24T12:46:00Z">
          <w:pPr>
            <w:pStyle w:val="TOC2"/>
          </w:pPr>
        </w:pPrChange>
      </w:pPr>
      <w:del w:id="3878" w:author="John Clevenger" w:date="2023-11-18T14:49:00Z">
        <w:r w:rsidRPr="009C588D" w:rsidDel="005A6B63">
          <w:rPr>
            <w:rStyle w:val="Hyperlink"/>
          </w:rPr>
          <w:delText>8.3</w:delText>
        </w:r>
        <w:r w:rsidRPr="00F74920" w:rsidDel="005A6B63">
          <w:rPr>
            <w:rFonts w:ascii="Calibri" w:hAnsi="Calibri"/>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1"/>
        <w:rPr>
          <w:del w:id="3879" w:author="John Clevenger" w:date="2023-11-18T14:49:00Z"/>
          <w:rFonts w:ascii="Calibri" w:hAnsi="Calibri"/>
          <w:sz w:val="22"/>
          <w:szCs w:val="22"/>
        </w:rPr>
        <w:pPrChange w:id="3880" w:author="John Clevenger" w:date="2023-11-24T12:46:00Z">
          <w:pPr>
            <w:pStyle w:val="TOC2"/>
          </w:pPr>
        </w:pPrChange>
      </w:pPr>
      <w:del w:id="3881" w:author="John Clevenger" w:date="2023-11-18T14:49:00Z">
        <w:r w:rsidRPr="009C588D" w:rsidDel="005A6B63">
          <w:rPr>
            <w:rStyle w:val="Hyperlink"/>
          </w:rPr>
          <w:delText>8.4</w:delText>
        </w:r>
        <w:r w:rsidRPr="00F74920" w:rsidDel="005A6B63">
          <w:rPr>
            <w:rFonts w:ascii="Calibri" w:hAnsi="Calibri"/>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pPr>
        <w:pStyle w:val="TOC1"/>
        <w:rPr>
          <w:del w:id="3882" w:author="John Clevenger" w:date="2023-11-18T14:49:00Z"/>
          <w:rFonts w:ascii="Calibri" w:hAnsi="Calibri"/>
          <w:sz w:val="22"/>
          <w:szCs w:val="22"/>
        </w:rPr>
      </w:pPr>
      <w:del w:id="3883"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1"/>
        <w:rPr>
          <w:del w:id="3884" w:author="John Clevenger" w:date="2023-11-18T14:49:00Z"/>
          <w:rFonts w:ascii="Calibri" w:hAnsi="Calibri"/>
          <w:sz w:val="22"/>
          <w:szCs w:val="22"/>
        </w:rPr>
        <w:pPrChange w:id="3885" w:author="John Clevenger" w:date="2023-11-24T12:46:00Z">
          <w:pPr>
            <w:pStyle w:val="TOC2"/>
          </w:pPr>
        </w:pPrChange>
      </w:pPr>
      <w:del w:id="3886" w:author="John Clevenger" w:date="2023-11-18T14:49:00Z">
        <w:r w:rsidRPr="009C588D" w:rsidDel="005A6B63">
          <w:rPr>
            <w:rStyle w:val="Hyperlink"/>
          </w:rPr>
          <w:delText>9.1</w:delText>
        </w:r>
        <w:r w:rsidRPr="00F74920" w:rsidDel="005A6B63">
          <w:rPr>
            <w:rFonts w:ascii="Calibri" w:hAnsi="Calibri"/>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1"/>
        <w:rPr>
          <w:del w:id="3887" w:author="John Clevenger" w:date="2023-11-18T14:49:00Z"/>
          <w:rFonts w:ascii="Calibri" w:hAnsi="Calibri"/>
          <w:sz w:val="22"/>
          <w:szCs w:val="22"/>
        </w:rPr>
        <w:pPrChange w:id="3888" w:author="John Clevenger" w:date="2023-11-24T12:46:00Z">
          <w:pPr>
            <w:pStyle w:val="TOC2"/>
          </w:pPr>
        </w:pPrChange>
      </w:pPr>
      <w:del w:id="3889" w:author="John Clevenger" w:date="2023-11-18T14:49:00Z">
        <w:r w:rsidRPr="009C588D" w:rsidDel="005A6B63">
          <w:rPr>
            <w:rStyle w:val="Hyperlink"/>
          </w:rPr>
          <w:delText>9.2</w:delText>
        </w:r>
        <w:r w:rsidRPr="00F74920" w:rsidDel="005A6B63">
          <w:rPr>
            <w:rFonts w:ascii="Calibri" w:hAnsi="Calibri"/>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1"/>
        <w:rPr>
          <w:del w:id="3890" w:author="John Clevenger" w:date="2023-11-18T14:49:00Z"/>
          <w:rFonts w:ascii="Calibri" w:hAnsi="Calibri"/>
          <w:sz w:val="22"/>
          <w:szCs w:val="22"/>
        </w:rPr>
        <w:pPrChange w:id="3891" w:author="John Clevenger" w:date="2023-11-24T12:46:00Z">
          <w:pPr>
            <w:pStyle w:val="TOC2"/>
          </w:pPr>
        </w:pPrChange>
      </w:pPr>
      <w:del w:id="3892" w:author="John Clevenger" w:date="2023-11-18T14:49:00Z">
        <w:r w:rsidRPr="009C588D" w:rsidDel="005A6B63">
          <w:rPr>
            <w:rStyle w:val="Hyperlink"/>
          </w:rPr>
          <w:delText>9.3</w:delText>
        </w:r>
        <w:r w:rsidRPr="00F74920" w:rsidDel="005A6B63">
          <w:rPr>
            <w:rFonts w:ascii="Calibri" w:hAnsi="Calibri"/>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1"/>
        <w:rPr>
          <w:del w:id="3893" w:author="John Clevenger" w:date="2023-11-18T14:49:00Z"/>
          <w:rFonts w:ascii="Calibri" w:hAnsi="Calibri"/>
          <w:sz w:val="22"/>
          <w:szCs w:val="22"/>
        </w:rPr>
        <w:pPrChange w:id="3894" w:author="John Clevenger" w:date="2023-11-24T12:46:00Z">
          <w:pPr>
            <w:pStyle w:val="TOC3"/>
          </w:pPr>
        </w:pPrChange>
      </w:pPr>
      <w:del w:id="3895"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1"/>
        <w:rPr>
          <w:del w:id="3896" w:author="John Clevenger" w:date="2023-11-18T14:49:00Z"/>
          <w:rFonts w:ascii="Calibri" w:hAnsi="Calibri"/>
          <w:sz w:val="22"/>
          <w:szCs w:val="22"/>
        </w:rPr>
        <w:pPrChange w:id="3897" w:author="John Clevenger" w:date="2023-11-24T12:46:00Z">
          <w:pPr>
            <w:pStyle w:val="TOC2"/>
          </w:pPr>
        </w:pPrChange>
      </w:pPr>
      <w:del w:id="3898" w:author="John Clevenger" w:date="2023-11-18T14:49:00Z">
        <w:r w:rsidRPr="009C588D" w:rsidDel="005A6B63">
          <w:rPr>
            <w:rStyle w:val="Hyperlink"/>
          </w:rPr>
          <w:delText>9.4</w:delText>
        </w:r>
        <w:r w:rsidRPr="00F74920" w:rsidDel="005A6B63">
          <w:rPr>
            <w:rFonts w:ascii="Calibri" w:hAnsi="Calibri"/>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1"/>
        <w:rPr>
          <w:del w:id="3899" w:author="John Clevenger" w:date="2023-11-18T14:49:00Z"/>
          <w:rFonts w:ascii="Calibri" w:hAnsi="Calibri"/>
          <w:sz w:val="22"/>
          <w:szCs w:val="22"/>
        </w:rPr>
        <w:pPrChange w:id="3900" w:author="John Clevenger" w:date="2023-11-24T12:46:00Z">
          <w:pPr>
            <w:pStyle w:val="TOC2"/>
          </w:pPr>
        </w:pPrChange>
      </w:pPr>
      <w:del w:id="3901" w:author="John Clevenger" w:date="2023-11-18T14:49:00Z">
        <w:r w:rsidRPr="009C588D" w:rsidDel="005A6B63">
          <w:rPr>
            <w:rStyle w:val="Hyperlink"/>
          </w:rPr>
          <w:delText>9.5</w:delText>
        </w:r>
        <w:r w:rsidRPr="00F74920" w:rsidDel="005A6B63">
          <w:rPr>
            <w:rFonts w:ascii="Calibri" w:hAnsi="Calibri"/>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1"/>
        <w:rPr>
          <w:del w:id="3902" w:author="John Clevenger" w:date="2023-11-18T14:49:00Z"/>
          <w:rFonts w:ascii="Calibri" w:hAnsi="Calibri"/>
          <w:sz w:val="22"/>
          <w:szCs w:val="22"/>
        </w:rPr>
        <w:pPrChange w:id="3903" w:author="John Clevenger" w:date="2023-11-24T12:46:00Z">
          <w:pPr>
            <w:pStyle w:val="TOC2"/>
          </w:pPr>
        </w:pPrChange>
      </w:pPr>
      <w:del w:id="3904" w:author="John Clevenger" w:date="2023-11-18T14:49:00Z">
        <w:r w:rsidRPr="009C588D" w:rsidDel="005A6B63">
          <w:rPr>
            <w:rStyle w:val="Hyperlink"/>
          </w:rPr>
          <w:delText>9.6</w:delText>
        </w:r>
        <w:r w:rsidRPr="00F74920" w:rsidDel="005A6B63">
          <w:rPr>
            <w:rFonts w:ascii="Calibri" w:hAnsi="Calibri"/>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1"/>
        <w:rPr>
          <w:del w:id="3905" w:author="John Clevenger" w:date="2023-11-18T14:49:00Z"/>
          <w:rFonts w:ascii="Calibri" w:hAnsi="Calibri"/>
          <w:sz w:val="22"/>
          <w:szCs w:val="22"/>
        </w:rPr>
        <w:pPrChange w:id="3906" w:author="John Clevenger" w:date="2023-11-24T12:46:00Z">
          <w:pPr>
            <w:pStyle w:val="TOC3"/>
          </w:pPr>
        </w:pPrChange>
      </w:pPr>
      <w:del w:id="3907"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1"/>
        <w:rPr>
          <w:del w:id="3908" w:author="John Clevenger" w:date="2023-11-18T14:49:00Z"/>
          <w:rFonts w:ascii="Calibri" w:hAnsi="Calibri"/>
          <w:sz w:val="22"/>
          <w:szCs w:val="22"/>
        </w:rPr>
        <w:pPrChange w:id="3909" w:author="John Clevenger" w:date="2023-11-24T12:46:00Z">
          <w:pPr>
            <w:pStyle w:val="TOC2"/>
          </w:pPr>
        </w:pPrChange>
      </w:pPr>
      <w:del w:id="3910" w:author="John Clevenger" w:date="2023-11-18T14:49:00Z">
        <w:r w:rsidRPr="009C588D" w:rsidDel="005A6B63">
          <w:rPr>
            <w:rStyle w:val="Hyperlink"/>
          </w:rPr>
          <w:delText>9.7</w:delText>
        </w:r>
        <w:r w:rsidRPr="00F74920" w:rsidDel="005A6B63">
          <w:rPr>
            <w:rFonts w:ascii="Calibri" w:hAnsi="Calibri"/>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1"/>
        <w:rPr>
          <w:del w:id="3911" w:author="John Clevenger" w:date="2023-11-18T14:49:00Z"/>
          <w:rFonts w:ascii="Calibri" w:hAnsi="Calibri"/>
          <w:sz w:val="22"/>
          <w:szCs w:val="22"/>
        </w:rPr>
        <w:pPrChange w:id="3912" w:author="John Clevenger" w:date="2023-11-24T12:46:00Z">
          <w:pPr>
            <w:pStyle w:val="TOC2"/>
          </w:pPr>
        </w:pPrChange>
      </w:pPr>
      <w:del w:id="3913" w:author="John Clevenger" w:date="2023-11-18T14:49:00Z">
        <w:r w:rsidRPr="009C588D" w:rsidDel="005A6B63">
          <w:rPr>
            <w:rStyle w:val="Hyperlink"/>
          </w:rPr>
          <w:delText>9.8</w:delText>
        </w:r>
        <w:r w:rsidRPr="00F74920" w:rsidDel="005A6B63">
          <w:rPr>
            <w:rFonts w:ascii="Calibri" w:hAnsi="Calibri"/>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pPr>
        <w:pStyle w:val="TOC1"/>
        <w:rPr>
          <w:del w:id="3914" w:author="John Clevenger" w:date="2023-11-18T14:49:00Z"/>
          <w:rFonts w:ascii="Calibri" w:hAnsi="Calibri"/>
          <w:sz w:val="22"/>
          <w:szCs w:val="22"/>
        </w:rPr>
      </w:pPr>
      <w:del w:id="3915"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1"/>
        <w:rPr>
          <w:del w:id="3916" w:author="John Clevenger" w:date="2023-11-18T14:49:00Z"/>
          <w:rFonts w:ascii="Calibri" w:hAnsi="Calibri"/>
          <w:sz w:val="22"/>
          <w:szCs w:val="22"/>
        </w:rPr>
        <w:pPrChange w:id="3917" w:author="John Clevenger" w:date="2023-11-24T12:46:00Z">
          <w:pPr>
            <w:pStyle w:val="TOC2"/>
          </w:pPr>
        </w:pPrChange>
      </w:pPr>
      <w:del w:id="3918" w:author="John Clevenger" w:date="2023-11-18T14:49:00Z">
        <w:r w:rsidRPr="009C588D" w:rsidDel="005A6B63">
          <w:rPr>
            <w:rStyle w:val="Hyperlink"/>
          </w:rPr>
          <w:delText>10.1</w:delText>
        </w:r>
        <w:r w:rsidRPr="00F74920" w:rsidDel="005A6B63">
          <w:rPr>
            <w:rFonts w:ascii="Calibri" w:hAnsi="Calibri"/>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1"/>
        <w:rPr>
          <w:del w:id="3919" w:author="John Clevenger" w:date="2023-11-18T14:49:00Z"/>
          <w:rFonts w:ascii="Calibri" w:hAnsi="Calibri"/>
          <w:sz w:val="22"/>
          <w:szCs w:val="22"/>
        </w:rPr>
        <w:pPrChange w:id="3920" w:author="John Clevenger" w:date="2023-11-24T12:46:00Z">
          <w:pPr>
            <w:pStyle w:val="TOC2"/>
          </w:pPr>
        </w:pPrChange>
      </w:pPr>
      <w:del w:id="3921" w:author="John Clevenger" w:date="2023-11-18T14:49:00Z">
        <w:r w:rsidRPr="009C588D" w:rsidDel="005A6B63">
          <w:rPr>
            <w:rStyle w:val="Hyperlink"/>
          </w:rPr>
          <w:delText>10.2</w:delText>
        </w:r>
        <w:r w:rsidRPr="00F74920" w:rsidDel="005A6B63">
          <w:rPr>
            <w:rFonts w:ascii="Calibri" w:hAnsi="Calibri"/>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1"/>
        <w:rPr>
          <w:del w:id="3922" w:author="John Clevenger" w:date="2023-11-18T14:49:00Z"/>
          <w:rFonts w:ascii="Calibri" w:hAnsi="Calibri"/>
          <w:sz w:val="22"/>
          <w:szCs w:val="22"/>
        </w:rPr>
        <w:pPrChange w:id="3923" w:author="John Clevenger" w:date="2023-11-24T12:46:00Z">
          <w:pPr>
            <w:pStyle w:val="TOC2"/>
          </w:pPr>
        </w:pPrChange>
      </w:pPr>
      <w:del w:id="3924" w:author="John Clevenger" w:date="2023-11-18T14:49:00Z">
        <w:r w:rsidRPr="009C588D" w:rsidDel="005A6B63">
          <w:rPr>
            <w:rStyle w:val="Hyperlink"/>
          </w:rPr>
          <w:delText>10.3</w:delText>
        </w:r>
        <w:r w:rsidRPr="00F74920" w:rsidDel="005A6B63">
          <w:rPr>
            <w:rFonts w:ascii="Calibri" w:hAnsi="Calibri"/>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1"/>
        <w:rPr>
          <w:del w:id="3925" w:author="John Clevenger" w:date="2023-11-18T14:49:00Z"/>
          <w:rFonts w:ascii="Calibri" w:hAnsi="Calibri"/>
          <w:sz w:val="22"/>
          <w:szCs w:val="22"/>
        </w:rPr>
        <w:pPrChange w:id="3926" w:author="John Clevenger" w:date="2023-11-24T12:46:00Z">
          <w:pPr>
            <w:pStyle w:val="TOC2"/>
          </w:pPr>
        </w:pPrChange>
      </w:pPr>
      <w:del w:id="3927" w:author="John Clevenger" w:date="2023-11-18T14:49:00Z">
        <w:r w:rsidRPr="009C588D" w:rsidDel="005A6B63">
          <w:rPr>
            <w:rStyle w:val="Hyperlink"/>
          </w:rPr>
          <w:delText>10.4</w:delText>
        </w:r>
        <w:r w:rsidRPr="00F74920" w:rsidDel="005A6B63">
          <w:rPr>
            <w:rFonts w:ascii="Calibri" w:hAnsi="Calibri"/>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1"/>
        <w:rPr>
          <w:del w:id="3928" w:author="John Clevenger" w:date="2023-11-18T14:49:00Z"/>
          <w:rFonts w:ascii="Calibri" w:hAnsi="Calibri"/>
          <w:sz w:val="22"/>
          <w:szCs w:val="22"/>
        </w:rPr>
        <w:pPrChange w:id="3929" w:author="John Clevenger" w:date="2023-11-24T12:46:00Z">
          <w:pPr>
            <w:pStyle w:val="TOC2"/>
          </w:pPr>
        </w:pPrChange>
      </w:pPr>
      <w:del w:id="3930" w:author="John Clevenger" w:date="2023-11-18T14:49:00Z">
        <w:r w:rsidRPr="009C588D" w:rsidDel="005A6B63">
          <w:rPr>
            <w:rStyle w:val="Hyperlink"/>
          </w:rPr>
          <w:delText>10.5</w:delText>
        </w:r>
        <w:r w:rsidRPr="00F74920" w:rsidDel="005A6B63">
          <w:rPr>
            <w:rFonts w:ascii="Calibri" w:hAnsi="Calibri"/>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1"/>
        <w:rPr>
          <w:del w:id="3931" w:author="John Clevenger" w:date="2023-11-18T14:49:00Z"/>
          <w:rFonts w:ascii="Calibri" w:hAnsi="Calibri"/>
          <w:sz w:val="22"/>
          <w:szCs w:val="22"/>
        </w:rPr>
        <w:pPrChange w:id="3932" w:author="John Clevenger" w:date="2023-11-24T12:46:00Z">
          <w:pPr>
            <w:pStyle w:val="TOC2"/>
          </w:pPr>
        </w:pPrChange>
      </w:pPr>
      <w:del w:id="3933" w:author="John Clevenger" w:date="2023-11-18T14:49:00Z">
        <w:r w:rsidRPr="009C588D" w:rsidDel="005A6B63">
          <w:rPr>
            <w:rStyle w:val="Hyperlink"/>
          </w:rPr>
          <w:delText>10.6</w:delText>
        </w:r>
        <w:r w:rsidRPr="00F74920" w:rsidDel="005A6B63">
          <w:rPr>
            <w:rFonts w:ascii="Calibri" w:hAnsi="Calibri"/>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1"/>
        <w:rPr>
          <w:del w:id="3934" w:author="John Clevenger" w:date="2023-11-18T14:49:00Z"/>
          <w:rFonts w:ascii="Calibri" w:hAnsi="Calibri"/>
          <w:sz w:val="22"/>
          <w:szCs w:val="22"/>
        </w:rPr>
        <w:pPrChange w:id="3935" w:author="John Clevenger" w:date="2023-11-24T12:46:00Z">
          <w:pPr>
            <w:pStyle w:val="TOC2"/>
          </w:pPr>
        </w:pPrChange>
      </w:pPr>
      <w:del w:id="3936" w:author="John Clevenger" w:date="2023-11-18T14:49:00Z">
        <w:r w:rsidRPr="009C588D" w:rsidDel="005A6B63">
          <w:rPr>
            <w:rStyle w:val="Hyperlink"/>
          </w:rPr>
          <w:delText>10.7</w:delText>
        </w:r>
        <w:r w:rsidRPr="00F74920" w:rsidDel="005A6B63">
          <w:rPr>
            <w:rFonts w:ascii="Calibri" w:hAnsi="Calibri"/>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1"/>
        <w:rPr>
          <w:del w:id="3937" w:author="John Clevenger" w:date="2023-11-18T14:49:00Z"/>
          <w:rFonts w:ascii="Calibri" w:hAnsi="Calibri"/>
          <w:sz w:val="22"/>
          <w:szCs w:val="22"/>
        </w:rPr>
        <w:pPrChange w:id="3938" w:author="John Clevenger" w:date="2023-11-24T12:46:00Z">
          <w:pPr>
            <w:pStyle w:val="TOC2"/>
          </w:pPr>
        </w:pPrChange>
      </w:pPr>
      <w:del w:id="3939" w:author="John Clevenger" w:date="2023-11-18T14:49:00Z">
        <w:r w:rsidRPr="009C588D" w:rsidDel="005A6B63">
          <w:rPr>
            <w:rStyle w:val="Hyperlink"/>
          </w:rPr>
          <w:delText>10.8</w:delText>
        </w:r>
        <w:r w:rsidRPr="00F74920" w:rsidDel="005A6B63">
          <w:rPr>
            <w:rFonts w:ascii="Calibri" w:hAnsi="Calibri"/>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1"/>
        <w:rPr>
          <w:del w:id="3940" w:author="John Clevenger" w:date="2023-11-18T14:49:00Z"/>
          <w:rFonts w:ascii="Calibri" w:hAnsi="Calibri"/>
          <w:sz w:val="22"/>
          <w:szCs w:val="22"/>
        </w:rPr>
        <w:pPrChange w:id="3941" w:author="John Clevenger" w:date="2023-11-24T12:46:00Z">
          <w:pPr>
            <w:pStyle w:val="TOC2"/>
          </w:pPr>
        </w:pPrChange>
      </w:pPr>
      <w:del w:id="3942" w:author="John Clevenger" w:date="2023-11-18T14:49:00Z">
        <w:r w:rsidRPr="009C588D" w:rsidDel="005A6B63">
          <w:rPr>
            <w:rStyle w:val="Hyperlink"/>
          </w:rPr>
          <w:delText>10.9</w:delText>
        </w:r>
        <w:r w:rsidRPr="00F74920" w:rsidDel="005A6B63">
          <w:rPr>
            <w:rFonts w:ascii="Calibri" w:hAnsi="Calibri"/>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pPr>
        <w:pStyle w:val="TOC1"/>
        <w:rPr>
          <w:del w:id="3943" w:author="John Clevenger" w:date="2023-11-18T14:49:00Z"/>
          <w:rFonts w:ascii="Calibri" w:hAnsi="Calibri"/>
          <w:sz w:val="22"/>
          <w:szCs w:val="22"/>
        </w:rPr>
      </w:pPr>
      <w:del w:id="3944"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1"/>
        <w:rPr>
          <w:del w:id="3945" w:author="John Clevenger" w:date="2023-11-18T14:49:00Z"/>
          <w:rFonts w:ascii="Calibri" w:hAnsi="Calibri"/>
          <w:sz w:val="22"/>
          <w:szCs w:val="22"/>
        </w:rPr>
        <w:pPrChange w:id="3946" w:author="John Clevenger" w:date="2023-11-24T12:46:00Z">
          <w:pPr>
            <w:pStyle w:val="TOC2"/>
          </w:pPr>
        </w:pPrChange>
      </w:pPr>
      <w:del w:id="3947" w:author="John Clevenger" w:date="2023-11-18T14:49:00Z">
        <w:r w:rsidRPr="009C588D" w:rsidDel="005A6B63">
          <w:rPr>
            <w:rStyle w:val="Hyperlink"/>
          </w:rPr>
          <w:delText>11.1</w:delText>
        </w:r>
        <w:r w:rsidRPr="00F74920" w:rsidDel="005A6B63">
          <w:rPr>
            <w:rFonts w:ascii="Calibri" w:hAnsi="Calibri"/>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1"/>
        <w:rPr>
          <w:del w:id="3948" w:author="John Clevenger" w:date="2023-11-18T14:49:00Z"/>
          <w:rFonts w:ascii="Calibri" w:hAnsi="Calibri"/>
          <w:sz w:val="22"/>
          <w:szCs w:val="22"/>
        </w:rPr>
        <w:pPrChange w:id="3949" w:author="John Clevenger" w:date="2023-11-24T12:46:00Z">
          <w:pPr>
            <w:pStyle w:val="TOC2"/>
          </w:pPr>
        </w:pPrChange>
      </w:pPr>
      <w:del w:id="3950" w:author="John Clevenger" w:date="2023-11-18T14:49:00Z">
        <w:r w:rsidRPr="009C588D" w:rsidDel="005A6B63">
          <w:rPr>
            <w:rStyle w:val="Hyperlink"/>
          </w:rPr>
          <w:delText>11.2</w:delText>
        </w:r>
        <w:r w:rsidRPr="00F74920" w:rsidDel="005A6B63">
          <w:rPr>
            <w:rFonts w:ascii="Calibri" w:hAnsi="Calibri"/>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1"/>
        <w:rPr>
          <w:del w:id="3951" w:author="John Clevenger" w:date="2023-11-18T14:49:00Z"/>
          <w:rFonts w:ascii="Calibri" w:hAnsi="Calibri"/>
          <w:sz w:val="22"/>
          <w:szCs w:val="22"/>
        </w:rPr>
        <w:pPrChange w:id="3952" w:author="John Clevenger" w:date="2023-11-24T12:46:00Z">
          <w:pPr>
            <w:pStyle w:val="TOC3"/>
          </w:pPr>
        </w:pPrChange>
      </w:pPr>
      <w:del w:id="3953"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1"/>
        <w:rPr>
          <w:del w:id="3954" w:author="John Clevenger" w:date="2023-11-18T14:49:00Z"/>
          <w:rFonts w:ascii="Calibri" w:hAnsi="Calibri"/>
          <w:sz w:val="22"/>
          <w:szCs w:val="22"/>
        </w:rPr>
        <w:pPrChange w:id="3955" w:author="John Clevenger" w:date="2023-11-24T12:46:00Z">
          <w:pPr>
            <w:pStyle w:val="TOC3"/>
          </w:pPr>
        </w:pPrChange>
      </w:pPr>
      <w:del w:id="3956"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1"/>
        <w:rPr>
          <w:del w:id="3957" w:author="John Clevenger" w:date="2023-11-18T14:49:00Z"/>
          <w:rFonts w:ascii="Calibri" w:hAnsi="Calibri"/>
          <w:sz w:val="22"/>
          <w:szCs w:val="22"/>
        </w:rPr>
        <w:pPrChange w:id="3958" w:author="John Clevenger" w:date="2023-11-24T12:46:00Z">
          <w:pPr>
            <w:pStyle w:val="TOC2"/>
          </w:pPr>
        </w:pPrChange>
      </w:pPr>
      <w:del w:id="3959" w:author="John Clevenger" w:date="2023-11-18T14:49:00Z">
        <w:r w:rsidRPr="009C588D" w:rsidDel="005A6B63">
          <w:rPr>
            <w:rStyle w:val="Hyperlink"/>
          </w:rPr>
          <w:delText>11.3</w:delText>
        </w:r>
        <w:r w:rsidRPr="00F74920" w:rsidDel="005A6B63">
          <w:rPr>
            <w:rFonts w:ascii="Calibri" w:hAnsi="Calibri"/>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pPr>
        <w:pStyle w:val="TOC1"/>
        <w:rPr>
          <w:del w:id="3960" w:author="John Clevenger" w:date="2023-11-18T14:49:00Z"/>
          <w:rFonts w:ascii="Calibri" w:hAnsi="Calibri"/>
          <w:sz w:val="22"/>
          <w:szCs w:val="22"/>
        </w:rPr>
      </w:pPr>
      <w:del w:id="3961"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pPr>
        <w:pStyle w:val="TOC1"/>
        <w:rPr>
          <w:del w:id="3962" w:author="John Clevenger" w:date="2023-11-18T14:49:00Z"/>
          <w:rFonts w:ascii="Calibri" w:hAnsi="Calibri"/>
          <w:sz w:val="22"/>
          <w:szCs w:val="22"/>
        </w:rPr>
      </w:pPr>
      <w:del w:id="3963"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pPr>
        <w:pStyle w:val="TOC1"/>
        <w:rPr>
          <w:del w:id="3964" w:author="John Clevenger" w:date="2023-11-18T14:49:00Z"/>
          <w:rFonts w:ascii="Calibri" w:hAnsi="Calibri"/>
          <w:sz w:val="22"/>
          <w:szCs w:val="22"/>
        </w:rPr>
      </w:pPr>
      <w:del w:id="3965"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pPr>
        <w:pStyle w:val="TOC1"/>
        <w:rPr>
          <w:del w:id="3966" w:author="John Clevenger" w:date="2023-11-18T14:49:00Z"/>
          <w:rFonts w:ascii="Calibri" w:hAnsi="Calibri"/>
          <w:sz w:val="22"/>
          <w:szCs w:val="22"/>
        </w:rPr>
      </w:pPr>
      <w:del w:id="3967"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pPr>
        <w:pStyle w:val="TOC1"/>
        <w:rPr>
          <w:del w:id="3968" w:author="John Clevenger" w:date="2023-11-18T14:49:00Z"/>
          <w:rFonts w:ascii="Calibri" w:hAnsi="Calibri"/>
          <w:sz w:val="22"/>
          <w:szCs w:val="22"/>
        </w:rPr>
      </w:pPr>
      <w:del w:id="3969"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pPr>
        <w:pStyle w:val="TOC1"/>
        <w:rPr>
          <w:del w:id="3970" w:author="John Clevenger" w:date="2023-11-18T14:49:00Z"/>
          <w:rFonts w:ascii="Calibri" w:hAnsi="Calibri"/>
          <w:sz w:val="22"/>
          <w:szCs w:val="22"/>
        </w:rPr>
      </w:pPr>
      <w:del w:id="3971"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pPr>
        <w:pStyle w:val="TOC1"/>
        <w:rPr>
          <w:del w:id="3972" w:author="John Clevenger" w:date="2023-11-18T14:49:00Z"/>
          <w:rFonts w:ascii="Calibri" w:hAnsi="Calibri"/>
          <w:sz w:val="22"/>
          <w:szCs w:val="22"/>
        </w:rPr>
      </w:pPr>
      <w:del w:id="3973"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pPr>
        <w:pStyle w:val="TOC1"/>
        <w:rPr>
          <w:del w:id="3974" w:author="John Clevenger" w:date="2023-11-18T14:49:00Z"/>
          <w:rFonts w:ascii="Calibri" w:hAnsi="Calibri"/>
          <w:sz w:val="22"/>
          <w:szCs w:val="22"/>
        </w:rPr>
      </w:pPr>
      <w:del w:id="3975"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pPr>
        <w:pStyle w:val="TOC1"/>
        <w:rPr>
          <w:del w:id="3976" w:author="John Clevenger" w:date="2023-11-18T14:49:00Z"/>
          <w:rFonts w:ascii="Calibri" w:hAnsi="Calibri"/>
          <w:sz w:val="22"/>
          <w:szCs w:val="22"/>
        </w:rPr>
      </w:pPr>
      <w:del w:id="3977"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pPr>
        <w:pStyle w:val="TOC1"/>
        <w:rPr>
          <w:del w:id="3978" w:author="John Clevenger" w:date="2023-11-18T14:49:00Z"/>
          <w:rFonts w:ascii="Calibri" w:hAnsi="Calibri"/>
          <w:sz w:val="22"/>
          <w:szCs w:val="22"/>
        </w:rPr>
      </w:pPr>
      <w:del w:id="3979"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pPr>
        <w:pStyle w:val="TOC1"/>
        <w:rPr>
          <w:del w:id="3980" w:author="John Clevenger" w:date="2023-11-18T14:49:00Z"/>
          <w:rFonts w:ascii="Calibri" w:hAnsi="Calibri"/>
          <w:sz w:val="22"/>
          <w:szCs w:val="22"/>
        </w:rPr>
      </w:pPr>
      <w:del w:id="3981"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pPr>
        <w:pStyle w:val="TOC1"/>
        <w:rPr>
          <w:del w:id="3982" w:author="John Clevenger" w:date="2023-11-18T14:49:00Z"/>
          <w:rFonts w:ascii="Calibri" w:hAnsi="Calibri"/>
          <w:sz w:val="22"/>
          <w:szCs w:val="22"/>
        </w:rPr>
      </w:pPr>
      <w:del w:id="3983"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pPr>
        <w:pStyle w:val="TOC1"/>
        <w:rPr>
          <w:del w:id="3984" w:author="John Clevenger" w:date="2023-11-18T14:49:00Z"/>
          <w:rFonts w:ascii="Calibri" w:hAnsi="Calibri"/>
          <w:sz w:val="22"/>
          <w:szCs w:val="22"/>
        </w:rPr>
      </w:pPr>
      <w:del w:id="3985"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pPr>
        <w:pStyle w:val="TOC1"/>
        <w:rPr>
          <w:del w:id="3986" w:author="John Clevenger" w:date="2023-11-18T14:49:00Z"/>
          <w:rFonts w:ascii="Calibri" w:hAnsi="Calibri"/>
          <w:sz w:val="22"/>
          <w:szCs w:val="22"/>
        </w:rPr>
      </w:pPr>
      <w:del w:id="3987"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pPr>
        <w:pStyle w:val="TOC1"/>
        <w:rPr>
          <w:del w:id="3988" w:author="John Clevenger" w:date="2023-11-18T14:49:00Z"/>
          <w:rFonts w:ascii="Calibri" w:hAnsi="Calibri"/>
          <w:sz w:val="22"/>
          <w:szCs w:val="22"/>
        </w:rPr>
      </w:pPr>
      <w:del w:id="3989"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pPr>
        <w:pStyle w:val="TOC1"/>
        <w:rPr>
          <w:del w:id="3990" w:author="John Clevenger" w:date="2023-11-18T14:49:00Z"/>
          <w:rFonts w:ascii="Calibri" w:hAnsi="Calibri"/>
          <w:sz w:val="22"/>
          <w:szCs w:val="22"/>
        </w:rPr>
      </w:pPr>
      <w:del w:id="3991"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pPr>
        <w:pStyle w:val="TOC1"/>
        <w:rPr>
          <w:del w:id="3992" w:author="John Clevenger" w:date="2023-11-18T14:49:00Z"/>
          <w:rFonts w:ascii="Calibri" w:hAnsi="Calibri"/>
          <w:sz w:val="22"/>
          <w:szCs w:val="22"/>
        </w:rPr>
      </w:pPr>
      <w:del w:id="3993"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pPr>
        <w:pStyle w:val="TOC1"/>
        <w:rPr>
          <w:del w:id="3994" w:author="John Clevenger" w:date="2023-11-18T14:49:00Z"/>
          <w:rFonts w:ascii="Calibri" w:hAnsi="Calibri"/>
          <w:sz w:val="22"/>
          <w:szCs w:val="22"/>
        </w:rPr>
      </w:pPr>
      <w:del w:id="3995" w:author="John Clevenger" w:date="2023-11-18T14:49:00Z">
        <w:r w:rsidRPr="009C588D" w:rsidDel="005A6B63">
          <w:rPr>
            <w:rStyle w:val="Hyperlink"/>
          </w:rPr>
          <w:delText>Appendix R – Shadow Mode</w:delText>
        </w:r>
        <w:r w:rsidDel="005A6B63">
          <w:rPr>
            <w:webHidden/>
          </w:rPr>
          <w:tab/>
          <w:delText>150</w:delText>
        </w:r>
      </w:del>
    </w:p>
    <w:p w14:paraId="5F09E77D" w14:textId="7C9EA217" w:rsidR="007F6AEB" w:rsidRDefault="000037D5">
      <w:pPr>
        <w:pStyle w:val="TOC1"/>
        <w:rPr>
          <w:ins w:id="3996" w:author="John Clevenger" w:date="2023-11-24T13:11:00Z"/>
          <w:rFonts w:asciiTheme="minorHAnsi" w:eastAsiaTheme="minorEastAsia" w:hAnsiTheme="minorHAnsi" w:cstheme="minorBidi"/>
          <w:b w:val="0"/>
          <w:bCs w:val="0"/>
          <w:iCs w:val="0"/>
          <w:kern w:val="2"/>
          <w:sz w:val="22"/>
          <w:szCs w:val="22"/>
          <w14:ligatures w14:val="standardContextual"/>
        </w:rPr>
      </w:pPr>
      <w:del w:id="3997" w:author="John Clevenger" w:date="2023-11-19T12:58:00Z">
        <w:r w:rsidDel="00095678">
          <w:fldChar w:fldCharType="end"/>
        </w:r>
      </w:del>
      <w:ins w:id="3998" w:author="John Clevenger" w:date="2023-11-19T12:58:00Z">
        <w:r w:rsidR="00095678">
          <w:fldChar w:fldCharType="begin"/>
        </w:r>
        <w:r w:rsidR="00095678">
          <w:instrText xml:space="preserve"> TOC \o "1-3" \h \z \u </w:instrText>
        </w:r>
      </w:ins>
      <w:r w:rsidR="00095678">
        <w:fldChar w:fldCharType="separate"/>
      </w:r>
      <w:ins w:id="3999" w:author="John Clevenger" w:date="2023-11-24T13:11:00Z">
        <w:r w:rsidR="007F6AEB" w:rsidRPr="001C0BC2">
          <w:rPr>
            <w:rStyle w:val="Hyperlink"/>
          </w:rPr>
          <w:fldChar w:fldCharType="begin"/>
        </w:r>
        <w:r w:rsidR="007F6AEB" w:rsidRPr="001C0BC2">
          <w:rPr>
            <w:rStyle w:val="Hyperlink"/>
          </w:rPr>
          <w:instrText xml:space="preserve"> </w:instrText>
        </w:r>
        <w:r w:rsidR="007F6AEB">
          <w:instrText>HYPERLINK \l "_Toc151723876"</w:instrText>
        </w:r>
        <w:r w:rsidR="007F6AEB" w:rsidRPr="001C0BC2">
          <w:rPr>
            <w:rStyle w:val="Hyperlink"/>
          </w:rPr>
          <w:instrText xml:space="preserve"> </w:instrText>
        </w:r>
        <w:r w:rsidR="007F6AEB" w:rsidRPr="001C0BC2">
          <w:rPr>
            <w:rStyle w:val="Hyperlink"/>
          </w:rPr>
        </w:r>
        <w:r w:rsidR="007F6AEB" w:rsidRPr="001C0BC2">
          <w:rPr>
            <w:rStyle w:val="Hyperlink"/>
          </w:rPr>
          <w:fldChar w:fldCharType="separate"/>
        </w:r>
        <w:r w:rsidR="007F6AEB" w:rsidRPr="001C0BC2">
          <w:rPr>
            <w:rStyle w:val="Hyperlink"/>
          </w:rPr>
          <w:t>1.</w:t>
        </w:r>
        <w:r w:rsidR="007F6AEB">
          <w:rPr>
            <w:rFonts w:asciiTheme="minorHAnsi" w:eastAsiaTheme="minorEastAsia" w:hAnsiTheme="minorHAnsi" w:cstheme="minorBidi"/>
            <w:b w:val="0"/>
            <w:bCs w:val="0"/>
            <w:iCs w:val="0"/>
            <w:kern w:val="2"/>
            <w:sz w:val="22"/>
            <w:szCs w:val="22"/>
            <w14:ligatures w14:val="standardContextual"/>
          </w:rPr>
          <w:tab/>
        </w:r>
        <w:r w:rsidR="007F6AEB" w:rsidRPr="001C0BC2">
          <w:rPr>
            <w:rStyle w:val="Hyperlink"/>
          </w:rPr>
          <w:t>Introduction</w:t>
        </w:r>
        <w:r w:rsidR="007F6AEB">
          <w:rPr>
            <w:webHidden/>
          </w:rPr>
          <w:tab/>
        </w:r>
        <w:r w:rsidR="007F6AEB">
          <w:rPr>
            <w:webHidden/>
          </w:rPr>
          <w:fldChar w:fldCharType="begin"/>
        </w:r>
        <w:r w:rsidR="007F6AEB">
          <w:rPr>
            <w:webHidden/>
          </w:rPr>
          <w:instrText xml:space="preserve"> PAGEREF _Toc151723876 \h </w:instrText>
        </w:r>
      </w:ins>
      <w:r w:rsidR="007F6AEB">
        <w:rPr>
          <w:webHidden/>
        </w:rPr>
      </w:r>
      <w:r w:rsidR="007F6AEB">
        <w:rPr>
          <w:webHidden/>
        </w:rPr>
        <w:fldChar w:fldCharType="separate"/>
      </w:r>
      <w:ins w:id="4000" w:author="John Clevenger" w:date="2023-11-24T13:11:00Z">
        <w:r w:rsidR="007F6AEB">
          <w:rPr>
            <w:webHidden/>
          </w:rPr>
          <w:t>1</w:t>
        </w:r>
        <w:r w:rsidR="007F6AEB">
          <w:rPr>
            <w:webHidden/>
          </w:rPr>
          <w:fldChar w:fldCharType="end"/>
        </w:r>
        <w:r w:rsidR="007F6AEB" w:rsidRPr="001C0BC2">
          <w:rPr>
            <w:rStyle w:val="Hyperlink"/>
          </w:rPr>
          <w:fldChar w:fldCharType="end"/>
        </w:r>
      </w:ins>
    </w:p>
    <w:p w14:paraId="1A02856C" w14:textId="1D81C79C" w:rsidR="007F6AEB" w:rsidRDefault="007F6AEB">
      <w:pPr>
        <w:pStyle w:val="TOC2"/>
        <w:rPr>
          <w:ins w:id="4001" w:author="John Clevenger" w:date="2023-11-24T13:11:00Z"/>
          <w:rFonts w:asciiTheme="minorHAnsi" w:eastAsiaTheme="minorEastAsia" w:hAnsiTheme="minorHAnsi" w:cstheme="minorBidi"/>
          <w:b w:val="0"/>
          <w:bCs w:val="0"/>
          <w:kern w:val="2"/>
          <w:sz w:val="22"/>
          <w:szCs w:val="22"/>
          <w14:ligatures w14:val="standardContextual"/>
        </w:rPr>
      </w:pPr>
      <w:ins w:id="4002" w:author="John Clevenger" w:date="2023-11-24T13:11:00Z">
        <w:r w:rsidRPr="001C0BC2">
          <w:rPr>
            <w:rStyle w:val="Hyperlink"/>
          </w:rPr>
          <w:fldChar w:fldCharType="begin"/>
        </w:r>
        <w:r w:rsidRPr="001C0BC2">
          <w:rPr>
            <w:rStyle w:val="Hyperlink"/>
          </w:rPr>
          <w:instrText xml:space="preserve"> </w:instrText>
        </w:r>
        <w:r>
          <w:instrText>HYPERLINK \l "_Toc151723877"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_Toc151723877 \h </w:instrText>
        </w:r>
      </w:ins>
      <w:r>
        <w:rPr>
          <w:webHidden/>
        </w:rPr>
      </w:r>
      <w:r>
        <w:rPr>
          <w:webHidden/>
        </w:rPr>
        <w:fldChar w:fldCharType="separate"/>
      </w:r>
      <w:ins w:id="4003" w:author="John Clevenger" w:date="2023-11-24T13:11:00Z">
        <w:r>
          <w:rPr>
            <w:webHidden/>
          </w:rPr>
          <w:t>1</w:t>
        </w:r>
        <w:r>
          <w:rPr>
            <w:webHidden/>
          </w:rPr>
          <w:fldChar w:fldCharType="end"/>
        </w:r>
        <w:r w:rsidRPr="001C0BC2">
          <w:rPr>
            <w:rStyle w:val="Hyperlink"/>
          </w:rPr>
          <w:fldChar w:fldCharType="end"/>
        </w:r>
      </w:ins>
    </w:p>
    <w:p w14:paraId="6DC53FFF" w14:textId="4AF52CED" w:rsidR="007F6AEB" w:rsidRDefault="007F6AEB">
      <w:pPr>
        <w:pStyle w:val="TOC2"/>
        <w:rPr>
          <w:ins w:id="4004" w:author="John Clevenger" w:date="2023-11-24T13:11:00Z"/>
          <w:rFonts w:asciiTheme="minorHAnsi" w:eastAsiaTheme="minorEastAsia" w:hAnsiTheme="minorHAnsi" w:cstheme="minorBidi"/>
          <w:b w:val="0"/>
          <w:bCs w:val="0"/>
          <w:kern w:val="2"/>
          <w:sz w:val="22"/>
          <w:szCs w:val="22"/>
          <w14:ligatures w14:val="standardContextual"/>
        </w:rPr>
      </w:pPr>
      <w:ins w:id="4005" w:author="John Clevenger" w:date="2023-11-24T13:11:00Z">
        <w:r w:rsidRPr="001C0BC2">
          <w:rPr>
            <w:rStyle w:val="Hyperlink"/>
          </w:rPr>
          <w:fldChar w:fldCharType="begin"/>
        </w:r>
        <w:r w:rsidRPr="001C0BC2">
          <w:rPr>
            <w:rStyle w:val="Hyperlink"/>
          </w:rPr>
          <w:instrText xml:space="preserve"> </w:instrText>
        </w:r>
        <w:r>
          <w:instrText>HYPERLINK \l "_Toc151723878"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Compatibility Note</w:t>
        </w:r>
        <w:r>
          <w:rPr>
            <w:webHidden/>
          </w:rPr>
          <w:tab/>
        </w:r>
        <w:r>
          <w:rPr>
            <w:webHidden/>
          </w:rPr>
          <w:fldChar w:fldCharType="begin"/>
        </w:r>
        <w:r>
          <w:rPr>
            <w:webHidden/>
          </w:rPr>
          <w:instrText xml:space="preserve"> PAGEREF _Toc151723878 \h </w:instrText>
        </w:r>
      </w:ins>
      <w:r>
        <w:rPr>
          <w:webHidden/>
        </w:rPr>
      </w:r>
      <w:r>
        <w:rPr>
          <w:webHidden/>
        </w:rPr>
        <w:fldChar w:fldCharType="separate"/>
      </w:r>
      <w:ins w:id="4006" w:author="John Clevenger" w:date="2023-11-24T13:11:00Z">
        <w:r>
          <w:rPr>
            <w:webHidden/>
          </w:rPr>
          <w:t>2</w:t>
        </w:r>
        <w:r>
          <w:rPr>
            <w:webHidden/>
          </w:rPr>
          <w:fldChar w:fldCharType="end"/>
        </w:r>
        <w:r w:rsidRPr="001C0BC2">
          <w:rPr>
            <w:rStyle w:val="Hyperlink"/>
          </w:rPr>
          <w:fldChar w:fldCharType="end"/>
        </w:r>
      </w:ins>
    </w:p>
    <w:p w14:paraId="43350994" w14:textId="5A9D3192" w:rsidR="007F6AEB" w:rsidRDefault="007F6AEB">
      <w:pPr>
        <w:pStyle w:val="TOC2"/>
        <w:rPr>
          <w:ins w:id="4007" w:author="John Clevenger" w:date="2023-11-24T13:11:00Z"/>
          <w:rFonts w:asciiTheme="minorHAnsi" w:eastAsiaTheme="minorEastAsia" w:hAnsiTheme="minorHAnsi" w:cstheme="minorBidi"/>
          <w:b w:val="0"/>
          <w:bCs w:val="0"/>
          <w:kern w:val="2"/>
          <w:sz w:val="22"/>
          <w:szCs w:val="22"/>
          <w14:ligatures w14:val="standardContextual"/>
        </w:rPr>
      </w:pPr>
      <w:ins w:id="4008" w:author="John Clevenger" w:date="2023-11-24T13:11:00Z">
        <w:r w:rsidRPr="001C0BC2">
          <w:rPr>
            <w:rStyle w:val="Hyperlink"/>
          </w:rPr>
          <w:fldChar w:fldCharType="begin"/>
        </w:r>
        <w:r w:rsidRPr="001C0BC2">
          <w:rPr>
            <w:rStyle w:val="Hyperlink"/>
          </w:rPr>
          <w:instrText xml:space="preserve"> </w:instrText>
        </w:r>
        <w:r>
          <w:instrText>HYPERLINK \l "_Toc151723879"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References</w:t>
        </w:r>
        <w:r>
          <w:rPr>
            <w:webHidden/>
          </w:rPr>
          <w:tab/>
        </w:r>
        <w:r>
          <w:rPr>
            <w:webHidden/>
          </w:rPr>
          <w:fldChar w:fldCharType="begin"/>
        </w:r>
        <w:r>
          <w:rPr>
            <w:webHidden/>
          </w:rPr>
          <w:instrText xml:space="preserve"> PAGEREF _Toc151723879 \h </w:instrText>
        </w:r>
      </w:ins>
      <w:r>
        <w:rPr>
          <w:webHidden/>
        </w:rPr>
      </w:r>
      <w:r>
        <w:rPr>
          <w:webHidden/>
        </w:rPr>
        <w:fldChar w:fldCharType="separate"/>
      </w:r>
      <w:ins w:id="4009" w:author="John Clevenger" w:date="2023-11-24T13:11:00Z">
        <w:r>
          <w:rPr>
            <w:webHidden/>
          </w:rPr>
          <w:t>2</w:t>
        </w:r>
        <w:r>
          <w:rPr>
            <w:webHidden/>
          </w:rPr>
          <w:fldChar w:fldCharType="end"/>
        </w:r>
        <w:r w:rsidRPr="001C0BC2">
          <w:rPr>
            <w:rStyle w:val="Hyperlink"/>
          </w:rPr>
          <w:fldChar w:fldCharType="end"/>
        </w:r>
      </w:ins>
    </w:p>
    <w:p w14:paraId="64BD5AFD" w14:textId="6481408C" w:rsidR="007F6AEB" w:rsidRDefault="007F6AEB">
      <w:pPr>
        <w:pStyle w:val="TOC1"/>
        <w:rPr>
          <w:ins w:id="4010" w:author="John Clevenger" w:date="2023-11-24T13:11:00Z"/>
          <w:rFonts w:asciiTheme="minorHAnsi" w:eastAsiaTheme="minorEastAsia" w:hAnsiTheme="minorHAnsi" w:cstheme="minorBidi"/>
          <w:b w:val="0"/>
          <w:bCs w:val="0"/>
          <w:iCs w:val="0"/>
          <w:kern w:val="2"/>
          <w:sz w:val="22"/>
          <w:szCs w:val="22"/>
          <w14:ligatures w14:val="standardContextual"/>
        </w:rPr>
      </w:pPr>
      <w:ins w:id="4011" w:author="John Clevenger" w:date="2023-11-24T13:11:00Z">
        <w:r w:rsidRPr="001C0BC2">
          <w:rPr>
            <w:rStyle w:val="Hyperlink"/>
          </w:rPr>
          <w:fldChar w:fldCharType="begin"/>
        </w:r>
        <w:r w:rsidRPr="001C0BC2">
          <w:rPr>
            <w:rStyle w:val="Hyperlink"/>
          </w:rPr>
          <w:instrText xml:space="preserve"> </w:instrText>
        </w:r>
        <w:r>
          <w:instrText>HYPERLINK \l "_Toc151723883"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Getting Started</w:t>
        </w:r>
        <w:r>
          <w:rPr>
            <w:webHidden/>
          </w:rPr>
          <w:tab/>
        </w:r>
        <w:r>
          <w:rPr>
            <w:webHidden/>
          </w:rPr>
          <w:fldChar w:fldCharType="begin"/>
        </w:r>
        <w:r>
          <w:rPr>
            <w:webHidden/>
          </w:rPr>
          <w:instrText xml:space="preserve"> PAGEREF _Toc151723883 \h </w:instrText>
        </w:r>
      </w:ins>
      <w:r>
        <w:rPr>
          <w:webHidden/>
        </w:rPr>
      </w:r>
      <w:r>
        <w:rPr>
          <w:webHidden/>
        </w:rPr>
        <w:fldChar w:fldCharType="separate"/>
      </w:r>
      <w:ins w:id="4012" w:author="John Clevenger" w:date="2023-11-24T13:11:00Z">
        <w:r>
          <w:rPr>
            <w:webHidden/>
          </w:rPr>
          <w:t>3</w:t>
        </w:r>
        <w:r>
          <w:rPr>
            <w:webHidden/>
          </w:rPr>
          <w:fldChar w:fldCharType="end"/>
        </w:r>
        <w:r w:rsidRPr="001C0BC2">
          <w:rPr>
            <w:rStyle w:val="Hyperlink"/>
          </w:rPr>
          <w:fldChar w:fldCharType="end"/>
        </w:r>
      </w:ins>
    </w:p>
    <w:p w14:paraId="4F588F26" w14:textId="16E34C4F" w:rsidR="007F6AEB" w:rsidRDefault="007F6AEB">
      <w:pPr>
        <w:pStyle w:val="TOC2"/>
        <w:rPr>
          <w:ins w:id="4013" w:author="John Clevenger" w:date="2023-11-24T13:11:00Z"/>
          <w:rFonts w:asciiTheme="minorHAnsi" w:eastAsiaTheme="minorEastAsia" w:hAnsiTheme="minorHAnsi" w:cstheme="minorBidi"/>
          <w:b w:val="0"/>
          <w:bCs w:val="0"/>
          <w:kern w:val="2"/>
          <w:sz w:val="22"/>
          <w:szCs w:val="22"/>
          <w14:ligatures w14:val="standardContextual"/>
        </w:rPr>
      </w:pPr>
      <w:ins w:id="4014" w:author="John Clevenger" w:date="2023-11-24T13:11:00Z">
        <w:r w:rsidRPr="001C0BC2">
          <w:rPr>
            <w:rStyle w:val="Hyperlink"/>
          </w:rPr>
          <w:fldChar w:fldCharType="begin"/>
        </w:r>
        <w:r w:rsidRPr="001C0BC2">
          <w:rPr>
            <w:rStyle w:val="Hyperlink"/>
          </w:rPr>
          <w:instrText xml:space="preserve"> </w:instrText>
        </w:r>
        <w:r>
          <w:instrText>HYPERLINK \l "_Toc151723884"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_Toc151723884 \h </w:instrText>
        </w:r>
      </w:ins>
      <w:r>
        <w:rPr>
          <w:webHidden/>
        </w:rPr>
      </w:r>
      <w:r>
        <w:rPr>
          <w:webHidden/>
        </w:rPr>
        <w:fldChar w:fldCharType="separate"/>
      </w:r>
      <w:ins w:id="4015" w:author="John Clevenger" w:date="2023-11-24T13:11:00Z">
        <w:r>
          <w:rPr>
            <w:webHidden/>
          </w:rPr>
          <w:t>3</w:t>
        </w:r>
        <w:r>
          <w:rPr>
            <w:webHidden/>
          </w:rPr>
          <w:fldChar w:fldCharType="end"/>
        </w:r>
        <w:r w:rsidRPr="001C0BC2">
          <w:rPr>
            <w:rStyle w:val="Hyperlink"/>
          </w:rPr>
          <w:fldChar w:fldCharType="end"/>
        </w:r>
      </w:ins>
    </w:p>
    <w:p w14:paraId="13788C95" w14:textId="1206C9CB" w:rsidR="007F6AEB" w:rsidRDefault="007F6AEB">
      <w:pPr>
        <w:pStyle w:val="TOC2"/>
        <w:rPr>
          <w:ins w:id="4016" w:author="John Clevenger" w:date="2023-11-24T13:11:00Z"/>
          <w:rFonts w:asciiTheme="minorHAnsi" w:eastAsiaTheme="minorEastAsia" w:hAnsiTheme="minorHAnsi" w:cstheme="minorBidi"/>
          <w:b w:val="0"/>
          <w:bCs w:val="0"/>
          <w:kern w:val="2"/>
          <w:sz w:val="22"/>
          <w:szCs w:val="22"/>
          <w14:ligatures w14:val="standardContextual"/>
        </w:rPr>
      </w:pPr>
      <w:ins w:id="4017" w:author="John Clevenger" w:date="2023-11-24T13:11:00Z">
        <w:r w:rsidRPr="001C0BC2">
          <w:rPr>
            <w:rStyle w:val="Hyperlink"/>
          </w:rPr>
          <w:fldChar w:fldCharType="begin"/>
        </w:r>
        <w:r w:rsidRPr="001C0BC2">
          <w:rPr>
            <w:rStyle w:val="Hyperlink"/>
          </w:rPr>
          <w:instrText xml:space="preserve"> </w:instrText>
        </w:r>
        <w:r>
          <w:instrText>HYPERLINK \l "_Toc151723885"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 Startup</w:t>
        </w:r>
        <w:r>
          <w:rPr>
            <w:webHidden/>
          </w:rPr>
          <w:tab/>
        </w:r>
        <w:r>
          <w:rPr>
            <w:webHidden/>
          </w:rPr>
          <w:fldChar w:fldCharType="begin"/>
        </w:r>
        <w:r>
          <w:rPr>
            <w:webHidden/>
          </w:rPr>
          <w:instrText xml:space="preserve"> PAGEREF _Toc151723885 \h </w:instrText>
        </w:r>
      </w:ins>
      <w:r>
        <w:rPr>
          <w:webHidden/>
        </w:rPr>
      </w:r>
      <w:r>
        <w:rPr>
          <w:webHidden/>
        </w:rPr>
        <w:fldChar w:fldCharType="separate"/>
      </w:r>
      <w:ins w:id="4018" w:author="John Clevenger" w:date="2023-11-24T13:11:00Z">
        <w:r>
          <w:rPr>
            <w:webHidden/>
          </w:rPr>
          <w:t>3</w:t>
        </w:r>
        <w:r>
          <w:rPr>
            <w:webHidden/>
          </w:rPr>
          <w:fldChar w:fldCharType="end"/>
        </w:r>
        <w:r w:rsidRPr="001C0BC2">
          <w:rPr>
            <w:rStyle w:val="Hyperlink"/>
          </w:rPr>
          <w:fldChar w:fldCharType="end"/>
        </w:r>
      </w:ins>
    </w:p>
    <w:p w14:paraId="12B5F990" w14:textId="7FB6A006" w:rsidR="007F6AEB" w:rsidRDefault="007F6AEB">
      <w:pPr>
        <w:pStyle w:val="TOC2"/>
        <w:rPr>
          <w:ins w:id="4019" w:author="John Clevenger" w:date="2023-11-24T13:11:00Z"/>
          <w:rFonts w:asciiTheme="minorHAnsi" w:eastAsiaTheme="minorEastAsia" w:hAnsiTheme="minorHAnsi" w:cstheme="minorBidi"/>
          <w:b w:val="0"/>
          <w:bCs w:val="0"/>
          <w:kern w:val="2"/>
          <w:sz w:val="22"/>
          <w:szCs w:val="22"/>
          <w14:ligatures w14:val="standardContextual"/>
        </w:rPr>
      </w:pPr>
      <w:ins w:id="4020" w:author="John Clevenger" w:date="2023-11-24T13:11:00Z">
        <w:r w:rsidRPr="001C0BC2">
          <w:rPr>
            <w:rStyle w:val="Hyperlink"/>
          </w:rPr>
          <w:fldChar w:fldCharType="begin"/>
        </w:r>
        <w:r w:rsidRPr="001C0BC2">
          <w:rPr>
            <w:rStyle w:val="Hyperlink"/>
          </w:rPr>
          <w:instrText xml:space="preserve"> </w:instrText>
        </w:r>
        <w:r>
          <w:instrText>HYPERLINK \l "_Toc151723887"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Configuration</w:t>
        </w:r>
        <w:r>
          <w:rPr>
            <w:webHidden/>
          </w:rPr>
          <w:tab/>
        </w:r>
        <w:r>
          <w:rPr>
            <w:webHidden/>
          </w:rPr>
          <w:fldChar w:fldCharType="begin"/>
        </w:r>
        <w:r>
          <w:rPr>
            <w:webHidden/>
          </w:rPr>
          <w:instrText xml:space="preserve"> PAGEREF _Toc151723887 \h </w:instrText>
        </w:r>
      </w:ins>
      <w:r>
        <w:rPr>
          <w:webHidden/>
        </w:rPr>
      </w:r>
      <w:r>
        <w:rPr>
          <w:webHidden/>
        </w:rPr>
        <w:fldChar w:fldCharType="separate"/>
      </w:r>
      <w:ins w:id="4021" w:author="John Clevenger" w:date="2023-11-24T13:11:00Z">
        <w:r>
          <w:rPr>
            <w:webHidden/>
          </w:rPr>
          <w:t>4</w:t>
        </w:r>
        <w:r>
          <w:rPr>
            <w:webHidden/>
          </w:rPr>
          <w:fldChar w:fldCharType="end"/>
        </w:r>
        <w:r w:rsidRPr="001C0BC2">
          <w:rPr>
            <w:rStyle w:val="Hyperlink"/>
          </w:rPr>
          <w:fldChar w:fldCharType="end"/>
        </w:r>
      </w:ins>
    </w:p>
    <w:p w14:paraId="6A33BD16" w14:textId="79BB902D" w:rsidR="007F6AEB" w:rsidRDefault="007F6AEB">
      <w:pPr>
        <w:pStyle w:val="TOC2"/>
        <w:rPr>
          <w:ins w:id="4022" w:author="John Clevenger" w:date="2023-11-24T13:11:00Z"/>
          <w:rFonts w:asciiTheme="minorHAnsi" w:eastAsiaTheme="minorEastAsia" w:hAnsiTheme="minorHAnsi" w:cstheme="minorBidi"/>
          <w:b w:val="0"/>
          <w:bCs w:val="0"/>
          <w:kern w:val="2"/>
          <w:sz w:val="22"/>
          <w:szCs w:val="22"/>
          <w14:ligatures w14:val="standardContextual"/>
        </w:rPr>
      </w:pPr>
      <w:ins w:id="4023" w:author="John Clevenger" w:date="2023-11-24T13:11:00Z">
        <w:r w:rsidRPr="001C0BC2">
          <w:rPr>
            <w:rStyle w:val="Hyperlink"/>
          </w:rPr>
          <w:fldChar w:fldCharType="begin"/>
        </w:r>
        <w:r w:rsidRPr="001C0BC2">
          <w:rPr>
            <w:rStyle w:val="Hyperlink"/>
          </w:rPr>
          <w:instrText xml:space="preserve"> </w:instrText>
        </w:r>
        <w:r>
          <w:instrText>HYPERLINK \l "_Toc151723888"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w:t>
        </w:r>
        <w:r>
          <w:rPr>
            <w:webHidden/>
          </w:rPr>
          <w:tab/>
        </w:r>
        <w:r>
          <w:rPr>
            <w:webHidden/>
          </w:rPr>
          <w:fldChar w:fldCharType="begin"/>
        </w:r>
        <w:r>
          <w:rPr>
            <w:webHidden/>
          </w:rPr>
          <w:instrText xml:space="preserve"> PAGEREF _Toc151723888 \h </w:instrText>
        </w:r>
      </w:ins>
      <w:r>
        <w:rPr>
          <w:webHidden/>
        </w:rPr>
      </w:r>
      <w:r>
        <w:rPr>
          <w:webHidden/>
        </w:rPr>
        <w:fldChar w:fldCharType="separate"/>
      </w:r>
      <w:ins w:id="4024" w:author="John Clevenger" w:date="2023-11-24T13:11:00Z">
        <w:r>
          <w:rPr>
            <w:webHidden/>
          </w:rPr>
          <w:t>4</w:t>
        </w:r>
        <w:r>
          <w:rPr>
            <w:webHidden/>
          </w:rPr>
          <w:fldChar w:fldCharType="end"/>
        </w:r>
        <w:r w:rsidRPr="001C0BC2">
          <w:rPr>
            <w:rStyle w:val="Hyperlink"/>
          </w:rPr>
          <w:fldChar w:fldCharType="end"/>
        </w:r>
      </w:ins>
    </w:p>
    <w:p w14:paraId="5DE9E289" w14:textId="5B97BA3E" w:rsidR="007F6AEB" w:rsidRDefault="007F6AEB">
      <w:pPr>
        <w:pStyle w:val="TOC2"/>
        <w:rPr>
          <w:ins w:id="4025" w:author="John Clevenger" w:date="2023-11-24T13:11:00Z"/>
          <w:rFonts w:asciiTheme="minorHAnsi" w:eastAsiaTheme="minorEastAsia" w:hAnsiTheme="minorHAnsi" w:cstheme="minorBidi"/>
          <w:b w:val="0"/>
          <w:bCs w:val="0"/>
          <w:kern w:val="2"/>
          <w:sz w:val="22"/>
          <w:szCs w:val="22"/>
          <w14:ligatures w14:val="standardContextual"/>
        </w:rPr>
      </w:pPr>
      <w:ins w:id="4026" w:author="John Clevenger" w:date="2023-11-24T13:11:00Z">
        <w:r w:rsidRPr="001C0BC2">
          <w:rPr>
            <w:rStyle w:val="Hyperlink"/>
          </w:rPr>
          <w:fldChar w:fldCharType="begin"/>
        </w:r>
        <w:r w:rsidRPr="001C0BC2">
          <w:rPr>
            <w:rStyle w:val="Hyperlink"/>
          </w:rPr>
          <w:instrText xml:space="preserve"> </w:instrText>
        </w:r>
        <w:r>
          <w:instrText>HYPERLINK \l "_Toc151723889"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Judge Startup</w:t>
        </w:r>
        <w:r>
          <w:rPr>
            <w:webHidden/>
          </w:rPr>
          <w:tab/>
        </w:r>
        <w:r>
          <w:rPr>
            <w:webHidden/>
          </w:rPr>
          <w:fldChar w:fldCharType="begin"/>
        </w:r>
        <w:r>
          <w:rPr>
            <w:webHidden/>
          </w:rPr>
          <w:instrText xml:space="preserve"> PAGEREF _Toc151723889 \h </w:instrText>
        </w:r>
      </w:ins>
      <w:r>
        <w:rPr>
          <w:webHidden/>
        </w:rPr>
      </w:r>
      <w:r>
        <w:rPr>
          <w:webHidden/>
        </w:rPr>
        <w:fldChar w:fldCharType="separate"/>
      </w:r>
      <w:ins w:id="4027" w:author="John Clevenger" w:date="2023-11-24T13:11:00Z">
        <w:r>
          <w:rPr>
            <w:webHidden/>
          </w:rPr>
          <w:t>5</w:t>
        </w:r>
        <w:r>
          <w:rPr>
            <w:webHidden/>
          </w:rPr>
          <w:fldChar w:fldCharType="end"/>
        </w:r>
        <w:r w:rsidRPr="001C0BC2">
          <w:rPr>
            <w:rStyle w:val="Hyperlink"/>
          </w:rPr>
          <w:fldChar w:fldCharType="end"/>
        </w:r>
      </w:ins>
    </w:p>
    <w:p w14:paraId="70A49109" w14:textId="739CD52A" w:rsidR="007F6AEB" w:rsidRDefault="007F6AEB">
      <w:pPr>
        <w:pStyle w:val="TOC2"/>
        <w:rPr>
          <w:ins w:id="4028" w:author="John Clevenger" w:date="2023-11-24T13:11:00Z"/>
          <w:rFonts w:asciiTheme="minorHAnsi" w:eastAsiaTheme="minorEastAsia" w:hAnsiTheme="minorHAnsi" w:cstheme="minorBidi"/>
          <w:b w:val="0"/>
          <w:bCs w:val="0"/>
          <w:kern w:val="2"/>
          <w:sz w:val="22"/>
          <w:szCs w:val="22"/>
          <w14:ligatures w14:val="standardContextual"/>
        </w:rPr>
      </w:pPr>
      <w:ins w:id="4029" w:author="John Clevenger" w:date="2023-11-24T13:11:00Z">
        <w:r w:rsidRPr="001C0BC2">
          <w:rPr>
            <w:rStyle w:val="Hyperlink"/>
          </w:rPr>
          <w:fldChar w:fldCharType="begin"/>
        </w:r>
        <w:r w:rsidRPr="001C0BC2">
          <w:rPr>
            <w:rStyle w:val="Hyperlink"/>
          </w:rPr>
          <w:instrText xml:space="preserve"> </w:instrText>
        </w:r>
        <w:r>
          <w:instrText>HYPERLINK \l "_Toc151723891"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Startup</w:t>
        </w:r>
        <w:r>
          <w:rPr>
            <w:webHidden/>
          </w:rPr>
          <w:tab/>
        </w:r>
        <w:r>
          <w:rPr>
            <w:webHidden/>
          </w:rPr>
          <w:fldChar w:fldCharType="begin"/>
        </w:r>
        <w:r>
          <w:rPr>
            <w:webHidden/>
          </w:rPr>
          <w:instrText xml:space="preserve"> PAGEREF _Toc151723891 \h </w:instrText>
        </w:r>
      </w:ins>
      <w:r>
        <w:rPr>
          <w:webHidden/>
        </w:rPr>
      </w:r>
      <w:r>
        <w:rPr>
          <w:webHidden/>
        </w:rPr>
        <w:fldChar w:fldCharType="separate"/>
      </w:r>
      <w:ins w:id="4030" w:author="John Clevenger" w:date="2023-11-24T13:11:00Z">
        <w:r>
          <w:rPr>
            <w:webHidden/>
          </w:rPr>
          <w:t>5</w:t>
        </w:r>
        <w:r>
          <w:rPr>
            <w:webHidden/>
          </w:rPr>
          <w:fldChar w:fldCharType="end"/>
        </w:r>
        <w:r w:rsidRPr="001C0BC2">
          <w:rPr>
            <w:rStyle w:val="Hyperlink"/>
          </w:rPr>
          <w:fldChar w:fldCharType="end"/>
        </w:r>
      </w:ins>
    </w:p>
    <w:p w14:paraId="745CFC5B" w14:textId="47DAE5B9" w:rsidR="007F6AEB" w:rsidRDefault="007F6AEB">
      <w:pPr>
        <w:pStyle w:val="TOC2"/>
        <w:rPr>
          <w:ins w:id="4031" w:author="John Clevenger" w:date="2023-11-24T13:11:00Z"/>
          <w:rFonts w:asciiTheme="minorHAnsi" w:eastAsiaTheme="minorEastAsia" w:hAnsiTheme="minorHAnsi" w:cstheme="minorBidi"/>
          <w:b w:val="0"/>
          <w:bCs w:val="0"/>
          <w:kern w:val="2"/>
          <w:sz w:val="22"/>
          <w:szCs w:val="22"/>
          <w14:ligatures w14:val="standardContextual"/>
        </w:rPr>
      </w:pPr>
      <w:ins w:id="4032" w:author="John Clevenger" w:date="2023-11-24T13:11:00Z">
        <w:r w:rsidRPr="001C0BC2">
          <w:rPr>
            <w:rStyle w:val="Hyperlink"/>
          </w:rPr>
          <w:fldChar w:fldCharType="begin"/>
        </w:r>
        <w:r w:rsidRPr="001C0BC2">
          <w:rPr>
            <w:rStyle w:val="Hyperlink"/>
          </w:rPr>
          <w:instrText xml:space="preserve"> </w:instrText>
        </w:r>
        <w:r>
          <w:instrText>HYPERLINK \l "_Toc151723892"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_Toc151723892 \h </w:instrText>
        </w:r>
      </w:ins>
      <w:r>
        <w:rPr>
          <w:webHidden/>
        </w:rPr>
      </w:r>
      <w:r>
        <w:rPr>
          <w:webHidden/>
        </w:rPr>
        <w:fldChar w:fldCharType="separate"/>
      </w:r>
      <w:ins w:id="4033" w:author="John Clevenger" w:date="2023-11-24T13:11:00Z">
        <w:r>
          <w:rPr>
            <w:webHidden/>
          </w:rPr>
          <w:t>6</w:t>
        </w:r>
        <w:r>
          <w:rPr>
            <w:webHidden/>
          </w:rPr>
          <w:fldChar w:fldCharType="end"/>
        </w:r>
        <w:r w:rsidRPr="001C0BC2">
          <w:rPr>
            <w:rStyle w:val="Hyperlink"/>
          </w:rPr>
          <w:fldChar w:fldCharType="end"/>
        </w:r>
      </w:ins>
    </w:p>
    <w:p w14:paraId="2E4A1317" w14:textId="5D568B82" w:rsidR="007F6AEB" w:rsidRDefault="007F6AEB">
      <w:pPr>
        <w:pStyle w:val="TOC2"/>
        <w:rPr>
          <w:ins w:id="4034" w:author="John Clevenger" w:date="2023-11-24T13:11:00Z"/>
          <w:rFonts w:asciiTheme="minorHAnsi" w:eastAsiaTheme="minorEastAsia" w:hAnsiTheme="minorHAnsi" w:cstheme="minorBidi"/>
          <w:b w:val="0"/>
          <w:bCs w:val="0"/>
          <w:kern w:val="2"/>
          <w:sz w:val="22"/>
          <w:szCs w:val="22"/>
          <w14:ligatures w14:val="standardContextual"/>
        </w:rPr>
      </w:pPr>
      <w:ins w:id="4035" w:author="John Clevenger" w:date="2023-11-24T13:11:00Z">
        <w:r w:rsidRPr="001C0BC2">
          <w:rPr>
            <w:rStyle w:val="Hyperlink"/>
          </w:rPr>
          <w:fldChar w:fldCharType="begin"/>
        </w:r>
        <w:r w:rsidRPr="001C0BC2">
          <w:rPr>
            <w:rStyle w:val="Hyperlink"/>
          </w:rPr>
          <w:instrText xml:space="preserve"> </w:instrText>
        </w:r>
        <w:r>
          <w:instrText>HYPERLINK \l "_Toc151723893"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Information</w:t>
        </w:r>
        <w:r>
          <w:rPr>
            <w:webHidden/>
          </w:rPr>
          <w:tab/>
        </w:r>
        <w:r>
          <w:rPr>
            <w:webHidden/>
          </w:rPr>
          <w:fldChar w:fldCharType="begin"/>
        </w:r>
        <w:r>
          <w:rPr>
            <w:webHidden/>
          </w:rPr>
          <w:instrText xml:space="preserve"> PAGEREF _Toc151723893 \h </w:instrText>
        </w:r>
      </w:ins>
      <w:r>
        <w:rPr>
          <w:webHidden/>
        </w:rPr>
      </w:r>
      <w:r>
        <w:rPr>
          <w:webHidden/>
        </w:rPr>
        <w:fldChar w:fldCharType="separate"/>
      </w:r>
      <w:ins w:id="4036" w:author="John Clevenger" w:date="2023-11-24T13:11:00Z">
        <w:r>
          <w:rPr>
            <w:webHidden/>
          </w:rPr>
          <w:t>6</w:t>
        </w:r>
        <w:r>
          <w:rPr>
            <w:webHidden/>
          </w:rPr>
          <w:fldChar w:fldCharType="end"/>
        </w:r>
        <w:r w:rsidRPr="001C0BC2">
          <w:rPr>
            <w:rStyle w:val="Hyperlink"/>
          </w:rPr>
          <w:fldChar w:fldCharType="end"/>
        </w:r>
      </w:ins>
    </w:p>
    <w:p w14:paraId="6ACB1FB6" w14:textId="25DBB7E4" w:rsidR="007F6AEB" w:rsidRDefault="007F6AEB">
      <w:pPr>
        <w:pStyle w:val="TOC1"/>
        <w:rPr>
          <w:ins w:id="4037" w:author="John Clevenger" w:date="2023-11-24T13:11:00Z"/>
          <w:rFonts w:asciiTheme="minorHAnsi" w:eastAsiaTheme="minorEastAsia" w:hAnsiTheme="minorHAnsi" w:cstheme="minorBidi"/>
          <w:b w:val="0"/>
          <w:bCs w:val="0"/>
          <w:iCs w:val="0"/>
          <w:kern w:val="2"/>
          <w:sz w:val="22"/>
          <w:szCs w:val="22"/>
          <w14:ligatures w14:val="standardContextual"/>
        </w:rPr>
      </w:pPr>
      <w:ins w:id="4038" w:author="John Clevenger" w:date="2023-11-24T13:11:00Z">
        <w:r w:rsidRPr="001C0BC2">
          <w:rPr>
            <w:rStyle w:val="Hyperlink"/>
          </w:rPr>
          <w:fldChar w:fldCharType="begin"/>
        </w:r>
        <w:r w:rsidRPr="001C0BC2">
          <w:rPr>
            <w:rStyle w:val="Hyperlink"/>
          </w:rPr>
          <w:instrText xml:space="preserve"> </w:instrText>
        </w:r>
        <w:r>
          <w:instrText>HYPERLINK \l "_Toc151723894"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Installation Details</w:t>
        </w:r>
        <w:r>
          <w:rPr>
            <w:webHidden/>
          </w:rPr>
          <w:tab/>
        </w:r>
        <w:r>
          <w:rPr>
            <w:webHidden/>
          </w:rPr>
          <w:fldChar w:fldCharType="begin"/>
        </w:r>
        <w:r>
          <w:rPr>
            <w:webHidden/>
          </w:rPr>
          <w:instrText xml:space="preserve"> PAGEREF _Toc151723894 \h </w:instrText>
        </w:r>
      </w:ins>
      <w:r>
        <w:rPr>
          <w:webHidden/>
        </w:rPr>
      </w:r>
      <w:r>
        <w:rPr>
          <w:webHidden/>
        </w:rPr>
        <w:fldChar w:fldCharType="separate"/>
      </w:r>
      <w:ins w:id="4039" w:author="John Clevenger" w:date="2023-11-24T13:11:00Z">
        <w:r>
          <w:rPr>
            <w:webHidden/>
          </w:rPr>
          <w:t>8</w:t>
        </w:r>
        <w:r>
          <w:rPr>
            <w:webHidden/>
          </w:rPr>
          <w:fldChar w:fldCharType="end"/>
        </w:r>
        <w:r w:rsidRPr="001C0BC2">
          <w:rPr>
            <w:rStyle w:val="Hyperlink"/>
          </w:rPr>
          <w:fldChar w:fldCharType="end"/>
        </w:r>
      </w:ins>
    </w:p>
    <w:p w14:paraId="0D8C7877" w14:textId="6CCFC78B" w:rsidR="007F6AEB" w:rsidRDefault="007F6AEB">
      <w:pPr>
        <w:pStyle w:val="TOC2"/>
        <w:rPr>
          <w:ins w:id="4040" w:author="John Clevenger" w:date="2023-11-24T13:11:00Z"/>
          <w:rFonts w:asciiTheme="minorHAnsi" w:eastAsiaTheme="minorEastAsia" w:hAnsiTheme="minorHAnsi" w:cstheme="minorBidi"/>
          <w:b w:val="0"/>
          <w:bCs w:val="0"/>
          <w:kern w:val="2"/>
          <w:sz w:val="22"/>
          <w:szCs w:val="22"/>
          <w14:ligatures w14:val="standardContextual"/>
        </w:rPr>
      </w:pPr>
      <w:ins w:id="4041" w:author="John Clevenger" w:date="2023-11-24T13:11:00Z">
        <w:r w:rsidRPr="001C0BC2">
          <w:rPr>
            <w:rStyle w:val="Hyperlink"/>
          </w:rPr>
          <w:fldChar w:fldCharType="begin"/>
        </w:r>
        <w:r w:rsidRPr="001C0BC2">
          <w:rPr>
            <w:rStyle w:val="Hyperlink"/>
          </w:rPr>
          <w:instrText xml:space="preserve"> </w:instrText>
        </w:r>
        <w:r>
          <w:instrText>HYPERLINK \l "_Toc151723895"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Installation</w:t>
        </w:r>
        <w:r>
          <w:rPr>
            <w:webHidden/>
          </w:rPr>
          <w:tab/>
        </w:r>
        <w:r>
          <w:rPr>
            <w:webHidden/>
          </w:rPr>
          <w:fldChar w:fldCharType="begin"/>
        </w:r>
        <w:r>
          <w:rPr>
            <w:webHidden/>
          </w:rPr>
          <w:instrText xml:space="preserve"> PAGEREF _Toc151723895 \h </w:instrText>
        </w:r>
      </w:ins>
      <w:r>
        <w:rPr>
          <w:webHidden/>
        </w:rPr>
      </w:r>
      <w:r>
        <w:rPr>
          <w:webHidden/>
        </w:rPr>
        <w:fldChar w:fldCharType="separate"/>
      </w:r>
      <w:ins w:id="4042" w:author="John Clevenger" w:date="2023-11-24T13:11:00Z">
        <w:r>
          <w:rPr>
            <w:webHidden/>
          </w:rPr>
          <w:t>8</w:t>
        </w:r>
        <w:r>
          <w:rPr>
            <w:webHidden/>
          </w:rPr>
          <w:fldChar w:fldCharType="end"/>
        </w:r>
        <w:r w:rsidRPr="001C0BC2">
          <w:rPr>
            <w:rStyle w:val="Hyperlink"/>
          </w:rPr>
          <w:fldChar w:fldCharType="end"/>
        </w:r>
      </w:ins>
    </w:p>
    <w:p w14:paraId="60F61DB5" w14:textId="4779C47C" w:rsidR="007F6AEB" w:rsidRDefault="007F6AEB">
      <w:pPr>
        <w:pStyle w:val="TOC2"/>
        <w:rPr>
          <w:ins w:id="4043" w:author="John Clevenger" w:date="2023-11-24T13:11:00Z"/>
          <w:rFonts w:asciiTheme="minorHAnsi" w:eastAsiaTheme="minorEastAsia" w:hAnsiTheme="minorHAnsi" w:cstheme="minorBidi"/>
          <w:b w:val="0"/>
          <w:bCs w:val="0"/>
          <w:kern w:val="2"/>
          <w:sz w:val="22"/>
          <w:szCs w:val="22"/>
          <w14:ligatures w14:val="standardContextual"/>
        </w:rPr>
      </w:pPr>
      <w:ins w:id="4044" w:author="John Clevenger" w:date="2023-11-24T13:11:00Z">
        <w:r w:rsidRPr="001C0BC2">
          <w:rPr>
            <w:rStyle w:val="Hyperlink"/>
          </w:rPr>
          <w:fldChar w:fldCharType="begin"/>
        </w:r>
        <w:r w:rsidRPr="001C0BC2">
          <w:rPr>
            <w:rStyle w:val="Hyperlink"/>
          </w:rPr>
          <w:instrText xml:space="preserve"> </w:instrText>
        </w:r>
        <w:r>
          <w:instrText>HYPERLINK \l "_Toc151723896"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Network / Firewall Requirements</w:t>
        </w:r>
        <w:r>
          <w:rPr>
            <w:webHidden/>
          </w:rPr>
          <w:tab/>
        </w:r>
        <w:r>
          <w:rPr>
            <w:webHidden/>
          </w:rPr>
          <w:fldChar w:fldCharType="begin"/>
        </w:r>
        <w:r>
          <w:rPr>
            <w:webHidden/>
          </w:rPr>
          <w:instrText xml:space="preserve"> PAGEREF _Toc151723896 \h </w:instrText>
        </w:r>
      </w:ins>
      <w:r>
        <w:rPr>
          <w:webHidden/>
        </w:rPr>
      </w:r>
      <w:r>
        <w:rPr>
          <w:webHidden/>
        </w:rPr>
        <w:fldChar w:fldCharType="separate"/>
      </w:r>
      <w:ins w:id="4045" w:author="John Clevenger" w:date="2023-11-24T13:11:00Z">
        <w:r>
          <w:rPr>
            <w:webHidden/>
          </w:rPr>
          <w:t>8</w:t>
        </w:r>
        <w:r>
          <w:rPr>
            <w:webHidden/>
          </w:rPr>
          <w:fldChar w:fldCharType="end"/>
        </w:r>
        <w:r w:rsidRPr="001C0BC2">
          <w:rPr>
            <w:rStyle w:val="Hyperlink"/>
          </w:rPr>
          <w:fldChar w:fldCharType="end"/>
        </w:r>
      </w:ins>
    </w:p>
    <w:p w14:paraId="5CDE9699" w14:textId="60596ED7" w:rsidR="007F6AEB" w:rsidRDefault="007F6AEB">
      <w:pPr>
        <w:pStyle w:val="TOC2"/>
        <w:rPr>
          <w:ins w:id="4046" w:author="John Clevenger" w:date="2023-11-24T13:11:00Z"/>
          <w:rFonts w:asciiTheme="minorHAnsi" w:eastAsiaTheme="minorEastAsia" w:hAnsiTheme="minorHAnsi" w:cstheme="minorBidi"/>
          <w:b w:val="0"/>
          <w:bCs w:val="0"/>
          <w:kern w:val="2"/>
          <w:sz w:val="22"/>
          <w:szCs w:val="22"/>
          <w14:ligatures w14:val="standardContextual"/>
        </w:rPr>
      </w:pPr>
      <w:ins w:id="4047" w:author="John Clevenger" w:date="2023-11-24T13:11:00Z">
        <w:r w:rsidRPr="001C0BC2">
          <w:rPr>
            <w:rStyle w:val="Hyperlink"/>
          </w:rPr>
          <w:fldChar w:fldCharType="begin"/>
        </w:r>
        <w:r w:rsidRPr="001C0BC2">
          <w:rPr>
            <w:rStyle w:val="Hyperlink"/>
          </w:rPr>
          <w:instrText xml:space="preserve"> </w:instrText>
        </w:r>
        <w:r>
          <w:instrText>HYPERLINK \l "_Toc151723897"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Memory Limits</w:t>
        </w:r>
        <w:r>
          <w:rPr>
            <w:webHidden/>
          </w:rPr>
          <w:tab/>
        </w:r>
        <w:r>
          <w:rPr>
            <w:webHidden/>
          </w:rPr>
          <w:fldChar w:fldCharType="begin"/>
        </w:r>
        <w:r>
          <w:rPr>
            <w:webHidden/>
          </w:rPr>
          <w:instrText xml:space="preserve"> PAGEREF _Toc151723897 \h </w:instrText>
        </w:r>
      </w:ins>
      <w:r>
        <w:rPr>
          <w:webHidden/>
        </w:rPr>
      </w:r>
      <w:r>
        <w:rPr>
          <w:webHidden/>
        </w:rPr>
        <w:fldChar w:fldCharType="separate"/>
      </w:r>
      <w:ins w:id="4048" w:author="John Clevenger" w:date="2023-11-24T13:11:00Z">
        <w:r>
          <w:rPr>
            <w:webHidden/>
          </w:rPr>
          <w:t>9</w:t>
        </w:r>
        <w:r>
          <w:rPr>
            <w:webHidden/>
          </w:rPr>
          <w:fldChar w:fldCharType="end"/>
        </w:r>
        <w:r w:rsidRPr="001C0BC2">
          <w:rPr>
            <w:rStyle w:val="Hyperlink"/>
          </w:rPr>
          <w:fldChar w:fldCharType="end"/>
        </w:r>
      </w:ins>
    </w:p>
    <w:p w14:paraId="6244505C" w14:textId="6EC4E40F" w:rsidR="007F6AEB" w:rsidRDefault="007F6AEB">
      <w:pPr>
        <w:pStyle w:val="TOC2"/>
        <w:rPr>
          <w:ins w:id="4049" w:author="John Clevenger" w:date="2023-11-24T13:11:00Z"/>
          <w:rFonts w:asciiTheme="minorHAnsi" w:eastAsiaTheme="minorEastAsia" w:hAnsiTheme="minorHAnsi" w:cstheme="minorBidi"/>
          <w:b w:val="0"/>
          <w:bCs w:val="0"/>
          <w:kern w:val="2"/>
          <w:sz w:val="22"/>
          <w:szCs w:val="22"/>
          <w14:ligatures w14:val="standardContextual"/>
        </w:rPr>
      </w:pPr>
      <w:ins w:id="4050" w:author="John Clevenger" w:date="2023-11-24T13:11:00Z">
        <w:r w:rsidRPr="001C0BC2">
          <w:rPr>
            <w:rStyle w:val="Hyperlink"/>
          </w:rPr>
          <w:fldChar w:fldCharType="begin"/>
        </w:r>
        <w:r w:rsidRPr="001C0BC2">
          <w:rPr>
            <w:rStyle w:val="Hyperlink"/>
          </w:rPr>
          <w:instrText xml:space="preserve"> </w:instrText>
        </w:r>
        <w:r>
          <w:instrText>HYPERLINK \l "_Toc151723898"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Security Alerts</w:t>
        </w:r>
        <w:r>
          <w:rPr>
            <w:webHidden/>
          </w:rPr>
          <w:tab/>
        </w:r>
        <w:r>
          <w:rPr>
            <w:webHidden/>
          </w:rPr>
          <w:fldChar w:fldCharType="begin"/>
        </w:r>
        <w:r>
          <w:rPr>
            <w:webHidden/>
          </w:rPr>
          <w:instrText xml:space="preserve"> PAGEREF _Toc151723898 \h </w:instrText>
        </w:r>
      </w:ins>
      <w:r>
        <w:rPr>
          <w:webHidden/>
        </w:rPr>
      </w:r>
      <w:r>
        <w:rPr>
          <w:webHidden/>
        </w:rPr>
        <w:fldChar w:fldCharType="separate"/>
      </w:r>
      <w:ins w:id="4051" w:author="John Clevenger" w:date="2023-11-24T13:11:00Z">
        <w:r>
          <w:rPr>
            <w:webHidden/>
          </w:rPr>
          <w:t>10</w:t>
        </w:r>
        <w:r>
          <w:rPr>
            <w:webHidden/>
          </w:rPr>
          <w:fldChar w:fldCharType="end"/>
        </w:r>
        <w:r w:rsidRPr="001C0BC2">
          <w:rPr>
            <w:rStyle w:val="Hyperlink"/>
          </w:rPr>
          <w:fldChar w:fldCharType="end"/>
        </w:r>
      </w:ins>
    </w:p>
    <w:p w14:paraId="71CBBF06" w14:textId="2251124C" w:rsidR="007F6AEB" w:rsidRDefault="007F6AEB">
      <w:pPr>
        <w:pStyle w:val="TOC2"/>
        <w:rPr>
          <w:ins w:id="4052" w:author="John Clevenger" w:date="2023-11-24T13:11:00Z"/>
          <w:rFonts w:asciiTheme="minorHAnsi" w:eastAsiaTheme="minorEastAsia" w:hAnsiTheme="minorHAnsi" w:cstheme="minorBidi"/>
          <w:b w:val="0"/>
          <w:bCs w:val="0"/>
          <w:kern w:val="2"/>
          <w:sz w:val="22"/>
          <w:szCs w:val="22"/>
          <w14:ligatures w14:val="standardContextual"/>
        </w:rPr>
      </w:pPr>
      <w:ins w:id="4053" w:author="John Clevenger" w:date="2023-11-24T13:11:00Z">
        <w:r w:rsidRPr="001C0BC2">
          <w:rPr>
            <w:rStyle w:val="Hyperlink"/>
          </w:rPr>
          <w:fldChar w:fldCharType="begin"/>
        </w:r>
        <w:r w:rsidRPr="001C0BC2">
          <w:rPr>
            <w:rStyle w:val="Hyperlink"/>
          </w:rPr>
          <w:instrText xml:space="preserve"> </w:instrText>
        </w:r>
        <w:r>
          <w:instrText>HYPERLINK \l "_Toc151723899"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Uninstall</w:t>
        </w:r>
        <w:r>
          <w:rPr>
            <w:webHidden/>
          </w:rPr>
          <w:tab/>
        </w:r>
        <w:r>
          <w:rPr>
            <w:webHidden/>
          </w:rPr>
          <w:fldChar w:fldCharType="begin"/>
        </w:r>
        <w:r>
          <w:rPr>
            <w:webHidden/>
          </w:rPr>
          <w:instrText xml:space="preserve"> PAGEREF _Toc151723899 \h </w:instrText>
        </w:r>
      </w:ins>
      <w:r>
        <w:rPr>
          <w:webHidden/>
        </w:rPr>
      </w:r>
      <w:r>
        <w:rPr>
          <w:webHidden/>
        </w:rPr>
        <w:fldChar w:fldCharType="separate"/>
      </w:r>
      <w:ins w:id="4054" w:author="John Clevenger" w:date="2023-11-24T13:11:00Z">
        <w:r>
          <w:rPr>
            <w:webHidden/>
          </w:rPr>
          <w:t>10</w:t>
        </w:r>
        <w:r>
          <w:rPr>
            <w:webHidden/>
          </w:rPr>
          <w:fldChar w:fldCharType="end"/>
        </w:r>
        <w:r w:rsidRPr="001C0BC2">
          <w:rPr>
            <w:rStyle w:val="Hyperlink"/>
          </w:rPr>
          <w:fldChar w:fldCharType="end"/>
        </w:r>
      </w:ins>
    </w:p>
    <w:p w14:paraId="306C2EB5" w14:textId="4513C226" w:rsidR="007F6AEB" w:rsidRDefault="007F6AEB">
      <w:pPr>
        <w:pStyle w:val="TOC1"/>
        <w:rPr>
          <w:ins w:id="4055" w:author="John Clevenger" w:date="2023-11-24T13:11:00Z"/>
          <w:rFonts w:asciiTheme="minorHAnsi" w:eastAsiaTheme="minorEastAsia" w:hAnsiTheme="minorHAnsi" w:cstheme="minorBidi"/>
          <w:b w:val="0"/>
          <w:bCs w:val="0"/>
          <w:iCs w:val="0"/>
          <w:kern w:val="2"/>
          <w:sz w:val="22"/>
          <w:szCs w:val="22"/>
          <w14:ligatures w14:val="standardContextual"/>
        </w:rPr>
      </w:pPr>
      <w:ins w:id="4056" w:author="John Clevenger" w:date="2023-11-24T13:11:00Z">
        <w:r w:rsidRPr="001C0BC2">
          <w:rPr>
            <w:rStyle w:val="Hyperlink"/>
          </w:rPr>
          <w:fldChar w:fldCharType="begin"/>
        </w:r>
        <w:r w:rsidRPr="001C0BC2">
          <w:rPr>
            <w:rStyle w:val="Hyperlink"/>
          </w:rPr>
          <w:instrText xml:space="preserve"> </w:instrText>
        </w:r>
        <w:r>
          <w:instrText>HYPERLINK \l "_Toc151723900"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Initialization  Files</w:t>
        </w:r>
        <w:r>
          <w:rPr>
            <w:webHidden/>
          </w:rPr>
          <w:tab/>
        </w:r>
        <w:r>
          <w:rPr>
            <w:webHidden/>
          </w:rPr>
          <w:fldChar w:fldCharType="begin"/>
        </w:r>
        <w:r>
          <w:rPr>
            <w:webHidden/>
          </w:rPr>
          <w:instrText xml:space="preserve"> PAGEREF _Toc151723900 \h </w:instrText>
        </w:r>
      </w:ins>
      <w:r>
        <w:rPr>
          <w:webHidden/>
        </w:rPr>
      </w:r>
      <w:r>
        <w:rPr>
          <w:webHidden/>
        </w:rPr>
        <w:fldChar w:fldCharType="separate"/>
      </w:r>
      <w:ins w:id="4057" w:author="John Clevenger" w:date="2023-11-24T13:11:00Z">
        <w:r>
          <w:rPr>
            <w:webHidden/>
          </w:rPr>
          <w:t>12</w:t>
        </w:r>
        <w:r>
          <w:rPr>
            <w:webHidden/>
          </w:rPr>
          <w:fldChar w:fldCharType="end"/>
        </w:r>
        <w:r w:rsidRPr="001C0BC2">
          <w:rPr>
            <w:rStyle w:val="Hyperlink"/>
          </w:rPr>
          <w:fldChar w:fldCharType="end"/>
        </w:r>
      </w:ins>
    </w:p>
    <w:p w14:paraId="4148B463" w14:textId="428379A4" w:rsidR="007F6AEB" w:rsidRDefault="007F6AEB">
      <w:pPr>
        <w:pStyle w:val="TOC2"/>
        <w:rPr>
          <w:ins w:id="4058" w:author="John Clevenger" w:date="2023-11-24T13:11:00Z"/>
          <w:rFonts w:asciiTheme="minorHAnsi" w:eastAsiaTheme="minorEastAsia" w:hAnsiTheme="minorHAnsi" w:cstheme="minorBidi"/>
          <w:b w:val="0"/>
          <w:bCs w:val="0"/>
          <w:kern w:val="2"/>
          <w:sz w:val="22"/>
          <w:szCs w:val="22"/>
          <w14:ligatures w14:val="standardContextual"/>
        </w:rPr>
      </w:pPr>
      <w:ins w:id="4059" w:author="John Clevenger" w:date="2023-11-24T13:11:00Z">
        <w:r w:rsidRPr="001C0BC2">
          <w:rPr>
            <w:rStyle w:val="Hyperlink"/>
          </w:rPr>
          <w:fldChar w:fldCharType="begin"/>
        </w:r>
        <w:r w:rsidRPr="001C0BC2">
          <w:rPr>
            <w:rStyle w:val="Hyperlink"/>
          </w:rPr>
          <w:instrText xml:space="preserve"> </w:instrText>
        </w:r>
        <w:r>
          <w:instrText>HYPERLINK \l "_Toc151723901"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pc2v9.ini  file</w:t>
        </w:r>
        <w:r>
          <w:rPr>
            <w:webHidden/>
          </w:rPr>
          <w:tab/>
        </w:r>
        <w:r>
          <w:rPr>
            <w:webHidden/>
          </w:rPr>
          <w:fldChar w:fldCharType="begin"/>
        </w:r>
        <w:r>
          <w:rPr>
            <w:webHidden/>
          </w:rPr>
          <w:instrText xml:space="preserve"> PAGEREF _Toc151723901 \h </w:instrText>
        </w:r>
      </w:ins>
      <w:r>
        <w:rPr>
          <w:webHidden/>
        </w:rPr>
      </w:r>
      <w:r>
        <w:rPr>
          <w:webHidden/>
        </w:rPr>
        <w:fldChar w:fldCharType="separate"/>
      </w:r>
      <w:ins w:id="4060" w:author="John Clevenger" w:date="2023-11-24T13:11:00Z">
        <w:r>
          <w:rPr>
            <w:webHidden/>
          </w:rPr>
          <w:t>12</w:t>
        </w:r>
        <w:r>
          <w:rPr>
            <w:webHidden/>
          </w:rPr>
          <w:fldChar w:fldCharType="end"/>
        </w:r>
        <w:r w:rsidRPr="001C0BC2">
          <w:rPr>
            <w:rStyle w:val="Hyperlink"/>
          </w:rPr>
          <w:fldChar w:fldCharType="end"/>
        </w:r>
      </w:ins>
    </w:p>
    <w:p w14:paraId="1D3D239E" w14:textId="13AC747D" w:rsidR="007F6AEB" w:rsidRDefault="007F6AEB">
      <w:pPr>
        <w:pStyle w:val="TOC2"/>
        <w:rPr>
          <w:ins w:id="4061" w:author="John Clevenger" w:date="2023-11-24T13:11:00Z"/>
          <w:rFonts w:asciiTheme="minorHAnsi" w:eastAsiaTheme="minorEastAsia" w:hAnsiTheme="minorHAnsi" w:cstheme="minorBidi"/>
          <w:b w:val="0"/>
          <w:bCs w:val="0"/>
          <w:kern w:val="2"/>
          <w:sz w:val="22"/>
          <w:szCs w:val="22"/>
          <w14:ligatures w14:val="standardContextual"/>
        </w:rPr>
      </w:pPr>
      <w:ins w:id="4062" w:author="John Clevenger" w:date="2023-11-24T13:11:00Z">
        <w:r w:rsidRPr="001C0BC2">
          <w:rPr>
            <w:rStyle w:val="Hyperlink"/>
          </w:rPr>
          <w:fldChar w:fldCharType="begin"/>
        </w:r>
        <w:r w:rsidRPr="001C0BC2">
          <w:rPr>
            <w:rStyle w:val="Hyperlink"/>
          </w:rPr>
          <w:instrText xml:space="preserve"> </w:instrText>
        </w:r>
        <w:r>
          <w:instrText>HYPERLINK \l "_Toc151723902"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Other Initialization Files</w:t>
        </w:r>
        <w:r>
          <w:rPr>
            <w:webHidden/>
          </w:rPr>
          <w:tab/>
        </w:r>
        <w:r>
          <w:rPr>
            <w:webHidden/>
          </w:rPr>
          <w:fldChar w:fldCharType="begin"/>
        </w:r>
        <w:r>
          <w:rPr>
            <w:webHidden/>
          </w:rPr>
          <w:instrText xml:space="preserve"> PAGEREF _Toc151723902 \h </w:instrText>
        </w:r>
      </w:ins>
      <w:r>
        <w:rPr>
          <w:webHidden/>
        </w:rPr>
      </w:r>
      <w:r>
        <w:rPr>
          <w:webHidden/>
        </w:rPr>
        <w:fldChar w:fldCharType="separate"/>
      </w:r>
      <w:ins w:id="4063" w:author="John Clevenger" w:date="2023-11-24T13:11:00Z">
        <w:r>
          <w:rPr>
            <w:webHidden/>
          </w:rPr>
          <w:t>14</w:t>
        </w:r>
        <w:r>
          <w:rPr>
            <w:webHidden/>
          </w:rPr>
          <w:fldChar w:fldCharType="end"/>
        </w:r>
        <w:r w:rsidRPr="001C0BC2">
          <w:rPr>
            <w:rStyle w:val="Hyperlink"/>
          </w:rPr>
          <w:fldChar w:fldCharType="end"/>
        </w:r>
      </w:ins>
    </w:p>
    <w:p w14:paraId="4D8C1C38" w14:textId="72F85D9B" w:rsidR="007F6AEB" w:rsidRDefault="007F6AEB">
      <w:pPr>
        <w:pStyle w:val="TOC1"/>
        <w:rPr>
          <w:ins w:id="4064" w:author="John Clevenger" w:date="2023-11-24T13:11:00Z"/>
          <w:rFonts w:asciiTheme="minorHAnsi" w:eastAsiaTheme="minorEastAsia" w:hAnsiTheme="minorHAnsi" w:cstheme="minorBidi"/>
          <w:b w:val="0"/>
          <w:bCs w:val="0"/>
          <w:iCs w:val="0"/>
          <w:kern w:val="2"/>
          <w:sz w:val="22"/>
          <w:szCs w:val="22"/>
          <w14:ligatures w14:val="standardContextual"/>
        </w:rPr>
      </w:pPr>
      <w:ins w:id="4065" w:author="John Clevenger" w:date="2023-11-24T13:11:00Z">
        <w:r w:rsidRPr="001C0BC2">
          <w:rPr>
            <w:rStyle w:val="Hyperlink"/>
          </w:rPr>
          <w:fldChar w:fldCharType="begin"/>
        </w:r>
        <w:r w:rsidRPr="001C0BC2">
          <w:rPr>
            <w:rStyle w:val="Hyperlink"/>
          </w:rPr>
          <w:instrText xml:space="preserve"> </w:instrText>
        </w:r>
        <w:r>
          <w:instrText>HYPERLINK \l "_Toc151723903"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Startup Procedures</w:t>
        </w:r>
        <w:r>
          <w:rPr>
            <w:webHidden/>
          </w:rPr>
          <w:tab/>
        </w:r>
        <w:r>
          <w:rPr>
            <w:webHidden/>
          </w:rPr>
          <w:fldChar w:fldCharType="begin"/>
        </w:r>
        <w:r>
          <w:rPr>
            <w:webHidden/>
          </w:rPr>
          <w:instrText xml:space="preserve"> PAGEREF _Toc151723903 \h </w:instrText>
        </w:r>
      </w:ins>
      <w:r>
        <w:rPr>
          <w:webHidden/>
        </w:rPr>
      </w:r>
      <w:r>
        <w:rPr>
          <w:webHidden/>
        </w:rPr>
        <w:fldChar w:fldCharType="separate"/>
      </w:r>
      <w:ins w:id="4066" w:author="John Clevenger" w:date="2023-11-24T13:11:00Z">
        <w:r>
          <w:rPr>
            <w:webHidden/>
          </w:rPr>
          <w:t>15</w:t>
        </w:r>
        <w:r>
          <w:rPr>
            <w:webHidden/>
          </w:rPr>
          <w:fldChar w:fldCharType="end"/>
        </w:r>
        <w:r w:rsidRPr="001C0BC2">
          <w:rPr>
            <w:rStyle w:val="Hyperlink"/>
          </w:rPr>
          <w:fldChar w:fldCharType="end"/>
        </w:r>
      </w:ins>
    </w:p>
    <w:p w14:paraId="1323768D" w14:textId="5893182C" w:rsidR="007F6AEB" w:rsidRDefault="007F6AEB">
      <w:pPr>
        <w:pStyle w:val="TOC2"/>
        <w:rPr>
          <w:ins w:id="4067" w:author="John Clevenger" w:date="2023-11-24T13:11:00Z"/>
          <w:rFonts w:asciiTheme="minorHAnsi" w:eastAsiaTheme="minorEastAsia" w:hAnsiTheme="minorHAnsi" w:cstheme="minorBidi"/>
          <w:b w:val="0"/>
          <w:bCs w:val="0"/>
          <w:kern w:val="2"/>
          <w:sz w:val="22"/>
          <w:szCs w:val="22"/>
          <w14:ligatures w14:val="standardContextual"/>
        </w:rPr>
      </w:pPr>
      <w:ins w:id="4068" w:author="John Clevenger" w:date="2023-11-24T13:11:00Z">
        <w:r w:rsidRPr="001C0BC2">
          <w:rPr>
            <w:rStyle w:val="Hyperlink"/>
          </w:rPr>
          <w:fldChar w:fldCharType="begin"/>
        </w:r>
        <w:r w:rsidRPr="001C0BC2">
          <w:rPr>
            <w:rStyle w:val="Hyperlink"/>
          </w:rPr>
          <w:instrText xml:space="preserve"> </w:instrText>
        </w:r>
        <w:r>
          <w:instrText>HYPERLINK \l "_Toc151723904"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Built-in Commands</w:t>
        </w:r>
        <w:r>
          <w:rPr>
            <w:webHidden/>
          </w:rPr>
          <w:tab/>
        </w:r>
        <w:r>
          <w:rPr>
            <w:webHidden/>
          </w:rPr>
          <w:fldChar w:fldCharType="begin"/>
        </w:r>
        <w:r>
          <w:rPr>
            <w:webHidden/>
          </w:rPr>
          <w:instrText xml:space="preserve"> PAGEREF _Toc151723904 \h </w:instrText>
        </w:r>
      </w:ins>
      <w:r>
        <w:rPr>
          <w:webHidden/>
        </w:rPr>
      </w:r>
      <w:r>
        <w:rPr>
          <w:webHidden/>
        </w:rPr>
        <w:fldChar w:fldCharType="separate"/>
      </w:r>
      <w:ins w:id="4069" w:author="John Clevenger" w:date="2023-11-24T13:11:00Z">
        <w:r>
          <w:rPr>
            <w:webHidden/>
          </w:rPr>
          <w:t>15</w:t>
        </w:r>
        <w:r>
          <w:rPr>
            <w:webHidden/>
          </w:rPr>
          <w:fldChar w:fldCharType="end"/>
        </w:r>
        <w:r w:rsidRPr="001C0BC2">
          <w:rPr>
            <w:rStyle w:val="Hyperlink"/>
          </w:rPr>
          <w:fldChar w:fldCharType="end"/>
        </w:r>
      </w:ins>
    </w:p>
    <w:p w14:paraId="5287A968" w14:textId="60ED6D2D" w:rsidR="007F6AEB" w:rsidRDefault="007F6AEB">
      <w:pPr>
        <w:pStyle w:val="TOC2"/>
        <w:rPr>
          <w:ins w:id="4070" w:author="John Clevenger" w:date="2023-11-24T13:11:00Z"/>
          <w:rFonts w:asciiTheme="minorHAnsi" w:eastAsiaTheme="minorEastAsia" w:hAnsiTheme="minorHAnsi" w:cstheme="minorBidi"/>
          <w:b w:val="0"/>
          <w:bCs w:val="0"/>
          <w:kern w:val="2"/>
          <w:sz w:val="22"/>
          <w:szCs w:val="22"/>
          <w14:ligatures w14:val="standardContextual"/>
        </w:rPr>
      </w:pPr>
      <w:ins w:id="4071" w:author="John Clevenger" w:date="2023-11-24T13:11:00Z">
        <w:r w:rsidRPr="001C0BC2">
          <w:rPr>
            <w:rStyle w:val="Hyperlink"/>
          </w:rPr>
          <w:fldChar w:fldCharType="begin"/>
        </w:r>
        <w:r w:rsidRPr="001C0BC2">
          <w:rPr>
            <w:rStyle w:val="Hyperlink"/>
          </w:rPr>
          <w:instrText xml:space="preserve"> </w:instrText>
        </w:r>
        <w:r>
          <w:instrText>HYPERLINK \l "_Toc151723906"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_Toc151723906 \h </w:instrText>
        </w:r>
      </w:ins>
      <w:r>
        <w:rPr>
          <w:webHidden/>
        </w:rPr>
      </w:r>
      <w:r>
        <w:rPr>
          <w:webHidden/>
        </w:rPr>
        <w:fldChar w:fldCharType="separate"/>
      </w:r>
      <w:ins w:id="4072" w:author="John Clevenger" w:date="2023-11-24T13:11:00Z">
        <w:r>
          <w:rPr>
            <w:webHidden/>
          </w:rPr>
          <w:t>16</w:t>
        </w:r>
        <w:r>
          <w:rPr>
            <w:webHidden/>
          </w:rPr>
          <w:fldChar w:fldCharType="end"/>
        </w:r>
        <w:r w:rsidRPr="001C0BC2">
          <w:rPr>
            <w:rStyle w:val="Hyperlink"/>
          </w:rPr>
          <w:fldChar w:fldCharType="end"/>
        </w:r>
      </w:ins>
    </w:p>
    <w:p w14:paraId="397ADEBC" w14:textId="11EAA180" w:rsidR="007F6AEB" w:rsidRDefault="007F6AEB">
      <w:pPr>
        <w:pStyle w:val="TOC2"/>
        <w:rPr>
          <w:ins w:id="4073" w:author="John Clevenger" w:date="2023-11-24T13:11:00Z"/>
          <w:rFonts w:asciiTheme="minorHAnsi" w:eastAsiaTheme="minorEastAsia" w:hAnsiTheme="minorHAnsi" w:cstheme="minorBidi"/>
          <w:b w:val="0"/>
          <w:bCs w:val="0"/>
          <w:kern w:val="2"/>
          <w:sz w:val="22"/>
          <w:szCs w:val="22"/>
          <w14:ligatures w14:val="standardContextual"/>
        </w:rPr>
      </w:pPr>
      <w:ins w:id="4074" w:author="John Clevenger" w:date="2023-11-24T13:11:00Z">
        <w:r w:rsidRPr="001C0BC2">
          <w:rPr>
            <w:rStyle w:val="Hyperlink"/>
          </w:rPr>
          <w:fldChar w:fldCharType="begin"/>
        </w:r>
        <w:r w:rsidRPr="001C0BC2">
          <w:rPr>
            <w:rStyle w:val="Hyperlink"/>
          </w:rPr>
          <w:instrText xml:space="preserve"> </w:instrText>
        </w:r>
        <w:r>
          <w:instrText>HYPERLINK \l "_Toc151723907"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Non-GUI Server Startup</w:t>
        </w:r>
        <w:r>
          <w:rPr>
            <w:webHidden/>
          </w:rPr>
          <w:tab/>
        </w:r>
        <w:r>
          <w:rPr>
            <w:webHidden/>
          </w:rPr>
          <w:fldChar w:fldCharType="begin"/>
        </w:r>
        <w:r>
          <w:rPr>
            <w:webHidden/>
          </w:rPr>
          <w:instrText xml:space="preserve"> PAGEREF _Toc151723907 \h </w:instrText>
        </w:r>
      </w:ins>
      <w:r>
        <w:rPr>
          <w:webHidden/>
        </w:rPr>
      </w:r>
      <w:r>
        <w:rPr>
          <w:webHidden/>
        </w:rPr>
        <w:fldChar w:fldCharType="separate"/>
      </w:r>
      <w:ins w:id="4075" w:author="John Clevenger" w:date="2023-11-24T13:11:00Z">
        <w:r>
          <w:rPr>
            <w:webHidden/>
          </w:rPr>
          <w:t>18</w:t>
        </w:r>
        <w:r>
          <w:rPr>
            <w:webHidden/>
          </w:rPr>
          <w:fldChar w:fldCharType="end"/>
        </w:r>
        <w:r w:rsidRPr="001C0BC2">
          <w:rPr>
            <w:rStyle w:val="Hyperlink"/>
          </w:rPr>
          <w:fldChar w:fldCharType="end"/>
        </w:r>
      </w:ins>
    </w:p>
    <w:p w14:paraId="39BFB7FA" w14:textId="19651874" w:rsidR="007F6AEB" w:rsidRDefault="007F6AEB">
      <w:pPr>
        <w:pStyle w:val="TOC2"/>
        <w:rPr>
          <w:ins w:id="4076" w:author="John Clevenger" w:date="2023-11-24T13:11:00Z"/>
          <w:rFonts w:asciiTheme="minorHAnsi" w:eastAsiaTheme="minorEastAsia" w:hAnsiTheme="minorHAnsi" w:cstheme="minorBidi"/>
          <w:b w:val="0"/>
          <w:bCs w:val="0"/>
          <w:kern w:val="2"/>
          <w:sz w:val="22"/>
          <w:szCs w:val="22"/>
          <w14:ligatures w14:val="standardContextual"/>
        </w:rPr>
      </w:pPr>
      <w:ins w:id="4077" w:author="John Clevenger" w:date="2023-11-24T13:11:00Z">
        <w:r w:rsidRPr="001C0BC2">
          <w:rPr>
            <w:rStyle w:val="Hyperlink"/>
          </w:rPr>
          <w:fldChar w:fldCharType="begin"/>
        </w:r>
        <w:r w:rsidRPr="001C0BC2">
          <w:rPr>
            <w:rStyle w:val="Hyperlink"/>
          </w:rPr>
          <w:instrText xml:space="preserve"> </w:instrText>
        </w:r>
        <w:r>
          <w:instrText>HYPERLINK \l "_Toc151723908"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GUI Controls</w:t>
        </w:r>
        <w:r>
          <w:rPr>
            <w:webHidden/>
          </w:rPr>
          <w:tab/>
        </w:r>
        <w:r>
          <w:rPr>
            <w:webHidden/>
          </w:rPr>
          <w:fldChar w:fldCharType="begin"/>
        </w:r>
        <w:r>
          <w:rPr>
            <w:webHidden/>
          </w:rPr>
          <w:instrText xml:space="preserve"> PAGEREF _Toc151723908 \h </w:instrText>
        </w:r>
      </w:ins>
      <w:r>
        <w:rPr>
          <w:webHidden/>
        </w:rPr>
      </w:r>
      <w:r>
        <w:rPr>
          <w:webHidden/>
        </w:rPr>
        <w:fldChar w:fldCharType="separate"/>
      </w:r>
      <w:ins w:id="4078" w:author="John Clevenger" w:date="2023-11-24T13:11:00Z">
        <w:r>
          <w:rPr>
            <w:webHidden/>
          </w:rPr>
          <w:t>18</w:t>
        </w:r>
        <w:r>
          <w:rPr>
            <w:webHidden/>
          </w:rPr>
          <w:fldChar w:fldCharType="end"/>
        </w:r>
        <w:r w:rsidRPr="001C0BC2">
          <w:rPr>
            <w:rStyle w:val="Hyperlink"/>
          </w:rPr>
          <w:fldChar w:fldCharType="end"/>
        </w:r>
      </w:ins>
    </w:p>
    <w:p w14:paraId="0B01B7F5" w14:textId="68C926BD" w:rsidR="007F6AEB" w:rsidRDefault="007F6AEB">
      <w:pPr>
        <w:pStyle w:val="TOC3"/>
        <w:rPr>
          <w:ins w:id="4079" w:author="John Clevenger" w:date="2023-11-24T13:11:00Z"/>
          <w:rFonts w:asciiTheme="minorHAnsi" w:eastAsiaTheme="minorEastAsia" w:hAnsiTheme="minorHAnsi" w:cstheme="minorBidi"/>
          <w:kern w:val="2"/>
          <w:sz w:val="22"/>
          <w:szCs w:val="22"/>
          <w14:ligatures w14:val="standardContextual"/>
        </w:rPr>
      </w:pPr>
      <w:ins w:id="4080" w:author="John Clevenger" w:date="2023-11-24T13:11:00Z">
        <w:r w:rsidRPr="001C0BC2">
          <w:rPr>
            <w:rStyle w:val="Hyperlink"/>
          </w:rPr>
          <w:fldChar w:fldCharType="begin"/>
        </w:r>
        <w:r w:rsidRPr="001C0BC2">
          <w:rPr>
            <w:rStyle w:val="Hyperlink"/>
          </w:rPr>
          <w:instrText xml:space="preserve"> </w:instrText>
        </w:r>
        <w:r>
          <w:instrText>HYPERLINK \l "_Toc151723909"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Adding Sites</w:t>
        </w:r>
        <w:r>
          <w:rPr>
            <w:webHidden/>
          </w:rPr>
          <w:tab/>
        </w:r>
        <w:r>
          <w:rPr>
            <w:webHidden/>
          </w:rPr>
          <w:fldChar w:fldCharType="begin"/>
        </w:r>
        <w:r>
          <w:rPr>
            <w:webHidden/>
          </w:rPr>
          <w:instrText xml:space="preserve"> PAGEREF _Toc151723909 \h </w:instrText>
        </w:r>
      </w:ins>
      <w:r>
        <w:rPr>
          <w:webHidden/>
        </w:rPr>
      </w:r>
      <w:r>
        <w:rPr>
          <w:webHidden/>
        </w:rPr>
        <w:fldChar w:fldCharType="separate"/>
      </w:r>
      <w:ins w:id="4081" w:author="John Clevenger" w:date="2023-11-24T13:11:00Z">
        <w:r>
          <w:rPr>
            <w:webHidden/>
          </w:rPr>
          <w:t>19</w:t>
        </w:r>
        <w:r>
          <w:rPr>
            <w:webHidden/>
          </w:rPr>
          <w:fldChar w:fldCharType="end"/>
        </w:r>
        <w:r w:rsidRPr="001C0BC2">
          <w:rPr>
            <w:rStyle w:val="Hyperlink"/>
          </w:rPr>
          <w:fldChar w:fldCharType="end"/>
        </w:r>
      </w:ins>
    </w:p>
    <w:p w14:paraId="5BFAE614" w14:textId="3A03AADC" w:rsidR="007F6AEB" w:rsidRDefault="007F6AEB">
      <w:pPr>
        <w:pStyle w:val="TOC3"/>
        <w:rPr>
          <w:ins w:id="4082" w:author="John Clevenger" w:date="2023-11-24T13:11:00Z"/>
          <w:rFonts w:asciiTheme="minorHAnsi" w:eastAsiaTheme="minorEastAsia" w:hAnsiTheme="minorHAnsi" w:cstheme="minorBidi"/>
          <w:kern w:val="2"/>
          <w:sz w:val="22"/>
          <w:szCs w:val="22"/>
          <w14:ligatures w14:val="standardContextual"/>
        </w:rPr>
      </w:pPr>
      <w:ins w:id="4083" w:author="John Clevenger" w:date="2023-11-24T13:11:00Z">
        <w:r w:rsidRPr="001C0BC2">
          <w:rPr>
            <w:rStyle w:val="Hyperlink"/>
          </w:rPr>
          <w:fldChar w:fldCharType="begin"/>
        </w:r>
        <w:r w:rsidRPr="001C0BC2">
          <w:rPr>
            <w:rStyle w:val="Hyperlink"/>
          </w:rPr>
          <w:instrText xml:space="preserve"> </w:instrText>
        </w:r>
        <w:r>
          <w:instrText>HYPERLINK \l "_Toc151723910"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Restarting / Reconnecting Servers</w:t>
        </w:r>
        <w:r>
          <w:rPr>
            <w:webHidden/>
          </w:rPr>
          <w:tab/>
        </w:r>
        <w:r>
          <w:rPr>
            <w:webHidden/>
          </w:rPr>
          <w:fldChar w:fldCharType="begin"/>
        </w:r>
        <w:r>
          <w:rPr>
            <w:webHidden/>
          </w:rPr>
          <w:instrText xml:space="preserve"> PAGEREF _Toc151723910 \h </w:instrText>
        </w:r>
      </w:ins>
      <w:r>
        <w:rPr>
          <w:webHidden/>
        </w:rPr>
      </w:r>
      <w:r>
        <w:rPr>
          <w:webHidden/>
        </w:rPr>
        <w:fldChar w:fldCharType="separate"/>
      </w:r>
      <w:ins w:id="4084" w:author="John Clevenger" w:date="2023-11-24T13:11:00Z">
        <w:r>
          <w:rPr>
            <w:webHidden/>
          </w:rPr>
          <w:t>20</w:t>
        </w:r>
        <w:r>
          <w:rPr>
            <w:webHidden/>
          </w:rPr>
          <w:fldChar w:fldCharType="end"/>
        </w:r>
        <w:r w:rsidRPr="001C0BC2">
          <w:rPr>
            <w:rStyle w:val="Hyperlink"/>
          </w:rPr>
          <w:fldChar w:fldCharType="end"/>
        </w:r>
      </w:ins>
    </w:p>
    <w:p w14:paraId="43597052" w14:textId="5B605DBD" w:rsidR="007F6AEB" w:rsidRDefault="007F6AEB">
      <w:pPr>
        <w:pStyle w:val="TOC3"/>
        <w:rPr>
          <w:ins w:id="4085" w:author="John Clevenger" w:date="2023-11-24T13:11:00Z"/>
          <w:rFonts w:asciiTheme="minorHAnsi" w:eastAsiaTheme="minorEastAsia" w:hAnsiTheme="minorHAnsi" w:cstheme="minorBidi"/>
          <w:kern w:val="2"/>
          <w:sz w:val="22"/>
          <w:szCs w:val="22"/>
          <w14:ligatures w14:val="standardContextual"/>
        </w:rPr>
      </w:pPr>
      <w:ins w:id="4086"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Connections and Logins</w:t>
        </w:r>
        <w:r>
          <w:rPr>
            <w:webHidden/>
          </w:rPr>
          <w:tab/>
        </w:r>
        <w:r>
          <w:rPr>
            <w:webHidden/>
          </w:rPr>
          <w:fldChar w:fldCharType="begin"/>
        </w:r>
        <w:r>
          <w:rPr>
            <w:webHidden/>
          </w:rPr>
          <w:instrText xml:space="preserve"> PAGEREF _Toc151723911 \h </w:instrText>
        </w:r>
      </w:ins>
      <w:r>
        <w:rPr>
          <w:webHidden/>
        </w:rPr>
      </w:r>
      <w:r>
        <w:rPr>
          <w:webHidden/>
        </w:rPr>
        <w:fldChar w:fldCharType="separate"/>
      </w:r>
      <w:ins w:id="4087" w:author="John Clevenger" w:date="2023-11-24T13:11:00Z">
        <w:r>
          <w:rPr>
            <w:webHidden/>
          </w:rPr>
          <w:t>21</w:t>
        </w:r>
        <w:r>
          <w:rPr>
            <w:webHidden/>
          </w:rPr>
          <w:fldChar w:fldCharType="end"/>
        </w:r>
        <w:r w:rsidRPr="001C0BC2">
          <w:rPr>
            <w:rStyle w:val="Hyperlink"/>
          </w:rPr>
          <w:fldChar w:fldCharType="end"/>
        </w:r>
      </w:ins>
    </w:p>
    <w:p w14:paraId="5936D892" w14:textId="601C5110" w:rsidR="007F6AEB" w:rsidRDefault="007F6AEB">
      <w:pPr>
        <w:pStyle w:val="TOC3"/>
        <w:rPr>
          <w:ins w:id="4088" w:author="John Clevenger" w:date="2023-11-24T13:11:00Z"/>
          <w:rFonts w:asciiTheme="minorHAnsi" w:eastAsiaTheme="minorEastAsia" w:hAnsiTheme="minorHAnsi" w:cstheme="minorBidi"/>
          <w:kern w:val="2"/>
          <w:sz w:val="22"/>
          <w:szCs w:val="22"/>
          <w14:ligatures w14:val="standardContextual"/>
        </w:rPr>
      </w:pPr>
      <w:ins w:id="4089" w:author="John Clevenger" w:date="2023-11-24T13:11:00Z">
        <w:r w:rsidRPr="001C0BC2">
          <w:rPr>
            <w:rStyle w:val="Hyperlink"/>
          </w:rPr>
          <w:fldChar w:fldCharType="begin"/>
        </w:r>
        <w:r w:rsidRPr="001C0BC2">
          <w:rPr>
            <w:rStyle w:val="Hyperlink"/>
          </w:rPr>
          <w:instrText xml:space="preserve"> </w:instrText>
        </w:r>
        <w:r>
          <w:instrText>HYPERLINK \l "_Toc151723912"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Additional Server GUI Controls</w:t>
        </w:r>
        <w:r>
          <w:rPr>
            <w:webHidden/>
          </w:rPr>
          <w:tab/>
        </w:r>
        <w:r>
          <w:rPr>
            <w:webHidden/>
          </w:rPr>
          <w:fldChar w:fldCharType="begin"/>
        </w:r>
        <w:r>
          <w:rPr>
            <w:webHidden/>
          </w:rPr>
          <w:instrText xml:space="preserve"> PAGEREF _Toc151723912 \h </w:instrText>
        </w:r>
      </w:ins>
      <w:r>
        <w:rPr>
          <w:webHidden/>
        </w:rPr>
      </w:r>
      <w:r>
        <w:rPr>
          <w:webHidden/>
        </w:rPr>
        <w:fldChar w:fldCharType="separate"/>
      </w:r>
      <w:ins w:id="4090" w:author="John Clevenger" w:date="2023-11-24T13:11:00Z">
        <w:r>
          <w:rPr>
            <w:webHidden/>
          </w:rPr>
          <w:t>21</w:t>
        </w:r>
        <w:r>
          <w:rPr>
            <w:webHidden/>
          </w:rPr>
          <w:fldChar w:fldCharType="end"/>
        </w:r>
        <w:r w:rsidRPr="001C0BC2">
          <w:rPr>
            <w:rStyle w:val="Hyperlink"/>
          </w:rPr>
          <w:fldChar w:fldCharType="end"/>
        </w:r>
      </w:ins>
    </w:p>
    <w:p w14:paraId="281F50A0" w14:textId="003A9289" w:rsidR="007F6AEB" w:rsidRDefault="007F6AEB">
      <w:pPr>
        <w:pStyle w:val="TOC2"/>
        <w:rPr>
          <w:ins w:id="4091" w:author="John Clevenger" w:date="2023-11-24T13:11:00Z"/>
          <w:rFonts w:asciiTheme="minorHAnsi" w:eastAsiaTheme="minorEastAsia" w:hAnsiTheme="minorHAnsi" w:cstheme="minorBidi"/>
          <w:b w:val="0"/>
          <w:bCs w:val="0"/>
          <w:kern w:val="2"/>
          <w:sz w:val="22"/>
          <w:szCs w:val="22"/>
          <w14:ligatures w14:val="standardContextual"/>
        </w:rPr>
      </w:pPr>
      <w:ins w:id="4092" w:author="John Clevenger" w:date="2023-11-24T13:11:00Z">
        <w:r w:rsidRPr="001C0BC2">
          <w:rPr>
            <w:rStyle w:val="Hyperlink"/>
          </w:rPr>
          <w:fldChar w:fldCharType="begin"/>
        </w:r>
        <w:r w:rsidRPr="001C0BC2">
          <w:rPr>
            <w:rStyle w:val="Hyperlink"/>
          </w:rPr>
          <w:instrText xml:space="preserve"> </w:instrText>
        </w:r>
        <w:r>
          <w:instrText>HYPERLINK \l "_Toc151723913"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Clients</w:t>
        </w:r>
        <w:r>
          <w:rPr>
            <w:webHidden/>
          </w:rPr>
          <w:tab/>
        </w:r>
        <w:r>
          <w:rPr>
            <w:webHidden/>
          </w:rPr>
          <w:fldChar w:fldCharType="begin"/>
        </w:r>
        <w:r>
          <w:rPr>
            <w:webHidden/>
          </w:rPr>
          <w:instrText xml:space="preserve"> PAGEREF _Toc151723913 \h </w:instrText>
        </w:r>
      </w:ins>
      <w:r>
        <w:rPr>
          <w:webHidden/>
        </w:rPr>
      </w:r>
      <w:r>
        <w:rPr>
          <w:webHidden/>
        </w:rPr>
        <w:fldChar w:fldCharType="separate"/>
      </w:r>
      <w:ins w:id="4093" w:author="John Clevenger" w:date="2023-11-24T13:11:00Z">
        <w:r>
          <w:rPr>
            <w:webHidden/>
          </w:rPr>
          <w:t>21</w:t>
        </w:r>
        <w:r>
          <w:rPr>
            <w:webHidden/>
          </w:rPr>
          <w:fldChar w:fldCharType="end"/>
        </w:r>
        <w:r w:rsidRPr="001C0BC2">
          <w:rPr>
            <w:rStyle w:val="Hyperlink"/>
          </w:rPr>
          <w:fldChar w:fldCharType="end"/>
        </w:r>
      </w:ins>
    </w:p>
    <w:p w14:paraId="5464E011" w14:textId="3BBA75B4" w:rsidR="007F6AEB" w:rsidRDefault="007F6AEB">
      <w:pPr>
        <w:pStyle w:val="TOC2"/>
        <w:rPr>
          <w:ins w:id="4094" w:author="John Clevenger" w:date="2023-11-24T13:11:00Z"/>
          <w:rFonts w:asciiTheme="minorHAnsi" w:eastAsiaTheme="minorEastAsia" w:hAnsiTheme="minorHAnsi" w:cstheme="minorBidi"/>
          <w:b w:val="0"/>
          <w:bCs w:val="0"/>
          <w:kern w:val="2"/>
          <w:sz w:val="22"/>
          <w:szCs w:val="22"/>
          <w14:ligatures w14:val="standardContextual"/>
        </w:rPr>
      </w:pPr>
      <w:ins w:id="4095" w:author="John Clevenger" w:date="2023-11-24T13:11:00Z">
        <w:r w:rsidRPr="001C0BC2">
          <w:rPr>
            <w:rStyle w:val="Hyperlink"/>
          </w:rPr>
          <w:fldChar w:fldCharType="begin"/>
        </w:r>
        <w:r w:rsidRPr="001C0BC2">
          <w:rPr>
            <w:rStyle w:val="Hyperlink"/>
          </w:rPr>
          <w:instrText xml:space="preserve"> </w:instrText>
        </w:r>
        <w:r>
          <w:instrText>HYPERLINK \l "_Toc151723914"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Profiles</w:t>
        </w:r>
        <w:r>
          <w:rPr>
            <w:webHidden/>
          </w:rPr>
          <w:tab/>
        </w:r>
        <w:r>
          <w:rPr>
            <w:webHidden/>
          </w:rPr>
          <w:fldChar w:fldCharType="begin"/>
        </w:r>
        <w:r>
          <w:rPr>
            <w:webHidden/>
          </w:rPr>
          <w:instrText xml:space="preserve"> PAGEREF _Toc151723914 \h </w:instrText>
        </w:r>
      </w:ins>
      <w:r>
        <w:rPr>
          <w:webHidden/>
        </w:rPr>
      </w:r>
      <w:r>
        <w:rPr>
          <w:webHidden/>
        </w:rPr>
        <w:fldChar w:fldCharType="separate"/>
      </w:r>
      <w:ins w:id="4096" w:author="John Clevenger" w:date="2023-11-24T13:11:00Z">
        <w:r>
          <w:rPr>
            <w:webHidden/>
          </w:rPr>
          <w:t>23</w:t>
        </w:r>
        <w:r>
          <w:rPr>
            <w:webHidden/>
          </w:rPr>
          <w:fldChar w:fldCharType="end"/>
        </w:r>
        <w:r w:rsidRPr="001C0BC2">
          <w:rPr>
            <w:rStyle w:val="Hyperlink"/>
          </w:rPr>
          <w:fldChar w:fldCharType="end"/>
        </w:r>
      </w:ins>
    </w:p>
    <w:p w14:paraId="3CF4D321" w14:textId="390DFF78" w:rsidR="007F6AEB" w:rsidRDefault="007F6AEB">
      <w:pPr>
        <w:pStyle w:val="TOC1"/>
        <w:rPr>
          <w:ins w:id="4097" w:author="John Clevenger" w:date="2023-11-24T13:11:00Z"/>
          <w:rFonts w:asciiTheme="minorHAnsi" w:eastAsiaTheme="minorEastAsia" w:hAnsiTheme="minorHAnsi" w:cstheme="minorBidi"/>
          <w:b w:val="0"/>
          <w:bCs w:val="0"/>
          <w:iCs w:val="0"/>
          <w:kern w:val="2"/>
          <w:sz w:val="22"/>
          <w:szCs w:val="22"/>
          <w14:ligatures w14:val="standardContextual"/>
        </w:rPr>
      </w:pPr>
      <w:ins w:id="4098" w:author="John Clevenger" w:date="2023-11-24T13:11:00Z">
        <w:r w:rsidRPr="001C0BC2">
          <w:rPr>
            <w:rStyle w:val="Hyperlink"/>
          </w:rPr>
          <w:fldChar w:fldCharType="begin"/>
        </w:r>
        <w:r w:rsidRPr="001C0BC2">
          <w:rPr>
            <w:rStyle w:val="Hyperlink"/>
          </w:rPr>
          <w:instrText xml:space="preserve"> </w:instrText>
        </w:r>
        <w:r>
          <w:instrText>HYPERLINK \l "_Toc151723915"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Interactive Contest Configuration</w:t>
        </w:r>
        <w:r>
          <w:rPr>
            <w:webHidden/>
          </w:rPr>
          <w:tab/>
        </w:r>
        <w:r>
          <w:rPr>
            <w:webHidden/>
          </w:rPr>
          <w:fldChar w:fldCharType="begin"/>
        </w:r>
        <w:r>
          <w:rPr>
            <w:webHidden/>
          </w:rPr>
          <w:instrText xml:space="preserve"> PAGEREF _Toc151723915 \h </w:instrText>
        </w:r>
      </w:ins>
      <w:r>
        <w:rPr>
          <w:webHidden/>
        </w:rPr>
      </w:r>
      <w:r>
        <w:rPr>
          <w:webHidden/>
        </w:rPr>
        <w:fldChar w:fldCharType="separate"/>
      </w:r>
      <w:ins w:id="4099" w:author="John Clevenger" w:date="2023-11-24T13:11:00Z">
        <w:r>
          <w:rPr>
            <w:webHidden/>
          </w:rPr>
          <w:t>27</w:t>
        </w:r>
        <w:r>
          <w:rPr>
            <w:webHidden/>
          </w:rPr>
          <w:fldChar w:fldCharType="end"/>
        </w:r>
        <w:r w:rsidRPr="001C0BC2">
          <w:rPr>
            <w:rStyle w:val="Hyperlink"/>
          </w:rPr>
          <w:fldChar w:fldCharType="end"/>
        </w:r>
      </w:ins>
    </w:p>
    <w:p w14:paraId="1754627F" w14:textId="6C937BF5" w:rsidR="007F6AEB" w:rsidRDefault="007F6AEB">
      <w:pPr>
        <w:pStyle w:val="TOC2"/>
        <w:rPr>
          <w:ins w:id="4100" w:author="John Clevenger" w:date="2023-11-24T13:11:00Z"/>
          <w:rFonts w:asciiTheme="minorHAnsi" w:eastAsiaTheme="minorEastAsia" w:hAnsiTheme="minorHAnsi" w:cstheme="minorBidi"/>
          <w:b w:val="0"/>
          <w:bCs w:val="0"/>
          <w:kern w:val="2"/>
          <w:sz w:val="22"/>
          <w:szCs w:val="22"/>
          <w14:ligatures w14:val="standardContextual"/>
        </w:rPr>
      </w:pPr>
      <w:ins w:id="4101" w:author="John Clevenger" w:date="2023-11-24T13:11:00Z">
        <w:r w:rsidRPr="001C0BC2">
          <w:rPr>
            <w:rStyle w:val="Hyperlink"/>
          </w:rPr>
          <w:fldChar w:fldCharType="begin"/>
        </w:r>
        <w:r w:rsidRPr="001C0BC2">
          <w:rPr>
            <w:rStyle w:val="Hyperlink"/>
          </w:rPr>
          <w:instrText xml:space="preserve"> </w:instrText>
        </w:r>
        <w:r>
          <w:instrText>HYPERLINK \l "_Toc151723916"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Administrator Login</w:t>
        </w:r>
        <w:r>
          <w:rPr>
            <w:webHidden/>
          </w:rPr>
          <w:tab/>
        </w:r>
        <w:r>
          <w:rPr>
            <w:webHidden/>
          </w:rPr>
          <w:fldChar w:fldCharType="begin"/>
        </w:r>
        <w:r>
          <w:rPr>
            <w:webHidden/>
          </w:rPr>
          <w:instrText xml:space="preserve"> PAGEREF _Toc151723916 \h </w:instrText>
        </w:r>
      </w:ins>
      <w:r>
        <w:rPr>
          <w:webHidden/>
        </w:rPr>
      </w:r>
      <w:r>
        <w:rPr>
          <w:webHidden/>
        </w:rPr>
        <w:fldChar w:fldCharType="separate"/>
      </w:r>
      <w:ins w:id="4102" w:author="John Clevenger" w:date="2023-11-24T13:11:00Z">
        <w:r>
          <w:rPr>
            <w:webHidden/>
          </w:rPr>
          <w:t>27</w:t>
        </w:r>
        <w:r>
          <w:rPr>
            <w:webHidden/>
          </w:rPr>
          <w:fldChar w:fldCharType="end"/>
        </w:r>
        <w:r w:rsidRPr="001C0BC2">
          <w:rPr>
            <w:rStyle w:val="Hyperlink"/>
          </w:rPr>
          <w:fldChar w:fldCharType="end"/>
        </w:r>
      </w:ins>
    </w:p>
    <w:p w14:paraId="1B535CE2" w14:textId="420026FC" w:rsidR="007F6AEB" w:rsidRDefault="007F6AEB">
      <w:pPr>
        <w:pStyle w:val="TOC2"/>
        <w:rPr>
          <w:ins w:id="4103" w:author="John Clevenger" w:date="2023-11-24T13:11:00Z"/>
          <w:rFonts w:asciiTheme="minorHAnsi" w:eastAsiaTheme="minorEastAsia" w:hAnsiTheme="minorHAnsi" w:cstheme="minorBidi"/>
          <w:b w:val="0"/>
          <w:bCs w:val="0"/>
          <w:kern w:val="2"/>
          <w:sz w:val="22"/>
          <w:szCs w:val="22"/>
          <w14:ligatures w14:val="standardContextual"/>
        </w:rPr>
      </w:pPr>
      <w:ins w:id="4104" w:author="John Clevenger" w:date="2023-11-24T13:11:00Z">
        <w:r w:rsidRPr="001C0BC2">
          <w:rPr>
            <w:rStyle w:val="Hyperlink"/>
          </w:rPr>
          <w:fldChar w:fldCharType="begin"/>
        </w:r>
        <w:r w:rsidRPr="001C0BC2">
          <w:rPr>
            <w:rStyle w:val="Hyperlink"/>
          </w:rPr>
          <w:instrText xml:space="preserve"> </w:instrText>
        </w:r>
        <w:r>
          <w:instrText>HYPERLINK \l "_Toc151723917"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User Accounts</w:t>
        </w:r>
        <w:r>
          <w:rPr>
            <w:webHidden/>
          </w:rPr>
          <w:tab/>
        </w:r>
        <w:r>
          <w:rPr>
            <w:webHidden/>
          </w:rPr>
          <w:fldChar w:fldCharType="begin"/>
        </w:r>
        <w:r>
          <w:rPr>
            <w:webHidden/>
          </w:rPr>
          <w:instrText xml:space="preserve"> PAGEREF _Toc151723917 \h </w:instrText>
        </w:r>
      </w:ins>
      <w:r>
        <w:rPr>
          <w:webHidden/>
        </w:rPr>
      </w:r>
      <w:r>
        <w:rPr>
          <w:webHidden/>
        </w:rPr>
        <w:fldChar w:fldCharType="separate"/>
      </w:r>
      <w:ins w:id="4105" w:author="John Clevenger" w:date="2023-11-24T13:11:00Z">
        <w:r>
          <w:rPr>
            <w:webHidden/>
          </w:rPr>
          <w:t>28</w:t>
        </w:r>
        <w:r>
          <w:rPr>
            <w:webHidden/>
          </w:rPr>
          <w:fldChar w:fldCharType="end"/>
        </w:r>
        <w:r w:rsidRPr="001C0BC2">
          <w:rPr>
            <w:rStyle w:val="Hyperlink"/>
          </w:rPr>
          <w:fldChar w:fldCharType="end"/>
        </w:r>
      </w:ins>
    </w:p>
    <w:p w14:paraId="681F0D29" w14:textId="4A76A9ED" w:rsidR="007F6AEB" w:rsidRDefault="007F6AEB">
      <w:pPr>
        <w:pStyle w:val="TOC3"/>
        <w:rPr>
          <w:ins w:id="4106" w:author="John Clevenger" w:date="2023-11-24T13:11:00Z"/>
          <w:rFonts w:asciiTheme="minorHAnsi" w:eastAsiaTheme="minorEastAsia" w:hAnsiTheme="minorHAnsi" w:cstheme="minorBidi"/>
          <w:kern w:val="2"/>
          <w:sz w:val="22"/>
          <w:szCs w:val="22"/>
          <w14:ligatures w14:val="standardContextual"/>
        </w:rPr>
      </w:pPr>
      <w:ins w:id="4107" w:author="John Clevenger" w:date="2023-11-24T13:11:00Z">
        <w:r w:rsidRPr="001C0BC2">
          <w:rPr>
            <w:rStyle w:val="Hyperlink"/>
          </w:rPr>
          <w:fldChar w:fldCharType="begin"/>
        </w:r>
        <w:r w:rsidRPr="001C0BC2">
          <w:rPr>
            <w:rStyle w:val="Hyperlink"/>
          </w:rPr>
          <w:instrText xml:space="preserve"> </w:instrText>
        </w:r>
        <w:r>
          <w:instrText>HYPERLINK \l "_Toc151723918"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Creation</w:t>
        </w:r>
        <w:r>
          <w:rPr>
            <w:webHidden/>
          </w:rPr>
          <w:tab/>
        </w:r>
        <w:r>
          <w:rPr>
            <w:webHidden/>
          </w:rPr>
          <w:fldChar w:fldCharType="begin"/>
        </w:r>
        <w:r>
          <w:rPr>
            <w:webHidden/>
          </w:rPr>
          <w:instrText xml:space="preserve"> PAGEREF _Toc151723918 \h </w:instrText>
        </w:r>
      </w:ins>
      <w:r>
        <w:rPr>
          <w:webHidden/>
        </w:rPr>
      </w:r>
      <w:r>
        <w:rPr>
          <w:webHidden/>
        </w:rPr>
        <w:fldChar w:fldCharType="separate"/>
      </w:r>
      <w:ins w:id="4108" w:author="John Clevenger" w:date="2023-11-24T13:11:00Z">
        <w:r>
          <w:rPr>
            <w:webHidden/>
          </w:rPr>
          <w:t>28</w:t>
        </w:r>
        <w:r>
          <w:rPr>
            <w:webHidden/>
          </w:rPr>
          <w:fldChar w:fldCharType="end"/>
        </w:r>
        <w:r w:rsidRPr="001C0BC2">
          <w:rPr>
            <w:rStyle w:val="Hyperlink"/>
          </w:rPr>
          <w:fldChar w:fldCharType="end"/>
        </w:r>
      </w:ins>
    </w:p>
    <w:p w14:paraId="0A48CD8B" w14:textId="534F398C" w:rsidR="007F6AEB" w:rsidRDefault="007F6AEB">
      <w:pPr>
        <w:pStyle w:val="TOC3"/>
        <w:rPr>
          <w:ins w:id="4109" w:author="John Clevenger" w:date="2023-11-24T13:11:00Z"/>
          <w:rFonts w:asciiTheme="minorHAnsi" w:eastAsiaTheme="minorEastAsia" w:hAnsiTheme="minorHAnsi" w:cstheme="minorBidi"/>
          <w:kern w:val="2"/>
          <w:sz w:val="22"/>
          <w:szCs w:val="22"/>
          <w14:ligatures w14:val="standardContextual"/>
        </w:rPr>
      </w:pPr>
      <w:ins w:id="4110" w:author="John Clevenger" w:date="2023-11-24T13:11:00Z">
        <w:r w:rsidRPr="001C0BC2">
          <w:rPr>
            <w:rStyle w:val="Hyperlink"/>
          </w:rPr>
          <w:fldChar w:fldCharType="begin"/>
        </w:r>
        <w:r w:rsidRPr="001C0BC2">
          <w:rPr>
            <w:rStyle w:val="Hyperlink"/>
          </w:rPr>
          <w:instrText xml:space="preserve"> </w:instrText>
        </w:r>
        <w:r>
          <w:instrText>HYPERLINK \l "_Toc151723919"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Names and Passwords</w:t>
        </w:r>
        <w:r>
          <w:rPr>
            <w:webHidden/>
          </w:rPr>
          <w:tab/>
        </w:r>
        <w:r>
          <w:rPr>
            <w:webHidden/>
          </w:rPr>
          <w:fldChar w:fldCharType="begin"/>
        </w:r>
        <w:r>
          <w:rPr>
            <w:webHidden/>
          </w:rPr>
          <w:instrText xml:space="preserve"> PAGEREF _Toc151723919 \h </w:instrText>
        </w:r>
      </w:ins>
      <w:r>
        <w:rPr>
          <w:webHidden/>
        </w:rPr>
      </w:r>
      <w:r>
        <w:rPr>
          <w:webHidden/>
        </w:rPr>
        <w:fldChar w:fldCharType="separate"/>
      </w:r>
      <w:ins w:id="4111" w:author="John Clevenger" w:date="2023-11-24T13:11:00Z">
        <w:r>
          <w:rPr>
            <w:webHidden/>
          </w:rPr>
          <w:t>29</w:t>
        </w:r>
        <w:r>
          <w:rPr>
            <w:webHidden/>
          </w:rPr>
          <w:fldChar w:fldCharType="end"/>
        </w:r>
        <w:r w:rsidRPr="001C0BC2">
          <w:rPr>
            <w:rStyle w:val="Hyperlink"/>
          </w:rPr>
          <w:fldChar w:fldCharType="end"/>
        </w:r>
      </w:ins>
    </w:p>
    <w:p w14:paraId="2601F356" w14:textId="6AA818E2" w:rsidR="007F6AEB" w:rsidRDefault="007F6AEB">
      <w:pPr>
        <w:pStyle w:val="TOC3"/>
        <w:rPr>
          <w:ins w:id="4112" w:author="John Clevenger" w:date="2023-11-24T13:11:00Z"/>
          <w:rFonts w:asciiTheme="minorHAnsi" w:eastAsiaTheme="minorEastAsia" w:hAnsiTheme="minorHAnsi" w:cstheme="minorBidi"/>
          <w:kern w:val="2"/>
          <w:sz w:val="22"/>
          <w:szCs w:val="22"/>
          <w14:ligatures w14:val="standardContextual"/>
        </w:rPr>
      </w:pPr>
      <w:ins w:id="4113" w:author="John Clevenger" w:date="2023-11-24T13:11:00Z">
        <w:r w:rsidRPr="001C0BC2">
          <w:rPr>
            <w:rStyle w:val="Hyperlink"/>
          </w:rPr>
          <w:fldChar w:fldCharType="begin"/>
        </w:r>
        <w:r w:rsidRPr="001C0BC2">
          <w:rPr>
            <w:rStyle w:val="Hyperlink"/>
          </w:rPr>
          <w:instrText xml:space="preserve"> </w:instrText>
        </w:r>
        <w:r>
          <w:instrText>HYPERLINK \l "_Toc151723920"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Loading Account Data</w:t>
        </w:r>
        <w:r>
          <w:rPr>
            <w:webHidden/>
          </w:rPr>
          <w:tab/>
        </w:r>
        <w:r>
          <w:rPr>
            <w:webHidden/>
          </w:rPr>
          <w:fldChar w:fldCharType="begin"/>
        </w:r>
        <w:r>
          <w:rPr>
            <w:webHidden/>
          </w:rPr>
          <w:instrText xml:space="preserve"> PAGEREF _Toc151723920 \h </w:instrText>
        </w:r>
      </w:ins>
      <w:r>
        <w:rPr>
          <w:webHidden/>
        </w:rPr>
      </w:r>
      <w:r>
        <w:rPr>
          <w:webHidden/>
        </w:rPr>
        <w:fldChar w:fldCharType="separate"/>
      </w:r>
      <w:ins w:id="4114" w:author="John Clevenger" w:date="2023-11-24T13:11:00Z">
        <w:r>
          <w:rPr>
            <w:webHidden/>
          </w:rPr>
          <w:t>32</w:t>
        </w:r>
        <w:r>
          <w:rPr>
            <w:webHidden/>
          </w:rPr>
          <w:fldChar w:fldCharType="end"/>
        </w:r>
        <w:r w:rsidRPr="001C0BC2">
          <w:rPr>
            <w:rStyle w:val="Hyperlink"/>
          </w:rPr>
          <w:fldChar w:fldCharType="end"/>
        </w:r>
      </w:ins>
    </w:p>
    <w:p w14:paraId="33E0F9AB" w14:textId="2FE87E75" w:rsidR="007F6AEB" w:rsidRDefault="007F6AEB">
      <w:pPr>
        <w:pStyle w:val="TOC3"/>
        <w:rPr>
          <w:ins w:id="4115" w:author="John Clevenger" w:date="2023-11-24T13:11:00Z"/>
          <w:rFonts w:asciiTheme="minorHAnsi" w:eastAsiaTheme="minorEastAsia" w:hAnsiTheme="minorHAnsi" w:cstheme="minorBidi"/>
          <w:kern w:val="2"/>
          <w:sz w:val="22"/>
          <w:szCs w:val="22"/>
          <w14:ligatures w14:val="standardContextual"/>
        </w:rPr>
      </w:pPr>
      <w:ins w:id="4116" w:author="John Clevenger" w:date="2023-11-24T13:11:00Z">
        <w:r w:rsidRPr="001C0BC2">
          <w:rPr>
            <w:rStyle w:val="Hyperlink"/>
          </w:rPr>
          <w:fldChar w:fldCharType="begin"/>
        </w:r>
        <w:r w:rsidRPr="001C0BC2">
          <w:rPr>
            <w:rStyle w:val="Hyperlink"/>
          </w:rPr>
          <w:instrText xml:space="preserve"> </w:instrText>
        </w:r>
        <w:r>
          <w:instrText>HYPERLINK \l "_Toc151723921"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6.2.4.</w:t>
        </w:r>
        <w:r>
          <w:rPr>
            <w:rFonts w:asciiTheme="minorHAnsi" w:eastAsiaTheme="minorEastAsia" w:hAnsiTheme="minorHAnsi" w:cstheme="minorBidi"/>
            <w:kern w:val="2"/>
            <w:sz w:val="22"/>
            <w:szCs w:val="22"/>
            <w14:ligatures w14:val="standardContextual"/>
          </w:rPr>
          <w:tab/>
        </w:r>
        <w:r w:rsidRPr="001C0BC2">
          <w:rPr>
            <w:rStyle w:val="Hyperlink"/>
            <w:rFonts w:cs="Arial"/>
            <w:b/>
            <w:bCs/>
          </w:rPr>
          <w:t>Importing ICPC Data</w:t>
        </w:r>
        <w:r>
          <w:rPr>
            <w:webHidden/>
          </w:rPr>
          <w:tab/>
        </w:r>
        <w:r>
          <w:rPr>
            <w:webHidden/>
          </w:rPr>
          <w:fldChar w:fldCharType="begin"/>
        </w:r>
        <w:r>
          <w:rPr>
            <w:webHidden/>
          </w:rPr>
          <w:instrText xml:space="preserve"> PAGEREF _Toc151723921 \h </w:instrText>
        </w:r>
      </w:ins>
      <w:r>
        <w:rPr>
          <w:webHidden/>
        </w:rPr>
      </w:r>
      <w:r>
        <w:rPr>
          <w:webHidden/>
        </w:rPr>
        <w:fldChar w:fldCharType="separate"/>
      </w:r>
      <w:ins w:id="4117" w:author="John Clevenger" w:date="2023-11-24T13:11:00Z">
        <w:r>
          <w:rPr>
            <w:webHidden/>
          </w:rPr>
          <w:t>33</w:t>
        </w:r>
        <w:r>
          <w:rPr>
            <w:webHidden/>
          </w:rPr>
          <w:fldChar w:fldCharType="end"/>
        </w:r>
        <w:r w:rsidRPr="001C0BC2">
          <w:rPr>
            <w:rStyle w:val="Hyperlink"/>
          </w:rPr>
          <w:fldChar w:fldCharType="end"/>
        </w:r>
      </w:ins>
    </w:p>
    <w:p w14:paraId="58D6DD47" w14:textId="3A85DD8F" w:rsidR="007F6AEB" w:rsidRDefault="007F6AEB">
      <w:pPr>
        <w:pStyle w:val="TOC2"/>
        <w:rPr>
          <w:ins w:id="4118" w:author="John Clevenger" w:date="2023-11-24T13:11:00Z"/>
          <w:rFonts w:asciiTheme="minorHAnsi" w:eastAsiaTheme="minorEastAsia" w:hAnsiTheme="minorHAnsi" w:cstheme="minorBidi"/>
          <w:b w:val="0"/>
          <w:bCs w:val="0"/>
          <w:kern w:val="2"/>
          <w:sz w:val="22"/>
          <w:szCs w:val="22"/>
          <w14:ligatures w14:val="standardContextual"/>
        </w:rPr>
      </w:pPr>
      <w:ins w:id="4119" w:author="John Clevenger" w:date="2023-11-24T13:11:00Z">
        <w:r w:rsidRPr="001C0BC2">
          <w:rPr>
            <w:rStyle w:val="Hyperlink"/>
          </w:rPr>
          <w:fldChar w:fldCharType="begin"/>
        </w:r>
        <w:r w:rsidRPr="001C0BC2">
          <w:rPr>
            <w:rStyle w:val="Hyperlink"/>
          </w:rPr>
          <w:instrText xml:space="preserve"> </w:instrText>
        </w:r>
        <w:r>
          <w:instrText>HYPERLINK \l "_Toc151723922"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Problems</w:t>
        </w:r>
        <w:r>
          <w:rPr>
            <w:webHidden/>
          </w:rPr>
          <w:tab/>
        </w:r>
        <w:r>
          <w:rPr>
            <w:webHidden/>
          </w:rPr>
          <w:fldChar w:fldCharType="begin"/>
        </w:r>
        <w:r>
          <w:rPr>
            <w:webHidden/>
          </w:rPr>
          <w:instrText xml:space="preserve"> PAGEREF _Toc151723922 \h </w:instrText>
        </w:r>
      </w:ins>
      <w:r>
        <w:rPr>
          <w:webHidden/>
        </w:rPr>
      </w:r>
      <w:r>
        <w:rPr>
          <w:webHidden/>
        </w:rPr>
        <w:fldChar w:fldCharType="separate"/>
      </w:r>
      <w:ins w:id="4120" w:author="John Clevenger" w:date="2023-11-24T13:11:00Z">
        <w:r>
          <w:rPr>
            <w:webHidden/>
          </w:rPr>
          <w:t>34</w:t>
        </w:r>
        <w:r>
          <w:rPr>
            <w:webHidden/>
          </w:rPr>
          <w:fldChar w:fldCharType="end"/>
        </w:r>
        <w:r w:rsidRPr="001C0BC2">
          <w:rPr>
            <w:rStyle w:val="Hyperlink"/>
          </w:rPr>
          <w:fldChar w:fldCharType="end"/>
        </w:r>
      </w:ins>
    </w:p>
    <w:p w14:paraId="45F3C38F" w14:textId="34BA8618" w:rsidR="007F6AEB" w:rsidRDefault="007F6AEB">
      <w:pPr>
        <w:pStyle w:val="TOC3"/>
        <w:rPr>
          <w:ins w:id="4121" w:author="John Clevenger" w:date="2023-11-24T13:11:00Z"/>
          <w:rFonts w:asciiTheme="minorHAnsi" w:eastAsiaTheme="minorEastAsia" w:hAnsiTheme="minorHAnsi" w:cstheme="minorBidi"/>
          <w:kern w:val="2"/>
          <w:sz w:val="22"/>
          <w:szCs w:val="22"/>
          <w14:ligatures w14:val="standardContextual"/>
        </w:rPr>
      </w:pPr>
      <w:ins w:id="4122" w:author="John Clevenger" w:date="2023-11-24T13:11:00Z">
        <w:r w:rsidRPr="001C0BC2">
          <w:rPr>
            <w:rStyle w:val="Hyperlink"/>
          </w:rPr>
          <w:fldChar w:fldCharType="begin"/>
        </w:r>
        <w:r w:rsidRPr="001C0BC2">
          <w:rPr>
            <w:rStyle w:val="Hyperlink"/>
          </w:rPr>
          <w:instrText xml:space="preserve"> </w:instrText>
        </w:r>
        <w:r>
          <w:instrText>HYPERLINK \l "_Toc151723923"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Problem</w:t>
        </w:r>
        <w:r>
          <w:rPr>
            <w:webHidden/>
          </w:rPr>
          <w:tab/>
        </w:r>
        <w:r>
          <w:rPr>
            <w:webHidden/>
          </w:rPr>
          <w:fldChar w:fldCharType="begin"/>
        </w:r>
        <w:r>
          <w:rPr>
            <w:webHidden/>
          </w:rPr>
          <w:instrText xml:space="preserve"> PAGEREF _Toc151723923 \h </w:instrText>
        </w:r>
      </w:ins>
      <w:r>
        <w:rPr>
          <w:webHidden/>
        </w:rPr>
      </w:r>
      <w:r>
        <w:rPr>
          <w:webHidden/>
        </w:rPr>
        <w:fldChar w:fldCharType="separate"/>
      </w:r>
      <w:ins w:id="4123" w:author="John Clevenger" w:date="2023-11-24T13:11:00Z">
        <w:r>
          <w:rPr>
            <w:webHidden/>
          </w:rPr>
          <w:t>34</w:t>
        </w:r>
        <w:r>
          <w:rPr>
            <w:webHidden/>
          </w:rPr>
          <w:fldChar w:fldCharType="end"/>
        </w:r>
        <w:r w:rsidRPr="001C0BC2">
          <w:rPr>
            <w:rStyle w:val="Hyperlink"/>
          </w:rPr>
          <w:fldChar w:fldCharType="end"/>
        </w:r>
      </w:ins>
    </w:p>
    <w:p w14:paraId="33A22BD4" w14:textId="7515AEE1" w:rsidR="007F6AEB" w:rsidRDefault="007F6AEB">
      <w:pPr>
        <w:pStyle w:val="TOC3"/>
        <w:rPr>
          <w:ins w:id="4124" w:author="John Clevenger" w:date="2023-11-24T13:11:00Z"/>
          <w:rFonts w:asciiTheme="minorHAnsi" w:eastAsiaTheme="minorEastAsia" w:hAnsiTheme="minorHAnsi" w:cstheme="minorBidi"/>
          <w:kern w:val="2"/>
          <w:sz w:val="22"/>
          <w:szCs w:val="22"/>
          <w14:ligatures w14:val="standardContextual"/>
        </w:rPr>
      </w:pPr>
      <w:ins w:id="4125" w:author="John Clevenger" w:date="2023-11-24T13:11:00Z">
        <w:r w:rsidRPr="001C0BC2">
          <w:rPr>
            <w:rStyle w:val="Hyperlink"/>
          </w:rPr>
          <w:fldChar w:fldCharType="begin"/>
        </w:r>
        <w:r w:rsidRPr="001C0BC2">
          <w:rPr>
            <w:rStyle w:val="Hyperlink"/>
          </w:rPr>
          <w:instrText xml:space="preserve"> </w:instrText>
        </w:r>
        <w:r>
          <w:instrText>HYPERLINK \l "_Toc151723944"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6.3.2.</w:t>
        </w:r>
        <w:r>
          <w:rPr>
            <w:rFonts w:asciiTheme="minorHAnsi" w:eastAsiaTheme="minorEastAsia" w:hAnsiTheme="minorHAnsi" w:cstheme="minorBidi"/>
            <w:kern w:val="2"/>
            <w:sz w:val="22"/>
            <w:szCs w:val="22"/>
            <w14:ligatures w14:val="standardContextual"/>
          </w:rPr>
          <w:tab/>
        </w:r>
        <w:r w:rsidRPr="001C0BC2">
          <w:rPr>
            <w:rStyle w:val="Hyperlink"/>
            <w:rFonts w:cs="Arial"/>
            <w:b/>
            <w:bCs/>
          </w:rPr>
          <w:t>Multiple Test Data Files</w:t>
        </w:r>
        <w:r>
          <w:rPr>
            <w:webHidden/>
          </w:rPr>
          <w:tab/>
        </w:r>
        <w:r>
          <w:rPr>
            <w:webHidden/>
          </w:rPr>
          <w:fldChar w:fldCharType="begin"/>
        </w:r>
        <w:r>
          <w:rPr>
            <w:webHidden/>
          </w:rPr>
          <w:instrText xml:space="preserve"> PAGEREF _Toc151723944 \h </w:instrText>
        </w:r>
      </w:ins>
      <w:r>
        <w:rPr>
          <w:webHidden/>
        </w:rPr>
      </w:r>
      <w:r>
        <w:rPr>
          <w:webHidden/>
        </w:rPr>
        <w:fldChar w:fldCharType="separate"/>
      </w:r>
      <w:ins w:id="4126" w:author="John Clevenger" w:date="2023-11-24T13:11:00Z">
        <w:r>
          <w:rPr>
            <w:webHidden/>
          </w:rPr>
          <w:t>37</w:t>
        </w:r>
        <w:r>
          <w:rPr>
            <w:webHidden/>
          </w:rPr>
          <w:fldChar w:fldCharType="end"/>
        </w:r>
        <w:r w:rsidRPr="001C0BC2">
          <w:rPr>
            <w:rStyle w:val="Hyperlink"/>
          </w:rPr>
          <w:fldChar w:fldCharType="end"/>
        </w:r>
      </w:ins>
    </w:p>
    <w:p w14:paraId="6F78268D" w14:textId="29E09E8B" w:rsidR="007F6AEB" w:rsidRDefault="007F6AEB">
      <w:pPr>
        <w:pStyle w:val="TOC3"/>
        <w:rPr>
          <w:ins w:id="4127" w:author="John Clevenger" w:date="2023-11-24T13:11:00Z"/>
          <w:rFonts w:asciiTheme="minorHAnsi" w:eastAsiaTheme="minorEastAsia" w:hAnsiTheme="minorHAnsi" w:cstheme="minorBidi"/>
          <w:kern w:val="2"/>
          <w:sz w:val="22"/>
          <w:szCs w:val="22"/>
          <w14:ligatures w14:val="standardContextual"/>
        </w:rPr>
      </w:pPr>
      <w:ins w:id="4128" w:author="John Clevenger" w:date="2023-11-24T13:11:00Z">
        <w:r w:rsidRPr="001C0BC2">
          <w:rPr>
            <w:rStyle w:val="Hyperlink"/>
          </w:rPr>
          <w:fldChar w:fldCharType="begin"/>
        </w:r>
        <w:r w:rsidRPr="001C0BC2">
          <w:rPr>
            <w:rStyle w:val="Hyperlink"/>
          </w:rPr>
          <w:instrText xml:space="preserve"> </w:instrText>
        </w:r>
        <w:r>
          <w:instrText>HYPERLINK \l "_Toc151723945"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6.3.3.</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Judging Type</w:t>
        </w:r>
        <w:r>
          <w:rPr>
            <w:webHidden/>
          </w:rPr>
          <w:tab/>
        </w:r>
        <w:r>
          <w:rPr>
            <w:webHidden/>
          </w:rPr>
          <w:fldChar w:fldCharType="begin"/>
        </w:r>
        <w:r>
          <w:rPr>
            <w:webHidden/>
          </w:rPr>
          <w:instrText xml:space="preserve"> PAGEREF _Toc151723945 \h </w:instrText>
        </w:r>
      </w:ins>
      <w:r>
        <w:rPr>
          <w:webHidden/>
        </w:rPr>
      </w:r>
      <w:r>
        <w:rPr>
          <w:webHidden/>
        </w:rPr>
        <w:fldChar w:fldCharType="separate"/>
      </w:r>
      <w:ins w:id="4129" w:author="John Clevenger" w:date="2023-11-24T13:11:00Z">
        <w:r>
          <w:rPr>
            <w:webHidden/>
          </w:rPr>
          <w:t>40</w:t>
        </w:r>
        <w:r>
          <w:rPr>
            <w:webHidden/>
          </w:rPr>
          <w:fldChar w:fldCharType="end"/>
        </w:r>
        <w:r w:rsidRPr="001C0BC2">
          <w:rPr>
            <w:rStyle w:val="Hyperlink"/>
          </w:rPr>
          <w:fldChar w:fldCharType="end"/>
        </w:r>
      </w:ins>
    </w:p>
    <w:p w14:paraId="6F6BD473" w14:textId="0C23B053" w:rsidR="007F6AEB" w:rsidRDefault="007F6AEB">
      <w:pPr>
        <w:pStyle w:val="TOC3"/>
        <w:rPr>
          <w:ins w:id="4130" w:author="John Clevenger" w:date="2023-11-24T13:11:00Z"/>
          <w:rFonts w:asciiTheme="minorHAnsi" w:eastAsiaTheme="minorEastAsia" w:hAnsiTheme="minorHAnsi" w:cstheme="minorBidi"/>
          <w:kern w:val="2"/>
          <w:sz w:val="22"/>
          <w:szCs w:val="22"/>
          <w14:ligatures w14:val="standardContextual"/>
        </w:rPr>
      </w:pPr>
      <w:ins w:id="4131" w:author="John Clevenger" w:date="2023-11-24T13:11:00Z">
        <w:r w:rsidRPr="001C0BC2">
          <w:rPr>
            <w:rStyle w:val="Hyperlink"/>
          </w:rPr>
          <w:fldChar w:fldCharType="begin"/>
        </w:r>
        <w:r w:rsidRPr="001C0BC2">
          <w:rPr>
            <w:rStyle w:val="Hyperlink"/>
          </w:rPr>
          <w:instrText xml:space="preserve"> </w:instrText>
        </w:r>
        <w:r>
          <w:instrText>HYPERLINK \l "_Toc151723946"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Assigning  Auto Judging to Judge modules</w:t>
        </w:r>
        <w:r>
          <w:rPr>
            <w:webHidden/>
          </w:rPr>
          <w:tab/>
        </w:r>
        <w:r>
          <w:rPr>
            <w:webHidden/>
          </w:rPr>
          <w:fldChar w:fldCharType="begin"/>
        </w:r>
        <w:r>
          <w:rPr>
            <w:webHidden/>
          </w:rPr>
          <w:instrText xml:space="preserve"> PAGEREF _Toc151723946 \h </w:instrText>
        </w:r>
      </w:ins>
      <w:r>
        <w:rPr>
          <w:webHidden/>
        </w:rPr>
      </w:r>
      <w:r>
        <w:rPr>
          <w:webHidden/>
        </w:rPr>
        <w:fldChar w:fldCharType="separate"/>
      </w:r>
      <w:ins w:id="4132" w:author="John Clevenger" w:date="2023-11-24T13:11:00Z">
        <w:r>
          <w:rPr>
            <w:webHidden/>
          </w:rPr>
          <w:t>41</w:t>
        </w:r>
        <w:r>
          <w:rPr>
            <w:webHidden/>
          </w:rPr>
          <w:fldChar w:fldCharType="end"/>
        </w:r>
        <w:r w:rsidRPr="001C0BC2">
          <w:rPr>
            <w:rStyle w:val="Hyperlink"/>
          </w:rPr>
          <w:fldChar w:fldCharType="end"/>
        </w:r>
      </w:ins>
    </w:p>
    <w:p w14:paraId="16C228E8" w14:textId="61E91C94" w:rsidR="007F6AEB" w:rsidRDefault="007F6AEB">
      <w:pPr>
        <w:pStyle w:val="TOC2"/>
        <w:rPr>
          <w:ins w:id="4133" w:author="John Clevenger" w:date="2023-11-24T13:11:00Z"/>
          <w:rFonts w:asciiTheme="minorHAnsi" w:eastAsiaTheme="minorEastAsia" w:hAnsiTheme="minorHAnsi" w:cstheme="minorBidi"/>
          <w:b w:val="0"/>
          <w:bCs w:val="0"/>
          <w:kern w:val="2"/>
          <w:sz w:val="22"/>
          <w:szCs w:val="22"/>
          <w14:ligatures w14:val="standardContextual"/>
        </w:rPr>
      </w:pPr>
      <w:ins w:id="4134" w:author="John Clevenger" w:date="2023-11-24T13:11:00Z">
        <w:r w:rsidRPr="001C0BC2">
          <w:rPr>
            <w:rStyle w:val="Hyperlink"/>
          </w:rPr>
          <w:fldChar w:fldCharType="begin"/>
        </w:r>
        <w:r w:rsidRPr="001C0BC2">
          <w:rPr>
            <w:rStyle w:val="Hyperlink"/>
          </w:rPr>
          <w:instrText xml:space="preserve"> </w:instrText>
        </w:r>
        <w:r>
          <w:instrText>HYPERLINK \l "_Toc151723947"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Languages</w:t>
        </w:r>
        <w:r>
          <w:rPr>
            <w:webHidden/>
          </w:rPr>
          <w:tab/>
        </w:r>
        <w:r>
          <w:rPr>
            <w:webHidden/>
          </w:rPr>
          <w:fldChar w:fldCharType="begin"/>
        </w:r>
        <w:r>
          <w:rPr>
            <w:webHidden/>
          </w:rPr>
          <w:instrText xml:space="preserve"> PAGEREF _Toc151723947 \h </w:instrText>
        </w:r>
      </w:ins>
      <w:r>
        <w:rPr>
          <w:webHidden/>
        </w:rPr>
      </w:r>
      <w:r>
        <w:rPr>
          <w:webHidden/>
        </w:rPr>
        <w:fldChar w:fldCharType="separate"/>
      </w:r>
      <w:ins w:id="4135" w:author="John Clevenger" w:date="2023-11-24T13:11:00Z">
        <w:r>
          <w:rPr>
            <w:webHidden/>
          </w:rPr>
          <w:t>45</w:t>
        </w:r>
        <w:r>
          <w:rPr>
            <w:webHidden/>
          </w:rPr>
          <w:fldChar w:fldCharType="end"/>
        </w:r>
        <w:r w:rsidRPr="001C0BC2">
          <w:rPr>
            <w:rStyle w:val="Hyperlink"/>
          </w:rPr>
          <w:fldChar w:fldCharType="end"/>
        </w:r>
      </w:ins>
    </w:p>
    <w:p w14:paraId="31A7F9C4" w14:textId="0907A28F" w:rsidR="007F6AEB" w:rsidRDefault="007F6AEB">
      <w:pPr>
        <w:pStyle w:val="TOC3"/>
        <w:rPr>
          <w:ins w:id="4136" w:author="John Clevenger" w:date="2023-11-24T13:11:00Z"/>
          <w:rFonts w:asciiTheme="minorHAnsi" w:eastAsiaTheme="minorEastAsia" w:hAnsiTheme="minorHAnsi" w:cstheme="minorBidi"/>
          <w:kern w:val="2"/>
          <w:sz w:val="22"/>
          <w:szCs w:val="22"/>
          <w14:ligatures w14:val="standardContextual"/>
        </w:rPr>
      </w:pPr>
      <w:ins w:id="4137" w:author="John Clevenger" w:date="2023-11-24T13:11:00Z">
        <w:r w:rsidRPr="001C0BC2">
          <w:rPr>
            <w:rStyle w:val="Hyperlink"/>
          </w:rPr>
          <w:fldChar w:fldCharType="begin"/>
        </w:r>
        <w:r w:rsidRPr="001C0BC2">
          <w:rPr>
            <w:rStyle w:val="Hyperlink"/>
          </w:rPr>
          <w:instrText xml:space="preserve"> </w:instrText>
        </w:r>
        <w:r>
          <w:instrText>HYPERLINK \l "_Toc151723948"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Language</w:t>
        </w:r>
        <w:r>
          <w:rPr>
            <w:webHidden/>
          </w:rPr>
          <w:tab/>
        </w:r>
        <w:r>
          <w:rPr>
            <w:webHidden/>
          </w:rPr>
          <w:fldChar w:fldCharType="begin"/>
        </w:r>
        <w:r>
          <w:rPr>
            <w:webHidden/>
          </w:rPr>
          <w:instrText xml:space="preserve"> PAGEREF _Toc151723948 \h </w:instrText>
        </w:r>
      </w:ins>
      <w:r>
        <w:rPr>
          <w:webHidden/>
        </w:rPr>
      </w:r>
      <w:r>
        <w:rPr>
          <w:webHidden/>
        </w:rPr>
        <w:fldChar w:fldCharType="separate"/>
      </w:r>
      <w:ins w:id="4138" w:author="John Clevenger" w:date="2023-11-24T13:11:00Z">
        <w:r>
          <w:rPr>
            <w:webHidden/>
          </w:rPr>
          <w:t>45</w:t>
        </w:r>
        <w:r>
          <w:rPr>
            <w:webHidden/>
          </w:rPr>
          <w:fldChar w:fldCharType="end"/>
        </w:r>
        <w:r w:rsidRPr="001C0BC2">
          <w:rPr>
            <w:rStyle w:val="Hyperlink"/>
          </w:rPr>
          <w:fldChar w:fldCharType="end"/>
        </w:r>
      </w:ins>
    </w:p>
    <w:p w14:paraId="1425917F" w14:textId="20FE1F62" w:rsidR="007F6AEB" w:rsidRDefault="007F6AEB">
      <w:pPr>
        <w:pStyle w:val="TOC3"/>
        <w:rPr>
          <w:ins w:id="4139" w:author="John Clevenger" w:date="2023-11-24T13:11:00Z"/>
          <w:rFonts w:asciiTheme="minorHAnsi" w:eastAsiaTheme="minorEastAsia" w:hAnsiTheme="minorHAnsi" w:cstheme="minorBidi"/>
          <w:kern w:val="2"/>
          <w:sz w:val="22"/>
          <w:szCs w:val="22"/>
          <w14:ligatures w14:val="standardContextual"/>
        </w:rPr>
      </w:pPr>
      <w:ins w:id="4140" w:author="John Clevenger" w:date="2023-11-24T13:11:00Z">
        <w:r w:rsidRPr="001C0BC2">
          <w:rPr>
            <w:rStyle w:val="Hyperlink"/>
          </w:rPr>
          <w:fldChar w:fldCharType="begin"/>
        </w:r>
        <w:r w:rsidRPr="001C0BC2">
          <w:rPr>
            <w:rStyle w:val="Hyperlink"/>
          </w:rPr>
          <w:instrText xml:space="preserve"> </w:instrText>
        </w:r>
        <w:r>
          <w:instrText>HYPERLINK \l "_Toc151723949"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Command Parameter Substitutions</w:t>
        </w:r>
        <w:r>
          <w:rPr>
            <w:webHidden/>
          </w:rPr>
          <w:tab/>
        </w:r>
        <w:r>
          <w:rPr>
            <w:webHidden/>
          </w:rPr>
          <w:fldChar w:fldCharType="begin"/>
        </w:r>
        <w:r>
          <w:rPr>
            <w:webHidden/>
          </w:rPr>
          <w:instrText xml:space="preserve"> PAGEREF _Toc151723949 \h </w:instrText>
        </w:r>
      </w:ins>
      <w:r>
        <w:rPr>
          <w:webHidden/>
        </w:rPr>
      </w:r>
      <w:r>
        <w:rPr>
          <w:webHidden/>
        </w:rPr>
        <w:fldChar w:fldCharType="separate"/>
      </w:r>
      <w:ins w:id="4141" w:author="John Clevenger" w:date="2023-11-24T13:11:00Z">
        <w:r>
          <w:rPr>
            <w:webHidden/>
          </w:rPr>
          <w:t>47</w:t>
        </w:r>
        <w:r>
          <w:rPr>
            <w:webHidden/>
          </w:rPr>
          <w:fldChar w:fldCharType="end"/>
        </w:r>
        <w:r w:rsidRPr="001C0BC2">
          <w:rPr>
            <w:rStyle w:val="Hyperlink"/>
          </w:rPr>
          <w:fldChar w:fldCharType="end"/>
        </w:r>
      </w:ins>
    </w:p>
    <w:p w14:paraId="004B7EF2" w14:textId="29F8C09F" w:rsidR="007F6AEB" w:rsidRDefault="007F6AEB">
      <w:pPr>
        <w:pStyle w:val="TOC3"/>
        <w:rPr>
          <w:ins w:id="4142" w:author="John Clevenger" w:date="2023-11-24T13:11:00Z"/>
          <w:rFonts w:asciiTheme="minorHAnsi" w:eastAsiaTheme="minorEastAsia" w:hAnsiTheme="minorHAnsi" w:cstheme="minorBidi"/>
          <w:kern w:val="2"/>
          <w:sz w:val="22"/>
          <w:szCs w:val="22"/>
          <w14:ligatures w14:val="standardContextual"/>
        </w:rPr>
      </w:pPr>
      <w:ins w:id="4143" w:author="John Clevenger" w:date="2023-11-24T13:11:00Z">
        <w:r w:rsidRPr="001C0BC2">
          <w:rPr>
            <w:rStyle w:val="Hyperlink"/>
          </w:rPr>
          <w:fldChar w:fldCharType="begin"/>
        </w:r>
        <w:r w:rsidRPr="001C0BC2">
          <w:rPr>
            <w:rStyle w:val="Hyperlink"/>
          </w:rPr>
          <w:instrText xml:space="preserve"> </w:instrText>
        </w:r>
        <w:r>
          <w:instrText>HYPERLINK \l "_Toc151723950"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  Examples</w:t>
        </w:r>
        <w:r>
          <w:rPr>
            <w:webHidden/>
          </w:rPr>
          <w:tab/>
        </w:r>
        <w:r>
          <w:rPr>
            <w:webHidden/>
          </w:rPr>
          <w:fldChar w:fldCharType="begin"/>
        </w:r>
        <w:r>
          <w:rPr>
            <w:webHidden/>
          </w:rPr>
          <w:instrText xml:space="preserve"> PAGEREF _Toc151723950 \h </w:instrText>
        </w:r>
      </w:ins>
      <w:r>
        <w:rPr>
          <w:webHidden/>
        </w:rPr>
      </w:r>
      <w:r>
        <w:rPr>
          <w:webHidden/>
        </w:rPr>
        <w:fldChar w:fldCharType="separate"/>
      </w:r>
      <w:ins w:id="4144" w:author="John Clevenger" w:date="2023-11-24T13:11:00Z">
        <w:r>
          <w:rPr>
            <w:webHidden/>
          </w:rPr>
          <w:t>48</w:t>
        </w:r>
        <w:r>
          <w:rPr>
            <w:webHidden/>
          </w:rPr>
          <w:fldChar w:fldCharType="end"/>
        </w:r>
        <w:r w:rsidRPr="001C0BC2">
          <w:rPr>
            <w:rStyle w:val="Hyperlink"/>
          </w:rPr>
          <w:fldChar w:fldCharType="end"/>
        </w:r>
      </w:ins>
    </w:p>
    <w:p w14:paraId="6B51BA2A" w14:textId="3FAA075B" w:rsidR="007F6AEB" w:rsidRDefault="007F6AEB">
      <w:pPr>
        <w:pStyle w:val="TOC3"/>
        <w:rPr>
          <w:ins w:id="4145" w:author="John Clevenger" w:date="2023-11-24T13:11:00Z"/>
          <w:rFonts w:asciiTheme="minorHAnsi" w:eastAsiaTheme="minorEastAsia" w:hAnsiTheme="minorHAnsi" w:cstheme="minorBidi"/>
          <w:kern w:val="2"/>
          <w:sz w:val="22"/>
          <w:szCs w:val="22"/>
          <w14:ligatures w14:val="standardContextual"/>
        </w:rPr>
      </w:pPr>
      <w:ins w:id="4146" w:author="John Clevenger" w:date="2023-11-24T13:11:00Z">
        <w:r w:rsidRPr="001C0BC2">
          <w:rPr>
            <w:rStyle w:val="Hyperlink"/>
          </w:rPr>
          <w:fldChar w:fldCharType="begin"/>
        </w:r>
        <w:r w:rsidRPr="001C0BC2">
          <w:rPr>
            <w:rStyle w:val="Hyperlink"/>
          </w:rPr>
          <w:instrText xml:space="preserve"> </w:instrText>
        </w:r>
        <w:r>
          <w:instrText>HYPERLINK \l "_Toc151723951"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Definitions In Multi-Site Contests</w:t>
        </w:r>
        <w:r>
          <w:rPr>
            <w:webHidden/>
          </w:rPr>
          <w:tab/>
        </w:r>
        <w:r>
          <w:rPr>
            <w:webHidden/>
          </w:rPr>
          <w:fldChar w:fldCharType="begin"/>
        </w:r>
        <w:r>
          <w:rPr>
            <w:webHidden/>
          </w:rPr>
          <w:instrText xml:space="preserve"> PAGEREF _Toc151723951 \h </w:instrText>
        </w:r>
      </w:ins>
      <w:r>
        <w:rPr>
          <w:webHidden/>
        </w:rPr>
      </w:r>
      <w:r>
        <w:rPr>
          <w:webHidden/>
        </w:rPr>
        <w:fldChar w:fldCharType="separate"/>
      </w:r>
      <w:ins w:id="4147" w:author="John Clevenger" w:date="2023-11-24T13:11:00Z">
        <w:r>
          <w:rPr>
            <w:webHidden/>
          </w:rPr>
          <w:t>50</w:t>
        </w:r>
        <w:r>
          <w:rPr>
            <w:webHidden/>
          </w:rPr>
          <w:fldChar w:fldCharType="end"/>
        </w:r>
        <w:r w:rsidRPr="001C0BC2">
          <w:rPr>
            <w:rStyle w:val="Hyperlink"/>
          </w:rPr>
          <w:fldChar w:fldCharType="end"/>
        </w:r>
      </w:ins>
    </w:p>
    <w:p w14:paraId="395FDC90" w14:textId="1DE0FFBD" w:rsidR="007F6AEB" w:rsidRDefault="007F6AEB">
      <w:pPr>
        <w:pStyle w:val="TOC2"/>
        <w:rPr>
          <w:ins w:id="4148" w:author="John Clevenger" w:date="2023-11-24T13:11:00Z"/>
          <w:rFonts w:asciiTheme="minorHAnsi" w:eastAsiaTheme="minorEastAsia" w:hAnsiTheme="minorHAnsi" w:cstheme="minorBidi"/>
          <w:b w:val="0"/>
          <w:bCs w:val="0"/>
          <w:kern w:val="2"/>
          <w:sz w:val="22"/>
          <w:szCs w:val="22"/>
          <w14:ligatures w14:val="standardContextual"/>
        </w:rPr>
      </w:pPr>
      <w:ins w:id="4149" w:author="John Clevenger" w:date="2023-11-24T13:11:00Z">
        <w:r w:rsidRPr="001C0BC2">
          <w:rPr>
            <w:rStyle w:val="Hyperlink"/>
          </w:rPr>
          <w:fldChar w:fldCharType="begin"/>
        </w:r>
        <w:r w:rsidRPr="001C0BC2">
          <w:rPr>
            <w:rStyle w:val="Hyperlink"/>
          </w:rPr>
          <w:instrText xml:space="preserve"> </w:instrText>
        </w:r>
        <w:r>
          <w:instrText>HYPERLINK \l "_Toc151723952"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Judgments</w:t>
        </w:r>
        <w:r>
          <w:rPr>
            <w:webHidden/>
          </w:rPr>
          <w:tab/>
        </w:r>
        <w:r>
          <w:rPr>
            <w:webHidden/>
          </w:rPr>
          <w:fldChar w:fldCharType="begin"/>
        </w:r>
        <w:r>
          <w:rPr>
            <w:webHidden/>
          </w:rPr>
          <w:instrText xml:space="preserve"> PAGEREF _Toc151723952 \h </w:instrText>
        </w:r>
      </w:ins>
      <w:r>
        <w:rPr>
          <w:webHidden/>
        </w:rPr>
      </w:r>
      <w:r>
        <w:rPr>
          <w:webHidden/>
        </w:rPr>
        <w:fldChar w:fldCharType="separate"/>
      </w:r>
      <w:ins w:id="4150" w:author="John Clevenger" w:date="2023-11-24T13:11:00Z">
        <w:r>
          <w:rPr>
            <w:webHidden/>
          </w:rPr>
          <w:t>51</w:t>
        </w:r>
        <w:r>
          <w:rPr>
            <w:webHidden/>
          </w:rPr>
          <w:fldChar w:fldCharType="end"/>
        </w:r>
        <w:r w:rsidRPr="001C0BC2">
          <w:rPr>
            <w:rStyle w:val="Hyperlink"/>
          </w:rPr>
          <w:fldChar w:fldCharType="end"/>
        </w:r>
      </w:ins>
    </w:p>
    <w:p w14:paraId="2D9D598E" w14:textId="65F310EA" w:rsidR="007F6AEB" w:rsidRDefault="007F6AEB">
      <w:pPr>
        <w:pStyle w:val="TOC3"/>
        <w:rPr>
          <w:ins w:id="4151" w:author="John Clevenger" w:date="2023-11-24T13:11:00Z"/>
          <w:rFonts w:asciiTheme="minorHAnsi" w:eastAsiaTheme="minorEastAsia" w:hAnsiTheme="minorHAnsi" w:cstheme="minorBidi"/>
          <w:kern w:val="2"/>
          <w:sz w:val="22"/>
          <w:szCs w:val="22"/>
          <w14:ligatures w14:val="standardContextual"/>
        </w:rPr>
      </w:pPr>
      <w:ins w:id="4152" w:author="John Clevenger" w:date="2023-11-24T13:11:00Z">
        <w:r w:rsidRPr="001C0BC2">
          <w:rPr>
            <w:rStyle w:val="Hyperlink"/>
          </w:rPr>
          <w:fldChar w:fldCharType="begin"/>
        </w:r>
        <w:r w:rsidRPr="001C0BC2">
          <w:rPr>
            <w:rStyle w:val="Hyperlink"/>
          </w:rPr>
          <w:instrText xml:space="preserve"> </w:instrText>
        </w:r>
        <w:r>
          <w:instrText>HYPERLINK \l "_Toc151723953"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New Judgment</w:t>
        </w:r>
        <w:r>
          <w:rPr>
            <w:webHidden/>
          </w:rPr>
          <w:tab/>
        </w:r>
        <w:r>
          <w:rPr>
            <w:webHidden/>
          </w:rPr>
          <w:fldChar w:fldCharType="begin"/>
        </w:r>
        <w:r>
          <w:rPr>
            <w:webHidden/>
          </w:rPr>
          <w:instrText xml:space="preserve"> PAGEREF _Toc151723953 \h </w:instrText>
        </w:r>
      </w:ins>
      <w:r>
        <w:rPr>
          <w:webHidden/>
        </w:rPr>
      </w:r>
      <w:r>
        <w:rPr>
          <w:webHidden/>
        </w:rPr>
        <w:fldChar w:fldCharType="separate"/>
      </w:r>
      <w:ins w:id="4153" w:author="John Clevenger" w:date="2023-11-24T13:11:00Z">
        <w:r>
          <w:rPr>
            <w:webHidden/>
          </w:rPr>
          <w:t>51</w:t>
        </w:r>
        <w:r>
          <w:rPr>
            <w:webHidden/>
          </w:rPr>
          <w:fldChar w:fldCharType="end"/>
        </w:r>
        <w:r w:rsidRPr="001C0BC2">
          <w:rPr>
            <w:rStyle w:val="Hyperlink"/>
          </w:rPr>
          <w:fldChar w:fldCharType="end"/>
        </w:r>
      </w:ins>
    </w:p>
    <w:p w14:paraId="08815CE1" w14:textId="0AF83A78" w:rsidR="007F6AEB" w:rsidRDefault="007F6AEB">
      <w:pPr>
        <w:pStyle w:val="TOC3"/>
        <w:rPr>
          <w:ins w:id="4154" w:author="John Clevenger" w:date="2023-11-24T13:11:00Z"/>
          <w:rFonts w:asciiTheme="minorHAnsi" w:eastAsiaTheme="minorEastAsia" w:hAnsiTheme="minorHAnsi" w:cstheme="minorBidi"/>
          <w:kern w:val="2"/>
          <w:sz w:val="22"/>
          <w:szCs w:val="22"/>
          <w14:ligatures w14:val="standardContextual"/>
        </w:rPr>
      </w:pPr>
      <w:ins w:id="4155" w:author="John Clevenger" w:date="2023-11-24T13:11:00Z">
        <w:r w:rsidRPr="001C0BC2">
          <w:rPr>
            <w:rStyle w:val="Hyperlink"/>
          </w:rPr>
          <w:fldChar w:fldCharType="begin"/>
        </w:r>
        <w:r w:rsidRPr="001C0BC2">
          <w:rPr>
            <w:rStyle w:val="Hyperlink"/>
          </w:rPr>
          <w:instrText xml:space="preserve"> </w:instrText>
        </w:r>
        <w:r>
          <w:instrText>HYPERLINK \l "_Toc151723954"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Changing Existing Judgments</w:t>
        </w:r>
        <w:r>
          <w:rPr>
            <w:webHidden/>
          </w:rPr>
          <w:tab/>
        </w:r>
        <w:r>
          <w:rPr>
            <w:webHidden/>
          </w:rPr>
          <w:fldChar w:fldCharType="begin"/>
        </w:r>
        <w:r>
          <w:rPr>
            <w:webHidden/>
          </w:rPr>
          <w:instrText xml:space="preserve"> PAGEREF _Toc151723954 \h </w:instrText>
        </w:r>
      </w:ins>
      <w:r>
        <w:rPr>
          <w:webHidden/>
        </w:rPr>
      </w:r>
      <w:r>
        <w:rPr>
          <w:webHidden/>
        </w:rPr>
        <w:fldChar w:fldCharType="separate"/>
      </w:r>
      <w:ins w:id="4156" w:author="John Clevenger" w:date="2023-11-24T13:11:00Z">
        <w:r>
          <w:rPr>
            <w:webHidden/>
          </w:rPr>
          <w:t>53</w:t>
        </w:r>
        <w:r>
          <w:rPr>
            <w:webHidden/>
          </w:rPr>
          <w:fldChar w:fldCharType="end"/>
        </w:r>
        <w:r w:rsidRPr="001C0BC2">
          <w:rPr>
            <w:rStyle w:val="Hyperlink"/>
          </w:rPr>
          <w:fldChar w:fldCharType="end"/>
        </w:r>
      </w:ins>
    </w:p>
    <w:p w14:paraId="65D4D15E" w14:textId="2770F206" w:rsidR="007F6AEB" w:rsidRDefault="007F6AEB">
      <w:pPr>
        <w:pStyle w:val="TOC2"/>
        <w:rPr>
          <w:ins w:id="4157" w:author="John Clevenger" w:date="2023-11-24T13:11:00Z"/>
          <w:rFonts w:asciiTheme="minorHAnsi" w:eastAsiaTheme="minorEastAsia" w:hAnsiTheme="minorHAnsi" w:cstheme="minorBidi"/>
          <w:b w:val="0"/>
          <w:bCs w:val="0"/>
          <w:kern w:val="2"/>
          <w:sz w:val="22"/>
          <w:szCs w:val="22"/>
          <w14:ligatures w14:val="standardContextual"/>
        </w:rPr>
      </w:pPr>
      <w:ins w:id="4158" w:author="John Clevenger" w:date="2023-11-24T13:11:00Z">
        <w:r w:rsidRPr="001C0BC2">
          <w:rPr>
            <w:rStyle w:val="Hyperlink"/>
          </w:rPr>
          <w:fldChar w:fldCharType="begin"/>
        </w:r>
        <w:r w:rsidRPr="001C0BC2">
          <w:rPr>
            <w:rStyle w:val="Hyperlink"/>
          </w:rPr>
          <w:instrText xml:space="preserve"> </w:instrText>
        </w:r>
        <w:r>
          <w:instrText>HYPERLINK \l "_Toc151723955"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Balloon Notifications</w:t>
        </w:r>
        <w:r>
          <w:rPr>
            <w:webHidden/>
          </w:rPr>
          <w:tab/>
        </w:r>
        <w:r>
          <w:rPr>
            <w:webHidden/>
          </w:rPr>
          <w:fldChar w:fldCharType="begin"/>
        </w:r>
        <w:r>
          <w:rPr>
            <w:webHidden/>
          </w:rPr>
          <w:instrText xml:space="preserve"> PAGEREF _Toc151723955 \h </w:instrText>
        </w:r>
      </w:ins>
      <w:r>
        <w:rPr>
          <w:webHidden/>
        </w:rPr>
      </w:r>
      <w:r>
        <w:rPr>
          <w:webHidden/>
        </w:rPr>
        <w:fldChar w:fldCharType="separate"/>
      </w:r>
      <w:ins w:id="4159" w:author="John Clevenger" w:date="2023-11-24T13:11:00Z">
        <w:r>
          <w:rPr>
            <w:webHidden/>
          </w:rPr>
          <w:t>53</w:t>
        </w:r>
        <w:r>
          <w:rPr>
            <w:webHidden/>
          </w:rPr>
          <w:fldChar w:fldCharType="end"/>
        </w:r>
        <w:r w:rsidRPr="001C0BC2">
          <w:rPr>
            <w:rStyle w:val="Hyperlink"/>
          </w:rPr>
          <w:fldChar w:fldCharType="end"/>
        </w:r>
      </w:ins>
    </w:p>
    <w:p w14:paraId="3070F4BE" w14:textId="619F5697" w:rsidR="007F6AEB" w:rsidRDefault="007F6AEB">
      <w:pPr>
        <w:pStyle w:val="TOC3"/>
        <w:rPr>
          <w:ins w:id="4160" w:author="John Clevenger" w:date="2023-11-24T13:11:00Z"/>
          <w:rFonts w:asciiTheme="minorHAnsi" w:eastAsiaTheme="minorEastAsia" w:hAnsiTheme="minorHAnsi" w:cstheme="minorBidi"/>
          <w:kern w:val="2"/>
          <w:sz w:val="22"/>
          <w:szCs w:val="22"/>
          <w14:ligatures w14:val="standardContextual"/>
        </w:rPr>
      </w:pPr>
      <w:ins w:id="4161" w:author="John Clevenger" w:date="2023-11-24T13:11:00Z">
        <w:r w:rsidRPr="001C0BC2">
          <w:rPr>
            <w:rStyle w:val="Hyperlink"/>
          </w:rPr>
          <w:fldChar w:fldCharType="begin"/>
        </w:r>
        <w:r w:rsidRPr="001C0BC2">
          <w:rPr>
            <w:rStyle w:val="Hyperlink"/>
          </w:rPr>
          <w:instrText xml:space="preserve"> </w:instrText>
        </w:r>
        <w:r>
          <w:instrText>HYPERLINK \l "_Toc151723956"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Balloon Notifications</w:t>
        </w:r>
        <w:r>
          <w:rPr>
            <w:webHidden/>
          </w:rPr>
          <w:tab/>
        </w:r>
        <w:r>
          <w:rPr>
            <w:webHidden/>
          </w:rPr>
          <w:fldChar w:fldCharType="begin"/>
        </w:r>
        <w:r>
          <w:rPr>
            <w:webHidden/>
          </w:rPr>
          <w:instrText xml:space="preserve"> PAGEREF _Toc151723956 \h </w:instrText>
        </w:r>
      </w:ins>
      <w:r>
        <w:rPr>
          <w:webHidden/>
        </w:rPr>
      </w:r>
      <w:r>
        <w:rPr>
          <w:webHidden/>
        </w:rPr>
        <w:fldChar w:fldCharType="separate"/>
      </w:r>
      <w:ins w:id="4162" w:author="John Clevenger" w:date="2023-11-24T13:11:00Z">
        <w:r>
          <w:rPr>
            <w:webHidden/>
          </w:rPr>
          <w:t>54</w:t>
        </w:r>
        <w:r>
          <w:rPr>
            <w:webHidden/>
          </w:rPr>
          <w:fldChar w:fldCharType="end"/>
        </w:r>
        <w:r w:rsidRPr="001C0BC2">
          <w:rPr>
            <w:rStyle w:val="Hyperlink"/>
          </w:rPr>
          <w:fldChar w:fldCharType="end"/>
        </w:r>
      </w:ins>
    </w:p>
    <w:p w14:paraId="7869DE95" w14:textId="3100F0D5" w:rsidR="007F6AEB" w:rsidRDefault="007F6AEB">
      <w:pPr>
        <w:pStyle w:val="TOC3"/>
        <w:rPr>
          <w:ins w:id="4163" w:author="John Clevenger" w:date="2023-11-24T13:11:00Z"/>
          <w:rFonts w:asciiTheme="minorHAnsi" w:eastAsiaTheme="minorEastAsia" w:hAnsiTheme="minorHAnsi" w:cstheme="minorBidi"/>
          <w:kern w:val="2"/>
          <w:sz w:val="22"/>
          <w:szCs w:val="22"/>
          <w14:ligatures w14:val="standardContextual"/>
        </w:rPr>
      </w:pPr>
      <w:ins w:id="4164" w:author="John Clevenger" w:date="2023-11-24T13:11:00Z">
        <w:r w:rsidRPr="001C0BC2">
          <w:rPr>
            <w:rStyle w:val="Hyperlink"/>
          </w:rPr>
          <w:fldChar w:fldCharType="begin"/>
        </w:r>
        <w:r w:rsidRPr="001C0BC2">
          <w:rPr>
            <w:rStyle w:val="Hyperlink"/>
          </w:rPr>
          <w:instrText xml:space="preserve"> </w:instrText>
        </w:r>
        <w:r>
          <w:instrText>HYPERLINK \l "_Toc151723957"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6.6.2.</w:t>
        </w:r>
        <w:r>
          <w:rPr>
            <w:rFonts w:asciiTheme="minorHAnsi" w:eastAsiaTheme="minorEastAsia" w:hAnsiTheme="minorHAnsi" w:cstheme="minorBidi"/>
            <w:kern w:val="2"/>
            <w:sz w:val="22"/>
            <w:szCs w:val="22"/>
            <w14:ligatures w14:val="standardContextual"/>
          </w:rPr>
          <w:tab/>
        </w:r>
        <w:r w:rsidRPr="001C0BC2">
          <w:rPr>
            <w:rStyle w:val="Hyperlink"/>
            <w:rFonts w:cs="Arial"/>
            <w:b/>
            <w:bCs/>
          </w:rPr>
          <w:t>Email Server Advanced Settings</w:t>
        </w:r>
        <w:r>
          <w:rPr>
            <w:webHidden/>
          </w:rPr>
          <w:tab/>
        </w:r>
        <w:r>
          <w:rPr>
            <w:webHidden/>
          </w:rPr>
          <w:fldChar w:fldCharType="begin"/>
        </w:r>
        <w:r>
          <w:rPr>
            <w:webHidden/>
          </w:rPr>
          <w:instrText xml:space="preserve"> PAGEREF _Toc151723957 \h </w:instrText>
        </w:r>
      </w:ins>
      <w:r>
        <w:rPr>
          <w:webHidden/>
        </w:rPr>
      </w:r>
      <w:r>
        <w:rPr>
          <w:webHidden/>
        </w:rPr>
        <w:fldChar w:fldCharType="separate"/>
      </w:r>
      <w:ins w:id="4165" w:author="John Clevenger" w:date="2023-11-24T13:11:00Z">
        <w:r>
          <w:rPr>
            <w:webHidden/>
          </w:rPr>
          <w:t>55</w:t>
        </w:r>
        <w:r>
          <w:rPr>
            <w:webHidden/>
          </w:rPr>
          <w:fldChar w:fldCharType="end"/>
        </w:r>
        <w:r w:rsidRPr="001C0BC2">
          <w:rPr>
            <w:rStyle w:val="Hyperlink"/>
          </w:rPr>
          <w:fldChar w:fldCharType="end"/>
        </w:r>
      </w:ins>
    </w:p>
    <w:p w14:paraId="108CF7DD" w14:textId="5991C1E1" w:rsidR="007F6AEB" w:rsidRDefault="007F6AEB">
      <w:pPr>
        <w:pStyle w:val="TOC2"/>
        <w:rPr>
          <w:ins w:id="4166" w:author="John Clevenger" w:date="2023-11-24T13:11:00Z"/>
          <w:rFonts w:asciiTheme="minorHAnsi" w:eastAsiaTheme="minorEastAsia" w:hAnsiTheme="minorHAnsi" w:cstheme="minorBidi"/>
          <w:b w:val="0"/>
          <w:bCs w:val="0"/>
          <w:kern w:val="2"/>
          <w:sz w:val="22"/>
          <w:szCs w:val="22"/>
          <w14:ligatures w14:val="standardContextual"/>
        </w:rPr>
      </w:pPr>
      <w:ins w:id="4167" w:author="John Clevenger" w:date="2023-11-24T13:11:00Z">
        <w:r w:rsidRPr="001C0BC2">
          <w:rPr>
            <w:rStyle w:val="Hyperlink"/>
          </w:rPr>
          <w:fldChar w:fldCharType="begin"/>
        </w:r>
        <w:r w:rsidRPr="001C0BC2">
          <w:rPr>
            <w:rStyle w:val="Hyperlink"/>
          </w:rPr>
          <w:instrText xml:space="preserve"> </w:instrText>
        </w:r>
        <w:r>
          <w:instrText>HYPERLINK \l "_Toc151723969"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Options (Settings tab)</w:t>
        </w:r>
        <w:r>
          <w:rPr>
            <w:webHidden/>
          </w:rPr>
          <w:tab/>
        </w:r>
        <w:r>
          <w:rPr>
            <w:webHidden/>
          </w:rPr>
          <w:fldChar w:fldCharType="begin"/>
        </w:r>
        <w:r>
          <w:rPr>
            <w:webHidden/>
          </w:rPr>
          <w:instrText xml:space="preserve"> PAGEREF _Toc151723969 \h </w:instrText>
        </w:r>
      </w:ins>
      <w:r>
        <w:rPr>
          <w:webHidden/>
        </w:rPr>
      </w:r>
      <w:r>
        <w:rPr>
          <w:webHidden/>
        </w:rPr>
        <w:fldChar w:fldCharType="separate"/>
      </w:r>
      <w:ins w:id="4168" w:author="John Clevenger" w:date="2023-11-24T13:11:00Z">
        <w:r>
          <w:rPr>
            <w:webHidden/>
          </w:rPr>
          <w:t>56</w:t>
        </w:r>
        <w:r>
          <w:rPr>
            <w:webHidden/>
          </w:rPr>
          <w:fldChar w:fldCharType="end"/>
        </w:r>
        <w:r w:rsidRPr="001C0BC2">
          <w:rPr>
            <w:rStyle w:val="Hyperlink"/>
          </w:rPr>
          <w:fldChar w:fldCharType="end"/>
        </w:r>
      </w:ins>
    </w:p>
    <w:p w14:paraId="0B0D84F9" w14:textId="529274A9" w:rsidR="007F6AEB" w:rsidRDefault="007F6AEB">
      <w:pPr>
        <w:pStyle w:val="TOC2"/>
        <w:rPr>
          <w:ins w:id="4169" w:author="John Clevenger" w:date="2023-11-24T13:11:00Z"/>
          <w:rFonts w:asciiTheme="minorHAnsi" w:eastAsiaTheme="minorEastAsia" w:hAnsiTheme="minorHAnsi" w:cstheme="minorBidi"/>
          <w:b w:val="0"/>
          <w:bCs w:val="0"/>
          <w:kern w:val="2"/>
          <w:sz w:val="22"/>
          <w:szCs w:val="22"/>
          <w14:ligatures w14:val="standardContextual"/>
        </w:rPr>
      </w:pPr>
      <w:ins w:id="4170" w:author="John Clevenger" w:date="2023-11-24T13:11:00Z">
        <w:r w:rsidRPr="001C0BC2">
          <w:rPr>
            <w:rStyle w:val="Hyperlink"/>
          </w:rPr>
          <w:fldChar w:fldCharType="begin"/>
        </w:r>
        <w:r w:rsidRPr="001C0BC2">
          <w:rPr>
            <w:rStyle w:val="Hyperlink"/>
          </w:rPr>
          <w:instrText xml:space="preserve"> </w:instrText>
        </w:r>
        <w:r>
          <w:instrText>HYPERLINK \l "_Toc151723970"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Sites</w:t>
        </w:r>
        <w:r>
          <w:rPr>
            <w:webHidden/>
          </w:rPr>
          <w:tab/>
        </w:r>
        <w:r>
          <w:rPr>
            <w:webHidden/>
          </w:rPr>
          <w:fldChar w:fldCharType="begin"/>
        </w:r>
        <w:r>
          <w:rPr>
            <w:webHidden/>
          </w:rPr>
          <w:instrText xml:space="preserve"> PAGEREF _Toc151723970 \h </w:instrText>
        </w:r>
      </w:ins>
      <w:r>
        <w:rPr>
          <w:webHidden/>
        </w:rPr>
      </w:r>
      <w:r>
        <w:rPr>
          <w:webHidden/>
        </w:rPr>
        <w:fldChar w:fldCharType="separate"/>
      </w:r>
      <w:ins w:id="4171" w:author="John Clevenger" w:date="2023-11-24T13:11:00Z">
        <w:r>
          <w:rPr>
            <w:webHidden/>
          </w:rPr>
          <w:t>60</w:t>
        </w:r>
        <w:r>
          <w:rPr>
            <w:webHidden/>
          </w:rPr>
          <w:fldChar w:fldCharType="end"/>
        </w:r>
        <w:r w:rsidRPr="001C0BC2">
          <w:rPr>
            <w:rStyle w:val="Hyperlink"/>
          </w:rPr>
          <w:fldChar w:fldCharType="end"/>
        </w:r>
      </w:ins>
    </w:p>
    <w:p w14:paraId="20B2F3F7" w14:textId="253D25B6" w:rsidR="007F6AEB" w:rsidRDefault="007F6AEB">
      <w:pPr>
        <w:pStyle w:val="TOC1"/>
        <w:rPr>
          <w:ins w:id="4172" w:author="John Clevenger" w:date="2023-11-24T13:11:00Z"/>
          <w:rFonts w:asciiTheme="minorHAnsi" w:eastAsiaTheme="minorEastAsia" w:hAnsiTheme="minorHAnsi" w:cstheme="minorBidi"/>
          <w:b w:val="0"/>
          <w:bCs w:val="0"/>
          <w:iCs w:val="0"/>
          <w:kern w:val="2"/>
          <w:sz w:val="22"/>
          <w:szCs w:val="22"/>
          <w14:ligatures w14:val="standardContextual"/>
        </w:rPr>
      </w:pPr>
      <w:ins w:id="4173" w:author="John Clevenger" w:date="2023-11-24T13:11:00Z">
        <w:r w:rsidRPr="001C0BC2">
          <w:rPr>
            <w:rStyle w:val="Hyperlink"/>
          </w:rPr>
          <w:fldChar w:fldCharType="begin"/>
        </w:r>
        <w:r w:rsidRPr="001C0BC2">
          <w:rPr>
            <w:rStyle w:val="Hyperlink"/>
          </w:rPr>
          <w:instrText xml:space="preserve"> </w:instrText>
        </w:r>
        <w:r>
          <w:instrText>HYPERLINK \l "_Toc151723971"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Configuring the Contest via Configuration Files</w:t>
        </w:r>
        <w:r>
          <w:rPr>
            <w:webHidden/>
          </w:rPr>
          <w:tab/>
        </w:r>
        <w:r>
          <w:rPr>
            <w:webHidden/>
          </w:rPr>
          <w:fldChar w:fldCharType="begin"/>
        </w:r>
        <w:r>
          <w:rPr>
            <w:webHidden/>
          </w:rPr>
          <w:instrText xml:space="preserve"> PAGEREF _Toc151723971 \h </w:instrText>
        </w:r>
      </w:ins>
      <w:r>
        <w:rPr>
          <w:webHidden/>
        </w:rPr>
      </w:r>
      <w:r>
        <w:rPr>
          <w:webHidden/>
        </w:rPr>
        <w:fldChar w:fldCharType="separate"/>
      </w:r>
      <w:ins w:id="4174" w:author="John Clevenger" w:date="2023-11-24T13:11:00Z">
        <w:r>
          <w:rPr>
            <w:webHidden/>
          </w:rPr>
          <w:t>61</w:t>
        </w:r>
        <w:r>
          <w:rPr>
            <w:webHidden/>
          </w:rPr>
          <w:fldChar w:fldCharType="end"/>
        </w:r>
        <w:r w:rsidRPr="001C0BC2">
          <w:rPr>
            <w:rStyle w:val="Hyperlink"/>
          </w:rPr>
          <w:fldChar w:fldCharType="end"/>
        </w:r>
      </w:ins>
    </w:p>
    <w:p w14:paraId="0C46045B" w14:textId="646AD575" w:rsidR="007F6AEB" w:rsidRDefault="007F6AEB">
      <w:pPr>
        <w:pStyle w:val="TOC2"/>
        <w:rPr>
          <w:ins w:id="4175" w:author="John Clevenger" w:date="2023-11-24T13:11:00Z"/>
          <w:rFonts w:asciiTheme="minorHAnsi" w:eastAsiaTheme="minorEastAsia" w:hAnsiTheme="minorHAnsi" w:cstheme="minorBidi"/>
          <w:b w:val="0"/>
          <w:bCs w:val="0"/>
          <w:kern w:val="2"/>
          <w:sz w:val="22"/>
          <w:szCs w:val="22"/>
          <w14:ligatures w14:val="standardContextual"/>
        </w:rPr>
      </w:pPr>
      <w:ins w:id="4176" w:author="John Clevenger" w:date="2023-11-24T13:11:00Z">
        <w:r w:rsidRPr="001C0BC2">
          <w:rPr>
            <w:rStyle w:val="Hyperlink"/>
          </w:rPr>
          <w:fldChar w:fldCharType="begin"/>
        </w:r>
        <w:r w:rsidRPr="001C0BC2">
          <w:rPr>
            <w:rStyle w:val="Hyperlink"/>
          </w:rPr>
          <w:instrText xml:space="preserve"> </w:instrText>
        </w:r>
        <w:r>
          <w:instrText>HYPERLINK \l "_Toc151723972"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Server</w:t>
        </w:r>
        <w:r>
          <w:rPr>
            <w:webHidden/>
          </w:rPr>
          <w:tab/>
        </w:r>
        <w:r>
          <w:rPr>
            <w:webHidden/>
          </w:rPr>
          <w:fldChar w:fldCharType="begin"/>
        </w:r>
        <w:r>
          <w:rPr>
            <w:webHidden/>
          </w:rPr>
          <w:instrText xml:space="preserve"> PAGEREF _Toc151723972 \h </w:instrText>
        </w:r>
      </w:ins>
      <w:r>
        <w:rPr>
          <w:webHidden/>
        </w:rPr>
      </w:r>
      <w:r>
        <w:rPr>
          <w:webHidden/>
        </w:rPr>
        <w:fldChar w:fldCharType="separate"/>
      </w:r>
      <w:ins w:id="4177" w:author="John Clevenger" w:date="2023-11-24T13:11:00Z">
        <w:r>
          <w:rPr>
            <w:webHidden/>
          </w:rPr>
          <w:t>61</w:t>
        </w:r>
        <w:r>
          <w:rPr>
            <w:webHidden/>
          </w:rPr>
          <w:fldChar w:fldCharType="end"/>
        </w:r>
        <w:r w:rsidRPr="001C0BC2">
          <w:rPr>
            <w:rStyle w:val="Hyperlink"/>
          </w:rPr>
          <w:fldChar w:fldCharType="end"/>
        </w:r>
      </w:ins>
    </w:p>
    <w:p w14:paraId="7521BE51" w14:textId="1C8F3916" w:rsidR="007F6AEB" w:rsidRDefault="007F6AEB">
      <w:pPr>
        <w:pStyle w:val="TOC2"/>
        <w:rPr>
          <w:ins w:id="4178" w:author="John Clevenger" w:date="2023-11-24T13:11:00Z"/>
          <w:rFonts w:asciiTheme="minorHAnsi" w:eastAsiaTheme="minorEastAsia" w:hAnsiTheme="minorHAnsi" w:cstheme="minorBidi"/>
          <w:b w:val="0"/>
          <w:bCs w:val="0"/>
          <w:kern w:val="2"/>
          <w:sz w:val="22"/>
          <w:szCs w:val="22"/>
          <w14:ligatures w14:val="standardContextual"/>
        </w:rPr>
      </w:pPr>
      <w:ins w:id="4179" w:author="John Clevenger" w:date="2023-11-24T13:11:00Z">
        <w:r w:rsidRPr="001C0BC2">
          <w:rPr>
            <w:rStyle w:val="Hyperlink"/>
          </w:rPr>
          <w:fldChar w:fldCharType="begin"/>
        </w:r>
        <w:r w:rsidRPr="001C0BC2">
          <w:rPr>
            <w:rStyle w:val="Hyperlink"/>
          </w:rPr>
          <w:instrText xml:space="preserve"> </w:instrText>
        </w:r>
        <w:r>
          <w:instrText>HYPERLINK \l "_Toc151723973"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Admin</w:t>
        </w:r>
        <w:r>
          <w:rPr>
            <w:webHidden/>
          </w:rPr>
          <w:tab/>
        </w:r>
        <w:r>
          <w:rPr>
            <w:webHidden/>
          </w:rPr>
          <w:fldChar w:fldCharType="begin"/>
        </w:r>
        <w:r>
          <w:rPr>
            <w:webHidden/>
          </w:rPr>
          <w:instrText xml:space="preserve"> PAGEREF _Toc151723973 \h </w:instrText>
        </w:r>
      </w:ins>
      <w:r>
        <w:rPr>
          <w:webHidden/>
        </w:rPr>
      </w:r>
      <w:r>
        <w:rPr>
          <w:webHidden/>
        </w:rPr>
        <w:fldChar w:fldCharType="separate"/>
      </w:r>
      <w:ins w:id="4180" w:author="John Clevenger" w:date="2023-11-24T13:11:00Z">
        <w:r>
          <w:rPr>
            <w:webHidden/>
          </w:rPr>
          <w:t>62</w:t>
        </w:r>
        <w:r>
          <w:rPr>
            <w:webHidden/>
          </w:rPr>
          <w:fldChar w:fldCharType="end"/>
        </w:r>
        <w:r w:rsidRPr="001C0BC2">
          <w:rPr>
            <w:rStyle w:val="Hyperlink"/>
          </w:rPr>
          <w:fldChar w:fldCharType="end"/>
        </w:r>
      </w:ins>
    </w:p>
    <w:p w14:paraId="2A8F3086" w14:textId="04CEFD8A" w:rsidR="007F6AEB" w:rsidRDefault="007F6AEB">
      <w:pPr>
        <w:pStyle w:val="TOC2"/>
        <w:rPr>
          <w:ins w:id="4181" w:author="John Clevenger" w:date="2023-11-24T13:11:00Z"/>
          <w:rFonts w:asciiTheme="minorHAnsi" w:eastAsiaTheme="minorEastAsia" w:hAnsiTheme="minorHAnsi" w:cstheme="minorBidi"/>
          <w:b w:val="0"/>
          <w:bCs w:val="0"/>
          <w:kern w:val="2"/>
          <w:sz w:val="22"/>
          <w:szCs w:val="22"/>
          <w14:ligatures w14:val="standardContextual"/>
        </w:rPr>
      </w:pPr>
      <w:ins w:id="4182" w:author="John Clevenger" w:date="2023-11-24T13:11:00Z">
        <w:r w:rsidRPr="001C0BC2">
          <w:rPr>
            <w:rStyle w:val="Hyperlink"/>
          </w:rPr>
          <w:fldChar w:fldCharType="begin"/>
        </w:r>
        <w:r w:rsidRPr="001C0BC2">
          <w:rPr>
            <w:rStyle w:val="Hyperlink"/>
          </w:rPr>
          <w:instrText xml:space="preserve"> </w:instrText>
        </w:r>
        <w:r>
          <w:instrText>HYPERLINK \l "_Toc151723974"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Configuration File Capabilities</w:t>
        </w:r>
        <w:r>
          <w:rPr>
            <w:webHidden/>
          </w:rPr>
          <w:tab/>
        </w:r>
        <w:r>
          <w:rPr>
            <w:webHidden/>
          </w:rPr>
          <w:fldChar w:fldCharType="begin"/>
        </w:r>
        <w:r>
          <w:rPr>
            <w:webHidden/>
          </w:rPr>
          <w:instrText xml:space="preserve"> PAGEREF _Toc151723974 \h </w:instrText>
        </w:r>
      </w:ins>
      <w:r>
        <w:rPr>
          <w:webHidden/>
        </w:rPr>
      </w:r>
      <w:r>
        <w:rPr>
          <w:webHidden/>
        </w:rPr>
        <w:fldChar w:fldCharType="separate"/>
      </w:r>
      <w:ins w:id="4183" w:author="John Clevenger" w:date="2023-11-24T13:11:00Z">
        <w:r>
          <w:rPr>
            <w:webHidden/>
          </w:rPr>
          <w:t>62</w:t>
        </w:r>
        <w:r>
          <w:rPr>
            <w:webHidden/>
          </w:rPr>
          <w:fldChar w:fldCharType="end"/>
        </w:r>
        <w:r w:rsidRPr="001C0BC2">
          <w:rPr>
            <w:rStyle w:val="Hyperlink"/>
          </w:rPr>
          <w:fldChar w:fldCharType="end"/>
        </w:r>
      </w:ins>
    </w:p>
    <w:p w14:paraId="52454B56" w14:textId="4514D30D" w:rsidR="007F6AEB" w:rsidRDefault="007F6AEB">
      <w:pPr>
        <w:pStyle w:val="TOC1"/>
        <w:rPr>
          <w:ins w:id="4184" w:author="John Clevenger" w:date="2023-11-24T13:11:00Z"/>
          <w:rFonts w:asciiTheme="minorHAnsi" w:eastAsiaTheme="minorEastAsia" w:hAnsiTheme="minorHAnsi" w:cstheme="minorBidi"/>
          <w:b w:val="0"/>
          <w:bCs w:val="0"/>
          <w:iCs w:val="0"/>
          <w:kern w:val="2"/>
          <w:sz w:val="22"/>
          <w:szCs w:val="22"/>
          <w14:ligatures w14:val="standardContextual"/>
        </w:rPr>
      </w:pPr>
      <w:ins w:id="4185" w:author="John Clevenger" w:date="2023-11-24T13:11:00Z">
        <w:r w:rsidRPr="001C0BC2">
          <w:rPr>
            <w:rStyle w:val="Hyperlink"/>
          </w:rPr>
          <w:fldChar w:fldCharType="begin"/>
        </w:r>
        <w:r w:rsidRPr="001C0BC2">
          <w:rPr>
            <w:rStyle w:val="Hyperlink"/>
          </w:rPr>
          <w:instrText xml:space="preserve"> </w:instrText>
        </w:r>
        <w:r>
          <w:instrText>HYPERLINK \l "_Toc151723975"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_Toc151723975 \h </w:instrText>
        </w:r>
      </w:ins>
      <w:r>
        <w:rPr>
          <w:webHidden/>
        </w:rPr>
      </w:r>
      <w:r>
        <w:rPr>
          <w:webHidden/>
        </w:rPr>
        <w:fldChar w:fldCharType="separate"/>
      </w:r>
      <w:ins w:id="4186" w:author="John Clevenger" w:date="2023-11-24T13:11:00Z">
        <w:r>
          <w:rPr>
            <w:webHidden/>
          </w:rPr>
          <w:t>64</w:t>
        </w:r>
        <w:r>
          <w:rPr>
            <w:webHidden/>
          </w:rPr>
          <w:fldChar w:fldCharType="end"/>
        </w:r>
        <w:r w:rsidRPr="001C0BC2">
          <w:rPr>
            <w:rStyle w:val="Hyperlink"/>
          </w:rPr>
          <w:fldChar w:fldCharType="end"/>
        </w:r>
      </w:ins>
    </w:p>
    <w:p w14:paraId="47680718" w14:textId="2B6CB2AD" w:rsidR="007F6AEB" w:rsidRDefault="007F6AEB">
      <w:pPr>
        <w:pStyle w:val="TOC2"/>
        <w:rPr>
          <w:ins w:id="4187" w:author="John Clevenger" w:date="2023-11-24T13:11:00Z"/>
          <w:rFonts w:asciiTheme="minorHAnsi" w:eastAsiaTheme="minorEastAsia" w:hAnsiTheme="minorHAnsi" w:cstheme="minorBidi"/>
          <w:b w:val="0"/>
          <w:bCs w:val="0"/>
          <w:kern w:val="2"/>
          <w:sz w:val="22"/>
          <w:szCs w:val="22"/>
          <w14:ligatures w14:val="standardContextual"/>
        </w:rPr>
      </w:pPr>
      <w:ins w:id="4188" w:author="John Clevenger" w:date="2023-11-24T13:11:00Z">
        <w:r w:rsidRPr="001C0BC2">
          <w:rPr>
            <w:rStyle w:val="Hyperlink"/>
          </w:rPr>
          <w:fldChar w:fldCharType="begin"/>
        </w:r>
        <w:r w:rsidRPr="001C0BC2">
          <w:rPr>
            <w:rStyle w:val="Hyperlink"/>
          </w:rPr>
          <w:instrText xml:space="preserve"> </w:instrText>
        </w:r>
        <w:r>
          <w:instrText>HYPERLINK \l "_Toc151723976"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Clock Control</w:t>
        </w:r>
        <w:r>
          <w:rPr>
            <w:webHidden/>
          </w:rPr>
          <w:tab/>
        </w:r>
        <w:r>
          <w:rPr>
            <w:webHidden/>
          </w:rPr>
          <w:fldChar w:fldCharType="begin"/>
        </w:r>
        <w:r>
          <w:rPr>
            <w:webHidden/>
          </w:rPr>
          <w:instrText xml:space="preserve"> PAGEREF _Toc151723976 \h </w:instrText>
        </w:r>
      </w:ins>
      <w:r>
        <w:rPr>
          <w:webHidden/>
        </w:rPr>
      </w:r>
      <w:r>
        <w:rPr>
          <w:webHidden/>
        </w:rPr>
        <w:fldChar w:fldCharType="separate"/>
      </w:r>
      <w:ins w:id="4189" w:author="John Clevenger" w:date="2023-11-24T13:11:00Z">
        <w:r>
          <w:rPr>
            <w:webHidden/>
          </w:rPr>
          <w:t>64</w:t>
        </w:r>
        <w:r>
          <w:rPr>
            <w:webHidden/>
          </w:rPr>
          <w:fldChar w:fldCharType="end"/>
        </w:r>
        <w:r w:rsidRPr="001C0BC2">
          <w:rPr>
            <w:rStyle w:val="Hyperlink"/>
          </w:rPr>
          <w:fldChar w:fldCharType="end"/>
        </w:r>
      </w:ins>
    </w:p>
    <w:p w14:paraId="7CE51049" w14:textId="5DBF347D" w:rsidR="007F6AEB" w:rsidRDefault="007F6AEB">
      <w:pPr>
        <w:pStyle w:val="TOC3"/>
        <w:rPr>
          <w:ins w:id="4190" w:author="John Clevenger" w:date="2023-11-24T13:11:00Z"/>
          <w:rFonts w:asciiTheme="minorHAnsi" w:eastAsiaTheme="minorEastAsia" w:hAnsiTheme="minorHAnsi" w:cstheme="minorBidi"/>
          <w:kern w:val="2"/>
          <w:sz w:val="22"/>
          <w:szCs w:val="22"/>
          <w14:ligatures w14:val="standardContextual"/>
        </w:rPr>
      </w:pPr>
      <w:ins w:id="4191" w:author="John Clevenger" w:date="2023-11-24T13:11:00Z">
        <w:r w:rsidRPr="001C0BC2">
          <w:rPr>
            <w:rStyle w:val="Hyperlink"/>
          </w:rPr>
          <w:fldChar w:fldCharType="begin"/>
        </w:r>
        <w:r w:rsidRPr="001C0BC2">
          <w:rPr>
            <w:rStyle w:val="Hyperlink"/>
          </w:rPr>
          <w:instrText xml:space="preserve"> </w:instrText>
        </w:r>
        <w:r>
          <w:instrText>HYPERLINK \l "_Toc151723977"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8.1.1.</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Manually</w:t>
        </w:r>
        <w:r>
          <w:rPr>
            <w:webHidden/>
          </w:rPr>
          <w:tab/>
        </w:r>
        <w:r>
          <w:rPr>
            <w:webHidden/>
          </w:rPr>
          <w:fldChar w:fldCharType="begin"/>
        </w:r>
        <w:r>
          <w:rPr>
            <w:webHidden/>
          </w:rPr>
          <w:instrText xml:space="preserve"> PAGEREF _Toc151723977 \h </w:instrText>
        </w:r>
      </w:ins>
      <w:r>
        <w:rPr>
          <w:webHidden/>
        </w:rPr>
      </w:r>
      <w:r>
        <w:rPr>
          <w:webHidden/>
        </w:rPr>
        <w:fldChar w:fldCharType="separate"/>
      </w:r>
      <w:ins w:id="4192" w:author="John Clevenger" w:date="2023-11-24T13:11:00Z">
        <w:r>
          <w:rPr>
            <w:webHidden/>
          </w:rPr>
          <w:t>64</w:t>
        </w:r>
        <w:r>
          <w:rPr>
            <w:webHidden/>
          </w:rPr>
          <w:fldChar w:fldCharType="end"/>
        </w:r>
        <w:r w:rsidRPr="001C0BC2">
          <w:rPr>
            <w:rStyle w:val="Hyperlink"/>
          </w:rPr>
          <w:fldChar w:fldCharType="end"/>
        </w:r>
      </w:ins>
    </w:p>
    <w:p w14:paraId="7AAEC849" w14:textId="3A0E316F" w:rsidR="007F6AEB" w:rsidRDefault="007F6AEB">
      <w:pPr>
        <w:pStyle w:val="TOC3"/>
        <w:rPr>
          <w:ins w:id="4193" w:author="John Clevenger" w:date="2023-11-24T13:11:00Z"/>
          <w:rFonts w:asciiTheme="minorHAnsi" w:eastAsiaTheme="minorEastAsia" w:hAnsiTheme="minorHAnsi" w:cstheme="minorBidi"/>
          <w:kern w:val="2"/>
          <w:sz w:val="22"/>
          <w:szCs w:val="22"/>
          <w14:ligatures w14:val="standardContextual"/>
        </w:rPr>
      </w:pPr>
      <w:ins w:id="4194" w:author="John Clevenger" w:date="2023-11-24T13:11:00Z">
        <w:r w:rsidRPr="001C0BC2">
          <w:rPr>
            <w:rStyle w:val="Hyperlink"/>
          </w:rPr>
          <w:fldChar w:fldCharType="begin"/>
        </w:r>
        <w:r w:rsidRPr="001C0BC2">
          <w:rPr>
            <w:rStyle w:val="Hyperlink"/>
          </w:rPr>
          <w:instrText xml:space="preserve"> </w:instrText>
        </w:r>
        <w:r>
          <w:instrText>HYPERLINK \l "_Toc151723978"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8.1.2.</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Automatically</w:t>
        </w:r>
        <w:r>
          <w:rPr>
            <w:webHidden/>
          </w:rPr>
          <w:tab/>
        </w:r>
        <w:r>
          <w:rPr>
            <w:webHidden/>
          </w:rPr>
          <w:fldChar w:fldCharType="begin"/>
        </w:r>
        <w:r>
          <w:rPr>
            <w:webHidden/>
          </w:rPr>
          <w:instrText xml:space="preserve"> PAGEREF _Toc151723978 \h </w:instrText>
        </w:r>
      </w:ins>
      <w:r>
        <w:rPr>
          <w:webHidden/>
        </w:rPr>
      </w:r>
      <w:r>
        <w:rPr>
          <w:webHidden/>
        </w:rPr>
        <w:fldChar w:fldCharType="separate"/>
      </w:r>
      <w:ins w:id="4195" w:author="John Clevenger" w:date="2023-11-24T13:11:00Z">
        <w:r>
          <w:rPr>
            <w:webHidden/>
          </w:rPr>
          <w:t>65</w:t>
        </w:r>
        <w:r>
          <w:rPr>
            <w:webHidden/>
          </w:rPr>
          <w:fldChar w:fldCharType="end"/>
        </w:r>
        <w:r w:rsidRPr="001C0BC2">
          <w:rPr>
            <w:rStyle w:val="Hyperlink"/>
          </w:rPr>
          <w:fldChar w:fldCharType="end"/>
        </w:r>
      </w:ins>
    </w:p>
    <w:p w14:paraId="1E469DD2" w14:textId="73B65F99" w:rsidR="007F6AEB" w:rsidRDefault="007F6AEB">
      <w:pPr>
        <w:pStyle w:val="TOC2"/>
        <w:rPr>
          <w:ins w:id="4196" w:author="John Clevenger" w:date="2023-11-24T13:11:00Z"/>
          <w:rFonts w:asciiTheme="minorHAnsi" w:eastAsiaTheme="minorEastAsia" w:hAnsiTheme="minorHAnsi" w:cstheme="minorBidi"/>
          <w:b w:val="0"/>
          <w:bCs w:val="0"/>
          <w:kern w:val="2"/>
          <w:sz w:val="22"/>
          <w:szCs w:val="22"/>
          <w14:ligatures w14:val="standardContextual"/>
        </w:rPr>
      </w:pPr>
      <w:ins w:id="4197"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Length</w:t>
        </w:r>
        <w:r>
          <w:rPr>
            <w:webHidden/>
          </w:rPr>
          <w:tab/>
        </w:r>
        <w:r>
          <w:rPr>
            <w:webHidden/>
          </w:rPr>
          <w:fldChar w:fldCharType="begin"/>
        </w:r>
        <w:r>
          <w:rPr>
            <w:webHidden/>
          </w:rPr>
          <w:instrText xml:space="preserve"> PAGEREF _Toc151723979 \h </w:instrText>
        </w:r>
      </w:ins>
      <w:r>
        <w:rPr>
          <w:webHidden/>
        </w:rPr>
      </w:r>
      <w:r>
        <w:rPr>
          <w:webHidden/>
        </w:rPr>
        <w:fldChar w:fldCharType="separate"/>
      </w:r>
      <w:ins w:id="4198" w:author="John Clevenger" w:date="2023-11-24T13:11:00Z">
        <w:r>
          <w:rPr>
            <w:webHidden/>
          </w:rPr>
          <w:t>66</w:t>
        </w:r>
        <w:r>
          <w:rPr>
            <w:webHidden/>
          </w:rPr>
          <w:fldChar w:fldCharType="end"/>
        </w:r>
        <w:r w:rsidRPr="001C0BC2">
          <w:rPr>
            <w:rStyle w:val="Hyperlink"/>
          </w:rPr>
          <w:fldChar w:fldCharType="end"/>
        </w:r>
      </w:ins>
    </w:p>
    <w:p w14:paraId="16213A2A" w14:textId="2C0A1D26" w:rsidR="007F6AEB" w:rsidRDefault="007F6AEB">
      <w:pPr>
        <w:pStyle w:val="TOC2"/>
        <w:rPr>
          <w:ins w:id="4199" w:author="John Clevenger" w:date="2023-11-24T13:11:00Z"/>
          <w:rFonts w:asciiTheme="minorHAnsi" w:eastAsiaTheme="minorEastAsia" w:hAnsiTheme="minorHAnsi" w:cstheme="minorBidi"/>
          <w:b w:val="0"/>
          <w:bCs w:val="0"/>
          <w:kern w:val="2"/>
          <w:sz w:val="22"/>
          <w:szCs w:val="22"/>
          <w14:ligatures w14:val="standardContextual"/>
        </w:rPr>
      </w:pPr>
      <w:ins w:id="4200" w:author="John Clevenger" w:date="2023-11-24T13:11:00Z">
        <w:r w:rsidRPr="001C0BC2">
          <w:rPr>
            <w:rStyle w:val="Hyperlink"/>
          </w:rPr>
          <w:fldChar w:fldCharType="begin"/>
        </w:r>
        <w:r w:rsidRPr="001C0BC2">
          <w:rPr>
            <w:rStyle w:val="Hyperlink"/>
          </w:rPr>
          <w:instrText xml:space="preserve"> </w:instrText>
        </w:r>
        <w:r>
          <w:instrText>HYPERLINK \l "_Toc151723980"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Multi-Site Clock Control</w:t>
        </w:r>
        <w:r>
          <w:rPr>
            <w:webHidden/>
          </w:rPr>
          <w:tab/>
        </w:r>
        <w:r>
          <w:rPr>
            <w:webHidden/>
          </w:rPr>
          <w:fldChar w:fldCharType="begin"/>
        </w:r>
        <w:r>
          <w:rPr>
            <w:webHidden/>
          </w:rPr>
          <w:instrText xml:space="preserve"> PAGEREF _Toc151723980 \h </w:instrText>
        </w:r>
      </w:ins>
      <w:r>
        <w:rPr>
          <w:webHidden/>
        </w:rPr>
      </w:r>
      <w:r>
        <w:rPr>
          <w:webHidden/>
        </w:rPr>
        <w:fldChar w:fldCharType="separate"/>
      </w:r>
      <w:ins w:id="4201" w:author="John Clevenger" w:date="2023-11-24T13:11:00Z">
        <w:r>
          <w:rPr>
            <w:webHidden/>
          </w:rPr>
          <w:t>67</w:t>
        </w:r>
        <w:r>
          <w:rPr>
            <w:webHidden/>
          </w:rPr>
          <w:fldChar w:fldCharType="end"/>
        </w:r>
        <w:r w:rsidRPr="001C0BC2">
          <w:rPr>
            <w:rStyle w:val="Hyperlink"/>
          </w:rPr>
          <w:fldChar w:fldCharType="end"/>
        </w:r>
      </w:ins>
    </w:p>
    <w:p w14:paraId="13C10B91" w14:textId="5B0CA718" w:rsidR="007F6AEB" w:rsidRDefault="007F6AEB">
      <w:pPr>
        <w:pStyle w:val="TOC2"/>
        <w:rPr>
          <w:ins w:id="4202" w:author="John Clevenger" w:date="2023-11-24T13:11:00Z"/>
          <w:rFonts w:asciiTheme="minorHAnsi" w:eastAsiaTheme="minorEastAsia" w:hAnsiTheme="minorHAnsi" w:cstheme="minorBidi"/>
          <w:b w:val="0"/>
          <w:bCs w:val="0"/>
          <w:kern w:val="2"/>
          <w:sz w:val="22"/>
          <w:szCs w:val="22"/>
          <w14:ligatures w14:val="standardContextual"/>
        </w:rPr>
      </w:pPr>
      <w:ins w:id="4203" w:author="John Clevenger" w:date="2023-11-24T13:11:00Z">
        <w:r w:rsidRPr="001C0BC2">
          <w:rPr>
            <w:rStyle w:val="Hyperlink"/>
          </w:rPr>
          <w:fldChar w:fldCharType="begin"/>
        </w:r>
        <w:r w:rsidRPr="001C0BC2">
          <w:rPr>
            <w:rStyle w:val="Hyperlink"/>
          </w:rPr>
          <w:instrText xml:space="preserve"> </w:instrText>
        </w:r>
        <w:r>
          <w:instrText>HYPERLINK \l "_Toc151723981"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Practice Sessions:  Resetting A Contest</w:t>
        </w:r>
        <w:r>
          <w:rPr>
            <w:webHidden/>
          </w:rPr>
          <w:tab/>
        </w:r>
        <w:r>
          <w:rPr>
            <w:webHidden/>
          </w:rPr>
          <w:fldChar w:fldCharType="begin"/>
        </w:r>
        <w:r>
          <w:rPr>
            <w:webHidden/>
          </w:rPr>
          <w:instrText xml:space="preserve"> PAGEREF _Toc151723981 \h </w:instrText>
        </w:r>
      </w:ins>
      <w:r>
        <w:rPr>
          <w:webHidden/>
        </w:rPr>
      </w:r>
      <w:r>
        <w:rPr>
          <w:webHidden/>
        </w:rPr>
        <w:fldChar w:fldCharType="separate"/>
      </w:r>
      <w:ins w:id="4204" w:author="John Clevenger" w:date="2023-11-24T13:11:00Z">
        <w:r>
          <w:rPr>
            <w:webHidden/>
          </w:rPr>
          <w:t>69</w:t>
        </w:r>
        <w:r>
          <w:rPr>
            <w:webHidden/>
          </w:rPr>
          <w:fldChar w:fldCharType="end"/>
        </w:r>
        <w:r w:rsidRPr="001C0BC2">
          <w:rPr>
            <w:rStyle w:val="Hyperlink"/>
          </w:rPr>
          <w:fldChar w:fldCharType="end"/>
        </w:r>
      </w:ins>
    </w:p>
    <w:p w14:paraId="6FE576E4" w14:textId="4EAC23D6" w:rsidR="007F6AEB" w:rsidRDefault="007F6AEB">
      <w:pPr>
        <w:pStyle w:val="TOC1"/>
        <w:rPr>
          <w:ins w:id="4205" w:author="John Clevenger" w:date="2023-11-24T13:11:00Z"/>
          <w:rFonts w:asciiTheme="minorHAnsi" w:eastAsiaTheme="minorEastAsia" w:hAnsiTheme="minorHAnsi" w:cstheme="minorBidi"/>
          <w:b w:val="0"/>
          <w:bCs w:val="0"/>
          <w:iCs w:val="0"/>
          <w:kern w:val="2"/>
          <w:sz w:val="22"/>
          <w:szCs w:val="22"/>
          <w14:ligatures w14:val="standardContextual"/>
        </w:rPr>
      </w:pPr>
      <w:ins w:id="4206" w:author="John Clevenger" w:date="2023-11-24T13:11:00Z">
        <w:r w:rsidRPr="001C0BC2">
          <w:rPr>
            <w:rStyle w:val="Hyperlink"/>
          </w:rPr>
          <w:fldChar w:fldCharType="begin"/>
        </w:r>
        <w:r w:rsidRPr="001C0BC2">
          <w:rPr>
            <w:rStyle w:val="Hyperlink"/>
          </w:rPr>
          <w:instrText xml:space="preserve"> </w:instrText>
        </w:r>
        <w:r>
          <w:instrText>HYPERLINK \l "_Toc151723982"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Monitoring Contest Status</w:t>
        </w:r>
        <w:r>
          <w:rPr>
            <w:webHidden/>
          </w:rPr>
          <w:tab/>
        </w:r>
        <w:r>
          <w:rPr>
            <w:webHidden/>
          </w:rPr>
          <w:fldChar w:fldCharType="begin"/>
        </w:r>
        <w:r>
          <w:rPr>
            <w:webHidden/>
          </w:rPr>
          <w:instrText xml:space="preserve"> PAGEREF _Toc151723982 \h </w:instrText>
        </w:r>
      </w:ins>
      <w:r>
        <w:rPr>
          <w:webHidden/>
        </w:rPr>
      </w:r>
      <w:r>
        <w:rPr>
          <w:webHidden/>
        </w:rPr>
        <w:fldChar w:fldCharType="separate"/>
      </w:r>
      <w:ins w:id="4207" w:author="John Clevenger" w:date="2023-11-24T13:11:00Z">
        <w:r>
          <w:rPr>
            <w:webHidden/>
          </w:rPr>
          <w:t>71</w:t>
        </w:r>
        <w:r>
          <w:rPr>
            <w:webHidden/>
          </w:rPr>
          <w:fldChar w:fldCharType="end"/>
        </w:r>
        <w:r w:rsidRPr="001C0BC2">
          <w:rPr>
            <w:rStyle w:val="Hyperlink"/>
          </w:rPr>
          <w:fldChar w:fldCharType="end"/>
        </w:r>
      </w:ins>
    </w:p>
    <w:p w14:paraId="510EF207" w14:textId="1D691EE6" w:rsidR="007F6AEB" w:rsidRDefault="007F6AEB">
      <w:pPr>
        <w:pStyle w:val="TOC2"/>
        <w:rPr>
          <w:ins w:id="4208" w:author="John Clevenger" w:date="2023-11-24T13:11:00Z"/>
          <w:rFonts w:asciiTheme="minorHAnsi" w:eastAsiaTheme="minorEastAsia" w:hAnsiTheme="minorHAnsi" w:cstheme="minorBidi"/>
          <w:b w:val="0"/>
          <w:bCs w:val="0"/>
          <w:kern w:val="2"/>
          <w:sz w:val="22"/>
          <w:szCs w:val="22"/>
          <w14:ligatures w14:val="standardContextual"/>
        </w:rPr>
      </w:pPr>
      <w:ins w:id="4209" w:author="John Clevenger" w:date="2023-11-24T13:11:00Z">
        <w:r w:rsidRPr="001C0BC2">
          <w:rPr>
            <w:rStyle w:val="Hyperlink"/>
          </w:rPr>
          <w:fldChar w:fldCharType="begin"/>
        </w:r>
        <w:r w:rsidRPr="001C0BC2">
          <w:rPr>
            <w:rStyle w:val="Hyperlink"/>
          </w:rPr>
          <w:instrText xml:space="preserve"> </w:instrText>
        </w:r>
        <w:r>
          <w:instrText>HYPERLINK \l "_Toc151723983"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 Status</w:t>
        </w:r>
        <w:r>
          <w:rPr>
            <w:webHidden/>
          </w:rPr>
          <w:tab/>
        </w:r>
        <w:r>
          <w:rPr>
            <w:webHidden/>
          </w:rPr>
          <w:fldChar w:fldCharType="begin"/>
        </w:r>
        <w:r>
          <w:rPr>
            <w:webHidden/>
          </w:rPr>
          <w:instrText xml:space="preserve"> PAGEREF _Toc151723983 \h </w:instrText>
        </w:r>
      </w:ins>
      <w:r>
        <w:rPr>
          <w:webHidden/>
        </w:rPr>
      </w:r>
      <w:r>
        <w:rPr>
          <w:webHidden/>
        </w:rPr>
        <w:fldChar w:fldCharType="separate"/>
      </w:r>
      <w:ins w:id="4210" w:author="John Clevenger" w:date="2023-11-24T13:11:00Z">
        <w:r>
          <w:rPr>
            <w:webHidden/>
          </w:rPr>
          <w:t>71</w:t>
        </w:r>
        <w:r>
          <w:rPr>
            <w:webHidden/>
          </w:rPr>
          <w:fldChar w:fldCharType="end"/>
        </w:r>
        <w:r w:rsidRPr="001C0BC2">
          <w:rPr>
            <w:rStyle w:val="Hyperlink"/>
          </w:rPr>
          <w:fldChar w:fldCharType="end"/>
        </w:r>
      </w:ins>
    </w:p>
    <w:p w14:paraId="4567D148" w14:textId="119D01EF" w:rsidR="007F6AEB" w:rsidRDefault="007F6AEB">
      <w:pPr>
        <w:pStyle w:val="TOC2"/>
        <w:rPr>
          <w:ins w:id="4211" w:author="John Clevenger" w:date="2023-11-24T13:11:00Z"/>
          <w:rFonts w:asciiTheme="minorHAnsi" w:eastAsiaTheme="minorEastAsia" w:hAnsiTheme="minorHAnsi" w:cstheme="minorBidi"/>
          <w:b w:val="0"/>
          <w:bCs w:val="0"/>
          <w:kern w:val="2"/>
          <w:sz w:val="22"/>
          <w:szCs w:val="22"/>
          <w14:ligatures w14:val="standardContextual"/>
        </w:rPr>
      </w:pPr>
      <w:ins w:id="4212" w:author="John Clevenger" w:date="2023-11-24T13:11:00Z">
        <w:r w:rsidRPr="001C0BC2">
          <w:rPr>
            <w:rStyle w:val="Hyperlink"/>
          </w:rPr>
          <w:fldChar w:fldCharType="begin"/>
        </w:r>
        <w:r w:rsidRPr="001C0BC2">
          <w:rPr>
            <w:rStyle w:val="Hyperlink"/>
          </w:rPr>
          <w:instrText xml:space="preserve"> </w:instrText>
        </w:r>
        <w:r>
          <w:instrText>HYPERLINK \l "_Toc151723984"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Runs Display</w:t>
        </w:r>
        <w:r>
          <w:rPr>
            <w:webHidden/>
          </w:rPr>
          <w:tab/>
        </w:r>
        <w:r>
          <w:rPr>
            <w:webHidden/>
          </w:rPr>
          <w:fldChar w:fldCharType="begin"/>
        </w:r>
        <w:r>
          <w:rPr>
            <w:webHidden/>
          </w:rPr>
          <w:instrText xml:space="preserve"> PAGEREF _Toc151723984 \h </w:instrText>
        </w:r>
      </w:ins>
      <w:r>
        <w:rPr>
          <w:webHidden/>
        </w:rPr>
      </w:r>
      <w:r>
        <w:rPr>
          <w:webHidden/>
        </w:rPr>
        <w:fldChar w:fldCharType="separate"/>
      </w:r>
      <w:ins w:id="4213" w:author="John Clevenger" w:date="2023-11-24T13:11:00Z">
        <w:r>
          <w:rPr>
            <w:webHidden/>
          </w:rPr>
          <w:t>72</w:t>
        </w:r>
        <w:r>
          <w:rPr>
            <w:webHidden/>
          </w:rPr>
          <w:fldChar w:fldCharType="end"/>
        </w:r>
        <w:r w:rsidRPr="001C0BC2">
          <w:rPr>
            <w:rStyle w:val="Hyperlink"/>
          </w:rPr>
          <w:fldChar w:fldCharType="end"/>
        </w:r>
      </w:ins>
    </w:p>
    <w:p w14:paraId="3AD48FB9" w14:textId="2C44B94B" w:rsidR="007F6AEB" w:rsidRDefault="007F6AEB">
      <w:pPr>
        <w:pStyle w:val="TOC2"/>
        <w:rPr>
          <w:ins w:id="4214" w:author="John Clevenger" w:date="2023-11-24T13:11:00Z"/>
          <w:rFonts w:asciiTheme="minorHAnsi" w:eastAsiaTheme="minorEastAsia" w:hAnsiTheme="minorHAnsi" w:cstheme="minorBidi"/>
          <w:b w:val="0"/>
          <w:bCs w:val="0"/>
          <w:kern w:val="2"/>
          <w:sz w:val="22"/>
          <w:szCs w:val="22"/>
          <w14:ligatures w14:val="standardContextual"/>
        </w:rPr>
      </w:pPr>
      <w:ins w:id="4215" w:author="John Clevenger" w:date="2023-11-24T13:11:00Z">
        <w:r w:rsidRPr="001C0BC2">
          <w:rPr>
            <w:rStyle w:val="Hyperlink"/>
          </w:rPr>
          <w:fldChar w:fldCharType="begin"/>
        </w:r>
        <w:r w:rsidRPr="001C0BC2">
          <w:rPr>
            <w:rStyle w:val="Hyperlink"/>
          </w:rPr>
          <w:instrText xml:space="preserve"> </w:instrText>
        </w:r>
        <w:r>
          <w:instrText>HYPERLINK \l "_Toc151723985"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Editing Runs</w:t>
        </w:r>
        <w:r>
          <w:rPr>
            <w:webHidden/>
          </w:rPr>
          <w:tab/>
        </w:r>
        <w:r>
          <w:rPr>
            <w:webHidden/>
          </w:rPr>
          <w:fldChar w:fldCharType="begin"/>
        </w:r>
        <w:r>
          <w:rPr>
            <w:webHidden/>
          </w:rPr>
          <w:instrText xml:space="preserve"> PAGEREF _Toc151723985 \h </w:instrText>
        </w:r>
      </w:ins>
      <w:r>
        <w:rPr>
          <w:webHidden/>
        </w:rPr>
      </w:r>
      <w:r>
        <w:rPr>
          <w:webHidden/>
        </w:rPr>
        <w:fldChar w:fldCharType="separate"/>
      </w:r>
      <w:ins w:id="4216" w:author="John Clevenger" w:date="2023-11-24T13:11:00Z">
        <w:r>
          <w:rPr>
            <w:webHidden/>
          </w:rPr>
          <w:t>73</w:t>
        </w:r>
        <w:r>
          <w:rPr>
            <w:webHidden/>
          </w:rPr>
          <w:fldChar w:fldCharType="end"/>
        </w:r>
        <w:r w:rsidRPr="001C0BC2">
          <w:rPr>
            <w:rStyle w:val="Hyperlink"/>
          </w:rPr>
          <w:fldChar w:fldCharType="end"/>
        </w:r>
      </w:ins>
    </w:p>
    <w:p w14:paraId="079A7A83" w14:textId="090A3918" w:rsidR="007F6AEB" w:rsidRDefault="007F6AEB">
      <w:pPr>
        <w:pStyle w:val="TOC3"/>
        <w:rPr>
          <w:ins w:id="4217" w:author="John Clevenger" w:date="2023-11-24T13:11:00Z"/>
          <w:rFonts w:asciiTheme="minorHAnsi" w:eastAsiaTheme="minorEastAsia" w:hAnsiTheme="minorHAnsi" w:cstheme="minorBidi"/>
          <w:kern w:val="2"/>
          <w:sz w:val="22"/>
          <w:szCs w:val="22"/>
          <w14:ligatures w14:val="standardContextual"/>
        </w:rPr>
      </w:pPr>
      <w:ins w:id="4218" w:author="John Clevenger" w:date="2023-11-24T13:11:00Z">
        <w:r w:rsidRPr="001C0BC2">
          <w:rPr>
            <w:rStyle w:val="Hyperlink"/>
          </w:rPr>
          <w:fldChar w:fldCharType="begin"/>
        </w:r>
        <w:r w:rsidRPr="001C0BC2">
          <w:rPr>
            <w:rStyle w:val="Hyperlink"/>
          </w:rPr>
          <w:instrText xml:space="preserve"> </w:instrText>
        </w:r>
        <w:r>
          <w:instrText>HYPERLINK \l "_Toc151723986"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9.3.1.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Extracting Runs</w:t>
        </w:r>
        <w:r>
          <w:rPr>
            <w:webHidden/>
          </w:rPr>
          <w:tab/>
        </w:r>
        <w:r>
          <w:rPr>
            <w:webHidden/>
          </w:rPr>
          <w:fldChar w:fldCharType="begin"/>
        </w:r>
        <w:r>
          <w:rPr>
            <w:webHidden/>
          </w:rPr>
          <w:instrText xml:space="preserve"> PAGEREF _Toc151723986 \h </w:instrText>
        </w:r>
      </w:ins>
      <w:r>
        <w:rPr>
          <w:webHidden/>
        </w:rPr>
      </w:r>
      <w:r>
        <w:rPr>
          <w:webHidden/>
        </w:rPr>
        <w:fldChar w:fldCharType="separate"/>
      </w:r>
      <w:ins w:id="4219" w:author="John Clevenger" w:date="2023-11-24T13:11:00Z">
        <w:r>
          <w:rPr>
            <w:webHidden/>
          </w:rPr>
          <w:t>75</w:t>
        </w:r>
        <w:r>
          <w:rPr>
            <w:webHidden/>
          </w:rPr>
          <w:fldChar w:fldCharType="end"/>
        </w:r>
        <w:r w:rsidRPr="001C0BC2">
          <w:rPr>
            <w:rStyle w:val="Hyperlink"/>
          </w:rPr>
          <w:fldChar w:fldCharType="end"/>
        </w:r>
      </w:ins>
    </w:p>
    <w:p w14:paraId="4C5A9FF2" w14:textId="07EAC6C3" w:rsidR="007F6AEB" w:rsidRDefault="007F6AEB">
      <w:pPr>
        <w:pStyle w:val="TOC2"/>
        <w:rPr>
          <w:ins w:id="4220" w:author="John Clevenger" w:date="2023-11-24T13:11:00Z"/>
          <w:rFonts w:asciiTheme="minorHAnsi" w:eastAsiaTheme="minorEastAsia" w:hAnsiTheme="minorHAnsi" w:cstheme="minorBidi"/>
          <w:b w:val="0"/>
          <w:bCs w:val="0"/>
          <w:kern w:val="2"/>
          <w:sz w:val="22"/>
          <w:szCs w:val="22"/>
          <w14:ligatures w14:val="standardContextual"/>
        </w:rPr>
      </w:pPr>
      <w:ins w:id="4221" w:author="John Clevenger" w:date="2023-11-24T13:11:00Z">
        <w:r w:rsidRPr="001C0BC2">
          <w:rPr>
            <w:rStyle w:val="Hyperlink"/>
          </w:rPr>
          <w:fldChar w:fldCharType="begin"/>
        </w:r>
        <w:r w:rsidRPr="001C0BC2">
          <w:rPr>
            <w:rStyle w:val="Hyperlink"/>
          </w:rPr>
          <w:instrText xml:space="preserve"> </w:instrText>
        </w:r>
        <w:r>
          <w:instrText>HYPERLINK \l "_Toc151723987"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Filtering  Runs</w:t>
        </w:r>
        <w:r>
          <w:rPr>
            <w:webHidden/>
          </w:rPr>
          <w:tab/>
        </w:r>
        <w:r>
          <w:rPr>
            <w:webHidden/>
          </w:rPr>
          <w:fldChar w:fldCharType="begin"/>
        </w:r>
        <w:r>
          <w:rPr>
            <w:webHidden/>
          </w:rPr>
          <w:instrText xml:space="preserve"> PAGEREF _Toc151723987 \h </w:instrText>
        </w:r>
      </w:ins>
      <w:r>
        <w:rPr>
          <w:webHidden/>
        </w:rPr>
      </w:r>
      <w:r>
        <w:rPr>
          <w:webHidden/>
        </w:rPr>
        <w:fldChar w:fldCharType="separate"/>
      </w:r>
      <w:ins w:id="4222" w:author="John Clevenger" w:date="2023-11-24T13:11:00Z">
        <w:r>
          <w:rPr>
            <w:webHidden/>
          </w:rPr>
          <w:t>76</w:t>
        </w:r>
        <w:r>
          <w:rPr>
            <w:webHidden/>
          </w:rPr>
          <w:fldChar w:fldCharType="end"/>
        </w:r>
        <w:r w:rsidRPr="001C0BC2">
          <w:rPr>
            <w:rStyle w:val="Hyperlink"/>
          </w:rPr>
          <w:fldChar w:fldCharType="end"/>
        </w:r>
      </w:ins>
    </w:p>
    <w:p w14:paraId="4BB6F522" w14:textId="77860B1B" w:rsidR="007F6AEB" w:rsidRDefault="007F6AEB">
      <w:pPr>
        <w:pStyle w:val="TOC2"/>
        <w:rPr>
          <w:ins w:id="4223" w:author="John Clevenger" w:date="2023-11-24T13:11:00Z"/>
          <w:rFonts w:asciiTheme="minorHAnsi" w:eastAsiaTheme="minorEastAsia" w:hAnsiTheme="minorHAnsi" w:cstheme="minorBidi"/>
          <w:b w:val="0"/>
          <w:bCs w:val="0"/>
          <w:kern w:val="2"/>
          <w:sz w:val="22"/>
          <w:szCs w:val="22"/>
          <w14:ligatures w14:val="standardContextual"/>
        </w:rPr>
      </w:pPr>
      <w:ins w:id="4224" w:author="John Clevenger" w:date="2023-11-24T13:11:00Z">
        <w:r w:rsidRPr="001C0BC2">
          <w:rPr>
            <w:rStyle w:val="Hyperlink"/>
          </w:rPr>
          <w:fldChar w:fldCharType="begin"/>
        </w:r>
        <w:r w:rsidRPr="001C0BC2">
          <w:rPr>
            <w:rStyle w:val="Hyperlink"/>
          </w:rPr>
          <w:instrText xml:space="preserve"> </w:instrText>
        </w:r>
        <w:r>
          <w:instrText>HYPERLINK \l "_Toc151723988"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Clarifications</w:t>
        </w:r>
        <w:r>
          <w:rPr>
            <w:webHidden/>
          </w:rPr>
          <w:tab/>
        </w:r>
        <w:r>
          <w:rPr>
            <w:webHidden/>
          </w:rPr>
          <w:fldChar w:fldCharType="begin"/>
        </w:r>
        <w:r>
          <w:rPr>
            <w:webHidden/>
          </w:rPr>
          <w:instrText xml:space="preserve"> PAGEREF _Toc151723988 \h </w:instrText>
        </w:r>
      </w:ins>
      <w:r>
        <w:rPr>
          <w:webHidden/>
        </w:rPr>
      </w:r>
      <w:r>
        <w:rPr>
          <w:webHidden/>
        </w:rPr>
        <w:fldChar w:fldCharType="separate"/>
      </w:r>
      <w:ins w:id="4225" w:author="John Clevenger" w:date="2023-11-24T13:11:00Z">
        <w:r>
          <w:rPr>
            <w:webHidden/>
          </w:rPr>
          <w:t>77</w:t>
        </w:r>
        <w:r>
          <w:rPr>
            <w:webHidden/>
          </w:rPr>
          <w:fldChar w:fldCharType="end"/>
        </w:r>
        <w:r w:rsidRPr="001C0BC2">
          <w:rPr>
            <w:rStyle w:val="Hyperlink"/>
          </w:rPr>
          <w:fldChar w:fldCharType="end"/>
        </w:r>
      </w:ins>
    </w:p>
    <w:p w14:paraId="44E6FA9C" w14:textId="7779110B" w:rsidR="007F6AEB" w:rsidRDefault="007F6AEB">
      <w:pPr>
        <w:pStyle w:val="TOC2"/>
        <w:rPr>
          <w:ins w:id="4226" w:author="John Clevenger" w:date="2023-11-24T13:11:00Z"/>
          <w:rFonts w:asciiTheme="minorHAnsi" w:eastAsiaTheme="minorEastAsia" w:hAnsiTheme="minorHAnsi" w:cstheme="minorBidi"/>
          <w:b w:val="0"/>
          <w:bCs w:val="0"/>
          <w:kern w:val="2"/>
          <w:sz w:val="22"/>
          <w:szCs w:val="22"/>
          <w14:ligatures w14:val="standardContextual"/>
        </w:rPr>
      </w:pPr>
      <w:ins w:id="4227" w:author="John Clevenger" w:date="2023-11-24T13:11:00Z">
        <w:r w:rsidRPr="001C0BC2">
          <w:rPr>
            <w:rStyle w:val="Hyperlink"/>
          </w:rPr>
          <w:fldChar w:fldCharType="begin"/>
        </w:r>
        <w:r w:rsidRPr="001C0BC2">
          <w:rPr>
            <w:rStyle w:val="Hyperlink"/>
          </w:rPr>
          <w:instrText xml:space="preserve"> </w:instrText>
        </w:r>
        <w:r>
          <w:instrText>HYPERLINK \l "_Toc151723989"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9.6.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Reports</w:t>
        </w:r>
        <w:r>
          <w:rPr>
            <w:webHidden/>
          </w:rPr>
          <w:tab/>
        </w:r>
        <w:r>
          <w:rPr>
            <w:webHidden/>
          </w:rPr>
          <w:fldChar w:fldCharType="begin"/>
        </w:r>
        <w:r>
          <w:rPr>
            <w:webHidden/>
          </w:rPr>
          <w:instrText xml:space="preserve"> PAGEREF _Toc151723989 \h </w:instrText>
        </w:r>
      </w:ins>
      <w:r>
        <w:rPr>
          <w:webHidden/>
        </w:rPr>
      </w:r>
      <w:r>
        <w:rPr>
          <w:webHidden/>
        </w:rPr>
        <w:fldChar w:fldCharType="separate"/>
      </w:r>
      <w:ins w:id="4228" w:author="John Clevenger" w:date="2023-11-24T13:11:00Z">
        <w:r>
          <w:rPr>
            <w:webHidden/>
          </w:rPr>
          <w:t>78</w:t>
        </w:r>
        <w:r>
          <w:rPr>
            <w:webHidden/>
          </w:rPr>
          <w:fldChar w:fldCharType="end"/>
        </w:r>
        <w:r w:rsidRPr="001C0BC2">
          <w:rPr>
            <w:rStyle w:val="Hyperlink"/>
          </w:rPr>
          <w:fldChar w:fldCharType="end"/>
        </w:r>
      </w:ins>
    </w:p>
    <w:p w14:paraId="6C2903AB" w14:textId="79C0279E" w:rsidR="007F6AEB" w:rsidRDefault="007F6AEB">
      <w:pPr>
        <w:pStyle w:val="TOC2"/>
        <w:rPr>
          <w:ins w:id="4229" w:author="John Clevenger" w:date="2023-11-24T13:11:00Z"/>
          <w:rFonts w:asciiTheme="minorHAnsi" w:eastAsiaTheme="minorEastAsia" w:hAnsiTheme="minorHAnsi" w:cstheme="minorBidi"/>
          <w:b w:val="0"/>
          <w:bCs w:val="0"/>
          <w:kern w:val="2"/>
          <w:sz w:val="22"/>
          <w:szCs w:val="22"/>
          <w14:ligatures w14:val="standardContextual"/>
        </w:rPr>
      </w:pPr>
      <w:ins w:id="4230" w:author="John Clevenger" w:date="2023-11-24T13:11:00Z">
        <w:r w:rsidRPr="001C0BC2">
          <w:rPr>
            <w:rStyle w:val="Hyperlink"/>
          </w:rPr>
          <w:fldChar w:fldCharType="begin"/>
        </w:r>
        <w:r w:rsidRPr="001C0BC2">
          <w:rPr>
            <w:rStyle w:val="Hyperlink"/>
          </w:rPr>
          <w:instrText xml:space="preserve"> </w:instrText>
        </w:r>
        <w:r>
          <w:instrText>HYPERLINK \l "_Toc151724077"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Event Feed</w:t>
        </w:r>
        <w:r>
          <w:rPr>
            <w:webHidden/>
          </w:rPr>
          <w:tab/>
        </w:r>
        <w:r>
          <w:rPr>
            <w:webHidden/>
          </w:rPr>
          <w:fldChar w:fldCharType="begin"/>
        </w:r>
        <w:r>
          <w:rPr>
            <w:webHidden/>
          </w:rPr>
          <w:instrText xml:space="preserve"> PAGEREF _Toc151724077 \h </w:instrText>
        </w:r>
      </w:ins>
      <w:r>
        <w:rPr>
          <w:webHidden/>
        </w:rPr>
      </w:r>
      <w:r>
        <w:rPr>
          <w:webHidden/>
        </w:rPr>
        <w:fldChar w:fldCharType="separate"/>
      </w:r>
      <w:ins w:id="4231" w:author="John Clevenger" w:date="2023-11-24T13:11:00Z">
        <w:r>
          <w:rPr>
            <w:webHidden/>
          </w:rPr>
          <w:t>81</w:t>
        </w:r>
        <w:r>
          <w:rPr>
            <w:webHidden/>
          </w:rPr>
          <w:fldChar w:fldCharType="end"/>
        </w:r>
        <w:r w:rsidRPr="001C0BC2">
          <w:rPr>
            <w:rStyle w:val="Hyperlink"/>
          </w:rPr>
          <w:fldChar w:fldCharType="end"/>
        </w:r>
      </w:ins>
    </w:p>
    <w:p w14:paraId="7C7E9E85" w14:textId="75756D35" w:rsidR="007F6AEB" w:rsidRDefault="007F6AEB">
      <w:pPr>
        <w:pStyle w:val="TOC2"/>
        <w:rPr>
          <w:ins w:id="4232" w:author="John Clevenger" w:date="2023-11-24T13:11:00Z"/>
          <w:rFonts w:asciiTheme="minorHAnsi" w:eastAsiaTheme="minorEastAsia" w:hAnsiTheme="minorHAnsi" w:cstheme="minorBidi"/>
          <w:b w:val="0"/>
          <w:bCs w:val="0"/>
          <w:kern w:val="2"/>
          <w:sz w:val="22"/>
          <w:szCs w:val="22"/>
          <w14:ligatures w14:val="standardContextual"/>
        </w:rPr>
      </w:pPr>
      <w:ins w:id="4233" w:author="John Clevenger" w:date="2023-11-24T13:11:00Z">
        <w:r w:rsidRPr="001C0BC2">
          <w:rPr>
            <w:rStyle w:val="Hyperlink"/>
          </w:rPr>
          <w:fldChar w:fldCharType="begin"/>
        </w:r>
        <w:r w:rsidRPr="001C0BC2">
          <w:rPr>
            <w:rStyle w:val="Hyperlink"/>
          </w:rPr>
          <w:instrText xml:space="preserve"> </w:instrText>
        </w:r>
        <w:r>
          <w:instrText>HYPERLINK \l "_Toc151724078"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Web Services</w:t>
        </w:r>
        <w:r>
          <w:rPr>
            <w:webHidden/>
          </w:rPr>
          <w:tab/>
        </w:r>
        <w:r>
          <w:rPr>
            <w:webHidden/>
          </w:rPr>
          <w:fldChar w:fldCharType="begin"/>
        </w:r>
        <w:r>
          <w:rPr>
            <w:webHidden/>
          </w:rPr>
          <w:instrText xml:space="preserve"> PAGEREF _Toc151724078 \h </w:instrText>
        </w:r>
      </w:ins>
      <w:r>
        <w:rPr>
          <w:webHidden/>
        </w:rPr>
      </w:r>
      <w:r>
        <w:rPr>
          <w:webHidden/>
        </w:rPr>
        <w:fldChar w:fldCharType="separate"/>
      </w:r>
      <w:ins w:id="4234" w:author="John Clevenger" w:date="2023-11-24T13:11:00Z">
        <w:r>
          <w:rPr>
            <w:webHidden/>
          </w:rPr>
          <w:t>81</w:t>
        </w:r>
        <w:r>
          <w:rPr>
            <w:webHidden/>
          </w:rPr>
          <w:fldChar w:fldCharType="end"/>
        </w:r>
        <w:r w:rsidRPr="001C0BC2">
          <w:rPr>
            <w:rStyle w:val="Hyperlink"/>
          </w:rPr>
          <w:fldChar w:fldCharType="end"/>
        </w:r>
      </w:ins>
    </w:p>
    <w:p w14:paraId="209447A2" w14:textId="4B849851" w:rsidR="007F6AEB" w:rsidRDefault="007F6AEB">
      <w:pPr>
        <w:pStyle w:val="TOC1"/>
        <w:rPr>
          <w:ins w:id="4235" w:author="John Clevenger" w:date="2023-11-24T13:11:00Z"/>
          <w:rFonts w:asciiTheme="minorHAnsi" w:eastAsiaTheme="minorEastAsia" w:hAnsiTheme="minorHAnsi" w:cstheme="minorBidi"/>
          <w:b w:val="0"/>
          <w:bCs w:val="0"/>
          <w:iCs w:val="0"/>
          <w:kern w:val="2"/>
          <w:sz w:val="22"/>
          <w:szCs w:val="22"/>
          <w14:ligatures w14:val="standardContextual"/>
        </w:rPr>
      </w:pPr>
      <w:ins w:id="4236" w:author="John Clevenger" w:date="2023-11-24T13:11:00Z">
        <w:r w:rsidRPr="001C0BC2">
          <w:rPr>
            <w:rStyle w:val="Hyperlink"/>
          </w:rPr>
          <w:fldChar w:fldCharType="begin"/>
        </w:r>
        <w:r w:rsidRPr="001C0BC2">
          <w:rPr>
            <w:rStyle w:val="Hyperlink"/>
          </w:rPr>
          <w:instrText xml:space="preserve"> </w:instrText>
        </w:r>
        <w:r>
          <w:instrText>HYPERLINK \l "_Toc151724079"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The PC2 Scoreboard</w:t>
        </w:r>
        <w:r>
          <w:rPr>
            <w:webHidden/>
          </w:rPr>
          <w:tab/>
        </w:r>
        <w:r>
          <w:rPr>
            <w:webHidden/>
          </w:rPr>
          <w:fldChar w:fldCharType="begin"/>
        </w:r>
        <w:r>
          <w:rPr>
            <w:webHidden/>
          </w:rPr>
          <w:instrText xml:space="preserve"> PAGEREF _Toc151724079 \h </w:instrText>
        </w:r>
      </w:ins>
      <w:r>
        <w:rPr>
          <w:webHidden/>
        </w:rPr>
      </w:r>
      <w:r>
        <w:rPr>
          <w:webHidden/>
        </w:rPr>
        <w:fldChar w:fldCharType="separate"/>
      </w:r>
      <w:ins w:id="4237" w:author="John Clevenger" w:date="2023-11-24T13:11:00Z">
        <w:r>
          <w:rPr>
            <w:webHidden/>
          </w:rPr>
          <w:t>82</w:t>
        </w:r>
        <w:r>
          <w:rPr>
            <w:webHidden/>
          </w:rPr>
          <w:fldChar w:fldCharType="end"/>
        </w:r>
        <w:r w:rsidRPr="001C0BC2">
          <w:rPr>
            <w:rStyle w:val="Hyperlink"/>
          </w:rPr>
          <w:fldChar w:fldCharType="end"/>
        </w:r>
      </w:ins>
    </w:p>
    <w:p w14:paraId="738CDA4E" w14:textId="402BE1F4" w:rsidR="007F6AEB" w:rsidRDefault="007F6AEB">
      <w:pPr>
        <w:pStyle w:val="TOC2"/>
        <w:rPr>
          <w:ins w:id="4238" w:author="John Clevenger" w:date="2023-11-24T13:11:00Z"/>
          <w:rFonts w:asciiTheme="minorHAnsi" w:eastAsiaTheme="minorEastAsia" w:hAnsiTheme="minorHAnsi" w:cstheme="minorBidi"/>
          <w:b w:val="0"/>
          <w:bCs w:val="0"/>
          <w:kern w:val="2"/>
          <w:sz w:val="22"/>
          <w:szCs w:val="22"/>
          <w14:ligatures w14:val="standardContextual"/>
        </w:rPr>
      </w:pPr>
      <w:ins w:id="4239" w:author="John Clevenger" w:date="2023-11-24T13:11:00Z">
        <w:r w:rsidRPr="001C0BC2">
          <w:rPr>
            <w:rStyle w:val="Hyperlink"/>
          </w:rPr>
          <w:fldChar w:fldCharType="begin"/>
        </w:r>
        <w:r w:rsidRPr="001C0BC2">
          <w:rPr>
            <w:rStyle w:val="Hyperlink"/>
          </w:rPr>
          <w:instrText xml:space="preserve"> </w:instrText>
        </w:r>
        <w:r>
          <w:instrText>HYPERLINK \l "_Toc151724080"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_Toc151724080 \h </w:instrText>
        </w:r>
      </w:ins>
      <w:r>
        <w:rPr>
          <w:webHidden/>
        </w:rPr>
      </w:r>
      <w:r>
        <w:rPr>
          <w:webHidden/>
        </w:rPr>
        <w:fldChar w:fldCharType="separate"/>
      </w:r>
      <w:ins w:id="4240" w:author="John Clevenger" w:date="2023-11-24T13:11:00Z">
        <w:r>
          <w:rPr>
            <w:webHidden/>
          </w:rPr>
          <w:t>82</w:t>
        </w:r>
        <w:r>
          <w:rPr>
            <w:webHidden/>
          </w:rPr>
          <w:fldChar w:fldCharType="end"/>
        </w:r>
        <w:r w:rsidRPr="001C0BC2">
          <w:rPr>
            <w:rStyle w:val="Hyperlink"/>
          </w:rPr>
          <w:fldChar w:fldCharType="end"/>
        </w:r>
      </w:ins>
    </w:p>
    <w:p w14:paraId="7D9FD4F9" w14:textId="7742D828" w:rsidR="007F6AEB" w:rsidRDefault="007F6AEB">
      <w:pPr>
        <w:pStyle w:val="TOC2"/>
        <w:rPr>
          <w:ins w:id="4241" w:author="John Clevenger" w:date="2023-11-24T13:11:00Z"/>
          <w:rFonts w:asciiTheme="minorHAnsi" w:eastAsiaTheme="minorEastAsia" w:hAnsiTheme="minorHAnsi" w:cstheme="minorBidi"/>
          <w:b w:val="0"/>
          <w:bCs w:val="0"/>
          <w:kern w:val="2"/>
          <w:sz w:val="22"/>
          <w:szCs w:val="22"/>
          <w14:ligatures w14:val="standardContextual"/>
        </w:rPr>
      </w:pPr>
      <w:ins w:id="4242" w:author="John Clevenger" w:date="2023-11-24T13:11:00Z">
        <w:r w:rsidRPr="001C0BC2">
          <w:rPr>
            <w:rStyle w:val="Hyperlink"/>
          </w:rPr>
          <w:fldChar w:fldCharType="begin"/>
        </w:r>
        <w:r w:rsidRPr="001C0BC2">
          <w:rPr>
            <w:rStyle w:val="Hyperlink"/>
          </w:rPr>
          <w:instrText xml:space="preserve"> </w:instrText>
        </w:r>
        <w:r>
          <w:instrText>HYPERLINK \l "_Toc151724081"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Algorithm</w:t>
        </w:r>
        <w:r>
          <w:rPr>
            <w:webHidden/>
          </w:rPr>
          <w:tab/>
        </w:r>
        <w:r>
          <w:rPr>
            <w:webHidden/>
          </w:rPr>
          <w:fldChar w:fldCharType="begin"/>
        </w:r>
        <w:r>
          <w:rPr>
            <w:webHidden/>
          </w:rPr>
          <w:instrText xml:space="preserve"> PAGEREF _Toc151724081 \h </w:instrText>
        </w:r>
      </w:ins>
      <w:r>
        <w:rPr>
          <w:webHidden/>
        </w:rPr>
      </w:r>
      <w:r>
        <w:rPr>
          <w:webHidden/>
        </w:rPr>
        <w:fldChar w:fldCharType="separate"/>
      </w:r>
      <w:ins w:id="4243" w:author="John Clevenger" w:date="2023-11-24T13:11:00Z">
        <w:r>
          <w:rPr>
            <w:webHidden/>
          </w:rPr>
          <w:t>82</w:t>
        </w:r>
        <w:r>
          <w:rPr>
            <w:webHidden/>
          </w:rPr>
          <w:fldChar w:fldCharType="end"/>
        </w:r>
        <w:r w:rsidRPr="001C0BC2">
          <w:rPr>
            <w:rStyle w:val="Hyperlink"/>
          </w:rPr>
          <w:fldChar w:fldCharType="end"/>
        </w:r>
      </w:ins>
    </w:p>
    <w:p w14:paraId="77BA515C" w14:textId="658EF4DF" w:rsidR="007F6AEB" w:rsidRDefault="007F6AEB">
      <w:pPr>
        <w:pStyle w:val="TOC2"/>
        <w:rPr>
          <w:ins w:id="4244" w:author="John Clevenger" w:date="2023-11-24T13:11:00Z"/>
          <w:rFonts w:asciiTheme="minorHAnsi" w:eastAsiaTheme="minorEastAsia" w:hAnsiTheme="minorHAnsi" w:cstheme="minorBidi"/>
          <w:b w:val="0"/>
          <w:bCs w:val="0"/>
          <w:kern w:val="2"/>
          <w:sz w:val="22"/>
          <w:szCs w:val="22"/>
          <w14:ligatures w14:val="standardContextual"/>
        </w:rPr>
      </w:pPr>
      <w:ins w:id="4245" w:author="John Clevenger" w:date="2023-11-24T13:11:00Z">
        <w:r w:rsidRPr="001C0BC2">
          <w:rPr>
            <w:rStyle w:val="Hyperlink"/>
          </w:rPr>
          <w:fldChar w:fldCharType="begin"/>
        </w:r>
        <w:r w:rsidRPr="001C0BC2">
          <w:rPr>
            <w:rStyle w:val="Hyperlink"/>
          </w:rPr>
          <w:instrText xml:space="preserve"> </w:instrText>
        </w:r>
        <w:r>
          <w:instrText>HYPERLINK \l "_Toc151724083"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Configuring Scoring Properties</w:t>
        </w:r>
        <w:r>
          <w:rPr>
            <w:webHidden/>
          </w:rPr>
          <w:tab/>
        </w:r>
        <w:r>
          <w:rPr>
            <w:webHidden/>
          </w:rPr>
          <w:fldChar w:fldCharType="begin"/>
        </w:r>
        <w:r>
          <w:rPr>
            <w:webHidden/>
          </w:rPr>
          <w:instrText xml:space="preserve"> PAGEREF _Toc151724083 \h </w:instrText>
        </w:r>
      </w:ins>
      <w:r>
        <w:rPr>
          <w:webHidden/>
        </w:rPr>
      </w:r>
      <w:r>
        <w:rPr>
          <w:webHidden/>
        </w:rPr>
        <w:fldChar w:fldCharType="separate"/>
      </w:r>
      <w:ins w:id="4246" w:author="John Clevenger" w:date="2023-11-24T13:11:00Z">
        <w:r>
          <w:rPr>
            <w:webHidden/>
          </w:rPr>
          <w:t>83</w:t>
        </w:r>
        <w:r>
          <w:rPr>
            <w:webHidden/>
          </w:rPr>
          <w:fldChar w:fldCharType="end"/>
        </w:r>
        <w:r w:rsidRPr="001C0BC2">
          <w:rPr>
            <w:rStyle w:val="Hyperlink"/>
          </w:rPr>
          <w:fldChar w:fldCharType="end"/>
        </w:r>
      </w:ins>
    </w:p>
    <w:p w14:paraId="41D02ED5" w14:textId="3107B03C" w:rsidR="007F6AEB" w:rsidRDefault="007F6AEB">
      <w:pPr>
        <w:pStyle w:val="TOC2"/>
        <w:rPr>
          <w:ins w:id="4247" w:author="John Clevenger" w:date="2023-11-24T13:11:00Z"/>
          <w:rFonts w:asciiTheme="minorHAnsi" w:eastAsiaTheme="minorEastAsia" w:hAnsiTheme="minorHAnsi" w:cstheme="minorBidi"/>
          <w:b w:val="0"/>
          <w:bCs w:val="0"/>
          <w:kern w:val="2"/>
          <w:sz w:val="22"/>
          <w:szCs w:val="22"/>
          <w14:ligatures w14:val="standardContextual"/>
        </w:rPr>
      </w:pPr>
      <w:ins w:id="4248" w:author="John Clevenger" w:date="2023-11-24T13:11:00Z">
        <w:r w:rsidRPr="001C0BC2">
          <w:rPr>
            <w:rStyle w:val="Hyperlink"/>
          </w:rPr>
          <w:fldChar w:fldCharType="begin"/>
        </w:r>
        <w:r w:rsidRPr="001C0BC2">
          <w:rPr>
            <w:rStyle w:val="Hyperlink"/>
          </w:rPr>
          <w:instrText xml:space="preserve"> </w:instrText>
        </w:r>
        <w:r>
          <w:instrText>HYPERLINK \l "_Toc151724084"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Scoreboard</w:t>
        </w:r>
        <w:r>
          <w:rPr>
            <w:webHidden/>
          </w:rPr>
          <w:tab/>
        </w:r>
        <w:r>
          <w:rPr>
            <w:webHidden/>
          </w:rPr>
          <w:fldChar w:fldCharType="begin"/>
        </w:r>
        <w:r>
          <w:rPr>
            <w:webHidden/>
          </w:rPr>
          <w:instrText xml:space="preserve"> PAGEREF _Toc151724084 \h </w:instrText>
        </w:r>
      </w:ins>
      <w:r>
        <w:rPr>
          <w:webHidden/>
        </w:rPr>
      </w:r>
      <w:r>
        <w:rPr>
          <w:webHidden/>
        </w:rPr>
        <w:fldChar w:fldCharType="separate"/>
      </w:r>
      <w:ins w:id="4249" w:author="John Clevenger" w:date="2023-11-24T13:11:00Z">
        <w:r>
          <w:rPr>
            <w:webHidden/>
          </w:rPr>
          <w:t>85</w:t>
        </w:r>
        <w:r>
          <w:rPr>
            <w:webHidden/>
          </w:rPr>
          <w:fldChar w:fldCharType="end"/>
        </w:r>
        <w:r w:rsidRPr="001C0BC2">
          <w:rPr>
            <w:rStyle w:val="Hyperlink"/>
          </w:rPr>
          <w:fldChar w:fldCharType="end"/>
        </w:r>
      </w:ins>
    </w:p>
    <w:p w14:paraId="6AA17752" w14:textId="27C19A63" w:rsidR="007F6AEB" w:rsidRDefault="007F6AEB">
      <w:pPr>
        <w:pStyle w:val="TOC2"/>
        <w:rPr>
          <w:ins w:id="4250" w:author="John Clevenger" w:date="2023-11-24T13:11:00Z"/>
          <w:rFonts w:asciiTheme="minorHAnsi" w:eastAsiaTheme="minorEastAsia" w:hAnsiTheme="minorHAnsi" w:cstheme="minorBidi"/>
          <w:b w:val="0"/>
          <w:bCs w:val="0"/>
          <w:kern w:val="2"/>
          <w:sz w:val="22"/>
          <w:szCs w:val="22"/>
          <w14:ligatures w14:val="standardContextual"/>
        </w:rPr>
      </w:pPr>
      <w:ins w:id="4251" w:author="John Clevenger" w:date="2023-11-24T13:11:00Z">
        <w:r w:rsidRPr="001C0BC2">
          <w:rPr>
            <w:rStyle w:val="Hyperlink"/>
          </w:rPr>
          <w:fldChar w:fldCharType="begin"/>
        </w:r>
        <w:r w:rsidRPr="001C0BC2">
          <w:rPr>
            <w:rStyle w:val="Hyperlink"/>
          </w:rPr>
          <w:instrText xml:space="preserve"> </w:instrText>
        </w:r>
        <w:r>
          <w:instrText>HYPERLINK \l "_Toc151724085"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Updates</w:t>
        </w:r>
        <w:r>
          <w:rPr>
            <w:webHidden/>
          </w:rPr>
          <w:tab/>
        </w:r>
        <w:r>
          <w:rPr>
            <w:webHidden/>
          </w:rPr>
          <w:fldChar w:fldCharType="begin"/>
        </w:r>
        <w:r>
          <w:rPr>
            <w:webHidden/>
          </w:rPr>
          <w:instrText xml:space="preserve"> PAGEREF _Toc151724085 \h </w:instrText>
        </w:r>
      </w:ins>
      <w:r>
        <w:rPr>
          <w:webHidden/>
        </w:rPr>
      </w:r>
      <w:r>
        <w:rPr>
          <w:webHidden/>
        </w:rPr>
        <w:fldChar w:fldCharType="separate"/>
      </w:r>
      <w:ins w:id="4252" w:author="John Clevenger" w:date="2023-11-24T13:11:00Z">
        <w:r>
          <w:rPr>
            <w:webHidden/>
          </w:rPr>
          <w:t>86</w:t>
        </w:r>
        <w:r>
          <w:rPr>
            <w:webHidden/>
          </w:rPr>
          <w:fldChar w:fldCharType="end"/>
        </w:r>
        <w:r w:rsidRPr="001C0BC2">
          <w:rPr>
            <w:rStyle w:val="Hyperlink"/>
          </w:rPr>
          <w:fldChar w:fldCharType="end"/>
        </w:r>
      </w:ins>
    </w:p>
    <w:p w14:paraId="4F6B6BBD" w14:textId="17B7FDC0" w:rsidR="007F6AEB" w:rsidRDefault="007F6AEB">
      <w:pPr>
        <w:pStyle w:val="TOC2"/>
        <w:rPr>
          <w:ins w:id="4253" w:author="John Clevenger" w:date="2023-11-24T13:11:00Z"/>
          <w:rFonts w:asciiTheme="minorHAnsi" w:eastAsiaTheme="minorEastAsia" w:hAnsiTheme="minorHAnsi" w:cstheme="minorBidi"/>
          <w:b w:val="0"/>
          <w:bCs w:val="0"/>
          <w:kern w:val="2"/>
          <w:sz w:val="22"/>
          <w:szCs w:val="22"/>
          <w14:ligatures w14:val="standardContextual"/>
        </w:rPr>
      </w:pPr>
      <w:ins w:id="4254" w:author="John Clevenger" w:date="2023-11-24T13:11:00Z">
        <w:r w:rsidRPr="001C0BC2">
          <w:rPr>
            <w:rStyle w:val="Hyperlink"/>
          </w:rPr>
          <w:fldChar w:fldCharType="begin"/>
        </w:r>
        <w:r w:rsidRPr="001C0BC2">
          <w:rPr>
            <w:rStyle w:val="Hyperlink"/>
          </w:rPr>
          <w:instrText xml:space="preserve"> </w:instrText>
        </w:r>
        <w:r>
          <w:instrText>HYPERLINK \l "_Toc151724086"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HTML  Files</w:t>
        </w:r>
        <w:r>
          <w:rPr>
            <w:webHidden/>
          </w:rPr>
          <w:tab/>
        </w:r>
        <w:r>
          <w:rPr>
            <w:webHidden/>
          </w:rPr>
          <w:fldChar w:fldCharType="begin"/>
        </w:r>
        <w:r>
          <w:rPr>
            <w:webHidden/>
          </w:rPr>
          <w:instrText xml:space="preserve"> PAGEREF _Toc151724086 \h </w:instrText>
        </w:r>
      </w:ins>
      <w:r>
        <w:rPr>
          <w:webHidden/>
        </w:rPr>
      </w:r>
      <w:r>
        <w:rPr>
          <w:webHidden/>
        </w:rPr>
        <w:fldChar w:fldCharType="separate"/>
      </w:r>
      <w:ins w:id="4255" w:author="John Clevenger" w:date="2023-11-24T13:11:00Z">
        <w:r>
          <w:rPr>
            <w:webHidden/>
          </w:rPr>
          <w:t>86</w:t>
        </w:r>
        <w:r>
          <w:rPr>
            <w:webHidden/>
          </w:rPr>
          <w:fldChar w:fldCharType="end"/>
        </w:r>
        <w:r w:rsidRPr="001C0BC2">
          <w:rPr>
            <w:rStyle w:val="Hyperlink"/>
          </w:rPr>
          <w:fldChar w:fldCharType="end"/>
        </w:r>
      </w:ins>
    </w:p>
    <w:p w14:paraId="67112187" w14:textId="59AE78FE" w:rsidR="007F6AEB" w:rsidRDefault="007F6AEB">
      <w:pPr>
        <w:pStyle w:val="TOC2"/>
        <w:rPr>
          <w:ins w:id="4256" w:author="John Clevenger" w:date="2023-11-24T13:11:00Z"/>
          <w:rFonts w:asciiTheme="minorHAnsi" w:eastAsiaTheme="minorEastAsia" w:hAnsiTheme="minorHAnsi" w:cstheme="minorBidi"/>
          <w:b w:val="0"/>
          <w:bCs w:val="0"/>
          <w:kern w:val="2"/>
          <w:sz w:val="22"/>
          <w:szCs w:val="22"/>
          <w14:ligatures w14:val="standardContextual"/>
        </w:rPr>
      </w:pPr>
      <w:ins w:id="4257" w:author="John Clevenger" w:date="2023-11-24T13:11:00Z">
        <w:r w:rsidRPr="001C0BC2">
          <w:rPr>
            <w:rStyle w:val="Hyperlink"/>
          </w:rPr>
          <w:fldChar w:fldCharType="begin"/>
        </w:r>
        <w:r w:rsidRPr="001C0BC2">
          <w:rPr>
            <w:rStyle w:val="Hyperlink"/>
          </w:rPr>
          <w:instrText xml:space="preserve"> </w:instrText>
        </w:r>
        <w:r>
          <w:instrText>HYPERLINK \l "_Toc151724087"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Groups</w:t>
        </w:r>
        <w:r>
          <w:rPr>
            <w:webHidden/>
          </w:rPr>
          <w:tab/>
        </w:r>
        <w:r>
          <w:rPr>
            <w:webHidden/>
          </w:rPr>
          <w:fldChar w:fldCharType="begin"/>
        </w:r>
        <w:r>
          <w:rPr>
            <w:webHidden/>
          </w:rPr>
          <w:instrText xml:space="preserve"> PAGEREF _Toc151724087 \h </w:instrText>
        </w:r>
      </w:ins>
      <w:r>
        <w:rPr>
          <w:webHidden/>
        </w:rPr>
      </w:r>
      <w:r>
        <w:rPr>
          <w:webHidden/>
        </w:rPr>
        <w:fldChar w:fldCharType="separate"/>
      </w:r>
      <w:ins w:id="4258" w:author="John Clevenger" w:date="2023-11-24T13:11:00Z">
        <w:r>
          <w:rPr>
            <w:webHidden/>
          </w:rPr>
          <w:t>88</w:t>
        </w:r>
        <w:r>
          <w:rPr>
            <w:webHidden/>
          </w:rPr>
          <w:fldChar w:fldCharType="end"/>
        </w:r>
        <w:r w:rsidRPr="001C0BC2">
          <w:rPr>
            <w:rStyle w:val="Hyperlink"/>
          </w:rPr>
          <w:fldChar w:fldCharType="end"/>
        </w:r>
      </w:ins>
    </w:p>
    <w:p w14:paraId="17401927" w14:textId="4B258C9D" w:rsidR="007F6AEB" w:rsidRDefault="007F6AEB">
      <w:pPr>
        <w:pStyle w:val="TOC2"/>
        <w:rPr>
          <w:ins w:id="4259" w:author="John Clevenger" w:date="2023-11-24T13:11:00Z"/>
          <w:rFonts w:asciiTheme="minorHAnsi" w:eastAsiaTheme="minorEastAsia" w:hAnsiTheme="minorHAnsi" w:cstheme="minorBidi"/>
          <w:b w:val="0"/>
          <w:bCs w:val="0"/>
          <w:kern w:val="2"/>
          <w:sz w:val="22"/>
          <w:szCs w:val="22"/>
          <w14:ligatures w14:val="standardContextual"/>
        </w:rPr>
      </w:pPr>
      <w:ins w:id="4260" w:author="John Clevenger" w:date="2023-11-24T13:11:00Z">
        <w:r w:rsidRPr="001C0BC2">
          <w:rPr>
            <w:rStyle w:val="Hyperlink"/>
          </w:rPr>
          <w:fldChar w:fldCharType="begin"/>
        </w:r>
        <w:r w:rsidRPr="001C0BC2">
          <w:rPr>
            <w:rStyle w:val="Hyperlink"/>
          </w:rPr>
          <w:instrText xml:space="preserve"> </w:instrText>
        </w:r>
        <w:r>
          <w:instrText>HYPERLINK \l "_Toc151724088"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Managing HTML File Generation</w:t>
        </w:r>
        <w:r>
          <w:rPr>
            <w:webHidden/>
          </w:rPr>
          <w:tab/>
        </w:r>
        <w:r>
          <w:rPr>
            <w:webHidden/>
          </w:rPr>
          <w:fldChar w:fldCharType="begin"/>
        </w:r>
        <w:r>
          <w:rPr>
            <w:webHidden/>
          </w:rPr>
          <w:instrText xml:space="preserve"> PAGEREF _Toc151724088 \h </w:instrText>
        </w:r>
      </w:ins>
      <w:r>
        <w:rPr>
          <w:webHidden/>
        </w:rPr>
      </w:r>
      <w:r>
        <w:rPr>
          <w:webHidden/>
        </w:rPr>
        <w:fldChar w:fldCharType="separate"/>
      </w:r>
      <w:ins w:id="4261" w:author="John Clevenger" w:date="2023-11-24T13:11:00Z">
        <w:r>
          <w:rPr>
            <w:webHidden/>
          </w:rPr>
          <w:t>89</w:t>
        </w:r>
        <w:r>
          <w:rPr>
            <w:webHidden/>
          </w:rPr>
          <w:fldChar w:fldCharType="end"/>
        </w:r>
        <w:r w:rsidRPr="001C0BC2">
          <w:rPr>
            <w:rStyle w:val="Hyperlink"/>
          </w:rPr>
          <w:fldChar w:fldCharType="end"/>
        </w:r>
      </w:ins>
    </w:p>
    <w:p w14:paraId="1111B03B" w14:textId="0A5110FE" w:rsidR="007F6AEB" w:rsidRDefault="007F6AEB">
      <w:pPr>
        <w:pStyle w:val="TOC2"/>
        <w:rPr>
          <w:ins w:id="4262" w:author="John Clevenger" w:date="2023-11-24T13:11:00Z"/>
          <w:rFonts w:asciiTheme="minorHAnsi" w:eastAsiaTheme="minorEastAsia" w:hAnsiTheme="minorHAnsi" w:cstheme="minorBidi"/>
          <w:b w:val="0"/>
          <w:bCs w:val="0"/>
          <w:kern w:val="2"/>
          <w:sz w:val="22"/>
          <w:szCs w:val="22"/>
          <w14:ligatures w14:val="standardContextual"/>
        </w:rPr>
      </w:pPr>
      <w:ins w:id="4263" w:author="John Clevenger" w:date="2023-11-24T13:11:00Z">
        <w:r w:rsidRPr="001C0BC2">
          <w:rPr>
            <w:rStyle w:val="Hyperlink"/>
          </w:rPr>
          <w:fldChar w:fldCharType="begin"/>
        </w:r>
        <w:r w:rsidRPr="001C0BC2">
          <w:rPr>
            <w:rStyle w:val="Hyperlink"/>
          </w:rPr>
          <w:instrText xml:space="preserve"> </w:instrText>
        </w:r>
        <w:r>
          <w:instrText>HYPERLINK \l "_Toc151724089"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No-GUI Mode</w:t>
        </w:r>
        <w:r>
          <w:rPr>
            <w:webHidden/>
          </w:rPr>
          <w:tab/>
        </w:r>
        <w:r>
          <w:rPr>
            <w:webHidden/>
          </w:rPr>
          <w:fldChar w:fldCharType="begin"/>
        </w:r>
        <w:r>
          <w:rPr>
            <w:webHidden/>
          </w:rPr>
          <w:instrText xml:space="preserve"> PAGEREF _Toc151724089 \h </w:instrText>
        </w:r>
      </w:ins>
      <w:r>
        <w:rPr>
          <w:webHidden/>
        </w:rPr>
      </w:r>
      <w:r>
        <w:rPr>
          <w:webHidden/>
        </w:rPr>
        <w:fldChar w:fldCharType="separate"/>
      </w:r>
      <w:ins w:id="4264" w:author="John Clevenger" w:date="2023-11-24T13:11:00Z">
        <w:r>
          <w:rPr>
            <w:webHidden/>
          </w:rPr>
          <w:t>91</w:t>
        </w:r>
        <w:r>
          <w:rPr>
            <w:webHidden/>
          </w:rPr>
          <w:fldChar w:fldCharType="end"/>
        </w:r>
        <w:r w:rsidRPr="001C0BC2">
          <w:rPr>
            <w:rStyle w:val="Hyperlink"/>
          </w:rPr>
          <w:fldChar w:fldCharType="end"/>
        </w:r>
      </w:ins>
    </w:p>
    <w:p w14:paraId="6EA290B6" w14:textId="65B798CD" w:rsidR="007F6AEB" w:rsidRDefault="007F6AEB">
      <w:pPr>
        <w:pStyle w:val="TOC1"/>
        <w:rPr>
          <w:ins w:id="4265" w:author="John Clevenger" w:date="2023-11-24T13:11:00Z"/>
          <w:rFonts w:asciiTheme="minorHAnsi" w:eastAsiaTheme="minorEastAsia" w:hAnsiTheme="minorHAnsi" w:cstheme="minorBidi"/>
          <w:b w:val="0"/>
          <w:bCs w:val="0"/>
          <w:iCs w:val="0"/>
          <w:kern w:val="2"/>
          <w:sz w:val="22"/>
          <w:szCs w:val="22"/>
          <w14:ligatures w14:val="standardContextual"/>
        </w:rPr>
      </w:pPr>
      <w:ins w:id="4266" w:author="John Clevenger" w:date="2023-11-24T13:11:00Z">
        <w:r w:rsidRPr="001C0BC2">
          <w:rPr>
            <w:rStyle w:val="Hyperlink"/>
          </w:rPr>
          <w:fldChar w:fldCharType="begin"/>
        </w:r>
        <w:r w:rsidRPr="001C0BC2">
          <w:rPr>
            <w:rStyle w:val="Hyperlink"/>
          </w:rPr>
          <w:instrText xml:space="preserve"> </w:instrText>
        </w:r>
        <w:r>
          <w:instrText>HYPERLINK \l "_Toc151724090"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Finishing the Contest</w:t>
        </w:r>
        <w:r>
          <w:rPr>
            <w:webHidden/>
          </w:rPr>
          <w:tab/>
        </w:r>
        <w:r>
          <w:rPr>
            <w:webHidden/>
          </w:rPr>
          <w:fldChar w:fldCharType="begin"/>
        </w:r>
        <w:r>
          <w:rPr>
            <w:webHidden/>
          </w:rPr>
          <w:instrText xml:space="preserve"> PAGEREF _Toc151724090 \h </w:instrText>
        </w:r>
      </w:ins>
      <w:r>
        <w:rPr>
          <w:webHidden/>
        </w:rPr>
      </w:r>
      <w:r>
        <w:rPr>
          <w:webHidden/>
        </w:rPr>
        <w:fldChar w:fldCharType="separate"/>
      </w:r>
      <w:ins w:id="4267" w:author="John Clevenger" w:date="2023-11-24T13:11:00Z">
        <w:r>
          <w:rPr>
            <w:webHidden/>
          </w:rPr>
          <w:t>92</w:t>
        </w:r>
        <w:r>
          <w:rPr>
            <w:webHidden/>
          </w:rPr>
          <w:fldChar w:fldCharType="end"/>
        </w:r>
        <w:r w:rsidRPr="001C0BC2">
          <w:rPr>
            <w:rStyle w:val="Hyperlink"/>
          </w:rPr>
          <w:fldChar w:fldCharType="end"/>
        </w:r>
      </w:ins>
    </w:p>
    <w:p w14:paraId="6D9688AE" w14:textId="472734FC" w:rsidR="007F6AEB" w:rsidRDefault="007F6AEB">
      <w:pPr>
        <w:pStyle w:val="TOC2"/>
        <w:rPr>
          <w:ins w:id="4268" w:author="John Clevenger" w:date="2023-11-24T13:11:00Z"/>
          <w:rFonts w:asciiTheme="minorHAnsi" w:eastAsiaTheme="minorEastAsia" w:hAnsiTheme="minorHAnsi" w:cstheme="minorBidi"/>
          <w:b w:val="0"/>
          <w:bCs w:val="0"/>
          <w:kern w:val="2"/>
          <w:sz w:val="22"/>
          <w:szCs w:val="22"/>
          <w14:ligatures w14:val="standardContextual"/>
        </w:rPr>
      </w:pPr>
      <w:ins w:id="4269" w:author="John Clevenger" w:date="2023-11-24T13:11:00Z">
        <w:r w:rsidRPr="001C0BC2">
          <w:rPr>
            <w:rStyle w:val="Hyperlink"/>
          </w:rPr>
          <w:fldChar w:fldCharType="begin"/>
        </w:r>
        <w:r w:rsidRPr="001C0BC2">
          <w:rPr>
            <w:rStyle w:val="Hyperlink"/>
          </w:rPr>
          <w:instrText xml:space="preserve"> </w:instrText>
        </w:r>
        <w:r>
          <w:instrText>HYPERLINK \l "_Toc151724091"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Finalizing</w:t>
        </w:r>
        <w:r>
          <w:rPr>
            <w:webHidden/>
          </w:rPr>
          <w:tab/>
        </w:r>
        <w:r>
          <w:rPr>
            <w:webHidden/>
          </w:rPr>
          <w:fldChar w:fldCharType="begin"/>
        </w:r>
        <w:r>
          <w:rPr>
            <w:webHidden/>
          </w:rPr>
          <w:instrText xml:space="preserve"> PAGEREF _Toc151724091 \h </w:instrText>
        </w:r>
      </w:ins>
      <w:r>
        <w:rPr>
          <w:webHidden/>
        </w:rPr>
      </w:r>
      <w:r>
        <w:rPr>
          <w:webHidden/>
        </w:rPr>
        <w:fldChar w:fldCharType="separate"/>
      </w:r>
      <w:ins w:id="4270" w:author="John Clevenger" w:date="2023-11-24T13:11:00Z">
        <w:r>
          <w:rPr>
            <w:webHidden/>
          </w:rPr>
          <w:t>92</w:t>
        </w:r>
        <w:r>
          <w:rPr>
            <w:webHidden/>
          </w:rPr>
          <w:fldChar w:fldCharType="end"/>
        </w:r>
        <w:r w:rsidRPr="001C0BC2">
          <w:rPr>
            <w:rStyle w:val="Hyperlink"/>
          </w:rPr>
          <w:fldChar w:fldCharType="end"/>
        </w:r>
      </w:ins>
    </w:p>
    <w:p w14:paraId="43067113" w14:textId="1D096CD8" w:rsidR="007F6AEB" w:rsidRDefault="007F6AEB">
      <w:pPr>
        <w:pStyle w:val="TOC2"/>
        <w:rPr>
          <w:ins w:id="4271" w:author="John Clevenger" w:date="2023-11-24T13:11:00Z"/>
          <w:rFonts w:asciiTheme="minorHAnsi" w:eastAsiaTheme="minorEastAsia" w:hAnsiTheme="minorHAnsi" w:cstheme="minorBidi"/>
          <w:b w:val="0"/>
          <w:bCs w:val="0"/>
          <w:kern w:val="2"/>
          <w:sz w:val="22"/>
          <w:szCs w:val="22"/>
          <w14:ligatures w14:val="standardContextual"/>
        </w:rPr>
      </w:pPr>
      <w:ins w:id="4272" w:author="John Clevenger" w:date="2023-11-24T13:11:00Z">
        <w:r w:rsidRPr="001C0BC2">
          <w:rPr>
            <w:rStyle w:val="Hyperlink"/>
          </w:rPr>
          <w:fldChar w:fldCharType="begin"/>
        </w:r>
        <w:r w:rsidRPr="001C0BC2">
          <w:rPr>
            <w:rStyle w:val="Hyperlink"/>
          </w:rPr>
          <w:instrText xml:space="preserve"> </w:instrText>
        </w:r>
        <w:r>
          <w:instrText>HYPERLINK \l "_Toc151724092"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Exporting Contest Results</w:t>
        </w:r>
        <w:r>
          <w:rPr>
            <w:webHidden/>
          </w:rPr>
          <w:tab/>
        </w:r>
        <w:r>
          <w:rPr>
            <w:webHidden/>
          </w:rPr>
          <w:fldChar w:fldCharType="begin"/>
        </w:r>
        <w:r>
          <w:rPr>
            <w:webHidden/>
          </w:rPr>
          <w:instrText xml:space="preserve"> PAGEREF _Toc151724092 \h </w:instrText>
        </w:r>
      </w:ins>
      <w:r>
        <w:rPr>
          <w:webHidden/>
        </w:rPr>
      </w:r>
      <w:r>
        <w:rPr>
          <w:webHidden/>
        </w:rPr>
        <w:fldChar w:fldCharType="separate"/>
      </w:r>
      <w:ins w:id="4273" w:author="John Clevenger" w:date="2023-11-24T13:11:00Z">
        <w:r>
          <w:rPr>
            <w:webHidden/>
          </w:rPr>
          <w:t>93</w:t>
        </w:r>
        <w:r>
          <w:rPr>
            <w:webHidden/>
          </w:rPr>
          <w:fldChar w:fldCharType="end"/>
        </w:r>
        <w:r w:rsidRPr="001C0BC2">
          <w:rPr>
            <w:rStyle w:val="Hyperlink"/>
          </w:rPr>
          <w:fldChar w:fldCharType="end"/>
        </w:r>
      </w:ins>
    </w:p>
    <w:p w14:paraId="692CB519" w14:textId="017FBFD9" w:rsidR="007F6AEB" w:rsidRDefault="007F6AEB">
      <w:pPr>
        <w:pStyle w:val="TOC3"/>
        <w:rPr>
          <w:ins w:id="4274" w:author="John Clevenger" w:date="2023-11-24T13:11:00Z"/>
          <w:rFonts w:asciiTheme="minorHAnsi" w:eastAsiaTheme="minorEastAsia" w:hAnsiTheme="minorHAnsi" w:cstheme="minorBidi"/>
          <w:kern w:val="2"/>
          <w:sz w:val="22"/>
          <w:szCs w:val="22"/>
          <w14:ligatures w14:val="standardContextual"/>
        </w:rPr>
      </w:pPr>
      <w:ins w:id="4275" w:author="John Clevenger" w:date="2023-11-24T13:11:00Z">
        <w:r w:rsidRPr="001C0BC2">
          <w:rPr>
            <w:rStyle w:val="Hyperlink"/>
          </w:rPr>
          <w:fldChar w:fldCharType="begin"/>
        </w:r>
        <w:r w:rsidRPr="001C0BC2">
          <w:rPr>
            <w:rStyle w:val="Hyperlink"/>
          </w:rPr>
          <w:instrText xml:space="preserve"> </w:instrText>
        </w:r>
        <w:r>
          <w:instrText>HYPERLINK \l "_Toc151724093"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results</w:t>
        </w:r>
        <w:r w:rsidRPr="001C0BC2">
          <w:rPr>
            <w:rStyle w:val="Hyperlink"/>
            <w:rFonts w:cs="Arial"/>
            <w:b/>
            <w:bCs/>
          </w:rPr>
          <w:t>.tsv export file</w:t>
        </w:r>
        <w:r>
          <w:rPr>
            <w:webHidden/>
          </w:rPr>
          <w:tab/>
        </w:r>
        <w:r>
          <w:rPr>
            <w:webHidden/>
          </w:rPr>
          <w:fldChar w:fldCharType="begin"/>
        </w:r>
        <w:r>
          <w:rPr>
            <w:webHidden/>
          </w:rPr>
          <w:instrText xml:space="preserve"> PAGEREF _Toc151724093 \h </w:instrText>
        </w:r>
      </w:ins>
      <w:r>
        <w:rPr>
          <w:webHidden/>
        </w:rPr>
      </w:r>
      <w:r>
        <w:rPr>
          <w:webHidden/>
        </w:rPr>
        <w:fldChar w:fldCharType="separate"/>
      </w:r>
      <w:ins w:id="4276" w:author="John Clevenger" w:date="2023-11-24T13:11:00Z">
        <w:r>
          <w:rPr>
            <w:webHidden/>
          </w:rPr>
          <w:t>93</w:t>
        </w:r>
        <w:r>
          <w:rPr>
            <w:webHidden/>
          </w:rPr>
          <w:fldChar w:fldCharType="end"/>
        </w:r>
        <w:r w:rsidRPr="001C0BC2">
          <w:rPr>
            <w:rStyle w:val="Hyperlink"/>
          </w:rPr>
          <w:fldChar w:fldCharType="end"/>
        </w:r>
      </w:ins>
    </w:p>
    <w:p w14:paraId="732C800F" w14:textId="2DAA8872" w:rsidR="007F6AEB" w:rsidRDefault="007F6AEB">
      <w:pPr>
        <w:pStyle w:val="TOC3"/>
        <w:rPr>
          <w:ins w:id="4277" w:author="John Clevenger" w:date="2023-11-24T13:11:00Z"/>
          <w:rFonts w:asciiTheme="minorHAnsi" w:eastAsiaTheme="minorEastAsia" w:hAnsiTheme="minorHAnsi" w:cstheme="minorBidi"/>
          <w:kern w:val="2"/>
          <w:sz w:val="22"/>
          <w:szCs w:val="22"/>
          <w14:ligatures w14:val="standardContextual"/>
        </w:rPr>
      </w:pPr>
      <w:ins w:id="4278" w:author="John Clevenger" w:date="2023-11-24T13:11:00Z">
        <w:r w:rsidRPr="001C0BC2">
          <w:rPr>
            <w:rStyle w:val="Hyperlink"/>
          </w:rPr>
          <w:fldChar w:fldCharType="begin"/>
        </w:r>
        <w:r w:rsidRPr="001C0BC2">
          <w:rPr>
            <w:rStyle w:val="Hyperlink"/>
          </w:rPr>
          <w:instrText xml:space="preserve"> </w:instrText>
        </w:r>
        <w:r>
          <w:instrText>HYPERLINK \l "_Toc151724094"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pc2export.dat</w:t>
        </w:r>
        <w:r w:rsidRPr="001C0BC2">
          <w:rPr>
            <w:rStyle w:val="Hyperlink"/>
            <w:rFonts w:cs="Arial"/>
            <w:b/>
            <w:bCs/>
          </w:rPr>
          <w:t xml:space="preserve"> export file</w:t>
        </w:r>
        <w:r>
          <w:rPr>
            <w:webHidden/>
          </w:rPr>
          <w:tab/>
        </w:r>
        <w:r>
          <w:rPr>
            <w:webHidden/>
          </w:rPr>
          <w:fldChar w:fldCharType="begin"/>
        </w:r>
        <w:r>
          <w:rPr>
            <w:webHidden/>
          </w:rPr>
          <w:instrText xml:space="preserve"> PAGEREF _Toc151724094 \h </w:instrText>
        </w:r>
      </w:ins>
      <w:r>
        <w:rPr>
          <w:webHidden/>
        </w:rPr>
      </w:r>
      <w:r>
        <w:rPr>
          <w:webHidden/>
        </w:rPr>
        <w:fldChar w:fldCharType="separate"/>
      </w:r>
      <w:ins w:id="4279" w:author="John Clevenger" w:date="2023-11-24T13:11:00Z">
        <w:r>
          <w:rPr>
            <w:webHidden/>
          </w:rPr>
          <w:t>93</w:t>
        </w:r>
        <w:r>
          <w:rPr>
            <w:webHidden/>
          </w:rPr>
          <w:fldChar w:fldCharType="end"/>
        </w:r>
        <w:r w:rsidRPr="001C0BC2">
          <w:rPr>
            <w:rStyle w:val="Hyperlink"/>
          </w:rPr>
          <w:fldChar w:fldCharType="end"/>
        </w:r>
      </w:ins>
    </w:p>
    <w:p w14:paraId="0D39A295" w14:textId="1CADDD87" w:rsidR="007F6AEB" w:rsidRDefault="007F6AEB">
      <w:pPr>
        <w:pStyle w:val="TOC2"/>
        <w:rPr>
          <w:ins w:id="4280" w:author="John Clevenger" w:date="2023-11-24T13:11:00Z"/>
          <w:rFonts w:asciiTheme="minorHAnsi" w:eastAsiaTheme="minorEastAsia" w:hAnsiTheme="minorHAnsi" w:cstheme="minorBidi"/>
          <w:b w:val="0"/>
          <w:bCs w:val="0"/>
          <w:kern w:val="2"/>
          <w:sz w:val="22"/>
          <w:szCs w:val="22"/>
          <w14:ligatures w14:val="standardContextual"/>
        </w:rPr>
      </w:pPr>
      <w:ins w:id="4281" w:author="John Clevenger" w:date="2023-11-24T13:11:00Z">
        <w:r w:rsidRPr="001C0BC2">
          <w:rPr>
            <w:rStyle w:val="Hyperlink"/>
          </w:rPr>
          <w:fldChar w:fldCharType="begin"/>
        </w:r>
        <w:r w:rsidRPr="001C0BC2">
          <w:rPr>
            <w:rStyle w:val="Hyperlink"/>
          </w:rPr>
          <w:instrText xml:space="preserve"> </w:instrText>
        </w:r>
        <w:r>
          <w:instrText>HYPERLINK \l "_Toc151724095"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Shutting Down</w:t>
        </w:r>
        <w:r>
          <w:rPr>
            <w:webHidden/>
          </w:rPr>
          <w:tab/>
        </w:r>
        <w:r>
          <w:rPr>
            <w:webHidden/>
          </w:rPr>
          <w:fldChar w:fldCharType="begin"/>
        </w:r>
        <w:r>
          <w:rPr>
            <w:webHidden/>
          </w:rPr>
          <w:instrText xml:space="preserve"> PAGEREF _Toc151724095 \h </w:instrText>
        </w:r>
      </w:ins>
      <w:r>
        <w:rPr>
          <w:webHidden/>
        </w:rPr>
      </w:r>
      <w:r>
        <w:rPr>
          <w:webHidden/>
        </w:rPr>
        <w:fldChar w:fldCharType="separate"/>
      </w:r>
      <w:ins w:id="4282" w:author="John Clevenger" w:date="2023-11-24T13:11:00Z">
        <w:r>
          <w:rPr>
            <w:webHidden/>
          </w:rPr>
          <w:t>93</w:t>
        </w:r>
        <w:r>
          <w:rPr>
            <w:webHidden/>
          </w:rPr>
          <w:fldChar w:fldCharType="end"/>
        </w:r>
        <w:r w:rsidRPr="001C0BC2">
          <w:rPr>
            <w:rStyle w:val="Hyperlink"/>
          </w:rPr>
          <w:fldChar w:fldCharType="end"/>
        </w:r>
      </w:ins>
    </w:p>
    <w:p w14:paraId="771EED97" w14:textId="21766F9F" w:rsidR="007F6AEB" w:rsidRDefault="007F6AEB">
      <w:pPr>
        <w:pStyle w:val="TOC1"/>
        <w:rPr>
          <w:ins w:id="4283" w:author="John Clevenger" w:date="2023-11-24T13:11:00Z"/>
          <w:rFonts w:asciiTheme="minorHAnsi" w:eastAsiaTheme="minorEastAsia" w:hAnsiTheme="minorHAnsi" w:cstheme="minorBidi"/>
          <w:b w:val="0"/>
          <w:bCs w:val="0"/>
          <w:iCs w:val="0"/>
          <w:kern w:val="2"/>
          <w:sz w:val="22"/>
          <w:szCs w:val="22"/>
          <w14:ligatures w14:val="standardContextual"/>
        </w:rPr>
      </w:pPr>
      <w:ins w:id="4284" w:author="John Clevenger" w:date="2023-11-24T13:11:00Z">
        <w:r w:rsidRPr="001C0BC2">
          <w:rPr>
            <w:rStyle w:val="Hyperlink"/>
          </w:rPr>
          <w:fldChar w:fldCharType="begin"/>
        </w:r>
        <w:r w:rsidRPr="001C0BC2">
          <w:rPr>
            <w:rStyle w:val="Hyperlink"/>
          </w:rPr>
          <w:instrText xml:space="preserve"> </w:instrText>
        </w:r>
        <w:r>
          <w:instrText>HYPERLINK \l "_Toc151724096"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A  –  pc2v9.ini Attributes</w:t>
        </w:r>
        <w:r>
          <w:rPr>
            <w:webHidden/>
          </w:rPr>
          <w:tab/>
        </w:r>
        <w:r>
          <w:rPr>
            <w:webHidden/>
          </w:rPr>
          <w:fldChar w:fldCharType="begin"/>
        </w:r>
        <w:r>
          <w:rPr>
            <w:webHidden/>
          </w:rPr>
          <w:instrText xml:space="preserve"> PAGEREF _Toc151724096 \h </w:instrText>
        </w:r>
      </w:ins>
      <w:r>
        <w:rPr>
          <w:webHidden/>
        </w:rPr>
      </w:r>
      <w:r>
        <w:rPr>
          <w:webHidden/>
        </w:rPr>
        <w:fldChar w:fldCharType="separate"/>
      </w:r>
      <w:ins w:id="4285" w:author="John Clevenger" w:date="2023-11-24T13:11:00Z">
        <w:r>
          <w:rPr>
            <w:webHidden/>
          </w:rPr>
          <w:t>95</w:t>
        </w:r>
        <w:r>
          <w:rPr>
            <w:webHidden/>
          </w:rPr>
          <w:fldChar w:fldCharType="end"/>
        </w:r>
        <w:r w:rsidRPr="001C0BC2">
          <w:rPr>
            <w:rStyle w:val="Hyperlink"/>
          </w:rPr>
          <w:fldChar w:fldCharType="end"/>
        </w:r>
      </w:ins>
    </w:p>
    <w:p w14:paraId="788DB449" w14:textId="6CB3AC8B" w:rsidR="007F6AEB" w:rsidRDefault="007F6AEB">
      <w:pPr>
        <w:pStyle w:val="TOC1"/>
        <w:rPr>
          <w:ins w:id="4286" w:author="John Clevenger" w:date="2023-11-24T13:11:00Z"/>
          <w:rFonts w:asciiTheme="minorHAnsi" w:eastAsiaTheme="minorEastAsia" w:hAnsiTheme="minorHAnsi" w:cstheme="minorBidi"/>
          <w:b w:val="0"/>
          <w:bCs w:val="0"/>
          <w:iCs w:val="0"/>
          <w:kern w:val="2"/>
          <w:sz w:val="22"/>
          <w:szCs w:val="22"/>
          <w14:ligatures w14:val="standardContextual"/>
        </w:rPr>
      </w:pPr>
      <w:ins w:id="4287" w:author="John Clevenger" w:date="2023-11-24T13:11:00Z">
        <w:r w:rsidRPr="001C0BC2">
          <w:rPr>
            <w:rStyle w:val="Hyperlink"/>
          </w:rPr>
          <w:fldChar w:fldCharType="begin"/>
        </w:r>
        <w:r w:rsidRPr="001C0BC2">
          <w:rPr>
            <w:rStyle w:val="Hyperlink"/>
          </w:rPr>
          <w:instrText xml:space="preserve"> </w:instrText>
        </w:r>
        <w:r>
          <w:instrText>HYPERLINK \l "_Toc151724097"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B  –  Networking Constraints</w:t>
        </w:r>
        <w:r>
          <w:rPr>
            <w:webHidden/>
          </w:rPr>
          <w:tab/>
        </w:r>
        <w:r>
          <w:rPr>
            <w:webHidden/>
          </w:rPr>
          <w:fldChar w:fldCharType="begin"/>
        </w:r>
        <w:r>
          <w:rPr>
            <w:webHidden/>
          </w:rPr>
          <w:instrText xml:space="preserve"> PAGEREF _Toc151724097 \h </w:instrText>
        </w:r>
      </w:ins>
      <w:r>
        <w:rPr>
          <w:webHidden/>
        </w:rPr>
      </w:r>
      <w:r>
        <w:rPr>
          <w:webHidden/>
        </w:rPr>
        <w:fldChar w:fldCharType="separate"/>
      </w:r>
      <w:ins w:id="4288" w:author="John Clevenger" w:date="2023-11-24T13:11:00Z">
        <w:r>
          <w:rPr>
            <w:webHidden/>
          </w:rPr>
          <w:t>97</w:t>
        </w:r>
        <w:r>
          <w:rPr>
            <w:webHidden/>
          </w:rPr>
          <w:fldChar w:fldCharType="end"/>
        </w:r>
        <w:r w:rsidRPr="001C0BC2">
          <w:rPr>
            <w:rStyle w:val="Hyperlink"/>
          </w:rPr>
          <w:fldChar w:fldCharType="end"/>
        </w:r>
      </w:ins>
    </w:p>
    <w:p w14:paraId="6F4A4D3A" w14:textId="4B124193" w:rsidR="007F6AEB" w:rsidRDefault="007F6AEB">
      <w:pPr>
        <w:pStyle w:val="TOC1"/>
        <w:rPr>
          <w:ins w:id="4289" w:author="John Clevenger" w:date="2023-11-24T13:11:00Z"/>
          <w:rFonts w:asciiTheme="minorHAnsi" w:eastAsiaTheme="minorEastAsia" w:hAnsiTheme="minorHAnsi" w:cstheme="minorBidi"/>
          <w:b w:val="0"/>
          <w:bCs w:val="0"/>
          <w:iCs w:val="0"/>
          <w:kern w:val="2"/>
          <w:sz w:val="22"/>
          <w:szCs w:val="22"/>
          <w14:ligatures w14:val="standardContextual"/>
        </w:rPr>
      </w:pPr>
      <w:ins w:id="4290" w:author="John Clevenger" w:date="2023-11-24T13:11:00Z">
        <w:r w:rsidRPr="001C0BC2">
          <w:rPr>
            <w:rStyle w:val="Hyperlink"/>
          </w:rPr>
          <w:lastRenderedPageBreak/>
          <w:fldChar w:fldCharType="begin"/>
        </w:r>
        <w:r w:rsidRPr="001C0BC2">
          <w:rPr>
            <w:rStyle w:val="Hyperlink"/>
          </w:rPr>
          <w:instrText xml:space="preserve"> </w:instrText>
        </w:r>
        <w:r>
          <w:instrText>HYPERLINK \l "_Toc151724098"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C  –  Command Line Arguments</w:t>
        </w:r>
        <w:r>
          <w:rPr>
            <w:webHidden/>
          </w:rPr>
          <w:tab/>
        </w:r>
        <w:r>
          <w:rPr>
            <w:webHidden/>
          </w:rPr>
          <w:fldChar w:fldCharType="begin"/>
        </w:r>
        <w:r>
          <w:rPr>
            <w:webHidden/>
          </w:rPr>
          <w:instrText xml:space="preserve"> PAGEREF _Toc151724098 \h </w:instrText>
        </w:r>
      </w:ins>
      <w:r>
        <w:rPr>
          <w:webHidden/>
        </w:rPr>
      </w:r>
      <w:r>
        <w:rPr>
          <w:webHidden/>
        </w:rPr>
        <w:fldChar w:fldCharType="separate"/>
      </w:r>
      <w:ins w:id="4291" w:author="John Clevenger" w:date="2023-11-24T13:11:00Z">
        <w:r>
          <w:rPr>
            <w:webHidden/>
          </w:rPr>
          <w:t>99</w:t>
        </w:r>
        <w:r>
          <w:rPr>
            <w:webHidden/>
          </w:rPr>
          <w:fldChar w:fldCharType="end"/>
        </w:r>
        <w:r w:rsidRPr="001C0BC2">
          <w:rPr>
            <w:rStyle w:val="Hyperlink"/>
          </w:rPr>
          <w:fldChar w:fldCharType="end"/>
        </w:r>
      </w:ins>
    </w:p>
    <w:p w14:paraId="10819BE4" w14:textId="0FFDF0BD" w:rsidR="007F6AEB" w:rsidRDefault="007F6AEB">
      <w:pPr>
        <w:pStyle w:val="TOC1"/>
        <w:rPr>
          <w:ins w:id="4292" w:author="John Clevenger" w:date="2023-11-24T13:11:00Z"/>
          <w:rFonts w:asciiTheme="minorHAnsi" w:eastAsiaTheme="minorEastAsia" w:hAnsiTheme="minorHAnsi" w:cstheme="minorBidi"/>
          <w:b w:val="0"/>
          <w:bCs w:val="0"/>
          <w:iCs w:val="0"/>
          <w:kern w:val="2"/>
          <w:sz w:val="22"/>
          <w:szCs w:val="22"/>
          <w14:ligatures w14:val="standardContextual"/>
        </w:rPr>
      </w:pPr>
      <w:ins w:id="4293" w:author="John Clevenger" w:date="2023-11-24T13:11:00Z">
        <w:r w:rsidRPr="001C0BC2">
          <w:rPr>
            <w:rStyle w:val="Hyperlink"/>
          </w:rPr>
          <w:fldChar w:fldCharType="begin"/>
        </w:r>
        <w:r w:rsidRPr="001C0BC2">
          <w:rPr>
            <w:rStyle w:val="Hyperlink"/>
          </w:rPr>
          <w:instrText xml:space="preserve"> </w:instrText>
        </w:r>
        <w:r>
          <w:instrText>HYPERLINK \l "_Toc151724099"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D  –  ICPC Import/Export Interfaces</w:t>
        </w:r>
        <w:r>
          <w:rPr>
            <w:webHidden/>
          </w:rPr>
          <w:tab/>
        </w:r>
        <w:r>
          <w:rPr>
            <w:webHidden/>
          </w:rPr>
          <w:fldChar w:fldCharType="begin"/>
        </w:r>
        <w:r>
          <w:rPr>
            <w:webHidden/>
          </w:rPr>
          <w:instrText xml:space="preserve"> PAGEREF _Toc151724099 \h </w:instrText>
        </w:r>
      </w:ins>
      <w:r>
        <w:rPr>
          <w:webHidden/>
        </w:rPr>
      </w:r>
      <w:r>
        <w:rPr>
          <w:webHidden/>
        </w:rPr>
        <w:fldChar w:fldCharType="separate"/>
      </w:r>
      <w:ins w:id="4294" w:author="John Clevenger" w:date="2023-11-24T13:11:00Z">
        <w:r>
          <w:rPr>
            <w:webHidden/>
          </w:rPr>
          <w:t>103</w:t>
        </w:r>
        <w:r>
          <w:rPr>
            <w:webHidden/>
          </w:rPr>
          <w:fldChar w:fldCharType="end"/>
        </w:r>
        <w:r w:rsidRPr="001C0BC2">
          <w:rPr>
            <w:rStyle w:val="Hyperlink"/>
          </w:rPr>
          <w:fldChar w:fldCharType="end"/>
        </w:r>
      </w:ins>
    </w:p>
    <w:p w14:paraId="57462A02" w14:textId="2B3A6E30" w:rsidR="007F6AEB" w:rsidRDefault="007F6AEB">
      <w:pPr>
        <w:pStyle w:val="TOC1"/>
        <w:rPr>
          <w:ins w:id="4295" w:author="John Clevenger" w:date="2023-11-24T13:11:00Z"/>
          <w:rFonts w:asciiTheme="minorHAnsi" w:eastAsiaTheme="minorEastAsia" w:hAnsiTheme="minorHAnsi" w:cstheme="minorBidi"/>
          <w:b w:val="0"/>
          <w:bCs w:val="0"/>
          <w:iCs w:val="0"/>
          <w:kern w:val="2"/>
          <w:sz w:val="22"/>
          <w:szCs w:val="22"/>
          <w14:ligatures w14:val="standardContextual"/>
        </w:rPr>
      </w:pPr>
      <w:ins w:id="4296" w:author="John Clevenger" w:date="2023-11-24T13:11:00Z">
        <w:r w:rsidRPr="001C0BC2">
          <w:rPr>
            <w:rStyle w:val="Hyperlink"/>
          </w:rPr>
          <w:fldChar w:fldCharType="begin"/>
        </w:r>
        <w:r w:rsidRPr="001C0BC2">
          <w:rPr>
            <w:rStyle w:val="Hyperlink"/>
          </w:rPr>
          <w:instrText xml:space="preserve"> </w:instrText>
        </w:r>
        <w:r>
          <w:instrText>HYPERLINK \l "_Toc151724100"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E  –  Output Validators</w:t>
        </w:r>
        <w:r>
          <w:rPr>
            <w:webHidden/>
          </w:rPr>
          <w:tab/>
        </w:r>
        <w:r>
          <w:rPr>
            <w:webHidden/>
          </w:rPr>
          <w:fldChar w:fldCharType="begin"/>
        </w:r>
        <w:r>
          <w:rPr>
            <w:webHidden/>
          </w:rPr>
          <w:instrText xml:space="preserve"> PAGEREF _Toc151724100 \h </w:instrText>
        </w:r>
      </w:ins>
      <w:r>
        <w:rPr>
          <w:webHidden/>
        </w:rPr>
      </w:r>
      <w:r>
        <w:rPr>
          <w:webHidden/>
        </w:rPr>
        <w:fldChar w:fldCharType="separate"/>
      </w:r>
      <w:ins w:id="4297" w:author="John Clevenger" w:date="2023-11-24T13:11:00Z">
        <w:r>
          <w:rPr>
            <w:webHidden/>
          </w:rPr>
          <w:t>109</w:t>
        </w:r>
        <w:r>
          <w:rPr>
            <w:webHidden/>
          </w:rPr>
          <w:fldChar w:fldCharType="end"/>
        </w:r>
        <w:r w:rsidRPr="001C0BC2">
          <w:rPr>
            <w:rStyle w:val="Hyperlink"/>
          </w:rPr>
          <w:fldChar w:fldCharType="end"/>
        </w:r>
      </w:ins>
    </w:p>
    <w:p w14:paraId="39C660B3" w14:textId="0CB9A4C7" w:rsidR="007F6AEB" w:rsidRDefault="007F6AEB">
      <w:pPr>
        <w:pStyle w:val="TOC1"/>
        <w:rPr>
          <w:ins w:id="4298" w:author="John Clevenger" w:date="2023-11-24T13:11:00Z"/>
          <w:rFonts w:asciiTheme="minorHAnsi" w:eastAsiaTheme="minorEastAsia" w:hAnsiTheme="minorHAnsi" w:cstheme="minorBidi"/>
          <w:b w:val="0"/>
          <w:bCs w:val="0"/>
          <w:iCs w:val="0"/>
          <w:kern w:val="2"/>
          <w:sz w:val="22"/>
          <w:szCs w:val="22"/>
          <w14:ligatures w14:val="standardContextual"/>
        </w:rPr>
      </w:pPr>
      <w:ins w:id="4299" w:author="John Clevenger" w:date="2023-11-24T13:11:00Z">
        <w:r w:rsidRPr="001C0BC2">
          <w:rPr>
            <w:rStyle w:val="Hyperlink"/>
          </w:rPr>
          <w:fldChar w:fldCharType="begin"/>
        </w:r>
        <w:r w:rsidRPr="001C0BC2">
          <w:rPr>
            <w:rStyle w:val="Hyperlink"/>
          </w:rPr>
          <w:instrText xml:space="preserve"> </w:instrText>
        </w:r>
        <w:r>
          <w:instrText>HYPERLINK \l "_Toc151724101"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F  –  Language Definitions</w:t>
        </w:r>
        <w:r>
          <w:rPr>
            <w:webHidden/>
          </w:rPr>
          <w:tab/>
        </w:r>
        <w:r>
          <w:rPr>
            <w:webHidden/>
          </w:rPr>
          <w:fldChar w:fldCharType="begin"/>
        </w:r>
        <w:r>
          <w:rPr>
            <w:webHidden/>
          </w:rPr>
          <w:instrText xml:space="preserve"> PAGEREF _Toc151724101 \h </w:instrText>
        </w:r>
      </w:ins>
      <w:r>
        <w:rPr>
          <w:webHidden/>
        </w:rPr>
      </w:r>
      <w:r>
        <w:rPr>
          <w:webHidden/>
        </w:rPr>
        <w:fldChar w:fldCharType="separate"/>
      </w:r>
      <w:ins w:id="4300" w:author="John Clevenger" w:date="2023-11-24T13:11:00Z">
        <w:r>
          <w:rPr>
            <w:webHidden/>
          </w:rPr>
          <w:t>123</w:t>
        </w:r>
        <w:r>
          <w:rPr>
            <w:webHidden/>
          </w:rPr>
          <w:fldChar w:fldCharType="end"/>
        </w:r>
        <w:r w:rsidRPr="001C0BC2">
          <w:rPr>
            <w:rStyle w:val="Hyperlink"/>
          </w:rPr>
          <w:fldChar w:fldCharType="end"/>
        </w:r>
      </w:ins>
    </w:p>
    <w:p w14:paraId="0A7881EE" w14:textId="2FE8BAFC" w:rsidR="007F6AEB" w:rsidRDefault="007F6AEB">
      <w:pPr>
        <w:pStyle w:val="TOC1"/>
        <w:rPr>
          <w:ins w:id="4301" w:author="John Clevenger" w:date="2023-11-24T13:11:00Z"/>
          <w:rFonts w:asciiTheme="minorHAnsi" w:eastAsiaTheme="minorEastAsia" w:hAnsiTheme="minorHAnsi" w:cstheme="minorBidi"/>
          <w:b w:val="0"/>
          <w:bCs w:val="0"/>
          <w:iCs w:val="0"/>
          <w:kern w:val="2"/>
          <w:sz w:val="22"/>
          <w:szCs w:val="22"/>
          <w14:ligatures w14:val="standardContextual"/>
        </w:rPr>
      </w:pPr>
      <w:ins w:id="4302" w:author="John Clevenger" w:date="2023-11-24T13:11:00Z">
        <w:r w:rsidRPr="001C0BC2">
          <w:rPr>
            <w:rStyle w:val="Hyperlink"/>
          </w:rPr>
          <w:fldChar w:fldCharType="begin"/>
        </w:r>
        <w:r w:rsidRPr="001C0BC2">
          <w:rPr>
            <w:rStyle w:val="Hyperlink"/>
          </w:rPr>
          <w:instrText xml:space="preserve"> </w:instrText>
        </w:r>
        <w:r>
          <w:instrText>HYPERLINK \l "_Toc151724102"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G –  Using the PC</w:t>
        </w:r>
        <w:r w:rsidRPr="001C0BC2">
          <w:rPr>
            <w:rStyle w:val="Hyperlink"/>
            <w:vertAlign w:val="superscript"/>
          </w:rPr>
          <w:t xml:space="preserve">2 </w:t>
        </w:r>
        <w:r w:rsidRPr="001C0BC2">
          <w:rPr>
            <w:rStyle w:val="Hyperlink"/>
          </w:rPr>
          <w:t>API</w:t>
        </w:r>
        <w:r>
          <w:rPr>
            <w:webHidden/>
          </w:rPr>
          <w:tab/>
        </w:r>
        <w:r>
          <w:rPr>
            <w:webHidden/>
          </w:rPr>
          <w:fldChar w:fldCharType="begin"/>
        </w:r>
        <w:r>
          <w:rPr>
            <w:webHidden/>
          </w:rPr>
          <w:instrText xml:space="preserve"> PAGEREF _Toc151724102 \h </w:instrText>
        </w:r>
      </w:ins>
      <w:r>
        <w:rPr>
          <w:webHidden/>
        </w:rPr>
      </w:r>
      <w:r>
        <w:rPr>
          <w:webHidden/>
        </w:rPr>
        <w:fldChar w:fldCharType="separate"/>
      </w:r>
      <w:ins w:id="4303" w:author="John Clevenger" w:date="2023-11-24T13:11:00Z">
        <w:r>
          <w:rPr>
            <w:webHidden/>
          </w:rPr>
          <w:t>128</w:t>
        </w:r>
        <w:r>
          <w:rPr>
            <w:webHidden/>
          </w:rPr>
          <w:fldChar w:fldCharType="end"/>
        </w:r>
        <w:r w:rsidRPr="001C0BC2">
          <w:rPr>
            <w:rStyle w:val="Hyperlink"/>
          </w:rPr>
          <w:fldChar w:fldCharType="end"/>
        </w:r>
      </w:ins>
    </w:p>
    <w:p w14:paraId="4C1D4534" w14:textId="3071ED55" w:rsidR="007F6AEB" w:rsidRDefault="007F6AEB">
      <w:pPr>
        <w:pStyle w:val="TOC1"/>
        <w:rPr>
          <w:ins w:id="4304" w:author="John Clevenger" w:date="2023-11-24T13:11:00Z"/>
          <w:rFonts w:asciiTheme="minorHAnsi" w:eastAsiaTheme="minorEastAsia" w:hAnsiTheme="minorHAnsi" w:cstheme="minorBidi"/>
          <w:b w:val="0"/>
          <w:bCs w:val="0"/>
          <w:iCs w:val="0"/>
          <w:kern w:val="2"/>
          <w:sz w:val="22"/>
          <w:szCs w:val="22"/>
          <w14:ligatures w14:val="standardContextual"/>
        </w:rPr>
      </w:pPr>
      <w:ins w:id="4305" w:author="John Clevenger" w:date="2023-11-24T13:11:00Z">
        <w:r w:rsidRPr="001C0BC2">
          <w:rPr>
            <w:rStyle w:val="Hyperlink"/>
          </w:rPr>
          <w:fldChar w:fldCharType="begin"/>
        </w:r>
        <w:r w:rsidRPr="001C0BC2">
          <w:rPr>
            <w:rStyle w:val="Hyperlink"/>
          </w:rPr>
          <w:instrText xml:space="preserve"> </w:instrText>
        </w:r>
        <w:r>
          <w:instrText>HYPERLINK \l "_Toc151724103"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H – Troubleshooting / Getting Help</w:t>
        </w:r>
        <w:r>
          <w:rPr>
            <w:webHidden/>
          </w:rPr>
          <w:tab/>
        </w:r>
        <w:r>
          <w:rPr>
            <w:webHidden/>
          </w:rPr>
          <w:fldChar w:fldCharType="begin"/>
        </w:r>
        <w:r>
          <w:rPr>
            <w:webHidden/>
          </w:rPr>
          <w:instrText xml:space="preserve"> PAGEREF _Toc151724103 \h </w:instrText>
        </w:r>
      </w:ins>
      <w:r>
        <w:rPr>
          <w:webHidden/>
        </w:rPr>
      </w:r>
      <w:r>
        <w:rPr>
          <w:webHidden/>
        </w:rPr>
        <w:fldChar w:fldCharType="separate"/>
      </w:r>
      <w:ins w:id="4306" w:author="John Clevenger" w:date="2023-11-24T13:11:00Z">
        <w:r>
          <w:rPr>
            <w:webHidden/>
          </w:rPr>
          <w:t>129</w:t>
        </w:r>
        <w:r>
          <w:rPr>
            <w:webHidden/>
          </w:rPr>
          <w:fldChar w:fldCharType="end"/>
        </w:r>
        <w:r w:rsidRPr="001C0BC2">
          <w:rPr>
            <w:rStyle w:val="Hyperlink"/>
          </w:rPr>
          <w:fldChar w:fldCharType="end"/>
        </w:r>
      </w:ins>
    </w:p>
    <w:p w14:paraId="19F4A925" w14:textId="38B3B10D" w:rsidR="007F6AEB" w:rsidRDefault="007F6AEB">
      <w:pPr>
        <w:pStyle w:val="TOC1"/>
        <w:rPr>
          <w:ins w:id="4307" w:author="John Clevenger" w:date="2023-11-24T13:11:00Z"/>
          <w:rFonts w:asciiTheme="minorHAnsi" w:eastAsiaTheme="minorEastAsia" w:hAnsiTheme="minorHAnsi" w:cstheme="minorBidi"/>
          <w:b w:val="0"/>
          <w:bCs w:val="0"/>
          <w:iCs w:val="0"/>
          <w:kern w:val="2"/>
          <w:sz w:val="22"/>
          <w:szCs w:val="22"/>
          <w14:ligatures w14:val="standardContextual"/>
        </w:rPr>
      </w:pPr>
      <w:ins w:id="4308" w:author="John Clevenger" w:date="2023-11-24T13:11:00Z">
        <w:r w:rsidRPr="001C0BC2">
          <w:rPr>
            <w:rStyle w:val="Hyperlink"/>
          </w:rPr>
          <w:fldChar w:fldCharType="begin"/>
        </w:r>
        <w:r w:rsidRPr="001C0BC2">
          <w:rPr>
            <w:rStyle w:val="Hyperlink"/>
          </w:rPr>
          <w:instrText xml:space="preserve"> </w:instrText>
        </w:r>
        <w:r>
          <w:instrText>HYPERLINK \l "_Toc151724104"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I  –  PC</w:t>
        </w:r>
        <w:r w:rsidRPr="001C0BC2">
          <w:rPr>
            <w:rStyle w:val="Hyperlink"/>
            <w:vertAlign w:val="superscript"/>
          </w:rPr>
          <w:t>2</w:t>
        </w:r>
        <w:r w:rsidRPr="001C0BC2">
          <w:rPr>
            <w:rStyle w:val="Hyperlink"/>
          </w:rPr>
          <w:t xml:space="preserve"> Distribution Contents</w:t>
        </w:r>
        <w:r>
          <w:rPr>
            <w:webHidden/>
          </w:rPr>
          <w:tab/>
        </w:r>
        <w:r>
          <w:rPr>
            <w:webHidden/>
          </w:rPr>
          <w:fldChar w:fldCharType="begin"/>
        </w:r>
        <w:r>
          <w:rPr>
            <w:webHidden/>
          </w:rPr>
          <w:instrText xml:space="preserve"> PAGEREF _Toc151724104 \h </w:instrText>
        </w:r>
      </w:ins>
      <w:r>
        <w:rPr>
          <w:webHidden/>
        </w:rPr>
      </w:r>
      <w:r>
        <w:rPr>
          <w:webHidden/>
        </w:rPr>
        <w:fldChar w:fldCharType="separate"/>
      </w:r>
      <w:ins w:id="4309" w:author="John Clevenger" w:date="2023-11-24T13:11:00Z">
        <w:r>
          <w:rPr>
            <w:webHidden/>
          </w:rPr>
          <w:t>130</w:t>
        </w:r>
        <w:r>
          <w:rPr>
            <w:webHidden/>
          </w:rPr>
          <w:fldChar w:fldCharType="end"/>
        </w:r>
        <w:r w:rsidRPr="001C0BC2">
          <w:rPr>
            <w:rStyle w:val="Hyperlink"/>
          </w:rPr>
          <w:fldChar w:fldCharType="end"/>
        </w:r>
      </w:ins>
    </w:p>
    <w:p w14:paraId="5A09AE55" w14:textId="5D5A1455" w:rsidR="007F6AEB" w:rsidRDefault="007F6AEB">
      <w:pPr>
        <w:pStyle w:val="TOC1"/>
        <w:rPr>
          <w:ins w:id="4310" w:author="John Clevenger" w:date="2023-11-24T13:11:00Z"/>
          <w:rFonts w:asciiTheme="minorHAnsi" w:eastAsiaTheme="minorEastAsia" w:hAnsiTheme="minorHAnsi" w:cstheme="minorBidi"/>
          <w:b w:val="0"/>
          <w:bCs w:val="0"/>
          <w:iCs w:val="0"/>
          <w:kern w:val="2"/>
          <w:sz w:val="22"/>
          <w:szCs w:val="22"/>
          <w14:ligatures w14:val="standardContextual"/>
        </w:rPr>
      </w:pPr>
      <w:ins w:id="4311" w:author="John Clevenger" w:date="2023-11-24T13:11:00Z">
        <w:r w:rsidRPr="001C0BC2">
          <w:rPr>
            <w:rStyle w:val="Hyperlink"/>
          </w:rPr>
          <w:fldChar w:fldCharType="begin"/>
        </w:r>
        <w:r w:rsidRPr="001C0BC2">
          <w:rPr>
            <w:rStyle w:val="Hyperlink"/>
          </w:rPr>
          <w:instrText xml:space="preserve"> </w:instrText>
        </w:r>
        <w:r>
          <w:instrText>HYPERLINK \l "_Toc151724105"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J – Log files</w:t>
        </w:r>
        <w:r>
          <w:rPr>
            <w:webHidden/>
          </w:rPr>
          <w:tab/>
        </w:r>
        <w:r>
          <w:rPr>
            <w:webHidden/>
          </w:rPr>
          <w:fldChar w:fldCharType="begin"/>
        </w:r>
        <w:r>
          <w:rPr>
            <w:webHidden/>
          </w:rPr>
          <w:instrText xml:space="preserve"> PAGEREF _Toc151724105 \h </w:instrText>
        </w:r>
      </w:ins>
      <w:r>
        <w:rPr>
          <w:webHidden/>
        </w:rPr>
      </w:r>
      <w:r>
        <w:rPr>
          <w:webHidden/>
        </w:rPr>
        <w:fldChar w:fldCharType="separate"/>
      </w:r>
      <w:ins w:id="4312" w:author="John Clevenger" w:date="2023-11-24T13:11:00Z">
        <w:r>
          <w:rPr>
            <w:webHidden/>
          </w:rPr>
          <w:t>131</w:t>
        </w:r>
        <w:r>
          <w:rPr>
            <w:webHidden/>
          </w:rPr>
          <w:fldChar w:fldCharType="end"/>
        </w:r>
        <w:r w:rsidRPr="001C0BC2">
          <w:rPr>
            <w:rStyle w:val="Hyperlink"/>
          </w:rPr>
          <w:fldChar w:fldCharType="end"/>
        </w:r>
      </w:ins>
    </w:p>
    <w:p w14:paraId="4071CE11" w14:textId="7874D3AB" w:rsidR="007F6AEB" w:rsidRDefault="007F6AEB">
      <w:pPr>
        <w:pStyle w:val="TOC1"/>
        <w:rPr>
          <w:ins w:id="4313" w:author="John Clevenger" w:date="2023-11-24T13:11:00Z"/>
          <w:rFonts w:asciiTheme="minorHAnsi" w:eastAsiaTheme="minorEastAsia" w:hAnsiTheme="minorHAnsi" w:cstheme="minorBidi"/>
          <w:b w:val="0"/>
          <w:bCs w:val="0"/>
          <w:iCs w:val="0"/>
          <w:kern w:val="2"/>
          <w:sz w:val="22"/>
          <w:szCs w:val="22"/>
          <w14:ligatures w14:val="standardContextual"/>
        </w:rPr>
      </w:pPr>
      <w:ins w:id="4314" w:author="John Clevenger" w:date="2023-11-24T13:11:00Z">
        <w:r w:rsidRPr="001C0BC2">
          <w:rPr>
            <w:rStyle w:val="Hyperlink"/>
          </w:rPr>
          <w:fldChar w:fldCharType="begin"/>
        </w:r>
        <w:r w:rsidRPr="001C0BC2">
          <w:rPr>
            <w:rStyle w:val="Hyperlink"/>
          </w:rPr>
          <w:instrText xml:space="preserve"> </w:instrText>
        </w:r>
        <w:r>
          <w:instrText>HYPERLINK \l "_Toc151724106"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K – Reports Tools</w:t>
        </w:r>
        <w:r>
          <w:rPr>
            <w:webHidden/>
          </w:rPr>
          <w:tab/>
        </w:r>
        <w:r>
          <w:rPr>
            <w:webHidden/>
          </w:rPr>
          <w:fldChar w:fldCharType="begin"/>
        </w:r>
        <w:r>
          <w:rPr>
            <w:webHidden/>
          </w:rPr>
          <w:instrText xml:space="preserve"> PAGEREF _Toc151724106 \h </w:instrText>
        </w:r>
      </w:ins>
      <w:r>
        <w:rPr>
          <w:webHidden/>
        </w:rPr>
      </w:r>
      <w:r>
        <w:rPr>
          <w:webHidden/>
        </w:rPr>
        <w:fldChar w:fldCharType="separate"/>
      </w:r>
      <w:ins w:id="4315" w:author="John Clevenger" w:date="2023-11-24T13:11:00Z">
        <w:r>
          <w:rPr>
            <w:webHidden/>
          </w:rPr>
          <w:t>132</w:t>
        </w:r>
        <w:r>
          <w:rPr>
            <w:webHidden/>
          </w:rPr>
          <w:fldChar w:fldCharType="end"/>
        </w:r>
        <w:r w:rsidRPr="001C0BC2">
          <w:rPr>
            <w:rStyle w:val="Hyperlink"/>
          </w:rPr>
          <w:fldChar w:fldCharType="end"/>
        </w:r>
      </w:ins>
    </w:p>
    <w:p w14:paraId="68FB3E30" w14:textId="723A25BA" w:rsidR="007F6AEB" w:rsidRDefault="007F6AEB">
      <w:pPr>
        <w:pStyle w:val="TOC1"/>
        <w:rPr>
          <w:ins w:id="4316" w:author="John Clevenger" w:date="2023-11-24T13:11:00Z"/>
          <w:rFonts w:asciiTheme="minorHAnsi" w:eastAsiaTheme="minorEastAsia" w:hAnsiTheme="minorHAnsi" w:cstheme="minorBidi"/>
          <w:b w:val="0"/>
          <w:bCs w:val="0"/>
          <w:iCs w:val="0"/>
          <w:kern w:val="2"/>
          <w:sz w:val="22"/>
          <w:szCs w:val="22"/>
          <w14:ligatures w14:val="standardContextual"/>
        </w:rPr>
      </w:pPr>
      <w:ins w:id="4317" w:author="John Clevenger" w:date="2023-11-24T13:11:00Z">
        <w:r w:rsidRPr="001C0BC2">
          <w:rPr>
            <w:rStyle w:val="Hyperlink"/>
          </w:rPr>
          <w:fldChar w:fldCharType="begin"/>
        </w:r>
        <w:r w:rsidRPr="001C0BC2">
          <w:rPr>
            <w:rStyle w:val="Hyperlink"/>
          </w:rPr>
          <w:instrText xml:space="preserve"> </w:instrText>
        </w:r>
        <w:r>
          <w:instrText>HYPERLINK \l "_Toc151724107"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L – PC</w:t>
        </w:r>
        <w:r w:rsidRPr="001C0BC2">
          <w:rPr>
            <w:rStyle w:val="Hyperlink"/>
            <w:vertAlign w:val="superscript"/>
          </w:rPr>
          <w:t>2</w:t>
        </w:r>
        <w:r w:rsidRPr="001C0BC2">
          <w:rPr>
            <w:rStyle w:val="Hyperlink"/>
          </w:rPr>
          <w:t xml:space="preserve"> XML (Legacy) Event Feed</w:t>
        </w:r>
        <w:r>
          <w:rPr>
            <w:webHidden/>
          </w:rPr>
          <w:tab/>
        </w:r>
        <w:r>
          <w:rPr>
            <w:webHidden/>
          </w:rPr>
          <w:fldChar w:fldCharType="begin"/>
        </w:r>
        <w:r>
          <w:rPr>
            <w:webHidden/>
          </w:rPr>
          <w:instrText xml:space="preserve"> PAGEREF _Toc151724107 \h </w:instrText>
        </w:r>
      </w:ins>
      <w:r>
        <w:rPr>
          <w:webHidden/>
        </w:rPr>
      </w:r>
      <w:r>
        <w:rPr>
          <w:webHidden/>
        </w:rPr>
        <w:fldChar w:fldCharType="separate"/>
      </w:r>
      <w:ins w:id="4318" w:author="John Clevenger" w:date="2023-11-24T13:11:00Z">
        <w:r>
          <w:rPr>
            <w:webHidden/>
          </w:rPr>
          <w:t>135</w:t>
        </w:r>
        <w:r>
          <w:rPr>
            <w:webHidden/>
          </w:rPr>
          <w:fldChar w:fldCharType="end"/>
        </w:r>
        <w:r w:rsidRPr="001C0BC2">
          <w:rPr>
            <w:rStyle w:val="Hyperlink"/>
          </w:rPr>
          <w:fldChar w:fldCharType="end"/>
        </w:r>
      </w:ins>
    </w:p>
    <w:p w14:paraId="098D9361" w14:textId="40E7BB55" w:rsidR="007F6AEB" w:rsidRDefault="007F6AEB">
      <w:pPr>
        <w:pStyle w:val="TOC1"/>
        <w:rPr>
          <w:ins w:id="4319" w:author="John Clevenger" w:date="2023-11-24T13:11:00Z"/>
          <w:rFonts w:asciiTheme="minorHAnsi" w:eastAsiaTheme="minorEastAsia" w:hAnsiTheme="minorHAnsi" w:cstheme="minorBidi"/>
          <w:b w:val="0"/>
          <w:bCs w:val="0"/>
          <w:iCs w:val="0"/>
          <w:kern w:val="2"/>
          <w:sz w:val="22"/>
          <w:szCs w:val="22"/>
          <w14:ligatures w14:val="standardContextual"/>
        </w:rPr>
      </w:pPr>
      <w:ins w:id="4320" w:author="John Clevenger" w:date="2023-11-24T13:11:00Z">
        <w:r w:rsidRPr="001C0BC2">
          <w:rPr>
            <w:rStyle w:val="Hyperlink"/>
          </w:rPr>
          <w:fldChar w:fldCharType="begin"/>
        </w:r>
        <w:r w:rsidRPr="001C0BC2">
          <w:rPr>
            <w:rStyle w:val="Hyperlink"/>
          </w:rPr>
          <w:instrText xml:space="preserve"> </w:instrText>
        </w:r>
        <w:r>
          <w:instrText>HYPERLINK \l "_Toc151724108"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M – PC</w:t>
        </w:r>
        <w:r w:rsidRPr="001C0BC2">
          <w:rPr>
            <w:rStyle w:val="Hyperlink"/>
            <w:vertAlign w:val="superscript"/>
          </w:rPr>
          <w:t>2</w:t>
        </w:r>
        <w:r w:rsidRPr="001C0BC2">
          <w:rPr>
            <w:rStyle w:val="Hyperlink"/>
          </w:rPr>
          <w:t xml:space="preserve"> Web Services</w:t>
        </w:r>
        <w:r>
          <w:rPr>
            <w:webHidden/>
          </w:rPr>
          <w:tab/>
        </w:r>
        <w:r>
          <w:rPr>
            <w:webHidden/>
          </w:rPr>
          <w:fldChar w:fldCharType="begin"/>
        </w:r>
        <w:r>
          <w:rPr>
            <w:webHidden/>
          </w:rPr>
          <w:instrText xml:space="preserve"> PAGEREF _Toc151724108 \h </w:instrText>
        </w:r>
      </w:ins>
      <w:r>
        <w:rPr>
          <w:webHidden/>
        </w:rPr>
      </w:r>
      <w:r>
        <w:rPr>
          <w:webHidden/>
        </w:rPr>
        <w:fldChar w:fldCharType="separate"/>
      </w:r>
      <w:ins w:id="4321" w:author="John Clevenger" w:date="2023-11-24T13:11:00Z">
        <w:r>
          <w:rPr>
            <w:webHidden/>
          </w:rPr>
          <w:t>139</w:t>
        </w:r>
        <w:r>
          <w:rPr>
            <w:webHidden/>
          </w:rPr>
          <w:fldChar w:fldCharType="end"/>
        </w:r>
        <w:r w:rsidRPr="001C0BC2">
          <w:rPr>
            <w:rStyle w:val="Hyperlink"/>
          </w:rPr>
          <w:fldChar w:fldCharType="end"/>
        </w:r>
      </w:ins>
    </w:p>
    <w:p w14:paraId="175B9ED9" w14:textId="4D996DF5" w:rsidR="007F6AEB" w:rsidRDefault="007F6AEB">
      <w:pPr>
        <w:pStyle w:val="TOC1"/>
        <w:rPr>
          <w:ins w:id="4322" w:author="John Clevenger" w:date="2023-11-24T13:11:00Z"/>
          <w:rFonts w:asciiTheme="minorHAnsi" w:eastAsiaTheme="minorEastAsia" w:hAnsiTheme="minorHAnsi" w:cstheme="minorBidi"/>
          <w:b w:val="0"/>
          <w:bCs w:val="0"/>
          <w:iCs w:val="0"/>
          <w:kern w:val="2"/>
          <w:sz w:val="22"/>
          <w:szCs w:val="22"/>
          <w14:ligatures w14:val="standardContextual"/>
        </w:rPr>
      </w:pPr>
      <w:ins w:id="4323" w:author="John Clevenger" w:date="2023-11-24T13:11:00Z">
        <w:r w:rsidRPr="001C0BC2">
          <w:rPr>
            <w:rStyle w:val="Hyperlink"/>
          </w:rPr>
          <w:fldChar w:fldCharType="begin"/>
        </w:r>
        <w:r w:rsidRPr="001C0BC2">
          <w:rPr>
            <w:rStyle w:val="Hyperlink"/>
          </w:rPr>
          <w:instrText xml:space="preserve"> </w:instrText>
        </w:r>
        <w:r>
          <w:instrText>HYPERLINK \l "_Toc151724109"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N – PC</w:t>
        </w:r>
        <w:r w:rsidRPr="001C0BC2">
          <w:rPr>
            <w:rStyle w:val="Hyperlink"/>
            <w:vertAlign w:val="superscript"/>
          </w:rPr>
          <w:t>2</w:t>
        </w:r>
        <w:r w:rsidRPr="001C0BC2">
          <w:rPr>
            <w:rStyle w:val="Hyperlink"/>
          </w:rPr>
          <w:t xml:space="preserve"> Team Clients</w:t>
        </w:r>
        <w:r>
          <w:rPr>
            <w:webHidden/>
          </w:rPr>
          <w:tab/>
        </w:r>
        <w:r>
          <w:rPr>
            <w:webHidden/>
          </w:rPr>
          <w:fldChar w:fldCharType="begin"/>
        </w:r>
        <w:r>
          <w:rPr>
            <w:webHidden/>
          </w:rPr>
          <w:instrText xml:space="preserve"> PAGEREF _Toc151724109 \h </w:instrText>
        </w:r>
      </w:ins>
      <w:r>
        <w:rPr>
          <w:webHidden/>
        </w:rPr>
      </w:r>
      <w:r>
        <w:rPr>
          <w:webHidden/>
        </w:rPr>
        <w:fldChar w:fldCharType="separate"/>
      </w:r>
      <w:ins w:id="4324" w:author="John Clevenger" w:date="2023-11-24T13:11:00Z">
        <w:r>
          <w:rPr>
            <w:webHidden/>
          </w:rPr>
          <w:t>143</w:t>
        </w:r>
        <w:r>
          <w:rPr>
            <w:webHidden/>
          </w:rPr>
          <w:fldChar w:fldCharType="end"/>
        </w:r>
        <w:r w:rsidRPr="001C0BC2">
          <w:rPr>
            <w:rStyle w:val="Hyperlink"/>
          </w:rPr>
          <w:fldChar w:fldCharType="end"/>
        </w:r>
      </w:ins>
    </w:p>
    <w:p w14:paraId="30E99D8F" w14:textId="5F2A61DF" w:rsidR="007F6AEB" w:rsidRDefault="007F6AEB">
      <w:pPr>
        <w:pStyle w:val="TOC1"/>
        <w:rPr>
          <w:ins w:id="4325" w:author="John Clevenger" w:date="2023-11-24T13:11:00Z"/>
          <w:rFonts w:asciiTheme="minorHAnsi" w:eastAsiaTheme="minorEastAsia" w:hAnsiTheme="minorHAnsi" w:cstheme="minorBidi"/>
          <w:b w:val="0"/>
          <w:bCs w:val="0"/>
          <w:iCs w:val="0"/>
          <w:kern w:val="2"/>
          <w:sz w:val="22"/>
          <w:szCs w:val="22"/>
          <w14:ligatures w14:val="standardContextual"/>
        </w:rPr>
      </w:pPr>
      <w:ins w:id="4326" w:author="John Clevenger" w:date="2023-11-24T13:11:00Z">
        <w:r w:rsidRPr="001C0BC2">
          <w:rPr>
            <w:rStyle w:val="Hyperlink"/>
          </w:rPr>
          <w:fldChar w:fldCharType="begin"/>
        </w:r>
        <w:r w:rsidRPr="001C0BC2">
          <w:rPr>
            <w:rStyle w:val="Hyperlink"/>
          </w:rPr>
          <w:instrText xml:space="preserve"> </w:instrText>
        </w:r>
        <w:r>
          <w:instrText>HYPERLINK \l "_Toc151724110"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O – Input Validators</w:t>
        </w:r>
        <w:r>
          <w:rPr>
            <w:webHidden/>
          </w:rPr>
          <w:tab/>
        </w:r>
        <w:r>
          <w:rPr>
            <w:webHidden/>
          </w:rPr>
          <w:fldChar w:fldCharType="begin"/>
        </w:r>
        <w:r>
          <w:rPr>
            <w:webHidden/>
          </w:rPr>
          <w:instrText xml:space="preserve"> PAGEREF _Toc151724110 \h </w:instrText>
        </w:r>
      </w:ins>
      <w:r>
        <w:rPr>
          <w:webHidden/>
        </w:rPr>
      </w:r>
      <w:r>
        <w:rPr>
          <w:webHidden/>
        </w:rPr>
        <w:fldChar w:fldCharType="separate"/>
      </w:r>
      <w:ins w:id="4327" w:author="John Clevenger" w:date="2023-11-24T13:11:00Z">
        <w:r>
          <w:rPr>
            <w:webHidden/>
          </w:rPr>
          <w:t>146</w:t>
        </w:r>
        <w:r>
          <w:rPr>
            <w:webHidden/>
          </w:rPr>
          <w:fldChar w:fldCharType="end"/>
        </w:r>
        <w:r w:rsidRPr="001C0BC2">
          <w:rPr>
            <w:rStyle w:val="Hyperlink"/>
          </w:rPr>
          <w:fldChar w:fldCharType="end"/>
        </w:r>
      </w:ins>
    </w:p>
    <w:p w14:paraId="0D4E4FAB" w14:textId="39DD7B08" w:rsidR="007F6AEB" w:rsidRDefault="007F6AEB">
      <w:pPr>
        <w:pStyle w:val="TOC1"/>
        <w:rPr>
          <w:ins w:id="4328" w:author="John Clevenger" w:date="2023-11-24T13:11:00Z"/>
          <w:rFonts w:asciiTheme="minorHAnsi" w:eastAsiaTheme="minorEastAsia" w:hAnsiTheme="minorHAnsi" w:cstheme="minorBidi"/>
          <w:b w:val="0"/>
          <w:bCs w:val="0"/>
          <w:iCs w:val="0"/>
          <w:kern w:val="2"/>
          <w:sz w:val="22"/>
          <w:szCs w:val="22"/>
          <w14:ligatures w14:val="standardContextual"/>
        </w:rPr>
      </w:pPr>
      <w:ins w:id="4329" w:author="John Clevenger" w:date="2023-11-24T13:11:00Z">
        <w:r w:rsidRPr="001C0BC2">
          <w:rPr>
            <w:rStyle w:val="Hyperlink"/>
          </w:rPr>
          <w:fldChar w:fldCharType="begin"/>
        </w:r>
        <w:r w:rsidRPr="001C0BC2">
          <w:rPr>
            <w:rStyle w:val="Hyperlink"/>
          </w:rPr>
          <w:instrText xml:space="preserve"> </w:instrText>
        </w:r>
        <w:r>
          <w:instrText>HYPERLINK \l "_Toc151724111"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P – reject.ini</w:t>
        </w:r>
        <w:r>
          <w:rPr>
            <w:webHidden/>
          </w:rPr>
          <w:tab/>
        </w:r>
        <w:r>
          <w:rPr>
            <w:webHidden/>
          </w:rPr>
          <w:fldChar w:fldCharType="begin"/>
        </w:r>
        <w:r>
          <w:rPr>
            <w:webHidden/>
          </w:rPr>
          <w:instrText xml:space="preserve"> PAGEREF _Toc151724111 \h </w:instrText>
        </w:r>
      </w:ins>
      <w:r>
        <w:rPr>
          <w:webHidden/>
        </w:rPr>
      </w:r>
      <w:r>
        <w:rPr>
          <w:webHidden/>
        </w:rPr>
        <w:fldChar w:fldCharType="separate"/>
      </w:r>
      <w:ins w:id="4330" w:author="John Clevenger" w:date="2023-11-24T13:11:00Z">
        <w:r>
          <w:rPr>
            <w:webHidden/>
          </w:rPr>
          <w:t>154</w:t>
        </w:r>
        <w:r>
          <w:rPr>
            <w:webHidden/>
          </w:rPr>
          <w:fldChar w:fldCharType="end"/>
        </w:r>
        <w:r w:rsidRPr="001C0BC2">
          <w:rPr>
            <w:rStyle w:val="Hyperlink"/>
          </w:rPr>
          <w:fldChar w:fldCharType="end"/>
        </w:r>
      </w:ins>
    </w:p>
    <w:p w14:paraId="105308FF" w14:textId="3C8122E7" w:rsidR="007F6AEB" w:rsidRDefault="007F6AEB">
      <w:pPr>
        <w:pStyle w:val="TOC1"/>
        <w:rPr>
          <w:ins w:id="4331" w:author="John Clevenger" w:date="2023-11-24T13:11:00Z"/>
          <w:rFonts w:asciiTheme="minorHAnsi" w:eastAsiaTheme="minorEastAsia" w:hAnsiTheme="minorHAnsi" w:cstheme="minorBidi"/>
          <w:b w:val="0"/>
          <w:bCs w:val="0"/>
          <w:iCs w:val="0"/>
          <w:kern w:val="2"/>
          <w:sz w:val="22"/>
          <w:szCs w:val="22"/>
          <w14:ligatures w14:val="standardContextual"/>
        </w:rPr>
      </w:pPr>
      <w:ins w:id="4332" w:author="John Clevenger" w:date="2023-11-24T13:11:00Z">
        <w:r w:rsidRPr="001C0BC2">
          <w:rPr>
            <w:rStyle w:val="Hyperlink"/>
          </w:rPr>
          <w:fldChar w:fldCharType="begin"/>
        </w:r>
        <w:r w:rsidRPr="001C0BC2">
          <w:rPr>
            <w:rStyle w:val="Hyperlink"/>
          </w:rPr>
          <w:instrText xml:space="preserve"> </w:instrText>
        </w:r>
        <w:r>
          <w:instrText>HYPERLINK \l "_Toc151724112"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Q – GUI Customization</w:t>
        </w:r>
        <w:r>
          <w:rPr>
            <w:webHidden/>
          </w:rPr>
          <w:tab/>
        </w:r>
        <w:r>
          <w:rPr>
            <w:webHidden/>
          </w:rPr>
          <w:fldChar w:fldCharType="begin"/>
        </w:r>
        <w:r>
          <w:rPr>
            <w:webHidden/>
          </w:rPr>
          <w:instrText xml:space="preserve"> PAGEREF _Toc151724112 \h </w:instrText>
        </w:r>
      </w:ins>
      <w:r>
        <w:rPr>
          <w:webHidden/>
        </w:rPr>
      </w:r>
      <w:r>
        <w:rPr>
          <w:webHidden/>
        </w:rPr>
        <w:fldChar w:fldCharType="separate"/>
      </w:r>
      <w:ins w:id="4333" w:author="John Clevenger" w:date="2023-11-24T13:11:00Z">
        <w:r>
          <w:rPr>
            <w:webHidden/>
          </w:rPr>
          <w:t>156</w:t>
        </w:r>
        <w:r>
          <w:rPr>
            <w:webHidden/>
          </w:rPr>
          <w:fldChar w:fldCharType="end"/>
        </w:r>
        <w:r w:rsidRPr="001C0BC2">
          <w:rPr>
            <w:rStyle w:val="Hyperlink"/>
          </w:rPr>
          <w:fldChar w:fldCharType="end"/>
        </w:r>
      </w:ins>
    </w:p>
    <w:p w14:paraId="5C8CE91D" w14:textId="3E954556" w:rsidR="007F6AEB" w:rsidRDefault="007F6AEB">
      <w:pPr>
        <w:pStyle w:val="TOC1"/>
        <w:rPr>
          <w:ins w:id="4334" w:author="John Clevenger" w:date="2023-11-24T13:11:00Z"/>
          <w:rFonts w:asciiTheme="minorHAnsi" w:eastAsiaTheme="minorEastAsia" w:hAnsiTheme="minorHAnsi" w:cstheme="minorBidi"/>
          <w:b w:val="0"/>
          <w:bCs w:val="0"/>
          <w:iCs w:val="0"/>
          <w:kern w:val="2"/>
          <w:sz w:val="22"/>
          <w:szCs w:val="22"/>
          <w14:ligatures w14:val="standardContextual"/>
        </w:rPr>
      </w:pPr>
      <w:ins w:id="4335" w:author="John Clevenger" w:date="2023-11-24T13:11:00Z">
        <w:r w:rsidRPr="001C0BC2">
          <w:rPr>
            <w:rStyle w:val="Hyperlink"/>
          </w:rPr>
          <w:fldChar w:fldCharType="begin"/>
        </w:r>
        <w:r w:rsidRPr="001C0BC2">
          <w:rPr>
            <w:rStyle w:val="Hyperlink"/>
          </w:rPr>
          <w:instrText xml:space="preserve"> </w:instrText>
        </w:r>
        <w:r>
          <w:instrText>HYPERLINK \l "_Toc151724113"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R – Shadow Mode</w:t>
        </w:r>
        <w:r>
          <w:rPr>
            <w:webHidden/>
          </w:rPr>
          <w:tab/>
        </w:r>
        <w:r>
          <w:rPr>
            <w:webHidden/>
          </w:rPr>
          <w:fldChar w:fldCharType="begin"/>
        </w:r>
        <w:r>
          <w:rPr>
            <w:webHidden/>
          </w:rPr>
          <w:instrText xml:space="preserve"> PAGEREF _Toc151724113 \h </w:instrText>
        </w:r>
      </w:ins>
      <w:r>
        <w:rPr>
          <w:webHidden/>
        </w:rPr>
      </w:r>
      <w:r>
        <w:rPr>
          <w:webHidden/>
        </w:rPr>
        <w:fldChar w:fldCharType="separate"/>
      </w:r>
      <w:ins w:id="4336" w:author="John Clevenger" w:date="2023-11-24T13:11:00Z">
        <w:r>
          <w:rPr>
            <w:webHidden/>
          </w:rPr>
          <w:t>157</w:t>
        </w:r>
        <w:r>
          <w:rPr>
            <w:webHidden/>
          </w:rPr>
          <w:fldChar w:fldCharType="end"/>
        </w:r>
        <w:r w:rsidRPr="001C0BC2">
          <w:rPr>
            <w:rStyle w:val="Hyperlink"/>
          </w:rPr>
          <w:fldChar w:fldCharType="end"/>
        </w:r>
      </w:ins>
    </w:p>
    <w:p w14:paraId="24D7EC82" w14:textId="14689229" w:rsidR="007F6AEB" w:rsidRDefault="007F6AEB">
      <w:pPr>
        <w:pStyle w:val="TOC1"/>
        <w:rPr>
          <w:ins w:id="4337" w:author="John Clevenger" w:date="2023-11-24T13:11:00Z"/>
          <w:rFonts w:asciiTheme="minorHAnsi" w:eastAsiaTheme="minorEastAsia" w:hAnsiTheme="minorHAnsi" w:cstheme="minorBidi"/>
          <w:b w:val="0"/>
          <w:bCs w:val="0"/>
          <w:iCs w:val="0"/>
          <w:kern w:val="2"/>
          <w:sz w:val="22"/>
          <w:szCs w:val="22"/>
          <w14:ligatures w14:val="standardContextual"/>
        </w:rPr>
      </w:pPr>
      <w:ins w:id="4338" w:author="John Clevenger" w:date="2023-11-24T13:11:00Z">
        <w:r w:rsidRPr="001C0BC2">
          <w:rPr>
            <w:rStyle w:val="Hyperlink"/>
          </w:rPr>
          <w:fldChar w:fldCharType="begin"/>
        </w:r>
        <w:r w:rsidRPr="001C0BC2">
          <w:rPr>
            <w:rStyle w:val="Hyperlink"/>
          </w:rPr>
          <w:instrText xml:space="preserve"> </w:instrText>
        </w:r>
        <w:r>
          <w:instrText>HYPERLINK \l "_Toc151724114"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S – The </w:t>
        </w:r>
        <w:r w:rsidRPr="001C0BC2">
          <w:rPr>
            <w:rStyle w:val="Hyperlink"/>
            <w:i/>
          </w:rPr>
          <w:t>pc2rui</w:t>
        </w:r>
        <w:r w:rsidRPr="001C0BC2">
          <w:rPr>
            <w:rStyle w:val="Hyperlink"/>
          </w:rPr>
          <w:t xml:space="preserve"> Tool</w:t>
        </w:r>
        <w:r>
          <w:rPr>
            <w:webHidden/>
          </w:rPr>
          <w:tab/>
        </w:r>
        <w:r>
          <w:rPr>
            <w:webHidden/>
          </w:rPr>
          <w:fldChar w:fldCharType="begin"/>
        </w:r>
        <w:r>
          <w:rPr>
            <w:webHidden/>
          </w:rPr>
          <w:instrText xml:space="preserve"> PAGEREF _Toc151724114 \h </w:instrText>
        </w:r>
      </w:ins>
      <w:r>
        <w:rPr>
          <w:webHidden/>
        </w:rPr>
      </w:r>
      <w:r>
        <w:rPr>
          <w:webHidden/>
        </w:rPr>
        <w:fldChar w:fldCharType="separate"/>
      </w:r>
      <w:ins w:id="4339" w:author="John Clevenger" w:date="2023-11-24T13:11:00Z">
        <w:r>
          <w:rPr>
            <w:webHidden/>
          </w:rPr>
          <w:t>170</w:t>
        </w:r>
        <w:r>
          <w:rPr>
            <w:webHidden/>
          </w:rPr>
          <w:fldChar w:fldCharType="end"/>
        </w:r>
        <w:r w:rsidRPr="001C0BC2">
          <w:rPr>
            <w:rStyle w:val="Hyperlink"/>
          </w:rPr>
          <w:fldChar w:fldCharType="end"/>
        </w:r>
      </w:ins>
    </w:p>
    <w:p w14:paraId="0A98EB15" w14:textId="68634017" w:rsidR="007F6AEB" w:rsidRDefault="007F6AEB">
      <w:pPr>
        <w:pStyle w:val="TOC1"/>
        <w:rPr>
          <w:ins w:id="4340" w:author="John Clevenger" w:date="2023-11-24T13:11:00Z"/>
          <w:rFonts w:asciiTheme="minorHAnsi" w:eastAsiaTheme="minorEastAsia" w:hAnsiTheme="minorHAnsi" w:cstheme="minorBidi"/>
          <w:b w:val="0"/>
          <w:bCs w:val="0"/>
          <w:iCs w:val="0"/>
          <w:kern w:val="2"/>
          <w:sz w:val="22"/>
          <w:szCs w:val="22"/>
          <w14:ligatures w14:val="standardContextual"/>
        </w:rPr>
      </w:pPr>
      <w:ins w:id="4341" w:author="John Clevenger" w:date="2023-11-24T13:11:00Z">
        <w:r w:rsidRPr="001C0BC2">
          <w:rPr>
            <w:rStyle w:val="Hyperlink"/>
          </w:rPr>
          <w:fldChar w:fldCharType="begin"/>
        </w:r>
        <w:r w:rsidRPr="001C0BC2">
          <w:rPr>
            <w:rStyle w:val="Hyperlink"/>
          </w:rPr>
          <w:instrText xml:space="preserve"> </w:instrText>
        </w:r>
        <w:r>
          <w:instrText>HYPERLINK \l "_Toc151724115"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T – The </w:t>
        </w:r>
        <w:r w:rsidRPr="001C0BC2">
          <w:rPr>
            <w:rStyle w:val="Hyperlink"/>
            <w:i/>
          </w:rPr>
          <w:t>pc2tools</w:t>
        </w:r>
        <w:r w:rsidRPr="001C0BC2">
          <w:rPr>
            <w:rStyle w:val="Hyperlink"/>
          </w:rPr>
          <w:t xml:space="preserve"> Toolsuite</w:t>
        </w:r>
        <w:r>
          <w:rPr>
            <w:webHidden/>
          </w:rPr>
          <w:tab/>
        </w:r>
        <w:r>
          <w:rPr>
            <w:webHidden/>
          </w:rPr>
          <w:fldChar w:fldCharType="begin"/>
        </w:r>
        <w:r>
          <w:rPr>
            <w:webHidden/>
          </w:rPr>
          <w:instrText xml:space="preserve"> PAGEREF _Toc151724115 \h </w:instrText>
        </w:r>
      </w:ins>
      <w:r>
        <w:rPr>
          <w:webHidden/>
        </w:rPr>
      </w:r>
      <w:r>
        <w:rPr>
          <w:webHidden/>
        </w:rPr>
        <w:fldChar w:fldCharType="separate"/>
      </w:r>
      <w:ins w:id="4342" w:author="John Clevenger" w:date="2023-11-24T13:11:00Z">
        <w:r>
          <w:rPr>
            <w:webHidden/>
          </w:rPr>
          <w:t>172</w:t>
        </w:r>
        <w:r>
          <w:rPr>
            <w:webHidden/>
          </w:rPr>
          <w:fldChar w:fldCharType="end"/>
        </w:r>
        <w:r w:rsidRPr="001C0BC2">
          <w:rPr>
            <w:rStyle w:val="Hyperlink"/>
          </w:rPr>
          <w:fldChar w:fldCharType="end"/>
        </w:r>
      </w:ins>
    </w:p>
    <w:p w14:paraId="277F2C6B" w14:textId="5B68FE50" w:rsidR="007F6AEB" w:rsidRDefault="007F6AEB">
      <w:pPr>
        <w:pStyle w:val="TOC1"/>
        <w:rPr>
          <w:ins w:id="4343" w:author="John Clevenger" w:date="2023-11-24T13:11:00Z"/>
          <w:rFonts w:asciiTheme="minorHAnsi" w:eastAsiaTheme="minorEastAsia" w:hAnsiTheme="minorHAnsi" w:cstheme="minorBidi"/>
          <w:b w:val="0"/>
          <w:bCs w:val="0"/>
          <w:iCs w:val="0"/>
          <w:kern w:val="2"/>
          <w:sz w:val="22"/>
          <w:szCs w:val="22"/>
          <w14:ligatures w14:val="standardContextual"/>
        </w:rPr>
      </w:pPr>
      <w:ins w:id="4344" w:author="John Clevenger" w:date="2023-11-24T13:11:00Z">
        <w:r w:rsidRPr="001C0BC2">
          <w:rPr>
            <w:rStyle w:val="Hyperlink"/>
          </w:rPr>
          <w:fldChar w:fldCharType="begin"/>
        </w:r>
        <w:r w:rsidRPr="001C0BC2">
          <w:rPr>
            <w:rStyle w:val="Hyperlink"/>
          </w:rPr>
          <w:instrText xml:space="preserve"> </w:instrText>
        </w:r>
        <w:r>
          <w:instrText>HYPERLINK \l "_Toc151724116"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U – Running in a Sandbox</w:t>
        </w:r>
        <w:r>
          <w:rPr>
            <w:webHidden/>
          </w:rPr>
          <w:tab/>
        </w:r>
        <w:r>
          <w:rPr>
            <w:webHidden/>
          </w:rPr>
          <w:fldChar w:fldCharType="begin"/>
        </w:r>
        <w:r>
          <w:rPr>
            <w:webHidden/>
          </w:rPr>
          <w:instrText xml:space="preserve"> PAGEREF _Toc151724116 \h </w:instrText>
        </w:r>
      </w:ins>
      <w:r>
        <w:rPr>
          <w:webHidden/>
        </w:rPr>
      </w:r>
      <w:r>
        <w:rPr>
          <w:webHidden/>
        </w:rPr>
        <w:fldChar w:fldCharType="separate"/>
      </w:r>
      <w:ins w:id="4345" w:author="John Clevenger" w:date="2023-11-24T13:11:00Z">
        <w:r>
          <w:rPr>
            <w:webHidden/>
          </w:rPr>
          <w:t>175</w:t>
        </w:r>
        <w:r>
          <w:rPr>
            <w:webHidden/>
          </w:rPr>
          <w:fldChar w:fldCharType="end"/>
        </w:r>
        <w:r w:rsidRPr="001C0BC2">
          <w:rPr>
            <w:rStyle w:val="Hyperlink"/>
          </w:rPr>
          <w:fldChar w:fldCharType="end"/>
        </w:r>
      </w:ins>
    </w:p>
    <w:p w14:paraId="54D7C9A8" w14:textId="6EF14FF3" w:rsidR="007F6AEB" w:rsidRDefault="007F6AEB">
      <w:pPr>
        <w:pStyle w:val="TOC1"/>
        <w:rPr>
          <w:ins w:id="4346" w:author="John Clevenger" w:date="2023-11-24T13:11:00Z"/>
          <w:rFonts w:asciiTheme="minorHAnsi" w:eastAsiaTheme="minorEastAsia" w:hAnsiTheme="minorHAnsi" w:cstheme="minorBidi"/>
          <w:b w:val="0"/>
          <w:bCs w:val="0"/>
          <w:iCs w:val="0"/>
          <w:kern w:val="2"/>
          <w:sz w:val="22"/>
          <w:szCs w:val="22"/>
          <w14:ligatures w14:val="standardContextual"/>
        </w:rPr>
      </w:pPr>
      <w:ins w:id="4347" w:author="John Clevenger" w:date="2023-11-24T13:11:00Z">
        <w:r w:rsidRPr="001C0BC2">
          <w:rPr>
            <w:rStyle w:val="Hyperlink"/>
          </w:rPr>
          <w:fldChar w:fldCharType="begin"/>
        </w:r>
        <w:r w:rsidRPr="001C0BC2">
          <w:rPr>
            <w:rStyle w:val="Hyperlink"/>
          </w:rPr>
          <w:instrText xml:space="preserve"> </w:instrText>
        </w:r>
        <w:r>
          <w:instrText>HYPERLINK \l "_Toc151724117"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V – The Judgment Utilities Pane</w:t>
        </w:r>
        <w:r>
          <w:rPr>
            <w:webHidden/>
          </w:rPr>
          <w:tab/>
        </w:r>
        <w:r>
          <w:rPr>
            <w:webHidden/>
          </w:rPr>
          <w:fldChar w:fldCharType="begin"/>
        </w:r>
        <w:r>
          <w:rPr>
            <w:webHidden/>
          </w:rPr>
          <w:instrText xml:space="preserve"> PAGEREF _Toc151724117 \h </w:instrText>
        </w:r>
      </w:ins>
      <w:r>
        <w:rPr>
          <w:webHidden/>
        </w:rPr>
      </w:r>
      <w:r>
        <w:rPr>
          <w:webHidden/>
        </w:rPr>
        <w:fldChar w:fldCharType="separate"/>
      </w:r>
      <w:ins w:id="4348" w:author="John Clevenger" w:date="2023-11-24T13:11:00Z">
        <w:r>
          <w:rPr>
            <w:webHidden/>
          </w:rPr>
          <w:t>179</w:t>
        </w:r>
        <w:r>
          <w:rPr>
            <w:webHidden/>
          </w:rPr>
          <w:fldChar w:fldCharType="end"/>
        </w:r>
        <w:r w:rsidRPr="001C0BC2">
          <w:rPr>
            <w:rStyle w:val="Hyperlink"/>
          </w:rPr>
          <w:fldChar w:fldCharType="end"/>
        </w:r>
      </w:ins>
    </w:p>
    <w:p w14:paraId="2FFFC712" w14:textId="75600220" w:rsidR="007F6AEB" w:rsidDel="007F6AEB" w:rsidRDefault="007F6AEB">
      <w:pPr>
        <w:pStyle w:val="TOC1"/>
        <w:rPr>
          <w:del w:id="4349" w:author="John Clevenger" w:date="2023-11-24T13:11:00Z"/>
        </w:rPr>
      </w:pPr>
    </w:p>
    <w:p w14:paraId="2318ABA0" w14:textId="02BC3925" w:rsidR="00464988" w:rsidDel="00464988" w:rsidRDefault="00464988" w:rsidP="00072D6C">
      <w:pPr>
        <w:pStyle w:val="TOC1"/>
        <w:rPr>
          <w:del w:id="4350" w:author="John Clevenger" w:date="2023-11-24T13:02:00Z"/>
        </w:rPr>
      </w:pPr>
    </w:p>
    <w:p w14:paraId="10CA75F0" w14:textId="6671D200" w:rsidR="006A0F11" w:rsidDel="00464988" w:rsidRDefault="006A0F11" w:rsidP="00072D6C">
      <w:pPr>
        <w:pStyle w:val="TOC1"/>
        <w:rPr>
          <w:ins w:id="4351" w:author="John Clevenger [2]" w:date="2023-11-22T13:43:00Z"/>
          <w:del w:id="4352" w:author="John Clevenger" w:date="2023-11-24T13:02:00Z"/>
          <w:rFonts w:asciiTheme="minorHAnsi" w:eastAsiaTheme="minorEastAsia" w:hAnsiTheme="minorHAnsi" w:cstheme="minorBidi"/>
          <w:kern w:val="2"/>
          <w:sz w:val="22"/>
          <w:szCs w:val="22"/>
          <w14:ligatures w14:val="standardContextual"/>
        </w:rPr>
      </w:pPr>
      <w:ins w:id="4353" w:author="John Clevenger [2]" w:date="2023-11-22T13:43:00Z">
        <w:del w:id="4354" w:author="John Clevenger" w:date="2023-11-24T13:02:00Z">
          <w:r w:rsidRPr="00464988" w:rsidDel="00464988">
            <w:rPr>
              <w:rStyle w:val="Hyperlink"/>
            </w:rPr>
            <w:delText>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Pr>
            <w:delText>Introduction</w:delText>
          </w:r>
          <w:r w:rsidDel="00464988">
            <w:rPr>
              <w:webHidden/>
            </w:rPr>
            <w:tab/>
          </w:r>
        </w:del>
      </w:ins>
    </w:p>
    <w:p w14:paraId="421B2BD0" w14:textId="37922E7B" w:rsidR="006A0F11" w:rsidDel="00464988" w:rsidRDefault="006A0F11">
      <w:pPr>
        <w:pStyle w:val="TOC1"/>
        <w:rPr>
          <w:ins w:id="4355" w:author="John Clevenger [2]" w:date="2023-11-22T13:43:00Z"/>
          <w:del w:id="4356" w:author="John Clevenger" w:date="2023-11-24T13:02:00Z"/>
          <w:rFonts w:asciiTheme="minorHAnsi" w:eastAsiaTheme="minorEastAsia" w:hAnsiTheme="minorHAnsi" w:cstheme="minorBidi"/>
          <w:kern w:val="2"/>
          <w:sz w:val="22"/>
          <w:szCs w:val="22"/>
          <w14:ligatures w14:val="standardContextual"/>
        </w:rPr>
        <w:pPrChange w:id="4357" w:author="John Clevenger" w:date="2023-11-24T12:46:00Z">
          <w:pPr>
            <w:pStyle w:val="TOC2"/>
          </w:pPr>
        </w:pPrChange>
      </w:pPr>
      <w:ins w:id="4358" w:author="John Clevenger [2]" w:date="2023-11-22T13:43:00Z">
        <w:del w:id="4359"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276CAA2C" w14:textId="7E0DEE69" w:rsidR="006A0F11" w:rsidDel="00464988" w:rsidRDefault="006A0F11">
      <w:pPr>
        <w:pStyle w:val="TOC1"/>
        <w:rPr>
          <w:ins w:id="4360" w:author="John Clevenger [2]" w:date="2023-11-22T13:43:00Z"/>
          <w:del w:id="4361" w:author="John Clevenger" w:date="2023-11-24T13:02:00Z"/>
          <w:rFonts w:asciiTheme="minorHAnsi" w:eastAsiaTheme="minorEastAsia" w:hAnsiTheme="minorHAnsi" w:cstheme="minorBidi"/>
          <w:kern w:val="2"/>
          <w:sz w:val="22"/>
          <w:szCs w:val="22"/>
          <w14:ligatures w14:val="standardContextual"/>
        </w:rPr>
        <w:pPrChange w:id="4362" w:author="John Clevenger" w:date="2023-11-24T12:46:00Z">
          <w:pPr>
            <w:pStyle w:val="TOC2"/>
          </w:pPr>
        </w:pPrChange>
      </w:pPr>
      <w:ins w:id="4363" w:author="John Clevenger [2]" w:date="2023-11-22T13:43:00Z">
        <w:del w:id="4364" w:author="John Clevenger" w:date="2023-11-24T13:02:00Z">
          <w:r w:rsidRPr="00464988" w:rsidDel="00464988">
            <w:rPr>
              <w:rStyle w:val="Hyperlink"/>
              <w:rFonts w:cs="Arial"/>
            </w:rPr>
            <w:delText>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Compatibility Note</w:delText>
          </w:r>
          <w:r w:rsidDel="00464988">
            <w:rPr>
              <w:webHidden/>
            </w:rPr>
            <w:tab/>
          </w:r>
        </w:del>
      </w:ins>
    </w:p>
    <w:p w14:paraId="0EC92B23" w14:textId="77802827" w:rsidR="006A0F11" w:rsidDel="00464988" w:rsidRDefault="006A0F11">
      <w:pPr>
        <w:pStyle w:val="TOC1"/>
        <w:rPr>
          <w:ins w:id="4365" w:author="John Clevenger [2]" w:date="2023-11-22T13:43:00Z"/>
          <w:del w:id="4366" w:author="John Clevenger" w:date="2023-11-24T13:02:00Z"/>
          <w:rFonts w:asciiTheme="minorHAnsi" w:eastAsiaTheme="minorEastAsia" w:hAnsiTheme="minorHAnsi" w:cstheme="minorBidi"/>
          <w:kern w:val="2"/>
          <w:sz w:val="22"/>
          <w:szCs w:val="22"/>
          <w14:ligatures w14:val="standardContextual"/>
        </w:rPr>
        <w:pPrChange w:id="4367" w:author="John Clevenger" w:date="2023-11-24T12:46:00Z">
          <w:pPr>
            <w:pStyle w:val="TOC2"/>
          </w:pPr>
        </w:pPrChange>
      </w:pPr>
      <w:ins w:id="4368" w:author="John Clevenger [2]" w:date="2023-11-22T13:43:00Z">
        <w:del w:id="4369" w:author="John Clevenger" w:date="2023-11-24T13:02:00Z">
          <w:r w:rsidRPr="00464988" w:rsidDel="00464988">
            <w:rPr>
              <w:rStyle w:val="Hyperlink"/>
              <w:rFonts w:cs="Arial"/>
            </w:rPr>
            <w:delText>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References</w:delText>
          </w:r>
          <w:r w:rsidDel="00464988">
            <w:rPr>
              <w:webHidden/>
            </w:rPr>
            <w:tab/>
          </w:r>
        </w:del>
      </w:ins>
    </w:p>
    <w:p w14:paraId="56888653" w14:textId="0A9163AC" w:rsidR="006A0F11" w:rsidDel="00464988" w:rsidRDefault="006A0F11" w:rsidP="00464988">
      <w:pPr>
        <w:pStyle w:val="TOC1"/>
        <w:rPr>
          <w:ins w:id="4370" w:author="John Clevenger [2]" w:date="2023-11-22T13:43:00Z"/>
          <w:del w:id="4371" w:author="John Clevenger" w:date="2023-11-24T13:02:00Z"/>
          <w:rFonts w:asciiTheme="minorHAnsi" w:eastAsiaTheme="minorEastAsia" w:hAnsiTheme="minorHAnsi" w:cstheme="minorBidi"/>
          <w:kern w:val="2"/>
          <w:sz w:val="22"/>
          <w:szCs w:val="22"/>
          <w14:ligatures w14:val="standardContextual"/>
        </w:rPr>
      </w:pPr>
      <w:ins w:id="4372" w:author="John Clevenger [2]" w:date="2023-11-22T13:43:00Z">
        <w:del w:id="4373" w:author="John Clevenger" w:date="2023-11-24T13:02:00Z">
          <w:r w:rsidRPr="00464988" w:rsidDel="00464988">
            <w:rPr>
              <w:rStyle w:val="Hyperlink"/>
              <w:rFonts w:cs="Arial"/>
            </w:rPr>
            <w:delText>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Getting Started</w:delText>
          </w:r>
          <w:r w:rsidDel="00464988">
            <w:rPr>
              <w:webHidden/>
            </w:rPr>
            <w:tab/>
          </w:r>
        </w:del>
      </w:ins>
    </w:p>
    <w:p w14:paraId="4E960939" w14:textId="06A96892" w:rsidR="006A0F11" w:rsidDel="00464988" w:rsidRDefault="006A0F11">
      <w:pPr>
        <w:pStyle w:val="TOC1"/>
        <w:rPr>
          <w:ins w:id="4374" w:author="John Clevenger [2]" w:date="2023-11-22T13:43:00Z"/>
          <w:del w:id="4375" w:author="John Clevenger" w:date="2023-11-24T13:02:00Z"/>
          <w:rFonts w:asciiTheme="minorHAnsi" w:eastAsiaTheme="minorEastAsia" w:hAnsiTheme="minorHAnsi" w:cstheme="minorBidi"/>
          <w:kern w:val="2"/>
          <w:sz w:val="22"/>
          <w:szCs w:val="22"/>
          <w14:ligatures w14:val="standardContextual"/>
        </w:rPr>
        <w:pPrChange w:id="4376" w:author="John Clevenger" w:date="2023-11-24T12:46:00Z">
          <w:pPr>
            <w:pStyle w:val="TOC2"/>
          </w:pPr>
        </w:pPrChange>
      </w:pPr>
      <w:ins w:id="4377" w:author="John Clevenger [2]" w:date="2023-11-22T13:43:00Z">
        <w:del w:id="4378" w:author="John Clevenger" w:date="2023-11-24T13:02:00Z">
          <w:r w:rsidRPr="00464988" w:rsidDel="00464988">
            <w:rPr>
              <w:rStyle w:val="Hyperlink"/>
              <w:rFonts w:cs="Arial"/>
            </w:rPr>
            <w:delText>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6CECBF33" w14:textId="2C1D6D86" w:rsidR="006A0F11" w:rsidDel="00464988" w:rsidRDefault="006A0F11">
      <w:pPr>
        <w:pStyle w:val="TOC1"/>
        <w:rPr>
          <w:ins w:id="4379" w:author="John Clevenger [2]" w:date="2023-11-22T13:43:00Z"/>
          <w:del w:id="4380" w:author="John Clevenger" w:date="2023-11-24T13:02:00Z"/>
          <w:rFonts w:asciiTheme="minorHAnsi" w:eastAsiaTheme="minorEastAsia" w:hAnsiTheme="minorHAnsi" w:cstheme="minorBidi"/>
          <w:kern w:val="2"/>
          <w:sz w:val="22"/>
          <w:szCs w:val="22"/>
          <w14:ligatures w14:val="standardContextual"/>
        </w:rPr>
        <w:pPrChange w:id="4381" w:author="John Clevenger" w:date="2023-11-24T12:46:00Z">
          <w:pPr>
            <w:pStyle w:val="TOC2"/>
          </w:pPr>
        </w:pPrChange>
      </w:pPr>
      <w:ins w:id="4382" w:author="John Clevenger [2]" w:date="2023-11-22T13:43:00Z">
        <w:del w:id="4383" w:author="John Clevenger" w:date="2023-11-24T13:02:00Z">
          <w:r w:rsidRPr="00464988" w:rsidDel="00464988">
            <w:rPr>
              <w:rStyle w:val="Hyperlink"/>
              <w:rFonts w:cs="Arial"/>
            </w:rPr>
            <w:delText>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 Startup</w:delText>
          </w:r>
          <w:r w:rsidDel="00464988">
            <w:rPr>
              <w:webHidden/>
            </w:rPr>
            <w:tab/>
          </w:r>
        </w:del>
      </w:ins>
    </w:p>
    <w:p w14:paraId="516FEC28" w14:textId="7FFF8844" w:rsidR="006A0F11" w:rsidDel="00464988" w:rsidRDefault="006A0F11">
      <w:pPr>
        <w:pStyle w:val="TOC1"/>
        <w:rPr>
          <w:ins w:id="4384" w:author="John Clevenger [2]" w:date="2023-11-22T13:43:00Z"/>
          <w:del w:id="4385" w:author="John Clevenger" w:date="2023-11-24T13:02:00Z"/>
          <w:rFonts w:asciiTheme="minorHAnsi" w:eastAsiaTheme="minorEastAsia" w:hAnsiTheme="minorHAnsi" w:cstheme="minorBidi"/>
          <w:kern w:val="2"/>
          <w:sz w:val="22"/>
          <w:szCs w:val="22"/>
          <w14:ligatures w14:val="standardContextual"/>
        </w:rPr>
        <w:pPrChange w:id="4386" w:author="John Clevenger" w:date="2023-11-24T12:46:00Z">
          <w:pPr>
            <w:pStyle w:val="TOC2"/>
          </w:pPr>
        </w:pPrChange>
      </w:pPr>
      <w:ins w:id="4387" w:author="John Clevenger [2]" w:date="2023-11-22T13:43:00Z">
        <w:del w:id="4388" w:author="John Clevenger" w:date="2023-11-24T13:02:00Z">
          <w:r w:rsidRPr="00464988" w:rsidDel="00464988">
            <w:rPr>
              <w:rStyle w:val="Hyperlink"/>
              <w:rFonts w:cs="Arial"/>
            </w:rPr>
            <w:delText>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Configuration</w:delText>
          </w:r>
          <w:r w:rsidDel="00464988">
            <w:rPr>
              <w:webHidden/>
            </w:rPr>
            <w:tab/>
          </w:r>
        </w:del>
      </w:ins>
    </w:p>
    <w:p w14:paraId="4DC39246" w14:textId="091B89B3" w:rsidR="006A0F11" w:rsidDel="00464988" w:rsidRDefault="006A0F11">
      <w:pPr>
        <w:pStyle w:val="TOC1"/>
        <w:rPr>
          <w:ins w:id="4389" w:author="John Clevenger [2]" w:date="2023-11-22T13:43:00Z"/>
          <w:del w:id="4390" w:author="John Clevenger" w:date="2023-11-24T13:02:00Z"/>
          <w:rFonts w:asciiTheme="minorHAnsi" w:eastAsiaTheme="minorEastAsia" w:hAnsiTheme="minorHAnsi" w:cstheme="minorBidi"/>
          <w:kern w:val="2"/>
          <w:sz w:val="22"/>
          <w:szCs w:val="22"/>
          <w14:ligatures w14:val="standardContextual"/>
        </w:rPr>
        <w:pPrChange w:id="4391" w:author="John Clevenger" w:date="2023-11-24T12:46:00Z">
          <w:pPr>
            <w:pStyle w:val="TOC2"/>
          </w:pPr>
        </w:pPrChange>
      </w:pPr>
      <w:ins w:id="4392" w:author="John Clevenger [2]" w:date="2023-11-22T13:43:00Z">
        <w:del w:id="4393" w:author="John Clevenger" w:date="2023-11-24T13:02:00Z">
          <w:r w:rsidRPr="00464988" w:rsidDel="00464988">
            <w:rPr>
              <w:rStyle w:val="Hyperlink"/>
              <w:rFonts w:cs="Arial"/>
            </w:rPr>
            <w:delText>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w:delText>
          </w:r>
          <w:r w:rsidDel="00464988">
            <w:rPr>
              <w:webHidden/>
            </w:rPr>
            <w:tab/>
          </w:r>
        </w:del>
      </w:ins>
    </w:p>
    <w:p w14:paraId="62CF55CE" w14:textId="007E4836" w:rsidR="006A0F11" w:rsidDel="00464988" w:rsidRDefault="006A0F11">
      <w:pPr>
        <w:pStyle w:val="TOC1"/>
        <w:rPr>
          <w:ins w:id="4394" w:author="John Clevenger [2]" w:date="2023-11-22T13:43:00Z"/>
          <w:del w:id="4395" w:author="John Clevenger" w:date="2023-11-24T13:02:00Z"/>
          <w:rFonts w:asciiTheme="minorHAnsi" w:eastAsiaTheme="minorEastAsia" w:hAnsiTheme="minorHAnsi" w:cstheme="minorBidi"/>
          <w:kern w:val="2"/>
          <w:sz w:val="22"/>
          <w:szCs w:val="22"/>
          <w14:ligatures w14:val="standardContextual"/>
        </w:rPr>
        <w:pPrChange w:id="4396" w:author="John Clevenger" w:date="2023-11-24T12:46:00Z">
          <w:pPr>
            <w:pStyle w:val="TOC2"/>
          </w:pPr>
        </w:pPrChange>
      </w:pPr>
      <w:ins w:id="4397" w:author="John Clevenger [2]" w:date="2023-11-22T13:43:00Z">
        <w:del w:id="4398" w:author="John Clevenger" w:date="2023-11-24T13:02:00Z">
          <w:r w:rsidRPr="00464988" w:rsidDel="00464988">
            <w:rPr>
              <w:rStyle w:val="Hyperlink"/>
              <w:rFonts w:cs="Arial"/>
            </w:rPr>
            <w:delText>2.5.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Judge Startup</w:delText>
          </w:r>
          <w:r w:rsidDel="00464988">
            <w:rPr>
              <w:webHidden/>
            </w:rPr>
            <w:tab/>
          </w:r>
        </w:del>
      </w:ins>
    </w:p>
    <w:p w14:paraId="471B9986" w14:textId="07A4EB3B" w:rsidR="006A0F11" w:rsidDel="00464988" w:rsidRDefault="006A0F11">
      <w:pPr>
        <w:pStyle w:val="TOC1"/>
        <w:rPr>
          <w:ins w:id="4399" w:author="John Clevenger [2]" w:date="2023-11-22T13:43:00Z"/>
          <w:del w:id="4400" w:author="John Clevenger" w:date="2023-11-24T13:02:00Z"/>
          <w:rFonts w:asciiTheme="minorHAnsi" w:eastAsiaTheme="minorEastAsia" w:hAnsiTheme="minorHAnsi" w:cstheme="minorBidi"/>
          <w:kern w:val="2"/>
          <w:sz w:val="22"/>
          <w:szCs w:val="22"/>
          <w14:ligatures w14:val="standardContextual"/>
        </w:rPr>
        <w:pPrChange w:id="4401" w:author="John Clevenger" w:date="2023-11-24T12:46:00Z">
          <w:pPr>
            <w:pStyle w:val="TOC2"/>
          </w:pPr>
        </w:pPrChange>
      </w:pPr>
      <w:ins w:id="4402" w:author="John Clevenger [2]" w:date="2023-11-22T13:43:00Z">
        <w:del w:id="4403" w:author="John Clevenger" w:date="2023-11-24T13:02:00Z">
          <w:r w:rsidRPr="00464988" w:rsidDel="00464988">
            <w:rPr>
              <w:rStyle w:val="Hyperlink"/>
              <w:rFonts w:cs="Arial"/>
            </w:rPr>
            <w:delText>2.6.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Startup</w:delText>
          </w:r>
          <w:r w:rsidDel="00464988">
            <w:rPr>
              <w:webHidden/>
            </w:rPr>
            <w:tab/>
          </w:r>
        </w:del>
      </w:ins>
    </w:p>
    <w:p w14:paraId="08DD93C8" w14:textId="5CE0DEF8" w:rsidR="006A0F11" w:rsidDel="00464988" w:rsidRDefault="006A0F11">
      <w:pPr>
        <w:pStyle w:val="TOC1"/>
        <w:rPr>
          <w:ins w:id="4404" w:author="John Clevenger [2]" w:date="2023-11-22T13:43:00Z"/>
          <w:del w:id="4405" w:author="John Clevenger" w:date="2023-11-24T13:02:00Z"/>
          <w:rFonts w:asciiTheme="minorHAnsi" w:eastAsiaTheme="minorEastAsia" w:hAnsiTheme="minorHAnsi" w:cstheme="minorBidi"/>
          <w:kern w:val="2"/>
          <w:sz w:val="22"/>
          <w:szCs w:val="22"/>
          <w14:ligatures w14:val="standardContextual"/>
        </w:rPr>
        <w:pPrChange w:id="4406" w:author="John Clevenger" w:date="2023-11-24T12:46:00Z">
          <w:pPr>
            <w:pStyle w:val="TOC2"/>
          </w:pPr>
        </w:pPrChange>
      </w:pPr>
      <w:ins w:id="4407" w:author="John Clevenger [2]" w:date="2023-11-22T13:43:00Z">
        <w:del w:id="4408" w:author="John Clevenger" w:date="2023-11-24T13:02:00Z">
          <w:r w:rsidRPr="00464988" w:rsidDel="00464988">
            <w:rPr>
              <w:rStyle w:val="Hyperlink"/>
              <w:rFonts w:cs="Arial"/>
            </w:rPr>
            <w:delText>2.7.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377B1AED" w14:textId="39D6BFB3" w:rsidR="006A0F11" w:rsidDel="00464988" w:rsidRDefault="006A0F11">
      <w:pPr>
        <w:pStyle w:val="TOC1"/>
        <w:rPr>
          <w:ins w:id="4409" w:author="John Clevenger [2]" w:date="2023-11-22T13:43:00Z"/>
          <w:del w:id="4410" w:author="John Clevenger" w:date="2023-11-24T13:02:00Z"/>
          <w:rFonts w:asciiTheme="minorHAnsi" w:eastAsiaTheme="minorEastAsia" w:hAnsiTheme="minorHAnsi" w:cstheme="minorBidi"/>
          <w:kern w:val="2"/>
          <w:sz w:val="22"/>
          <w:szCs w:val="22"/>
          <w14:ligatures w14:val="standardContextual"/>
        </w:rPr>
        <w:pPrChange w:id="4411" w:author="John Clevenger" w:date="2023-11-24T12:46:00Z">
          <w:pPr>
            <w:pStyle w:val="TOC2"/>
          </w:pPr>
        </w:pPrChange>
      </w:pPr>
      <w:ins w:id="4412" w:author="John Clevenger [2]" w:date="2023-11-22T13:43:00Z">
        <w:del w:id="4413" w:author="John Clevenger" w:date="2023-11-24T13:02:00Z">
          <w:r w:rsidRPr="00464988" w:rsidDel="00464988">
            <w:rPr>
              <w:rStyle w:val="Hyperlink"/>
              <w:rFonts w:cs="Arial"/>
            </w:rPr>
            <w:delText>2.8.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Information</w:delText>
          </w:r>
          <w:r w:rsidDel="00464988">
            <w:rPr>
              <w:webHidden/>
            </w:rPr>
            <w:tab/>
          </w:r>
        </w:del>
      </w:ins>
    </w:p>
    <w:p w14:paraId="08C4C394" w14:textId="7E8511E3" w:rsidR="006A0F11" w:rsidDel="00464988" w:rsidRDefault="006A0F11" w:rsidP="00464988">
      <w:pPr>
        <w:pStyle w:val="TOC1"/>
        <w:rPr>
          <w:ins w:id="4414" w:author="John Clevenger [2]" w:date="2023-11-22T13:43:00Z"/>
          <w:del w:id="4415" w:author="John Clevenger" w:date="2023-11-24T13:02:00Z"/>
          <w:rFonts w:asciiTheme="minorHAnsi" w:eastAsiaTheme="minorEastAsia" w:hAnsiTheme="minorHAnsi" w:cstheme="minorBidi"/>
          <w:kern w:val="2"/>
          <w:sz w:val="22"/>
          <w:szCs w:val="22"/>
          <w14:ligatures w14:val="standardContextual"/>
        </w:rPr>
      </w:pPr>
      <w:ins w:id="4416" w:author="John Clevenger [2]" w:date="2023-11-22T13:43:00Z">
        <w:del w:id="4417" w:author="John Clevenger" w:date="2023-11-24T13:02:00Z">
          <w:r w:rsidRPr="00464988" w:rsidDel="00464988">
            <w:rPr>
              <w:rStyle w:val="Hyperlink"/>
              <w:rFonts w:cs="Arial"/>
            </w:rPr>
            <w:delText>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 Details</w:delText>
          </w:r>
          <w:r w:rsidDel="00464988">
            <w:rPr>
              <w:webHidden/>
            </w:rPr>
            <w:tab/>
          </w:r>
        </w:del>
      </w:ins>
    </w:p>
    <w:p w14:paraId="7F8FB132" w14:textId="520C25D4" w:rsidR="006A0F11" w:rsidDel="00464988" w:rsidRDefault="006A0F11">
      <w:pPr>
        <w:pStyle w:val="TOC1"/>
        <w:rPr>
          <w:ins w:id="4418" w:author="John Clevenger [2]" w:date="2023-11-22T13:43:00Z"/>
          <w:del w:id="4419" w:author="John Clevenger" w:date="2023-11-24T13:02:00Z"/>
          <w:rFonts w:asciiTheme="minorHAnsi" w:eastAsiaTheme="minorEastAsia" w:hAnsiTheme="minorHAnsi" w:cstheme="minorBidi"/>
          <w:kern w:val="2"/>
          <w:sz w:val="22"/>
          <w:szCs w:val="22"/>
          <w14:ligatures w14:val="standardContextual"/>
        </w:rPr>
        <w:pPrChange w:id="4420" w:author="John Clevenger" w:date="2023-11-24T12:46:00Z">
          <w:pPr>
            <w:pStyle w:val="TOC2"/>
          </w:pPr>
        </w:pPrChange>
      </w:pPr>
      <w:ins w:id="4421" w:author="John Clevenger [2]" w:date="2023-11-22T13:43:00Z">
        <w:del w:id="4422" w:author="John Clevenger" w:date="2023-11-24T13:02:00Z">
          <w:r w:rsidRPr="00464988" w:rsidDel="00464988">
            <w:rPr>
              <w:rStyle w:val="Hyperlink"/>
              <w:rFonts w:cs="Arial"/>
            </w:rPr>
            <w:delText>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w:delText>
          </w:r>
          <w:r w:rsidDel="00464988">
            <w:rPr>
              <w:webHidden/>
            </w:rPr>
            <w:tab/>
          </w:r>
        </w:del>
      </w:ins>
    </w:p>
    <w:p w14:paraId="468DC05A" w14:textId="3714134D" w:rsidR="006A0F11" w:rsidDel="00464988" w:rsidRDefault="006A0F11">
      <w:pPr>
        <w:pStyle w:val="TOC1"/>
        <w:rPr>
          <w:ins w:id="4423" w:author="John Clevenger [2]" w:date="2023-11-22T13:43:00Z"/>
          <w:del w:id="4424" w:author="John Clevenger" w:date="2023-11-24T13:02:00Z"/>
          <w:rFonts w:asciiTheme="minorHAnsi" w:eastAsiaTheme="minorEastAsia" w:hAnsiTheme="minorHAnsi" w:cstheme="minorBidi"/>
          <w:kern w:val="2"/>
          <w:sz w:val="22"/>
          <w:szCs w:val="22"/>
          <w14:ligatures w14:val="standardContextual"/>
        </w:rPr>
        <w:pPrChange w:id="4425" w:author="John Clevenger" w:date="2023-11-24T12:46:00Z">
          <w:pPr>
            <w:pStyle w:val="TOC2"/>
          </w:pPr>
        </w:pPrChange>
      </w:pPr>
      <w:ins w:id="4426" w:author="John Clevenger [2]" w:date="2023-11-22T13:43:00Z">
        <w:del w:id="4427" w:author="John Clevenger" w:date="2023-11-24T13:02:00Z">
          <w:r w:rsidRPr="00464988" w:rsidDel="00464988">
            <w:rPr>
              <w:rStyle w:val="Hyperlink"/>
              <w:rFonts w:cs="Arial"/>
            </w:rPr>
            <w:delText>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Network / Firewall Requirements</w:delText>
          </w:r>
          <w:r w:rsidDel="00464988">
            <w:rPr>
              <w:webHidden/>
            </w:rPr>
            <w:tab/>
          </w:r>
        </w:del>
      </w:ins>
    </w:p>
    <w:p w14:paraId="471919D5" w14:textId="18355049" w:rsidR="006A0F11" w:rsidDel="00464988" w:rsidRDefault="006A0F11">
      <w:pPr>
        <w:pStyle w:val="TOC1"/>
        <w:rPr>
          <w:ins w:id="4428" w:author="John Clevenger [2]" w:date="2023-11-22T13:43:00Z"/>
          <w:del w:id="4429" w:author="John Clevenger" w:date="2023-11-24T13:02:00Z"/>
          <w:rFonts w:asciiTheme="minorHAnsi" w:eastAsiaTheme="minorEastAsia" w:hAnsiTheme="minorHAnsi" w:cstheme="minorBidi"/>
          <w:kern w:val="2"/>
          <w:sz w:val="22"/>
          <w:szCs w:val="22"/>
          <w14:ligatures w14:val="standardContextual"/>
        </w:rPr>
        <w:pPrChange w:id="4430" w:author="John Clevenger" w:date="2023-11-24T12:46:00Z">
          <w:pPr>
            <w:pStyle w:val="TOC2"/>
          </w:pPr>
        </w:pPrChange>
      </w:pPr>
      <w:ins w:id="4431" w:author="John Clevenger [2]" w:date="2023-11-22T13:43:00Z">
        <w:del w:id="4432" w:author="John Clevenger" w:date="2023-11-24T13:02:00Z">
          <w:r w:rsidRPr="00464988" w:rsidDel="00464988">
            <w:rPr>
              <w:rStyle w:val="Hyperlink"/>
              <w:rFonts w:cs="Arial"/>
            </w:rPr>
            <w:delText>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Memory Limits</w:delText>
          </w:r>
          <w:r w:rsidDel="00464988">
            <w:rPr>
              <w:webHidden/>
            </w:rPr>
            <w:tab/>
          </w:r>
        </w:del>
      </w:ins>
    </w:p>
    <w:p w14:paraId="2900D1C1" w14:textId="5055B5CB" w:rsidR="006A0F11" w:rsidDel="00464988" w:rsidRDefault="006A0F11">
      <w:pPr>
        <w:pStyle w:val="TOC1"/>
        <w:rPr>
          <w:ins w:id="4433" w:author="John Clevenger [2]" w:date="2023-11-22T13:43:00Z"/>
          <w:del w:id="4434" w:author="John Clevenger" w:date="2023-11-24T13:02:00Z"/>
          <w:rFonts w:asciiTheme="minorHAnsi" w:eastAsiaTheme="minorEastAsia" w:hAnsiTheme="minorHAnsi" w:cstheme="minorBidi"/>
          <w:kern w:val="2"/>
          <w:sz w:val="22"/>
          <w:szCs w:val="22"/>
          <w14:ligatures w14:val="standardContextual"/>
        </w:rPr>
        <w:pPrChange w:id="4435" w:author="John Clevenger" w:date="2023-11-24T12:46:00Z">
          <w:pPr>
            <w:pStyle w:val="TOC2"/>
          </w:pPr>
        </w:pPrChange>
      </w:pPr>
      <w:ins w:id="4436" w:author="John Clevenger [2]" w:date="2023-11-22T13:43:00Z">
        <w:del w:id="4437" w:author="John Clevenger" w:date="2023-11-24T13:02:00Z">
          <w:r w:rsidRPr="00464988" w:rsidDel="00464988">
            <w:rPr>
              <w:rStyle w:val="Hyperlink"/>
              <w:rFonts w:cs="Arial"/>
            </w:rPr>
            <w:delText>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Security Alerts</w:delText>
          </w:r>
          <w:r w:rsidDel="00464988">
            <w:rPr>
              <w:webHidden/>
            </w:rPr>
            <w:tab/>
          </w:r>
        </w:del>
      </w:ins>
    </w:p>
    <w:p w14:paraId="1F7B96A2" w14:textId="032C0C35" w:rsidR="006A0F11" w:rsidDel="00464988" w:rsidRDefault="006A0F11">
      <w:pPr>
        <w:pStyle w:val="TOC1"/>
        <w:rPr>
          <w:ins w:id="4438" w:author="John Clevenger [2]" w:date="2023-11-22T13:43:00Z"/>
          <w:del w:id="4439" w:author="John Clevenger" w:date="2023-11-24T13:02:00Z"/>
          <w:rFonts w:asciiTheme="minorHAnsi" w:eastAsiaTheme="minorEastAsia" w:hAnsiTheme="minorHAnsi" w:cstheme="minorBidi"/>
          <w:kern w:val="2"/>
          <w:sz w:val="22"/>
          <w:szCs w:val="22"/>
          <w14:ligatures w14:val="standardContextual"/>
        </w:rPr>
        <w:pPrChange w:id="4440" w:author="John Clevenger" w:date="2023-11-24T12:46:00Z">
          <w:pPr>
            <w:pStyle w:val="TOC2"/>
          </w:pPr>
        </w:pPrChange>
      </w:pPr>
      <w:ins w:id="4441" w:author="John Clevenger [2]" w:date="2023-11-22T13:43:00Z">
        <w:del w:id="4442" w:author="John Clevenger" w:date="2023-11-24T13:02:00Z">
          <w:r w:rsidRPr="00464988" w:rsidDel="00464988">
            <w:rPr>
              <w:rStyle w:val="Hyperlink"/>
              <w:rFonts w:cs="Arial"/>
            </w:rPr>
            <w:delText>3.5.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Uninstall</w:delText>
          </w:r>
          <w:r w:rsidDel="00464988">
            <w:rPr>
              <w:webHidden/>
            </w:rPr>
            <w:tab/>
          </w:r>
        </w:del>
      </w:ins>
    </w:p>
    <w:p w14:paraId="634E7D32" w14:textId="4BDD1077" w:rsidR="006A0F11" w:rsidDel="00464988" w:rsidRDefault="006A0F11" w:rsidP="00464988">
      <w:pPr>
        <w:pStyle w:val="TOC1"/>
        <w:rPr>
          <w:ins w:id="4443" w:author="John Clevenger [2]" w:date="2023-11-22T13:43:00Z"/>
          <w:del w:id="4444" w:author="John Clevenger" w:date="2023-11-24T13:02:00Z"/>
          <w:rFonts w:asciiTheme="minorHAnsi" w:eastAsiaTheme="minorEastAsia" w:hAnsiTheme="minorHAnsi" w:cstheme="minorBidi"/>
          <w:kern w:val="2"/>
          <w:sz w:val="22"/>
          <w:szCs w:val="22"/>
          <w14:ligatures w14:val="standardContextual"/>
        </w:rPr>
      </w:pPr>
      <w:ins w:id="4445" w:author="John Clevenger [2]" w:date="2023-11-22T13:43:00Z">
        <w:del w:id="4446" w:author="John Clevenger" w:date="2023-11-24T13:02:00Z">
          <w:r w:rsidRPr="00464988" w:rsidDel="00464988">
            <w:rPr>
              <w:rStyle w:val="Hyperlink"/>
              <w:rFonts w:cs="Arial"/>
            </w:rPr>
            <w:delText>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Initialization  Files</w:delText>
          </w:r>
          <w:r w:rsidDel="00464988">
            <w:rPr>
              <w:webHidden/>
            </w:rPr>
            <w:tab/>
          </w:r>
        </w:del>
      </w:ins>
    </w:p>
    <w:p w14:paraId="5525D7C8" w14:textId="7ACD7C72" w:rsidR="006A0F11" w:rsidDel="00464988" w:rsidRDefault="006A0F11">
      <w:pPr>
        <w:pStyle w:val="TOC1"/>
        <w:rPr>
          <w:ins w:id="4447" w:author="John Clevenger [2]" w:date="2023-11-22T13:43:00Z"/>
          <w:del w:id="4448" w:author="John Clevenger" w:date="2023-11-24T13:02:00Z"/>
          <w:rFonts w:asciiTheme="minorHAnsi" w:eastAsiaTheme="minorEastAsia" w:hAnsiTheme="minorHAnsi" w:cstheme="minorBidi"/>
          <w:kern w:val="2"/>
          <w:sz w:val="22"/>
          <w:szCs w:val="22"/>
          <w14:ligatures w14:val="standardContextual"/>
        </w:rPr>
        <w:pPrChange w:id="4449" w:author="John Clevenger" w:date="2023-11-24T12:46:00Z">
          <w:pPr>
            <w:pStyle w:val="TOC2"/>
          </w:pPr>
        </w:pPrChange>
      </w:pPr>
      <w:ins w:id="4450" w:author="John Clevenger [2]" w:date="2023-11-22T13:43:00Z">
        <w:del w:id="4451" w:author="John Clevenger" w:date="2023-11-24T13:02:00Z">
          <w:r w:rsidRPr="00464988" w:rsidDel="00464988">
            <w:rPr>
              <w:rStyle w:val="Hyperlink"/>
              <w:rFonts w:cs="Arial"/>
            </w:rPr>
            <w:delText>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pc2v9.ini  file</w:delText>
          </w:r>
          <w:r w:rsidDel="00464988">
            <w:rPr>
              <w:webHidden/>
            </w:rPr>
            <w:tab/>
          </w:r>
        </w:del>
      </w:ins>
    </w:p>
    <w:p w14:paraId="27D3EDB9" w14:textId="382C22BE" w:rsidR="006A0F11" w:rsidDel="00464988" w:rsidRDefault="006A0F11">
      <w:pPr>
        <w:pStyle w:val="TOC1"/>
        <w:rPr>
          <w:ins w:id="4452" w:author="John Clevenger [2]" w:date="2023-11-22T13:43:00Z"/>
          <w:del w:id="4453" w:author="John Clevenger" w:date="2023-11-24T13:02:00Z"/>
          <w:rFonts w:asciiTheme="minorHAnsi" w:eastAsiaTheme="minorEastAsia" w:hAnsiTheme="minorHAnsi" w:cstheme="minorBidi"/>
          <w:kern w:val="2"/>
          <w:sz w:val="22"/>
          <w:szCs w:val="22"/>
          <w14:ligatures w14:val="standardContextual"/>
        </w:rPr>
        <w:pPrChange w:id="4454" w:author="John Clevenger" w:date="2023-11-24T12:46:00Z">
          <w:pPr>
            <w:pStyle w:val="TOC2"/>
          </w:pPr>
        </w:pPrChange>
      </w:pPr>
      <w:ins w:id="4455" w:author="John Clevenger [2]" w:date="2023-11-22T13:43:00Z">
        <w:del w:id="4456" w:author="John Clevenger" w:date="2023-11-24T13:02:00Z">
          <w:r w:rsidRPr="00464988" w:rsidDel="00464988">
            <w:rPr>
              <w:rStyle w:val="Hyperlink"/>
              <w:rFonts w:cs="Arial"/>
            </w:rPr>
            <w:delText>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Other Initialization Files</w:delText>
          </w:r>
          <w:r w:rsidDel="00464988">
            <w:rPr>
              <w:webHidden/>
            </w:rPr>
            <w:tab/>
          </w:r>
        </w:del>
      </w:ins>
    </w:p>
    <w:p w14:paraId="0853926D" w14:textId="103D9A49" w:rsidR="006A0F11" w:rsidDel="00464988" w:rsidRDefault="006A0F11" w:rsidP="00464988">
      <w:pPr>
        <w:pStyle w:val="TOC1"/>
        <w:rPr>
          <w:ins w:id="4457" w:author="John Clevenger [2]" w:date="2023-11-22T13:43:00Z"/>
          <w:del w:id="4458" w:author="John Clevenger" w:date="2023-11-24T13:02:00Z"/>
          <w:rFonts w:asciiTheme="minorHAnsi" w:eastAsiaTheme="minorEastAsia" w:hAnsiTheme="minorHAnsi" w:cstheme="minorBidi"/>
          <w:kern w:val="2"/>
          <w:sz w:val="22"/>
          <w:szCs w:val="22"/>
          <w14:ligatures w14:val="standardContextual"/>
        </w:rPr>
      </w:pPr>
      <w:ins w:id="4459" w:author="John Clevenger [2]" w:date="2023-11-22T13:43:00Z">
        <w:del w:id="4460" w:author="John Clevenger" w:date="2023-11-24T13:02:00Z">
          <w:r w:rsidRPr="00464988" w:rsidDel="00464988">
            <w:rPr>
              <w:rStyle w:val="Hyperlink"/>
              <w:rFonts w:cs="Arial"/>
            </w:rPr>
            <w:delText>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Startup Procedures</w:delText>
          </w:r>
          <w:r w:rsidDel="00464988">
            <w:rPr>
              <w:webHidden/>
            </w:rPr>
            <w:tab/>
          </w:r>
        </w:del>
      </w:ins>
    </w:p>
    <w:p w14:paraId="09250644" w14:textId="26548C08" w:rsidR="006A0F11" w:rsidDel="00464988" w:rsidRDefault="006A0F11">
      <w:pPr>
        <w:pStyle w:val="TOC1"/>
        <w:rPr>
          <w:ins w:id="4461" w:author="John Clevenger [2]" w:date="2023-11-22T13:43:00Z"/>
          <w:del w:id="4462" w:author="John Clevenger" w:date="2023-11-24T13:02:00Z"/>
          <w:rFonts w:asciiTheme="minorHAnsi" w:eastAsiaTheme="minorEastAsia" w:hAnsiTheme="minorHAnsi" w:cstheme="minorBidi"/>
          <w:kern w:val="2"/>
          <w:sz w:val="22"/>
          <w:szCs w:val="22"/>
          <w14:ligatures w14:val="standardContextual"/>
        </w:rPr>
        <w:pPrChange w:id="4463" w:author="John Clevenger" w:date="2023-11-24T12:46:00Z">
          <w:pPr>
            <w:pStyle w:val="TOC2"/>
          </w:pPr>
        </w:pPrChange>
      </w:pPr>
      <w:ins w:id="4464" w:author="John Clevenger [2]" w:date="2023-11-22T13:43:00Z">
        <w:del w:id="4465" w:author="John Clevenger" w:date="2023-11-24T13:02:00Z">
          <w:r w:rsidRPr="00464988" w:rsidDel="00464988">
            <w:rPr>
              <w:rStyle w:val="Hyperlink"/>
              <w:rFonts w:cs="Arial"/>
            </w:rPr>
            <w:delText>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Built-in Commands</w:delText>
          </w:r>
          <w:r w:rsidDel="00464988">
            <w:rPr>
              <w:webHidden/>
            </w:rPr>
            <w:tab/>
          </w:r>
        </w:del>
      </w:ins>
    </w:p>
    <w:p w14:paraId="6C6E07B0" w14:textId="148CDA83" w:rsidR="006A0F11" w:rsidDel="00464988" w:rsidRDefault="006A0F11">
      <w:pPr>
        <w:pStyle w:val="TOC1"/>
        <w:rPr>
          <w:ins w:id="4466" w:author="John Clevenger [2]" w:date="2023-11-22T13:43:00Z"/>
          <w:del w:id="4467" w:author="John Clevenger" w:date="2023-11-24T13:02:00Z"/>
          <w:rFonts w:asciiTheme="minorHAnsi" w:eastAsiaTheme="minorEastAsia" w:hAnsiTheme="minorHAnsi" w:cstheme="minorBidi"/>
          <w:kern w:val="2"/>
          <w:sz w:val="22"/>
          <w:szCs w:val="22"/>
          <w14:ligatures w14:val="standardContextual"/>
        </w:rPr>
        <w:pPrChange w:id="4468" w:author="John Clevenger" w:date="2023-11-24T12:46:00Z">
          <w:pPr>
            <w:pStyle w:val="TOC2"/>
          </w:pPr>
        </w:pPrChange>
      </w:pPr>
      <w:ins w:id="4469" w:author="John Clevenger [2]" w:date="2023-11-22T13:43:00Z">
        <w:del w:id="4470" w:author="John Clevenger" w:date="2023-11-24T13:02:00Z">
          <w:r w:rsidRPr="00464988" w:rsidDel="00464988">
            <w:rPr>
              <w:rStyle w:val="Hyperlink"/>
              <w:rFonts w:cs="Arial"/>
            </w:rPr>
            <w:delText>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5429D27D" w14:textId="7AA791A1" w:rsidR="006A0F11" w:rsidDel="00464988" w:rsidRDefault="006A0F11">
      <w:pPr>
        <w:pStyle w:val="TOC1"/>
        <w:rPr>
          <w:ins w:id="4471" w:author="John Clevenger [2]" w:date="2023-11-22T13:43:00Z"/>
          <w:del w:id="4472" w:author="John Clevenger" w:date="2023-11-24T13:02:00Z"/>
          <w:rFonts w:asciiTheme="minorHAnsi" w:eastAsiaTheme="minorEastAsia" w:hAnsiTheme="minorHAnsi" w:cstheme="minorBidi"/>
          <w:kern w:val="2"/>
          <w:sz w:val="22"/>
          <w:szCs w:val="22"/>
          <w14:ligatures w14:val="standardContextual"/>
        </w:rPr>
        <w:pPrChange w:id="4473" w:author="John Clevenger" w:date="2023-11-24T12:46:00Z">
          <w:pPr>
            <w:pStyle w:val="TOC2"/>
          </w:pPr>
        </w:pPrChange>
      </w:pPr>
      <w:ins w:id="4474" w:author="John Clevenger [2]" w:date="2023-11-22T13:43:00Z">
        <w:del w:id="4475" w:author="John Clevenger" w:date="2023-11-24T13:02:00Z">
          <w:r w:rsidRPr="00464988" w:rsidDel="00464988">
            <w:rPr>
              <w:rStyle w:val="Hyperlink"/>
              <w:rFonts w:cs="Arial"/>
            </w:rPr>
            <w:delText>5.3.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Non-GUI Server Startup</w:delText>
          </w:r>
          <w:r w:rsidDel="00464988">
            <w:rPr>
              <w:webHidden/>
            </w:rPr>
            <w:tab/>
          </w:r>
        </w:del>
      </w:ins>
    </w:p>
    <w:p w14:paraId="637CE072" w14:textId="098AB69E" w:rsidR="006A0F11" w:rsidDel="00464988" w:rsidRDefault="006A0F11">
      <w:pPr>
        <w:pStyle w:val="TOC1"/>
        <w:rPr>
          <w:ins w:id="4476" w:author="John Clevenger [2]" w:date="2023-11-22T13:43:00Z"/>
          <w:del w:id="4477" w:author="John Clevenger" w:date="2023-11-24T13:02:00Z"/>
          <w:rFonts w:asciiTheme="minorHAnsi" w:eastAsiaTheme="minorEastAsia" w:hAnsiTheme="minorHAnsi" w:cstheme="minorBidi"/>
          <w:kern w:val="2"/>
          <w:sz w:val="22"/>
          <w:szCs w:val="22"/>
          <w14:ligatures w14:val="standardContextual"/>
        </w:rPr>
        <w:pPrChange w:id="4478" w:author="John Clevenger" w:date="2023-11-24T12:46:00Z">
          <w:pPr>
            <w:pStyle w:val="TOC2"/>
          </w:pPr>
        </w:pPrChange>
      </w:pPr>
      <w:ins w:id="4479" w:author="John Clevenger [2]" w:date="2023-11-22T13:43:00Z">
        <w:del w:id="4480" w:author="John Clevenger" w:date="2023-11-24T13:02:00Z">
          <w:r w:rsidRPr="00464988" w:rsidDel="00464988">
            <w:rPr>
              <w:rStyle w:val="Hyperlink"/>
              <w:rFonts w:cs="Arial"/>
            </w:rPr>
            <w:delText>5.4.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GUI Controls</w:delText>
          </w:r>
          <w:r w:rsidDel="00464988">
            <w:rPr>
              <w:webHidden/>
            </w:rPr>
            <w:tab/>
          </w:r>
        </w:del>
      </w:ins>
    </w:p>
    <w:p w14:paraId="48BB69DA" w14:textId="298C78E2" w:rsidR="006A0F11" w:rsidDel="00464988" w:rsidRDefault="006A0F11">
      <w:pPr>
        <w:pStyle w:val="TOC1"/>
        <w:rPr>
          <w:ins w:id="4481" w:author="John Clevenger [2]" w:date="2023-11-22T13:43:00Z"/>
          <w:del w:id="4482" w:author="John Clevenger" w:date="2023-11-24T13:02:00Z"/>
          <w:rFonts w:asciiTheme="minorHAnsi" w:eastAsiaTheme="minorEastAsia" w:hAnsiTheme="minorHAnsi" w:cstheme="minorBidi"/>
          <w:kern w:val="2"/>
          <w:sz w:val="22"/>
          <w:szCs w:val="22"/>
          <w14:ligatures w14:val="standardContextual"/>
        </w:rPr>
        <w:pPrChange w:id="4483" w:author="John Clevenger" w:date="2023-11-24T12:46:00Z">
          <w:pPr>
            <w:pStyle w:val="TOC3"/>
          </w:pPr>
        </w:pPrChange>
      </w:pPr>
      <w:ins w:id="4484" w:author="John Clevenger [2]" w:date="2023-11-22T13:43:00Z">
        <w:del w:id="4485" w:author="John Clevenger" w:date="2023-11-24T13:02:00Z">
          <w:r w:rsidRPr="00464988" w:rsidDel="00464988">
            <w:rPr>
              <w:rStyle w:val="Hyperlink"/>
              <w:rFonts w:cs="Arial"/>
              <w:b w:val="0"/>
              <w:bCs w:val="0"/>
              <w:rPrChange w:id="4486" w:author="John Clevenger" w:date="2023-11-24T13:02:00Z">
                <w:rPr>
                  <w:rStyle w:val="Hyperlink"/>
                  <w:rFonts w:cs="Arial"/>
                  <w:b/>
                  <w:bCs/>
                </w:rPr>
              </w:rPrChange>
            </w:rPr>
            <w:delText>5.4.1.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487" w:author="John Clevenger" w:date="2023-11-24T13:02:00Z">
                <w:rPr>
                  <w:rStyle w:val="Hyperlink"/>
                  <w:rFonts w:cs="Arial"/>
                  <w:b/>
                  <w:bCs/>
                </w:rPr>
              </w:rPrChange>
            </w:rPr>
            <w:delText>Adding Sites</w:delText>
          </w:r>
          <w:r w:rsidDel="00464988">
            <w:rPr>
              <w:webHidden/>
            </w:rPr>
            <w:tab/>
          </w:r>
        </w:del>
      </w:ins>
    </w:p>
    <w:p w14:paraId="58D8B460" w14:textId="0D063365" w:rsidR="006A0F11" w:rsidDel="00464988" w:rsidRDefault="006A0F11">
      <w:pPr>
        <w:pStyle w:val="TOC1"/>
        <w:rPr>
          <w:ins w:id="4488" w:author="John Clevenger [2]" w:date="2023-11-22T13:43:00Z"/>
          <w:del w:id="4489" w:author="John Clevenger" w:date="2023-11-24T13:02:00Z"/>
          <w:rFonts w:asciiTheme="minorHAnsi" w:eastAsiaTheme="minorEastAsia" w:hAnsiTheme="minorHAnsi" w:cstheme="minorBidi"/>
          <w:kern w:val="2"/>
          <w:sz w:val="22"/>
          <w:szCs w:val="22"/>
          <w14:ligatures w14:val="standardContextual"/>
        </w:rPr>
        <w:pPrChange w:id="4490" w:author="John Clevenger" w:date="2023-11-24T12:46:00Z">
          <w:pPr>
            <w:pStyle w:val="TOC3"/>
          </w:pPr>
        </w:pPrChange>
      </w:pPr>
      <w:ins w:id="4491" w:author="John Clevenger [2]" w:date="2023-11-22T13:43:00Z">
        <w:del w:id="4492" w:author="John Clevenger" w:date="2023-11-24T13:02:00Z">
          <w:r w:rsidRPr="00464988" w:rsidDel="00464988">
            <w:rPr>
              <w:rStyle w:val="Hyperlink"/>
              <w:rFonts w:cs="Arial"/>
              <w:b w:val="0"/>
              <w:bCs w:val="0"/>
              <w:rPrChange w:id="4493" w:author="John Clevenger" w:date="2023-11-24T13:02:00Z">
                <w:rPr>
                  <w:rStyle w:val="Hyperlink"/>
                  <w:rFonts w:cs="Arial"/>
                  <w:b/>
                  <w:bCs/>
                </w:rPr>
              </w:rPrChange>
            </w:rPr>
            <w:delText>5.4.2.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494" w:author="John Clevenger" w:date="2023-11-24T13:02:00Z">
                <w:rPr>
                  <w:rStyle w:val="Hyperlink"/>
                  <w:rFonts w:cs="Arial"/>
                  <w:b/>
                  <w:bCs/>
                </w:rPr>
              </w:rPrChange>
            </w:rPr>
            <w:delText>Restarting / Reconnecting Servers</w:delText>
          </w:r>
          <w:r w:rsidDel="00464988">
            <w:rPr>
              <w:webHidden/>
            </w:rPr>
            <w:tab/>
          </w:r>
        </w:del>
      </w:ins>
    </w:p>
    <w:p w14:paraId="0C8C9B19" w14:textId="41EE737F" w:rsidR="006A0F11" w:rsidDel="00464988" w:rsidRDefault="006A0F11">
      <w:pPr>
        <w:pStyle w:val="TOC1"/>
        <w:rPr>
          <w:ins w:id="4495" w:author="John Clevenger [2]" w:date="2023-11-22T13:43:00Z"/>
          <w:del w:id="4496" w:author="John Clevenger" w:date="2023-11-24T13:02:00Z"/>
          <w:rFonts w:asciiTheme="minorHAnsi" w:eastAsiaTheme="minorEastAsia" w:hAnsiTheme="minorHAnsi" w:cstheme="minorBidi"/>
          <w:kern w:val="2"/>
          <w:sz w:val="22"/>
          <w:szCs w:val="22"/>
          <w14:ligatures w14:val="standardContextual"/>
        </w:rPr>
        <w:pPrChange w:id="4497" w:author="John Clevenger" w:date="2023-11-24T12:46:00Z">
          <w:pPr>
            <w:pStyle w:val="TOC3"/>
          </w:pPr>
        </w:pPrChange>
      </w:pPr>
      <w:ins w:id="4498" w:author="John Clevenger [2]" w:date="2023-11-22T13:43:00Z">
        <w:del w:id="4499" w:author="John Clevenger" w:date="2023-11-24T13:02:00Z">
          <w:r w:rsidRPr="00464988" w:rsidDel="00464988">
            <w:rPr>
              <w:rStyle w:val="Hyperlink"/>
              <w:rFonts w:cs="Arial"/>
              <w:b w:val="0"/>
              <w:bCs w:val="0"/>
              <w:rPrChange w:id="4500" w:author="John Clevenger" w:date="2023-11-24T13:02:00Z">
                <w:rPr>
                  <w:rStyle w:val="Hyperlink"/>
                  <w:rFonts w:cs="Arial"/>
                  <w:b/>
                  <w:bCs/>
                </w:rPr>
              </w:rPrChange>
            </w:rPr>
            <w:delText>5.4.3.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01" w:author="John Clevenger" w:date="2023-11-24T13:02:00Z">
                <w:rPr>
                  <w:rStyle w:val="Hyperlink"/>
                  <w:rFonts w:cs="Arial"/>
                  <w:b/>
                  <w:bCs/>
                </w:rPr>
              </w:rPrChange>
            </w:rPr>
            <w:delText>Connections and Logins</w:delText>
          </w:r>
          <w:r w:rsidDel="00464988">
            <w:rPr>
              <w:webHidden/>
            </w:rPr>
            <w:tab/>
          </w:r>
        </w:del>
      </w:ins>
    </w:p>
    <w:p w14:paraId="0926C7DB" w14:textId="73D1A5C0" w:rsidR="006A0F11" w:rsidDel="00464988" w:rsidRDefault="006A0F11">
      <w:pPr>
        <w:pStyle w:val="TOC1"/>
        <w:rPr>
          <w:ins w:id="4502" w:author="John Clevenger [2]" w:date="2023-11-22T13:43:00Z"/>
          <w:del w:id="4503" w:author="John Clevenger" w:date="2023-11-24T13:02:00Z"/>
          <w:rFonts w:asciiTheme="minorHAnsi" w:eastAsiaTheme="minorEastAsia" w:hAnsiTheme="minorHAnsi" w:cstheme="minorBidi"/>
          <w:kern w:val="2"/>
          <w:sz w:val="22"/>
          <w:szCs w:val="22"/>
          <w14:ligatures w14:val="standardContextual"/>
        </w:rPr>
        <w:pPrChange w:id="4504" w:author="John Clevenger" w:date="2023-11-24T12:46:00Z">
          <w:pPr>
            <w:pStyle w:val="TOC3"/>
          </w:pPr>
        </w:pPrChange>
      </w:pPr>
      <w:ins w:id="4505" w:author="John Clevenger [2]" w:date="2023-11-22T13:43:00Z">
        <w:del w:id="4506" w:author="John Clevenger" w:date="2023-11-24T13:02:00Z">
          <w:r w:rsidRPr="00464988" w:rsidDel="00464988">
            <w:rPr>
              <w:rStyle w:val="Hyperlink"/>
              <w:rFonts w:cs="Arial"/>
              <w:b w:val="0"/>
              <w:bCs w:val="0"/>
              <w:rPrChange w:id="4507" w:author="John Clevenger" w:date="2023-11-24T13:02:00Z">
                <w:rPr>
                  <w:rStyle w:val="Hyperlink"/>
                  <w:rFonts w:cs="Arial"/>
                  <w:b/>
                  <w:bCs/>
                </w:rPr>
              </w:rPrChange>
            </w:rPr>
            <w:delText>5.4.4.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08" w:author="John Clevenger" w:date="2023-11-24T13:02:00Z">
                <w:rPr>
                  <w:rStyle w:val="Hyperlink"/>
                  <w:rFonts w:cs="Arial"/>
                  <w:b/>
                  <w:bCs/>
                </w:rPr>
              </w:rPrChange>
            </w:rPr>
            <w:delText>Additional Server GUI Controls</w:delText>
          </w:r>
          <w:r w:rsidDel="00464988">
            <w:rPr>
              <w:webHidden/>
            </w:rPr>
            <w:tab/>
          </w:r>
        </w:del>
      </w:ins>
    </w:p>
    <w:p w14:paraId="2FCDD1C2" w14:textId="4CD0B60D" w:rsidR="006A0F11" w:rsidDel="00464988" w:rsidRDefault="006A0F11">
      <w:pPr>
        <w:pStyle w:val="TOC1"/>
        <w:rPr>
          <w:ins w:id="4509" w:author="John Clevenger [2]" w:date="2023-11-22T13:43:00Z"/>
          <w:del w:id="4510" w:author="John Clevenger" w:date="2023-11-24T13:02:00Z"/>
          <w:rFonts w:asciiTheme="minorHAnsi" w:eastAsiaTheme="minorEastAsia" w:hAnsiTheme="minorHAnsi" w:cstheme="minorBidi"/>
          <w:kern w:val="2"/>
          <w:sz w:val="22"/>
          <w:szCs w:val="22"/>
          <w14:ligatures w14:val="standardContextual"/>
        </w:rPr>
        <w:pPrChange w:id="4511" w:author="John Clevenger" w:date="2023-11-24T12:46:00Z">
          <w:pPr>
            <w:pStyle w:val="TOC2"/>
          </w:pPr>
        </w:pPrChange>
      </w:pPr>
      <w:ins w:id="4512" w:author="John Clevenger [2]" w:date="2023-11-22T13:43:00Z">
        <w:del w:id="4513" w:author="John Clevenger" w:date="2023-11-24T13:02:00Z">
          <w:r w:rsidRPr="00464988" w:rsidDel="00464988">
            <w:rPr>
              <w:rStyle w:val="Hyperlink"/>
              <w:rFonts w:cs="Arial"/>
            </w:rPr>
            <w:delText>5.5.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Clients</w:delText>
          </w:r>
          <w:r w:rsidDel="00464988">
            <w:rPr>
              <w:webHidden/>
            </w:rPr>
            <w:tab/>
          </w:r>
        </w:del>
      </w:ins>
    </w:p>
    <w:p w14:paraId="05F4D7F9" w14:textId="7DE501F0" w:rsidR="006A0F11" w:rsidDel="00464988" w:rsidRDefault="006A0F11">
      <w:pPr>
        <w:pStyle w:val="TOC1"/>
        <w:rPr>
          <w:ins w:id="4514" w:author="John Clevenger [2]" w:date="2023-11-22T13:43:00Z"/>
          <w:del w:id="4515" w:author="John Clevenger" w:date="2023-11-24T13:02:00Z"/>
          <w:rFonts w:asciiTheme="minorHAnsi" w:eastAsiaTheme="minorEastAsia" w:hAnsiTheme="minorHAnsi" w:cstheme="minorBidi"/>
          <w:kern w:val="2"/>
          <w:sz w:val="22"/>
          <w:szCs w:val="22"/>
          <w14:ligatures w14:val="standardContextual"/>
        </w:rPr>
        <w:pPrChange w:id="4516" w:author="John Clevenger" w:date="2023-11-24T12:46:00Z">
          <w:pPr>
            <w:pStyle w:val="TOC2"/>
          </w:pPr>
        </w:pPrChange>
      </w:pPr>
      <w:ins w:id="4517" w:author="John Clevenger [2]" w:date="2023-11-22T13:43:00Z">
        <w:del w:id="4518" w:author="John Clevenger" w:date="2023-11-24T13:02:00Z">
          <w:r w:rsidRPr="00464988" w:rsidDel="00464988">
            <w:rPr>
              <w:rStyle w:val="Hyperlink"/>
              <w:rFonts w:cs="Arial"/>
            </w:rPr>
            <w:delText>5.6.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Profiles</w:delText>
          </w:r>
          <w:r w:rsidDel="00464988">
            <w:rPr>
              <w:webHidden/>
            </w:rPr>
            <w:tab/>
          </w:r>
        </w:del>
      </w:ins>
    </w:p>
    <w:p w14:paraId="1D0E0C6E" w14:textId="55883FA2" w:rsidR="006A0F11" w:rsidDel="00464988" w:rsidRDefault="006A0F11" w:rsidP="00464988">
      <w:pPr>
        <w:pStyle w:val="TOC1"/>
        <w:rPr>
          <w:ins w:id="4519" w:author="John Clevenger [2]" w:date="2023-11-22T13:43:00Z"/>
          <w:del w:id="4520" w:author="John Clevenger" w:date="2023-11-24T13:02:00Z"/>
          <w:rFonts w:asciiTheme="minorHAnsi" w:eastAsiaTheme="minorEastAsia" w:hAnsiTheme="minorHAnsi" w:cstheme="minorBidi"/>
          <w:kern w:val="2"/>
          <w:sz w:val="22"/>
          <w:szCs w:val="22"/>
          <w14:ligatures w14:val="standardContextual"/>
        </w:rPr>
      </w:pPr>
      <w:ins w:id="4521" w:author="John Clevenger [2]" w:date="2023-11-22T13:43:00Z">
        <w:del w:id="4522" w:author="John Clevenger" w:date="2023-11-24T13:02:00Z">
          <w:r w:rsidRPr="00464988" w:rsidDel="00464988">
            <w:rPr>
              <w:rStyle w:val="Hyperlink"/>
              <w:rFonts w:cs="Arial"/>
            </w:rPr>
            <w:delText>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Interactive Contest Configuration</w:delText>
          </w:r>
          <w:r w:rsidDel="00464988">
            <w:rPr>
              <w:webHidden/>
            </w:rPr>
            <w:tab/>
          </w:r>
        </w:del>
      </w:ins>
    </w:p>
    <w:p w14:paraId="3EFF8871" w14:textId="66FE15F9" w:rsidR="006A0F11" w:rsidDel="00464988" w:rsidRDefault="006A0F11">
      <w:pPr>
        <w:pStyle w:val="TOC1"/>
        <w:rPr>
          <w:ins w:id="4523" w:author="John Clevenger [2]" w:date="2023-11-22T13:43:00Z"/>
          <w:del w:id="4524" w:author="John Clevenger" w:date="2023-11-24T13:02:00Z"/>
          <w:rFonts w:asciiTheme="minorHAnsi" w:eastAsiaTheme="minorEastAsia" w:hAnsiTheme="minorHAnsi" w:cstheme="minorBidi"/>
          <w:kern w:val="2"/>
          <w:sz w:val="22"/>
          <w:szCs w:val="22"/>
          <w14:ligatures w14:val="standardContextual"/>
        </w:rPr>
        <w:pPrChange w:id="4525" w:author="John Clevenger" w:date="2023-11-24T12:46:00Z">
          <w:pPr>
            <w:pStyle w:val="TOC2"/>
          </w:pPr>
        </w:pPrChange>
      </w:pPr>
      <w:ins w:id="4526" w:author="John Clevenger [2]" w:date="2023-11-22T13:43:00Z">
        <w:del w:id="4527" w:author="John Clevenger" w:date="2023-11-24T13:02:00Z">
          <w:r w:rsidRPr="00464988" w:rsidDel="00464988">
            <w:rPr>
              <w:rStyle w:val="Hyperlink"/>
              <w:rFonts w:cs="Arial"/>
            </w:rPr>
            <w:delText>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Administrator Login</w:delText>
          </w:r>
          <w:r w:rsidDel="00464988">
            <w:rPr>
              <w:webHidden/>
            </w:rPr>
            <w:tab/>
          </w:r>
        </w:del>
      </w:ins>
    </w:p>
    <w:p w14:paraId="6C221E88" w14:textId="3C9DCF6B" w:rsidR="006A0F11" w:rsidDel="00464988" w:rsidRDefault="006A0F11">
      <w:pPr>
        <w:pStyle w:val="TOC1"/>
        <w:rPr>
          <w:ins w:id="4528" w:author="John Clevenger [2]" w:date="2023-11-22T13:43:00Z"/>
          <w:del w:id="4529" w:author="John Clevenger" w:date="2023-11-24T13:02:00Z"/>
          <w:rFonts w:asciiTheme="minorHAnsi" w:eastAsiaTheme="minorEastAsia" w:hAnsiTheme="minorHAnsi" w:cstheme="minorBidi"/>
          <w:kern w:val="2"/>
          <w:sz w:val="22"/>
          <w:szCs w:val="22"/>
          <w14:ligatures w14:val="standardContextual"/>
        </w:rPr>
        <w:pPrChange w:id="4530" w:author="John Clevenger" w:date="2023-11-24T12:46:00Z">
          <w:pPr>
            <w:pStyle w:val="TOC2"/>
          </w:pPr>
        </w:pPrChange>
      </w:pPr>
      <w:ins w:id="4531" w:author="John Clevenger [2]" w:date="2023-11-22T13:43:00Z">
        <w:del w:id="4532" w:author="John Clevenger" w:date="2023-11-24T13:02:00Z">
          <w:r w:rsidRPr="00464988" w:rsidDel="00464988">
            <w:rPr>
              <w:rStyle w:val="Hyperlink"/>
              <w:rFonts w:cs="Arial"/>
            </w:rPr>
            <w:delText>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User Accounts</w:delText>
          </w:r>
          <w:r w:rsidDel="00464988">
            <w:rPr>
              <w:webHidden/>
            </w:rPr>
            <w:tab/>
          </w:r>
        </w:del>
      </w:ins>
    </w:p>
    <w:p w14:paraId="73FA2C2F" w14:textId="0D2B0D2C" w:rsidR="006A0F11" w:rsidDel="00464988" w:rsidRDefault="006A0F11">
      <w:pPr>
        <w:pStyle w:val="TOC1"/>
        <w:rPr>
          <w:ins w:id="4533" w:author="John Clevenger [2]" w:date="2023-11-22T13:43:00Z"/>
          <w:del w:id="4534" w:author="John Clevenger" w:date="2023-11-24T13:02:00Z"/>
          <w:rFonts w:asciiTheme="minorHAnsi" w:eastAsiaTheme="minorEastAsia" w:hAnsiTheme="minorHAnsi" w:cstheme="minorBidi"/>
          <w:kern w:val="2"/>
          <w:sz w:val="22"/>
          <w:szCs w:val="22"/>
          <w14:ligatures w14:val="standardContextual"/>
        </w:rPr>
        <w:pPrChange w:id="4535" w:author="John Clevenger" w:date="2023-11-24T12:46:00Z">
          <w:pPr>
            <w:pStyle w:val="TOC3"/>
          </w:pPr>
        </w:pPrChange>
      </w:pPr>
      <w:ins w:id="4536" w:author="John Clevenger [2]" w:date="2023-11-22T13:43:00Z">
        <w:del w:id="4537" w:author="John Clevenger" w:date="2023-11-24T13:02:00Z">
          <w:r w:rsidRPr="00464988" w:rsidDel="00464988">
            <w:rPr>
              <w:rStyle w:val="Hyperlink"/>
              <w:rFonts w:cs="Arial"/>
              <w:b w:val="0"/>
              <w:bCs w:val="0"/>
              <w:rPrChange w:id="4538" w:author="John Clevenger" w:date="2023-11-24T13:02:00Z">
                <w:rPr>
                  <w:rStyle w:val="Hyperlink"/>
                  <w:rFonts w:cs="Arial"/>
                  <w:b/>
                  <w:bCs/>
                </w:rPr>
              </w:rPrChange>
            </w:rPr>
            <w:delText>6.2.1.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39" w:author="John Clevenger" w:date="2023-11-24T13:02:00Z">
                <w:rPr>
                  <w:rStyle w:val="Hyperlink"/>
                  <w:rFonts w:cs="Arial"/>
                  <w:b/>
                  <w:bCs/>
                </w:rPr>
              </w:rPrChange>
            </w:rPr>
            <w:delText>Account Creation</w:delText>
          </w:r>
          <w:r w:rsidDel="00464988">
            <w:rPr>
              <w:webHidden/>
            </w:rPr>
            <w:tab/>
          </w:r>
        </w:del>
      </w:ins>
    </w:p>
    <w:p w14:paraId="5F7DECC0" w14:textId="47A50788" w:rsidR="006A0F11" w:rsidDel="00464988" w:rsidRDefault="006A0F11">
      <w:pPr>
        <w:pStyle w:val="TOC1"/>
        <w:rPr>
          <w:ins w:id="4540" w:author="John Clevenger [2]" w:date="2023-11-22T13:43:00Z"/>
          <w:del w:id="4541" w:author="John Clevenger" w:date="2023-11-24T13:02:00Z"/>
          <w:rFonts w:asciiTheme="minorHAnsi" w:eastAsiaTheme="minorEastAsia" w:hAnsiTheme="minorHAnsi" w:cstheme="minorBidi"/>
          <w:kern w:val="2"/>
          <w:sz w:val="22"/>
          <w:szCs w:val="22"/>
          <w14:ligatures w14:val="standardContextual"/>
        </w:rPr>
        <w:pPrChange w:id="4542" w:author="John Clevenger" w:date="2023-11-24T12:46:00Z">
          <w:pPr>
            <w:pStyle w:val="TOC3"/>
          </w:pPr>
        </w:pPrChange>
      </w:pPr>
      <w:ins w:id="4543" w:author="John Clevenger [2]" w:date="2023-11-22T13:43:00Z">
        <w:del w:id="4544" w:author="John Clevenger" w:date="2023-11-24T13:02:00Z">
          <w:r w:rsidRPr="00464988" w:rsidDel="00464988">
            <w:rPr>
              <w:rStyle w:val="Hyperlink"/>
              <w:rFonts w:cs="Arial"/>
              <w:b w:val="0"/>
              <w:bCs w:val="0"/>
              <w:rPrChange w:id="4545" w:author="John Clevenger" w:date="2023-11-24T13:02:00Z">
                <w:rPr>
                  <w:rStyle w:val="Hyperlink"/>
                  <w:rFonts w:cs="Arial"/>
                  <w:b/>
                  <w:bCs/>
                </w:rPr>
              </w:rPrChange>
            </w:rPr>
            <w:delText>6.2.2.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46" w:author="John Clevenger" w:date="2023-11-24T13:02:00Z">
                <w:rPr>
                  <w:rStyle w:val="Hyperlink"/>
                  <w:rFonts w:cs="Arial"/>
                  <w:b/>
                  <w:bCs/>
                </w:rPr>
              </w:rPrChange>
            </w:rPr>
            <w:delText>Account Names and Passwords</w:delText>
          </w:r>
          <w:r w:rsidDel="00464988">
            <w:rPr>
              <w:webHidden/>
            </w:rPr>
            <w:tab/>
          </w:r>
        </w:del>
      </w:ins>
    </w:p>
    <w:p w14:paraId="7CF06E51" w14:textId="211ECF3D" w:rsidR="006A0F11" w:rsidDel="00464988" w:rsidRDefault="006A0F11">
      <w:pPr>
        <w:pStyle w:val="TOC1"/>
        <w:rPr>
          <w:ins w:id="4547" w:author="John Clevenger [2]" w:date="2023-11-22T13:43:00Z"/>
          <w:del w:id="4548" w:author="John Clevenger" w:date="2023-11-24T13:02:00Z"/>
          <w:rFonts w:asciiTheme="minorHAnsi" w:eastAsiaTheme="minorEastAsia" w:hAnsiTheme="minorHAnsi" w:cstheme="minorBidi"/>
          <w:kern w:val="2"/>
          <w:sz w:val="22"/>
          <w:szCs w:val="22"/>
          <w14:ligatures w14:val="standardContextual"/>
        </w:rPr>
        <w:pPrChange w:id="4549" w:author="John Clevenger" w:date="2023-11-24T12:46:00Z">
          <w:pPr>
            <w:pStyle w:val="TOC3"/>
          </w:pPr>
        </w:pPrChange>
      </w:pPr>
      <w:ins w:id="4550" w:author="John Clevenger [2]" w:date="2023-11-22T13:43:00Z">
        <w:del w:id="4551" w:author="John Clevenger" w:date="2023-11-24T13:02:00Z">
          <w:r w:rsidRPr="00464988" w:rsidDel="00464988">
            <w:rPr>
              <w:rStyle w:val="Hyperlink"/>
              <w:rFonts w:cs="Arial"/>
              <w:b w:val="0"/>
              <w:bCs w:val="0"/>
              <w:rPrChange w:id="4552" w:author="John Clevenger" w:date="2023-11-24T13:02:00Z">
                <w:rPr>
                  <w:rStyle w:val="Hyperlink"/>
                  <w:rFonts w:cs="Arial"/>
                  <w:b/>
                  <w:bCs/>
                </w:rPr>
              </w:rPrChange>
            </w:rPr>
            <w:delText>6.2.3.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53" w:author="John Clevenger" w:date="2023-11-24T13:02:00Z">
                <w:rPr>
                  <w:rStyle w:val="Hyperlink"/>
                  <w:rFonts w:cs="Arial"/>
                  <w:b/>
                  <w:bCs/>
                </w:rPr>
              </w:rPrChange>
            </w:rPr>
            <w:delText>Loading Account Data</w:delText>
          </w:r>
          <w:r w:rsidDel="00464988">
            <w:rPr>
              <w:webHidden/>
            </w:rPr>
            <w:tab/>
          </w:r>
        </w:del>
      </w:ins>
    </w:p>
    <w:p w14:paraId="2EC52132" w14:textId="3601210A" w:rsidR="006A0F11" w:rsidDel="00464988" w:rsidRDefault="006A0F11">
      <w:pPr>
        <w:pStyle w:val="TOC1"/>
        <w:rPr>
          <w:ins w:id="4554" w:author="John Clevenger [2]" w:date="2023-11-22T13:43:00Z"/>
          <w:del w:id="4555" w:author="John Clevenger" w:date="2023-11-24T13:02:00Z"/>
          <w:rFonts w:asciiTheme="minorHAnsi" w:eastAsiaTheme="minorEastAsia" w:hAnsiTheme="minorHAnsi" w:cstheme="minorBidi"/>
          <w:kern w:val="2"/>
          <w:sz w:val="22"/>
          <w:szCs w:val="22"/>
          <w14:ligatures w14:val="standardContextual"/>
        </w:rPr>
        <w:pPrChange w:id="4556" w:author="John Clevenger" w:date="2023-11-24T12:46:00Z">
          <w:pPr>
            <w:pStyle w:val="TOC3"/>
          </w:pPr>
        </w:pPrChange>
      </w:pPr>
      <w:ins w:id="4557" w:author="John Clevenger [2]" w:date="2023-11-22T13:43:00Z">
        <w:del w:id="4558" w:author="John Clevenger" w:date="2023-11-24T13:02:00Z">
          <w:r w:rsidRPr="00464988" w:rsidDel="00464988">
            <w:rPr>
              <w:rStyle w:val="Hyperlink"/>
              <w:rFonts w:cs="Arial"/>
              <w:b w:val="0"/>
              <w:bCs w:val="0"/>
              <w:rPrChange w:id="4559" w:author="John Clevenger" w:date="2023-11-24T13:02:00Z">
                <w:rPr>
                  <w:rStyle w:val="Hyperlink"/>
                  <w:rFonts w:cs="Arial"/>
                  <w:b/>
                  <w:bCs/>
                </w:rPr>
              </w:rPrChange>
            </w:rPr>
            <w:delText>6.2.4.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60" w:author="John Clevenger" w:date="2023-11-24T13:02:00Z">
                <w:rPr>
                  <w:rStyle w:val="Hyperlink"/>
                  <w:rFonts w:cs="Arial"/>
                  <w:b/>
                  <w:bCs/>
                </w:rPr>
              </w:rPrChange>
            </w:rPr>
            <w:delText>Importing ICPC Data</w:delText>
          </w:r>
          <w:r w:rsidDel="00464988">
            <w:rPr>
              <w:webHidden/>
            </w:rPr>
            <w:tab/>
          </w:r>
        </w:del>
      </w:ins>
    </w:p>
    <w:p w14:paraId="5B975A19" w14:textId="645D5A37" w:rsidR="006A0F11" w:rsidDel="00464988" w:rsidRDefault="006A0F11">
      <w:pPr>
        <w:pStyle w:val="TOC1"/>
        <w:rPr>
          <w:ins w:id="4561" w:author="John Clevenger [2]" w:date="2023-11-22T13:43:00Z"/>
          <w:del w:id="4562" w:author="John Clevenger" w:date="2023-11-24T13:02:00Z"/>
          <w:rFonts w:asciiTheme="minorHAnsi" w:eastAsiaTheme="minorEastAsia" w:hAnsiTheme="minorHAnsi" w:cstheme="minorBidi"/>
          <w:kern w:val="2"/>
          <w:sz w:val="22"/>
          <w:szCs w:val="22"/>
          <w14:ligatures w14:val="standardContextual"/>
        </w:rPr>
        <w:pPrChange w:id="4563" w:author="John Clevenger" w:date="2023-11-24T12:46:00Z">
          <w:pPr>
            <w:pStyle w:val="TOC2"/>
          </w:pPr>
        </w:pPrChange>
      </w:pPr>
      <w:ins w:id="4564" w:author="John Clevenger [2]" w:date="2023-11-22T13:43:00Z">
        <w:del w:id="4565" w:author="John Clevenger" w:date="2023-11-24T13:02:00Z">
          <w:r w:rsidRPr="00464988" w:rsidDel="00464988">
            <w:rPr>
              <w:rStyle w:val="Hyperlink"/>
              <w:rFonts w:cs="Arial"/>
            </w:rPr>
            <w:delText>6.3.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Problems</w:delText>
          </w:r>
          <w:r w:rsidDel="00464988">
            <w:rPr>
              <w:webHidden/>
            </w:rPr>
            <w:tab/>
          </w:r>
        </w:del>
      </w:ins>
    </w:p>
    <w:p w14:paraId="5868503D" w14:textId="6C5AEB29" w:rsidR="006A0F11" w:rsidDel="00464988" w:rsidRDefault="006A0F11">
      <w:pPr>
        <w:pStyle w:val="TOC1"/>
        <w:rPr>
          <w:ins w:id="4566" w:author="John Clevenger [2]" w:date="2023-11-22T13:43:00Z"/>
          <w:del w:id="4567" w:author="John Clevenger" w:date="2023-11-24T13:02:00Z"/>
          <w:rFonts w:asciiTheme="minorHAnsi" w:eastAsiaTheme="minorEastAsia" w:hAnsiTheme="minorHAnsi" w:cstheme="minorBidi"/>
          <w:kern w:val="2"/>
          <w:sz w:val="22"/>
          <w:szCs w:val="22"/>
          <w14:ligatures w14:val="standardContextual"/>
        </w:rPr>
        <w:pPrChange w:id="4568" w:author="John Clevenger" w:date="2023-11-24T12:46:00Z">
          <w:pPr>
            <w:pStyle w:val="TOC3"/>
          </w:pPr>
        </w:pPrChange>
      </w:pPr>
      <w:ins w:id="4569" w:author="John Clevenger [2]" w:date="2023-11-22T13:43:00Z">
        <w:del w:id="4570" w:author="John Clevenger" w:date="2023-11-24T13:02:00Z">
          <w:r w:rsidRPr="00464988" w:rsidDel="00464988">
            <w:rPr>
              <w:rStyle w:val="Hyperlink"/>
              <w:rFonts w:cs="Arial"/>
              <w:b w:val="0"/>
              <w:bCs w:val="0"/>
              <w:rPrChange w:id="4571" w:author="John Clevenger" w:date="2023-11-24T13:02:00Z">
                <w:rPr>
                  <w:rStyle w:val="Hyperlink"/>
                  <w:rFonts w:cs="Arial"/>
                  <w:b/>
                  <w:bCs/>
                </w:rPr>
              </w:rPrChange>
            </w:rPr>
            <w:delText>6.3.1.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72" w:author="John Clevenger" w:date="2023-11-24T13:02:00Z">
                <w:rPr>
                  <w:rStyle w:val="Hyperlink"/>
                  <w:rFonts w:cs="Arial"/>
                  <w:b/>
                  <w:bCs/>
                </w:rPr>
              </w:rPrChange>
            </w:rPr>
            <w:delText>Defining a Problem</w:delText>
          </w:r>
          <w:r w:rsidDel="00464988">
            <w:rPr>
              <w:webHidden/>
            </w:rPr>
            <w:tab/>
          </w:r>
        </w:del>
      </w:ins>
    </w:p>
    <w:p w14:paraId="34DB283A" w14:textId="76FC7568" w:rsidR="006A0F11" w:rsidDel="00464988" w:rsidRDefault="006A0F11">
      <w:pPr>
        <w:pStyle w:val="TOC1"/>
        <w:rPr>
          <w:ins w:id="4573" w:author="John Clevenger [2]" w:date="2023-11-22T13:43:00Z"/>
          <w:del w:id="4574" w:author="John Clevenger" w:date="2023-11-24T13:02:00Z"/>
          <w:rFonts w:asciiTheme="minorHAnsi" w:eastAsiaTheme="minorEastAsia" w:hAnsiTheme="minorHAnsi" w:cstheme="minorBidi"/>
          <w:kern w:val="2"/>
          <w:sz w:val="22"/>
          <w:szCs w:val="22"/>
          <w14:ligatures w14:val="standardContextual"/>
        </w:rPr>
        <w:pPrChange w:id="4575" w:author="John Clevenger" w:date="2023-11-24T12:46:00Z">
          <w:pPr>
            <w:pStyle w:val="TOC3"/>
          </w:pPr>
        </w:pPrChange>
      </w:pPr>
      <w:ins w:id="4576" w:author="John Clevenger [2]" w:date="2023-11-22T13:43:00Z">
        <w:del w:id="4577" w:author="John Clevenger" w:date="2023-11-24T13:02:00Z">
          <w:r w:rsidRPr="00464988" w:rsidDel="00464988">
            <w:rPr>
              <w:rStyle w:val="Hyperlink"/>
              <w:rFonts w:cs="Arial"/>
              <w:b w:val="0"/>
              <w:bCs w:val="0"/>
              <w:rPrChange w:id="4578" w:author="John Clevenger" w:date="2023-11-24T13:02:00Z">
                <w:rPr>
                  <w:rStyle w:val="Hyperlink"/>
                  <w:rFonts w:cs="Arial"/>
                  <w:b/>
                  <w:bCs/>
                </w:rPr>
              </w:rPrChange>
            </w:rPr>
            <w:delText>6.3.2.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79" w:author="John Clevenger" w:date="2023-11-24T13:02:00Z">
                <w:rPr>
                  <w:rStyle w:val="Hyperlink"/>
                  <w:rFonts w:cs="Arial"/>
                  <w:b/>
                  <w:bCs/>
                </w:rPr>
              </w:rPrChange>
            </w:rPr>
            <w:delText>Multiple Test Data Files</w:delText>
          </w:r>
          <w:r w:rsidDel="00464988">
            <w:rPr>
              <w:webHidden/>
            </w:rPr>
            <w:tab/>
          </w:r>
        </w:del>
      </w:ins>
    </w:p>
    <w:p w14:paraId="56A2FA68" w14:textId="4E311E2D" w:rsidR="006A0F11" w:rsidDel="00464988" w:rsidRDefault="006A0F11">
      <w:pPr>
        <w:pStyle w:val="TOC1"/>
        <w:rPr>
          <w:ins w:id="4580" w:author="John Clevenger [2]" w:date="2023-11-22T13:43:00Z"/>
          <w:del w:id="4581" w:author="John Clevenger" w:date="2023-11-24T13:02:00Z"/>
          <w:rFonts w:asciiTheme="minorHAnsi" w:eastAsiaTheme="minorEastAsia" w:hAnsiTheme="minorHAnsi" w:cstheme="minorBidi"/>
          <w:kern w:val="2"/>
          <w:sz w:val="22"/>
          <w:szCs w:val="22"/>
          <w14:ligatures w14:val="standardContextual"/>
        </w:rPr>
        <w:pPrChange w:id="4582" w:author="John Clevenger" w:date="2023-11-24T12:46:00Z">
          <w:pPr>
            <w:pStyle w:val="TOC3"/>
          </w:pPr>
        </w:pPrChange>
      </w:pPr>
      <w:ins w:id="4583" w:author="John Clevenger [2]" w:date="2023-11-22T13:43:00Z">
        <w:del w:id="4584" w:author="John Clevenger" w:date="2023-11-24T13:02:00Z">
          <w:r w:rsidRPr="00464988" w:rsidDel="00464988">
            <w:rPr>
              <w:rStyle w:val="Hyperlink"/>
              <w:rFonts w:cs="Arial"/>
              <w:b w:val="0"/>
              <w:bCs w:val="0"/>
              <w:rPrChange w:id="4585" w:author="John Clevenger" w:date="2023-11-24T13:02:00Z">
                <w:rPr>
                  <w:rStyle w:val="Hyperlink"/>
                  <w:rFonts w:cs="Arial"/>
                  <w:b/>
                  <w:bCs/>
                </w:rPr>
              </w:rPrChange>
            </w:rPr>
            <w:delText>6.3.3.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86" w:author="John Clevenger" w:date="2023-11-24T13:02:00Z">
                <w:rPr>
                  <w:rStyle w:val="Hyperlink"/>
                  <w:rFonts w:cs="Arial"/>
                  <w:b/>
                  <w:bCs/>
                </w:rPr>
              </w:rPrChange>
            </w:rPr>
            <w:delText>Defining Judging Type</w:delText>
          </w:r>
          <w:r w:rsidDel="00464988">
            <w:rPr>
              <w:webHidden/>
            </w:rPr>
            <w:tab/>
          </w:r>
        </w:del>
      </w:ins>
    </w:p>
    <w:p w14:paraId="456D509B" w14:textId="4D5F86E1" w:rsidR="006A0F11" w:rsidDel="00464988" w:rsidRDefault="006A0F11">
      <w:pPr>
        <w:pStyle w:val="TOC1"/>
        <w:rPr>
          <w:ins w:id="4587" w:author="John Clevenger [2]" w:date="2023-11-22T13:43:00Z"/>
          <w:del w:id="4588" w:author="John Clevenger" w:date="2023-11-24T13:02:00Z"/>
          <w:rFonts w:asciiTheme="minorHAnsi" w:eastAsiaTheme="minorEastAsia" w:hAnsiTheme="minorHAnsi" w:cstheme="minorBidi"/>
          <w:kern w:val="2"/>
          <w:sz w:val="22"/>
          <w:szCs w:val="22"/>
          <w14:ligatures w14:val="standardContextual"/>
        </w:rPr>
        <w:pPrChange w:id="4589" w:author="John Clevenger" w:date="2023-11-24T12:46:00Z">
          <w:pPr>
            <w:pStyle w:val="TOC3"/>
          </w:pPr>
        </w:pPrChange>
      </w:pPr>
      <w:ins w:id="4590" w:author="John Clevenger [2]" w:date="2023-11-22T13:43:00Z">
        <w:del w:id="4591" w:author="John Clevenger" w:date="2023-11-24T13:02:00Z">
          <w:r w:rsidRPr="00464988" w:rsidDel="00464988">
            <w:rPr>
              <w:rStyle w:val="Hyperlink"/>
              <w:rFonts w:cs="Arial"/>
              <w:b w:val="0"/>
              <w:bCs w:val="0"/>
              <w:rPrChange w:id="4592" w:author="John Clevenger" w:date="2023-11-24T13:02:00Z">
                <w:rPr>
                  <w:rStyle w:val="Hyperlink"/>
                  <w:rFonts w:cs="Arial"/>
                  <w:b/>
                  <w:bCs/>
                </w:rPr>
              </w:rPrChange>
            </w:rPr>
            <w:delText>6.3.4.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93" w:author="John Clevenger" w:date="2023-11-24T13:02:00Z">
                <w:rPr>
                  <w:rStyle w:val="Hyperlink"/>
                  <w:rFonts w:cs="Arial"/>
                  <w:b/>
                  <w:bCs/>
                </w:rPr>
              </w:rPrChange>
            </w:rPr>
            <w:delText>Assigning  Auto Judging to Judge modules</w:delText>
          </w:r>
          <w:r w:rsidDel="00464988">
            <w:rPr>
              <w:webHidden/>
            </w:rPr>
            <w:tab/>
          </w:r>
        </w:del>
      </w:ins>
    </w:p>
    <w:p w14:paraId="0DBA2892" w14:textId="64C63A1B" w:rsidR="006A0F11" w:rsidDel="00464988" w:rsidRDefault="006A0F11">
      <w:pPr>
        <w:pStyle w:val="TOC1"/>
        <w:rPr>
          <w:ins w:id="4594" w:author="John Clevenger [2]" w:date="2023-11-22T13:43:00Z"/>
          <w:del w:id="4595" w:author="John Clevenger" w:date="2023-11-24T13:02:00Z"/>
          <w:rFonts w:asciiTheme="minorHAnsi" w:eastAsiaTheme="minorEastAsia" w:hAnsiTheme="minorHAnsi" w:cstheme="minorBidi"/>
          <w:kern w:val="2"/>
          <w:sz w:val="22"/>
          <w:szCs w:val="22"/>
          <w14:ligatures w14:val="standardContextual"/>
        </w:rPr>
        <w:pPrChange w:id="4596" w:author="John Clevenger" w:date="2023-11-24T12:46:00Z">
          <w:pPr>
            <w:pStyle w:val="TOC2"/>
          </w:pPr>
        </w:pPrChange>
      </w:pPr>
      <w:ins w:id="4597" w:author="John Clevenger [2]" w:date="2023-11-22T13:43:00Z">
        <w:del w:id="4598" w:author="John Clevenger" w:date="2023-11-24T13:02:00Z">
          <w:r w:rsidRPr="00464988" w:rsidDel="00464988">
            <w:rPr>
              <w:rStyle w:val="Hyperlink"/>
              <w:rFonts w:cs="Arial"/>
            </w:rPr>
            <w:delText>6.4.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Languages</w:delText>
          </w:r>
          <w:r w:rsidDel="00464988">
            <w:rPr>
              <w:webHidden/>
            </w:rPr>
            <w:tab/>
          </w:r>
        </w:del>
      </w:ins>
    </w:p>
    <w:p w14:paraId="39B32FD9" w14:textId="23B00BE1" w:rsidR="006A0F11" w:rsidDel="00464988" w:rsidRDefault="006A0F11">
      <w:pPr>
        <w:pStyle w:val="TOC1"/>
        <w:rPr>
          <w:ins w:id="4599" w:author="John Clevenger [2]" w:date="2023-11-22T13:43:00Z"/>
          <w:del w:id="4600" w:author="John Clevenger" w:date="2023-11-24T13:02:00Z"/>
          <w:rFonts w:asciiTheme="minorHAnsi" w:eastAsiaTheme="minorEastAsia" w:hAnsiTheme="minorHAnsi" w:cstheme="minorBidi"/>
          <w:kern w:val="2"/>
          <w:sz w:val="22"/>
          <w:szCs w:val="22"/>
          <w14:ligatures w14:val="standardContextual"/>
        </w:rPr>
        <w:pPrChange w:id="4601" w:author="John Clevenger" w:date="2023-11-24T12:46:00Z">
          <w:pPr>
            <w:pStyle w:val="TOC3"/>
          </w:pPr>
        </w:pPrChange>
      </w:pPr>
      <w:ins w:id="4602" w:author="John Clevenger [2]" w:date="2023-11-22T13:43:00Z">
        <w:del w:id="4603" w:author="John Clevenger" w:date="2023-11-24T13:02:00Z">
          <w:r w:rsidRPr="00464988" w:rsidDel="00464988">
            <w:rPr>
              <w:rStyle w:val="Hyperlink"/>
              <w:rFonts w:cs="Arial"/>
              <w:b w:val="0"/>
              <w:bCs w:val="0"/>
              <w:rPrChange w:id="4604" w:author="John Clevenger" w:date="2023-11-24T13:02:00Z">
                <w:rPr>
                  <w:rStyle w:val="Hyperlink"/>
                  <w:rFonts w:cs="Arial"/>
                  <w:b/>
                  <w:bCs/>
                </w:rPr>
              </w:rPrChange>
            </w:rPr>
            <w:delText>6.4.1.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05" w:author="John Clevenger" w:date="2023-11-24T13:02:00Z">
                <w:rPr>
                  <w:rStyle w:val="Hyperlink"/>
                  <w:rFonts w:cs="Arial"/>
                  <w:b/>
                  <w:bCs/>
                </w:rPr>
              </w:rPrChange>
            </w:rPr>
            <w:delText>Defining a Language</w:delText>
          </w:r>
          <w:r w:rsidDel="00464988">
            <w:rPr>
              <w:webHidden/>
            </w:rPr>
            <w:tab/>
          </w:r>
        </w:del>
      </w:ins>
    </w:p>
    <w:p w14:paraId="2A3F6443" w14:textId="33C48A0F" w:rsidR="006A0F11" w:rsidDel="00464988" w:rsidRDefault="006A0F11">
      <w:pPr>
        <w:pStyle w:val="TOC1"/>
        <w:rPr>
          <w:ins w:id="4606" w:author="John Clevenger [2]" w:date="2023-11-22T13:43:00Z"/>
          <w:del w:id="4607" w:author="John Clevenger" w:date="2023-11-24T13:02:00Z"/>
          <w:rFonts w:asciiTheme="minorHAnsi" w:eastAsiaTheme="minorEastAsia" w:hAnsiTheme="minorHAnsi" w:cstheme="minorBidi"/>
          <w:kern w:val="2"/>
          <w:sz w:val="22"/>
          <w:szCs w:val="22"/>
          <w14:ligatures w14:val="standardContextual"/>
        </w:rPr>
        <w:pPrChange w:id="4608" w:author="John Clevenger" w:date="2023-11-24T12:46:00Z">
          <w:pPr>
            <w:pStyle w:val="TOC3"/>
          </w:pPr>
        </w:pPrChange>
      </w:pPr>
      <w:ins w:id="4609" w:author="John Clevenger [2]" w:date="2023-11-22T13:43:00Z">
        <w:del w:id="4610" w:author="John Clevenger" w:date="2023-11-24T13:02:00Z">
          <w:r w:rsidRPr="00464988" w:rsidDel="00464988">
            <w:rPr>
              <w:rStyle w:val="Hyperlink"/>
              <w:rFonts w:cs="Arial"/>
              <w:b w:val="0"/>
              <w:bCs w:val="0"/>
              <w:rPrChange w:id="4611" w:author="John Clevenger" w:date="2023-11-24T13:02:00Z">
                <w:rPr>
                  <w:rStyle w:val="Hyperlink"/>
                  <w:rFonts w:cs="Arial"/>
                  <w:b/>
                  <w:bCs/>
                </w:rPr>
              </w:rPrChange>
            </w:rPr>
            <w:delText>6.4.2.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12" w:author="John Clevenger" w:date="2023-11-24T13:02:00Z">
                <w:rPr>
                  <w:rStyle w:val="Hyperlink"/>
                  <w:rFonts w:cs="Arial"/>
                  <w:b/>
                  <w:bCs/>
                </w:rPr>
              </w:rPrChange>
            </w:rPr>
            <w:delText>Command Parameter Substitutions</w:delText>
          </w:r>
          <w:r w:rsidDel="00464988">
            <w:rPr>
              <w:webHidden/>
            </w:rPr>
            <w:tab/>
          </w:r>
        </w:del>
      </w:ins>
    </w:p>
    <w:p w14:paraId="5CF61C4E" w14:textId="15F13AB1" w:rsidR="006A0F11" w:rsidDel="00464988" w:rsidRDefault="006A0F11">
      <w:pPr>
        <w:pStyle w:val="TOC1"/>
        <w:rPr>
          <w:ins w:id="4613" w:author="John Clevenger [2]" w:date="2023-11-22T13:43:00Z"/>
          <w:del w:id="4614" w:author="John Clevenger" w:date="2023-11-24T13:02:00Z"/>
          <w:rFonts w:asciiTheme="minorHAnsi" w:eastAsiaTheme="minorEastAsia" w:hAnsiTheme="minorHAnsi" w:cstheme="minorBidi"/>
          <w:kern w:val="2"/>
          <w:sz w:val="22"/>
          <w:szCs w:val="22"/>
          <w14:ligatures w14:val="standardContextual"/>
        </w:rPr>
        <w:pPrChange w:id="4615" w:author="John Clevenger" w:date="2023-11-24T12:46:00Z">
          <w:pPr>
            <w:pStyle w:val="TOC3"/>
          </w:pPr>
        </w:pPrChange>
      </w:pPr>
      <w:ins w:id="4616" w:author="John Clevenger [2]" w:date="2023-11-22T13:43:00Z">
        <w:del w:id="4617" w:author="John Clevenger" w:date="2023-11-24T13:02:00Z">
          <w:r w:rsidRPr="00464988" w:rsidDel="00464988">
            <w:rPr>
              <w:rStyle w:val="Hyperlink"/>
              <w:rFonts w:cs="Arial"/>
              <w:b w:val="0"/>
              <w:bCs w:val="0"/>
              <w:rPrChange w:id="4618" w:author="John Clevenger" w:date="2023-11-24T13:02:00Z">
                <w:rPr>
                  <w:rStyle w:val="Hyperlink"/>
                  <w:rFonts w:cs="Arial"/>
                  <w:b/>
                  <w:bCs/>
                </w:rPr>
              </w:rPrChange>
            </w:rPr>
            <w:delText>6.4.3.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19" w:author="John Clevenger" w:date="2023-11-24T13:02:00Z">
                <w:rPr>
                  <w:rStyle w:val="Hyperlink"/>
                  <w:rFonts w:cs="Arial"/>
                  <w:b/>
                  <w:bCs/>
                </w:rPr>
              </w:rPrChange>
            </w:rPr>
            <w:delText>Language  Definition  Examples</w:delText>
          </w:r>
          <w:r w:rsidDel="00464988">
            <w:rPr>
              <w:webHidden/>
            </w:rPr>
            <w:tab/>
          </w:r>
        </w:del>
      </w:ins>
    </w:p>
    <w:p w14:paraId="68A8BE7D" w14:textId="62655896" w:rsidR="006A0F11" w:rsidDel="00464988" w:rsidRDefault="006A0F11">
      <w:pPr>
        <w:pStyle w:val="TOC1"/>
        <w:rPr>
          <w:ins w:id="4620" w:author="John Clevenger [2]" w:date="2023-11-22T13:43:00Z"/>
          <w:del w:id="4621" w:author="John Clevenger" w:date="2023-11-24T13:02:00Z"/>
          <w:rFonts w:asciiTheme="minorHAnsi" w:eastAsiaTheme="minorEastAsia" w:hAnsiTheme="minorHAnsi" w:cstheme="minorBidi"/>
          <w:kern w:val="2"/>
          <w:sz w:val="22"/>
          <w:szCs w:val="22"/>
          <w14:ligatures w14:val="standardContextual"/>
        </w:rPr>
        <w:pPrChange w:id="4622" w:author="John Clevenger" w:date="2023-11-24T12:46:00Z">
          <w:pPr>
            <w:pStyle w:val="TOC3"/>
          </w:pPr>
        </w:pPrChange>
      </w:pPr>
      <w:ins w:id="4623" w:author="John Clevenger [2]" w:date="2023-11-22T13:43:00Z">
        <w:del w:id="4624" w:author="John Clevenger" w:date="2023-11-24T13:02:00Z">
          <w:r w:rsidRPr="00464988" w:rsidDel="00464988">
            <w:rPr>
              <w:rStyle w:val="Hyperlink"/>
              <w:rFonts w:cs="Arial"/>
              <w:b w:val="0"/>
              <w:bCs w:val="0"/>
              <w:rPrChange w:id="4625" w:author="John Clevenger" w:date="2023-11-24T13:02:00Z">
                <w:rPr>
                  <w:rStyle w:val="Hyperlink"/>
                  <w:rFonts w:cs="Arial"/>
                  <w:b/>
                  <w:bCs/>
                </w:rPr>
              </w:rPrChange>
            </w:rPr>
            <w:delText>6.4.4.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26" w:author="John Clevenger" w:date="2023-11-24T13:02:00Z">
                <w:rPr>
                  <w:rStyle w:val="Hyperlink"/>
                  <w:rFonts w:cs="Arial"/>
                  <w:b/>
                  <w:bCs/>
                </w:rPr>
              </w:rPrChange>
            </w:rPr>
            <w:delText>Language  Definitions In Multi-Site Contests</w:delText>
          </w:r>
          <w:r w:rsidDel="00464988">
            <w:rPr>
              <w:webHidden/>
            </w:rPr>
            <w:tab/>
          </w:r>
        </w:del>
      </w:ins>
    </w:p>
    <w:p w14:paraId="2CA0BFAA" w14:textId="65046CD9" w:rsidR="006A0F11" w:rsidDel="00464988" w:rsidRDefault="006A0F11">
      <w:pPr>
        <w:pStyle w:val="TOC1"/>
        <w:rPr>
          <w:ins w:id="4627" w:author="John Clevenger [2]" w:date="2023-11-22T13:43:00Z"/>
          <w:del w:id="4628" w:author="John Clevenger" w:date="2023-11-24T13:02:00Z"/>
          <w:rFonts w:asciiTheme="minorHAnsi" w:eastAsiaTheme="minorEastAsia" w:hAnsiTheme="minorHAnsi" w:cstheme="minorBidi"/>
          <w:kern w:val="2"/>
          <w:sz w:val="22"/>
          <w:szCs w:val="22"/>
          <w14:ligatures w14:val="standardContextual"/>
        </w:rPr>
        <w:pPrChange w:id="4629" w:author="John Clevenger" w:date="2023-11-24T12:46:00Z">
          <w:pPr>
            <w:pStyle w:val="TOC2"/>
          </w:pPr>
        </w:pPrChange>
      </w:pPr>
      <w:ins w:id="4630" w:author="John Clevenger [2]" w:date="2023-11-22T13:43:00Z">
        <w:del w:id="4631" w:author="John Clevenger" w:date="2023-11-24T13:02:00Z">
          <w:r w:rsidRPr="00464988" w:rsidDel="00464988">
            <w:rPr>
              <w:rStyle w:val="Hyperlink"/>
              <w:rFonts w:cs="Arial"/>
            </w:rPr>
            <w:delText>6.5.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Judgments</w:delText>
          </w:r>
          <w:r w:rsidDel="00464988">
            <w:rPr>
              <w:webHidden/>
            </w:rPr>
            <w:tab/>
          </w:r>
        </w:del>
      </w:ins>
    </w:p>
    <w:p w14:paraId="2DE5B912" w14:textId="75D0B26C" w:rsidR="006A0F11" w:rsidDel="00464988" w:rsidRDefault="006A0F11">
      <w:pPr>
        <w:pStyle w:val="TOC1"/>
        <w:rPr>
          <w:ins w:id="4632" w:author="John Clevenger [2]" w:date="2023-11-22T13:43:00Z"/>
          <w:del w:id="4633" w:author="John Clevenger" w:date="2023-11-24T13:02:00Z"/>
          <w:rFonts w:asciiTheme="minorHAnsi" w:eastAsiaTheme="minorEastAsia" w:hAnsiTheme="minorHAnsi" w:cstheme="minorBidi"/>
          <w:kern w:val="2"/>
          <w:sz w:val="22"/>
          <w:szCs w:val="22"/>
          <w14:ligatures w14:val="standardContextual"/>
        </w:rPr>
        <w:pPrChange w:id="4634" w:author="John Clevenger" w:date="2023-11-24T12:46:00Z">
          <w:pPr>
            <w:pStyle w:val="TOC3"/>
          </w:pPr>
        </w:pPrChange>
      </w:pPr>
      <w:ins w:id="4635" w:author="John Clevenger [2]" w:date="2023-11-22T13:43:00Z">
        <w:del w:id="4636" w:author="John Clevenger" w:date="2023-11-24T13:02:00Z">
          <w:r w:rsidRPr="00464988" w:rsidDel="00464988">
            <w:rPr>
              <w:rStyle w:val="Hyperlink"/>
              <w:rFonts w:cs="Arial"/>
              <w:b w:val="0"/>
              <w:bCs w:val="0"/>
              <w:rPrChange w:id="4637" w:author="John Clevenger" w:date="2023-11-24T13:02:00Z">
                <w:rPr>
                  <w:rStyle w:val="Hyperlink"/>
                  <w:rFonts w:cs="Arial"/>
                  <w:b/>
                  <w:bCs/>
                </w:rPr>
              </w:rPrChange>
            </w:rPr>
            <w:delText>6.5.1.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38" w:author="John Clevenger" w:date="2023-11-24T13:02:00Z">
                <w:rPr>
                  <w:rStyle w:val="Hyperlink"/>
                  <w:rFonts w:cs="Arial"/>
                  <w:b/>
                  <w:bCs/>
                </w:rPr>
              </w:rPrChange>
            </w:rPr>
            <w:delText>Defining a New Judgment</w:delText>
          </w:r>
          <w:r w:rsidDel="00464988">
            <w:rPr>
              <w:webHidden/>
            </w:rPr>
            <w:tab/>
          </w:r>
        </w:del>
      </w:ins>
    </w:p>
    <w:p w14:paraId="60F9B8FC" w14:textId="6259C128" w:rsidR="006A0F11" w:rsidDel="00464988" w:rsidRDefault="006A0F11">
      <w:pPr>
        <w:pStyle w:val="TOC1"/>
        <w:rPr>
          <w:ins w:id="4639" w:author="John Clevenger [2]" w:date="2023-11-22T13:43:00Z"/>
          <w:del w:id="4640" w:author="John Clevenger" w:date="2023-11-24T13:02:00Z"/>
          <w:rFonts w:asciiTheme="minorHAnsi" w:eastAsiaTheme="minorEastAsia" w:hAnsiTheme="minorHAnsi" w:cstheme="minorBidi"/>
          <w:kern w:val="2"/>
          <w:sz w:val="22"/>
          <w:szCs w:val="22"/>
          <w14:ligatures w14:val="standardContextual"/>
        </w:rPr>
        <w:pPrChange w:id="4641" w:author="John Clevenger" w:date="2023-11-24T12:46:00Z">
          <w:pPr>
            <w:pStyle w:val="TOC3"/>
          </w:pPr>
        </w:pPrChange>
      </w:pPr>
      <w:ins w:id="4642" w:author="John Clevenger [2]" w:date="2023-11-22T13:43:00Z">
        <w:del w:id="4643" w:author="John Clevenger" w:date="2023-11-24T13:02:00Z">
          <w:r w:rsidRPr="00464988" w:rsidDel="00464988">
            <w:rPr>
              <w:rStyle w:val="Hyperlink"/>
              <w:rFonts w:cs="Arial"/>
              <w:b w:val="0"/>
              <w:bCs w:val="0"/>
              <w:rPrChange w:id="4644" w:author="John Clevenger" w:date="2023-11-24T13:02:00Z">
                <w:rPr>
                  <w:rStyle w:val="Hyperlink"/>
                  <w:rFonts w:cs="Arial"/>
                  <w:b/>
                  <w:bCs/>
                </w:rPr>
              </w:rPrChange>
            </w:rPr>
            <w:delText>6.5.2.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45" w:author="John Clevenger" w:date="2023-11-24T13:02:00Z">
                <w:rPr>
                  <w:rStyle w:val="Hyperlink"/>
                  <w:rFonts w:cs="Arial"/>
                  <w:b/>
                  <w:bCs/>
                </w:rPr>
              </w:rPrChange>
            </w:rPr>
            <w:delText>Changing Existing Judgments</w:delText>
          </w:r>
          <w:r w:rsidDel="00464988">
            <w:rPr>
              <w:webHidden/>
            </w:rPr>
            <w:tab/>
          </w:r>
        </w:del>
      </w:ins>
    </w:p>
    <w:p w14:paraId="673A8664" w14:textId="28541956" w:rsidR="006A0F11" w:rsidDel="00464988" w:rsidRDefault="006A0F11">
      <w:pPr>
        <w:pStyle w:val="TOC1"/>
        <w:rPr>
          <w:ins w:id="4646" w:author="John Clevenger [2]" w:date="2023-11-22T13:43:00Z"/>
          <w:del w:id="4647" w:author="John Clevenger" w:date="2023-11-24T13:02:00Z"/>
          <w:rFonts w:asciiTheme="minorHAnsi" w:eastAsiaTheme="minorEastAsia" w:hAnsiTheme="minorHAnsi" w:cstheme="minorBidi"/>
          <w:kern w:val="2"/>
          <w:sz w:val="22"/>
          <w:szCs w:val="22"/>
          <w14:ligatures w14:val="standardContextual"/>
        </w:rPr>
        <w:pPrChange w:id="4648" w:author="John Clevenger" w:date="2023-11-24T12:46:00Z">
          <w:pPr>
            <w:pStyle w:val="TOC2"/>
          </w:pPr>
        </w:pPrChange>
      </w:pPr>
      <w:ins w:id="4649" w:author="John Clevenger [2]" w:date="2023-11-22T13:43:00Z">
        <w:del w:id="4650" w:author="John Clevenger" w:date="2023-11-24T13:02:00Z">
          <w:r w:rsidRPr="00464988" w:rsidDel="00464988">
            <w:rPr>
              <w:rStyle w:val="Hyperlink"/>
              <w:rFonts w:cs="Arial"/>
            </w:rPr>
            <w:delText>6.6.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Balloon Notifications</w:delText>
          </w:r>
          <w:r w:rsidDel="00464988">
            <w:rPr>
              <w:webHidden/>
            </w:rPr>
            <w:tab/>
          </w:r>
        </w:del>
      </w:ins>
    </w:p>
    <w:p w14:paraId="4B42AB48" w14:textId="3D5CD11C" w:rsidR="006A0F11" w:rsidDel="00464988" w:rsidRDefault="006A0F11">
      <w:pPr>
        <w:pStyle w:val="TOC1"/>
        <w:rPr>
          <w:ins w:id="4651" w:author="John Clevenger [2]" w:date="2023-11-22T13:43:00Z"/>
          <w:del w:id="4652" w:author="John Clevenger" w:date="2023-11-24T13:02:00Z"/>
          <w:rFonts w:asciiTheme="minorHAnsi" w:eastAsiaTheme="minorEastAsia" w:hAnsiTheme="minorHAnsi" w:cstheme="minorBidi"/>
          <w:kern w:val="2"/>
          <w:sz w:val="22"/>
          <w:szCs w:val="22"/>
          <w14:ligatures w14:val="standardContextual"/>
        </w:rPr>
        <w:pPrChange w:id="4653" w:author="John Clevenger" w:date="2023-11-24T12:46:00Z">
          <w:pPr>
            <w:pStyle w:val="TOC3"/>
          </w:pPr>
        </w:pPrChange>
      </w:pPr>
      <w:ins w:id="4654" w:author="John Clevenger [2]" w:date="2023-11-22T13:43:00Z">
        <w:del w:id="4655" w:author="John Clevenger" w:date="2023-11-24T13:02:00Z">
          <w:r w:rsidRPr="00464988" w:rsidDel="00464988">
            <w:rPr>
              <w:rStyle w:val="Hyperlink"/>
              <w:rFonts w:cs="Arial"/>
              <w:b w:val="0"/>
              <w:bCs w:val="0"/>
              <w:rPrChange w:id="4656" w:author="John Clevenger" w:date="2023-11-24T13:02:00Z">
                <w:rPr>
                  <w:rStyle w:val="Hyperlink"/>
                  <w:rFonts w:cs="Arial"/>
                  <w:b/>
                  <w:bCs/>
                </w:rPr>
              </w:rPrChange>
            </w:rPr>
            <w:delText>6.6.1.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57" w:author="John Clevenger" w:date="2023-11-24T13:02:00Z">
                <w:rPr>
                  <w:rStyle w:val="Hyperlink"/>
                  <w:rFonts w:cs="Arial"/>
                  <w:b/>
                  <w:bCs/>
                </w:rPr>
              </w:rPrChange>
            </w:rPr>
            <w:delText>Defining Balloon Notifications</w:delText>
          </w:r>
          <w:r w:rsidDel="00464988">
            <w:rPr>
              <w:webHidden/>
            </w:rPr>
            <w:tab/>
          </w:r>
        </w:del>
      </w:ins>
    </w:p>
    <w:p w14:paraId="57B1B3C9" w14:textId="2CCEE2FC" w:rsidR="006A0F11" w:rsidDel="00464988" w:rsidRDefault="006A0F11">
      <w:pPr>
        <w:pStyle w:val="TOC1"/>
        <w:rPr>
          <w:ins w:id="4658" w:author="John Clevenger [2]" w:date="2023-11-22T13:43:00Z"/>
          <w:del w:id="4659" w:author="John Clevenger" w:date="2023-11-24T13:02:00Z"/>
          <w:rFonts w:asciiTheme="minorHAnsi" w:eastAsiaTheme="minorEastAsia" w:hAnsiTheme="minorHAnsi" w:cstheme="minorBidi"/>
          <w:kern w:val="2"/>
          <w:sz w:val="22"/>
          <w:szCs w:val="22"/>
          <w14:ligatures w14:val="standardContextual"/>
        </w:rPr>
        <w:pPrChange w:id="4660" w:author="John Clevenger" w:date="2023-11-24T12:46:00Z">
          <w:pPr>
            <w:pStyle w:val="TOC3"/>
          </w:pPr>
        </w:pPrChange>
      </w:pPr>
      <w:ins w:id="4661" w:author="John Clevenger [2]" w:date="2023-11-22T13:43:00Z">
        <w:del w:id="4662" w:author="John Clevenger" w:date="2023-11-24T13:02:00Z">
          <w:r w:rsidRPr="00464988" w:rsidDel="00464988">
            <w:rPr>
              <w:rStyle w:val="Hyperlink"/>
              <w:rFonts w:cs="Arial"/>
              <w:b w:val="0"/>
              <w:bCs w:val="0"/>
              <w:rPrChange w:id="4663" w:author="John Clevenger" w:date="2023-11-24T13:02:00Z">
                <w:rPr>
                  <w:rStyle w:val="Hyperlink"/>
                  <w:rFonts w:cs="Arial"/>
                  <w:b/>
                  <w:bCs/>
                </w:rPr>
              </w:rPrChange>
            </w:rPr>
            <w:delText>6.6.2.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64" w:author="John Clevenger" w:date="2023-11-24T13:02:00Z">
                <w:rPr>
                  <w:rStyle w:val="Hyperlink"/>
                  <w:rFonts w:cs="Arial"/>
                  <w:b/>
                  <w:bCs/>
                </w:rPr>
              </w:rPrChange>
            </w:rPr>
            <w:delText>Email Server Advanced Settings</w:delText>
          </w:r>
          <w:r w:rsidDel="00464988">
            <w:rPr>
              <w:webHidden/>
            </w:rPr>
            <w:tab/>
          </w:r>
        </w:del>
      </w:ins>
    </w:p>
    <w:p w14:paraId="574AFC90" w14:textId="17E69FC9" w:rsidR="006A0F11" w:rsidDel="00464988" w:rsidRDefault="006A0F11">
      <w:pPr>
        <w:pStyle w:val="TOC1"/>
        <w:rPr>
          <w:ins w:id="4665" w:author="John Clevenger [2]" w:date="2023-11-22T13:43:00Z"/>
          <w:del w:id="4666" w:author="John Clevenger" w:date="2023-11-24T13:02:00Z"/>
          <w:rFonts w:asciiTheme="minorHAnsi" w:eastAsiaTheme="minorEastAsia" w:hAnsiTheme="minorHAnsi" w:cstheme="minorBidi"/>
          <w:kern w:val="2"/>
          <w:sz w:val="22"/>
          <w:szCs w:val="22"/>
          <w14:ligatures w14:val="standardContextual"/>
        </w:rPr>
        <w:pPrChange w:id="4667" w:author="John Clevenger" w:date="2023-11-24T12:46:00Z">
          <w:pPr>
            <w:pStyle w:val="TOC2"/>
          </w:pPr>
        </w:pPrChange>
      </w:pPr>
      <w:ins w:id="4668" w:author="John Clevenger [2]" w:date="2023-11-22T13:43:00Z">
        <w:del w:id="4669" w:author="John Clevenger" w:date="2023-11-24T13:02:00Z">
          <w:r w:rsidRPr="00464988" w:rsidDel="00464988">
            <w:rPr>
              <w:rStyle w:val="Hyperlink"/>
              <w:rFonts w:cs="Arial"/>
            </w:rPr>
            <w:delText>6.7.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Options (Settings tab)</w:delText>
          </w:r>
          <w:r w:rsidDel="00464988">
            <w:rPr>
              <w:webHidden/>
            </w:rPr>
            <w:tab/>
          </w:r>
        </w:del>
      </w:ins>
    </w:p>
    <w:p w14:paraId="72C7F248" w14:textId="058CAB61" w:rsidR="006A0F11" w:rsidDel="00464988" w:rsidRDefault="006A0F11">
      <w:pPr>
        <w:pStyle w:val="TOC1"/>
        <w:rPr>
          <w:ins w:id="4670" w:author="John Clevenger [2]" w:date="2023-11-22T13:43:00Z"/>
          <w:del w:id="4671" w:author="John Clevenger" w:date="2023-11-24T13:02:00Z"/>
          <w:rFonts w:asciiTheme="minorHAnsi" w:eastAsiaTheme="minorEastAsia" w:hAnsiTheme="minorHAnsi" w:cstheme="minorBidi"/>
          <w:kern w:val="2"/>
          <w:sz w:val="22"/>
          <w:szCs w:val="22"/>
          <w14:ligatures w14:val="standardContextual"/>
        </w:rPr>
        <w:pPrChange w:id="4672" w:author="John Clevenger" w:date="2023-11-24T12:46:00Z">
          <w:pPr>
            <w:pStyle w:val="TOC2"/>
          </w:pPr>
        </w:pPrChange>
      </w:pPr>
      <w:ins w:id="4673" w:author="John Clevenger [2]" w:date="2023-11-22T13:43:00Z">
        <w:del w:id="4674" w:author="John Clevenger" w:date="2023-11-24T13:02:00Z">
          <w:r w:rsidRPr="00464988" w:rsidDel="00464988">
            <w:rPr>
              <w:rStyle w:val="Hyperlink"/>
              <w:rFonts w:cs="Arial"/>
            </w:rPr>
            <w:delText>6.8.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Sites</w:delText>
          </w:r>
          <w:r w:rsidDel="00464988">
            <w:rPr>
              <w:webHidden/>
            </w:rPr>
            <w:tab/>
          </w:r>
        </w:del>
      </w:ins>
    </w:p>
    <w:p w14:paraId="7BA6A96A" w14:textId="0097550D" w:rsidR="006A0F11" w:rsidDel="00464988" w:rsidRDefault="006A0F11" w:rsidP="00464988">
      <w:pPr>
        <w:pStyle w:val="TOC1"/>
        <w:rPr>
          <w:ins w:id="4675" w:author="John Clevenger [2]" w:date="2023-11-22T13:43:00Z"/>
          <w:del w:id="4676" w:author="John Clevenger" w:date="2023-11-24T13:02:00Z"/>
          <w:rFonts w:asciiTheme="minorHAnsi" w:eastAsiaTheme="minorEastAsia" w:hAnsiTheme="minorHAnsi" w:cstheme="minorBidi"/>
          <w:kern w:val="2"/>
          <w:sz w:val="22"/>
          <w:szCs w:val="22"/>
          <w14:ligatures w14:val="standardContextual"/>
        </w:rPr>
      </w:pPr>
      <w:ins w:id="4677" w:author="John Clevenger [2]" w:date="2023-11-22T13:43:00Z">
        <w:del w:id="4678" w:author="John Clevenger" w:date="2023-11-24T13:02:00Z">
          <w:r w:rsidRPr="00464988" w:rsidDel="00464988">
            <w:rPr>
              <w:rStyle w:val="Hyperlink"/>
              <w:rFonts w:cs="Arial"/>
            </w:rPr>
            <w:delText>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the Contest via Configuration Files</w:delText>
          </w:r>
          <w:r w:rsidDel="00464988">
            <w:rPr>
              <w:webHidden/>
            </w:rPr>
            <w:tab/>
          </w:r>
        </w:del>
      </w:ins>
    </w:p>
    <w:p w14:paraId="43BE520D" w14:textId="48A678A9" w:rsidR="006A0F11" w:rsidDel="00464988" w:rsidRDefault="006A0F11">
      <w:pPr>
        <w:pStyle w:val="TOC1"/>
        <w:rPr>
          <w:ins w:id="4679" w:author="John Clevenger [2]" w:date="2023-11-22T13:43:00Z"/>
          <w:del w:id="4680" w:author="John Clevenger" w:date="2023-11-24T13:02:00Z"/>
          <w:rFonts w:asciiTheme="minorHAnsi" w:eastAsiaTheme="minorEastAsia" w:hAnsiTheme="minorHAnsi" w:cstheme="minorBidi"/>
          <w:kern w:val="2"/>
          <w:sz w:val="22"/>
          <w:szCs w:val="22"/>
          <w14:ligatures w14:val="standardContextual"/>
        </w:rPr>
        <w:pPrChange w:id="4681" w:author="John Clevenger" w:date="2023-11-24T12:46:00Z">
          <w:pPr>
            <w:pStyle w:val="TOC2"/>
          </w:pPr>
        </w:pPrChange>
      </w:pPr>
      <w:ins w:id="4682" w:author="John Clevenger [2]" w:date="2023-11-22T13:43:00Z">
        <w:del w:id="4683" w:author="John Clevenger" w:date="2023-11-24T13:02:00Z">
          <w:r w:rsidRPr="00464988" w:rsidDel="00464988">
            <w:rPr>
              <w:rStyle w:val="Hyperlink"/>
              <w:rFonts w:cs="Arial"/>
            </w:rPr>
            <w:delText>7.1.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Server</w:delText>
          </w:r>
          <w:r w:rsidDel="00464988">
            <w:rPr>
              <w:webHidden/>
            </w:rPr>
            <w:tab/>
          </w:r>
        </w:del>
      </w:ins>
    </w:p>
    <w:p w14:paraId="775E9104" w14:textId="356FDA4A" w:rsidR="006A0F11" w:rsidDel="00464988" w:rsidRDefault="006A0F11">
      <w:pPr>
        <w:pStyle w:val="TOC1"/>
        <w:rPr>
          <w:ins w:id="4684" w:author="John Clevenger [2]" w:date="2023-11-22T13:43:00Z"/>
          <w:del w:id="4685" w:author="John Clevenger" w:date="2023-11-24T13:02:00Z"/>
          <w:rFonts w:asciiTheme="minorHAnsi" w:eastAsiaTheme="minorEastAsia" w:hAnsiTheme="minorHAnsi" w:cstheme="minorBidi"/>
          <w:kern w:val="2"/>
          <w:sz w:val="22"/>
          <w:szCs w:val="22"/>
          <w14:ligatures w14:val="standardContextual"/>
        </w:rPr>
        <w:pPrChange w:id="4686" w:author="John Clevenger" w:date="2023-11-24T12:46:00Z">
          <w:pPr>
            <w:pStyle w:val="TOC2"/>
          </w:pPr>
        </w:pPrChange>
      </w:pPr>
      <w:ins w:id="4687" w:author="John Clevenger [2]" w:date="2023-11-22T13:43:00Z">
        <w:del w:id="4688" w:author="John Clevenger" w:date="2023-11-24T13:02:00Z">
          <w:r w:rsidRPr="00464988" w:rsidDel="00464988">
            <w:rPr>
              <w:rStyle w:val="Hyperlink"/>
              <w:rFonts w:cs="Arial"/>
            </w:rPr>
            <w:delText>7.2.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Admin</w:delText>
          </w:r>
          <w:r w:rsidDel="00464988">
            <w:rPr>
              <w:webHidden/>
            </w:rPr>
            <w:tab/>
          </w:r>
        </w:del>
      </w:ins>
    </w:p>
    <w:p w14:paraId="01EE2D8F" w14:textId="1F162798" w:rsidR="006A0F11" w:rsidDel="00464988" w:rsidRDefault="006A0F11">
      <w:pPr>
        <w:pStyle w:val="TOC1"/>
        <w:rPr>
          <w:ins w:id="4689" w:author="John Clevenger [2]" w:date="2023-11-22T13:43:00Z"/>
          <w:del w:id="4690" w:author="John Clevenger" w:date="2023-11-24T13:02:00Z"/>
          <w:rFonts w:asciiTheme="minorHAnsi" w:eastAsiaTheme="minorEastAsia" w:hAnsiTheme="minorHAnsi" w:cstheme="minorBidi"/>
          <w:kern w:val="2"/>
          <w:sz w:val="22"/>
          <w:szCs w:val="22"/>
          <w14:ligatures w14:val="standardContextual"/>
        </w:rPr>
        <w:pPrChange w:id="4691" w:author="John Clevenger" w:date="2023-11-24T12:46:00Z">
          <w:pPr>
            <w:pStyle w:val="TOC2"/>
          </w:pPr>
        </w:pPrChange>
      </w:pPr>
      <w:ins w:id="4692" w:author="John Clevenger [2]" w:date="2023-11-22T13:43:00Z">
        <w:del w:id="4693" w:author="John Clevenger" w:date="2023-11-24T13:02:00Z">
          <w:r w:rsidRPr="00464988" w:rsidDel="00464988">
            <w:rPr>
              <w:rStyle w:val="Hyperlink"/>
              <w:rFonts w:cs="Arial"/>
            </w:rPr>
            <w:delText>7.3.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Configuration File Capabilities</w:delText>
          </w:r>
          <w:r w:rsidDel="00464988">
            <w:rPr>
              <w:webHidden/>
            </w:rPr>
            <w:tab/>
          </w:r>
        </w:del>
      </w:ins>
    </w:p>
    <w:p w14:paraId="29567807" w14:textId="2FF9BC79" w:rsidR="006A0F11" w:rsidDel="00464988" w:rsidRDefault="006A0F11" w:rsidP="00464988">
      <w:pPr>
        <w:pStyle w:val="TOC1"/>
        <w:rPr>
          <w:ins w:id="4694" w:author="John Clevenger [2]" w:date="2023-11-22T13:43:00Z"/>
          <w:del w:id="4695" w:author="John Clevenger" w:date="2023-11-24T13:02:00Z"/>
          <w:rFonts w:asciiTheme="minorHAnsi" w:eastAsiaTheme="minorEastAsia" w:hAnsiTheme="minorHAnsi" w:cstheme="minorBidi"/>
          <w:kern w:val="2"/>
          <w:sz w:val="22"/>
          <w:szCs w:val="22"/>
          <w14:ligatures w14:val="standardContextual"/>
        </w:rPr>
      </w:pPr>
      <w:ins w:id="4696" w:author="John Clevenger [2]" w:date="2023-11-22T13:43:00Z">
        <w:del w:id="4697" w:author="John Clevenger" w:date="2023-11-24T13:02:00Z">
          <w:r w:rsidRPr="00464988" w:rsidDel="00464988">
            <w:rPr>
              <w:rStyle w:val="Hyperlink"/>
              <w:rFonts w:cs="Arial"/>
            </w:rPr>
            <w:delText>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75477D68" w14:textId="1AC04806" w:rsidR="006A0F11" w:rsidDel="00464988" w:rsidRDefault="006A0F11">
      <w:pPr>
        <w:pStyle w:val="TOC1"/>
        <w:rPr>
          <w:ins w:id="4698" w:author="John Clevenger [2]" w:date="2023-11-22T13:43:00Z"/>
          <w:del w:id="4699" w:author="John Clevenger" w:date="2023-11-24T13:02:00Z"/>
          <w:rFonts w:asciiTheme="minorHAnsi" w:eastAsiaTheme="minorEastAsia" w:hAnsiTheme="minorHAnsi" w:cstheme="minorBidi"/>
          <w:kern w:val="2"/>
          <w:sz w:val="22"/>
          <w:szCs w:val="22"/>
          <w14:ligatures w14:val="standardContextual"/>
        </w:rPr>
        <w:pPrChange w:id="4700" w:author="John Clevenger" w:date="2023-11-24T12:46:00Z">
          <w:pPr>
            <w:pStyle w:val="TOC2"/>
          </w:pPr>
        </w:pPrChange>
      </w:pPr>
      <w:ins w:id="4701" w:author="John Clevenger [2]" w:date="2023-11-22T13:43:00Z">
        <w:del w:id="4702" w:author="John Clevenger" w:date="2023-11-24T13:02:00Z">
          <w:r w:rsidRPr="00464988" w:rsidDel="00464988">
            <w:rPr>
              <w:rStyle w:val="Hyperlink"/>
              <w:rFonts w:cs="Arial"/>
            </w:rPr>
            <w:delText>8.1.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Clock Control</w:delText>
          </w:r>
          <w:r w:rsidDel="00464988">
            <w:rPr>
              <w:webHidden/>
            </w:rPr>
            <w:tab/>
          </w:r>
        </w:del>
      </w:ins>
    </w:p>
    <w:p w14:paraId="52A2FFF5" w14:textId="5D97CE64" w:rsidR="006A0F11" w:rsidDel="00464988" w:rsidRDefault="006A0F11">
      <w:pPr>
        <w:pStyle w:val="TOC1"/>
        <w:rPr>
          <w:ins w:id="4703" w:author="John Clevenger [2]" w:date="2023-11-22T13:43:00Z"/>
          <w:del w:id="4704" w:author="John Clevenger" w:date="2023-11-24T13:02:00Z"/>
          <w:rFonts w:asciiTheme="minorHAnsi" w:eastAsiaTheme="minorEastAsia" w:hAnsiTheme="minorHAnsi" w:cstheme="minorBidi"/>
          <w:kern w:val="2"/>
          <w:sz w:val="22"/>
          <w:szCs w:val="22"/>
          <w14:ligatures w14:val="standardContextual"/>
        </w:rPr>
        <w:pPrChange w:id="4705" w:author="John Clevenger" w:date="2023-11-24T12:46:00Z">
          <w:pPr>
            <w:pStyle w:val="TOC3"/>
          </w:pPr>
        </w:pPrChange>
      </w:pPr>
      <w:ins w:id="4706" w:author="John Clevenger [2]" w:date="2023-11-22T13:43:00Z">
        <w:del w:id="4707" w:author="John Clevenger" w:date="2023-11-24T13:02:00Z">
          <w:r w:rsidRPr="00464988" w:rsidDel="00464988">
            <w:rPr>
              <w:rStyle w:val="Hyperlink"/>
              <w:rFonts w:cs="Arial"/>
              <w:b w:val="0"/>
              <w:bCs w:val="0"/>
              <w:rPrChange w:id="4708" w:author="John Clevenger" w:date="2023-11-24T13:02:00Z">
                <w:rPr>
                  <w:rStyle w:val="Hyperlink"/>
                  <w:rFonts w:cs="Arial"/>
                  <w:b/>
                  <w:bCs/>
                </w:rPr>
              </w:rPrChange>
            </w:rPr>
            <w:delText>8.1.1.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09" w:author="John Clevenger" w:date="2023-11-24T13:02:00Z">
                <w:rPr>
                  <w:rStyle w:val="Hyperlink"/>
                  <w:rFonts w:cs="Arial"/>
                  <w:b/>
                  <w:bCs/>
                </w:rPr>
              </w:rPrChange>
            </w:rPr>
            <w:delText>Starting the Contest Manually</w:delText>
          </w:r>
          <w:r w:rsidDel="00464988">
            <w:rPr>
              <w:webHidden/>
            </w:rPr>
            <w:tab/>
          </w:r>
        </w:del>
      </w:ins>
    </w:p>
    <w:p w14:paraId="52423989" w14:textId="23D5C5B8" w:rsidR="006A0F11" w:rsidDel="00464988" w:rsidRDefault="006A0F11">
      <w:pPr>
        <w:pStyle w:val="TOC1"/>
        <w:rPr>
          <w:ins w:id="4710" w:author="John Clevenger [2]" w:date="2023-11-22T13:43:00Z"/>
          <w:del w:id="4711" w:author="John Clevenger" w:date="2023-11-24T13:02:00Z"/>
          <w:rFonts w:asciiTheme="minorHAnsi" w:eastAsiaTheme="minorEastAsia" w:hAnsiTheme="minorHAnsi" w:cstheme="minorBidi"/>
          <w:kern w:val="2"/>
          <w:sz w:val="22"/>
          <w:szCs w:val="22"/>
          <w14:ligatures w14:val="standardContextual"/>
        </w:rPr>
        <w:pPrChange w:id="4712" w:author="John Clevenger" w:date="2023-11-24T12:46:00Z">
          <w:pPr>
            <w:pStyle w:val="TOC3"/>
          </w:pPr>
        </w:pPrChange>
      </w:pPr>
      <w:ins w:id="4713" w:author="John Clevenger [2]" w:date="2023-11-22T13:43:00Z">
        <w:del w:id="4714" w:author="John Clevenger" w:date="2023-11-24T13:02:00Z">
          <w:r w:rsidRPr="00464988" w:rsidDel="00464988">
            <w:rPr>
              <w:rStyle w:val="Hyperlink"/>
              <w:rFonts w:cs="Arial"/>
              <w:b w:val="0"/>
              <w:bCs w:val="0"/>
              <w:rPrChange w:id="4715" w:author="John Clevenger" w:date="2023-11-24T13:02:00Z">
                <w:rPr>
                  <w:rStyle w:val="Hyperlink"/>
                  <w:rFonts w:cs="Arial"/>
                  <w:b/>
                  <w:bCs/>
                </w:rPr>
              </w:rPrChange>
            </w:rPr>
            <w:delText>8.1.2.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16" w:author="John Clevenger" w:date="2023-11-24T13:02:00Z">
                <w:rPr>
                  <w:rStyle w:val="Hyperlink"/>
                  <w:rFonts w:cs="Arial"/>
                  <w:b/>
                  <w:bCs/>
                </w:rPr>
              </w:rPrChange>
            </w:rPr>
            <w:delText>Starting the Contest Automatically</w:delText>
          </w:r>
          <w:r w:rsidDel="00464988">
            <w:rPr>
              <w:webHidden/>
            </w:rPr>
            <w:tab/>
          </w:r>
        </w:del>
      </w:ins>
    </w:p>
    <w:p w14:paraId="51A62D50" w14:textId="5B0EF331" w:rsidR="006A0F11" w:rsidDel="00464988" w:rsidRDefault="006A0F11">
      <w:pPr>
        <w:pStyle w:val="TOC1"/>
        <w:rPr>
          <w:ins w:id="4717" w:author="John Clevenger [2]" w:date="2023-11-22T13:43:00Z"/>
          <w:del w:id="4718" w:author="John Clevenger" w:date="2023-11-24T13:02:00Z"/>
          <w:rFonts w:asciiTheme="minorHAnsi" w:eastAsiaTheme="minorEastAsia" w:hAnsiTheme="minorHAnsi" w:cstheme="minorBidi"/>
          <w:kern w:val="2"/>
          <w:sz w:val="22"/>
          <w:szCs w:val="22"/>
          <w14:ligatures w14:val="standardContextual"/>
        </w:rPr>
        <w:pPrChange w:id="4719" w:author="John Clevenger" w:date="2023-11-24T12:46:00Z">
          <w:pPr>
            <w:pStyle w:val="TOC2"/>
          </w:pPr>
        </w:pPrChange>
      </w:pPr>
      <w:ins w:id="4720" w:author="John Clevenger [2]" w:date="2023-11-22T13:43:00Z">
        <w:del w:id="4721" w:author="John Clevenger" w:date="2023-11-24T13:02:00Z">
          <w:r w:rsidRPr="00464988" w:rsidDel="00464988">
            <w:rPr>
              <w:rStyle w:val="Hyperlink"/>
              <w:rFonts w:cs="Arial"/>
            </w:rPr>
            <w:delText>8.2.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Length</w:delText>
          </w:r>
          <w:r w:rsidDel="00464988">
            <w:rPr>
              <w:webHidden/>
            </w:rPr>
            <w:tab/>
          </w:r>
        </w:del>
      </w:ins>
    </w:p>
    <w:p w14:paraId="6F252928" w14:textId="67948659" w:rsidR="006A0F11" w:rsidDel="00464988" w:rsidRDefault="006A0F11">
      <w:pPr>
        <w:pStyle w:val="TOC1"/>
        <w:rPr>
          <w:ins w:id="4722" w:author="John Clevenger [2]" w:date="2023-11-22T13:43:00Z"/>
          <w:del w:id="4723" w:author="John Clevenger" w:date="2023-11-24T13:02:00Z"/>
          <w:rFonts w:asciiTheme="minorHAnsi" w:eastAsiaTheme="minorEastAsia" w:hAnsiTheme="minorHAnsi" w:cstheme="minorBidi"/>
          <w:kern w:val="2"/>
          <w:sz w:val="22"/>
          <w:szCs w:val="22"/>
          <w14:ligatures w14:val="standardContextual"/>
        </w:rPr>
        <w:pPrChange w:id="4724" w:author="John Clevenger" w:date="2023-11-24T12:46:00Z">
          <w:pPr>
            <w:pStyle w:val="TOC2"/>
          </w:pPr>
        </w:pPrChange>
      </w:pPr>
      <w:ins w:id="4725" w:author="John Clevenger [2]" w:date="2023-11-22T13:43:00Z">
        <w:del w:id="4726" w:author="John Clevenger" w:date="2023-11-24T13:02:00Z">
          <w:r w:rsidRPr="00464988" w:rsidDel="00464988">
            <w:rPr>
              <w:rStyle w:val="Hyperlink"/>
              <w:rFonts w:cs="Arial"/>
            </w:rPr>
            <w:delText>8.3.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Multi-Site Clock Control</w:delText>
          </w:r>
          <w:r w:rsidDel="00464988">
            <w:rPr>
              <w:webHidden/>
            </w:rPr>
            <w:tab/>
          </w:r>
        </w:del>
      </w:ins>
    </w:p>
    <w:p w14:paraId="7FA8CE3A" w14:textId="47F30595" w:rsidR="006A0F11" w:rsidDel="00464988" w:rsidRDefault="006A0F11">
      <w:pPr>
        <w:pStyle w:val="TOC1"/>
        <w:rPr>
          <w:ins w:id="4727" w:author="John Clevenger [2]" w:date="2023-11-22T13:43:00Z"/>
          <w:del w:id="4728" w:author="John Clevenger" w:date="2023-11-24T13:02:00Z"/>
          <w:rFonts w:asciiTheme="minorHAnsi" w:eastAsiaTheme="minorEastAsia" w:hAnsiTheme="minorHAnsi" w:cstheme="minorBidi"/>
          <w:kern w:val="2"/>
          <w:sz w:val="22"/>
          <w:szCs w:val="22"/>
          <w14:ligatures w14:val="standardContextual"/>
        </w:rPr>
        <w:pPrChange w:id="4729" w:author="John Clevenger" w:date="2023-11-24T12:46:00Z">
          <w:pPr>
            <w:pStyle w:val="TOC2"/>
          </w:pPr>
        </w:pPrChange>
      </w:pPr>
      <w:ins w:id="4730" w:author="John Clevenger [2]" w:date="2023-11-22T13:43:00Z">
        <w:del w:id="4731" w:author="John Clevenger" w:date="2023-11-24T13:02:00Z">
          <w:r w:rsidRPr="00464988" w:rsidDel="00464988">
            <w:rPr>
              <w:rStyle w:val="Hyperlink"/>
              <w:rFonts w:cs="Arial"/>
            </w:rPr>
            <w:delText>8.4.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Practice Sessions:  Resetting A Contest</w:delText>
          </w:r>
          <w:r w:rsidDel="00464988">
            <w:rPr>
              <w:webHidden/>
            </w:rPr>
            <w:tab/>
          </w:r>
        </w:del>
      </w:ins>
    </w:p>
    <w:p w14:paraId="09FC7A17" w14:textId="512A0BA1" w:rsidR="006A0F11" w:rsidDel="00464988" w:rsidRDefault="006A0F11" w:rsidP="00464988">
      <w:pPr>
        <w:pStyle w:val="TOC1"/>
        <w:rPr>
          <w:ins w:id="4732" w:author="John Clevenger [2]" w:date="2023-11-22T13:43:00Z"/>
          <w:del w:id="4733" w:author="John Clevenger" w:date="2023-11-24T13:02:00Z"/>
          <w:rFonts w:asciiTheme="minorHAnsi" w:eastAsiaTheme="minorEastAsia" w:hAnsiTheme="minorHAnsi" w:cstheme="minorBidi"/>
          <w:kern w:val="2"/>
          <w:sz w:val="22"/>
          <w:szCs w:val="22"/>
          <w14:ligatures w14:val="standardContextual"/>
        </w:rPr>
      </w:pPr>
      <w:ins w:id="4734" w:author="John Clevenger [2]" w:date="2023-11-22T13:43:00Z">
        <w:del w:id="4735" w:author="John Clevenger" w:date="2023-11-24T13:02:00Z">
          <w:r w:rsidRPr="00464988" w:rsidDel="00464988">
            <w:rPr>
              <w:rStyle w:val="Hyperlink"/>
              <w:rFonts w:cs="Arial"/>
            </w:rPr>
            <w:delText>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Monitoring Contest Status</w:delText>
          </w:r>
          <w:r w:rsidDel="00464988">
            <w:rPr>
              <w:webHidden/>
            </w:rPr>
            <w:tab/>
          </w:r>
        </w:del>
      </w:ins>
    </w:p>
    <w:p w14:paraId="35E470F0" w14:textId="550D0BE9" w:rsidR="006A0F11" w:rsidDel="00464988" w:rsidRDefault="006A0F11">
      <w:pPr>
        <w:pStyle w:val="TOC1"/>
        <w:rPr>
          <w:ins w:id="4736" w:author="John Clevenger [2]" w:date="2023-11-22T13:43:00Z"/>
          <w:del w:id="4737" w:author="John Clevenger" w:date="2023-11-24T13:02:00Z"/>
          <w:rFonts w:asciiTheme="minorHAnsi" w:eastAsiaTheme="minorEastAsia" w:hAnsiTheme="minorHAnsi" w:cstheme="minorBidi"/>
          <w:kern w:val="2"/>
          <w:sz w:val="22"/>
          <w:szCs w:val="22"/>
          <w14:ligatures w14:val="standardContextual"/>
        </w:rPr>
        <w:pPrChange w:id="4738" w:author="John Clevenger" w:date="2023-11-24T12:46:00Z">
          <w:pPr>
            <w:pStyle w:val="TOC2"/>
          </w:pPr>
        </w:pPrChange>
      </w:pPr>
      <w:ins w:id="4739" w:author="John Clevenger [2]" w:date="2023-11-22T13:43:00Z">
        <w:del w:id="4740" w:author="John Clevenger" w:date="2023-11-24T13:02:00Z">
          <w:r w:rsidRPr="00464988" w:rsidDel="00464988">
            <w:rPr>
              <w:rStyle w:val="Hyperlink"/>
              <w:rFonts w:cs="Arial"/>
            </w:rPr>
            <w:delText>9.1.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 Status</w:delText>
          </w:r>
          <w:r w:rsidDel="00464988">
            <w:rPr>
              <w:webHidden/>
            </w:rPr>
            <w:tab/>
          </w:r>
        </w:del>
      </w:ins>
    </w:p>
    <w:p w14:paraId="17CD83F4" w14:textId="708EBD1D" w:rsidR="006A0F11" w:rsidDel="00464988" w:rsidRDefault="006A0F11">
      <w:pPr>
        <w:pStyle w:val="TOC1"/>
        <w:rPr>
          <w:ins w:id="4741" w:author="John Clevenger [2]" w:date="2023-11-22T13:43:00Z"/>
          <w:del w:id="4742" w:author="John Clevenger" w:date="2023-11-24T13:02:00Z"/>
          <w:rFonts w:asciiTheme="minorHAnsi" w:eastAsiaTheme="minorEastAsia" w:hAnsiTheme="minorHAnsi" w:cstheme="minorBidi"/>
          <w:kern w:val="2"/>
          <w:sz w:val="22"/>
          <w:szCs w:val="22"/>
          <w14:ligatures w14:val="standardContextual"/>
        </w:rPr>
        <w:pPrChange w:id="4743" w:author="John Clevenger" w:date="2023-11-24T12:46:00Z">
          <w:pPr>
            <w:pStyle w:val="TOC2"/>
          </w:pPr>
        </w:pPrChange>
      </w:pPr>
      <w:ins w:id="4744" w:author="John Clevenger [2]" w:date="2023-11-22T13:43:00Z">
        <w:del w:id="4745" w:author="John Clevenger" w:date="2023-11-24T13:02:00Z">
          <w:r w:rsidRPr="00464988" w:rsidDel="00464988">
            <w:rPr>
              <w:rStyle w:val="Hyperlink"/>
              <w:rFonts w:cs="Arial"/>
            </w:rPr>
            <w:delText>9.2.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Runs Display</w:delText>
          </w:r>
          <w:r w:rsidDel="00464988">
            <w:rPr>
              <w:webHidden/>
            </w:rPr>
            <w:tab/>
          </w:r>
        </w:del>
      </w:ins>
    </w:p>
    <w:p w14:paraId="424BD62C" w14:textId="2EF9E8B6" w:rsidR="006A0F11" w:rsidDel="00464988" w:rsidRDefault="006A0F11">
      <w:pPr>
        <w:pStyle w:val="TOC1"/>
        <w:rPr>
          <w:ins w:id="4746" w:author="John Clevenger [2]" w:date="2023-11-22T13:43:00Z"/>
          <w:del w:id="4747" w:author="John Clevenger" w:date="2023-11-24T13:02:00Z"/>
          <w:rFonts w:asciiTheme="minorHAnsi" w:eastAsiaTheme="minorEastAsia" w:hAnsiTheme="minorHAnsi" w:cstheme="minorBidi"/>
          <w:kern w:val="2"/>
          <w:sz w:val="22"/>
          <w:szCs w:val="22"/>
          <w14:ligatures w14:val="standardContextual"/>
        </w:rPr>
        <w:pPrChange w:id="4748" w:author="John Clevenger" w:date="2023-11-24T12:46:00Z">
          <w:pPr>
            <w:pStyle w:val="TOC2"/>
          </w:pPr>
        </w:pPrChange>
      </w:pPr>
      <w:ins w:id="4749" w:author="John Clevenger [2]" w:date="2023-11-22T13:43:00Z">
        <w:del w:id="4750" w:author="John Clevenger" w:date="2023-11-24T13:02:00Z">
          <w:r w:rsidRPr="00464988" w:rsidDel="00464988">
            <w:rPr>
              <w:rStyle w:val="Hyperlink"/>
              <w:rFonts w:cs="Arial"/>
            </w:rPr>
            <w:delText>9.3.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Editing Runs</w:delText>
          </w:r>
          <w:r w:rsidDel="00464988">
            <w:rPr>
              <w:webHidden/>
            </w:rPr>
            <w:tab/>
          </w:r>
        </w:del>
      </w:ins>
    </w:p>
    <w:p w14:paraId="7264281A" w14:textId="44616C9A" w:rsidR="006A0F11" w:rsidDel="00464988" w:rsidRDefault="006A0F11">
      <w:pPr>
        <w:pStyle w:val="TOC1"/>
        <w:rPr>
          <w:ins w:id="4751" w:author="John Clevenger [2]" w:date="2023-11-22T13:43:00Z"/>
          <w:del w:id="4752" w:author="John Clevenger" w:date="2023-11-24T13:02:00Z"/>
          <w:rFonts w:asciiTheme="minorHAnsi" w:eastAsiaTheme="minorEastAsia" w:hAnsiTheme="minorHAnsi" w:cstheme="minorBidi"/>
          <w:kern w:val="2"/>
          <w:sz w:val="22"/>
          <w:szCs w:val="22"/>
          <w14:ligatures w14:val="standardContextual"/>
        </w:rPr>
        <w:pPrChange w:id="4753" w:author="John Clevenger" w:date="2023-11-24T12:46:00Z">
          <w:pPr>
            <w:pStyle w:val="TOC3"/>
          </w:pPr>
        </w:pPrChange>
      </w:pPr>
      <w:ins w:id="4754" w:author="John Clevenger [2]" w:date="2023-11-22T13:43:00Z">
        <w:del w:id="4755" w:author="John Clevenger" w:date="2023-11-24T13:02:00Z">
          <w:r w:rsidRPr="00464988" w:rsidDel="00464988">
            <w:rPr>
              <w:rStyle w:val="Hyperlink"/>
              <w:rFonts w:cs="Arial"/>
              <w:b w:val="0"/>
              <w:bCs w:val="0"/>
              <w:rPrChange w:id="4756" w:author="John Clevenger" w:date="2023-11-24T13:02:00Z">
                <w:rPr>
                  <w:rStyle w:val="Hyperlink"/>
                  <w:rFonts w:cs="Arial"/>
                  <w:b/>
                  <w:bCs/>
                </w:rPr>
              </w:rPrChange>
            </w:rPr>
            <w:delText>9.3.1.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57" w:author="John Clevenger" w:date="2023-11-24T13:02:00Z">
                <w:rPr>
                  <w:rStyle w:val="Hyperlink"/>
                  <w:rFonts w:cs="Arial"/>
                  <w:b/>
                  <w:bCs/>
                </w:rPr>
              </w:rPrChange>
            </w:rPr>
            <w:delText>Extracting Runs</w:delText>
          </w:r>
          <w:r w:rsidDel="00464988">
            <w:rPr>
              <w:webHidden/>
            </w:rPr>
            <w:tab/>
          </w:r>
        </w:del>
      </w:ins>
    </w:p>
    <w:p w14:paraId="076370A6" w14:textId="68902BA8" w:rsidR="006A0F11" w:rsidDel="00464988" w:rsidRDefault="006A0F11">
      <w:pPr>
        <w:pStyle w:val="TOC1"/>
        <w:rPr>
          <w:ins w:id="4758" w:author="John Clevenger [2]" w:date="2023-11-22T13:43:00Z"/>
          <w:del w:id="4759" w:author="John Clevenger" w:date="2023-11-24T13:02:00Z"/>
          <w:rFonts w:asciiTheme="minorHAnsi" w:eastAsiaTheme="minorEastAsia" w:hAnsiTheme="minorHAnsi" w:cstheme="minorBidi"/>
          <w:kern w:val="2"/>
          <w:sz w:val="22"/>
          <w:szCs w:val="22"/>
          <w14:ligatures w14:val="standardContextual"/>
        </w:rPr>
        <w:pPrChange w:id="4760" w:author="John Clevenger" w:date="2023-11-24T12:46:00Z">
          <w:pPr>
            <w:pStyle w:val="TOC2"/>
          </w:pPr>
        </w:pPrChange>
      </w:pPr>
      <w:ins w:id="4761" w:author="John Clevenger [2]" w:date="2023-11-22T13:43:00Z">
        <w:del w:id="4762" w:author="John Clevenger" w:date="2023-11-24T13:02:00Z">
          <w:r w:rsidRPr="00464988" w:rsidDel="00464988">
            <w:rPr>
              <w:rStyle w:val="Hyperlink"/>
              <w:rFonts w:cs="Arial"/>
            </w:rPr>
            <w:delText>9.4.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Filtering  Runs</w:delText>
          </w:r>
          <w:r w:rsidDel="00464988">
            <w:rPr>
              <w:webHidden/>
            </w:rPr>
            <w:tab/>
          </w:r>
        </w:del>
      </w:ins>
    </w:p>
    <w:p w14:paraId="0CE545E2" w14:textId="7DE7B274" w:rsidR="006A0F11" w:rsidDel="00464988" w:rsidRDefault="006A0F11">
      <w:pPr>
        <w:pStyle w:val="TOC1"/>
        <w:rPr>
          <w:ins w:id="4763" w:author="John Clevenger [2]" w:date="2023-11-22T13:43:00Z"/>
          <w:del w:id="4764" w:author="John Clevenger" w:date="2023-11-24T13:02:00Z"/>
          <w:rFonts w:asciiTheme="minorHAnsi" w:eastAsiaTheme="minorEastAsia" w:hAnsiTheme="minorHAnsi" w:cstheme="minorBidi"/>
          <w:kern w:val="2"/>
          <w:sz w:val="22"/>
          <w:szCs w:val="22"/>
          <w14:ligatures w14:val="standardContextual"/>
        </w:rPr>
        <w:pPrChange w:id="4765" w:author="John Clevenger" w:date="2023-11-24T12:46:00Z">
          <w:pPr>
            <w:pStyle w:val="TOC2"/>
          </w:pPr>
        </w:pPrChange>
      </w:pPr>
      <w:ins w:id="4766" w:author="John Clevenger [2]" w:date="2023-11-22T13:43:00Z">
        <w:del w:id="4767" w:author="John Clevenger" w:date="2023-11-24T13:02:00Z">
          <w:r w:rsidRPr="00464988" w:rsidDel="00464988">
            <w:rPr>
              <w:rStyle w:val="Hyperlink"/>
              <w:rFonts w:cs="Arial"/>
            </w:rPr>
            <w:delText>9.5.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Clarifications</w:delText>
          </w:r>
          <w:r w:rsidDel="00464988">
            <w:rPr>
              <w:webHidden/>
            </w:rPr>
            <w:tab/>
          </w:r>
        </w:del>
      </w:ins>
    </w:p>
    <w:p w14:paraId="52B69DB5" w14:textId="3CB617F5" w:rsidR="006A0F11" w:rsidDel="00464988" w:rsidRDefault="006A0F11">
      <w:pPr>
        <w:pStyle w:val="TOC1"/>
        <w:rPr>
          <w:ins w:id="4768" w:author="John Clevenger [2]" w:date="2023-11-22T13:43:00Z"/>
          <w:del w:id="4769" w:author="John Clevenger" w:date="2023-11-24T13:02:00Z"/>
          <w:rFonts w:asciiTheme="minorHAnsi" w:eastAsiaTheme="minorEastAsia" w:hAnsiTheme="minorHAnsi" w:cstheme="minorBidi"/>
          <w:kern w:val="2"/>
          <w:sz w:val="22"/>
          <w:szCs w:val="22"/>
          <w14:ligatures w14:val="standardContextual"/>
        </w:rPr>
        <w:pPrChange w:id="4770" w:author="John Clevenger" w:date="2023-11-24T12:46:00Z">
          <w:pPr>
            <w:pStyle w:val="TOC2"/>
          </w:pPr>
        </w:pPrChange>
      </w:pPr>
      <w:ins w:id="4771" w:author="John Clevenger [2]" w:date="2023-11-22T13:43:00Z">
        <w:del w:id="4772" w:author="John Clevenger" w:date="2023-11-24T13:02:00Z">
          <w:r w:rsidRPr="00464988" w:rsidDel="00464988">
            <w:rPr>
              <w:rStyle w:val="Hyperlink"/>
            </w:rPr>
            <w:delText>9.6.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Reports</w:delText>
          </w:r>
          <w:r w:rsidDel="00464988">
            <w:rPr>
              <w:webHidden/>
            </w:rPr>
            <w:tab/>
          </w:r>
        </w:del>
      </w:ins>
    </w:p>
    <w:p w14:paraId="42CD01D8" w14:textId="30C1E9BF" w:rsidR="006A0F11" w:rsidDel="00464988" w:rsidRDefault="006A0F11">
      <w:pPr>
        <w:pStyle w:val="TOC1"/>
        <w:rPr>
          <w:ins w:id="4773" w:author="John Clevenger [2]" w:date="2023-11-22T13:43:00Z"/>
          <w:del w:id="4774" w:author="John Clevenger" w:date="2023-11-24T13:02:00Z"/>
          <w:rFonts w:asciiTheme="minorHAnsi" w:eastAsiaTheme="minorEastAsia" w:hAnsiTheme="minorHAnsi" w:cstheme="minorBidi"/>
          <w:kern w:val="2"/>
          <w:sz w:val="22"/>
          <w:szCs w:val="22"/>
          <w14:ligatures w14:val="standardContextual"/>
        </w:rPr>
        <w:pPrChange w:id="4775" w:author="John Clevenger" w:date="2023-11-24T12:46:00Z">
          <w:pPr>
            <w:pStyle w:val="TOC2"/>
          </w:pPr>
        </w:pPrChange>
      </w:pPr>
      <w:ins w:id="4776" w:author="John Clevenger [2]" w:date="2023-11-22T13:43:00Z">
        <w:del w:id="4777" w:author="John Clevenger" w:date="2023-11-24T13:02:00Z">
          <w:r w:rsidRPr="00464988" w:rsidDel="00464988">
            <w:rPr>
              <w:rStyle w:val="Hyperlink"/>
              <w:rFonts w:cs="Arial"/>
            </w:rPr>
            <w:delText>9.7.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Event Feed</w:delText>
          </w:r>
          <w:r w:rsidDel="00464988">
            <w:rPr>
              <w:webHidden/>
            </w:rPr>
            <w:tab/>
          </w:r>
        </w:del>
      </w:ins>
    </w:p>
    <w:p w14:paraId="4DCC942F" w14:textId="1A3112C4" w:rsidR="006A0F11" w:rsidDel="00464988" w:rsidRDefault="006A0F11">
      <w:pPr>
        <w:pStyle w:val="TOC1"/>
        <w:rPr>
          <w:ins w:id="4778" w:author="John Clevenger [2]" w:date="2023-11-22T13:43:00Z"/>
          <w:del w:id="4779" w:author="John Clevenger" w:date="2023-11-24T13:02:00Z"/>
          <w:rFonts w:asciiTheme="minorHAnsi" w:eastAsiaTheme="minorEastAsia" w:hAnsiTheme="minorHAnsi" w:cstheme="minorBidi"/>
          <w:kern w:val="2"/>
          <w:sz w:val="22"/>
          <w:szCs w:val="22"/>
          <w14:ligatures w14:val="standardContextual"/>
        </w:rPr>
        <w:pPrChange w:id="4780" w:author="John Clevenger" w:date="2023-11-24T12:46:00Z">
          <w:pPr>
            <w:pStyle w:val="TOC2"/>
          </w:pPr>
        </w:pPrChange>
      </w:pPr>
      <w:ins w:id="4781" w:author="John Clevenger [2]" w:date="2023-11-22T13:43:00Z">
        <w:del w:id="4782" w:author="John Clevenger" w:date="2023-11-24T13:02:00Z">
          <w:r w:rsidRPr="00464988" w:rsidDel="00464988">
            <w:rPr>
              <w:rStyle w:val="Hyperlink"/>
              <w:rFonts w:cs="Arial"/>
            </w:rPr>
            <w:delText>9.8.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Web Services</w:delText>
          </w:r>
          <w:r w:rsidDel="00464988">
            <w:rPr>
              <w:webHidden/>
            </w:rPr>
            <w:tab/>
          </w:r>
        </w:del>
      </w:ins>
    </w:p>
    <w:p w14:paraId="3C5DAB50" w14:textId="67A99C87" w:rsidR="006A0F11" w:rsidDel="00464988" w:rsidRDefault="006A0F11" w:rsidP="00464988">
      <w:pPr>
        <w:pStyle w:val="TOC1"/>
        <w:rPr>
          <w:ins w:id="4783" w:author="John Clevenger [2]" w:date="2023-11-22T13:43:00Z"/>
          <w:del w:id="4784" w:author="John Clevenger" w:date="2023-11-24T13:02:00Z"/>
          <w:rFonts w:asciiTheme="minorHAnsi" w:eastAsiaTheme="minorEastAsia" w:hAnsiTheme="minorHAnsi" w:cstheme="minorBidi"/>
          <w:kern w:val="2"/>
          <w:sz w:val="22"/>
          <w:szCs w:val="22"/>
          <w14:ligatures w14:val="standardContextual"/>
        </w:rPr>
      </w:pPr>
      <w:ins w:id="4785" w:author="John Clevenger [2]" w:date="2023-11-22T13:43:00Z">
        <w:del w:id="4786" w:author="John Clevenger" w:date="2023-11-24T13:02:00Z">
          <w:r w:rsidRPr="00464988" w:rsidDel="00464988">
            <w:rPr>
              <w:rStyle w:val="Hyperlink"/>
              <w:rFonts w:cs="Arial"/>
            </w:rPr>
            <w:delText>10.</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 Scoreboard</w:delText>
          </w:r>
          <w:r w:rsidDel="00464988">
            <w:rPr>
              <w:webHidden/>
            </w:rPr>
            <w:tab/>
          </w:r>
        </w:del>
      </w:ins>
    </w:p>
    <w:p w14:paraId="7081E68A" w14:textId="70E6D124" w:rsidR="006A0F11" w:rsidDel="00464988" w:rsidRDefault="006A0F11">
      <w:pPr>
        <w:pStyle w:val="TOC1"/>
        <w:rPr>
          <w:ins w:id="4787" w:author="John Clevenger [2]" w:date="2023-11-22T13:43:00Z"/>
          <w:del w:id="4788" w:author="John Clevenger" w:date="2023-11-24T13:02:00Z"/>
          <w:rFonts w:asciiTheme="minorHAnsi" w:eastAsiaTheme="minorEastAsia" w:hAnsiTheme="minorHAnsi" w:cstheme="minorBidi"/>
          <w:kern w:val="2"/>
          <w:sz w:val="22"/>
          <w:szCs w:val="22"/>
          <w14:ligatures w14:val="standardContextual"/>
        </w:rPr>
        <w:pPrChange w:id="4789" w:author="John Clevenger" w:date="2023-11-24T12:46:00Z">
          <w:pPr>
            <w:pStyle w:val="TOC2"/>
          </w:pPr>
        </w:pPrChange>
      </w:pPr>
      <w:ins w:id="4790" w:author="John Clevenger [2]" w:date="2023-11-22T13:43:00Z">
        <w:del w:id="4791" w:author="John Clevenger" w:date="2023-11-24T13:02:00Z">
          <w:r w:rsidRPr="00464988" w:rsidDel="00464988">
            <w:rPr>
              <w:rStyle w:val="Hyperlink"/>
              <w:rFonts w:cs="Arial"/>
            </w:rPr>
            <w:delText>10.1.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42762B1A" w14:textId="61F233B5" w:rsidR="006A0F11" w:rsidDel="00464988" w:rsidRDefault="006A0F11">
      <w:pPr>
        <w:pStyle w:val="TOC1"/>
        <w:rPr>
          <w:ins w:id="4792" w:author="John Clevenger [2]" w:date="2023-11-22T13:43:00Z"/>
          <w:del w:id="4793" w:author="John Clevenger" w:date="2023-11-24T13:02:00Z"/>
          <w:rFonts w:asciiTheme="minorHAnsi" w:eastAsiaTheme="minorEastAsia" w:hAnsiTheme="minorHAnsi" w:cstheme="minorBidi"/>
          <w:kern w:val="2"/>
          <w:sz w:val="22"/>
          <w:szCs w:val="22"/>
          <w14:ligatures w14:val="standardContextual"/>
        </w:rPr>
        <w:pPrChange w:id="4794" w:author="John Clevenger" w:date="2023-11-24T12:46:00Z">
          <w:pPr>
            <w:pStyle w:val="TOC2"/>
          </w:pPr>
        </w:pPrChange>
      </w:pPr>
      <w:ins w:id="4795" w:author="John Clevenger [2]" w:date="2023-11-22T13:43:00Z">
        <w:del w:id="4796" w:author="John Clevenger" w:date="2023-11-24T13:02:00Z">
          <w:r w:rsidRPr="00464988" w:rsidDel="00464988">
            <w:rPr>
              <w:rStyle w:val="Hyperlink"/>
              <w:rFonts w:cs="Arial"/>
            </w:rPr>
            <w:delText>10.2.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Algorithm</w:delText>
          </w:r>
          <w:r w:rsidDel="00464988">
            <w:rPr>
              <w:webHidden/>
            </w:rPr>
            <w:tab/>
          </w:r>
        </w:del>
      </w:ins>
    </w:p>
    <w:p w14:paraId="4A605EBC" w14:textId="23B69AAC" w:rsidR="006A0F11" w:rsidDel="00464988" w:rsidRDefault="006A0F11">
      <w:pPr>
        <w:pStyle w:val="TOC1"/>
        <w:rPr>
          <w:ins w:id="4797" w:author="John Clevenger [2]" w:date="2023-11-22T13:43:00Z"/>
          <w:del w:id="4798" w:author="John Clevenger" w:date="2023-11-24T13:02:00Z"/>
          <w:rFonts w:asciiTheme="minorHAnsi" w:eastAsiaTheme="minorEastAsia" w:hAnsiTheme="minorHAnsi" w:cstheme="minorBidi"/>
          <w:kern w:val="2"/>
          <w:sz w:val="22"/>
          <w:szCs w:val="22"/>
          <w14:ligatures w14:val="standardContextual"/>
        </w:rPr>
        <w:pPrChange w:id="4799" w:author="John Clevenger" w:date="2023-11-24T12:46:00Z">
          <w:pPr>
            <w:pStyle w:val="TOC2"/>
          </w:pPr>
        </w:pPrChange>
      </w:pPr>
      <w:ins w:id="4800" w:author="John Clevenger [2]" w:date="2023-11-22T13:43:00Z">
        <w:del w:id="4801" w:author="John Clevenger" w:date="2023-11-24T13:02:00Z">
          <w:r w:rsidRPr="00464988" w:rsidDel="00464988">
            <w:rPr>
              <w:rStyle w:val="Hyperlink"/>
              <w:rFonts w:cs="Arial"/>
            </w:rPr>
            <w:delText>10.3.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Scoring Properties</w:delText>
          </w:r>
          <w:r w:rsidDel="00464988">
            <w:rPr>
              <w:webHidden/>
            </w:rPr>
            <w:tab/>
          </w:r>
        </w:del>
      </w:ins>
    </w:p>
    <w:p w14:paraId="6E1F276A" w14:textId="2F586BE3" w:rsidR="006A0F11" w:rsidDel="00464988" w:rsidRDefault="006A0F11">
      <w:pPr>
        <w:pStyle w:val="TOC1"/>
        <w:rPr>
          <w:ins w:id="4802" w:author="John Clevenger [2]" w:date="2023-11-22T13:43:00Z"/>
          <w:del w:id="4803" w:author="John Clevenger" w:date="2023-11-24T13:02:00Z"/>
          <w:rFonts w:asciiTheme="minorHAnsi" w:eastAsiaTheme="minorEastAsia" w:hAnsiTheme="minorHAnsi" w:cstheme="minorBidi"/>
          <w:kern w:val="2"/>
          <w:sz w:val="22"/>
          <w:szCs w:val="22"/>
          <w14:ligatures w14:val="standardContextual"/>
        </w:rPr>
        <w:pPrChange w:id="4804" w:author="John Clevenger" w:date="2023-11-24T12:46:00Z">
          <w:pPr>
            <w:pStyle w:val="TOC2"/>
          </w:pPr>
        </w:pPrChange>
      </w:pPr>
      <w:ins w:id="4805" w:author="John Clevenger [2]" w:date="2023-11-22T13:43:00Z">
        <w:del w:id="4806" w:author="John Clevenger" w:date="2023-11-24T13:02:00Z">
          <w:r w:rsidRPr="00464988" w:rsidDel="00464988">
            <w:rPr>
              <w:rStyle w:val="Hyperlink"/>
              <w:rFonts w:cs="Arial"/>
            </w:rPr>
            <w:delText>10.4.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Scoreboard</w:delText>
          </w:r>
          <w:r w:rsidDel="00464988">
            <w:rPr>
              <w:webHidden/>
            </w:rPr>
            <w:tab/>
          </w:r>
        </w:del>
      </w:ins>
    </w:p>
    <w:p w14:paraId="3C37F489" w14:textId="6E2FAE2A" w:rsidR="006A0F11" w:rsidDel="00464988" w:rsidRDefault="006A0F11">
      <w:pPr>
        <w:pStyle w:val="TOC1"/>
        <w:rPr>
          <w:ins w:id="4807" w:author="John Clevenger [2]" w:date="2023-11-22T13:43:00Z"/>
          <w:del w:id="4808" w:author="John Clevenger" w:date="2023-11-24T13:02:00Z"/>
          <w:rFonts w:asciiTheme="minorHAnsi" w:eastAsiaTheme="minorEastAsia" w:hAnsiTheme="minorHAnsi" w:cstheme="minorBidi"/>
          <w:kern w:val="2"/>
          <w:sz w:val="22"/>
          <w:szCs w:val="22"/>
          <w14:ligatures w14:val="standardContextual"/>
        </w:rPr>
        <w:pPrChange w:id="4809" w:author="John Clevenger" w:date="2023-11-24T12:46:00Z">
          <w:pPr>
            <w:pStyle w:val="TOC2"/>
          </w:pPr>
        </w:pPrChange>
      </w:pPr>
      <w:ins w:id="4810" w:author="John Clevenger [2]" w:date="2023-11-22T13:43:00Z">
        <w:del w:id="4811" w:author="John Clevenger" w:date="2023-11-24T13:02:00Z">
          <w:r w:rsidRPr="00464988" w:rsidDel="00464988">
            <w:rPr>
              <w:rStyle w:val="Hyperlink"/>
              <w:rFonts w:cs="Arial"/>
            </w:rPr>
            <w:delText>10.5.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Updates</w:delText>
          </w:r>
          <w:r w:rsidDel="00464988">
            <w:rPr>
              <w:webHidden/>
            </w:rPr>
            <w:tab/>
          </w:r>
        </w:del>
      </w:ins>
    </w:p>
    <w:p w14:paraId="49ACFC51" w14:textId="36398522" w:rsidR="006A0F11" w:rsidDel="00464988" w:rsidRDefault="006A0F11">
      <w:pPr>
        <w:pStyle w:val="TOC1"/>
        <w:rPr>
          <w:ins w:id="4812" w:author="John Clevenger [2]" w:date="2023-11-22T13:43:00Z"/>
          <w:del w:id="4813" w:author="John Clevenger" w:date="2023-11-24T13:02:00Z"/>
          <w:rFonts w:asciiTheme="minorHAnsi" w:eastAsiaTheme="minorEastAsia" w:hAnsiTheme="minorHAnsi" w:cstheme="minorBidi"/>
          <w:kern w:val="2"/>
          <w:sz w:val="22"/>
          <w:szCs w:val="22"/>
          <w14:ligatures w14:val="standardContextual"/>
        </w:rPr>
        <w:pPrChange w:id="4814" w:author="John Clevenger" w:date="2023-11-24T12:46:00Z">
          <w:pPr>
            <w:pStyle w:val="TOC2"/>
          </w:pPr>
        </w:pPrChange>
      </w:pPr>
      <w:ins w:id="4815" w:author="John Clevenger [2]" w:date="2023-11-22T13:43:00Z">
        <w:del w:id="4816" w:author="John Clevenger" w:date="2023-11-24T13:02:00Z">
          <w:r w:rsidRPr="00464988" w:rsidDel="00464988">
            <w:rPr>
              <w:rStyle w:val="Hyperlink"/>
              <w:rFonts w:cs="Arial"/>
            </w:rPr>
            <w:delText>10.6.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HTML  Files</w:delText>
          </w:r>
          <w:r w:rsidDel="00464988">
            <w:rPr>
              <w:webHidden/>
            </w:rPr>
            <w:tab/>
          </w:r>
        </w:del>
      </w:ins>
    </w:p>
    <w:p w14:paraId="0C589362" w14:textId="57B53733" w:rsidR="006A0F11" w:rsidDel="00464988" w:rsidRDefault="006A0F11">
      <w:pPr>
        <w:pStyle w:val="TOC1"/>
        <w:rPr>
          <w:ins w:id="4817" w:author="John Clevenger [2]" w:date="2023-11-22T13:43:00Z"/>
          <w:del w:id="4818" w:author="John Clevenger" w:date="2023-11-24T13:02:00Z"/>
          <w:rFonts w:asciiTheme="minorHAnsi" w:eastAsiaTheme="minorEastAsia" w:hAnsiTheme="minorHAnsi" w:cstheme="minorBidi"/>
          <w:kern w:val="2"/>
          <w:sz w:val="22"/>
          <w:szCs w:val="22"/>
          <w14:ligatures w14:val="standardContextual"/>
        </w:rPr>
        <w:pPrChange w:id="4819" w:author="John Clevenger" w:date="2023-11-24T12:46:00Z">
          <w:pPr>
            <w:pStyle w:val="TOC2"/>
          </w:pPr>
        </w:pPrChange>
      </w:pPr>
      <w:ins w:id="4820" w:author="John Clevenger [2]" w:date="2023-11-22T13:43:00Z">
        <w:del w:id="4821" w:author="John Clevenger" w:date="2023-11-24T13:02:00Z">
          <w:r w:rsidRPr="00464988" w:rsidDel="00464988">
            <w:rPr>
              <w:rStyle w:val="Hyperlink"/>
              <w:rFonts w:cs="Arial"/>
            </w:rPr>
            <w:delText>10.7.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Groups</w:delText>
          </w:r>
          <w:r w:rsidDel="00464988">
            <w:rPr>
              <w:webHidden/>
            </w:rPr>
            <w:tab/>
          </w:r>
        </w:del>
      </w:ins>
    </w:p>
    <w:p w14:paraId="3D1AD5EB" w14:textId="5E13952A" w:rsidR="006A0F11" w:rsidDel="00464988" w:rsidRDefault="006A0F11">
      <w:pPr>
        <w:pStyle w:val="TOC1"/>
        <w:rPr>
          <w:ins w:id="4822" w:author="John Clevenger [2]" w:date="2023-11-22T13:43:00Z"/>
          <w:del w:id="4823" w:author="John Clevenger" w:date="2023-11-24T13:02:00Z"/>
          <w:rFonts w:asciiTheme="minorHAnsi" w:eastAsiaTheme="minorEastAsia" w:hAnsiTheme="minorHAnsi" w:cstheme="minorBidi"/>
          <w:kern w:val="2"/>
          <w:sz w:val="22"/>
          <w:szCs w:val="22"/>
          <w14:ligatures w14:val="standardContextual"/>
        </w:rPr>
        <w:pPrChange w:id="4824" w:author="John Clevenger" w:date="2023-11-24T12:46:00Z">
          <w:pPr>
            <w:pStyle w:val="TOC2"/>
          </w:pPr>
        </w:pPrChange>
      </w:pPr>
      <w:ins w:id="4825" w:author="John Clevenger [2]" w:date="2023-11-22T13:43:00Z">
        <w:del w:id="4826" w:author="John Clevenger" w:date="2023-11-24T13:02:00Z">
          <w:r w:rsidRPr="00464988" w:rsidDel="00464988">
            <w:rPr>
              <w:rStyle w:val="Hyperlink"/>
              <w:rFonts w:cs="Arial"/>
            </w:rPr>
            <w:delText>10.8.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Managing HTML File Generation</w:delText>
          </w:r>
          <w:r w:rsidDel="00464988">
            <w:rPr>
              <w:webHidden/>
            </w:rPr>
            <w:tab/>
          </w:r>
        </w:del>
      </w:ins>
    </w:p>
    <w:p w14:paraId="498D5E81" w14:textId="304E4CD7" w:rsidR="006A0F11" w:rsidDel="00464988" w:rsidRDefault="006A0F11">
      <w:pPr>
        <w:pStyle w:val="TOC1"/>
        <w:rPr>
          <w:ins w:id="4827" w:author="John Clevenger [2]" w:date="2023-11-22T13:43:00Z"/>
          <w:del w:id="4828" w:author="John Clevenger" w:date="2023-11-24T13:02:00Z"/>
          <w:rFonts w:asciiTheme="minorHAnsi" w:eastAsiaTheme="minorEastAsia" w:hAnsiTheme="minorHAnsi" w:cstheme="minorBidi"/>
          <w:kern w:val="2"/>
          <w:sz w:val="22"/>
          <w:szCs w:val="22"/>
          <w14:ligatures w14:val="standardContextual"/>
        </w:rPr>
        <w:pPrChange w:id="4829" w:author="John Clevenger" w:date="2023-11-24T12:46:00Z">
          <w:pPr>
            <w:pStyle w:val="TOC2"/>
          </w:pPr>
        </w:pPrChange>
      </w:pPr>
      <w:ins w:id="4830" w:author="John Clevenger [2]" w:date="2023-11-22T13:43:00Z">
        <w:del w:id="4831" w:author="John Clevenger" w:date="2023-11-24T13:02:00Z">
          <w:r w:rsidRPr="00464988" w:rsidDel="00464988">
            <w:rPr>
              <w:rStyle w:val="Hyperlink"/>
              <w:rFonts w:cs="Arial"/>
            </w:rPr>
            <w:delText>10.9.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No-GUI Mode</w:delText>
          </w:r>
          <w:r w:rsidDel="00464988">
            <w:rPr>
              <w:webHidden/>
            </w:rPr>
            <w:tab/>
          </w:r>
        </w:del>
      </w:ins>
    </w:p>
    <w:p w14:paraId="4F6F554D" w14:textId="46E6B31D" w:rsidR="006A0F11" w:rsidDel="00464988" w:rsidRDefault="006A0F11" w:rsidP="00464988">
      <w:pPr>
        <w:pStyle w:val="TOC1"/>
        <w:rPr>
          <w:ins w:id="4832" w:author="John Clevenger [2]" w:date="2023-11-22T13:43:00Z"/>
          <w:del w:id="4833" w:author="John Clevenger" w:date="2023-11-24T13:02:00Z"/>
          <w:rFonts w:asciiTheme="minorHAnsi" w:eastAsiaTheme="minorEastAsia" w:hAnsiTheme="minorHAnsi" w:cstheme="minorBidi"/>
          <w:kern w:val="2"/>
          <w:sz w:val="22"/>
          <w:szCs w:val="22"/>
          <w14:ligatures w14:val="standardContextual"/>
        </w:rPr>
      </w:pPr>
      <w:ins w:id="4834" w:author="John Clevenger [2]" w:date="2023-11-22T13:43:00Z">
        <w:del w:id="4835"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Finishing the Contest</w:delText>
          </w:r>
          <w:r w:rsidDel="00464988">
            <w:rPr>
              <w:webHidden/>
            </w:rPr>
            <w:tab/>
          </w:r>
        </w:del>
      </w:ins>
    </w:p>
    <w:p w14:paraId="7D284E06" w14:textId="1B7245AA" w:rsidR="006A0F11" w:rsidDel="00464988" w:rsidRDefault="006A0F11">
      <w:pPr>
        <w:pStyle w:val="TOC1"/>
        <w:rPr>
          <w:ins w:id="4836" w:author="John Clevenger [2]" w:date="2023-11-22T13:43:00Z"/>
          <w:del w:id="4837" w:author="John Clevenger" w:date="2023-11-24T13:02:00Z"/>
          <w:rFonts w:asciiTheme="minorHAnsi" w:eastAsiaTheme="minorEastAsia" w:hAnsiTheme="minorHAnsi" w:cstheme="minorBidi"/>
          <w:kern w:val="2"/>
          <w:sz w:val="22"/>
          <w:szCs w:val="22"/>
          <w14:ligatures w14:val="standardContextual"/>
        </w:rPr>
        <w:pPrChange w:id="4838" w:author="John Clevenger" w:date="2023-11-24T12:46:00Z">
          <w:pPr>
            <w:pStyle w:val="TOC2"/>
          </w:pPr>
        </w:pPrChange>
      </w:pPr>
      <w:ins w:id="4839" w:author="John Clevenger [2]" w:date="2023-11-22T13:43:00Z">
        <w:del w:id="4840" w:author="John Clevenger" w:date="2023-11-24T13:02:00Z">
          <w:r w:rsidRPr="00464988" w:rsidDel="00464988">
            <w:rPr>
              <w:rStyle w:val="Hyperlink"/>
              <w:rFonts w:cs="Arial"/>
            </w:rPr>
            <w:delText>11.1.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Finalizing</w:delText>
          </w:r>
          <w:r w:rsidDel="00464988">
            <w:rPr>
              <w:webHidden/>
            </w:rPr>
            <w:tab/>
          </w:r>
        </w:del>
      </w:ins>
    </w:p>
    <w:p w14:paraId="0E464155" w14:textId="09E75457" w:rsidR="006A0F11" w:rsidDel="00464988" w:rsidRDefault="006A0F11">
      <w:pPr>
        <w:pStyle w:val="TOC1"/>
        <w:rPr>
          <w:ins w:id="4841" w:author="John Clevenger [2]" w:date="2023-11-22T13:43:00Z"/>
          <w:del w:id="4842" w:author="John Clevenger" w:date="2023-11-24T13:02:00Z"/>
          <w:rFonts w:asciiTheme="minorHAnsi" w:eastAsiaTheme="minorEastAsia" w:hAnsiTheme="minorHAnsi" w:cstheme="minorBidi"/>
          <w:kern w:val="2"/>
          <w:sz w:val="22"/>
          <w:szCs w:val="22"/>
          <w14:ligatures w14:val="standardContextual"/>
        </w:rPr>
        <w:pPrChange w:id="4843" w:author="John Clevenger" w:date="2023-11-24T12:46:00Z">
          <w:pPr>
            <w:pStyle w:val="TOC2"/>
          </w:pPr>
        </w:pPrChange>
      </w:pPr>
      <w:ins w:id="4844" w:author="John Clevenger [2]" w:date="2023-11-22T13:43:00Z">
        <w:del w:id="4845" w:author="John Clevenger" w:date="2023-11-24T13:02:00Z">
          <w:r w:rsidRPr="00464988" w:rsidDel="00464988">
            <w:rPr>
              <w:rStyle w:val="Hyperlink"/>
              <w:rFonts w:cs="Arial"/>
            </w:rPr>
            <w:delText>11.2.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Exporting Contest Results</w:delText>
          </w:r>
          <w:r w:rsidDel="00464988">
            <w:rPr>
              <w:webHidden/>
            </w:rPr>
            <w:tab/>
          </w:r>
        </w:del>
      </w:ins>
    </w:p>
    <w:p w14:paraId="384504D0" w14:textId="0A9B4F52" w:rsidR="006A0F11" w:rsidDel="00464988" w:rsidRDefault="006A0F11">
      <w:pPr>
        <w:pStyle w:val="TOC1"/>
        <w:rPr>
          <w:ins w:id="4846" w:author="John Clevenger [2]" w:date="2023-11-22T13:43:00Z"/>
          <w:del w:id="4847" w:author="John Clevenger" w:date="2023-11-24T13:02:00Z"/>
          <w:rFonts w:asciiTheme="minorHAnsi" w:eastAsiaTheme="minorEastAsia" w:hAnsiTheme="minorHAnsi" w:cstheme="minorBidi"/>
          <w:kern w:val="2"/>
          <w:sz w:val="22"/>
          <w:szCs w:val="22"/>
          <w14:ligatures w14:val="standardContextual"/>
        </w:rPr>
        <w:pPrChange w:id="4848" w:author="John Clevenger" w:date="2023-11-24T12:46:00Z">
          <w:pPr>
            <w:pStyle w:val="TOC3"/>
          </w:pPr>
        </w:pPrChange>
      </w:pPr>
      <w:ins w:id="4849" w:author="John Clevenger [2]" w:date="2023-11-22T13:43:00Z">
        <w:del w:id="4850" w:author="John Clevenger" w:date="2023-11-24T13:02:00Z">
          <w:r w:rsidRPr="00464988" w:rsidDel="00464988">
            <w:rPr>
              <w:rStyle w:val="Hyperlink"/>
              <w:rFonts w:cs="Arial"/>
              <w:b w:val="0"/>
              <w:bCs w:val="0"/>
              <w:rPrChange w:id="4851" w:author="John Clevenger" w:date="2023-11-24T13:02:00Z">
                <w:rPr>
                  <w:rStyle w:val="Hyperlink"/>
                  <w:rFonts w:cs="Arial"/>
                  <w:b/>
                  <w:bCs/>
                </w:rPr>
              </w:rPrChange>
            </w:rPr>
            <w:delText>11.2.1.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52"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53" w:author="John Clevenger" w:date="2023-11-24T13:02:00Z">
                <w:rPr>
                  <w:rStyle w:val="Hyperlink"/>
                  <w:rFonts w:cs="Arial"/>
                  <w:b/>
                  <w:bCs/>
                  <w:i/>
                  <w:iCs/>
                </w:rPr>
              </w:rPrChange>
            </w:rPr>
            <w:delText>results</w:delText>
          </w:r>
          <w:r w:rsidRPr="00464988" w:rsidDel="00464988">
            <w:rPr>
              <w:rStyle w:val="Hyperlink"/>
              <w:rFonts w:cs="Arial"/>
              <w:b w:val="0"/>
              <w:bCs w:val="0"/>
              <w:rPrChange w:id="4854" w:author="John Clevenger" w:date="2023-11-24T13:02:00Z">
                <w:rPr>
                  <w:rStyle w:val="Hyperlink"/>
                  <w:rFonts w:cs="Arial"/>
                  <w:b/>
                  <w:bCs/>
                </w:rPr>
              </w:rPrChange>
            </w:rPr>
            <w:delText>.tsv export file</w:delText>
          </w:r>
          <w:r w:rsidDel="00464988">
            <w:rPr>
              <w:webHidden/>
            </w:rPr>
            <w:tab/>
          </w:r>
        </w:del>
      </w:ins>
    </w:p>
    <w:p w14:paraId="4AD67C79" w14:textId="033EBBBC" w:rsidR="006A0F11" w:rsidDel="00464988" w:rsidRDefault="006A0F11">
      <w:pPr>
        <w:pStyle w:val="TOC1"/>
        <w:rPr>
          <w:ins w:id="4855" w:author="John Clevenger [2]" w:date="2023-11-22T13:43:00Z"/>
          <w:del w:id="4856" w:author="John Clevenger" w:date="2023-11-24T13:02:00Z"/>
          <w:rFonts w:asciiTheme="minorHAnsi" w:eastAsiaTheme="minorEastAsia" w:hAnsiTheme="minorHAnsi" w:cstheme="minorBidi"/>
          <w:kern w:val="2"/>
          <w:sz w:val="22"/>
          <w:szCs w:val="22"/>
          <w14:ligatures w14:val="standardContextual"/>
        </w:rPr>
        <w:pPrChange w:id="4857" w:author="John Clevenger" w:date="2023-11-24T12:46:00Z">
          <w:pPr>
            <w:pStyle w:val="TOC3"/>
          </w:pPr>
        </w:pPrChange>
      </w:pPr>
      <w:ins w:id="4858" w:author="John Clevenger [2]" w:date="2023-11-22T13:43:00Z">
        <w:del w:id="4859" w:author="John Clevenger" w:date="2023-11-24T13:02:00Z">
          <w:r w:rsidRPr="00464988" w:rsidDel="00464988">
            <w:rPr>
              <w:rStyle w:val="Hyperlink"/>
              <w:rFonts w:cs="Arial"/>
              <w:b w:val="0"/>
              <w:bCs w:val="0"/>
              <w:rPrChange w:id="4860" w:author="John Clevenger" w:date="2023-11-24T13:02:00Z">
                <w:rPr>
                  <w:rStyle w:val="Hyperlink"/>
                  <w:rFonts w:cs="Arial"/>
                  <w:b/>
                  <w:bCs/>
                </w:rPr>
              </w:rPrChange>
            </w:rPr>
            <w:delText>11.2.2.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61"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62" w:author="John Clevenger" w:date="2023-11-24T13:02:00Z">
                <w:rPr>
                  <w:rStyle w:val="Hyperlink"/>
                  <w:rFonts w:cs="Arial"/>
                  <w:b/>
                  <w:bCs/>
                  <w:i/>
                  <w:iCs/>
                </w:rPr>
              </w:rPrChange>
            </w:rPr>
            <w:delText>pc2export.dat</w:delText>
          </w:r>
          <w:r w:rsidRPr="00464988" w:rsidDel="00464988">
            <w:rPr>
              <w:rStyle w:val="Hyperlink"/>
              <w:rFonts w:cs="Arial"/>
              <w:b w:val="0"/>
              <w:bCs w:val="0"/>
              <w:rPrChange w:id="4863" w:author="John Clevenger" w:date="2023-11-24T13:02:00Z">
                <w:rPr>
                  <w:rStyle w:val="Hyperlink"/>
                  <w:rFonts w:cs="Arial"/>
                  <w:b/>
                  <w:bCs/>
                </w:rPr>
              </w:rPrChange>
            </w:rPr>
            <w:delText xml:space="preserve"> export file</w:delText>
          </w:r>
          <w:r w:rsidDel="00464988">
            <w:rPr>
              <w:webHidden/>
            </w:rPr>
            <w:tab/>
          </w:r>
        </w:del>
      </w:ins>
    </w:p>
    <w:p w14:paraId="217210CA" w14:textId="18B4BE97" w:rsidR="006A0F11" w:rsidDel="00464988" w:rsidRDefault="006A0F11">
      <w:pPr>
        <w:pStyle w:val="TOC1"/>
        <w:rPr>
          <w:ins w:id="4864" w:author="John Clevenger [2]" w:date="2023-11-22T13:43:00Z"/>
          <w:del w:id="4865" w:author="John Clevenger" w:date="2023-11-24T13:02:00Z"/>
          <w:rFonts w:asciiTheme="minorHAnsi" w:eastAsiaTheme="minorEastAsia" w:hAnsiTheme="minorHAnsi" w:cstheme="minorBidi"/>
          <w:kern w:val="2"/>
          <w:sz w:val="22"/>
          <w:szCs w:val="22"/>
          <w14:ligatures w14:val="standardContextual"/>
        </w:rPr>
        <w:pPrChange w:id="4866" w:author="John Clevenger" w:date="2023-11-24T12:46:00Z">
          <w:pPr>
            <w:pStyle w:val="TOC2"/>
          </w:pPr>
        </w:pPrChange>
      </w:pPr>
      <w:ins w:id="4867" w:author="John Clevenger [2]" w:date="2023-11-22T13:43:00Z">
        <w:del w:id="4868" w:author="John Clevenger" w:date="2023-11-24T13:02:00Z">
          <w:r w:rsidRPr="00464988" w:rsidDel="00464988">
            <w:rPr>
              <w:rStyle w:val="Hyperlink"/>
              <w:rFonts w:cs="Arial"/>
            </w:rPr>
            <w:delText>11.3.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Shutting Down</w:delText>
          </w:r>
          <w:r w:rsidDel="00464988">
            <w:rPr>
              <w:webHidden/>
            </w:rPr>
            <w:tab/>
          </w:r>
        </w:del>
      </w:ins>
    </w:p>
    <w:p w14:paraId="2FFADF43" w14:textId="69006F89" w:rsidR="006A0F11" w:rsidDel="00464988" w:rsidRDefault="006A0F11" w:rsidP="00464988">
      <w:pPr>
        <w:pStyle w:val="TOC1"/>
        <w:rPr>
          <w:ins w:id="4869" w:author="John Clevenger [2]" w:date="2023-11-22T13:43:00Z"/>
          <w:del w:id="4870" w:author="John Clevenger" w:date="2023-11-24T13:02:00Z"/>
          <w:rFonts w:asciiTheme="minorHAnsi" w:eastAsiaTheme="minorEastAsia" w:hAnsiTheme="minorHAnsi" w:cstheme="minorBidi"/>
          <w:kern w:val="2"/>
          <w:sz w:val="22"/>
          <w:szCs w:val="22"/>
          <w14:ligatures w14:val="standardContextual"/>
        </w:rPr>
      </w:pPr>
      <w:ins w:id="4871" w:author="John Clevenger [2]" w:date="2023-11-22T13:43:00Z">
        <w:del w:id="4872" w:author="John Clevenger" w:date="2023-11-24T13:02:00Z">
          <w:r w:rsidRPr="00464988" w:rsidDel="00464988">
            <w:rPr>
              <w:rStyle w:val="Hyperlink"/>
            </w:rPr>
            <w:delText>Appendix A  –  pc2v9.ini Attributes</w:delText>
          </w:r>
          <w:r w:rsidDel="00464988">
            <w:rPr>
              <w:webHidden/>
            </w:rPr>
            <w:tab/>
          </w:r>
        </w:del>
      </w:ins>
    </w:p>
    <w:p w14:paraId="4653EAED" w14:textId="50C3D2F4" w:rsidR="006A0F11" w:rsidDel="00464988" w:rsidRDefault="006A0F11" w:rsidP="00464988">
      <w:pPr>
        <w:pStyle w:val="TOC1"/>
        <w:rPr>
          <w:ins w:id="4873" w:author="John Clevenger [2]" w:date="2023-11-22T13:43:00Z"/>
          <w:del w:id="4874" w:author="John Clevenger" w:date="2023-11-24T13:02:00Z"/>
          <w:rFonts w:asciiTheme="minorHAnsi" w:eastAsiaTheme="minorEastAsia" w:hAnsiTheme="minorHAnsi" w:cstheme="minorBidi"/>
          <w:kern w:val="2"/>
          <w:sz w:val="22"/>
          <w:szCs w:val="22"/>
          <w14:ligatures w14:val="standardContextual"/>
        </w:rPr>
      </w:pPr>
      <w:ins w:id="4875" w:author="John Clevenger [2]" w:date="2023-11-22T13:43:00Z">
        <w:del w:id="4876" w:author="John Clevenger" w:date="2023-11-24T13:02:00Z">
          <w:r w:rsidRPr="00464988" w:rsidDel="00464988">
            <w:rPr>
              <w:rStyle w:val="Hyperlink"/>
            </w:rPr>
            <w:delText>Appendix B  –  Networking Constraints</w:delText>
          </w:r>
          <w:r w:rsidDel="00464988">
            <w:rPr>
              <w:webHidden/>
            </w:rPr>
            <w:tab/>
          </w:r>
        </w:del>
      </w:ins>
    </w:p>
    <w:p w14:paraId="1C685AEB" w14:textId="0380C1F9" w:rsidR="006A0F11" w:rsidDel="00464988" w:rsidRDefault="006A0F11" w:rsidP="00464988">
      <w:pPr>
        <w:pStyle w:val="TOC1"/>
        <w:rPr>
          <w:ins w:id="4877" w:author="John Clevenger [2]" w:date="2023-11-22T13:43:00Z"/>
          <w:del w:id="4878" w:author="John Clevenger" w:date="2023-11-24T13:02:00Z"/>
          <w:rFonts w:asciiTheme="minorHAnsi" w:eastAsiaTheme="minorEastAsia" w:hAnsiTheme="minorHAnsi" w:cstheme="minorBidi"/>
          <w:kern w:val="2"/>
          <w:sz w:val="22"/>
          <w:szCs w:val="22"/>
          <w14:ligatures w14:val="standardContextual"/>
        </w:rPr>
      </w:pPr>
      <w:ins w:id="4879" w:author="John Clevenger [2]" w:date="2023-11-22T13:43:00Z">
        <w:del w:id="4880" w:author="John Clevenger" w:date="2023-11-24T13:02:00Z">
          <w:r w:rsidRPr="00464988" w:rsidDel="00464988">
            <w:rPr>
              <w:rStyle w:val="Hyperlink"/>
            </w:rPr>
            <w:delText>Appendix C  –  Command Line Arguments</w:delText>
          </w:r>
          <w:r w:rsidDel="00464988">
            <w:rPr>
              <w:webHidden/>
            </w:rPr>
            <w:tab/>
          </w:r>
        </w:del>
      </w:ins>
    </w:p>
    <w:p w14:paraId="6A74B486" w14:textId="7D9E0D13" w:rsidR="006A0F11" w:rsidDel="00464988" w:rsidRDefault="006A0F11" w:rsidP="00464988">
      <w:pPr>
        <w:pStyle w:val="TOC1"/>
        <w:rPr>
          <w:ins w:id="4881" w:author="John Clevenger [2]" w:date="2023-11-22T13:43:00Z"/>
          <w:del w:id="4882" w:author="John Clevenger" w:date="2023-11-24T13:02:00Z"/>
          <w:rFonts w:asciiTheme="minorHAnsi" w:eastAsiaTheme="minorEastAsia" w:hAnsiTheme="minorHAnsi" w:cstheme="minorBidi"/>
          <w:kern w:val="2"/>
          <w:sz w:val="22"/>
          <w:szCs w:val="22"/>
          <w14:ligatures w14:val="standardContextual"/>
        </w:rPr>
      </w:pPr>
      <w:ins w:id="4883" w:author="John Clevenger [2]" w:date="2023-11-22T13:43:00Z">
        <w:del w:id="4884" w:author="John Clevenger" w:date="2023-11-24T13:02:00Z">
          <w:r w:rsidRPr="00464988" w:rsidDel="00464988">
            <w:rPr>
              <w:rStyle w:val="Hyperlink"/>
            </w:rPr>
            <w:delText>Appendix D  –  ICPC Import/Export Interfaces</w:delText>
          </w:r>
          <w:r w:rsidDel="00464988">
            <w:rPr>
              <w:webHidden/>
            </w:rPr>
            <w:tab/>
          </w:r>
        </w:del>
      </w:ins>
    </w:p>
    <w:p w14:paraId="1A3E59A4" w14:textId="336884C5" w:rsidR="006A0F11" w:rsidDel="00464988" w:rsidRDefault="006A0F11" w:rsidP="00464988">
      <w:pPr>
        <w:pStyle w:val="TOC1"/>
        <w:rPr>
          <w:ins w:id="4885" w:author="John Clevenger [2]" w:date="2023-11-22T13:43:00Z"/>
          <w:del w:id="4886" w:author="John Clevenger" w:date="2023-11-24T13:02:00Z"/>
          <w:rFonts w:asciiTheme="minorHAnsi" w:eastAsiaTheme="minorEastAsia" w:hAnsiTheme="minorHAnsi" w:cstheme="minorBidi"/>
          <w:kern w:val="2"/>
          <w:sz w:val="22"/>
          <w:szCs w:val="22"/>
          <w14:ligatures w14:val="standardContextual"/>
        </w:rPr>
      </w:pPr>
      <w:ins w:id="4887" w:author="John Clevenger [2]" w:date="2023-11-22T13:43:00Z">
        <w:del w:id="4888" w:author="John Clevenger" w:date="2023-11-24T13:02:00Z">
          <w:r w:rsidRPr="00464988" w:rsidDel="00464988">
            <w:rPr>
              <w:rStyle w:val="Hyperlink"/>
            </w:rPr>
            <w:delText>Appendix E  –  Output Validators</w:delText>
          </w:r>
          <w:r w:rsidDel="00464988">
            <w:rPr>
              <w:webHidden/>
            </w:rPr>
            <w:tab/>
          </w:r>
        </w:del>
      </w:ins>
    </w:p>
    <w:p w14:paraId="65019DB3" w14:textId="4BBA3E93" w:rsidR="006A0F11" w:rsidDel="00464988" w:rsidRDefault="006A0F11" w:rsidP="00464988">
      <w:pPr>
        <w:pStyle w:val="TOC1"/>
        <w:rPr>
          <w:ins w:id="4889" w:author="John Clevenger [2]" w:date="2023-11-22T13:43:00Z"/>
          <w:del w:id="4890" w:author="John Clevenger" w:date="2023-11-24T13:02:00Z"/>
          <w:rFonts w:asciiTheme="minorHAnsi" w:eastAsiaTheme="minorEastAsia" w:hAnsiTheme="minorHAnsi" w:cstheme="minorBidi"/>
          <w:kern w:val="2"/>
          <w:sz w:val="22"/>
          <w:szCs w:val="22"/>
          <w14:ligatures w14:val="standardContextual"/>
        </w:rPr>
      </w:pPr>
      <w:ins w:id="4891" w:author="John Clevenger [2]" w:date="2023-11-22T13:43:00Z">
        <w:del w:id="4892" w:author="John Clevenger" w:date="2023-11-24T13:02:00Z">
          <w:r w:rsidRPr="00464988" w:rsidDel="00464988">
            <w:rPr>
              <w:rStyle w:val="Hyperlink"/>
            </w:rPr>
            <w:delText>Appendix F  –  Language Definitions</w:delText>
          </w:r>
          <w:r w:rsidDel="00464988">
            <w:rPr>
              <w:webHidden/>
            </w:rPr>
            <w:tab/>
          </w:r>
        </w:del>
      </w:ins>
    </w:p>
    <w:p w14:paraId="0A0BD3EB" w14:textId="42FF7268" w:rsidR="006A0F11" w:rsidDel="00464988" w:rsidRDefault="006A0F11" w:rsidP="00464988">
      <w:pPr>
        <w:pStyle w:val="TOC1"/>
        <w:rPr>
          <w:ins w:id="4893" w:author="John Clevenger [2]" w:date="2023-11-22T13:43:00Z"/>
          <w:del w:id="4894" w:author="John Clevenger" w:date="2023-11-24T13:02:00Z"/>
          <w:rFonts w:asciiTheme="minorHAnsi" w:eastAsiaTheme="minorEastAsia" w:hAnsiTheme="minorHAnsi" w:cstheme="minorBidi"/>
          <w:kern w:val="2"/>
          <w:sz w:val="22"/>
          <w:szCs w:val="22"/>
          <w14:ligatures w14:val="standardContextual"/>
        </w:rPr>
      </w:pPr>
      <w:ins w:id="4895" w:author="John Clevenger [2]" w:date="2023-11-22T13:43:00Z">
        <w:del w:id="4896" w:author="John Clevenger" w:date="2023-11-24T13:02:00Z">
          <w:r w:rsidRPr="00464988" w:rsidDel="00464988">
            <w:rPr>
              <w:rStyle w:val="Hyperlink"/>
            </w:rPr>
            <w:delText>Appendix G –  Using the PC</w:delText>
          </w:r>
          <w:r w:rsidRPr="00464988" w:rsidDel="00464988">
            <w:rPr>
              <w:rStyle w:val="Hyperlink"/>
              <w:vertAlign w:val="superscript"/>
            </w:rPr>
            <w:delText xml:space="preserve">2 </w:delText>
          </w:r>
          <w:r w:rsidRPr="00464988" w:rsidDel="00464988">
            <w:rPr>
              <w:rStyle w:val="Hyperlink"/>
            </w:rPr>
            <w:delText>API</w:delText>
          </w:r>
          <w:r w:rsidDel="00464988">
            <w:rPr>
              <w:webHidden/>
            </w:rPr>
            <w:tab/>
          </w:r>
        </w:del>
      </w:ins>
    </w:p>
    <w:p w14:paraId="02CD8377" w14:textId="5CD4D3ED" w:rsidR="006A0F11" w:rsidDel="00464988" w:rsidRDefault="006A0F11" w:rsidP="00464988">
      <w:pPr>
        <w:pStyle w:val="TOC1"/>
        <w:rPr>
          <w:ins w:id="4897" w:author="John Clevenger [2]" w:date="2023-11-22T13:43:00Z"/>
          <w:del w:id="4898" w:author="John Clevenger" w:date="2023-11-24T13:02:00Z"/>
          <w:rFonts w:asciiTheme="minorHAnsi" w:eastAsiaTheme="minorEastAsia" w:hAnsiTheme="minorHAnsi" w:cstheme="minorBidi"/>
          <w:kern w:val="2"/>
          <w:sz w:val="22"/>
          <w:szCs w:val="22"/>
          <w14:ligatures w14:val="standardContextual"/>
        </w:rPr>
      </w:pPr>
      <w:ins w:id="4899" w:author="John Clevenger [2]" w:date="2023-11-22T13:43:00Z">
        <w:del w:id="4900" w:author="John Clevenger" w:date="2023-11-24T13:02:00Z">
          <w:r w:rsidRPr="00464988" w:rsidDel="00464988">
            <w:rPr>
              <w:rStyle w:val="Hyperlink"/>
            </w:rPr>
            <w:delText>Appendix H – Troubleshooting / Getting Help</w:delText>
          </w:r>
          <w:r w:rsidDel="00464988">
            <w:rPr>
              <w:webHidden/>
            </w:rPr>
            <w:tab/>
          </w:r>
        </w:del>
      </w:ins>
    </w:p>
    <w:p w14:paraId="21391C56" w14:textId="6BD30443" w:rsidR="006A0F11" w:rsidDel="00464988" w:rsidRDefault="006A0F11" w:rsidP="00464988">
      <w:pPr>
        <w:pStyle w:val="TOC1"/>
        <w:rPr>
          <w:ins w:id="4901" w:author="John Clevenger [2]" w:date="2023-11-22T13:43:00Z"/>
          <w:del w:id="4902" w:author="John Clevenger" w:date="2023-11-24T13:02:00Z"/>
          <w:rFonts w:asciiTheme="minorHAnsi" w:eastAsiaTheme="minorEastAsia" w:hAnsiTheme="minorHAnsi" w:cstheme="minorBidi"/>
          <w:kern w:val="2"/>
          <w:sz w:val="22"/>
          <w:szCs w:val="22"/>
          <w14:ligatures w14:val="standardContextual"/>
        </w:rPr>
      </w:pPr>
      <w:ins w:id="4903" w:author="John Clevenger [2]" w:date="2023-11-22T13:43:00Z">
        <w:del w:id="4904" w:author="John Clevenger" w:date="2023-11-24T13:02:00Z">
          <w:r w:rsidRPr="00464988" w:rsidDel="00464988">
            <w:rPr>
              <w:rStyle w:val="Hyperlink"/>
            </w:rPr>
            <w:delText>Appendix I  –  PC</w:delText>
          </w:r>
          <w:r w:rsidRPr="00464988" w:rsidDel="00464988">
            <w:rPr>
              <w:rStyle w:val="Hyperlink"/>
              <w:vertAlign w:val="superscript"/>
            </w:rPr>
            <w:delText>2</w:delText>
          </w:r>
          <w:r w:rsidRPr="00464988" w:rsidDel="00464988">
            <w:rPr>
              <w:rStyle w:val="Hyperlink"/>
            </w:rPr>
            <w:delText xml:space="preserve"> Distribution Contents</w:delText>
          </w:r>
          <w:r w:rsidDel="00464988">
            <w:rPr>
              <w:webHidden/>
            </w:rPr>
            <w:tab/>
          </w:r>
        </w:del>
      </w:ins>
    </w:p>
    <w:p w14:paraId="2700DA40" w14:textId="19575E07" w:rsidR="006A0F11" w:rsidDel="00464988" w:rsidRDefault="006A0F11" w:rsidP="00464988">
      <w:pPr>
        <w:pStyle w:val="TOC1"/>
        <w:rPr>
          <w:ins w:id="4905" w:author="John Clevenger [2]" w:date="2023-11-22T13:43:00Z"/>
          <w:del w:id="4906" w:author="John Clevenger" w:date="2023-11-24T13:02:00Z"/>
          <w:rFonts w:asciiTheme="minorHAnsi" w:eastAsiaTheme="minorEastAsia" w:hAnsiTheme="minorHAnsi" w:cstheme="minorBidi"/>
          <w:kern w:val="2"/>
          <w:sz w:val="22"/>
          <w:szCs w:val="22"/>
          <w14:ligatures w14:val="standardContextual"/>
        </w:rPr>
      </w:pPr>
      <w:ins w:id="4907" w:author="John Clevenger [2]" w:date="2023-11-22T13:43:00Z">
        <w:del w:id="4908" w:author="John Clevenger" w:date="2023-11-24T13:02:00Z">
          <w:r w:rsidRPr="00464988" w:rsidDel="00464988">
            <w:rPr>
              <w:rStyle w:val="Hyperlink"/>
            </w:rPr>
            <w:delText>Appendix J – Log files</w:delText>
          </w:r>
          <w:r w:rsidDel="00464988">
            <w:rPr>
              <w:webHidden/>
            </w:rPr>
            <w:tab/>
          </w:r>
        </w:del>
      </w:ins>
    </w:p>
    <w:p w14:paraId="66C18CE9" w14:textId="47BEE45F" w:rsidR="006A0F11" w:rsidDel="00464988" w:rsidRDefault="006A0F11" w:rsidP="00464988">
      <w:pPr>
        <w:pStyle w:val="TOC1"/>
        <w:rPr>
          <w:ins w:id="4909" w:author="John Clevenger [2]" w:date="2023-11-22T13:43:00Z"/>
          <w:del w:id="4910" w:author="John Clevenger" w:date="2023-11-24T13:02:00Z"/>
          <w:rFonts w:asciiTheme="minorHAnsi" w:eastAsiaTheme="minorEastAsia" w:hAnsiTheme="minorHAnsi" w:cstheme="minorBidi"/>
          <w:kern w:val="2"/>
          <w:sz w:val="22"/>
          <w:szCs w:val="22"/>
          <w14:ligatures w14:val="standardContextual"/>
        </w:rPr>
      </w:pPr>
      <w:ins w:id="4911" w:author="John Clevenger [2]" w:date="2023-11-22T13:43:00Z">
        <w:del w:id="4912" w:author="John Clevenger" w:date="2023-11-24T13:02:00Z">
          <w:r w:rsidRPr="00464988" w:rsidDel="00464988">
            <w:rPr>
              <w:rStyle w:val="Hyperlink"/>
            </w:rPr>
            <w:delText>Appendix K – Reports Tools</w:delText>
          </w:r>
          <w:r w:rsidDel="00464988">
            <w:rPr>
              <w:webHidden/>
            </w:rPr>
            <w:tab/>
          </w:r>
        </w:del>
      </w:ins>
    </w:p>
    <w:p w14:paraId="2A47A14F" w14:textId="014BE256" w:rsidR="006A0F11" w:rsidDel="00464988" w:rsidRDefault="006A0F11" w:rsidP="00464988">
      <w:pPr>
        <w:pStyle w:val="TOC1"/>
        <w:rPr>
          <w:ins w:id="4913" w:author="John Clevenger [2]" w:date="2023-11-22T13:43:00Z"/>
          <w:del w:id="4914" w:author="John Clevenger" w:date="2023-11-24T13:02:00Z"/>
          <w:rFonts w:asciiTheme="minorHAnsi" w:eastAsiaTheme="minorEastAsia" w:hAnsiTheme="minorHAnsi" w:cstheme="minorBidi"/>
          <w:kern w:val="2"/>
          <w:sz w:val="22"/>
          <w:szCs w:val="22"/>
          <w14:ligatures w14:val="standardContextual"/>
        </w:rPr>
      </w:pPr>
      <w:ins w:id="4915" w:author="John Clevenger [2]" w:date="2023-11-22T13:43:00Z">
        <w:del w:id="4916" w:author="John Clevenger" w:date="2023-11-24T13:02:00Z">
          <w:r w:rsidRPr="00464988" w:rsidDel="00464988">
            <w:rPr>
              <w:rStyle w:val="Hyperlink"/>
            </w:rPr>
            <w:delText>Appendix L – PC</w:delText>
          </w:r>
          <w:r w:rsidRPr="00464988" w:rsidDel="00464988">
            <w:rPr>
              <w:rStyle w:val="Hyperlink"/>
              <w:vertAlign w:val="superscript"/>
            </w:rPr>
            <w:delText>2</w:delText>
          </w:r>
          <w:r w:rsidRPr="00464988" w:rsidDel="00464988">
            <w:rPr>
              <w:rStyle w:val="Hyperlink"/>
            </w:rPr>
            <w:delText xml:space="preserve"> XML (Legacy) Event Feed</w:delText>
          </w:r>
          <w:r w:rsidDel="00464988">
            <w:rPr>
              <w:webHidden/>
            </w:rPr>
            <w:tab/>
          </w:r>
        </w:del>
      </w:ins>
    </w:p>
    <w:p w14:paraId="1904254D" w14:textId="5736BE34" w:rsidR="006A0F11" w:rsidDel="00464988" w:rsidRDefault="006A0F11" w:rsidP="00464988">
      <w:pPr>
        <w:pStyle w:val="TOC1"/>
        <w:rPr>
          <w:ins w:id="4917" w:author="John Clevenger [2]" w:date="2023-11-22T13:43:00Z"/>
          <w:del w:id="4918" w:author="John Clevenger" w:date="2023-11-24T13:02:00Z"/>
          <w:rFonts w:asciiTheme="minorHAnsi" w:eastAsiaTheme="minorEastAsia" w:hAnsiTheme="minorHAnsi" w:cstheme="minorBidi"/>
          <w:kern w:val="2"/>
          <w:sz w:val="22"/>
          <w:szCs w:val="22"/>
          <w14:ligatures w14:val="standardContextual"/>
        </w:rPr>
      </w:pPr>
      <w:ins w:id="4919" w:author="John Clevenger [2]" w:date="2023-11-22T13:43:00Z">
        <w:del w:id="4920" w:author="John Clevenger" w:date="2023-11-24T13:02:00Z">
          <w:r w:rsidRPr="00464988" w:rsidDel="00464988">
            <w:rPr>
              <w:rStyle w:val="Hyperlink"/>
            </w:rPr>
            <w:delText>Appendix M – PC</w:delText>
          </w:r>
          <w:r w:rsidRPr="00464988" w:rsidDel="00464988">
            <w:rPr>
              <w:rStyle w:val="Hyperlink"/>
              <w:vertAlign w:val="superscript"/>
            </w:rPr>
            <w:delText>2</w:delText>
          </w:r>
          <w:r w:rsidRPr="00464988" w:rsidDel="00464988">
            <w:rPr>
              <w:rStyle w:val="Hyperlink"/>
            </w:rPr>
            <w:delText xml:space="preserve"> Web Services</w:delText>
          </w:r>
          <w:r w:rsidDel="00464988">
            <w:rPr>
              <w:webHidden/>
            </w:rPr>
            <w:tab/>
          </w:r>
        </w:del>
      </w:ins>
    </w:p>
    <w:p w14:paraId="4F17A708" w14:textId="6A2BBD3C" w:rsidR="006A0F11" w:rsidDel="00464988" w:rsidRDefault="006A0F11" w:rsidP="00464988">
      <w:pPr>
        <w:pStyle w:val="TOC1"/>
        <w:rPr>
          <w:ins w:id="4921" w:author="John Clevenger [2]" w:date="2023-11-22T13:43:00Z"/>
          <w:del w:id="4922" w:author="John Clevenger" w:date="2023-11-24T13:02:00Z"/>
          <w:rFonts w:asciiTheme="minorHAnsi" w:eastAsiaTheme="minorEastAsia" w:hAnsiTheme="minorHAnsi" w:cstheme="minorBidi"/>
          <w:kern w:val="2"/>
          <w:sz w:val="22"/>
          <w:szCs w:val="22"/>
          <w14:ligatures w14:val="standardContextual"/>
        </w:rPr>
      </w:pPr>
      <w:ins w:id="4923" w:author="John Clevenger [2]" w:date="2023-11-22T13:43:00Z">
        <w:del w:id="4924" w:author="John Clevenger" w:date="2023-11-24T13:02:00Z">
          <w:r w:rsidRPr="00464988" w:rsidDel="00464988">
            <w:rPr>
              <w:rStyle w:val="Hyperlink"/>
            </w:rPr>
            <w:delText>Appendix N – PC</w:delText>
          </w:r>
          <w:r w:rsidRPr="00464988" w:rsidDel="00464988">
            <w:rPr>
              <w:rStyle w:val="Hyperlink"/>
              <w:vertAlign w:val="superscript"/>
            </w:rPr>
            <w:delText>2</w:delText>
          </w:r>
          <w:r w:rsidRPr="00464988" w:rsidDel="00464988">
            <w:rPr>
              <w:rStyle w:val="Hyperlink"/>
            </w:rPr>
            <w:delText xml:space="preserve"> Team Clients</w:delText>
          </w:r>
          <w:r w:rsidDel="00464988">
            <w:rPr>
              <w:webHidden/>
            </w:rPr>
            <w:tab/>
          </w:r>
        </w:del>
      </w:ins>
    </w:p>
    <w:p w14:paraId="596FB040" w14:textId="2B07A521" w:rsidR="006A0F11" w:rsidDel="00464988" w:rsidRDefault="006A0F11" w:rsidP="00464988">
      <w:pPr>
        <w:pStyle w:val="TOC1"/>
        <w:rPr>
          <w:ins w:id="4925" w:author="John Clevenger [2]" w:date="2023-11-22T13:43:00Z"/>
          <w:del w:id="4926" w:author="John Clevenger" w:date="2023-11-24T13:02:00Z"/>
          <w:rFonts w:asciiTheme="minorHAnsi" w:eastAsiaTheme="minorEastAsia" w:hAnsiTheme="minorHAnsi" w:cstheme="minorBidi"/>
          <w:kern w:val="2"/>
          <w:sz w:val="22"/>
          <w:szCs w:val="22"/>
          <w14:ligatures w14:val="standardContextual"/>
        </w:rPr>
      </w:pPr>
      <w:ins w:id="4927" w:author="John Clevenger [2]" w:date="2023-11-22T13:43:00Z">
        <w:del w:id="4928" w:author="John Clevenger" w:date="2023-11-24T13:02:00Z">
          <w:r w:rsidRPr="00464988" w:rsidDel="00464988">
            <w:rPr>
              <w:rStyle w:val="Hyperlink"/>
            </w:rPr>
            <w:delText>Appendix O – Input Validators</w:delText>
          </w:r>
          <w:r w:rsidDel="00464988">
            <w:rPr>
              <w:webHidden/>
            </w:rPr>
            <w:tab/>
          </w:r>
        </w:del>
      </w:ins>
    </w:p>
    <w:p w14:paraId="2CC978FE" w14:textId="5F569FE7" w:rsidR="006A0F11" w:rsidDel="00464988" w:rsidRDefault="006A0F11" w:rsidP="00464988">
      <w:pPr>
        <w:pStyle w:val="TOC1"/>
        <w:rPr>
          <w:ins w:id="4929" w:author="John Clevenger [2]" w:date="2023-11-22T13:43:00Z"/>
          <w:del w:id="4930" w:author="John Clevenger" w:date="2023-11-24T13:02:00Z"/>
          <w:rFonts w:asciiTheme="minorHAnsi" w:eastAsiaTheme="minorEastAsia" w:hAnsiTheme="minorHAnsi" w:cstheme="minorBidi"/>
          <w:kern w:val="2"/>
          <w:sz w:val="22"/>
          <w:szCs w:val="22"/>
          <w14:ligatures w14:val="standardContextual"/>
        </w:rPr>
      </w:pPr>
      <w:ins w:id="4931" w:author="John Clevenger [2]" w:date="2023-11-22T13:43:00Z">
        <w:del w:id="4932" w:author="John Clevenger" w:date="2023-11-24T13:02:00Z">
          <w:r w:rsidRPr="00464988" w:rsidDel="00464988">
            <w:rPr>
              <w:rStyle w:val="Hyperlink"/>
            </w:rPr>
            <w:delText>Appendix P – reject.ini</w:delText>
          </w:r>
          <w:r w:rsidDel="00464988">
            <w:rPr>
              <w:webHidden/>
            </w:rPr>
            <w:tab/>
          </w:r>
        </w:del>
      </w:ins>
    </w:p>
    <w:p w14:paraId="483377C6" w14:textId="1941549C" w:rsidR="006A0F11" w:rsidDel="00464988" w:rsidRDefault="006A0F11" w:rsidP="00464988">
      <w:pPr>
        <w:pStyle w:val="TOC1"/>
        <w:rPr>
          <w:ins w:id="4933" w:author="John Clevenger [2]" w:date="2023-11-22T13:43:00Z"/>
          <w:del w:id="4934" w:author="John Clevenger" w:date="2023-11-24T13:02:00Z"/>
          <w:rFonts w:asciiTheme="minorHAnsi" w:eastAsiaTheme="minorEastAsia" w:hAnsiTheme="minorHAnsi" w:cstheme="minorBidi"/>
          <w:kern w:val="2"/>
          <w:sz w:val="22"/>
          <w:szCs w:val="22"/>
          <w14:ligatures w14:val="standardContextual"/>
        </w:rPr>
      </w:pPr>
      <w:ins w:id="4935" w:author="John Clevenger [2]" w:date="2023-11-22T13:43:00Z">
        <w:del w:id="4936" w:author="John Clevenger" w:date="2023-11-24T13:02:00Z">
          <w:r w:rsidRPr="00464988" w:rsidDel="00464988">
            <w:rPr>
              <w:rStyle w:val="Hyperlink"/>
            </w:rPr>
            <w:delText>Appendix Q – GUI Customization</w:delText>
          </w:r>
          <w:r w:rsidDel="00464988">
            <w:rPr>
              <w:webHidden/>
            </w:rPr>
            <w:tab/>
          </w:r>
        </w:del>
      </w:ins>
    </w:p>
    <w:p w14:paraId="7986B60D" w14:textId="7A57A987" w:rsidR="006A0F11" w:rsidDel="00464988" w:rsidRDefault="006A0F11" w:rsidP="00464988">
      <w:pPr>
        <w:pStyle w:val="TOC1"/>
        <w:rPr>
          <w:ins w:id="4937" w:author="John Clevenger [2]" w:date="2023-11-22T13:43:00Z"/>
          <w:del w:id="4938" w:author="John Clevenger" w:date="2023-11-24T13:02:00Z"/>
          <w:rFonts w:asciiTheme="minorHAnsi" w:eastAsiaTheme="minorEastAsia" w:hAnsiTheme="minorHAnsi" w:cstheme="minorBidi"/>
          <w:kern w:val="2"/>
          <w:sz w:val="22"/>
          <w:szCs w:val="22"/>
          <w14:ligatures w14:val="standardContextual"/>
        </w:rPr>
      </w:pPr>
      <w:ins w:id="4939" w:author="John Clevenger [2]" w:date="2023-11-22T13:43:00Z">
        <w:del w:id="4940" w:author="John Clevenger" w:date="2023-11-24T13:02:00Z">
          <w:r w:rsidRPr="00464988" w:rsidDel="00464988">
            <w:rPr>
              <w:rStyle w:val="Hyperlink"/>
            </w:rPr>
            <w:delText>Appendix R – Shadow Mode</w:delText>
          </w:r>
          <w:r w:rsidDel="00464988">
            <w:rPr>
              <w:webHidden/>
            </w:rPr>
            <w:tab/>
          </w:r>
        </w:del>
      </w:ins>
    </w:p>
    <w:p w14:paraId="400309BB" w14:textId="100F9D7A" w:rsidR="006A0F11" w:rsidDel="00464988" w:rsidRDefault="006A0F11" w:rsidP="00464988">
      <w:pPr>
        <w:pStyle w:val="TOC1"/>
        <w:rPr>
          <w:ins w:id="4941" w:author="John Clevenger [2]" w:date="2023-11-22T13:43:00Z"/>
          <w:del w:id="4942" w:author="John Clevenger" w:date="2023-11-24T13:02:00Z"/>
          <w:rFonts w:asciiTheme="minorHAnsi" w:eastAsiaTheme="minorEastAsia" w:hAnsiTheme="minorHAnsi" w:cstheme="minorBidi"/>
          <w:kern w:val="2"/>
          <w:sz w:val="22"/>
          <w:szCs w:val="22"/>
          <w14:ligatures w14:val="standardContextual"/>
        </w:rPr>
      </w:pPr>
      <w:ins w:id="4943" w:author="John Clevenger [2]" w:date="2023-11-22T13:43:00Z">
        <w:del w:id="4944" w:author="John Clevenger" w:date="2023-11-24T13:02:00Z">
          <w:r w:rsidRPr="00464988" w:rsidDel="00464988">
            <w:rPr>
              <w:rStyle w:val="Hyperlink"/>
            </w:rPr>
            <w:delText xml:space="preserve">Appendix S – The </w:delText>
          </w:r>
          <w:r w:rsidRPr="00464988" w:rsidDel="00464988">
            <w:rPr>
              <w:rStyle w:val="Hyperlink"/>
              <w:i/>
            </w:rPr>
            <w:delText>pc2rui</w:delText>
          </w:r>
          <w:r w:rsidRPr="00464988" w:rsidDel="00464988">
            <w:rPr>
              <w:rStyle w:val="Hyperlink"/>
            </w:rPr>
            <w:delText xml:space="preserve"> Tool</w:delText>
          </w:r>
          <w:r w:rsidDel="00464988">
            <w:rPr>
              <w:webHidden/>
            </w:rPr>
            <w:tab/>
          </w:r>
        </w:del>
      </w:ins>
    </w:p>
    <w:p w14:paraId="4F993242" w14:textId="4219077E" w:rsidR="006A0F11" w:rsidDel="00464988" w:rsidRDefault="006A0F11" w:rsidP="00464988">
      <w:pPr>
        <w:pStyle w:val="TOC1"/>
        <w:rPr>
          <w:ins w:id="4945" w:author="John Clevenger [2]" w:date="2023-11-22T13:43:00Z"/>
          <w:del w:id="4946" w:author="John Clevenger" w:date="2023-11-24T13:02:00Z"/>
          <w:rFonts w:asciiTheme="minorHAnsi" w:eastAsiaTheme="minorEastAsia" w:hAnsiTheme="minorHAnsi" w:cstheme="minorBidi"/>
          <w:kern w:val="2"/>
          <w:sz w:val="22"/>
          <w:szCs w:val="22"/>
          <w14:ligatures w14:val="standardContextual"/>
        </w:rPr>
      </w:pPr>
      <w:ins w:id="4947" w:author="John Clevenger [2]" w:date="2023-11-22T13:43:00Z">
        <w:del w:id="4948" w:author="John Clevenger" w:date="2023-11-24T13:02:00Z">
          <w:r w:rsidRPr="00464988" w:rsidDel="00464988">
            <w:rPr>
              <w:rStyle w:val="Hyperlink"/>
            </w:rPr>
            <w:delText xml:space="preserve">Appendix T – The </w:delText>
          </w:r>
          <w:r w:rsidRPr="00464988" w:rsidDel="00464988">
            <w:rPr>
              <w:rStyle w:val="Hyperlink"/>
              <w:i/>
            </w:rPr>
            <w:delText>pc2tools</w:delText>
          </w:r>
          <w:r w:rsidRPr="00464988" w:rsidDel="00464988">
            <w:rPr>
              <w:rStyle w:val="Hyperlink"/>
            </w:rPr>
            <w:delText xml:space="preserve"> Toolsuite</w:delText>
          </w:r>
          <w:r w:rsidDel="00464988">
            <w:rPr>
              <w:webHidden/>
            </w:rPr>
            <w:tab/>
          </w:r>
        </w:del>
      </w:ins>
    </w:p>
    <w:p w14:paraId="4329FA53" w14:textId="55415320" w:rsidR="006A0F11" w:rsidDel="00464988" w:rsidRDefault="006A0F11" w:rsidP="00464988">
      <w:pPr>
        <w:pStyle w:val="TOC1"/>
        <w:rPr>
          <w:ins w:id="4949" w:author="John Clevenger [2]" w:date="2023-11-22T13:43:00Z"/>
          <w:del w:id="4950" w:author="John Clevenger" w:date="2023-11-24T13:02:00Z"/>
          <w:rFonts w:asciiTheme="minorHAnsi" w:eastAsiaTheme="minorEastAsia" w:hAnsiTheme="minorHAnsi" w:cstheme="minorBidi"/>
          <w:kern w:val="2"/>
          <w:sz w:val="22"/>
          <w:szCs w:val="22"/>
          <w14:ligatures w14:val="standardContextual"/>
        </w:rPr>
      </w:pPr>
      <w:ins w:id="4951" w:author="John Clevenger [2]" w:date="2023-11-22T13:43:00Z">
        <w:del w:id="4952" w:author="John Clevenger" w:date="2023-11-24T13:02:00Z">
          <w:r w:rsidRPr="00464988" w:rsidDel="00464988">
            <w:rPr>
              <w:rStyle w:val="Hyperlink"/>
            </w:rPr>
            <w:delText>Appendix U – Running in a Sandbox</w:delText>
          </w:r>
          <w:r w:rsidDel="00464988">
            <w:rPr>
              <w:webHidden/>
            </w:rPr>
            <w:tab/>
          </w:r>
        </w:del>
      </w:ins>
    </w:p>
    <w:p w14:paraId="3C750EA8" w14:textId="461ED11C" w:rsidR="006A0F11" w:rsidDel="00464988" w:rsidRDefault="006A0F11" w:rsidP="00464988">
      <w:pPr>
        <w:pStyle w:val="TOC1"/>
        <w:rPr>
          <w:ins w:id="4953" w:author="John Clevenger [2]" w:date="2023-11-22T13:43:00Z"/>
          <w:del w:id="4954" w:author="John Clevenger" w:date="2023-11-24T13:02:00Z"/>
          <w:rFonts w:asciiTheme="minorHAnsi" w:eastAsiaTheme="minorEastAsia" w:hAnsiTheme="minorHAnsi" w:cstheme="minorBidi"/>
          <w:kern w:val="2"/>
          <w:sz w:val="22"/>
          <w:szCs w:val="22"/>
          <w14:ligatures w14:val="standardContextual"/>
        </w:rPr>
      </w:pPr>
      <w:ins w:id="4955" w:author="John Clevenger [2]" w:date="2023-11-22T13:43:00Z">
        <w:del w:id="4956" w:author="John Clevenger" w:date="2023-11-24T13:02:00Z">
          <w:r w:rsidRPr="00464988" w:rsidDel="00464988">
            <w:rPr>
              <w:rStyle w:val="Hyperlink"/>
            </w:rPr>
            <w:delText>Appendix V – The Judgement Utilities Pane</w:delText>
          </w:r>
          <w:r w:rsidDel="00464988">
            <w:rPr>
              <w:webHidden/>
            </w:rPr>
            <w:tab/>
          </w:r>
        </w:del>
      </w:ins>
    </w:p>
    <w:p w14:paraId="430ACF0D" w14:textId="71C007F6" w:rsidR="006A0F11" w:rsidDel="00464988" w:rsidRDefault="006A0F11">
      <w:pPr>
        <w:pStyle w:val="TOC1"/>
        <w:rPr>
          <w:del w:id="4957" w:author="John Clevenger" w:date="2023-11-24T13:02:00Z"/>
        </w:rPr>
      </w:pPr>
    </w:p>
    <w:p w14:paraId="770F80D8" w14:textId="0063845A" w:rsidR="003C7065" w:rsidDel="00464988" w:rsidRDefault="003C7065">
      <w:pPr>
        <w:pStyle w:val="TOC1"/>
        <w:rPr>
          <w:del w:id="4958" w:author="John Clevenger" w:date="2023-11-24T13:02:00Z"/>
        </w:rPr>
      </w:pPr>
    </w:p>
    <w:p w14:paraId="516AF51F" w14:textId="2193F62D" w:rsidR="00B968E7" w:rsidDel="00464988" w:rsidRDefault="00B968E7">
      <w:pPr>
        <w:pStyle w:val="TOC1"/>
        <w:rPr>
          <w:del w:id="4959" w:author="John Clevenger" w:date="2023-11-24T13:02:00Z"/>
        </w:rPr>
      </w:pPr>
    </w:p>
    <w:p w14:paraId="030C8A57" w14:textId="5F34E128" w:rsidR="00FD2BAD" w:rsidDel="00464988" w:rsidRDefault="00FD2BAD">
      <w:pPr>
        <w:pStyle w:val="TOC1"/>
        <w:rPr>
          <w:del w:id="4960" w:author="John Clevenger" w:date="2023-11-24T13:02:00Z"/>
        </w:rPr>
      </w:pPr>
    </w:p>
    <w:p w14:paraId="0B7EBCE4" w14:textId="01D5AAE1" w:rsidR="00095678" w:rsidDel="00464988" w:rsidRDefault="00095678">
      <w:pPr>
        <w:pStyle w:val="TOC1"/>
        <w:rPr>
          <w:del w:id="4961" w:author="John Clevenger" w:date="2023-11-24T13:02:00Z"/>
        </w:rPr>
        <w:pPrChange w:id="4962" w:author="John Clevenger" w:date="2023-11-24T12:46:00Z">
          <w:pPr/>
        </w:pPrChange>
      </w:pPr>
    </w:p>
    <w:p w14:paraId="5298F87F" w14:textId="3936EF15" w:rsidR="00157397" w:rsidRDefault="00095678">
      <w:pPr>
        <w:rPr>
          <w:ins w:id="4963" w:author="John Clevenger" w:date="2023-11-18T15:01:00Z"/>
        </w:rPr>
      </w:pPr>
      <w:ins w:id="4964" w:author="John Clevenger" w:date="2023-11-19T12:58:00Z">
        <w:r>
          <w:rPr>
            <w:rFonts w:ascii="Arial" w:hAnsi="Arial"/>
            <w:b/>
            <w:bCs/>
            <w:iCs/>
            <w:noProof/>
            <w:sz w:val="28"/>
            <w:szCs w:val="28"/>
          </w:rPr>
          <w:fldChar w:fldCharType="end"/>
        </w:r>
      </w:ins>
    </w:p>
    <w:p w14:paraId="22D66EBF" w14:textId="77777777" w:rsidR="00157397" w:rsidRDefault="00157397">
      <w:pPr>
        <w:rPr>
          <w:ins w:id="4965" w:author="John Clevenger" w:date="2023-11-18T15:01:00Z"/>
        </w:rPr>
      </w:pPr>
    </w:p>
    <w:p w14:paraId="2CBCD669" w14:textId="77777777" w:rsidR="006349E4" w:rsidRDefault="006349E4">
      <w:pPr>
        <w:rPr>
          <w:ins w:id="4966"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975" w:author="John Clevenger" w:date="2023-11-18T14:54:00Z"/>
        </w:rPr>
        <w:pPrChange w:id="4976" w:author="John Clevenger" w:date="2023-11-19T11:16:00Z">
          <w:pPr/>
        </w:pPrChange>
      </w:pPr>
      <w:bookmarkStart w:id="4977" w:name="_Toc151215044"/>
      <w:bookmarkStart w:id="4978" w:name="_Toc151284316"/>
      <w:bookmarkStart w:id="4979" w:name="_Toc151285220"/>
      <w:bookmarkStart w:id="4980" w:name="_Toc151285402"/>
      <w:bookmarkStart w:id="4981" w:name="_Toc151285698"/>
      <w:bookmarkStart w:id="4982" w:name="_Toc151285882"/>
      <w:bookmarkStart w:id="4983" w:name="_Toc151286220"/>
      <w:bookmarkStart w:id="4984" w:name="_Toc151286942"/>
      <w:bookmarkStart w:id="4985" w:name="_Toc151287567"/>
      <w:bookmarkStart w:id="4986" w:name="_Toc151290200"/>
      <w:bookmarkStart w:id="4987" w:name="_Toc151291147"/>
      <w:bookmarkStart w:id="4988" w:name="_Toc151306450"/>
      <w:bookmarkStart w:id="4989" w:name="_Toc151488490"/>
      <w:bookmarkStart w:id="4990" w:name="_Toc151504280"/>
      <w:bookmarkStart w:id="4991" w:name="_Toc151553019"/>
      <w:bookmarkStart w:id="4992" w:name="_Toc151723373"/>
      <w:bookmarkStart w:id="4993" w:name="_Toc151723875"/>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p>
    <w:p w14:paraId="7E075B72" w14:textId="742B3ECE" w:rsidR="00C43C0D" w:rsidRPr="00F612EA" w:rsidRDefault="00915DCD">
      <w:pPr>
        <w:pStyle w:val="Heading1"/>
        <w:numPr>
          <w:ilvl w:val="0"/>
          <w:numId w:val="56"/>
        </w:numPr>
        <w:rPr>
          <w:ins w:id="4994" w:author="John Clevenger" w:date="2023-11-18T16:26:00Z"/>
        </w:rPr>
        <w:pPrChange w:id="4995" w:author="John Clevenger" w:date="2023-11-19T11:17:00Z">
          <w:pPr>
            <w:pStyle w:val="ListParagraph"/>
            <w:numPr>
              <w:numId w:val="53"/>
            </w:numPr>
            <w:ind w:left="360" w:hanging="360"/>
          </w:pPr>
        </w:pPrChange>
      </w:pPr>
      <w:bookmarkStart w:id="4996" w:name="_Toc274153570"/>
      <w:bookmarkStart w:id="4997" w:name="_Toc274153706"/>
      <w:bookmarkStart w:id="4998" w:name="_Toc274154033"/>
      <w:del w:id="4999" w:author="John Clevenger" w:date="2023-11-18T16:24:00Z">
        <w:r w:rsidRPr="00F612EA" w:rsidDel="00C43C0D">
          <w:delText>Introduction</w:delText>
        </w:r>
      </w:del>
      <w:bookmarkStart w:id="5000" w:name="_Toc151723876"/>
      <w:bookmarkEnd w:id="4996"/>
      <w:bookmarkEnd w:id="4997"/>
      <w:bookmarkEnd w:id="4998"/>
      <w:ins w:id="5001" w:author="John Clevenger" w:date="2023-11-18T16:23:00Z">
        <w:r w:rsidR="00C43C0D" w:rsidRPr="00F612EA">
          <w:t>Introduction</w:t>
        </w:r>
      </w:ins>
      <w:bookmarkEnd w:id="5000"/>
    </w:p>
    <w:p w14:paraId="12130D37" w14:textId="77777777" w:rsidR="00C43C0D" w:rsidRPr="00C43C0D" w:rsidRDefault="00C43C0D">
      <w:pPr>
        <w:rPr>
          <w:ins w:id="5002" w:author="John Clevenger" w:date="2023-11-18T16:26:00Z"/>
          <w:rFonts w:ascii="Arial" w:hAnsi="Arial" w:cs="Arial"/>
          <w:b/>
          <w:bCs/>
          <w:sz w:val="28"/>
          <w:szCs w:val="28"/>
          <w:rPrChange w:id="5003" w:author="John Clevenger" w:date="2023-11-18T16:26:00Z">
            <w:rPr>
              <w:ins w:id="5004" w:author="John Clevenger" w:date="2023-11-18T16:26:00Z"/>
            </w:rPr>
          </w:rPrChange>
        </w:rPr>
        <w:pPrChange w:id="5005"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5006" w:author="John Clevenger" w:date="2023-11-18T16:16:00Z"/>
          <w:rFonts w:cs="Arial"/>
          <w:bCs/>
          <w:sz w:val="26"/>
          <w:szCs w:val="26"/>
          <w:rPrChange w:id="5007" w:author="John Clevenger" w:date="2023-11-19T11:19:00Z">
            <w:rPr>
              <w:ins w:id="5008" w:author="John Clevenger" w:date="2023-11-18T16:16:00Z"/>
            </w:rPr>
          </w:rPrChange>
        </w:rPr>
        <w:pPrChange w:id="5009" w:author="John Clevenger" w:date="2023-11-19T11:22:00Z">
          <w:pPr>
            <w:pStyle w:val="Heading1"/>
            <w:ind w:left="450" w:hanging="360"/>
          </w:pPr>
        </w:pPrChange>
      </w:pPr>
      <w:bookmarkStart w:id="5010" w:name="_Toc151723877"/>
      <w:ins w:id="5011" w:author="John Clevenger" w:date="2023-11-18T16:26:00Z">
        <w:r w:rsidRPr="00F612EA">
          <w:rPr>
            <w:rFonts w:ascii="Arial" w:hAnsi="Arial" w:cs="Arial"/>
            <w:b/>
            <w:bCs/>
            <w:sz w:val="26"/>
            <w:szCs w:val="26"/>
            <w:u w:val="single"/>
            <w:rPrChange w:id="5012" w:author="John Clevenger" w:date="2023-11-19T11:19:00Z">
              <w:rPr>
                <w:rFonts w:cs="Arial"/>
                <w:b w:val="0"/>
                <w:bCs/>
                <w:szCs w:val="28"/>
              </w:rPr>
            </w:rPrChange>
          </w:rPr>
          <w:t>Overview</w:t>
        </w:r>
      </w:ins>
      <w:bookmarkEnd w:id="5010"/>
    </w:p>
    <w:p w14:paraId="392E366C" w14:textId="77777777" w:rsidR="00355B9B" w:rsidRPr="00355B9B" w:rsidRDefault="00355B9B">
      <w:pPr>
        <w:pPrChange w:id="5013"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5014" w:author="John Clevenger" w:date="2023-11-18T16:26:00Z"/>
        </w:rPr>
        <w:pPrChange w:id="5015" w:author="John Clevenger" w:date="2023-11-18T16:26:00Z">
          <w:pPr>
            <w:pStyle w:val="Heading2"/>
          </w:pPr>
        </w:pPrChange>
      </w:pPr>
      <w:bookmarkStart w:id="5016" w:name="_Toc274153571"/>
      <w:bookmarkStart w:id="5017" w:name="_Toc274153707"/>
      <w:bookmarkStart w:id="5018" w:name="_Toc274154034"/>
      <w:del w:id="5019" w:author="John Clevenger" w:date="2023-11-18T16:26:00Z">
        <w:r w:rsidRPr="007D024E" w:rsidDel="00C43C0D">
          <w:delText>Overview</w:delText>
        </w:r>
        <w:bookmarkEnd w:id="5016"/>
        <w:bookmarkEnd w:id="5017"/>
        <w:bookmarkEnd w:id="5018"/>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5020"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5021"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22"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5024" w:author="John Clevenger"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5025"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5026" w:author="John Clevenger" w:date="2023-11-19T11:22:00Z">
          <w:pPr>
            <w:pStyle w:val="Heading2"/>
          </w:pPr>
        </w:pPrChange>
      </w:pPr>
      <w:bookmarkStart w:id="5027" w:name="_Toc151723878"/>
      <w:r w:rsidRPr="00C43C0D">
        <w:rPr>
          <w:rFonts w:ascii="Arial" w:hAnsi="Arial" w:cs="Arial"/>
          <w:b/>
          <w:bCs/>
          <w:sz w:val="26"/>
          <w:szCs w:val="26"/>
          <w:u w:val="single"/>
          <w:rPrChange w:id="5028" w:author="John Clevenger" w:date="2023-11-18T16:28:00Z">
            <w:rPr/>
          </w:rPrChange>
        </w:rPr>
        <w:t>Compatibility Note</w:t>
      </w:r>
      <w:bookmarkEnd w:id="5027"/>
    </w:p>
    <w:p w14:paraId="24542435" w14:textId="77777777" w:rsidR="00113FD1" w:rsidRDefault="008855C7" w:rsidP="00113FD1">
      <w:pPr>
        <w:spacing w:before="120"/>
        <w:ind w:firstLine="720"/>
        <w:jc w:val="both"/>
        <w:rPr>
          <w:ins w:id="5029"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5030"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5031" w:author="John Clevenger" w:date="2023-11-19T11:22:00Z">
          <w:pPr>
            <w:pStyle w:val="Heading2"/>
          </w:pPr>
        </w:pPrChange>
      </w:pPr>
      <w:bookmarkStart w:id="5032" w:name="_Toc151723879"/>
      <w:r w:rsidRPr="00C43C0D">
        <w:rPr>
          <w:rFonts w:ascii="Arial" w:hAnsi="Arial" w:cs="Arial"/>
          <w:b/>
          <w:bCs/>
          <w:sz w:val="26"/>
          <w:szCs w:val="26"/>
          <w:u w:val="single"/>
          <w:rPrChange w:id="5033" w:author="John Clevenger" w:date="2023-11-18T16:29:00Z">
            <w:rPr/>
          </w:rPrChange>
        </w:rPr>
        <w:t>References</w:t>
      </w:r>
      <w:bookmarkEnd w:id="5032"/>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5034" w:author="John Clevenger [2]" w:date="2022-06-15T10:45:00Z"/>
        </w:rPr>
        <w:pPrChange w:id="5035" w:author="John Clevenger [2]" w:date="2022-06-15T11:17:00Z">
          <w:pPr>
            <w:ind w:left="720" w:firstLine="720"/>
          </w:pPr>
        </w:pPrChange>
      </w:pPr>
      <w:ins w:id="5036"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5037"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38"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5039" w:author="John Clevenger [2]" w:date="2022-06-15T11:17:00Z">
          <w:pPr>
            <w:ind w:left="720"/>
          </w:pPr>
        </w:pPrChange>
      </w:pPr>
    </w:p>
    <w:p w14:paraId="53C4C01E" w14:textId="77777777" w:rsidR="0002049F" w:rsidRPr="00915DCD" w:rsidRDefault="00915DCD">
      <w:pPr>
        <w:spacing w:before="240"/>
        <w:ind w:left="720"/>
        <w:rPr>
          <w:b/>
          <w:sz w:val="28"/>
        </w:rPr>
        <w:pPrChange w:id="5040"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5041" w:author="John Clevenger [2]" w:date="2022-06-15T11:15:00Z"/>
        </w:rPr>
        <w:pPrChange w:id="5042" w:author="John Clevenger [2]" w:date="2022-06-15T11:17:00Z">
          <w:pPr>
            <w:ind w:left="720" w:firstLine="720"/>
          </w:pPr>
        </w:pPrChange>
      </w:pPr>
      <w:ins w:id="5043"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5044"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5045"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5046" w:author="John Clevenger [2]" w:date="2022-06-15T11:17:00Z">
          <w:pPr>
            <w:ind w:left="720"/>
          </w:pPr>
        </w:pPrChange>
      </w:pPr>
    </w:p>
    <w:p w14:paraId="08900105" w14:textId="77777777" w:rsidR="0002049F" w:rsidRPr="00915DCD" w:rsidRDefault="00915DCD">
      <w:pPr>
        <w:spacing w:before="240"/>
        <w:ind w:left="720"/>
        <w:rPr>
          <w:b/>
        </w:rPr>
        <w:pPrChange w:id="5047"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Bugzilla  -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5048" w:author="John Clevenger [2]" w:date="2022-06-15T11:16:00Z"/>
        </w:rPr>
        <w:pPrChange w:id="5049" w:author="John Clevenger [2]" w:date="2022-06-15T11:17:00Z">
          <w:pPr>
            <w:ind w:left="720" w:firstLine="720"/>
          </w:pPr>
        </w:pPrChange>
      </w:pPr>
      <w:ins w:id="5050"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5051"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5052"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5053" w:author="John Clevenger [2]" w:date="2022-06-15T11:17:00Z">
          <w:pPr/>
        </w:pPrChange>
      </w:pPr>
    </w:p>
    <w:p w14:paraId="48AA7B64" w14:textId="77777777" w:rsidR="0002049F" w:rsidRDefault="0002049F" w:rsidP="00464988">
      <w:pPr>
        <w:pStyle w:val="TOC1"/>
      </w:pPr>
    </w:p>
    <w:p w14:paraId="4F4C7A27" w14:textId="7503CFE3" w:rsidR="00C43C0D" w:rsidRDefault="00C43C0D">
      <w:pPr>
        <w:rPr>
          <w:ins w:id="5054" w:author="John Clevenger" w:date="2023-11-18T16:29:00Z"/>
        </w:rPr>
      </w:pPr>
      <w:ins w:id="5055" w:author="John Clevenger" w:date="2023-11-18T16:29:00Z">
        <w:r>
          <w:br w:type="page"/>
        </w:r>
      </w:ins>
    </w:p>
    <w:p w14:paraId="2E4B2CCE" w14:textId="06634553" w:rsidR="0002049F" w:rsidRPr="00C43C0D" w:rsidDel="00C43C0D" w:rsidRDefault="0002049F">
      <w:pPr>
        <w:pStyle w:val="ListParagraph"/>
        <w:numPr>
          <w:ilvl w:val="0"/>
          <w:numId w:val="53"/>
        </w:numPr>
        <w:rPr>
          <w:del w:id="5056" w:author="John Clevenger" w:date="2023-11-18T16:29:00Z"/>
          <w:rFonts w:ascii="Arial" w:hAnsi="Arial" w:cs="Arial"/>
          <w:b/>
          <w:bCs/>
          <w:sz w:val="28"/>
          <w:szCs w:val="28"/>
          <w:u w:val="single"/>
          <w:rPrChange w:id="5057" w:author="John Clevenger" w:date="2023-11-18T16:30:00Z">
            <w:rPr>
              <w:del w:id="5058" w:author="John Clevenger" w:date="2023-11-18T16:29:00Z"/>
            </w:rPr>
          </w:rPrChange>
        </w:rPr>
        <w:pPrChange w:id="5059" w:author="John Clevenger" w:date="2023-11-18T16:30:00Z">
          <w:pPr/>
        </w:pPrChange>
      </w:pPr>
      <w:bookmarkStart w:id="5060" w:name="_Toc151285407"/>
      <w:bookmarkStart w:id="5061" w:name="_Toc151285703"/>
      <w:bookmarkStart w:id="5062" w:name="_Toc151285887"/>
      <w:bookmarkStart w:id="5063" w:name="_Toc151286225"/>
      <w:bookmarkStart w:id="5064" w:name="_Toc151286947"/>
      <w:bookmarkStart w:id="5065" w:name="_Toc151287572"/>
      <w:bookmarkStart w:id="5066" w:name="_Toc151290205"/>
      <w:bookmarkStart w:id="5067" w:name="_Toc151291152"/>
      <w:bookmarkStart w:id="5068" w:name="_Toc151306455"/>
      <w:bookmarkStart w:id="5069" w:name="_Toc151488495"/>
      <w:bookmarkStart w:id="5070" w:name="_Toc151504285"/>
      <w:bookmarkStart w:id="5071" w:name="_Toc151553024"/>
      <w:bookmarkStart w:id="5072" w:name="_Toc151723378"/>
      <w:bookmarkStart w:id="5073" w:name="_Toc151723880"/>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14:paraId="43F7074E" w14:textId="475673B5" w:rsidR="0002049F" w:rsidRPr="00C43C0D" w:rsidDel="00C43C0D" w:rsidRDefault="0002049F">
      <w:pPr>
        <w:pStyle w:val="ListParagraph"/>
        <w:numPr>
          <w:ilvl w:val="0"/>
          <w:numId w:val="53"/>
        </w:numPr>
        <w:rPr>
          <w:del w:id="5074" w:author="John Clevenger" w:date="2023-11-18T16:29:00Z"/>
          <w:rFonts w:ascii="Arial" w:hAnsi="Arial" w:cs="Arial"/>
          <w:b/>
          <w:bCs/>
          <w:sz w:val="28"/>
          <w:szCs w:val="28"/>
          <w:u w:val="single"/>
          <w:rPrChange w:id="5075" w:author="John Clevenger" w:date="2023-11-18T16:30:00Z">
            <w:rPr>
              <w:del w:id="5076" w:author="John Clevenger" w:date="2023-11-18T16:29:00Z"/>
            </w:rPr>
          </w:rPrChange>
        </w:rPr>
        <w:pPrChange w:id="5077" w:author="John Clevenger" w:date="2023-11-18T16:30:00Z">
          <w:pPr/>
        </w:pPrChange>
      </w:pPr>
      <w:bookmarkStart w:id="5078" w:name="_Toc151285408"/>
      <w:bookmarkStart w:id="5079" w:name="_Toc151285704"/>
      <w:bookmarkStart w:id="5080" w:name="_Toc151285888"/>
      <w:bookmarkStart w:id="5081" w:name="_Toc151286226"/>
      <w:bookmarkStart w:id="5082" w:name="_Toc151286948"/>
      <w:bookmarkStart w:id="5083" w:name="_Toc151287573"/>
      <w:bookmarkStart w:id="5084" w:name="_Toc151290206"/>
      <w:bookmarkStart w:id="5085" w:name="_Toc151291153"/>
      <w:bookmarkStart w:id="5086" w:name="_Toc151306456"/>
      <w:bookmarkStart w:id="5087" w:name="_Toc151488496"/>
      <w:bookmarkStart w:id="5088" w:name="_Toc151504286"/>
      <w:bookmarkStart w:id="5089" w:name="_Toc151553025"/>
      <w:bookmarkStart w:id="5090" w:name="_Toc151723379"/>
      <w:bookmarkStart w:id="5091" w:name="_Toc151723881"/>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p>
    <w:p w14:paraId="76E00CB4" w14:textId="4BAE3310" w:rsidR="0002049F" w:rsidRPr="00C43C0D" w:rsidDel="00C43C0D" w:rsidRDefault="0002049F">
      <w:pPr>
        <w:pStyle w:val="ListParagraph"/>
        <w:numPr>
          <w:ilvl w:val="0"/>
          <w:numId w:val="53"/>
        </w:numPr>
        <w:rPr>
          <w:del w:id="5092" w:author="John Clevenger" w:date="2023-11-18T16:29:00Z"/>
          <w:rFonts w:ascii="Arial" w:hAnsi="Arial" w:cs="Arial"/>
          <w:b/>
          <w:bCs/>
          <w:sz w:val="28"/>
          <w:szCs w:val="28"/>
          <w:u w:val="single"/>
          <w:rPrChange w:id="5093" w:author="John Clevenger" w:date="2023-11-18T16:30:00Z">
            <w:rPr>
              <w:del w:id="5094" w:author="John Clevenger" w:date="2023-11-18T16:29:00Z"/>
            </w:rPr>
          </w:rPrChange>
        </w:rPr>
        <w:pPrChange w:id="5095" w:author="John Clevenger" w:date="2023-11-18T16:30:00Z">
          <w:pPr>
            <w:ind w:firstLine="720"/>
            <w:jc w:val="both"/>
          </w:pPr>
        </w:pPrChange>
      </w:pPr>
      <w:bookmarkStart w:id="5096" w:name="_Toc151285409"/>
      <w:bookmarkStart w:id="5097" w:name="_Toc151285705"/>
      <w:bookmarkStart w:id="5098" w:name="_Toc151285889"/>
      <w:bookmarkStart w:id="5099" w:name="_Toc151286227"/>
      <w:bookmarkStart w:id="5100" w:name="_Toc151286949"/>
      <w:bookmarkStart w:id="5101" w:name="_Toc151287574"/>
      <w:bookmarkStart w:id="5102" w:name="_Toc151290207"/>
      <w:bookmarkStart w:id="5103" w:name="_Toc151291154"/>
      <w:bookmarkStart w:id="5104" w:name="_Toc151306457"/>
      <w:bookmarkStart w:id="5105" w:name="_Toc151488497"/>
      <w:bookmarkStart w:id="5106" w:name="_Toc151504287"/>
      <w:bookmarkStart w:id="5107" w:name="_Toc151553026"/>
      <w:bookmarkStart w:id="5108" w:name="_Toc151723380"/>
      <w:bookmarkStart w:id="5109" w:name="_Toc151723882"/>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p>
    <w:p w14:paraId="0C545FA3" w14:textId="77777777" w:rsidR="00481474" w:rsidRPr="00C43C0D" w:rsidRDefault="00411D0B">
      <w:pPr>
        <w:pStyle w:val="ListParagraph"/>
        <w:numPr>
          <w:ilvl w:val="0"/>
          <w:numId w:val="53"/>
        </w:numPr>
        <w:outlineLvl w:val="0"/>
        <w:rPr>
          <w:rFonts w:cs="Arial"/>
          <w:bCs/>
          <w:sz w:val="28"/>
          <w:szCs w:val="28"/>
          <w:rPrChange w:id="5110" w:author="John Clevenger" w:date="2023-11-18T16:30:00Z">
            <w:rPr>
              <w:sz w:val="24"/>
            </w:rPr>
          </w:rPrChange>
        </w:rPr>
        <w:pPrChange w:id="5111" w:author="John Clevenger" w:date="2023-11-19T11:22:00Z">
          <w:pPr>
            <w:pStyle w:val="Heading1"/>
          </w:pPr>
        </w:pPrChange>
      </w:pPr>
      <w:bookmarkStart w:id="5112" w:name="_Toc151723883"/>
      <w:r w:rsidRPr="00C43C0D">
        <w:rPr>
          <w:rFonts w:ascii="Arial" w:hAnsi="Arial" w:cs="Arial"/>
          <w:b/>
          <w:bCs/>
          <w:sz w:val="28"/>
          <w:szCs w:val="28"/>
          <w:u w:val="single"/>
          <w:rPrChange w:id="5113" w:author="John Clevenger" w:date="2023-11-18T16:30:00Z">
            <w:rPr/>
          </w:rPrChange>
        </w:rPr>
        <w:t>Getting Started</w:t>
      </w:r>
      <w:bookmarkEnd w:id="5112"/>
    </w:p>
    <w:p w14:paraId="1BE5A8A3" w14:textId="77777777" w:rsidR="00481474" w:rsidRDefault="00481474">
      <w:pPr>
        <w:jc w:val="both"/>
      </w:pPr>
    </w:p>
    <w:p w14:paraId="54834670" w14:textId="77777777" w:rsidR="00481474" w:rsidRDefault="00481474">
      <w:pPr>
        <w:ind w:firstLine="720"/>
        <w:jc w:val="both"/>
        <w:rPr>
          <w:ins w:id="5114"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5115" w:author="John Clevenger" w:date="2023-11-18T16:48:00Z">
            <w:rPr>
              <w:sz w:val="24"/>
            </w:rPr>
          </w:rPrChange>
        </w:rPr>
        <w:pPrChange w:id="5116" w:author="John Clevenger" w:date="2023-11-19T11:22:00Z">
          <w:pPr>
            <w:pStyle w:val="Heading2"/>
          </w:pPr>
        </w:pPrChange>
      </w:pPr>
      <w:bookmarkStart w:id="5117" w:name="_Toc151723884"/>
      <w:r w:rsidRPr="00E33FB1">
        <w:rPr>
          <w:rFonts w:ascii="Arial" w:hAnsi="Arial" w:cs="Arial"/>
          <w:b/>
          <w:bCs/>
          <w:sz w:val="26"/>
          <w:szCs w:val="26"/>
          <w:u w:val="single"/>
          <w:rPrChange w:id="5118" w:author="John Clevenger" w:date="2023-11-18T16:48:00Z">
            <w:rPr/>
          </w:rPrChange>
        </w:rPr>
        <w:t>Server Startup</w:t>
      </w:r>
      <w:bookmarkEnd w:id="5117"/>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5119" w:author="John Clevenger [2]" w:date="2022-06-15T11:19:00Z">
        <w:r w:rsidR="00EA1ACA" w:rsidRPr="00EA1ACA">
          <w:rPr>
            <w:sz w:val="24"/>
            <w:szCs w:val="24"/>
            <w:rPrChange w:id="5120" w:author="John Clevenger [2]" w:date="2022-06-15T11:19:00Z">
              <w:rPr/>
            </w:rPrChange>
          </w:rPr>
          <w:fldChar w:fldCharType="begin"/>
        </w:r>
        <w:r w:rsidR="00EA1ACA" w:rsidRPr="00EA1ACA">
          <w:rPr>
            <w:sz w:val="24"/>
            <w:szCs w:val="24"/>
            <w:rPrChange w:id="5121" w:author="John Clevenger [2]" w:date="2022-06-15T11:19:00Z">
              <w:rPr/>
            </w:rPrChange>
          </w:rPr>
          <w:instrText xml:space="preserve"> HYPERLINK "https://pc2ccs.github.io" </w:instrText>
        </w:r>
        <w:r w:rsidR="00EA1ACA" w:rsidRPr="00B46BC3">
          <w:rPr>
            <w:sz w:val="24"/>
            <w:szCs w:val="24"/>
          </w:rPr>
        </w:r>
        <w:r w:rsidR="00EA1ACA" w:rsidRPr="00EA1ACA">
          <w:rPr>
            <w:sz w:val="24"/>
            <w:szCs w:val="24"/>
            <w:rPrChange w:id="5122" w:author="John Clevenger [2]" w:date="2022-06-15T11:19:00Z">
              <w:rPr/>
            </w:rPrChange>
          </w:rPr>
          <w:fldChar w:fldCharType="separate"/>
        </w:r>
        <w:r w:rsidR="00EA1ACA" w:rsidRPr="00EA1ACA">
          <w:rPr>
            <w:rStyle w:val="Hyperlink"/>
            <w:sz w:val="24"/>
            <w:szCs w:val="24"/>
            <w:rPrChange w:id="5123" w:author="John Clevenger [2]" w:date="2022-06-15T11:19:00Z">
              <w:rPr>
                <w:rStyle w:val="Hyperlink"/>
              </w:rPr>
            </w:rPrChange>
          </w:rPr>
          <w:t>https://pc2ccs.github.io</w:t>
        </w:r>
        <w:r w:rsidR="00EA1ACA" w:rsidRPr="00EA1ACA">
          <w:rPr>
            <w:sz w:val="24"/>
            <w:szCs w:val="24"/>
            <w:rPrChange w:id="5124" w:author="John Clevenger [2]" w:date="2022-06-15T11:19:00Z">
              <w:rPr/>
            </w:rPrChange>
          </w:rPr>
          <w:fldChar w:fldCharType="end"/>
        </w:r>
      </w:ins>
      <w:del w:id="5125"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5126"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5127"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5128"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5129" w:author="John Clevenger" w:date="2023-11-18T16:48:00Z">
            <w:rPr>
              <w:sz w:val="24"/>
            </w:rPr>
          </w:rPrChange>
        </w:rPr>
        <w:pPrChange w:id="5130" w:author="John Clevenger" w:date="2023-11-19T11:27:00Z">
          <w:pPr>
            <w:pStyle w:val="Heading2"/>
          </w:pPr>
        </w:pPrChange>
      </w:pPr>
      <w:bookmarkStart w:id="5131" w:name="_Toc151723885"/>
      <w:r w:rsidRPr="00E33FB1">
        <w:rPr>
          <w:rFonts w:ascii="Arial" w:hAnsi="Arial" w:cs="Arial"/>
          <w:b/>
          <w:bCs/>
          <w:sz w:val="26"/>
          <w:szCs w:val="26"/>
          <w:u w:val="single"/>
          <w:rPrChange w:id="5132" w:author="John Clevenger" w:date="2023-11-18T16:48:00Z">
            <w:rPr/>
          </w:rPrChange>
        </w:rPr>
        <w:t>Admin Startup</w:t>
      </w:r>
      <w:bookmarkEnd w:id="5131"/>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5133"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5134" w:author="John Clevenger" w:date="2023-11-18T16:33:00Z"/>
          <w:sz w:val="24"/>
        </w:rPr>
      </w:pPr>
    </w:p>
    <w:p w14:paraId="3820BC18" w14:textId="77777777" w:rsidR="002D5D40" w:rsidRDefault="002D5D40" w:rsidP="002D5D40">
      <w:pPr>
        <w:pStyle w:val="FootnoteText"/>
        <w:tabs>
          <w:tab w:val="left" w:pos="900"/>
        </w:tabs>
        <w:spacing w:before="240"/>
        <w:jc w:val="both"/>
        <w:rPr>
          <w:ins w:id="5135"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5136" w:author="John Clevenger" w:date="2023-11-18T16:32:00Z"/>
          <w:rFonts w:ascii="Arial" w:hAnsi="Arial" w:cs="Arial"/>
          <w:b/>
          <w:bCs/>
          <w:sz w:val="26"/>
          <w:szCs w:val="26"/>
          <w:u w:val="single"/>
          <w:rPrChange w:id="5137" w:author="John Clevenger" w:date="2023-11-18T16:48:00Z">
            <w:rPr>
              <w:del w:id="5138" w:author="John Clevenger" w:date="2023-11-18T16:32:00Z"/>
              <w:sz w:val="24"/>
            </w:rPr>
          </w:rPrChange>
        </w:rPr>
        <w:pPrChange w:id="5139" w:author="John Clevenger" w:date="2023-11-18T16:32:00Z">
          <w:pPr>
            <w:pStyle w:val="FootnoteText"/>
            <w:numPr>
              <w:numId w:val="2"/>
            </w:numPr>
            <w:tabs>
              <w:tab w:val="num" w:pos="90"/>
              <w:tab w:val="num" w:pos="360"/>
              <w:tab w:val="left" w:pos="900"/>
            </w:tabs>
            <w:spacing w:before="240"/>
            <w:ind w:left="900" w:hanging="540"/>
            <w:jc w:val="both"/>
          </w:pPr>
        </w:pPrChange>
      </w:pPr>
      <w:bookmarkStart w:id="5140" w:name="_Toc151285709"/>
      <w:bookmarkStart w:id="5141" w:name="_Toc151285893"/>
      <w:bookmarkStart w:id="5142" w:name="_Toc151286231"/>
      <w:bookmarkStart w:id="5143" w:name="_Toc151286953"/>
      <w:bookmarkStart w:id="5144" w:name="_Toc151287578"/>
      <w:bookmarkStart w:id="5145" w:name="_Toc151290211"/>
      <w:bookmarkStart w:id="5146" w:name="_Toc151291158"/>
      <w:bookmarkStart w:id="5147" w:name="_Toc151306461"/>
      <w:bookmarkStart w:id="5148" w:name="_Toc151488501"/>
      <w:bookmarkStart w:id="5149" w:name="_Toc151504291"/>
      <w:bookmarkStart w:id="5150" w:name="_Toc151553030"/>
      <w:bookmarkStart w:id="5151" w:name="_Toc151723384"/>
      <w:bookmarkStart w:id="5152" w:name="_Toc151723886"/>
      <w:bookmarkEnd w:id="5140"/>
      <w:bookmarkEnd w:id="5141"/>
      <w:bookmarkEnd w:id="5142"/>
      <w:bookmarkEnd w:id="5143"/>
      <w:bookmarkEnd w:id="5144"/>
      <w:bookmarkEnd w:id="5145"/>
      <w:bookmarkEnd w:id="5146"/>
      <w:bookmarkEnd w:id="5147"/>
      <w:bookmarkEnd w:id="5148"/>
      <w:bookmarkEnd w:id="5149"/>
      <w:bookmarkEnd w:id="5150"/>
      <w:bookmarkEnd w:id="5151"/>
      <w:bookmarkEnd w:id="5152"/>
    </w:p>
    <w:p w14:paraId="7873B852" w14:textId="77777777" w:rsidR="005E1232" w:rsidRPr="00E33FB1" w:rsidRDefault="005E1232">
      <w:pPr>
        <w:pStyle w:val="ListParagraph"/>
        <w:numPr>
          <w:ilvl w:val="1"/>
          <w:numId w:val="53"/>
        </w:numPr>
        <w:ind w:left="450"/>
        <w:outlineLvl w:val="1"/>
        <w:rPr>
          <w:rFonts w:cs="Arial"/>
          <w:bCs/>
          <w:sz w:val="26"/>
          <w:szCs w:val="26"/>
          <w:rPrChange w:id="5153" w:author="John Clevenger" w:date="2023-11-18T16:48:00Z">
            <w:rPr>
              <w:sz w:val="24"/>
            </w:rPr>
          </w:rPrChange>
        </w:rPr>
        <w:pPrChange w:id="5154" w:author="John Clevenger" w:date="2023-11-19T11:27:00Z">
          <w:pPr>
            <w:pStyle w:val="Heading2"/>
          </w:pPr>
        </w:pPrChange>
      </w:pPr>
      <w:bookmarkStart w:id="5155" w:name="_Toc151723887"/>
      <w:r w:rsidRPr="00E33FB1">
        <w:rPr>
          <w:rFonts w:ascii="Arial" w:hAnsi="Arial" w:cs="Arial"/>
          <w:b/>
          <w:bCs/>
          <w:sz w:val="26"/>
          <w:szCs w:val="26"/>
          <w:u w:val="single"/>
          <w:rPrChange w:id="5156" w:author="John Clevenger" w:date="2023-11-18T16:48:00Z">
            <w:rPr/>
          </w:rPrChange>
        </w:rPr>
        <w:t>Contest Configuration</w:t>
      </w:r>
      <w:bookmarkEnd w:id="5155"/>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5158"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5159" w:author="John Clevenger" w:date="2023-11-18T16:48:00Z">
            <w:rPr>
              <w:sz w:val="24"/>
            </w:rPr>
          </w:rPrChange>
        </w:rPr>
        <w:pPrChange w:id="5160" w:author="John Clevenger" w:date="2023-11-19T11:27:00Z">
          <w:pPr>
            <w:pStyle w:val="Heading2"/>
          </w:pPr>
        </w:pPrChange>
      </w:pPr>
      <w:bookmarkStart w:id="5161" w:name="_Toc151723888"/>
      <w:r w:rsidRPr="00E33FB1">
        <w:rPr>
          <w:rFonts w:ascii="Arial" w:hAnsi="Arial" w:cs="Arial"/>
          <w:b/>
          <w:bCs/>
          <w:sz w:val="26"/>
          <w:szCs w:val="26"/>
          <w:u w:val="single"/>
          <w:rPrChange w:id="5162" w:author="John Clevenger" w:date="2023-11-18T16:48:00Z">
            <w:rPr/>
          </w:rPrChange>
        </w:rPr>
        <w:t xml:space="preserve">Team </w:t>
      </w:r>
      <w:r w:rsidR="00242ED3" w:rsidRPr="00E33FB1">
        <w:rPr>
          <w:rFonts w:ascii="Arial" w:hAnsi="Arial" w:cs="Arial"/>
          <w:b/>
          <w:bCs/>
          <w:sz w:val="26"/>
          <w:szCs w:val="26"/>
          <w:u w:val="single"/>
          <w:rPrChange w:id="5163" w:author="John Clevenger" w:date="2023-11-18T16:48:00Z">
            <w:rPr/>
          </w:rPrChange>
        </w:rPr>
        <w:t>Startup</w:t>
      </w:r>
      <w:bookmarkEnd w:id="5161"/>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5164"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5165"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5166"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5167"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5168" w:author="John Clevenger [2]" w:date="2022-06-22T12:43:00Z">
            <w:rPr>
              <w:sz w:val="24"/>
            </w:rPr>
          </w:rPrChange>
        </w:rPr>
        <w:t>PC</w:t>
      </w:r>
      <w:r w:rsidRPr="00D70CBC">
        <w:rPr>
          <w:b/>
          <w:bCs/>
          <w:sz w:val="24"/>
          <w:vertAlign w:val="superscript"/>
          <w:rPrChange w:id="5169" w:author="John Clevenger [2]" w:date="2022-06-22T12:43:00Z">
            <w:rPr>
              <w:sz w:val="24"/>
              <w:vertAlign w:val="superscript"/>
            </w:rPr>
          </w:rPrChange>
        </w:rPr>
        <w:t>2</w:t>
      </w:r>
      <w:r w:rsidRPr="00D70CBC">
        <w:rPr>
          <w:b/>
          <w:bCs/>
          <w:sz w:val="24"/>
          <w:rPrChange w:id="5170"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5171" w:author="John Clevenger" w:date="2023-11-18T16:48:00Z">
            <w:rPr>
              <w:sz w:val="24"/>
            </w:rPr>
          </w:rPrChange>
        </w:rPr>
        <w:pPrChange w:id="5172" w:author="John Clevenger" w:date="2023-11-19T11:27:00Z">
          <w:pPr>
            <w:pStyle w:val="Heading2"/>
          </w:pPr>
        </w:pPrChange>
      </w:pPr>
      <w:bookmarkStart w:id="5173" w:name="_Toc151723889"/>
      <w:r w:rsidRPr="00E33FB1">
        <w:rPr>
          <w:rFonts w:ascii="Arial" w:hAnsi="Arial" w:cs="Arial"/>
          <w:b/>
          <w:bCs/>
          <w:sz w:val="26"/>
          <w:szCs w:val="26"/>
          <w:u w:val="single"/>
          <w:rPrChange w:id="5174" w:author="John Clevenger" w:date="2023-11-18T16:48:00Z">
            <w:rPr/>
          </w:rPrChange>
        </w:rPr>
        <w:t xml:space="preserve">Judge </w:t>
      </w:r>
      <w:r w:rsidR="00242ED3" w:rsidRPr="00E33FB1">
        <w:rPr>
          <w:rFonts w:ascii="Arial" w:hAnsi="Arial" w:cs="Arial"/>
          <w:b/>
          <w:bCs/>
          <w:sz w:val="26"/>
          <w:szCs w:val="26"/>
          <w:u w:val="single"/>
          <w:rPrChange w:id="5175" w:author="John Clevenger" w:date="2023-11-18T16:48:00Z">
            <w:rPr/>
          </w:rPrChange>
        </w:rPr>
        <w:t>Startup</w:t>
      </w:r>
      <w:bookmarkEnd w:id="5173"/>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5176"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5177"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5178" w:author="John Clevenger" w:date="2023-11-18T16:33:00Z"/>
          <w:rFonts w:ascii="Arial" w:hAnsi="Arial" w:cs="Arial"/>
          <w:b/>
          <w:bCs/>
          <w:sz w:val="26"/>
          <w:szCs w:val="26"/>
          <w:u w:val="single"/>
          <w:rPrChange w:id="5179" w:author="John Clevenger" w:date="2023-11-18T16:48:00Z">
            <w:rPr>
              <w:del w:id="5180" w:author="John Clevenger" w:date="2023-11-18T16:33:00Z"/>
              <w:sz w:val="24"/>
            </w:rPr>
          </w:rPrChange>
        </w:rPr>
        <w:pPrChange w:id="5181" w:author="John Clevenger" w:date="2023-11-18T16:33:00Z">
          <w:pPr>
            <w:pStyle w:val="FootnoteText"/>
            <w:tabs>
              <w:tab w:val="left" w:pos="900"/>
            </w:tabs>
            <w:spacing w:before="480"/>
            <w:ind w:left="360" w:firstLine="360"/>
            <w:jc w:val="both"/>
          </w:pPr>
        </w:pPrChange>
      </w:pPr>
      <w:bookmarkStart w:id="5182" w:name="_Toc151285713"/>
      <w:bookmarkStart w:id="5183" w:name="_Toc151285897"/>
      <w:bookmarkStart w:id="5184" w:name="_Toc151286235"/>
      <w:bookmarkStart w:id="5185" w:name="_Toc151286957"/>
      <w:bookmarkStart w:id="5186" w:name="_Toc151287582"/>
      <w:bookmarkStart w:id="5187" w:name="_Toc151290215"/>
      <w:bookmarkStart w:id="5188" w:name="_Toc151291162"/>
      <w:bookmarkStart w:id="5189" w:name="_Toc151306465"/>
      <w:bookmarkStart w:id="5190" w:name="_Toc151488505"/>
      <w:bookmarkStart w:id="5191" w:name="_Toc151504295"/>
      <w:bookmarkStart w:id="5192" w:name="_Toc151553034"/>
      <w:bookmarkStart w:id="5193" w:name="_Toc151723388"/>
      <w:bookmarkStart w:id="5194" w:name="_Toc151723890"/>
      <w:bookmarkEnd w:id="5182"/>
      <w:bookmarkEnd w:id="5183"/>
      <w:bookmarkEnd w:id="5184"/>
      <w:bookmarkEnd w:id="5185"/>
      <w:bookmarkEnd w:id="5186"/>
      <w:bookmarkEnd w:id="5187"/>
      <w:bookmarkEnd w:id="5188"/>
      <w:bookmarkEnd w:id="5189"/>
      <w:bookmarkEnd w:id="5190"/>
      <w:bookmarkEnd w:id="5191"/>
      <w:bookmarkEnd w:id="5192"/>
      <w:bookmarkEnd w:id="5193"/>
      <w:bookmarkEnd w:id="5194"/>
    </w:p>
    <w:p w14:paraId="3226043C" w14:textId="77777777" w:rsidR="00242ED3" w:rsidRPr="00E33FB1" w:rsidRDefault="00242ED3">
      <w:pPr>
        <w:pStyle w:val="ListParagraph"/>
        <w:numPr>
          <w:ilvl w:val="1"/>
          <w:numId w:val="53"/>
        </w:numPr>
        <w:ind w:left="450"/>
        <w:outlineLvl w:val="1"/>
        <w:rPr>
          <w:rFonts w:cs="Arial"/>
          <w:bCs/>
          <w:sz w:val="26"/>
          <w:szCs w:val="26"/>
          <w:rPrChange w:id="5195" w:author="John Clevenger" w:date="2023-11-18T16:48:00Z">
            <w:rPr>
              <w:sz w:val="24"/>
            </w:rPr>
          </w:rPrChange>
        </w:rPr>
        <w:pPrChange w:id="5196" w:author="John Clevenger" w:date="2023-11-19T11:27:00Z">
          <w:pPr>
            <w:pStyle w:val="Heading2"/>
          </w:pPr>
        </w:pPrChange>
      </w:pPr>
      <w:bookmarkStart w:id="5197" w:name="_Toc151723891"/>
      <w:r w:rsidRPr="00E33FB1">
        <w:rPr>
          <w:rFonts w:ascii="Arial" w:hAnsi="Arial" w:cs="Arial"/>
          <w:b/>
          <w:bCs/>
          <w:sz w:val="26"/>
          <w:szCs w:val="26"/>
          <w:u w:val="single"/>
          <w:rPrChange w:id="5198" w:author="John Clevenger" w:date="2023-11-18T16:48:00Z">
            <w:rPr/>
          </w:rPrChange>
        </w:rPr>
        <w:t>Scoreboard Startup</w:t>
      </w:r>
      <w:bookmarkEnd w:id="5197"/>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5199"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5200"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5201" w:author="John Clevenger" w:date="2023-11-18T16:48:00Z">
            <w:rPr>
              <w:sz w:val="24"/>
            </w:rPr>
          </w:rPrChange>
        </w:rPr>
        <w:pPrChange w:id="5202" w:author="John Clevenger" w:date="2023-11-19T11:27:00Z">
          <w:pPr>
            <w:pStyle w:val="Heading2"/>
          </w:pPr>
        </w:pPrChange>
      </w:pPr>
      <w:bookmarkStart w:id="5203" w:name="_Toc151723892"/>
      <w:r w:rsidRPr="00E33FB1">
        <w:rPr>
          <w:rFonts w:ascii="Arial" w:hAnsi="Arial" w:cs="Arial"/>
          <w:b/>
          <w:bCs/>
          <w:sz w:val="26"/>
          <w:szCs w:val="26"/>
          <w:u w:val="single"/>
          <w:rPrChange w:id="5204" w:author="John Clevenger" w:date="2023-11-18T16:48:00Z">
            <w:rPr/>
          </w:rPrChange>
        </w:rPr>
        <w:t>Starting the Contest</w:t>
      </w:r>
      <w:bookmarkEnd w:id="5203"/>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5205"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5206"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5207" w:author="John Clevenger" w:date="2023-11-19T11:27:00Z">
          <w:pPr>
            <w:pStyle w:val="Heading2"/>
          </w:pPr>
        </w:pPrChange>
      </w:pPr>
      <w:bookmarkStart w:id="5208" w:name="_Toc151723893"/>
      <w:r w:rsidRPr="00E33FB1">
        <w:rPr>
          <w:rFonts w:ascii="Arial" w:hAnsi="Arial" w:cs="Arial"/>
          <w:b/>
          <w:bCs/>
          <w:sz w:val="26"/>
          <w:szCs w:val="26"/>
          <w:u w:val="single"/>
          <w:rPrChange w:id="5209" w:author="John Clevenger" w:date="2023-11-18T16:48:00Z">
            <w:rPr/>
          </w:rPrChange>
        </w:rPr>
        <w:t>Additional Information</w:t>
      </w:r>
      <w:bookmarkEnd w:id="5208"/>
    </w:p>
    <w:p w14:paraId="3B2E185E" w14:textId="09B18B14" w:rsidR="00413630" w:rsidRDefault="007852E8" w:rsidP="00413630">
      <w:pPr>
        <w:pStyle w:val="FootnoteText"/>
        <w:tabs>
          <w:tab w:val="left" w:pos="900"/>
        </w:tabs>
        <w:spacing w:before="240"/>
        <w:ind w:left="360" w:firstLine="360"/>
        <w:jc w:val="both"/>
        <w:rPr>
          <w:sz w:val="24"/>
        </w:rPr>
      </w:pPr>
      <w:ins w:id="5210" w:author="John Clevenger [2]" w:date="2022-06-15T11:26:00Z">
        <w:r>
          <w:rPr>
            <w:sz w:val="24"/>
          </w:rPr>
          <w:t xml:space="preserve">Hopefully </w:t>
        </w:r>
      </w:ins>
      <w:r>
        <w:rPr>
          <w:sz w:val="24"/>
        </w:rPr>
        <w:t xml:space="preserve">the </w:t>
      </w:r>
      <w:r w:rsidR="00413630">
        <w:rPr>
          <w:sz w:val="24"/>
        </w:rPr>
        <w:t xml:space="preserve">above will </w:t>
      </w:r>
      <w:del w:id="5211"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5212"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5213"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5214"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5215" w:author="John Clevenger" w:date="2023-11-18T16:34:00Z"/>
        </w:rPr>
      </w:pPr>
      <w:ins w:id="5216" w:author="John Clevenger" w:date="2023-11-18T16:34:00Z">
        <w:r>
          <w:br w:type="page"/>
        </w:r>
      </w:ins>
    </w:p>
    <w:p w14:paraId="09AE0EE8" w14:textId="77777777" w:rsidR="00413630" w:rsidRDefault="00413630">
      <w:pPr>
        <w:pStyle w:val="ListParagraph"/>
        <w:ind w:left="450"/>
        <w:pPrChange w:id="5217"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5218" w:author="John Clevenger" w:date="2023-11-19T11:29:00Z">
          <w:pPr>
            <w:pStyle w:val="Heading1"/>
          </w:pPr>
        </w:pPrChange>
      </w:pPr>
      <w:bookmarkStart w:id="5219" w:name="_Toc151723894"/>
      <w:r w:rsidRPr="002D5D40">
        <w:rPr>
          <w:rFonts w:ascii="Arial" w:hAnsi="Arial" w:cs="Arial"/>
          <w:b/>
          <w:bCs/>
          <w:sz w:val="28"/>
          <w:szCs w:val="28"/>
          <w:u w:val="single"/>
          <w:rPrChange w:id="5220" w:author="John Clevenger" w:date="2023-11-18T16:35:00Z">
            <w:rPr/>
          </w:rPrChange>
        </w:rPr>
        <w:t>Installation Details</w:t>
      </w:r>
      <w:bookmarkEnd w:id="5219"/>
    </w:p>
    <w:p w14:paraId="62C331DF" w14:textId="58D7D4A0" w:rsidR="00481474" w:rsidRDefault="00481474" w:rsidP="00B95F78">
      <w:pPr>
        <w:spacing w:before="240"/>
        <w:ind w:firstLine="720"/>
        <w:jc w:val="both"/>
        <w:rPr>
          <w:ins w:id="5221"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5222" w:author="John Clevenger [2]" w:date="2022-06-15T11:28:00Z">
        <w:r w:rsidDel="007852E8">
          <w:delText>addition</w:delText>
        </w:r>
      </w:del>
      <w:ins w:id="5223"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5224" w:author="John Clevenger" w:date="2023-11-19T11:30:00Z">
          <w:pPr>
            <w:pStyle w:val="Heading2"/>
          </w:pPr>
        </w:pPrChange>
      </w:pPr>
      <w:bookmarkStart w:id="5225" w:name="_Toc261788185"/>
      <w:bookmarkStart w:id="5226" w:name="_Toc274153577"/>
      <w:bookmarkStart w:id="5227" w:name="_Toc274153713"/>
      <w:bookmarkStart w:id="5228" w:name="_Toc274154040"/>
      <w:bookmarkStart w:id="5229" w:name="_Toc151723895"/>
      <w:r w:rsidRPr="00E33FB1">
        <w:rPr>
          <w:rFonts w:ascii="Arial" w:hAnsi="Arial" w:cs="Arial"/>
          <w:b/>
          <w:bCs/>
          <w:sz w:val="26"/>
          <w:szCs w:val="26"/>
          <w:u w:val="single"/>
          <w:rPrChange w:id="5230" w:author="John Clevenger" w:date="2023-11-18T16:48:00Z">
            <w:rPr/>
          </w:rPrChange>
        </w:rPr>
        <w:t>Installation</w:t>
      </w:r>
      <w:bookmarkEnd w:id="5225"/>
      <w:bookmarkEnd w:id="5226"/>
      <w:bookmarkEnd w:id="5227"/>
      <w:bookmarkEnd w:id="5228"/>
      <w:bookmarkEnd w:id="5229"/>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5231" w:author="John Clevenger [2]" w:date="2022-06-15T11:29:00Z">
        <w:r w:rsidR="0090030D" w:rsidDel="007852E8">
          <w:rPr>
            <w:sz w:val="24"/>
          </w:rPr>
          <w:delText>7</w:delText>
        </w:r>
      </w:del>
      <w:ins w:id="5232"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5233"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5234"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5235" w:author="John Clevenger" w:date="2023-11-19T11:30:00Z">
          <w:pPr>
            <w:pStyle w:val="Heading2"/>
          </w:pPr>
        </w:pPrChange>
      </w:pPr>
      <w:bookmarkStart w:id="5236" w:name="_Toc151723896"/>
      <w:r w:rsidRPr="00E33FB1">
        <w:rPr>
          <w:rFonts w:ascii="Arial" w:hAnsi="Arial" w:cs="Arial"/>
          <w:b/>
          <w:bCs/>
          <w:sz w:val="26"/>
          <w:szCs w:val="26"/>
          <w:u w:val="single"/>
          <w:rPrChange w:id="5237" w:author="John Clevenger" w:date="2023-11-18T16:49:00Z">
            <w:rPr/>
          </w:rPrChange>
        </w:rPr>
        <w:t xml:space="preserve">Network / </w:t>
      </w:r>
      <w:r w:rsidR="00C448BB" w:rsidRPr="00E33FB1">
        <w:rPr>
          <w:rFonts w:ascii="Arial" w:hAnsi="Arial" w:cs="Arial"/>
          <w:b/>
          <w:bCs/>
          <w:sz w:val="26"/>
          <w:szCs w:val="26"/>
          <w:u w:val="single"/>
          <w:rPrChange w:id="5238" w:author="John Clevenger" w:date="2023-11-18T16:49:00Z">
            <w:rPr/>
          </w:rPrChange>
        </w:rPr>
        <w:t>Firewall Requirements</w:t>
      </w:r>
      <w:bookmarkEnd w:id="5236"/>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5239"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5240"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5241" w:author="John Clevenger" w:date="2023-11-19T11:30:00Z">
          <w:pPr>
            <w:pStyle w:val="Heading2"/>
          </w:pPr>
        </w:pPrChange>
      </w:pPr>
      <w:bookmarkStart w:id="5242" w:name="_Toc151723897"/>
      <w:r w:rsidRPr="00E33FB1">
        <w:rPr>
          <w:rFonts w:ascii="Arial" w:hAnsi="Arial" w:cs="Arial"/>
          <w:b/>
          <w:bCs/>
          <w:sz w:val="26"/>
          <w:szCs w:val="26"/>
          <w:u w:val="single"/>
          <w:rPrChange w:id="5243" w:author="John Clevenger" w:date="2023-11-18T16:50:00Z">
            <w:rPr/>
          </w:rPrChange>
        </w:rPr>
        <w:t>Memory Limits</w:t>
      </w:r>
      <w:bookmarkEnd w:id="5242"/>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5245"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5246" w:author="John Clevenger" w:date="2023-11-19T11:30:00Z">
          <w:pPr>
            <w:pStyle w:val="Heading2"/>
          </w:pPr>
        </w:pPrChange>
      </w:pPr>
      <w:bookmarkStart w:id="5247" w:name="_Toc151723898"/>
      <w:r w:rsidRPr="00E33FB1">
        <w:rPr>
          <w:rFonts w:ascii="Arial" w:hAnsi="Arial" w:cs="Arial"/>
          <w:b/>
          <w:bCs/>
          <w:sz w:val="26"/>
          <w:szCs w:val="26"/>
          <w:u w:val="single"/>
          <w:rPrChange w:id="5248" w:author="John Clevenger" w:date="2023-11-18T16:51:00Z">
            <w:rPr/>
          </w:rPrChange>
        </w:rPr>
        <w:t>Security Alerts</w:t>
      </w:r>
      <w:bookmarkEnd w:id="5247"/>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5249" w:author="John Clevenger [2]"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5258" w:author="John Clevenger" w:date="2023-11-18T16:52:00Z"/>
          <w:rFonts w:ascii="Arial" w:hAnsi="Arial" w:cs="Arial"/>
          <w:b/>
          <w:bCs/>
          <w:sz w:val="26"/>
          <w:szCs w:val="26"/>
          <w:u w:val="single"/>
          <w:rPrChange w:id="5259" w:author="John Clevenger" w:date="2023-11-18T16:52:00Z">
            <w:rPr>
              <w:ins w:id="5260" w:author="John Clevenger" w:date="2023-11-18T16:52:00Z"/>
            </w:rPr>
          </w:rPrChange>
        </w:rPr>
        <w:pPrChange w:id="5261"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5262" w:author="John Clevenger" w:date="2023-11-19T11:30:00Z">
          <w:pPr>
            <w:pStyle w:val="Heading2"/>
          </w:pPr>
        </w:pPrChange>
      </w:pPr>
      <w:bookmarkStart w:id="5263" w:name="_Toc151723899"/>
      <w:r w:rsidRPr="00E33FB1">
        <w:rPr>
          <w:rFonts w:ascii="Arial" w:hAnsi="Arial" w:cs="Arial"/>
          <w:b/>
          <w:bCs/>
          <w:sz w:val="26"/>
          <w:szCs w:val="26"/>
          <w:u w:val="single"/>
          <w:rPrChange w:id="5264" w:author="John Clevenger" w:date="2023-11-18T16:51:00Z">
            <w:rPr/>
          </w:rPrChange>
        </w:rPr>
        <w:t>Uninstall</w:t>
      </w:r>
      <w:bookmarkEnd w:id="5263"/>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5265" w:author="John Clevenger" w:date="2023-11-18T16:41:00Z"/>
          <w:rFonts w:ascii="Arial" w:hAnsi="Arial" w:cs="Arial"/>
          <w:b/>
          <w:bCs/>
          <w:sz w:val="28"/>
          <w:szCs w:val="28"/>
          <w:u w:val="single"/>
        </w:rPr>
      </w:pPr>
      <w:bookmarkStart w:id="5266" w:name="_Toc40367853"/>
      <w:bookmarkStart w:id="5267" w:name="_Toc261788187"/>
      <w:bookmarkStart w:id="5268" w:name="_Toc274153579"/>
      <w:bookmarkStart w:id="5269" w:name="_Toc274153715"/>
      <w:bookmarkStart w:id="5270" w:name="_Toc274154042"/>
      <w:ins w:id="5271"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5272" w:author="John Clevenger" w:date="2023-11-19T11:30:00Z">
          <w:pPr>
            <w:pStyle w:val="Heading1"/>
          </w:pPr>
        </w:pPrChange>
      </w:pPr>
      <w:bookmarkStart w:id="5273" w:name="_Toc151723900"/>
      <w:r w:rsidRPr="002D5D40">
        <w:rPr>
          <w:rFonts w:ascii="Arial" w:hAnsi="Arial" w:cs="Arial"/>
          <w:b/>
          <w:bCs/>
          <w:sz w:val="28"/>
          <w:szCs w:val="28"/>
          <w:u w:val="single"/>
          <w:rPrChange w:id="5274" w:author="John Clevenger" w:date="2023-11-18T16:36:00Z">
            <w:rPr>
              <w:rFonts w:cs="Arial"/>
            </w:rPr>
          </w:rPrChange>
        </w:rPr>
        <w:lastRenderedPageBreak/>
        <w:t>PC</w:t>
      </w:r>
      <w:r w:rsidRPr="0078790D">
        <w:rPr>
          <w:rFonts w:ascii="Arial" w:hAnsi="Arial" w:cs="Arial"/>
          <w:b/>
          <w:bCs/>
          <w:sz w:val="28"/>
          <w:szCs w:val="28"/>
          <w:u w:val="single"/>
          <w:vertAlign w:val="superscript"/>
          <w:rPrChange w:id="5275" w:author="John Clevenger" w:date="2023-11-18T16:53:00Z">
            <w:rPr>
              <w:rFonts w:cs="Arial"/>
              <w:vertAlign w:val="superscript"/>
            </w:rPr>
          </w:rPrChange>
        </w:rPr>
        <w:t>2</w:t>
      </w:r>
      <w:r w:rsidRPr="002D5D40">
        <w:rPr>
          <w:rFonts w:ascii="Arial" w:hAnsi="Arial" w:cs="Arial"/>
          <w:b/>
          <w:bCs/>
          <w:sz w:val="28"/>
          <w:szCs w:val="28"/>
          <w:u w:val="single"/>
          <w:rPrChange w:id="5276" w:author="John Clevenger" w:date="2023-11-18T16:36:00Z">
            <w:rPr>
              <w:rFonts w:cs="Arial"/>
            </w:rPr>
          </w:rPrChange>
        </w:rPr>
        <w:t xml:space="preserve">  </w:t>
      </w:r>
      <w:r w:rsidRPr="002D5D40">
        <w:rPr>
          <w:rFonts w:ascii="Arial" w:hAnsi="Arial" w:cs="Arial"/>
          <w:b/>
          <w:bCs/>
          <w:sz w:val="28"/>
          <w:szCs w:val="28"/>
          <w:u w:val="single"/>
          <w:rPrChange w:id="5277" w:author="John Clevenger" w:date="2023-11-18T16:36:00Z">
            <w:rPr/>
          </w:rPrChange>
        </w:rPr>
        <w:t>Initialization  Files</w:t>
      </w:r>
      <w:bookmarkEnd w:id="5266"/>
      <w:bookmarkEnd w:id="5267"/>
      <w:bookmarkEnd w:id="5268"/>
      <w:bookmarkEnd w:id="5269"/>
      <w:bookmarkEnd w:id="5270"/>
      <w:bookmarkEnd w:id="5273"/>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5278"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5279"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5280" w:author="John Clevenger" w:date="2023-11-19T11:30:00Z">
          <w:pPr>
            <w:pStyle w:val="Heading2"/>
          </w:pPr>
        </w:pPrChange>
      </w:pPr>
      <w:bookmarkStart w:id="5281" w:name="_Toc261788188"/>
      <w:bookmarkStart w:id="5282" w:name="_Toc274153580"/>
      <w:bookmarkStart w:id="5283" w:name="_Toc274153716"/>
      <w:bookmarkStart w:id="5284" w:name="_Toc274154043"/>
      <w:bookmarkStart w:id="5285" w:name="_Toc151723901"/>
      <w:r w:rsidRPr="0078790D">
        <w:rPr>
          <w:rFonts w:ascii="Arial" w:hAnsi="Arial" w:cs="Arial"/>
          <w:b/>
          <w:bCs/>
          <w:sz w:val="26"/>
          <w:szCs w:val="26"/>
          <w:u w:val="single"/>
          <w:rPrChange w:id="5286" w:author="John Clevenger" w:date="2023-11-18T16:52:00Z">
            <w:rPr/>
          </w:rPrChange>
        </w:rPr>
        <w:t xml:space="preserve">The </w:t>
      </w:r>
      <w:r w:rsidR="0046413A" w:rsidRPr="007D3139">
        <w:rPr>
          <w:rFonts w:ascii="Arial" w:hAnsi="Arial" w:cs="Arial"/>
          <w:b/>
          <w:bCs/>
          <w:sz w:val="26"/>
          <w:szCs w:val="26"/>
          <w:u w:val="single"/>
          <w:rPrChange w:id="5287" w:author="John Clevenger" w:date="2023-11-19T14:37:00Z">
            <w:rPr>
              <w:i/>
            </w:rPr>
          </w:rPrChange>
        </w:rPr>
        <w:t>pc2v9.ini</w:t>
      </w:r>
      <w:r w:rsidRPr="0078790D">
        <w:rPr>
          <w:rFonts w:ascii="Arial" w:hAnsi="Arial" w:cs="Arial"/>
          <w:b/>
          <w:bCs/>
          <w:sz w:val="26"/>
          <w:szCs w:val="26"/>
          <w:u w:val="single"/>
          <w:rPrChange w:id="5288" w:author="John Clevenger" w:date="2023-11-18T16:52:00Z">
            <w:rPr/>
          </w:rPrChange>
        </w:rPr>
        <w:t xml:space="preserve">  </w:t>
      </w:r>
      <w:r w:rsidR="00481474" w:rsidRPr="0078790D">
        <w:rPr>
          <w:rFonts w:ascii="Arial" w:hAnsi="Arial" w:cs="Arial"/>
          <w:b/>
          <w:bCs/>
          <w:sz w:val="26"/>
          <w:szCs w:val="26"/>
          <w:u w:val="single"/>
          <w:rPrChange w:id="5289" w:author="John Clevenger" w:date="2023-11-18T16:52:00Z">
            <w:rPr/>
          </w:rPrChange>
        </w:rPr>
        <w:t>file</w:t>
      </w:r>
      <w:bookmarkEnd w:id="5281"/>
      <w:bookmarkEnd w:id="5282"/>
      <w:bookmarkEnd w:id="5283"/>
      <w:bookmarkEnd w:id="5284"/>
      <w:bookmarkEnd w:id="5285"/>
      <w:r w:rsidR="00481474" w:rsidRPr="0078790D">
        <w:rPr>
          <w:rFonts w:ascii="Arial" w:hAnsi="Arial" w:cs="Arial"/>
          <w:b/>
          <w:bCs/>
          <w:sz w:val="26"/>
          <w:szCs w:val="26"/>
          <w:u w:val="single"/>
          <w:rPrChange w:id="5290" w:author="John Clevenger" w:date="2023-11-18T16:52:00Z">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5291"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5292"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5293" w:author="John Clevenger" w:date="2023-11-19T11:30:00Z">
          <w:pPr>
            <w:pStyle w:val="Heading2"/>
          </w:pPr>
        </w:pPrChange>
      </w:pPr>
      <w:bookmarkStart w:id="5294" w:name="_Toc151723902"/>
      <w:r w:rsidRPr="0078790D">
        <w:rPr>
          <w:rFonts w:ascii="Arial" w:hAnsi="Arial" w:cs="Arial"/>
          <w:b/>
          <w:bCs/>
          <w:sz w:val="26"/>
          <w:szCs w:val="26"/>
          <w:u w:val="single"/>
          <w:rPrChange w:id="5295" w:author="John Clevenger" w:date="2023-11-18T16:53:00Z">
            <w:rPr/>
          </w:rPrChange>
        </w:rPr>
        <w:t>Other Initialization Files</w:t>
      </w:r>
      <w:bookmarkEnd w:id="5294"/>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5296" w:author="John Clevenger [2]" w:date="2022-06-22T18:15:00Z">
        <w:r w:rsidDel="00127EA8">
          <w:delText>Append</w:delText>
        </w:r>
        <w:r w:rsidR="00F777F5" w:rsidDel="00127EA8">
          <w:delText>ix</w:delText>
        </w:r>
        <w:r w:rsidDel="00127EA8">
          <w:delText xml:space="preserve"> P</w:delText>
        </w:r>
      </w:del>
      <w:ins w:id="5297" w:author="John Clevenger [2]" w:date="2022-06-22T18:15:00Z">
        <w:r w:rsidR="00127EA8">
          <w:t>the Appendices</w:t>
        </w:r>
      </w:ins>
      <w:r>
        <w:t xml:space="preserve"> for more information about the format and content of the </w:t>
      </w:r>
      <w:r w:rsidRPr="00E90870">
        <w:rPr>
          <w:rFonts w:ascii="Arial" w:hAnsi="Arial" w:cs="Arial"/>
          <w:b/>
          <w:bCs/>
          <w:sz w:val="20"/>
          <w:rPrChange w:id="5298" w:author="John Clevenger [2]" w:date="2022-06-15T11:45:00Z">
            <w:rPr/>
          </w:rPrChange>
        </w:rPr>
        <w:t>reject.ini</w:t>
      </w:r>
      <w:ins w:id="5299" w:author="John Clevenger [2]" w:date="2022-06-15T11:45:00Z">
        <w:r w:rsidR="00E90870">
          <w:rPr>
            <w:rFonts w:ascii="Arial" w:hAnsi="Arial" w:cs="Arial"/>
            <w:b/>
            <w:bCs/>
            <w:sz w:val="20"/>
          </w:rPr>
          <w:t xml:space="preserve"> </w:t>
        </w:r>
        <w:r w:rsidR="00E90870" w:rsidRPr="00E90870">
          <w:rPr>
            <w:rPrChange w:id="5300"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5301" w:author="John Clevenger" w:date="2023-11-18T16:43:00Z"/>
          <w:rFonts w:ascii="Arial" w:hAnsi="Arial" w:cs="Arial"/>
          <w:b/>
          <w:bCs/>
          <w:sz w:val="28"/>
          <w:szCs w:val="28"/>
          <w:u w:val="single"/>
        </w:rPr>
      </w:pPr>
      <w:bookmarkStart w:id="5302" w:name="_Toc40367854"/>
      <w:bookmarkStart w:id="5303" w:name="_Toc261788190"/>
      <w:bookmarkStart w:id="5304" w:name="_Toc274153582"/>
      <w:bookmarkStart w:id="5305" w:name="_Toc274153718"/>
      <w:bookmarkStart w:id="5306" w:name="_Toc274154045"/>
      <w:ins w:id="5307"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5308" w:author="John Clevenger" w:date="2023-11-18T16:54:00Z"/>
          <w:rFonts w:ascii="Arial" w:hAnsi="Arial" w:cs="Arial"/>
          <w:b/>
          <w:bCs/>
          <w:sz w:val="28"/>
          <w:szCs w:val="28"/>
          <w:u w:val="single"/>
        </w:rPr>
        <w:pPrChange w:id="5309" w:author="John Clevenger" w:date="2023-11-19T11:32:00Z">
          <w:pPr>
            <w:pStyle w:val="ListParagraph"/>
            <w:numPr>
              <w:numId w:val="53"/>
            </w:numPr>
            <w:ind w:left="360" w:hanging="360"/>
          </w:pPr>
        </w:pPrChange>
      </w:pPr>
      <w:bookmarkStart w:id="5310" w:name="_Toc151723903"/>
      <w:r w:rsidRPr="002D5D40">
        <w:rPr>
          <w:rFonts w:ascii="Arial" w:hAnsi="Arial" w:cs="Arial"/>
          <w:b/>
          <w:bCs/>
          <w:sz w:val="28"/>
          <w:szCs w:val="28"/>
          <w:u w:val="single"/>
          <w:rPrChange w:id="5311" w:author="John Clevenger" w:date="2023-11-18T16:37:00Z">
            <w:rPr/>
          </w:rPrChange>
        </w:rPr>
        <w:lastRenderedPageBreak/>
        <w:t>PC</w:t>
      </w:r>
      <w:r w:rsidRPr="00D3149E">
        <w:rPr>
          <w:rFonts w:ascii="Arial" w:hAnsi="Arial" w:cs="Arial"/>
          <w:b/>
          <w:bCs/>
          <w:sz w:val="28"/>
          <w:szCs w:val="28"/>
          <w:u w:val="single"/>
          <w:vertAlign w:val="superscript"/>
          <w:rPrChange w:id="5312" w:author="John Clevenger" w:date="2023-11-18T16:43:00Z">
            <w:rPr>
              <w:vertAlign w:val="superscript"/>
            </w:rPr>
          </w:rPrChange>
        </w:rPr>
        <w:t>2</w:t>
      </w:r>
      <w:r w:rsidRPr="002D5D40">
        <w:rPr>
          <w:rFonts w:ascii="Arial" w:hAnsi="Arial" w:cs="Arial"/>
          <w:b/>
          <w:bCs/>
          <w:sz w:val="28"/>
          <w:szCs w:val="28"/>
          <w:u w:val="single"/>
          <w:rPrChange w:id="5313" w:author="John Clevenger" w:date="2023-11-18T16:37:00Z">
            <w:rPr/>
          </w:rPrChange>
        </w:rPr>
        <w:t xml:space="preserve">  Startup Procedure</w:t>
      </w:r>
      <w:bookmarkEnd w:id="5302"/>
      <w:bookmarkEnd w:id="5303"/>
      <w:bookmarkEnd w:id="5304"/>
      <w:bookmarkEnd w:id="5305"/>
      <w:bookmarkEnd w:id="5306"/>
      <w:r w:rsidR="00AD327B" w:rsidRPr="002D5D40">
        <w:rPr>
          <w:rFonts w:ascii="Arial" w:hAnsi="Arial" w:cs="Arial"/>
          <w:b/>
          <w:bCs/>
          <w:sz w:val="28"/>
          <w:szCs w:val="28"/>
          <w:u w:val="single"/>
          <w:rPrChange w:id="5314" w:author="John Clevenger" w:date="2023-11-18T16:37:00Z">
            <w:rPr/>
          </w:rPrChange>
        </w:rPr>
        <w:t>s</w:t>
      </w:r>
      <w:bookmarkEnd w:id="5310"/>
    </w:p>
    <w:p w14:paraId="41F3E9D2" w14:textId="77777777" w:rsidR="0078790D" w:rsidRPr="007D3139" w:rsidRDefault="0078790D">
      <w:pPr>
        <w:rPr>
          <w:rFonts w:cs="Arial"/>
          <w:bCs/>
          <w:szCs w:val="28"/>
        </w:rPr>
        <w:pPrChange w:id="5315"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5316" w:author="John Clevenger" w:date="2023-11-19T11:35:00Z">
          <w:pPr>
            <w:pStyle w:val="Heading2"/>
          </w:pPr>
        </w:pPrChange>
      </w:pPr>
      <w:bookmarkStart w:id="5317" w:name="_Toc261788191"/>
      <w:bookmarkStart w:id="5318" w:name="_Toc274153583"/>
      <w:bookmarkStart w:id="5319" w:name="_Toc274153719"/>
      <w:bookmarkStart w:id="5320" w:name="_Toc274154046"/>
      <w:bookmarkStart w:id="5321" w:name="_Toc151723904"/>
      <w:r w:rsidRPr="0078790D">
        <w:rPr>
          <w:rFonts w:ascii="Arial" w:hAnsi="Arial" w:cs="Arial"/>
          <w:b/>
          <w:bCs/>
          <w:sz w:val="26"/>
          <w:szCs w:val="26"/>
          <w:u w:val="single"/>
          <w:rPrChange w:id="5322" w:author="John Clevenger" w:date="2023-11-18T16:54:00Z">
            <w:rPr/>
          </w:rPrChange>
        </w:rPr>
        <w:t>Built-in Commands</w:t>
      </w:r>
      <w:bookmarkEnd w:id="5317"/>
      <w:bookmarkEnd w:id="5318"/>
      <w:bookmarkEnd w:id="5319"/>
      <w:bookmarkEnd w:id="5320"/>
      <w:bookmarkEnd w:id="5321"/>
      <w:r w:rsidRPr="0078790D">
        <w:rPr>
          <w:rFonts w:ascii="Arial" w:hAnsi="Arial" w:cs="Arial"/>
          <w:b/>
          <w:bCs/>
          <w:sz w:val="26"/>
          <w:szCs w:val="26"/>
          <w:u w:val="single"/>
          <w:rPrChange w:id="5323" w:author="John Clevenger" w:date="2023-11-18T16:54:00Z">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5324"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5325" w:author="John Clevenger [2]" w:date="2022-07-19T14:20:00Z">
        <w:r>
          <w:t>Many of the command scripts accept argum</w:t>
        </w:r>
      </w:ins>
      <w:ins w:id="5326" w:author="John Clevenger [2]" w:date="2022-07-19T14:21:00Z">
        <w:r>
          <w:t xml:space="preserve">ents to control or tailor their operation; see the Appendix on </w:t>
        </w:r>
        <w:r w:rsidRPr="005C0EA6">
          <w:rPr>
            <w:b/>
            <w:bCs/>
            <w:rPrChange w:id="5327"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328"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329">
          <w:tblGrid>
            <w:gridCol w:w="653"/>
            <w:gridCol w:w="967"/>
            <w:gridCol w:w="741"/>
            <w:gridCol w:w="7167"/>
            <w:gridCol w:w="12"/>
          </w:tblGrid>
        </w:tblGridChange>
      </w:tblGrid>
      <w:tr w:rsidR="00481474" w14:paraId="0EC57E49" w14:textId="77777777" w:rsidTr="00FB1E0C">
        <w:trPr>
          <w:trPrChange w:id="5330"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331"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332"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333" w:author="John Clevenger [2]" w:date="2022-06-15T13:15:00Z">
            <w:trPr>
              <w:gridBefore w:val="1"/>
              <w:gridAfter w:val="0"/>
              <w:trHeight w:val="350"/>
            </w:trPr>
          </w:trPrChange>
        </w:trPr>
        <w:tc>
          <w:tcPr>
            <w:tcW w:w="1530" w:type="dxa"/>
            <w:vAlign w:val="center"/>
            <w:tcPrChange w:id="5334"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335"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336" w:author="John Clevenger [2]" w:date="2022-06-15T13:15:00Z">
            <w:trPr>
              <w:gridBefore w:val="1"/>
              <w:gridAfter w:val="0"/>
            </w:trPr>
          </w:trPrChange>
        </w:trPr>
        <w:tc>
          <w:tcPr>
            <w:tcW w:w="1530" w:type="dxa"/>
            <w:vAlign w:val="center"/>
            <w:tcPrChange w:id="5337"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338"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339" w:author="John Clevenger [2]" w:date="2022-06-15T13:15:00Z">
            <w:trPr>
              <w:gridBefore w:val="1"/>
              <w:gridAfter w:val="0"/>
            </w:trPr>
          </w:trPrChange>
        </w:trPr>
        <w:tc>
          <w:tcPr>
            <w:tcW w:w="1530" w:type="dxa"/>
            <w:vAlign w:val="center"/>
            <w:tcPrChange w:id="5340"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341"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342" w:author="John Clevenger [2]" w:date="2022-06-15T13:15:00Z">
            <w:trPr>
              <w:gridBefore w:val="1"/>
              <w:gridAfter w:val="0"/>
            </w:trPr>
          </w:trPrChange>
        </w:trPr>
        <w:tc>
          <w:tcPr>
            <w:tcW w:w="1530" w:type="dxa"/>
            <w:vAlign w:val="center"/>
            <w:tcPrChange w:id="5343"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344"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345" w:author="John Clevenger [2]" w:date="2022-06-15T13:15:00Z">
            <w:trPr>
              <w:gridBefore w:val="1"/>
              <w:gridAfter w:val="0"/>
            </w:trPr>
          </w:trPrChange>
        </w:trPr>
        <w:tc>
          <w:tcPr>
            <w:tcW w:w="1530" w:type="dxa"/>
            <w:vAlign w:val="center"/>
            <w:tcPrChange w:id="5346"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347"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5348" w:author="John Clevenger [2]" w:date="2022-06-15T13:15:00Z">
            <w:trPr>
              <w:gridBefore w:val="1"/>
              <w:gridAfter w:val="0"/>
            </w:trPr>
          </w:trPrChange>
        </w:trPr>
        <w:tc>
          <w:tcPr>
            <w:tcW w:w="1530" w:type="dxa"/>
            <w:vAlign w:val="center"/>
            <w:tcPrChange w:id="5349"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350"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351" w:author="John Clevenger [2]" w:date="2022-06-15T13:15:00Z">
            <w:trPr>
              <w:gridBefore w:val="1"/>
              <w:gridAfter w:val="0"/>
            </w:trPr>
          </w:trPrChange>
        </w:trPr>
        <w:tc>
          <w:tcPr>
            <w:tcW w:w="1530" w:type="dxa"/>
            <w:vAlign w:val="center"/>
            <w:tcPrChange w:id="5352"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353"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5354" w:author="John Clevenger [2]" w:date="2022-06-15T13:15:00Z">
            <w:trPr>
              <w:gridBefore w:val="1"/>
              <w:gridAfter w:val="0"/>
            </w:trPr>
          </w:trPrChange>
        </w:trPr>
        <w:tc>
          <w:tcPr>
            <w:tcW w:w="1530" w:type="dxa"/>
            <w:vAlign w:val="center"/>
            <w:tcPrChange w:id="5355"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356"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357" w:author="John Clevenger [2]" w:date="2022-06-15T13:15:00Z">
            <w:trPr>
              <w:gridBefore w:val="1"/>
              <w:gridAfter w:val="0"/>
            </w:trPr>
          </w:trPrChange>
        </w:trPr>
        <w:tc>
          <w:tcPr>
            <w:tcW w:w="1530" w:type="dxa"/>
            <w:vAlign w:val="center"/>
            <w:tcPrChange w:id="5358"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359"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360" w:author="John Clevenger [2]" w:date="2022-06-15T13:15:00Z">
            <w:trPr>
              <w:gridBefore w:val="1"/>
              <w:gridAfter w:val="0"/>
            </w:trPr>
          </w:trPrChange>
        </w:trPr>
        <w:tc>
          <w:tcPr>
            <w:tcW w:w="1530" w:type="dxa"/>
            <w:vAlign w:val="center"/>
            <w:tcPrChange w:id="5361"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362"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5363" w:author="John Clevenger [2]" w:date="2022-06-15T13:15:00Z">
            <w:trPr>
              <w:gridBefore w:val="1"/>
              <w:gridAfter w:val="0"/>
            </w:trPr>
          </w:trPrChange>
        </w:trPr>
        <w:tc>
          <w:tcPr>
            <w:tcW w:w="1530" w:type="dxa"/>
            <w:vAlign w:val="center"/>
            <w:tcPrChange w:id="5364"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365"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366" w:author="John Clevenger [2]" w:date="2022-06-15T13:15:00Z">
            <w:trPr>
              <w:gridBefore w:val="1"/>
              <w:gridAfter w:val="0"/>
            </w:trPr>
          </w:trPrChange>
        </w:trPr>
        <w:tc>
          <w:tcPr>
            <w:tcW w:w="1530" w:type="dxa"/>
            <w:vAlign w:val="center"/>
            <w:tcPrChange w:id="5367"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368"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369" w:author="John Clevenger [2]" w:date="2022-06-15T11:45:00Z"/>
          <w:trPrChange w:id="5370" w:author="John Clevenger [2]" w:date="2022-06-15T13:15:00Z">
            <w:trPr>
              <w:gridBefore w:val="1"/>
              <w:gridAfter w:val="0"/>
            </w:trPr>
          </w:trPrChange>
        </w:trPr>
        <w:tc>
          <w:tcPr>
            <w:tcW w:w="1530" w:type="dxa"/>
            <w:vAlign w:val="center"/>
            <w:tcPrChange w:id="5371" w:author="John Clevenger [2]" w:date="2022-06-15T13:15:00Z">
              <w:tcPr>
                <w:tcW w:w="1710" w:type="dxa"/>
                <w:gridSpan w:val="2"/>
                <w:vAlign w:val="center"/>
              </w:tcPr>
            </w:tcPrChange>
          </w:tcPr>
          <w:p w14:paraId="7DB109D4" w14:textId="326F0EFA" w:rsidR="00E90870" w:rsidRDefault="00E90870">
            <w:pPr>
              <w:pStyle w:val="Preformatted"/>
              <w:rPr>
                <w:ins w:id="5372" w:author="John Clevenger [2]" w:date="2022-06-15T11:45:00Z"/>
                <w:b/>
                <w:bCs/>
              </w:rPr>
            </w:pPr>
            <w:ins w:id="5373" w:author="John Clevenger [2]" w:date="2022-06-15T11:45:00Z">
              <w:r>
                <w:rPr>
                  <w:b/>
                  <w:bCs/>
                </w:rPr>
                <w:t>pc2rui</w:t>
              </w:r>
            </w:ins>
          </w:p>
        </w:tc>
        <w:tc>
          <w:tcPr>
            <w:tcW w:w="8100" w:type="dxa"/>
            <w:vAlign w:val="center"/>
            <w:tcPrChange w:id="5374" w:author="John Clevenger [2]" w:date="2022-06-15T13:15:00Z">
              <w:tcPr>
                <w:tcW w:w="7200" w:type="dxa"/>
                <w:vAlign w:val="center"/>
              </w:tcPr>
            </w:tcPrChange>
          </w:tcPr>
          <w:p w14:paraId="0BD30247" w14:textId="10B2BFE6" w:rsidR="00E90870" w:rsidRDefault="0051114B">
            <w:pPr>
              <w:rPr>
                <w:ins w:id="5375" w:author="John Clevenger [2]" w:date="2022-06-15T11:45:00Z"/>
              </w:rPr>
            </w:pPr>
            <w:ins w:id="5376" w:author="John Clevenger [2]" w:date="2022-06-15T11:46:00Z">
              <w:r>
                <w:t>Starts</w:t>
              </w:r>
            </w:ins>
            <w:ins w:id="5377" w:author="John Clevenger [2]" w:date="2022-06-15T11:45:00Z">
              <w:r w:rsidR="00E90870">
                <w:t xml:space="preserve"> </w:t>
              </w:r>
            </w:ins>
            <w:ins w:id="5378" w:author="John Clevenger [2]" w:date="2022-06-15T11:46:00Z">
              <w:r w:rsidR="00E90870">
                <w:t xml:space="preserve">a “Reports UI” </w:t>
              </w:r>
              <w:r>
                <w:t>t</w:t>
              </w:r>
            </w:ins>
            <w:ins w:id="5379" w:author="John Clevenger [2]" w:date="2022-06-15T11:47:00Z">
              <w:r>
                <w:t xml:space="preserve">ool </w:t>
              </w:r>
            </w:ins>
            <w:ins w:id="5380" w:author="John Clevenger [2]" w:date="2022-06-15T13:14:00Z">
              <w:r w:rsidR="00FB1E0C">
                <w:t>supporting</w:t>
              </w:r>
            </w:ins>
            <w:ins w:id="5381" w:author="John Clevenger [2]" w:date="2022-06-15T11:46:00Z">
              <w:r>
                <w:t xml:space="preserve"> report generation and UI component</w:t>
              </w:r>
            </w:ins>
            <w:ins w:id="5382" w:author="John Clevenger [2]" w:date="2022-06-15T11:47:00Z">
              <w:r>
                <w:t xml:space="preserve"> display </w:t>
              </w:r>
            </w:ins>
          </w:p>
        </w:tc>
      </w:tr>
      <w:tr w:rsidR="00EB0C8F" w14:paraId="1A588D3A" w14:textId="77777777" w:rsidTr="00FB1E0C">
        <w:trPr>
          <w:trPrChange w:id="5383" w:author="John Clevenger [2]" w:date="2022-06-15T13:15:00Z">
            <w:trPr>
              <w:gridBefore w:val="1"/>
              <w:gridAfter w:val="0"/>
            </w:trPr>
          </w:trPrChange>
        </w:trPr>
        <w:tc>
          <w:tcPr>
            <w:tcW w:w="1530" w:type="dxa"/>
            <w:vAlign w:val="center"/>
            <w:tcPrChange w:id="5384"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385"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386" w:author="John Clevenger [2]" w:date="2022-06-15T13:15:00Z">
            <w:trPr>
              <w:gridBefore w:val="1"/>
              <w:gridAfter w:val="0"/>
            </w:trPr>
          </w:trPrChange>
        </w:trPr>
        <w:tc>
          <w:tcPr>
            <w:tcW w:w="1530" w:type="dxa"/>
            <w:vAlign w:val="center"/>
            <w:tcPrChange w:id="5387"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388" w:author="John Clevenger [2]" w:date="2022-06-15T13:15:00Z">
              <w:tcPr>
                <w:tcW w:w="7200" w:type="dxa"/>
                <w:vAlign w:val="center"/>
              </w:tcPr>
            </w:tcPrChange>
          </w:tcPr>
          <w:p w14:paraId="62840857" w14:textId="0BF0D4DB" w:rsidR="00EB0C8F" w:rsidRDefault="00EB0C8F">
            <w:r>
              <w:t xml:space="preserve">Creates a “zip” file containing all </w:t>
            </w:r>
            <w:del w:id="5389" w:author="John Clevenger [2]" w:date="2022-06-15T13:13:00Z">
              <w:r w:rsidDel="00D563DE">
                <w:delText xml:space="preserve">the </w:delText>
              </w:r>
            </w:del>
            <w:r>
              <w:t>PC</w:t>
            </w:r>
            <w:r>
              <w:rPr>
                <w:vertAlign w:val="superscript"/>
              </w:rPr>
              <w:t>2</w:t>
            </w:r>
            <w:r>
              <w:t xml:space="preserve"> </w:t>
            </w:r>
            <w:ins w:id="5390" w:author="John Clevenger [2]" w:date="2022-06-15T13:13:00Z">
              <w:r w:rsidR="00D563DE">
                <w:t xml:space="preserve">server/client </w:t>
              </w:r>
            </w:ins>
            <w:r>
              <w:t>contest data</w:t>
            </w:r>
          </w:p>
        </w:tc>
      </w:tr>
      <w:tr w:rsidR="00D563DE" w14:paraId="5FF610B2" w14:textId="77777777" w:rsidTr="00FB1E0C">
        <w:tblPrEx>
          <w:tblPrExChange w:id="5391" w:author="John Clevenger [2]" w:date="2022-06-15T13:15:00Z">
            <w:tblPrEx>
              <w:tblW w:w="9540" w:type="dxa"/>
              <w:tblInd w:w="-5" w:type="dxa"/>
            </w:tblPrEx>
          </w:tblPrExChange>
        </w:tblPrEx>
        <w:trPr>
          <w:ins w:id="5392" w:author="John Clevenger [2]" w:date="2022-06-15T13:12:00Z"/>
        </w:trPr>
        <w:tc>
          <w:tcPr>
            <w:tcW w:w="1530" w:type="dxa"/>
            <w:vAlign w:val="center"/>
            <w:tcPrChange w:id="5393" w:author="John Clevenger [2]" w:date="2022-06-15T13:15:00Z">
              <w:tcPr>
                <w:tcW w:w="1620" w:type="dxa"/>
                <w:gridSpan w:val="2"/>
                <w:vAlign w:val="center"/>
              </w:tcPr>
            </w:tcPrChange>
          </w:tcPr>
          <w:p w14:paraId="302F6031" w14:textId="08CA3F39" w:rsidR="00D563DE" w:rsidRDefault="00D563DE">
            <w:pPr>
              <w:pStyle w:val="Preformatted"/>
              <w:rPr>
                <w:ins w:id="5394" w:author="John Clevenger [2]" w:date="2022-06-15T13:12:00Z"/>
                <w:b/>
                <w:bCs/>
              </w:rPr>
            </w:pPr>
            <w:ins w:id="5395" w:author="John Clevenger [2]" w:date="2022-06-15T13:13:00Z">
              <w:r>
                <w:rPr>
                  <w:b/>
                  <w:bCs/>
                </w:rPr>
                <w:t>w</w:t>
              </w:r>
            </w:ins>
            <w:ins w:id="5396" w:author="John Clevenger [2]" w:date="2022-06-15T13:12:00Z">
              <w:r>
                <w:rPr>
                  <w:b/>
                  <w:bCs/>
                </w:rPr>
                <w:t>tizip</w:t>
              </w:r>
            </w:ins>
          </w:p>
        </w:tc>
        <w:tc>
          <w:tcPr>
            <w:tcW w:w="8100" w:type="dxa"/>
            <w:vAlign w:val="center"/>
            <w:tcPrChange w:id="5397" w:author="John Clevenger [2]" w:date="2022-06-15T13:15:00Z">
              <w:tcPr>
                <w:tcW w:w="7920" w:type="dxa"/>
                <w:gridSpan w:val="3"/>
                <w:vAlign w:val="center"/>
              </w:tcPr>
            </w:tcPrChange>
          </w:tcPr>
          <w:p w14:paraId="248A128A" w14:textId="3424BD8C" w:rsidR="00D563DE" w:rsidRDefault="00D563DE">
            <w:pPr>
              <w:rPr>
                <w:ins w:id="5398" w:author="John Clevenger [2]" w:date="2022-06-15T13:12:00Z"/>
              </w:rPr>
            </w:pPr>
            <w:ins w:id="5399" w:author="John Clevenger [2]" w:date="2022-06-15T13:12:00Z">
              <w:r>
                <w:t>Creates a “zip” file contain</w:t>
              </w:r>
            </w:ins>
            <w:ins w:id="5400" w:author="John Clevenger [2]" w:date="2022-06-15T13:13:00Z">
              <w:r>
                <w:t>ing PC</w:t>
              </w:r>
              <w:r w:rsidRPr="00D563DE">
                <w:rPr>
                  <w:vertAlign w:val="superscript"/>
                  <w:rPrChange w:id="5401" w:author="John Clevenger [2]" w:date="2022-06-15T13:13:00Z">
                    <w:rPr/>
                  </w:rPrChange>
                </w:rPr>
                <w:t>2</w:t>
              </w:r>
              <w:r>
                <w:t xml:space="preserve"> Web Team Interface </w:t>
              </w:r>
            </w:ins>
            <w:ins w:id="5402" w:author="John Clevenger [2]" w:date="2022-06-15T13:14:00Z">
              <w:r>
                <w:t>(</w:t>
              </w:r>
            </w:ins>
            <w:ins w:id="5403" w:author="John Clevenger [2]" w:date="2022-06-15T13:13:00Z">
              <w:r>
                <w:t>WTI) data</w:t>
              </w:r>
            </w:ins>
          </w:p>
        </w:tc>
      </w:tr>
    </w:tbl>
    <w:p w14:paraId="16F7A405" w14:textId="77777777" w:rsidR="00481474" w:rsidRDefault="003C1423" w:rsidP="004D5FBB">
      <w:pPr>
        <w:spacing w:before="120" w:after="120"/>
        <w:ind w:firstLine="540"/>
        <w:jc w:val="both"/>
        <w:rPr>
          <w:ins w:id="5404"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405" w:author="John Clevenger [2]" w:date="2022-06-16T18:53:00Z"/>
          <w:rFonts w:ascii="Arial" w:hAnsi="Arial" w:cs="Arial"/>
          <w:b/>
          <w:bCs/>
          <w:sz w:val="26"/>
          <w:szCs w:val="26"/>
          <w:u w:val="single"/>
          <w:rPrChange w:id="5406" w:author="John Clevenger" w:date="2023-11-18T16:54:00Z">
            <w:rPr>
              <w:del w:id="5407" w:author="John Clevenger [2]" w:date="2022-06-16T18:53:00Z"/>
            </w:rPr>
          </w:rPrChange>
        </w:rPr>
        <w:pPrChange w:id="5408" w:author="John Clevenger" w:date="2023-11-18T16:54:00Z">
          <w:pPr>
            <w:spacing w:before="120" w:after="120"/>
            <w:ind w:firstLine="540"/>
            <w:jc w:val="both"/>
          </w:pPr>
        </w:pPrChange>
      </w:pPr>
      <w:del w:id="5409" w:author="John Clevenger [2]" w:date="2022-06-16T18:53:00Z">
        <w:r w:rsidRPr="0078790D" w:rsidDel="005F5FAD">
          <w:rPr>
            <w:rFonts w:ascii="Arial" w:hAnsi="Arial" w:cs="Arial"/>
            <w:b/>
            <w:bCs/>
            <w:sz w:val="26"/>
            <w:szCs w:val="26"/>
            <w:u w:val="single"/>
            <w:rPrChange w:id="5410" w:author="John Clevenger" w:date="2023-11-18T16:54:00Z">
              <w:rPr/>
            </w:rPrChange>
          </w:rPr>
          <w:delText>Additional details on the various PC</w:delText>
        </w:r>
        <w:r w:rsidRPr="0078790D" w:rsidDel="005F5FAD">
          <w:rPr>
            <w:rFonts w:ascii="Arial" w:hAnsi="Arial" w:cs="Arial"/>
            <w:b/>
            <w:bCs/>
            <w:sz w:val="26"/>
            <w:szCs w:val="26"/>
            <w:u w:val="single"/>
            <w:rPrChange w:id="5411" w:author="John Clevenger" w:date="2023-11-18T16:54:00Z">
              <w:rPr>
                <w:vertAlign w:val="superscript"/>
              </w:rPr>
            </w:rPrChange>
          </w:rPr>
          <w:delText>2</w:delText>
        </w:r>
        <w:r w:rsidRPr="0078790D" w:rsidDel="005F5FAD">
          <w:rPr>
            <w:rFonts w:ascii="Arial" w:hAnsi="Arial" w:cs="Arial"/>
            <w:b/>
            <w:bCs/>
            <w:sz w:val="26"/>
            <w:szCs w:val="26"/>
            <w:u w:val="single"/>
            <w:rPrChange w:id="5412" w:author="John Clevenger" w:date="2023-11-18T16:54:00Z">
              <w:rPr/>
            </w:rPrChange>
          </w:rPr>
          <w:delText xml:space="preserve"> command scripts can be found at </w:delText>
        </w:r>
      </w:del>
      <w:del w:id="5413" w:author="John Clevenger [2]" w:date="2022-06-15T11:57:00Z">
        <w:r w:rsidR="00D06049" w:rsidRPr="007D3139" w:rsidDel="003A15C1">
          <w:rPr>
            <w:rFonts w:ascii="Arial" w:hAnsi="Arial" w:cs="Arial"/>
            <w:b/>
            <w:bCs/>
            <w:sz w:val="26"/>
            <w:szCs w:val="26"/>
            <w:u w:val="single"/>
            <w:rPrChange w:id="5414" w:author="John Clevenger" w:date="2023-11-18T16:54:00Z">
              <w:rPr/>
            </w:rPrChange>
          </w:rPr>
          <w:fldChar w:fldCharType="begin"/>
        </w:r>
        <w:r w:rsidR="00D06049" w:rsidRPr="0078790D" w:rsidDel="003A15C1">
          <w:rPr>
            <w:rFonts w:ascii="Arial" w:hAnsi="Arial" w:cs="Arial"/>
            <w:b/>
            <w:bCs/>
            <w:sz w:val="26"/>
            <w:szCs w:val="26"/>
            <w:u w:val="single"/>
            <w:rPrChange w:id="5415" w:author="John Clevenger" w:date="2023-11-18T16:54:00Z">
              <w:rPr/>
            </w:rPrChange>
          </w:rPr>
          <w:delInstrText xml:space="preserve"> HYPERLINK "http://pc2.ecs.csus.edu/wiki/PC%C2%B2_scripts" \t "_blank" </w:delInstrText>
        </w:r>
        <w:r w:rsidR="00D06049" w:rsidRPr="00B46BC3" w:rsidDel="003A15C1">
          <w:rPr>
            <w:rFonts w:ascii="Arial" w:hAnsi="Arial" w:cs="Arial"/>
            <w:b/>
            <w:bCs/>
            <w:sz w:val="26"/>
            <w:szCs w:val="26"/>
            <w:u w:val="single"/>
          </w:rPr>
        </w:r>
        <w:r w:rsidR="00D06049" w:rsidRPr="007D3139" w:rsidDel="003A15C1">
          <w:rPr>
            <w:bCs/>
            <w:sz w:val="26"/>
            <w:szCs w:val="26"/>
            <w:rPrChange w:id="5416"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417" w:author="John Clevenger" w:date="2023-11-18T16:54:00Z">
            <w:rPr>
              <w:bCs/>
            </w:rPr>
          </w:rPrChange>
        </w:rPr>
        <w:t>Error! Hyperlink reference not valid.</w:t>
      </w:r>
      <w:del w:id="5418" w:author="John Clevenger [2]" w:date="2022-06-15T11:57:00Z">
        <w:r w:rsidR="00D06049" w:rsidRPr="007D3139" w:rsidDel="003A15C1">
          <w:rPr>
            <w:bCs/>
            <w:sz w:val="26"/>
            <w:szCs w:val="26"/>
            <w:rPrChange w:id="5419" w:author="John Clevenger" w:date="2023-11-19T14:37:00Z">
              <w:rPr>
                <w:rStyle w:val="Hyperlink"/>
                <w:rFonts w:ascii="Arial" w:hAnsi="Arial" w:cs="Arial"/>
                <w:b/>
                <w:color w:val="1155CC"/>
                <w:sz w:val="21"/>
                <w:szCs w:val="19"/>
                <w:shd w:val="clear" w:color="auto" w:fill="FFFFFF"/>
              </w:rPr>
            </w:rPrChange>
          </w:rPr>
          <w:fldChar w:fldCharType="end"/>
        </w:r>
      </w:del>
      <w:del w:id="5420" w:author="John Clevenger [2]" w:date="2022-06-16T18:53:00Z">
        <w:r w:rsidRPr="0078790D" w:rsidDel="005F5FAD">
          <w:rPr>
            <w:rFonts w:ascii="Arial" w:hAnsi="Arial" w:cs="Arial"/>
            <w:b/>
            <w:bCs/>
            <w:sz w:val="26"/>
            <w:szCs w:val="26"/>
            <w:u w:val="single"/>
            <w:rPrChange w:id="5421" w:author="John Clevenger" w:date="2023-11-18T16:54:00Z">
              <w:rPr/>
            </w:rPrChange>
          </w:rPr>
          <w:delText>.</w:delText>
        </w:r>
        <w:r w:rsidR="00FE5512" w:rsidRPr="0078790D" w:rsidDel="005F5FAD">
          <w:rPr>
            <w:rFonts w:ascii="Arial" w:hAnsi="Arial" w:cs="Arial"/>
            <w:b/>
            <w:bCs/>
            <w:sz w:val="26"/>
            <w:szCs w:val="26"/>
            <w:u w:val="single"/>
            <w:rPrChange w:id="5422" w:author="John Clevenger" w:date="2023-11-18T16:54:00Z">
              <w:rPr/>
            </w:rPrChange>
          </w:rPr>
          <w:delText xml:space="preserve">  </w:delText>
        </w:r>
        <w:bookmarkStart w:id="5423" w:name="_Toc106795572"/>
        <w:bookmarkStart w:id="5424" w:name="_Toc106814077"/>
        <w:bookmarkStart w:id="5425" w:name="_Toc106966763"/>
        <w:bookmarkStart w:id="5426" w:name="_Toc106979798"/>
        <w:bookmarkStart w:id="5427" w:name="_Toc107239491"/>
        <w:bookmarkStart w:id="5428" w:name="_Toc109139599"/>
        <w:bookmarkStart w:id="5429" w:name="_Toc122081976"/>
        <w:bookmarkStart w:id="5430" w:name="_Toc122186174"/>
        <w:bookmarkStart w:id="5431" w:name="_Toc132120871"/>
        <w:bookmarkStart w:id="5432" w:name="_Toc151286250"/>
        <w:bookmarkStart w:id="5433" w:name="_Toc151286972"/>
        <w:bookmarkStart w:id="5434" w:name="_Toc151287597"/>
        <w:bookmarkStart w:id="5435" w:name="_Toc151290230"/>
        <w:bookmarkStart w:id="5436" w:name="_Toc151291177"/>
        <w:bookmarkStart w:id="5437" w:name="_Toc151306480"/>
        <w:bookmarkStart w:id="5438" w:name="_Toc151488520"/>
        <w:bookmarkStart w:id="5439" w:name="_Toc151504310"/>
        <w:bookmarkStart w:id="5440" w:name="_Toc151553049"/>
        <w:bookmarkStart w:id="5441" w:name="_Toc151723403"/>
        <w:bookmarkStart w:id="5442" w:name="_Toc151723905"/>
        <w:bookmarkEnd w:id="5423"/>
        <w:bookmarkEnd w:id="5424"/>
        <w:bookmarkEnd w:id="542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del>
    </w:p>
    <w:p w14:paraId="282307D0" w14:textId="77777777" w:rsidR="00481474" w:rsidRPr="007D3139" w:rsidRDefault="00481474">
      <w:pPr>
        <w:pStyle w:val="ListParagraph"/>
        <w:numPr>
          <w:ilvl w:val="1"/>
          <w:numId w:val="53"/>
        </w:numPr>
        <w:ind w:left="450"/>
        <w:outlineLvl w:val="1"/>
        <w:rPr>
          <w:rFonts w:cs="Arial"/>
          <w:bCs/>
          <w:szCs w:val="26"/>
        </w:rPr>
        <w:pPrChange w:id="5443" w:author="John Clevenger" w:date="2023-11-19T11:35:00Z">
          <w:pPr>
            <w:pStyle w:val="Heading2"/>
          </w:pPr>
        </w:pPrChange>
      </w:pPr>
      <w:bookmarkStart w:id="5444" w:name="_Toc261788192"/>
      <w:bookmarkStart w:id="5445" w:name="_Toc274153584"/>
      <w:bookmarkStart w:id="5446" w:name="_Toc274153720"/>
      <w:bookmarkStart w:id="5447" w:name="_Toc274154047"/>
      <w:bookmarkStart w:id="5448" w:name="_Toc151723906"/>
      <w:r w:rsidRPr="0078790D">
        <w:rPr>
          <w:rFonts w:ascii="Arial" w:hAnsi="Arial" w:cs="Arial"/>
          <w:b/>
          <w:bCs/>
          <w:sz w:val="26"/>
          <w:szCs w:val="26"/>
          <w:u w:val="single"/>
          <w:rPrChange w:id="5449" w:author="John Clevenger" w:date="2023-11-18T16:54:00Z">
            <w:rPr/>
          </w:rPrChange>
        </w:rPr>
        <w:t>Server Startup</w:t>
      </w:r>
      <w:bookmarkEnd w:id="5444"/>
      <w:bookmarkEnd w:id="5445"/>
      <w:bookmarkEnd w:id="5446"/>
      <w:bookmarkEnd w:id="5447"/>
      <w:bookmarkEnd w:id="5448"/>
    </w:p>
    <w:p w14:paraId="62EF8E74" w14:textId="5FAAFBEC" w:rsidR="00481474" w:rsidRDefault="00332ACE" w:rsidP="004D5FBB">
      <w:pPr>
        <w:spacing w:before="120" w:after="120"/>
        <w:ind w:firstLine="540"/>
        <w:jc w:val="both"/>
      </w:pPr>
      <w:ins w:id="5450" w:author="John Clevenger [2]" w:date="2022-06-22T18:17:00Z">
        <w:r>
          <w:rPr>
            <w:noProof/>
          </w:rPr>
          <w:drawing>
            <wp:anchor distT="0" distB="0" distL="114300" distR="114300" simplePos="0" relativeHeight="251731968" behindDoc="0" locked="0" layoutInCell="1" allowOverlap="1" wp14:anchorId="4BC6E2E4" wp14:editId="17CC437F">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5451" w:author="John Clevenger [2]" w:date="2022-06-22T18:17:00Z">
        <w:r w:rsidR="00A92296" w:rsidDel="00332ACE">
          <w:rPr>
            <w:noProof/>
          </w:rPr>
          <w:drawing>
            <wp:anchor distT="0" distB="0" distL="114300" distR="114300" simplePos="0" relativeHeight="251582464" behindDoc="0" locked="0" layoutInCell="1" allowOverlap="1" wp14:anchorId="7D72E03C" wp14:editId="08E2EA1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452" w:author="John Clevenger [2]" w:date="2022-06-16T18:54:00Z">
        <w:r w:rsidR="003C3414" w:rsidDel="00A66700">
          <w:delText>similar to</w:delText>
        </w:r>
      </w:del>
      <w:ins w:id="5453"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584512" behindDoc="0" locked="0" layoutInCell="1" allowOverlap="1" wp14:anchorId="25108F29" wp14:editId="043B3E04">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454" w:author="John Clevenger [2]" w:date="2022-06-16T18:54:00Z">
        <w:r w:rsidR="00917C43" w:rsidDel="00A66700">
          <w:rPr>
            <w:bCs/>
          </w:rPr>
          <w:delText>In order to</w:delText>
        </w:r>
      </w:del>
      <w:ins w:id="5455"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586560" behindDoc="0" locked="0" layoutInCell="1" allowOverlap="1" wp14:anchorId="4279E2F8" wp14:editId="6FC6C1C5">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5456" w:author="John Clevenger"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457"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458" w:author="John Clevenger" w:date="2023-11-18T16:56:00Z">
            <w:rPr/>
          </w:rPrChange>
        </w:rPr>
        <w:pPrChange w:id="5459" w:author="John Clevenger" w:date="2023-11-19T11:35:00Z">
          <w:pPr>
            <w:pStyle w:val="Heading3"/>
          </w:pPr>
        </w:pPrChange>
      </w:pPr>
      <w:bookmarkStart w:id="5460" w:name="_Toc261788193"/>
      <w:bookmarkStart w:id="5461" w:name="_Toc274153585"/>
      <w:bookmarkStart w:id="5462" w:name="_Toc274153721"/>
      <w:bookmarkStart w:id="5463" w:name="_Toc274154048"/>
      <w:bookmarkStart w:id="5464" w:name="_Toc151723907"/>
      <w:r w:rsidRPr="0078790D">
        <w:rPr>
          <w:rFonts w:ascii="Arial" w:hAnsi="Arial" w:cs="Arial"/>
          <w:b/>
          <w:bCs/>
          <w:sz w:val="26"/>
          <w:szCs w:val="26"/>
          <w:u w:val="single"/>
          <w:rPrChange w:id="5465" w:author="John Clevenger" w:date="2023-11-18T16:56:00Z">
            <w:rPr/>
          </w:rPrChange>
        </w:rPr>
        <w:lastRenderedPageBreak/>
        <w:t>N</w:t>
      </w:r>
      <w:r w:rsidR="00E43BF2" w:rsidRPr="0078790D">
        <w:rPr>
          <w:rFonts w:ascii="Arial" w:hAnsi="Arial" w:cs="Arial"/>
          <w:b/>
          <w:bCs/>
          <w:sz w:val="26"/>
          <w:szCs w:val="26"/>
          <w:u w:val="single"/>
          <w:rPrChange w:id="5466" w:author="John Clevenger" w:date="2023-11-18T16:56:00Z">
            <w:rPr/>
          </w:rPrChange>
        </w:rPr>
        <w:t>on-GUI Server Startup</w:t>
      </w:r>
      <w:bookmarkEnd w:id="5460"/>
      <w:bookmarkEnd w:id="5461"/>
      <w:bookmarkEnd w:id="5462"/>
      <w:bookmarkEnd w:id="5463"/>
      <w:bookmarkEnd w:id="5464"/>
      <w:r w:rsidR="00E43BF2" w:rsidRPr="0078790D">
        <w:rPr>
          <w:rFonts w:ascii="Arial" w:hAnsi="Arial" w:cs="Arial"/>
          <w:b/>
          <w:bCs/>
          <w:sz w:val="26"/>
          <w:szCs w:val="26"/>
          <w:u w:val="single"/>
          <w:rPrChange w:id="5467" w:author="John Clevenger" w:date="2023-11-18T16:56:00Z">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468" w:name="_Ref303094969"/>
      <w:r w:rsidR="00CB008B">
        <w:rPr>
          <w:rStyle w:val="FootnoteReference"/>
        </w:rPr>
        <w:footnoteReference w:id="12"/>
      </w:r>
      <w:bookmarkEnd w:id="5468"/>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5472"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 2014 20:46 UTC) Build 2822</w:t>
            </w:r>
          </w:p>
          <w:p w14:paraId="5DF883E7" w14:textId="77777777" w:rsidR="00B971BE" w:rsidRPr="00B971BE" w:rsidRDefault="00B971BE" w:rsidP="00B971BE">
            <w:pPr>
              <w:rPr>
                <w:rStyle w:val="CODE"/>
              </w:rPr>
            </w:pPr>
            <w:r w:rsidRPr="00B971BE">
              <w:rPr>
                <w:rStyle w:val="CODE"/>
              </w:rPr>
              <w:t>Java ver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profiles\P3a9add10-5089-47c5-b82a-31966b136b6b</w:t>
            </w:r>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473"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474"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475" w:author="John Clevenger" w:date="2023-11-19T11:35:00Z">
          <w:pPr>
            <w:pStyle w:val="Heading2"/>
          </w:pPr>
        </w:pPrChange>
      </w:pPr>
      <w:bookmarkStart w:id="5476" w:name="_Toc151723908"/>
      <w:r w:rsidRPr="0078790D">
        <w:rPr>
          <w:rFonts w:ascii="Arial" w:hAnsi="Arial" w:cs="Arial"/>
          <w:b/>
          <w:bCs/>
          <w:sz w:val="26"/>
          <w:szCs w:val="26"/>
          <w:u w:val="single"/>
          <w:rPrChange w:id="5477" w:author="John Clevenger" w:date="2023-11-18T16:58:00Z">
            <w:rPr/>
          </w:rPrChange>
        </w:rPr>
        <w:t>Server GUI Controls</w:t>
      </w:r>
      <w:bookmarkEnd w:id="5476"/>
    </w:p>
    <w:p w14:paraId="5560C36D" w14:textId="11F37C51" w:rsidR="00E70C34" w:rsidDel="00D97BBB" w:rsidRDefault="0017213D" w:rsidP="005374B3">
      <w:pPr>
        <w:keepLines/>
        <w:spacing w:before="180"/>
        <w:ind w:left="360" w:firstLine="720"/>
        <w:jc w:val="both"/>
        <w:rPr>
          <w:del w:id="5478"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5479" w:author="John Clevenger [2]" w:date="2022-06-22T18:20:00Z">
        <w:r w:rsidR="00943041" w:rsidDel="00D97BBB">
          <w:rPr>
            <w:bCs/>
          </w:rPr>
          <w:delText>similar to</w:delText>
        </w:r>
      </w:del>
      <w:ins w:id="5480"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481" w:author="John Clevenger [2]" w:date="2022-06-22T18:19:00Z"/>
        </w:rPr>
        <w:pPrChange w:id="5482"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5483" w:author="John Clevenger [2]" w:date="2022-06-22T18:19:00Z">
          <w:pPr>
            <w:keepNext/>
            <w:keepLines/>
            <w:spacing w:before="180"/>
            <w:ind w:left="360" w:firstLine="720"/>
            <w:jc w:val="center"/>
          </w:pPr>
        </w:pPrChange>
      </w:pPr>
      <w:del w:id="5484"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485" w:author="John Clevenger [2]" w:date="2022-06-22T18:19:00Z">
        <w:r>
          <w:rPr>
            <w:noProof/>
          </w:rPr>
          <w:lastRenderedPageBreak/>
          <w:drawing>
            <wp:anchor distT="0" distB="0" distL="114300" distR="114300" simplePos="0" relativeHeight="251734016" behindDoc="0" locked="0" layoutInCell="1" allowOverlap="1" wp14:anchorId="7D92D894" wp14:editId="12462439">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486"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488" w:author="John Clevenger" w:date="2023-11-19T11:36:00Z">
          <w:pPr>
            <w:pStyle w:val="Heading3"/>
          </w:pPr>
        </w:pPrChange>
      </w:pPr>
      <w:bookmarkStart w:id="5489" w:name="_Toc261788194"/>
      <w:bookmarkStart w:id="5490" w:name="_Toc274153586"/>
      <w:bookmarkStart w:id="5491" w:name="_Toc274153722"/>
      <w:bookmarkStart w:id="5492" w:name="_Toc274154049"/>
      <w:bookmarkStart w:id="5493" w:name="_Toc151723909"/>
      <w:r w:rsidRPr="0078790D">
        <w:rPr>
          <w:rFonts w:ascii="Arial" w:hAnsi="Arial" w:cs="Arial"/>
          <w:b/>
          <w:bCs/>
          <w:szCs w:val="24"/>
          <w:u w:val="single"/>
          <w:rPrChange w:id="5494" w:author="John Clevenger" w:date="2023-11-18T17:01:00Z">
            <w:rPr/>
          </w:rPrChange>
        </w:rPr>
        <w:t xml:space="preserve">Adding </w:t>
      </w:r>
      <w:r w:rsidR="00F05134" w:rsidRPr="0078790D">
        <w:rPr>
          <w:rFonts w:ascii="Arial" w:hAnsi="Arial" w:cs="Arial"/>
          <w:b/>
          <w:bCs/>
          <w:szCs w:val="24"/>
          <w:u w:val="single"/>
          <w:rPrChange w:id="5495" w:author="John Clevenger" w:date="2023-11-18T17:01:00Z">
            <w:rPr/>
          </w:rPrChange>
        </w:rPr>
        <w:t>Sites</w:t>
      </w:r>
      <w:bookmarkEnd w:id="5489"/>
      <w:bookmarkEnd w:id="5490"/>
      <w:bookmarkEnd w:id="5491"/>
      <w:bookmarkEnd w:id="5492"/>
      <w:bookmarkEnd w:id="5493"/>
      <w:r w:rsidR="00F05134" w:rsidRPr="0078790D">
        <w:rPr>
          <w:rFonts w:ascii="Arial" w:hAnsi="Arial" w:cs="Arial"/>
          <w:b/>
          <w:bCs/>
          <w:szCs w:val="24"/>
          <w:u w:val="single"/>
          <w:rPrChange w:id="5496" w:author="John Clevenger" w:date="2023-11-18T17:01:00Z">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515" w:author="John Clevenger" w:date="2023-11-19T14:39:00Z">
          <w:pPr>
            <w:pStyle w:val="Heading3"/>
          </w:pPr>
        </w:pPrChange>
      </w:pPr>
      <w:bookmarkStart w:id="5516" w:name="_Toc261788203"/>
      <w:bookmarkStart w:id="5517" w:name="_Toc274153595"/>
      <w:bookmarkStart w:id="5518" w:name="_Toc274153731"/>
      <w:bookmarkStart w:id="5519" w:name="_Toc274154058"/>
      <w:bookmarkStart w:id="5520" w:name="_Toc151723910"/>
      <w:r w:rsidRPr="0078790D">
        <w:rPr>
          <w:rFonts w:ascii="Arial" w:hAnsi="Arial" w:cs="Arial"/>
          <w:b/>
          <w:bCs/>
          <w:szCs w:val="24"/>
          <w:u w:val="single"/>
          <w:rPrChange w:id="5521" w:author="John Clevenger" w:date="2023-11-18T17:01:00Z">
            <w:rPr/>
          </w:rPrChange>
        </w:rPr>
        <w:t>Restarting / Reconnecting Servers</w:t>
      </w:r>
      <w:bookmarkEnd w:id="5516"/>
      <w:bookmarkEnd w:id="5517"/>
      <w:bookmarkEnd w:id="5518"/>
      <w:bookmarkEnd w:id="5519"/>
      <w:bookmarkEnd w:id="5520"/>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588608" behindDoc="0" locked="0" layoutInCell="1" allowOverlap="1" wp14:anchorId="29A2A590" wp14:editId="370483C0">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02F84012" w:rsidR="009D59B3" w:rsidRDefault="007D3139" w:rsidP="005374B3">
      <w:pPr>
        <w:spacing w:before="240"/>
        <w:ind w:left="360" w:firstLine="720"/>
        <w:jc w:val="both"/>
        <w:rPr>
          <w:ins w:id="5522" w:author="John Clevenger" w:date="2023-11-18T17:02:00Z"/>
        </w:rPr>
      </w:pPr>
      <w:r>
        <w:rPr>
          <w:noProof/>
        </w:rPr>
        <w:lastRenderedPageBreak/>
        <w:drawing>
          <wp:anchor distT="0" distB="0" distL="114300" distR="114300" simplePos="0" relativeHeight="251590656" behindDoc="0" locked="0" layoutInCell="1" allowOverlap="1" wp14:anchorId="72A98A1F" wp14:editId="433F26D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523" w:author="John Clevenger" w:date="2023-11-19T11:36:00Z">
          <w:pPr>
            <w:pStyle w:val="Heading3"/>
          </w:pPr>
        </w:pPrChange>
      </w:pPr>
      <w:bookmarkStart w:id="5524" w:name="_Toc151723911"/>
      <w:r w:rsidRPr="00827ED2">
        <w:rPr>
          <w:rFonts w:ascii="Arial" w:hAnsi="Arial" w:cs="Arial"/>
          <w:b/>
          <w:bCs/>
          <w:szCs w:val="24"/>
          <w:u w:val="single"/>
          <w:rPrChange w:id="5525" w:author="John Clevenger" w:date="2023-11-18T17:02:00Z">
            <w:rPr/>
          </w:rPrChange>
        </w:rPr>
        <w:t>Connections and Logins</w:t>
      </w:r>
      <w:bookmarkEnd w:id="5524"/>
    </w:p>
    <w:p w14:paraId="405525D5" w14:textId="77777777" w:rsidR="00AC23A4" w:rsidRDefault="00AC23A4" w:rsidP="005374B3">
      <w:pPr>
        <w:spacing w:before="120"/>
        <w:ind w:left="360" w:firstLine="720"/>
        <w:jc w:val="both"/>
        <w:rPr>
          <w:ins w:id="5526"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527" w:author="John Clevenger" w:date="2023-11-19T11:36:00Z">
          <w:pPr>
            <w:pStyle w:val="Heading3"/>
          </w:pPr>
        </w:pPrChange>
      </w:pPr>
      <w:bookmarkStart w:id="5528" w:name="_Toc151723912"/>
      <w:r w:rsidRPr="00827ED2">
        <w:rPr>
          <w:rFonts w:ascii="Arial" w:hAnsi="Arial" w:cs="Arial"/>
          <w:b/>
          <w:bCs/>
          <w:szCs w:val="24"/>
          <w:u w:val="single"/>
          <w:rPrChange w:id="5529" w:author="John Clevenger" w:date="2023-11-18T17:02:00Z">
            <w:rPr/>
          </w:rPrChange>
        </w:rPr>
        <w:t>Additional Server GUI Controls</w:t>
      </w:r>
      <w:bookmarkEnd w:id="5528"/>
    </w:p>
    <w:p w14:paraId="17D64A22" w14:textId="77777777" w:rsidR="0024529F" w:rsidRDefault="002015F3" w:rsidP="005374B3">
      <w:pPr>
        <w:spacing w:before="120"/>
        <w:ind w:left="360" w:firstLine="720"/>
        <w:jc w:val="both"/>
        <w:rPr>
          <w:ins w:id="5530" w:author="John Clevenger"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531" w:author="John Clevenger" w:date="2023-11-19T16:27:00Z"/>
        </w:rPr>
      </w:pPr>
    </w:p>
    <w:p w14:paraId="59EF3079" w14:textId="77777777" w:rsidR="007D3139" w:rsidRDefault="007D3139" w:rsidP="005374B3">
      <w:pPr>
        <w:spacing w:before="120"/>
        <w:ind w:left="360" w:firstLine="720"/>
        <w:jc w:val="both"/>
        <w:rPr>
          <w:ins w:id="5532" w:author="John Clevenger" w:date="2023-11-18T17:03:00Z"/>
        </w:rPr>
      </w:pPr>
    </w:p>
    <w:p w14:paraId="4FEF63BA" w14:textId="77777777" w:rsidR="00827ED2" w:rsidDel="007D3139" w:rsidRDefault="00827ED2" w:rsidP="005374B3">
      <w:pPr>
        <w:spacing w:before="120"/>
        <w:ind w:left="360" w:firstLine="720"/>
        <w:jc w:val="both"/>
        <w:rPr>
          <w:del w:id="5533" w:author="John Clevenger" w:date="2023-11-19T14:42:00Z"/>
        </w:rPr>
      </w:pPr>
    </w:p>
    <w:p w14:paraId="12E6BB8B" w14:textId="77777777" w:rsidR="003E5BE3" w:rsidRDefault="003E5BE3">
      <w:pPr>
        <w:spacing w:before="120"/>
        <w:jc w:val="both"/>
        <w:pPrChange w:id="5534"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535" w:author="John Clevenger" w:date="2023-11-19T16:27:00Z">
          <w:pPr>
            <w:pStyle w:val="Heading2"/>
          </w:pPr>
        </w:pPrChange>
      </w:pPr>
      <w:bookmarkStart w:id="5536" w:name="_Toc261788195"/>
      <w:bookmarkStart w:id="5537" w:name="_Toc274153587"/>
      <w:bookmarkStart w:id="5538" w:name="_Toc274153723"/>
      <w:bookmarkStart w:id="5539" w:name="_Toc274154050"/>
      <w:bookmarkStart w:id="5540" w:name="_Toc151723913"/>
      <w:r w:rsidRPr="00827ED2">
        <w:rPr>
          <w:rFonts w:ascii="Arial" w:hAnsi="Arial" w:cs="Arial"/>
          <w:b/>
          <w:bCs/>
          <w:sz w:val="26"/>
          <w:szCs w:val="26"/>
          <w:u w:val="single"/>
          <w:rPrChange w:id="5541" w:author="John Clevenger" w:date="2023-11-18T17:03:00Z">
            <w:rPr/>
          </w:rPrChange>
        </w:rPr>
        <w:t>Starting Clients</w:t>
      </w:r>
      <w:bookmarkEnd w:id="5536"/>
      <w:bookmarkEnd w:id="5537"/>
      <w:bookmarkEnd w:id="5538"/>
      <w:bookmarkEnd w:id="5539"/>
      <w:bookmarkEnd w:id="5540"/>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542" w:name="_Toc40367855"/>
      <w:r w:rsidR="0095375A">
        <w:t xml:space="preserve">  </w:t>
      </w:r>
      <w:bookmarkEnd w:id="5542"/>
    </w:p>
    <w:p w14:paraId="7DC595D8" w14:textId="2E6C30D0" w:rsidR="001A534A" w:rsidRDefault="00D97BBB" w:rsidP="005374B3">
      <w:pPr>
        <w:ind w:left="360" w:firstLine="720"/>
        <w:jc w:val="both"/>
      </w:pPr>
      <w:ins w:id="5543" w:author="John Clevenger [2]" w:date="2022-06-22T18:23:00Z">
        <w:r>
          <w:rPr>
            <w:noProof/>
          </w:rPr>
          <w:drawing>
            <wp:anchor distT="0" distB="0" distL="114300" distR="114300" simplePos="0" relativeHeight="251736064" behindDoc="0" locked="0" layoutInCell="1" allowOverlap="1" wp14:anchorId="09532B1B" wp14:editId="27E86451">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5544"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545" w:author="John Clevenger [2]" w:date="2022-06-22T18:23:00Z">
        <w:r w:rsidDel="00D97BBB">
          <w:rPr>
            <w:noProof/>
          </w:rPr>
          <w:drawing>
            <wp:anchor distT="0" distB="0" distL="114300" distR="114300" simplePos="0" relativeHeight="251592704" behindDoc="0" locked="0" layoutInCell="1" allowOverlap="1" wp14:anchorId="357B23C5" wp14:editId="68C26BAF">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546" w:author="John Clevenger [2]" w:date="2022-06-22T18:23:00Z"/>
        </w:rPr>
      </w:pPr>
    </w:p>
    <w:p w14:paraId="7FC4664C" w14:textId="3E1E6096" w:rsidR="007B18AD" w:rsidRDefault="00FE5512" w:rsidP="005374B3">
      <w:pPr>
        <w:ind w:left="360" w:firstLine="720"/>
        <w:jc w:val="both"/>
        <w:rPr>
          <w:ins w:id="5547"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548" w:author="John Clevenger [2]" w:date="2022-06-22T18:21:00Z">
        <w:r w:rsidR="00D97BBB">
          <w:t>By default, t</w:t>
        </w:r>
      </w:ins>
      <w:del w:id="5549"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550" w:author="John Clevenger [2]" w:date="2022-06-22T18:21:00Z">
        <w:r w:rsidR="00D97BBB">
          <w:t xml:space="preserve">.  </w:t>
        </w:r>
      </w:ins>
      <w:ins w:id="5551" w:author="John Clevenger [2]" w:date="2022-06-22T18:22:00Z">
        <w:r w:rsidR="00D97BBB">
          <w:t>However, the PC</w:t>
        </w:r>
        <w:r w:rsidR="00D97BBB" w:rsidRPr="00D97BBB">
          <w:rPr>
            <w:vertAlign w:val="superscript"/>
            <w:rPrChange w:id="5552" w:author="John Clevenger [2]" w:date="2022-06-22T18:22:00Z">
              <w:rPr/>
            </w:rPrChange>
          </w:rPr>
          <w:t>2</w:t>
        </w:r>
        <w:r w:rsidR="00D97BBB">
          <w:t xml:space="preserve"> Admin contains a Settings option that allows enabling multiple team logins.</w:t>
        </w:r>
      </w:ins>
      <w:del w:id="5553"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554" w:author="John Clevenger" w:date="2023-11-19T16:30:00Z">
          <w:pPr>
            <w:pStyle w:val="Heading2"/>
          </w:pPr>
        </w:pPrChange>
      </w:pPr>
      <w:bookmarkStart w:id="5555" w:name="_Toc151723914"/>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556" w:author="John Clevenger" w:date="2023-11-18T17:04:00Z">
            <w:rPr/>
          </w:rPrChange>
        </w:rPr>
        <w:t>Contest Profiles</w:t>
      </w:r>
      <w:bookmarkEnd w:id="5555"/>
    </w:p>
    <w:p w14:paraId="79424CA7" w14:textId="77777777" w:rsidR="00481495" w:rsidRDefault="00481495">
      <w:pPr>
        <w:spacing w:before="240"/>
        <w:ind w:left="360" w:firstLine="547"/>
        <w:jc w:val="both"/>
        <w:rPr>
          <w:noProof/>
        </w:rPr>
        <w:pPrChange w:id="5557"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558" w:author="John Clevenger [2]" w:date="2022-06-22T18:26:00Z">
        <w:r>
          <w:rPr>
            <w:noProof/>
          </w:rPr>
          <w:drawing>
            <wp:anchor distT="0" distB="0" distL="114300" distR="114300" simplePos="0" relativeHeight="251738112" behindDoc="0" locked="0" layoutInCell="1" allowOverlap="1" wp14:anchorId="1B0855DD" wp14:editId="195D4774">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559" w:author="John Clevenger [2]" w:date="2022-06-22T18:26:00Z">
        <w:r w:rsidDel="002A381E">
          <w:rPr>
            <w:noProof/>
          </w:rPr>
          <w:drawing>
            <wp:anchor distT="0" distB="0" distL="114300" distR="114300" simplePos="0" relativeHeight="251666432"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560" w:author="John Clevenger [2]" w:date="2022-06-22T18:26:00Z"/>
          <w:del w:id="5561"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82816" behindDoc="0" locked="0" layoutInCell="1" allowOverlap="1" wp14:anchorId="052E7BEC" wp14:editId="677CBA1E">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40160" behindDoc="0" locked="0" layoutInCell="1" allowOverlap="1" wp14:anchorId="45086D2B" wp14:editId="2A8AE051">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w:t>
      </w:r>
      <w:r w:rsidR="00B97414">
        <w:rPr>
          <w:noProof/>
        </w:rPr>
        <w:lastRenderedPageBreak/>
        <w:t xml:space="preserve">(for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562" w:author="John Clevenger [2]" w:date="2022-06-22T18:28:00Z"/>
          <w:noProof/>
        </w:rPr>
      </w:pPr>
    </w:p>
    <w:p w14:paraId="26F21756" w14:textId="11FF2C54" w:rsidR="00B97414" w:rsidRPr="00B97414" w:rsidDel="002A381E" w:rsidRDefault="00B97414" w:rsidP="005374B3">
      <w:pPr>
        <w:spacing w:before="120"/>
        <w:ind w:left="360" w:firstLine="540"/>
        <w:jc w:val="both"/>
        <w:rPr>
          <w:del w:id="5563" w:author="John Clevenger [2]" w:date="2022-06-22T18:28:00Z"/>
          <w:noProof/>
        </w:rPr>
      </w:pPr>
    </w:p>
    <w:p w14:paraId="30760A4C" w14:textId="77777777" w:rsidR="007E04F6" w:rsidDel="002A381E" w:rsidRDefault="007E04F6" w:rsidP="005374B3">
      <w:pPr>
        <w:spacing w:before="120"/>
        <w:ind w:left="360" w:firstLine="540"/>
        <w:jc w:val="both"/>
        <w:rPr>
          <w:del w:id="5564" w:author="John Clevenger [2]" w:date="2022-06-22T18:28:00Z"/>
          <w:noProof/>
        </w:rPr>
      </w:pPr>
    </w:p>
    <w:p w14:paraId="3B75C719" w14:textId="77777777" w:rsidR="009A7536" w:rsidRDefault="009A7536">
      <w:pPr>
        <w:spacing w:before="120"/>
        <w:jc w:val="both"/>
        <w:rPr>
          <w:noProof/>
        </w:rPr>
        <w:pPrChange w:id="5565"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95104" behindDoc="0" locked="0" layoutInCell="1" allowOverlap="1" wp14:anchorId="0E8FC693" wp14:editId="2D92B972">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566" w:author="John Clevenger" w:date="2023-11-18T17:10:00Z"/>
          <w:noProof/>
        </w:rPr>
      </w:pPr>
      <w:r>
        <w:rPr>
          <w:noProof/>
        </w:rPr>
        <w:drawing>
          <wp:anchor distT="0" distB="0" distL="114300" distR="114300" simplePos="0" relativeHeight="251703296" behindDoc="0" locked="0" layoutInCell="1" allowOverlap="1" wp14:anchorId="6EB7778B" wp14:editId="28820612">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567" w:author="John Clevenger" w:date="2023-11-18T17:11:00Z"/>
          <w:noProof/>
        </w:rPr>
      </w:pPr>
    </w:p>
    <w:p w14:paraId="3CBFB072" w14:textId="57FCB37E" w:rsidR="007E04F6" w:rsidDel="00827ED2" w:rsidRDefault="007E04F6" w:rsidP="005374B3">
      <w:pPr>
        <w:spacing w:before="120"/>
        <w:ind w:left="360" w:firstLine="540"/>
        <w:jc w:val="both"/>
        <w:rPr>
          <w:del w:id="5568" w:author="John Clevenger" w:date="2023-11-18T17:11:00Z"/>
          <w:noProof/>
        </w:rPr>
      </w:pPr>
    </w:p>
    <w:p w14:paraId="20E0DD28" w14:textId="726DAB2A" w:rsidR="0089177C" w:rsidDel="00827ED2" w:rsidRDefault="0089177C" w:rsidP="007E04F6">
      <w:pPr>
        <w:spacing w:before="120"/>
        <w:ind w:left="360" w:firstLine="540"/>
        <w:jc w:val="both"/>
        <w:rPr>
          <w:del w:id="5569"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570"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571" w:author="John Clevenger [2]" w:date="2022-06-22T12:43:00Z">
            <w:rPr>
              <w:noProof/>
            </w:rPr>
          </w:rPrChange>
        </w:rPr>
        <w:t>PC</w:t>
      </w:r>
      <w:r w:rsidRPr="00D70CBC">
        <w:rPr>
          <w:b/>
          <w:bCs/>
          <w:noProof/>
          <w:vertAlign w:val="superscript"/>
          <w:rPrChange w:id="5572" w:author="John Clevenger [2]" w:date="2022-06-22T12:43:00Z">
            <w:rPr>
              <w:noProof/>
              <w:vertAlign w:val="superscript"/>
            </w:rPr>
          </w:rPrChange>
        </w:rPr>
        <w:t>2</w:t>
      </w:r>
      <w:r w:rsidRPr="00D70CBC">
        <w:rPr>
          <w:b/>
          <w:bCs/>
          <w:noProof/>
          <w:rPrChange w:id="5573"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574"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575" w:author="John Clevenger" w:date="2023-11-18T16:44:00Z"/>
          <w:rFonts w:ascii="Arial" w:hAnsi="Arial" w:cs="Arial"/>
          <w:b/>
          <w:bCs/>
          <w:sz w:val="28"/>
          <w:szCs w:val="28"/>
          <w:u w:val="single"/>
        </w:rPr>
      </w:pPr>
      <w:bookmarkStart w:id="5576" w:name="_Toc40367856"/>
      <w:bookmarkStart w:id="5577" w:name="_Toc261788196"/>
      <w:bookmarkStart w:id="5578" w:name="_Toc274153588"/>
      <w:bookmarkStart w:id="5579" w:name="_Toc274153724"/>
      <w:bookmarkStart w:id="5580" w:name="_Toc274154051"/>
      <w:ins w:id="5581"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582" w:author="John Clevenger" w:date="2023-11-19T11:36:00Z">
          <w:pPr>
            <w:pStyle w:val="Heading1"/>
          </w:pPr>
        </w:pPrChange>
      </w:pPr>
      <w:bookmarkStart w:id="5583" w:name="_Toc151723915"/>
      <w:r w:rsidRPr="002D5D40">
        <w:rPr>
          <w:rFonts w:ascii="Arial" w:hAnsi="Arial" w:cs="Arial"/>
          <w:b/>
          <w:bCs/>
          <w:sz w:val="28"/>
          <w:szCs w:val="28"/>
          <w:u w:val="single"/>
          <w:rPrChange w:id="5584" w:author="John Clevenger" w:date="2023-11-18T16:38:00Z">
            <w:rPr/>
          </w:rPrChange>
        </w:rPr>
        <w:lastRenderedPageBreak/>
        <w:t xml:space="preserve">Interactive </w:t>
      </w:r>
      <w:bookmarkEnd w:id="5576"/>
      <w:bookmarkEnd w:id="5577"/>
      <w:bookmarkEnd w:id="5578"/>
      <w:bookmarkEnd w:id="5579"/>
      <w:bookmarkEnd w:id="5580"/>
      <w:r w:rsidRPr="002D5D40">
        <w:rPr>
          <w:rFonts w:ascii="Arial" w:hAnsi="Arial" w:cs="Arial"/>
          <w:b/>
          <w:bCs/>
          <w:sz w:val="28"/>
          <w:szCs w:val="28"/>
          <w:u w:val="single"/>
          <w:rPrChange w:id="5585" w:author="John Clevenger" w:date="2023-11-18T16:38:00Z">
            <w:rPr/>
          </w:rPrChange>
        </w:rPr>
        <w:t>Contest Configuration</w:t>
      </w:r>
      <w:bookmarkEnd w:id="5583"/>
    </w:p>
    <w:p w14:paraId="794CFC3C" w14:textId="77777777" w:rsidR="0096542A" w:rsidRDefault="0096542A">
      <w:pPr>
        <w:spacing w:before="240"/>
        <w:ind w:left="360" w:firstLine="720"/>
        <w:jc w:val="both"/>
        <w:pPrChange w:id="5586" w:author="John Clevenger" w:date="2023-11-18T17:12:00Z">
          <w:pPr>
            <w:spacing w:before="120"/>
            <w:ind w:left="360" w:firstLine="720"/>
            <w:jc w:val="both"/>
          </w:pPr>
        </w:pPrChange>
      </w:pPr>
      <w:bookmarkStart w:id="5587" w:name="_Toc261788197"/>
      <w:bookmarkStart w:id="5588" w:name="_Toc274153589"/>
      <w:bookmarkStart w:id="5589" w:name="_Toc274153725"/>
      <w:bookmarkStart w:id="5590"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591"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592" w:author="John Clevenger" w:date="2023-11-19T16:30:00Z">
          <w:pPr>
            <w:pStyle w:val="Heading2"/>
          </w:pPr>
        </w:pPrChange>
      </w:pPr>
      <w:bookmarkStart w:id="5593" w:name="_Toc151723916"/>
      <w:r w:rsidRPr="003023A0">
        <w:rPr>
          <w:rFonts w:ascii="Arial" w:hAnsi="Arial" w:cs="Arial"/>
          <w:b/>
          <w:bCs/>
          <w:sz w:val="26"/>
          <w:szCs w:val="26"/>
          <w:u w:val="single"/>
          <w:rPrChange w:id="5594" w:author="John Clevenger" w:date="2023-11-18T17:13:00Z">
            <w:rPr/>
          </w:rPrChange>
        </w:rPr>
        <w:t>Administrator Login</w:t>
      </w:r>
      <w:bookmarkEnd w:id="5587"/>
      <w:bookmarkEnd w:id="5588"/>
      <w:bookmarkEnd w:id="5589"/>
      <w:bookmarkEnd w:id="5590"/>
      <w:bookmarkEnd w:id="5593"/>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595"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596"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597" w:author="John Clevenger" w:date="2023-11-18T17:16:00Z">
            <w:rPr>
              <w:noProof/>
            </w:rPr>
          </w:rPrChange>
        </w:rPr>
        <w:lastRenderedPageBreak/>
        <w:drawing>
          <wp:anchor distT="0" distB="0" distL="114300" distR="114300" simplePos="0" relativeHeight="251596800" behindDoc="0" locked="0" layoutInCell="1" allowOverlap="1" wp14:anchorId="22F6F8A0" wp14:editId="66EA79F7">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598" w:author="John Clevenger" w:date="2023-11-18T17:19:00Z"/>
          <w:rFonts w:ascii="Arial" w:hAnsi="Arial" w:cs="Arial"/>
          <w:b/>
          <w:bCs/>
          <w:sz w:val="26"/>
          <w:szCs w:val="26"/>
          <w:u w:val="single"/>
        </w:rPr>
        <w:pPrChange w:id="5599" w:author="John Clevenger" w:date="2023-11-19T11:51:00Z">
          <w:pPr>
            <w:pStyle w:val="ListParagraph"/>
            <w:numPr>
              <w:ilvl w:val="1"/>
              <w:numId w:val="53"/>
            </w:numPr>
            <w:ind w:left="450" w:hanging="432"/>
          </w:pPr>
        </w:pPrChange>
      </w:pPr>
      <w:bookmarkStart w:id="5600" w:name="_Toc261788198"/>
      <w:bookmarkStart w:id="5601" w:name="_Toc274153590"/>
      <w:bookmarkStart w:id="5602" w:name="_Toc274153726"/>
      <w:bookmarkStart w:id="5603" w:name="_Toc274154053"/>
      <w:bookmarkStart w:id="5604" w:name="_Toc151723917"/>
      <w:r w:rsidRPr="003023A0">
        <w:rPr>
          <w:rFonts w:ascii="Arial" w:hAnsi="Arial" w:cs="Arial"/>
          <w:b/>
          <w:bCs/>
          <w:sz w:val="26"/>
          <w:szCs w:val="26"/>
          <w:u w:val="single"/>
          <w:rPrChange w:id="5605" w:author="John Clevenger" w:date="2023-11-18T17:16:00Z">
            <w:rPr/>
          </w:rPrChange>
        </w:rPr>
        <w:t>User Accounts</w:t>
      </w:r>
      <w:bookmarkEnd w:id="5600"/>
      <w:bookmarkEnd w:id="5601"/>
      <w:bookmarkEnd w:id="5602"/>
      <w:bookmarkEnd w:id="5603"/>
      <w:bookmarkEnd w:id="5604"/>
      <w:r w:rsidRPr="003023A0">
        <w:rPr>
          <w:rFonts w:ascii="Arial" w:hAnsi="Arial" w:cs="Arial"/>
          <w:b/>
          <w:bCs/>
          <w:sz w:val="26"/>
          <w:szCs w:val="26"/>
          <w:u w:val="single"/>
          <w:rPrChange w:id="5606" w:author="John Clevenger" w:date="2023-11-18T17:16:00Z">
            <w:rPr/>
          </w:rPrChange>
        </w:rPr>
        <w:t xml:space="preserve"> </w:t>
      </w:r>
    </w:p>
    <w:p w14:paraId="20DB7CF4" w14:textId="77777777" w:rsidR="00790BA7" w:rsidRPr="007D3139" w:rsidRDefault="00790BA7">
      <w:pPr>
        <w:rPr>
          <w:rFonts w:cs="Arial"/>
          <w:bCs/>
          <w:szCs w:val="26"/>
        </w:rPr>
        <w:pPrChange w:id="5607"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608" w:author="John Clevenger" w:date="2023-11-19T11:51:00Z">
          <w:pPr>
            <w:pStyle w:val="Heading3"/>
          </w:pPr>
        </w:pPrChange>
      </w:pPr>
      <w:bookmarkStart w:id="5609" w:name="_Toc261788199"/>
      <w:bookmarkStart w:id="5610" w:name="_Toc274153591"/>
      <w:bookmarkStart w:id="5611" w:name="_Toc274153727"/>
      <w:bookmarkStart w:id="5612" w:name="_Toc274154054"/>
      <w:bookmarkStart w:id="5613" w:name="_Toc151723918"/>
      <w:r w:rsidRPr="00790BA7">
        <w:rPr>
          <w:rFonts w:ascii="Arial" w:hAnsi="Arial" w:cs="Arial"/>
          <w:b/>
          <w:bCs/>
          <w:szCs w:val="24"/>
          <w:u w:val="single"/>
          <w:rPrChange w:id="5614" w:author="John Clevenger" w:date="2023-11-18T17:19:00Z">
            <w:rPr/>
          </w:rPrChange>
        </w:rPr>
        <w:t>Account Creation</w:t>
      </w:r>
      <w:bookmarkEnd w:id="5609"/>
      <w:bookmarkEnd w:id="5610"/>
      <w:bookmarkEnd w:id="5611"/>
      <w:bookmarkEnd w:id="5612"/>
      <w:bookmarkEnd w:id="5613"/>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615"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617" w:author="John Clevenger" w:date="2023-11-18T17:21:00Z"/>
        </w:rPr>
      </w:pPr>
      <w:ins w:id="5618" w:author="john" w:date="2020-11-28T01:10:00Z">
        <w:r w:rsidRPr="001B15E7">
          <w:t xml:space="preserve">Note:  </w:t>
        </w:r>
      </w:ins>
      <w:ins w:id="5619" w:author="john" w:date="2020-11-28T01:11:00Z">
        <w:r w:rsidRPr="001B15E7">
          <w:t>by default PC</w:t>
        </w:r>
        <w:r w:rsidRPr="001B15E7">
          <w:rPr>
            <w:vertAlign w:val="superscript"/>
            <w:rPrChange w:id="5620" w:author="john" w:date="2020-11-28T01:12:00Z">
              <w:rPr/>
            </w:rPrChange>
          </w:rPr>
          <w:t>2</w:t>
        </w:r>
        <w:r w:rsidRPr="001B15E7">
          <w:t xml:space="preserve"> only allows a </w:t>
        </w:r>
        <w:r w:rsidRPr="001B15E7">
          <w:rPr>
            <w:i/>
          </w:rPr>
          <w:t xml:space="preserve">single </w:t>
        </w:r>
      </w:ins>
      <w:ins w:id="5621" w:author="john" w:date="2020-11-28T01:12:00Z">
        <w:r>
          <w:t xml:space="preserve">login at a time for any account; if a second user logs into the same account using the same (valid) credentials, the first login session is automatically terminated </w:t>
        </w:r>
      </w:ins>
      <w:ins w:id="5622" w:author="john" w:date="2020-11-28T01:13:00Z">
        <w:r>
          <w:t xml:space="preserve">(this is a security feature to insure that teams are not using more than one computer to access the </w:t>
        </w:r>
      </w:ins>
      <w:ins w:id="5623" w:author="john" w:date="2020-11-28T01:14:00Z">
        <w:r w:rsidRPr="002D3AA9">
          <w:t>PC</w:t>
        </w:r>
        <w:r w:rsidRPr="002D3AA9">
          <w:rPr>
            <w:vertAlign w:val="superscript"/>
          </w:rPr>
          <w:t>2</w:t>
        </w:r>
        <w:r w:rsidRPr="002D3AA9">
          <w:t xml:space="preserve"> </w:t>
        </w:r>
      </w:ins>
      <w:ins w:id="5624" w:author="john" w:date="2020-11-28T01:13:00Z">
        <w:r>
          <w:t xml:space="preserve">system).  However, starting with Version 9.7, </w:t>
        </w:r>
      </w:ins>
      <w:ins w:id="5625" w:author="john" w:date="2020-11-28T01:14:00Z">
        <w:r w:rsidRPr="002D3AA9">
          <w:t>PC</w:t>
        </w:r>
        <w:r w:rsidRPr="002D3AA9">
          <w:rPr>
            <w:vertAlign w:val="superscript"/>
          </w:rPr>
          <w:t>2</w:t>
        </w:r>
        <w:r w:rsidRPr="002D3AA9">
          <w:t xml:space="preserve"> </w:t>
        </w:r>
      </w:ins>
      <w:ins w:id="5626" w:author="john" w:date="2020-11-28T01:18:00Z">
        <w:r>
          <w:t>provides</w:t>
        </w:r>
      </w:ins>
      <w:ins w:id="5627" w:author="john" w:date="2020-11-28T01:13:00Z">
        <w:r>
          <w:t xml:space="preserve"> the </w:t>
        </w:r>
      </w:ins>
      <w:ins w:id="5628" w:author="john" w:date="2020-11-28T01:18:00Z">
        <w:r>
          <w:t xml:space="preserve">ability for the </w:t>
        </w:r>
      </w:ins>
      <w:ins w:id="5629" w:author="john" w:date="2020-11-28T01:13:00Z">
        <w:r>
          <w:t xml:space="preserve">Contest Administrator to configure the system to </w:t>
        </w:r>
      </w:ins>
      <w:ins w:id="5630" w:author="john" w:date="2020-11-28T01:14:00Z">
        <w:r>
          <w:rPr>
            <w:i/>
          </w:rPr>
          <w:t xml:space="preserve">allow </w:t>
        </w:r>
        <w:r>
          <w:t xml:space="preserve">multiple logins </w:t>
        </w:r>
        <w:r>
          <w:rPr>
            <w:i/>
          </w:rPr>
          <w:t xml:space="preserve">for </w:t>
        </w:r>
        <w:r w:rsidRPr="001B15E7">
          <w:rPr>
            <w:i/>
            <w:u w:val="single"/>
            <w:rPrChange w:id="5631" w:author="john" w:date="2020-11-28T01:18:00Z">
              <w:rPr>
                <w:i/>
              </w:rPr>
            </w:rPrChange>
          </w:rPr>
          <w:t>team</w:t>
        </w:r>
        <w:r>
          <w:rPr>
            <w:i/>
          </w:rPr>
          <w:t xml:space="preserve"> accounts</w:t>
        </w:r>
        <w:r>
          <w:t xml:space="preserve">.  See the section on </w:t>
        </w:r>
      </w:ins>
      <w:ins w:id="5632" w:author="john" w:date="2020-11-28T01:18:00Z">
        <w:r w:rsidRPr="001B15E7">
          <w:rPr>
            <w:rFonts w:ascii="Arial" w:hAnsi="Arial" w:cs="Arial"/>
            <w:b/>
            <w:bCs/>
            <w:sz w:val="20"/>
            <w:rPrChange w:id="5633" w:author="john" w:date="2020-11-28T01:18:00Z">
              <w:rPr/>
            </w:rPrChange>
          </w:rPr>
          <w:t>Options (</w:t>
        </w:r>
      </w:ins>
      <w:ins w:id="5634" w:author="john" w:date="2020-11-28T01:14:00Z">
        <w:r w:rsidRPr="001B15E7">
          <w:rPr>
            <w:rFonts w:ascii="Arial" w:hAnsi="Arial" w:cs="Arial"/>
            <w:b/>
            <w:bCs/>
            <w:sz w:val="20"/>
            <w:rPrChange w:id="5635" w:author="john" w:date="2020-11-28T01:18:00Z">
              <w:rPr/>
            </w:rPrChange>
          </w:rPr>
          <w:t>Settings</w:t>
        </w:r>
      </w:ins>
      <w:ins w:id="5636" w:author="john" w:date="2020-11-28T01:18:00Z">
        <w:r w:rsidRPr="001B15E7">
          <w:rPr>
            <w:rFonts w:ascii="Arial" w:hAnsi="Arial" w:cs="Arial"/>
            <w:b/>
            <w:bCs/>
            <w:sz w:val="20"/>
            <w:rPrChange w:id="5637" w:author="john" w:date="2020-11-28T01:18:00Z">
              <w:rPr/>
            </w:rPrChange>
          </w:rPr>
          <w:t>)</w:t>
        </w:r>
      </w:ins>
      <w:ins w:id="5638" w:author="john" w:date="2020-11-28T01:14:00Z">
        <w:r>
          <w:t xml:space="preserve">, below, for details on </w:t>
        </w:r>
      </w:ins>
      <w:ins w:id="5639" w:author="john" w:date="2020-11-28T01:18:00Z">
        <w:r>
          <w:t>allowing multiple team logins</w:t>
        </w:r>
      </w:ins>
      <w:ins w:id="5640"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641" w:author="John Clevenger" w:date="2023-11-19T11:52:00Z">
          <w:pPr>
            <w:pStyle w:val="Heading3"/>
          </w:pPr>
        </w:pPrChange>
      </w:pPr>
      <w:bookmarkStart w:id="5642" w:name="_Toc261788200"/>
      <w:bookmarkStart w:id="5643" w:name="_Toc274153592"/>
      <w:bookmarkStart w:id="5644" w:name="_Toc274153728"/>
      <w:bookmarkStart w:id="5645" w:name="_Toc274154055"/>
      <w:bookmarkStart w:id="5646" w:name="_Toc151723919"/>
      <w:r w:rsidRPr="00790BA7">
        <w:rPr>
          <w:rFonts w:ascii="Arial" w:hAnsi="Arial" w:cs="Arial"/>
          <w:b/>
          <w:bCs/>
          <w:szCs w:val="24"/>
          <w:u w:val="single"/>
          <w:rPrChange w:id="5647" w:author="John Clevenger" w:date="2023-11-18T17:20:00Z">
            <w:rPr/>
          </w:rPrChange>
        </w:rPr>
        <w:t>Account Names and Passwords</w:t>
      </w:r>
      <w:bookmarkEnd w:id="5642"/>
      <w:bookmarkEnd w:id="5643"/>
      <w:bookmarkEnd w:id="5644"/>
      <w:bookmarkEnd w:id="5645"/>
      <w:bookmarkEnd w:id="5646"/>
    </w:p>
    <w:p w14:paraId="5E6AB0FA" w14:textId="49013A34" w:rsidR="00481474" w:rsidRDefault="00481474" w:rsidP="005374B3">
      <w:pPr>
        <w:pStyle w:val="BodyTextIndent3"/>
        <w:spacing w:before="240"/>
        <w:ind w:left="360"/>
        <w:rPr>
          <w:ins w:id="5648" w:author="John Clevenger" w:date="2023-11-18T18:11:00Z"/>
          <w:sz w:val="24"/>
        </w:rPr>
      </w:pPr>
      <w:r>
        <w:rPr>
          <w:sz w:val="24"/>
        </w:rPr>
        <w:t>Each generated account will be created with a password</w:t>
      </w:r>
      <w:ins w:id="5649" w:author="John Clevenger" w:date="2023-11-18T17:33:00Z">
        <w:r w:rsidR="007B6F13">
          <w:rPr>
            <w:sz w:val="24"/>
          </w:rPr>
          <w:t xml:space="preserve">; </w:t>
        </w:r>
      </w:ins>
      <w:del w:id="5650" w:author="John Clevenger" w:date="2023-11-18T17:33:00Z">
        <w:r w:rsidDel="007B6F13">
          <w:rPr>
            <w:sz w:val="24"/>
          </w:rPr>
          <w:delText xml:space="preserve">, but at present </w:delText>
        </w:r>
      </w:del>
      <w:r>
        <w:rPr>
          <w:sz w:val="24"/>
        </w:rPr>
        <w:t xml:space="preserve">the default </w:t>
      </w:r>
      <w:del w:id="5651" w:author="John Clevenger" w:date="2023-11-18T17:33:00Z">
        <w:r w:rsidDel="007B6F13">
          <w:rPr>
            <w:sz w:val="24"/>
          </w:rPr>
          <w:delText xml:space="preserve">(only available) specification </w:delText>
        </w:r>
      </w:del>
      <w:r>
        <w:rPr>
          <w:sz w:val="24"/>
        </w:rPr>
        <w:t>for passwords on newly-generated accounts is “Passwords same as Account Name”</w:t>
      </w:r>
      <w:ins w:id="5652" w:author="John Clevenger" w:date="2023-11-18T17:40:00Z">
        <w:r w:rsidR="007B6F13">
          <w:rPr>
            <w:sz w:val="24"/>
          </w:rPr>
          <w:t>.</w:t>
        </w:r>
      </w:ins>
      <w:ins w:id="5653" w:author="John Clevenger" w:date="2023-11-18T17:37:00Z">
        <w:r w:rsidR="007B6F13">
          <w:rPr>
            <w:sz w:val="24"/>
          </w:rPr>
          <w:t xml:space="preserve"> </w:t>
        </w:r>
      </w:ins>
      <w:moveToRangeStart w:id="5654" w:author="John Clevenger" w:date="2023-11-18T17:40:00Z" w:name="move151221632"/>
      <w:moveTo w:id="5655" w:author="John Clevenger" w:date="2023-11-18T17:40:00Z">
        <w:r w:rsidR="007B6F13">
          <w:rPr>
            <w:sz w:val="24"/>
          </w:rPr>
          <w:t>This means for example that the password for the account “</w:t>
        </w:r>
        <w:r w:rsidR="007B6F13" w:rsidRPr="007B6F13">
          <w:rPr>
            <w:b/>
            <w:bCs/>
            <w:sz w:val="24"/>
            <w:rPrChange w:id="5656" w:author="John Clevenger" w:date="2023-11-18T17:40:00Z">
              <w:rPr>
                <w:sz w:val="24"/>
              </w:rPr>
            </w:rPrChange>
          </w:rPr>
          <w:t>team1</w:t>
        </w:r>
        <w:r w:rsidR="007B6F13">
          <w:rPr>
            <w:sz w:val="24"/>
          </w:rPr>
          <w:t>” is “</w:t>
        </w:r>
        <w:r w:rsidR="007B6F13" w:rsidRPr="007B6F13">
          <w:rPr>
            <w:b/>
            <w:bCs/>
            <w:sz w:val="24"/>
            <w:rPrChange w:id="5657" w:author="John Clevenger" w:date="2023-11-18T17:40:00Z">
              <w:rPr>
                <w:sz w:val="24"/>
              </w:rPr>
            </w:rPrChange>
          </w:rPr>
          <w:t>team1</w:t>
        </w:r>
        <w:r w:rsidR="007B6F13">
          <w:rPr>
            <w:sz w:val="24"/>
          </w:rPr>
          <w:t>”; the password for the account “</w:t>
        </w:r>
        <w:r w:rsidR="007B6F13" w:rsidRPr="007B6F13">
          <w:rPr>
            <w:b/>
            <w:bCs/>
            <w:sz w:val="24"/>
            <w:rPrChange w:id="5658" w:author="John Clevenger" w:date="2023-11-18T17:40:00Z">
              <w:rPr>
                <w:sz w:val="24"/>
              </w:rPr>
            </w:rPrChange>
          </w:rPr>
          <w:t>judge1</w:t>
        </w:r>
        <w:r w:rsidR="007B6F13">
          <w:rPr>
            <w:sz w:val="24"/>
          </w:rPr>
          <w:t>” is “</w:t>
        </w:r>
        <w:r w:rsidR="007B6F13" w:rsidRPr="007B6F13">
          <w:rPr>
            <w:b/>
            <w:bCs/>
            <w:sz w:val="24"/>
            <w:rPrChange w:id="5659" w:author="John Clevenger" w:date="2023-11-18T17:40:00Z">
              <w:rPr>
                <w:sz w:val="24"/>
              </w:rPr>
            </w:rPrChange>
          </w:rPr>
          <w:t>judge1</w:t>
        </w:r>
        <w:r w:rsidR="007B6F13">
          <w:rPr>
            <w:sz w:val="24"/>
          </w:rPr>
          <w:t xml:space="preserve">”; etc. </w:t>
        </w:r>
        <w:del w:id="5660" w:author="John Clevenger" w:date="2023-11-18T17:40:00Z">
          <w:r w:rsidR="007B6F13" w:rsidDel="007B6F13">
            <w:rPr>
              <w:sz w:val="24"/>
            </w:rPr>
            <w:delText xml:space="preserve">     </w:delText>
          </w:r>
        </w:del>
      </w:moveTo>
      <w:moveToRangeEnd w:id="5654"/>
      <w:ins w:id="5661" w:author="John Clevenger" w:date="2023-11-18T17:36:00Z">
        <w:r w:rsidR="007B6F13">
          <w:rPr>
            <w:sz w:val="24"/>
          </w:rPr>
          <w:t>(</w:t>
        </w:r>
      </w:ins>
      <w:ins w:id="5662" w:author="John Clevenger" w:date="2023-11-18T17:37:00Z">
        <w:r w:rsidR="007B6F13">
          <w:rPr>
            <w:sz w:val="24"/>
          </w:rPr>
          <w:t>T</w:t>
        </w:r>
      </w:ins>
      <w:ins w:id="5663" w:author="John Clevenger" w:date="2023-11-18T17:36:00Z">
        <w:r w:rsidR="007B6F13">
          <w:rPr>
            <w:sz w:val="24"/>
          </w:rPr>
          <w:t xml:space="preserve">hese are sometimes referred to as “joe passwords”, because the password for </w:t>
        </w:r>
      </w:ins>
      <w:ins w:id="5664" w:author="John Clevenger" w:date="2023-11-18T17:37:00Z">
        <w:r w:rsidR="007B6F13">
          <w:rPr>
            <w:sz w:val="24"/>
          </w:rPr>
          <w:t xml:space="preserve">a </w:t>
        </w:r>
      </w:ins>
      <w:ins w:id="5665" w:author="John Clevenger" w:date="2023-11-18T17:41:00Z">
        <w:r w:rsidR="007B6F13">
          <w:rPr>
            <w:sz w:val="24"/>
          </w:rPr>
          <w:t>[</w:t>
        </w:r>
      </w:ins>
      <w:ins w:id="5666" w:author="John Clevenger" w:date="2023-11-18T17:37:00Z">
        <w:r w:rsidR="007B6F13">
          <w:rPr>
            <w:sz w:val="24"/>
          </w:rPr>
          <w:t>hypothetical</w:t>
        </w:r>
      </w:ins>
      <w:ins w:id="5667" w:author="John Clevenger" w:date="2023-11-18T17:41:00Z">
        <w:r w:rsidR="007B6F13">
          <w:rPr>
            <w:sz w:val="24"/>
          </w:rPr>
          <w:t>]</w:t>
        </w:r>
      </w:ins>
      <w:ins w:id="5668" w:author="John Clevenger" w:date="2023-11-18T17:37:00Z">
        <w:r w:rsidR="007B6F13">
          <w:rPr>
            <w:sz w:val="24"/>
          </w:rPr>
          <w:t xml:space="preserve"> </w:t>
        </w:r>
      </w:ins>
      <w:ins w:id="5669" w:author="John Clevenger" w:date="2023-11-18T17:36:00Z">
        <w:r w:rsidR="007B6F13">
          <w:rPr>
            <w:sz w:val="24"/>
          </w:rPr>
          <w:t>user “</w:t>
        </w:r>
        <w:r w:rsidR="007B6F13" w:rsidRPr="007B6F13">
          <w:rPr>
            <w:b/>
            <w:bCs/>
            <w:sz w:val="24"/>
            <w:rPrChange w:id="5670" w:author="John Clevenger" w:date="2023-11-18T17:39:00Z">
              <w:rPr>
                <w:sz w:val="24"/>
              </w:rPr>
            </w:rPrChange>
          </w:rPr>
          <w:t>joe</w:t>
        </w:r>
        <w:r w:rsidR="007B6F13">
          <w:rPr>
            <w:sz w:val="24"/>
          </w:rPr>
          <w:t>” is “</w:t>
        </w:r>
        <w:r w:rsidR="007B6F13" w:rsidRPr="007B6F13">
          <w:rPr>
            <w:b/>
            <w:bCs/>
            <w:sz w:val="24"/>
            <w:rPrChange w:id="5671" w:author="John Clevenger" w:date="2023-11-18T17:39:00Z">
              <w:rPr>
                <w:sz w:val="24"/>
              </w:rPr>
            </w:rPrChange>
          </w:rPr>
          <w:t>joe</w:t>
        </w:r>
        <w:r w:rsidR="007B6F13">
          <w:rPr>
            <w:sz w:val="24"/>
          </w:rPr>
          <w:t>”</w:t>
        </w:r>
      </w:ins>
      <w:ins w:id="5672" w:author="John Clevenger" w:date="2023-11-18T17:41:00Z">
        <w:r w:rsidR="007B6F13">
          <w:rPr>
            <w:sz w:val="24"/>
          </w:rPr>
          <w:t>.</w:t>
        </w:r>
      </w:ins>
      <w:ins w:id="5673" w:author="John Clevenger" w:date="2023-11-18T17:36:00Z">
        <w:r w:rsidR="007B6F13">
          <w:rPr>
            <w:sz w:val="24"/>
          </w:rPr>
          <w:t>)</w:t>
        </w:r>
      </w:ins>
      <w:ins w:id="5674" w:author="John Clevenger" w:date="2023-11-18T17:35:00Z">
        <w:r w:rsidR="007B6F13">
          <w:rPr>
            <w:rStyle w:val="FootnoteReference"/>
            <w:sz w:val="24"/>
          </w:rPr>
          <w:footnoteReference w:id="23"/>
        </w:r>
      </w:ins>
      <w:del w:id="5682" w:author="John Clevenger" w:date="2023-11-18T17:41:00Z">
        <w:r w:rsidDel="007B6F13">
          <w:rPr>
            <w:sz w:val="24"/>
          </w:rPr>
          <w:delText>.</w:delText>
        </w:r>
      </w:del>
      <w:r>
        <w:rPr>
          <w:sz w:val="24"/>
        </w:rPr>
        <w:t xml:space="preserve">  </w:t>
      </w:r>
      <w:moveFromRangeStart w:id="5683" w:author="John Clevenger" w:date="2023-11-18T17:40:00Z" w:name="move151221632"/>
      <w:moveFrom w:id="5684" w:author="John Clevenger" w:date="2023-11-18T17:40:00Z">
        <w:r w:rsidDel="007B6F13">
          <w:rPr>
            <w:sz w:val="24"/>
          </w:rPr>
          <w:t xml:space="preserve">This means for example that the password for the account “team1” is “team1”; the password for the account “judge1” is “judge1”; etc.    </w:t>
        </w:r>
      </w:moveFrom>
      <w:moveFromRangeEnd w:id="5683"/>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685" w:author="John Clevenger" w:date="2023-11-18T18:11:00Z"/>
          <w:noProof/>
        </w:rPr>
      </w:pPr>
      <w:moveToRangeStart w:id="5686" w:author="John Clevenger" w:date="2023-11-18T18:11:00Z" w:name="move151223490"/>
      <w:moveTo w:id="5687"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686"/>
    <w:p w14:paraId="5ED3A74C" w14:textId="54A88C07" w:rsidR="00E51823" w:rsidDel="00E51823" w:rsidRDefault="008144E1" w:rsidP="005374B3">
      <w:pPr>
        <w:pStyle w:val="BodyTextIndent3"/>
        <w:spacing w:before="240"/>
        <w:ind w:left="360"/>
        <w:rPr>
          <w:del w:id="5688" w:author="John Clevenger" w:date="2023-11-18T18:11:00Z"/>
          <w:sz w:val="24"/>
        </w:rPr>
      </w:pPr>
      <w:ins w:id="5689" w:author="John Clevenger [2]" w:date="2023-11-22T19:43:00Z">
        <w:r>
          <w:rPr>
            <w:noProof/>
          </w:rPr>
          <w:lastRenderedPageBreak/>
          <w:drawing>
            <wp:anchor distT="0" distB="0" distL="114300" distR="114300" simplePos="0" relativeHeight="251668480" behindDoc="0" locked="0" layoutInCell="1" allowOverlap="1" wp14:anchorId="756A83A2" wp14:editId="72516A85">
              <wp:simplePos x="0" y="0"/>
              <wp:positionH relativeFrom="column">
                <wp:posOffset>249093</wp:posOffset>
              </wp:positionH>
              <wp:positionV relativeFrom="paragraph">
                <wp:posOffset>93634</wp:posOffset>
              </wp:positionV>
              <wp:extent cx="555434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
                      <pic:cNvPicPr/>
                    </pic:nvPicPr>
                    <pic:blipFill>
                      <a:blip r:embed="rId32">
                        <a:extLst>
                          <a:ext uri="{28A0092B-C50C-407E-A947-70E740481C1C}">
                            <a14:useLocalDpi xmlns:a14="http://schemas.microsoft.com/office/drawing/2010/main" val="0"/>
                          </a:ext>
                        </a:extLst>
                      </a:blip>
                      <a:stretch>
                        <a:fillRect/>
                      </a:stretch>
                    </pic:blipFill>
                    <pic:spPr>
                      <a:xfrm>
                        <a:off x="0" y="0"/>
                        <a:ext cx="5554345" cy="3217545"/>
                      </a:xfrm>
                      <a:prstGeom prst="rect">
                        <a:avLst/>
                      </a:prstGeom>
                    </pic:spPr>
                  </pic:pic>
                </a:graphicData>
              </a:graphic>
              <wp14:sizeRelH relativeFrom="page">
                <wp14:pctWidth>0</wp14:pctWidth>
              </wp14:sizeRelH>
              <wp14:sizeRelV relativeFrom="page">
                <wp14:pctHeight>0</wp14:pctHeight>
              </wp14:sizeRelV>
            </wp:anchor>
          </w:drawing>
        </w:r>
      </w:ins>
      <w:ins w:id="5690" w:author="John Clevenger" w:date="2023-11-18T17:31:00Z">
        <w:r>
          <w:rPr>
            <w:noProof/>
          </w:rPr>
          <w:drawing>
            <wp:anchor distT="0" distB="0" distL="114300" distR="114300" simplePos="0" relativeHeight="251650048" behindDoc="0" locked="0" layoutInCell="1" allowOverlap="1" wp14:anchorId="180CA4DF" wp14:editId="6110BE56">
              <wp:simplePos x="0" y="0"/>
              <wp:positionH relativeFrom="column">
                <wp:posOffset>769678</wp:posOffset>
              </wp:positionH>
              <wp:positionV relativeFrom="paragraph">
                <wp:posOffset>4395066</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691" w:author="John Clevenger" w:date="2023-11-18T17:44:00Z">
        <w:del w:id="5692" w:author="John Clevenger [2]" w:date="2023-11-22T19:42:00Z">
          <w:r w:rsidDel="008144E1">
            <w:rPr>
              <w:noProof/>
            </w:rPr>
            <w:drawing>
              <wp:anchor distT="0" distB="0" distL="114300" distR="114300" simplePos="0" relativeHeight="251655168"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693" w:author="John Clevenger" w:date="2023-11-18T17:44:00Z">
        <w:r w:rsidR="00A92296" w:rsidDel="00E9636C">
          <w:rPr>
            <w:noProof/>
          </w:rPr>
          <w:drawing>
            <wp:anchor distT="0" distB="0" distL="114300" distR="114300" simplePos="0" relativeHeight="251602944" behindDoc="0" locked="0" layoutInCell="1" allowOverlap="1" wp14:anchorId="3D5346B9" wp14:editId="52C76C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694" w:author="John Clevenger" w:date="2023-11-20T09:44:00Z">
        <w:r w:rsidR="001562E6">
          <w:rPr>
            <w:sz w:val="24"/>
          </w:rPr>
          <w:t xml:space="preserve"> (or double-click on the acc</w:t>
        </w:r>
      </w:ins>
      <w:ins w:id="5695"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696" w:author="John Clevenger [2]" w:date="2022-12-17T15:16:00Z"/>
          <w:noProof/>
        </w:rPr>
      </w:pPr>
      <w:ins w:id="5697" w:author="John Clevenger" w:date="2023-11-18T17:31:00Z">
        <w:r w:rsidDel="00B82074">
          <w:rPr>
            <w:noProof/>
          </w:rPr>
          <w:lastRenderedPageBreak/>
          <w:t xml:space="preserve"> </w:t>
        </w:r>
      </w:ins>
      <w:ins w:id="5698" w:author="John Clevenger" w:date="2023-11-18T17:44:00Z">
        <w:r w:rsidR="00E9636C" w:rsidDel="00B82074">
          <w:rPr>
            <w:noProof/>
          </w:rPr>
          <w:t xml:space="preserve"> </w:t>
        </w:r>
      </w:ins>
      <w:del w:id="5699" w:author="John Clevenger" w:date="2023-11-18T17:31:00Z">
        <w:r w:rsidR="001C005D" w:rsidDel="00B82074">
          <w:rPr>
            <w:noProof/>
          </w:rPr>
          <w:drawing>
            <wp:anchor distT="0" distB="0" distL="114300" distR="114300" simplePos="0" relativeHeight="251580416" behindDoc="0" locked="0" layoutInCell="1" allowOverlap="1" wp14:anchorId="5A7731FA" wp14:editId="7949377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700" w:author="John Clevenger" w:date="2023-11-20T09:48:00Z"/>
          <w:noProof/>
        </w:rPr>
        <w:pPrChange w:id="5701"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702"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703" w:author="John Clevenger [2]" w:date="2022-12-17T15:09:00Z">
        <w:r>
          <w:rPr>
            <w:noProof/>
          </w:rPr>
          <w:t xml:space="preserve">The “Permissions/Abilities” area on the right side of the </w:t>
        </w:r>
        <w:r w:rsidRPr="00AC7D0D">
          <w:rPr>
            <w:rFonts w:ascii="Arial" w:hAnsi="Arial" w:cs="Arial"/>
            <w:b/>
            <w:bCs/>
            <w:sz w:val="20"/>
            <w:rPrChange w:id="5704" w:author="John Clevenger [2]" w:date="2022-12-17T15:10:00Z">
              <w:rPr>
                <w:noProof/>
              </w:rPr>
            </w:rPrChange>
          </w:rPr>
          <w:t>Edit Account</w:t>
        </w:r>
        <w:r>
          <w:rPr>
            <w:noProof/>
          </w:rPr>
          <w:t xml:space="preserve"> screen</w:t>
        </w:r>
      </w:ins>
      <w:ins w:id="5705" w:author="John Clevenger [2]" w:date="2022-12-17T15:10:00Z">
        <w:r>
          <w:rPr>
            <w:noProof/>
          </w:rPr>
          <w:t xml:space="preserve"> identifies the “permissions” assoc</w:t>
        </w:r>
      </w:ins>
      <w:ins w:id="5706" w:author="John Clevenger [2]" w:date="2022-12-17T15:11:00Z">
        <w:r>
          <w:rPr>
            <w:noProof/>
          </w:rPr>
          <w:t>iated with the selected account.  Checking the box next to a permission grants that permission to the account; unchecking the box denies that permission for that account.</w:t>
        </w:r>
      </w:ins>
      <w:ins w:id="5707" w:author="John Clevenger [2]" w:date="2022-12-17T15:17:00Z">
        <w:r>
          <w:rPr>
            <w:noProof/>
          </w:rPr>
          <w:t xml:space="preserve">  </w:t>
        </w:r>
        <w:r>
          <w:t xml:space="preserve">Permissions can also be enabled and disabled using YAML load files; see the chapter on </w:t>
        </w:r>
        <w:r w:rsidRPr="00AC7D0D">
          <w:rPr>
            <w:rStyle w:val="ButtonText"/>
            <w:rPrChange w:id="5708"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709" w:author="John Clevenger [2]" w:date="2022-12-17T15:14:00Z">
        <w:r w:rsidDel="00AC7D0D">
          <w:rPr>
            <w:noProof/>
          </w:rPr>
          <w:delText xml:space="preserve">The </w:delText>
        </w:r>
        <w:r w:rsidR="00B51610" w:rsidDel="00AC7D0D">
          <w:rPr>
            <w:noProof/>
          </w:rPr>
          <w:delText>Permission</w:delText>
        </w:r>
      </w:del>
      <w:ins w:id="5710" w:author="John Clevenger [2]" w:date="2022-12-17T15:14:00Z">
        <w:r w:rsidR="00AC7D0D">
          <w:rPr>
            <w:noProof/>
          </w:rPr>
          <w:t>One p</w:t>
        </w:r>
      </w:ins>
      <w:ins w:id="5711"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712" w:author="John Clevenger [2]" w:date="2022-12-17T15:15:00Z">
        <w:r w:rsidDel="00AC7D0D">
          <w:rPr>
            <w:noProof/>
          </w:rPr>
          <w:delText xml:space="preserve">checkbox </w:delText>
        </w:r>
      </w:del>
      <w:ins w:id="5713" w:author="John Clevenger [2]" w:date="2022-12-17T15:15:00Z">
        <w:r w:rsidR="00AC7D0D">
          <w:rPr>
            <w:noProof/>
          </w:rPr>
          <w:t xml:space="preserve">permission, </w:t>
        </w:r>
      </w:ins>
      <w:ins w:id="5714" w:author="John Clevenger [2]" w:date="2022-12-17T15:16:00Z">
        <w:r w:rsidR="00AC7D0D">
          <w:rPr>
            <w:noProof/>
          </w:rPr>
          <w:t xml:space="preserve">which </w:t>
        </w:r>
      </w:ins>
      <w:r>
        <w:rPr>
          <w:noProof/>
        </w:rPr>
        <w:t>determines whether a team account will be considered in computing the scoreboard standings;</w:t>
      </w:r>
      <w:ins w:id="5715"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5725"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5726" w:author="John Clevenger" w:date="2023-11-18T17:50:00Z"/>
        </w:rPr>
      </w:pPr>
      <w:ins w:id="5727" w:author="John Clevenger" w:date="2023-11-18T17:48:00Z">
        <w:r>
          <w:t>The “Alias” field can be used to assign an arbitrary alias to a team.  Judge account</w:t>
        </w:r>
      </w:ins>
      <w:ins w:id="5728" w:author="John Clevenger" w:date="2023-11-18T17:49:00Z">
        <w:r>
          <w:t xml:space="preserve">s can be configured such that aliases (rather than real team names or numbers) appear on judge client displays </w:t>
        </w:r>
      </w:ins>
      <w:ins w:id="5729" w:author="John Clevenger" w:date="2023-11-18T17:48:00Z">
        <w:r>
          <w:t xml:space="preserve">to ensure </w:t>
        </w:r>
      </w:ins>
      <w:ins w:id="5730" w:author="John Clevenger" w:date="2023-11-18T17:49:00Z">
        <w:r>
          <w:t xml:space="preserve">team </w:t>
        </w:r>
      </w:ins>
      <w:ins w:id="5731" w:author="John Clevenger" w:date="2023-11-18T17:50:00Z">
        <w:r>
          <w:t>anonymity during the judging process.</w:t>
        </w:r>
      </w:ins>
    </w:p>
    <w:p w14:paraId="76ECD40A" w14:textId="2DB5A75F" w:rsidR="00E9636C" w:rsidRDefault="00E9636C" w:rsidP="005374B3">
      <w:pPr>
        <w:spacing w:before="240"/>
        <w:ind w:left="360" w:firstLine="720"/>
        <w:jc w:val="both"/>
      </w:pPr>
      <w:ins w:id="5732" w:author="John Clevenger" w:date="2023-11-18T17:52:00Z">
        <w:r>
          <w:t>The “Scoring Adjustment” field can be used to apply a scoring bias to a particular team (this might be desired, for example, if a team start</w:t>
        </w:r>
      </w:ins>
      <w:ins w:id="5733" w:author="John Clevenger" w:date="2023-11-18T17:53:00Z">
        <w:r>
          <w:t xml:space="preserve">ed the contest late).  The value specified in a team’s Scoring Adjustment is automatically added to that team’s penalty points on the </w:t>
        </w:r>
      </w:ins>
      <w:ins w:id="5734" w:author="John Clevenger" w:date="2023-11-18T17:54:00Z">
        <w:r>
          <w:t>PC</w:t>
        </w:r>
        <w:r w:rsidRPr="00E9636C">
          <w:rPr>
            <w:vertAlign w:val="superscript"/>
            <w:rPrChange w:id="5735"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736" w:author="John Clevenger" w:date="2023-11-18T18:11:00Z"/>
          <w:noProof/>
        </w:rPr>
      </w:pPr>
      <w:moveFromRangeStart w:id="5737" w:author="John Clevenger" w:date="2023-11-18T18:11:00Z" w:name="move151223490"/>
      <w:moveFrom w:id="5738"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737"/>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39" w:author="John Clevenger" w:date="2023-11-19T11:52:00Z">
          <w:pPr>
            <w:pStyle w:val="Heading3"/>
          </w:pPr>
        </w:pPrChange>
      </w:pPr>
      <w:bookmarkStart w:id="5740" w:name="_Toc261788201"/>
      <w:bookmarkStart w:id="5741" w:name="_Toc274153593"/>
      <w:bookmarkStart w:id="5742" w:name="_Toc274153729"/>
      <w:bookmarkStart w:id="5743" w:name="_Toc274154056"/>
      <w:bookmarkStart w:id="5744" w:name="_Toc151723920"/>
      <w:r w:rsidRPr="001D0C58">
        <w:rPr>
          <w:rFonts w:ascii="Arial" w:hAnsi="Arial" w:cs="Arial"/>
          <w:b/>
          <w:bCs/>
          <w:szCs w:val="24"/>
          <w:u w:val="single"/>
          <w:rPrChange w:id="5745" w:author="John Clevenger" w:date="2023-11-18T17:55:00Z">
            <w:rPr/>
          </w:rPrChange>
        </w:rPr>
        <w:lastRenderedPageBreak/>
        <w:t>Loading Account Data</w:t>
      </w:r>
      <w:bookmarkEnd w:id="5740"/>
      <w:bookmarkEnd w:id="5741"/>
      <w:bookmarkEnd w:id="5742"/>
      <w:bookmarkEnd w:id="5743"/>
      <w:bookmarkEnd w:id="5744"/>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746" w:author="John Clevenger" w:date="2023-11-20T09:52:00Z">
        <w:r w:rsidDel="0019509E">
          <w:delText>the data “</w:delText>
        </w:r>
      </w:del>
      <w:ins w:id="5747" w:author="John Clevenger" w:date="2023-11-20T09:52:00Z">
        <w:r w:rsidR="0019509E">
          <w:t>account data</w:t>
        </w:r>
      </w:ins>
      <w:ins w:id="5748" w:author="John Clevenger" w:date="2023-11-20T09:56:00Z">
        <w:r w:rsidR="0019509E">
          <w:t xml:space="preserve"> information</w:t>
        </w:r>
      </w:ins>
      <w:ins w:id="5749" w:author="John Clevenger" w:date="2023-11-20T09:52:00Z">
        <w:r w:rsidR="0019509E">
          <w:t xml:space="preserve"> </w:t>
        </w:r>
      </w:ins>
      <w:ins w:id="5750" w:author="John Clevenger" w:date="2023-11-20T09:56:00Z">
        <w:r w:rsidR="0019509E">
          <w:t>in a file</w:t>
        </w:r>
      </w:ins>
      <w:ins w:id="5751" w:author="John Clevenger" w:date="2023-11-20T09:52:00Z">
        <w:r w:rsidR="0019509E">
          <w:t xml:space="preserve"> </w:t>
        </w:r>
      </w:ins>
      <w:del w:id="5752" w:author="John Clevenger" w:date="2023-11-20T09:53:00Z">
        <w:r w:rsidDel="0019509E">
          <w:delText>offline</w:delText>
        </w:r>
      </w:del>
      <w:del w:id="5753" w:author="John Clevenger" w:date="2023-11-20T09:52:00Z">
        <w:r w:rsidDel="0019509E">
          <w:delText>”</w:delText>
        </w:r>
      </w:del>
      <w:del w:id="5754" w:author="John Clevenger" w:date="2023-11-20T09:53:00Z">
        <w:r w:rsidDel="0019509E">
          <w:delText xml:space="preserve"> </w:delText>
        </w:r>
      </w:del>
      <w:r>
        <w:t>ahead of time and then load it into PC</w:t>
      </w:r>
      <w:r>
        <w:rPr>
          <w:vertAlign w:val="superscript"/>
        </w:rPr>
        <w:t>2</w:t>
      </w:r>
      <w:r>
        <w:t xml:space="preserve">. </w:t>
      </w:r>
      <w:ins w:id="5755" w:author="John Clevenger" w:date="2023-11-20T09:59:00Z">
        <w:r w:rsidR="0019509E">
          <w:t xml:space="preserve"> This can be done i</w:t>
        </w:r>
      </w:ins>
      <w:ins w:id="5756" w:author="John Clevenger" w:date="2023-11-20T10:00:00Z">
        <w:r w:rsidR="0019509E">
          <w:t>n two ways.</w:t>
        </w:r>
      </w:ins>
      <w:r>
        <w:t xml:space="preserve">  </w:t>
      </w:r>
      <w:del w:id="5757" w:author="John Clevenger" w:date="2023-11-20T09:53:00Z">
        <w:r w:rsidDel="0019509E">
          <w:delText xml:space="preserve">This can be done by preparing an </w:delText>
        </w:r>
      </w:del>
      <w:del w:id="5758" w:author="John Clevenger" w:date="2023-11-20T09:54:00Z">
        <w:r w:rsidDel="0019509E">
          <w:delText>“</w:delText>
        </w:r>
      </w:del>
      <w:r w:rsidR="0019509E">
        <w:t xml:space="preserve">Account </w:t>
      </w:r>
      <w:r>
        <w:t>data</w:t>
      </w:r>
      <w:del w:id="5759" w:author="John Clevenger" w:date="2023-11-20T09:54:00Z">
        <w:r w:rsidDel="0019509E">
          <w:delText>”</w:delText>
        </w:r>
      </w:del>
      <w:r>
        <w:t xml:space="preserve"> fi</w:t>
      </w:r>
      <w:r w:rsidR="00981DE9">
        <w:t>le</w:t>
      </w:r>
      <w:ins w:id="5760" w:author="John Clevenger" w:date="2023-11-20T09:53:00Z">
        <w:r w:rsidR="0019509E">
          <w:t xml:space="preserve">s can be </w:t>
        </w:r>
      </w:ins>
      <w:ins w:id="5761" w:author="John Clevenger" w:date="2023-11-20T09:57:00Z">
        <w:r w:rsidR="0019509E">
          <w:t xml:space="preserve">manually </w:t>
        </w:r>
      </w:ins>
      <w:ins w:id="5762" w:author="John Clevenger" w:date="2023-11-20T09:53:00Z">
        <w:r w:rsidR="0019509E">
          <w:t>loaded</w:t>
        </w:r>
      </w:ins>
      <w:r w:rsidR="00981DE9">
        <w:t xml:space="preserve"> </w:t>
      </w:r>
      <w:del w:id="5763"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764" w:author="John Clevenger" w:date="2023-11-20T09:56:00Z">
            <w:rPr/>
          </w:rPrChange>
        </w:rPr>
        <w:t>Accounts</w:t>
      </w:r>
      <w:r w:rsidR="00981DE9">
        <w:t xml:space="preserve"> tab</w:t>
      </w:r>
      <w:del w:id="5765" w:author="John Clevenger" w:date="2023-11-20T09:57:00Z">
        <w:r w:rsidR="00981DE9" w:rsidDel="0019509E">
          <w:delText xml:space="preserve"> </w:delText>
        </w:r>
        <w:r w:rsidDel="0019509E">
          <w:delText>load the data into the system</w:delText>
        </w:r>
      </w:del>
      <w:r>
        <w:t>.</w:t>
      </w:r>
      <w:ins w:id="5766"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r w:rsidR="0019509E" w:rsidRPr="0019509E">
          <w:rPr>
            <w:rStyle w:val="ButtonText"/>
            <w:rPrChange w:id="5767" w:author="John Clevenger" w:date="2023-11-20T09:58:00Z">
              <w:rPr>
                <w:rFonts w:ascii="Segoe UI" w:hAnsi="Segoe UI" w:cs="Segoe UI"/>
                <w:b/>
                <w:bCs/>
                <w:sz w:val="18"/>
                <w:szCs w:val="18"/>
              </w:rPr>
            </w:rPrChange>
          </w:rPr>
          <w:t>accounts_load.tsv</w:t>
        </w:r>
        <w:r w:rsidR="0019509E" w:rsidRPr="0019509E">
          <w:rPr>
            <w:rPrChange w:id="5768" w:author="John Clevenger" w:date="2023-11-20T09:59:00Z">
              <w:rPr>
                <w:rFonts w:ascii="Segoe UI" w:hAnsi="Segoe UI" w:cs="Segoe UI"/>
                <w:sz w:val="18"/>
                <w:szCs w:val="18"/>
              </w:rPr>
            </w:rPrChange>
          </w:rPr>
          <w:t xml:space="preserve">; </w:t>
        </w:r>
        <w:r w:rsidR="0019509E" w:rsidRPr="0019509E">
          <w:rPr>
            <w:rPrChange w:id="5769" w:author="John Clevenger" w:date="2023-11-20T09:59:00Z">
              <w:rPr>
                <w:sz w:val="20"/>
              </w:rPr>
            </w:rPrChange>
          </w:rPr>
          <w:t xml:space="preserve">if such a file is found it will </w:t>
        </w:r>
        <w:r w:rsidR="0019509E" w:rsidRPr="0019509E">
          <w:rPr>
            <w:i/>
            <w:iCs/>
            <w:rPrChange w:id="5770" w:author="John Clevenger" w:date="2023-11-20T09:59:00Z">
              <w:rPr>
                <w:i/>
                <w:iCs/>
                <w:sz w:val="20"/>
              </w:rPr>
            </w:rPrChange>
          </w:rPr>
          <w:t>automatically</w:t>
        </w:r>
        <w:r w:rsidR="0019509E" w:rsidRPr="0019509E">
          <w:rPr>
            <w:rPrChange w:id="5771" w:author="John Clevenger" w:date="2023-11-20T09:59:00Z">
              <w:rPr>
                <w:sz w:val="20"/>
              </w:rPr>
            </w:rPrChange>
          </w:rPr>
          <w:t xml:space="preserve"> load the </w:t>
        </w:r>
        <w:r w:rsidR="0019509E">
          <w:t xml:space="preserve">account configuration </w:t>
        </w:r>
      </w:ins>
      <w:ins w:id="5772" w:author="John Clevenger" w:date="2023-11-20T10:05:00Z">
        <w:r w:rsidR="002F69AA">
          <w:t xml:space="preserve">information </w:t>
        </w:r>
      </w:ins>
      <w:ins w:id="5773" w:author="John Clevenger" w:date="2023-11-20T09:54:00Z">
        <w:r w:rsidR="0019509E">
          <w:t>in</w:t>
        </w:r>
        <w:r w:rsidR="0019509E" w:rsidRPr="0019509E">
          <w:rPr>
            <w:rPrChange w:id="5774"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775" w:author="John Clevenger" w:date="2023-11-20T10:06:00Z">
        <w:r w:rsidR="002F69AA">
          <w:t>(whether it is a manually-loaded file or one which is automatically load</w:t>
        </w:r>
      </w:ins>
      <w:ins w:id="5776"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777"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5778" w:author="John Clevenger [2]" w:date="2022-06-22T17:05:00Z">
            <w:rPr/>
          </w:rPrChange>
        </w:rPr>
        <w:t>!</w:t>
      </w:r>
      <w:r>
        <w:t xml:space="preserve"> or </w:t>
      </w:r>
      <w:r w:rsidRPr="005F1E2A">
        <w:rPr>
          <w:b/>
          <w:bCs/>
          <w:rPrChange w:id="5779"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780" w:author="John Clevenger [2]" w:date="2022-06-22T17:06:00Z">
        <w:r w:rsidR="004B6D75" w:rsidDel="005F1E2A">
          <w:delText>unlisted</w:delText>
        </w:r>
        <w:r w:rsidR="0058774A" w:rsidDel="005F1E2A">
          <w:delText xml:space="preserve"> </w:delText>
        </w:r>
        <w:r w:rsidDel="005F1E2A">
          <w:delText xml:space="preserve"> accounts</w:delText>
        </w:r>
      </w:del>
      <w:ins w:id="5781"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5782"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5783" w:author="John Clevenger" w:date="2023-11-18T17:58:00Z">
          <w:pPr>
            <w:pStyle w:val="NormalWeb"/>
            <w:spacing w:before="240" w:beforeAutospacing="0" w:after="0" w:afterAutospacing="0"/>
            <w:ind w:left="360"/>
            <w:jc w:val="both"/>
          </w:pPr>
        </w:pPrChange>
      </w:pPr>
      <w:r>
        <w:tab/>
        <w:t xml:space="preserve">To load the account load </w:t>
      </w:r>
      <w:del w:id="5784" w:author="John Clevenger [2]" w:date="2022-06-22T17:05:00Z">
        <w:r w:rsidDel="005F1E2A">
          <w:delText>file</w:delText>
        </w:r>
      </w:del>
      <w:ins w:id="5785" w:author="John Clevenger [2]" w:date="2022-06-22T17:05:00Z">
        <w:r w:rsidR="005F1E2A">
          <w:t>file,</w:t>
        </w:r>
      </w:ins>
      <w:r>
        <w:t xml:space="preserve"> use the </w:t>
      </w:r>
      <w:r w:rsidRPr="004B3069">
        <w:rPr>
          <w:rStyle w:val="ButtonText"/>
          <w:rPrChange w:id="5786" w:author="John Clevenger" w:date="2023-11-18T17:58:00Z">
            <w:rPr/>
          </w:rPrChange>
        </w:rPr>
        <w:t>Load</w:t>
      </w:r>
      <w:r>
        <w:t xml:space="preserve"> button on the </w:t>
      </w:r>
      <w:r w:rsidRPr="004B3069">
        <w:rPr>
          <w:rStyle w:val="ButtonText"/>
          <w:rPrChange w:id="5787" w:author="John Clevenger" w:date="2023-11-18T17:58:00Z">
            <w:rPr/>
          </w:rPrChange>
        </w:rPr>
        <w:t>Accounts</w:t>
      </w:r>
      <w:r>
        <w:t xml:space="preserve"> </w:t>
      </w:r>
      <w:del w:id="5788" w:author="John Clevenger" w:date="2023-11-18T17:58:00Z">
        <w:r w:rsidDel="004B3069">
          <w:delText xml:space="preserve">Tab </w:delText>
        </w:r>
      </w:del>
      <w:ins w:id="5789" w:author="John Clevenger" w:date="2023-11-18T17:58:00Z">
        <w:r w:rsidR="004B3069">
          <w:t xml:space="preserve">tab </w:t>
        </w:r>
      </w:ins>
      <w:r>
        <w:t xml:space="preserve">(under the </w:t>
      </w:r>
      <w:r w:rsidRPr="004B3069">
        <w:rPr>
          <w:rStyle w:val="ButtonText"/>
          <w:rPrChange w:id="5790"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598848" behindDoc="0" locked="0" layoutInCell="1" allowOverlap="1" wp14:anchorId="0CC18F08" wp14:editId="4C55F57C">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5791" w:author="John Clevenger"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792"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93" w:author="John Clevenger" w:date="2023-11-19T11:52:00Z">
          <w:pPr>
            <w:pStyle w:val="Heading3"/>
          </w:pPr>
        </w:pPrChange>
      </w:pPr>
      <w:bookmarkStart w:id="5794" w:name="_Toc261788202"/>
      <w:bookmarkStart w:id="5795" w:name="_Toc274153594"/>
      <w:bookmarkStart w:id="5796" w:name="_Toc274153730"/>
      <w:bookmarkStart w:id="5797" w:name="_Toc274154057"/>
      <w:bookmarkStart w:id="5798" w:name="_Toc151723921"/>
      <w:r w:rsidRPr="004817C2">
        <w:rPr>
          <w:rFonts w:ascii="Arial" w:hAnsi="Arial" w:cs="Arial"/>
          <w:b/>
          <w:bCs/>
          <w:szCs w:val="24"/>
          <w:u w:val="single"/>
          <w:rPrChange w:id="5799" w:author="John Clevenger" w:date="2023-11-18T18:13:00Z">
            <w:rPr/>
          </w:rPrChange>
        </w:rPr>
        <w:t>Importing ICPC Data</w:t>
      </w:r>
      <w:bookmarkEnd w:id="5794"/>
      <w:bookmarkEnd w:id="5795"/>
      <w:bookmarkEnd w:id="5796"/>
      <w:bookmarkEnd w:id="5797"/>
      <w:bookmarkEnd w:id="5798"/>
    </w:p>
    <w:p w14:paraId="2EA3C990" w14:textId="27C2F237" w:rsidR="003E5BE3" w:rsidRDefault="00481474" w:rsidP="001B1495">
      <w:pPr>
        <w:spacing w:before="240"/>
        <w:ind w:left="360" w:firstLine="720"/>
        <w:jc w:val="both"/>
        <w:rPr>
          <w:ins w:id="5800" w:author="John Clevenger [2]"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804"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805" w:author="John Clevenger [2]" w:date="2022-06-24T12:38:00Z">
          <w:pPr>
            <w:spacing w:before="240"/>
            <w:ind w:left="360" w:firstLine="720"/>
            <w:jc w:val="both"/>
          </w:pPr>
        </w:pPrChange>
      </w:pPr>
      <w:ins w:id="5806" w:author="John Clevenger [2]" w:date="2022-06-24T12:37:00Z">
        <w:r>
          <w:br w:type="page"/>
        </w:r>
      </w:ins>
    </w:p>
    <w:p w14:paraId="5C7855EE" w14:textId="77777777" w:rsidR="003166D9" w:rsidRDefault="003166D9">
      <w:pPr>
        <w:pStyle w:val="ListParagraph"/>
        <w:numPr>
          <w:ilvl w:val="1"/>
          <w:numId w:val="53"/>
        </w:numPr>
        <w:ind w:left="450"/>
        <w:outlineLvl w:val="1"/>
        <w:rPr>
          <w:ins w:id="5807" w:author="John Clevenger" w:date="2023-11-18T18:14:00Z"/>
          <w:rFonts w:ascii="Arial" w:hAnsi="Arial" w:cs="Arial"/>
          <w:b/>
          <w:bCs/>
          <w:sz w:val="26"/>
          <w:szCs w:val="26"/>
          <w:u w:val="single"/>
        </w:rPr>
        <w:pPrChange w:id="5808" w:author="John Clevenger" w:date="2023-11-19T11:52:00Z">
          <w:pPr>
            <w:pStyle w:val="ListParagraph"/>
            <w:numPr>
              <w:ilvl w:val="1"/>
              <w:numId w:val="53"/>
            </w:numPr>
            <w:ind w:left="450" w:hanging="432"/>
          </w:pPr>
        </w:pPrChange>
      </w:pPr>
      <w:bookmarkStart w:id="5809" w:name="_Toc261788204"/>
      <w:bookmarkStart w:id="5810" w:name="_Toc274153596"/>
      <w:bookmarkStart w:id="5811" w:name="_Toc274153732"/>
      <w:bookmarkStart w:id="5812" w:name="_Toc274154059"/>
      <w:bookmarkStart w:id="5813" w:name="_Toc151723922"/>
      <w:r w:rsidRPr="00746EC1">
        <w:rPr>
          <w:rFonts w:ascii="Arial" w:hAnsi="Arial" w:cs="Arial"/>
          <w:b/>
          <w:bCs/>
          <w:sz w:val="26"/>
          <w:szCs w:val="26"/>
          <w:u w:val="single"/>
          <w:rPrChange w:id="5814" w:author="John Clevenger" w:date="2023-11-18T18:14:00Z">
            <w:rPr/>
          </w:rPrChange>
        </w:rPr>
        <w:lastRenderedPageBreak/>
        <w:t>Contest Problems</w:t>
      </w:r>
      <w:bookmarkEnd w:id="5809"/>
      <w:bookmarkEnd w:id="5810"/>
      <w:bookmarkEnd w:id="5811"/>
      <w:bookmarkEnd w:id="5812"/>
      <w:bookmarkEnd w:id="5813"/>
    </w:p>
    <w:p w14:paraId="7774B946" w14:textId="77777777" w:rsidR="00746EC1" w:rsidRPr="007D3139" w:rsidRDefault="00746EC1">
      <w:pPr>
        <w:rPr>
          <w:rFonts w:cs="Arial"/>
          <w:bCs/>
          <w:szCs w:val="26"/>
        </w:rPr>
        <w:pPrChange w:id="5815"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816" w:author="John Clevenger" w:date="2023-11-19T11:53:00Z">
          <w:pPr>
            <w:pStyle w:val="Heading3"/>
          </w:pPr>
        </w:pPrChange>
      </w:pPr>
      <w:bookmarkStart w:id="5817" w:name="_Toc261788205"/>
      <w:bookmarkStart w:id="5818" w:name="_Toc274153597"/>
      <w:bookmarkStart w:id="5819" w:name="_Toc274153733"/>
      <w:bookmarkStart w:id="5820" w:name="_Toc274154060"/>
      <w:bookmarkStart w:id="5821" w:name="_Toc151723923"/>
      <w:r w:rsidRPr="00746EC1">
        <w:rPr>
          <w:rFonts w:ascii="Arial" w:hAnsi="Arial" w:cs="Arial"/>
          <w:b/>
          <w:bCs/>
          <w:szCs w:val="24"/>
          <w:u w:val="single"/>
          <w:rPrChange w:id="5822" w:author="John Clevenger" w:date="2023-11-18T18:14:00Z">
            <w:rPr/>
          </w:rPrChange>
        </w:rPr>
        <w:t>Defining a Problem</w:t>
      </w:r>
      <w:bookmarkEnd w:id="5817"/>
      <w:bookmarkEnd w:id="5818"/>
      <w:bookmarkEnd w:id="5819"/>
      <w:bookmarkEnd w:id="5820"/>
      <w:bookmarkEnd w:id="5821"/>
    </w:p>
    <w:p w14:paraId="0B3E7024" w14:textId="51455B3B" w:rsidR="00CF0DE5" w:rsidRDefault="005828B5">
      <w:pPr>
        <w:pStyle w:val="BodyTextIndent"/>
        <w:spacing w:before="240" w:after="120"/>
        <w:jc w:val="both"/>
        <w:rPr>
          <w:sz w:val="24"/>
        </w:rPr>
        <w:pPrChange w:id="5823" w:author="John Clevenger" w:date="2023-11-18T18:16:00Z">
          <w:pPr>
            <w:pStyle w:val="BodyTextIndent"/>
            <w:spacing w:before="120" w:after="120"/>
            <w:jc w:val="both"/>
          </w:pPr>
        </w:pPrChange>
      </w:pPr>
      <w:ins w:id="5824" w:author="John Clevenger" w:date="2023-11-17T17:54:00Z">
        <w:del w:id="5825" w:author="John Clevenger [2]" w:date="2023-11-22T19:50:00Z">
          <w:r w:rsidDel="000C0FDA">
            <w:rPr>
              <w:noProof/>
            </w:rPr>
            <w:drawing>
              <wp:anchor distT="0" distB="0" distL="114300" distR="114300" simplePos="0" relativeHeight="251672576" behindDoc="0" locked="0" layoutInCell="1" allowOverlap="1" wp14:anchorId="48607B87" wp14:editId="154093D1">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826" w:author="John Clevenger" w:date="2023-11-17T17:55:00Z">
        <w:r w:rsidR="00A92296" w:rsidDel="005828B5">
          <w:rPr>
            <w:noProof/>
          </w:rPr>
          <w:drawing>
            <wp:anchor distT="0" distB="0" distL="114300" distR="114300" simplePos="0" relativeHeight="251641856" behindDoc="0" locked="0" layoutInCell="1" allowOverlap="1" wp14:anchorId="1C090891" wp14:editId="2AED0B82">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827"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828" w:author="John Clevenger [2]" w:date="2022-06-22T12:06:00Z">
        <w:r w:rsidR="00481474" w:rsidDel="00742FCF">
          <w:rPr>
            <w:sz w:val="24"/>
          </w:rPr>
          <w:delText>similar to</w:delText>
        </w:r>
      </w:del>
      <w:ins w:id="5829" w:author="John Clevenger [2]"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830" w:author="John Clevenger" w:date="2023-11-17T17:56:00Z"/>
          <w:sz w:val="24"/>
        </w:rPr>
      </w:pPr>
      <w:ins w:id="5831" w:author="John Clevenger [2]" w:date="2023-11-22T19:50:00Z">
        <w:r>
          <w:rPr>
            <w:noProof/>
          </w:rPr>
          <w:drawing>
            <wp:anchor distT="0" distB="0" distL="114300" distR="114300" simplePos="0" relativeHeight="251676672" behindDoc="0" locked="0" layoutInCell="1" allowOverlap="1" wp14:anchorId="0ADB8916" wp14:editId="32970F32">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832"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833" w:author="John Clevenger" w:date="2023-11-19T16:33:00Z"/>
        </w:rPr>
      </w:pPr>
      <w:del w:id="5834" w:author="John Clevenger [2]" w:date="2022-06-22T12:47:00Z">
        <w:r w:rsidDel="00373C33">
          <w:rPr>
            <w:noProof/>
          </w:rPr>
          <w:drawing>
            <wp:anchor distT="0" distB="0" distL="114300" distR="114300" simplePos="0" relativeHeight="251715584" behindDoc="0" locked="0" layoutInCell="1" allowOverlap="1" wp14:anchorId="3C5D4002" wp14:editId="0B15F43B">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835" w:author="John Clevenger" w:date="2023-11-17T17:56:00Z">
        <w:r w:rsidR="00481474" w:rsidDel="005828B5">
          <w:delText>initially no problems are listed since none</w:delText>
        </w:r>
      </w:del>
      <w:ins w:id="5836" w:author="John Clevenger" w:date="2023-11-17T17:56:00Z">
        <w:r w:rsidR="005828B5">
          <w:t>in the above screenshot two problems</w:t>
        </w:r>
      </w:ins>
      <w:r w:rsidR="00481474">
        <w:t xml:space="preserve"> have been added to the system.  To add a</w:t>
      </w:r>
      <w:ins w:id="5837"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838" w:author="John Clevenger" w:date="2023-11-17T17:57:00Z">
        <w:r>
          <w:rPr>
            <w:noProof/>
          </w:rPr>
          <w:drawing>
            <wp:anchor distT="0" distB="0" distL="114300" distR="114300" simplePos="0" relativeHeight="251746304" behindDoc="0" locked="0" layoutInCell="1" allowOverlap="1" wp14:anchorId="04EC1092" wp14:editId="5451E437">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839" w:author="John Clevenger" w:date="2023-11-17T17:58:00Z"/>
        </w:rPr>
      </w:pPr>
    </w:p>
    <w:p w14:paraId="5E495313" w14:textId="299D73CC" w:rsidR="0054667F" w:rsidDel="005828B5" w:rsidRDefault="0054667F" w:rsidP="005374B3">
      <w:pPr>
        <w:ind w:left="360" w:firstLine="720"/>
        <w:jc w:val="both"/>
        <w:rPr>
          <w:del w:id="5840" w:author="John Clevenger" w:date="2023-11-17T17:58:00Z"/>
        </w:rPr>
      </w:pPr>
    </w:p>
    <w:p w14:paraId="3E04EC8D" w14:textId="1824A972" w:rsidR="0054667F" w:rsidDel="005828B5" w:rsidRDefault="00373C33" w:rsidP="005374B3">
      <w:pPr>
        <w:ind w:left="360" w:firstLine="720"/>
        <w:jc w:val="both"/>
        <w:rPr>
          <w:del w:id="5841" w:author="John Clevenger" w:date="2023-11-17T17:58:00Z"/>
        </w:rPr>
      </w:pPr>
      <w:ins w:id="5842" w:author="John Clevenger [2]" w:date="2022-06-22T12:47:00Z">
        <w:del w:id="5843" w:author="John Clevenger" w:date="2023-11-17T16:50:00Z">
          <w:r w:rsidDel="006F6876">
            <w:rPr>
              <w:noProof/>
            </w:rPr>
            <w:drawing>
              <wp:anchor distT="0" distB="0" distL="114300" distR="114300" simplePos="0" relativeHeight="251729920" behindDoc="0" locked="0" layoutInCell="1" allowOverlap="1" wp14:anchorId="3EF2351C" wp14:editId="628808F3">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844"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845" w:author="John Clevenger" w:date="2023-11-17T16:55:00Z">
        <w:r w:rsidR="006F6876">
          <w:t xml:space="preserve"> left</w:t>
        </w:r>
      </w:ins>
      <w:r>
        <w:t xml:space="preserve"> textbox.  </w:t>
      </w:r>
      <w:ins w:id="5846" w:author="John Clevenger" w:date="2023-11-17T17:04:00Z">
        <w:r w:rsidR="00D001DD">
          <w:t>This is typically whatever appe</w:t>
        </w:r>
      </w:ins>
      <w:ins w:id="5847" w:author="John Clevenger" w:date="2023-11-17T17:06:00Z">
        <w:r w:rsidR="00D001DD">
          <w:t xml:space="preserve">ars </w:t>
        </w:r>
      </w:ins>
      <w:ins w:id="5848" w:author="John Clevenger" w:date="2023-11-17T17:07:00Z">
        <w:r w:rsidR="00D001DD">
          <w:t xml:space="preserve">as the title on the </w:t>
        </w:r>
      </w:ins>
      <w:ins w:id="5849" w:author="John Clevenger" w:date="2023-11-17T17:59:00Z">
        <w:r w:rsidR="005828B5">
          <w:t xml:space="preserve">printed </w:t>
        </w:r>
      </w:ins>
      <w:ins w:id="5850"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851" w:author="John Clevenger" w:date="2023-11-17T17:08:00Z"/>
        </w:rPr>
      </w:pPr>
      <w:moveToRangeStart w:id="5852" w:author="John Clevenger" w:date="2023-11-17T16:51:00Z" w:name="move151132292"/>
      <w:moveTo w:id="5853" w:author="John Clevenger" w:date="2023-11-17T16:51:00Z">
        <w:r>
          <w:t xml:space="preserve">Enter </w:t>
        </w:r>
        <w:del w:id="5854" w:author="John Clevenger" w:date="2023-11-17T17:03:00Z">
          <w:r w:rsidDel="00D001DD">
            <w:delText>a</w:delText>
          </w:r>
        </w:del>
      </w:moveTo>
      <w:ins w:id="5855" w:author="John Clevenger" w:date="2023-11-17T17:03:00Z">
        <w:r w:rsidR="00D001DD">
          <w:t>the</w:t>
        </w:r>
      </w:ins>
      <w:moveTo w:id="5856" w:author="John Clevenger" w:date="2023-11-17T16:51:00Z">
        <w:r>
          <w:t xml:space="preserve"> “short name” for the problem </w:t>
        </w:r>
      </w:moveTo>
      <w:ins w:id="5857" w:author="John Clevenger" w:date="2023-11-17T16:54:00Z">
        <w:r>
          <w:t xml:space="preserve">in the </w:t>
        </w:r>
      </w:ins>
      <w:ins w:id="5858" w:author="John Clevenger" w:date="2023-11-17T16:55:00Z">
        <w:r>
          <w:t>top right</w:t>
        </w:r>
      </w:ins>
      <w:ins w:id="5859" w:author="John Clevenger" w:date="2023-11-17T16:54:00Z">
        <w:r>
          <w:t xml:space="preserve"> textbo</w:t>
        </w:r>
      </w:ins>
      <w:ins w:id="5860" w:author="John Clevenger" w:date="2023-11-17T16:55:00Z">
        <w:r>
          <w:t>x</w:t>
        </w:r>
      </w:ins>
      <w:ins w:id="5861" w:author="John Clevenger" w:date="2023-11-17T16:54:00Z">
        <w:r>
          <w:t xml:space="preserve">.  </w:t>
        </w:r>
      </w:ins>
      <w:moveTo w:id="5862" w:author="John Clevenger" w:date="2023-11-17T16:51:00Z">
        <w:del w:id="5863" w:author="John Clevenger" w:date="2023-11-17T17:07:00Z">
          <w:r w:rsidDel="00D001DD">
            <w:delText>(</w:delText>
          </w:r>
        </w:del>
      </w:moveTo>
      <w:ins w:id="5864" w:author="John Clevenger" w:date="2023-11-17T16:54:00Z">
        <w:r>
          <w:t>T</w:t>
        </w:r>
      </w:ins>
      <w:moveTo w:id="5865" w:author="John Clevenger" w:date="2023-11-17T16:51:00Z">
        <w:del w:id="5866" w:author="John Clevenger" w:date="2023-11-17T16:54:00Z">
          <w:r w:rsidDel="006F6876">
            <w:delText>t</w:delText>
          </w:r>
        </w:del>
        <w:r>
          <w:t>his is the unique string by which the problem is known internally in the system</w:t>
        </w:r>
      </w:moveTo>
      <w:ins w:id="5867" w:author="John Clevenger" w:date="2023-11-17T16:51:00Z">
        <w:r>
          <w:t xml:space="preserve">; for contests using CLICS-compatible contest data packages, this would </w:t>
        </w:r>
      </w:ins>
      <w:ins w:id="5868" w:author="John Clevenger" w:date="2023-11-17T16:52:00Z">
        <w:r>
          <w:t xml:space="preserve">be the name of the problem folder beneath the </w:t>
        </w:r>
      </w:ins>
      <w:ins w:id="5869" w:author="John Clevenger" w:date="2023-11-17T17:08:00Z">
        <w:r w:rsidR="00D001DD">
          <w:rPr>
            <w:rFonts w:ascii="Courier New" w:hAnsi="Courier New" w:cs="Courier New"/>
            <w:b/>
            <w:bCs/>
          </w:rPr>
          <w:t>config</w:t>
        </w:r>
      </w:ins>
      <w:ins w:id="5870" w:author="John Clevenger" w:date="2023-11-17T16:52:00Z">
        <w:r>
          <w:t xml:space="preserve"> folder</w:t>
        </w:r>
      </w:ins>
      <w:ins w:id="5871" w:author="John Clevenger" w:date="2023-11-17T16:55:00Z">
        <w:r>
          <w:t>.)</w:t>
        </w:r>
      </w:ins>
      <w:moveTo w:id="5872" w:author="John Clevenger" w:date="2023-11-17T16:51:00Z">
        <w:del w:id="5873"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874" w:author="John Clevenger" w:date="2023-11-17T17:21:00Z"/>
          <w:moveTo w:id="5875" w:author="John Clevenger" w:date="2023-11-17T16:51:00Z"/>
        </w:rPr>
      </w:pPr>
    </w:p>
    <w:moveToRangeEnd w:id="5852"/>
    <w:p w14:paraId="303F8BA4" w14:textId="74949558" w:rsidR="0013289B" w:rsidRDefault="0013289B" w:rsidP="005374B3">
      <w:pPr>
        <w:numPr>
          <w:ilvl w:val="0"/>
          <w:numId w:val="7"/>
        </w:numPr>
        <w:tabs>
          <w:tab w:val="num" w:pos="720"/>
        </w:tabs>
        <w:spacing w:before="240"/>
        <w:ind w:left="720"/>
        <w:jc w:val="both"/>
        <w:rPr>
          <w:ins w:id="5876" w:author="John Clevenger" w:date="2023-11-17T17:15:00Z"/>
        </w:rPr>
      </w:pPr>
      <w:r>
        <w:t xml:space="preserve">Enter the value (in seconds) that the system should enforce as the </w:t>
      </w:r>
      <w:del w:id="5877" w:author="John Clevenger" w:date="2023-11-17T17:15:00Z">
        <w:r w:rsidDel="00056CE0">
          <w:delText xml:space="preserve">problem </w:delText>
        </w:r>
      </w:del>
      <w:r>
        <w:t>run time limit</w:t>
      </w:r>
      <w:ins w:id="5878"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879" w:author="John Clevenger" w:date="2023-11-17T17:15:00Z">
        <w:r>
          <w:t xml:space="preserve">Enter the value (in KB) that the system should enforce as the maximum </w:t>
        </w:r>
      </w:ins>
      <w:ins w:id="5880" w:author="John Clevenger" w:date="2023-11-17T17:16:00Z">
        <w:r>
          <w:t>output allowed for the new problem.</w:t>
        </w:r>
      </w:ins>
      <w:ins w:id="5881" w:author="John Clevenger" w:date="2023-11-18T14:41:00Z">
        <w:r w:rsidR="003B281C">
          <w:t xml:space="preserve"> Entering zero</w:t>
        </w:r>
      </w:ins>
      <w:ins w:id="5882"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883" w:author="John Clevenger" w:date="2023-11-17T16:51:00Z"/>
        </w:rPr>
      </w:pPr>
      <w:moveFromRangeStart w:id="5884" w:author="John Clevenger" w:date="2023-11-17T16:51:00Z" w:name="move151132292"/>
      <w:moveFrom w:id="5885" w:author="John Clevenger" w:date="2023-11-17T16:51:00Z">
        <w:r w:rsidDel="006F6876">
          <w:t>Enter a “short name” for the problem (this is the unique string by which the problem is known internally in the system).</w:t>
        </w:r>
      </w:moveFrom>
    </w:p>
    <w:moveFromRangeEnd w:id="5884"/>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886" w:author="John Clevenger [2]" w:date="2022-06-22T12:07:00Z">
        <w:r w:rsidDel="00742FCF">
          <w:delText xml:space="preserve">description </w:delText>
        </w:r>
      </w:del>
      <w:ins w:id="5887"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889"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890" w:author="John Clevenger" w:date="2023-11-17T17:18:00Z">
        <w:r w:rsidDel="00056CE0">
          <w:delText xml:space="preserve">the </w:delText>
        </w:r>
      </w:del>
      <w:r>
        <w:t>Judge client</w:t>
      </w:r>
      <w:ins w:id="5891"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rPr>
          <w:ins w:id="5892" w:author="John Clevenger" w:date="2023-11-24T11:58:00Z"/>
        </w:rPr>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42161AC" w14:textId="2F91753E" w:rsidR="00E3760A" w:rsidDel="00E3760A" w:rsidRDefault="00E3760A">
      <w:pPr>
        <w:spacing w:before="120"/>
        <w:rPr>
          <w:del w:id="5893" w:author="John Clevenger" w:date="2023-11-24T11:59:00Z"/>
        </w:rPr>
        <w:pPrChange w:id="5894" w:author="John Clevenger" w:date="2023-11-24T11:58:00Z">
          <w:pPr>
            <w:numPr>
              <w:ilvl w:val="3"/>
              <w:numId w:val="1"/>
            </w:numPr>
            <w:tabs>
              <w:tab w:val="num" w:pos="1350"/>
              <w:tab w:val="num" w:pos="2520"/>
            </w:tabs>
            <w:spacing w:before="120"/>
            <w:ind w:left="1354" w:hanging="360"/>
          </w:pPr>
        </w:pPrChange>
      </w:pPr>
      <w:ins w:id="5895" w:author="John Clevenger" w:date="2023-11-24T12:00:00Z">
        <w:r>
          <w:t xml:space="preserve">Click the </w:t>
        </w:r>
      </w:ins>
      <w:ins w:id="5896" w:author="John Clevenger" w:date="2023-11-24T12:01:00Z">
        <w:r w:rsidRPr="00E3760A">
          <w:rPr>
            <w:rFonts w:ascii="Arial" w:hAnsi="Arial"/>
            <w:b/>
            <w:sz w:val="20"/>
            <w:rPrChange w:id="5897" w:author="John Clevenger" w:date="2023-11-24T12:01:00Z">
              <w:rPr/>
            </w:rPrChange>
          </w:rPr>
          <w:t>Judging Type</w:t>
        </w:r>
        <w:r>
          <w:t xml:space="preserve"> tab and select the type of judging which should used for the problem</w:t>
        </w:r>
      </w:ins>
      <w:ins w:id="5898" w:author="John Clevenger" w:date="2023-11-24T13:15:00Z">
        <w:r w:rsidR="00B608A7">
          <w:t xml:space="preserve"> (see the section on </w:t>
        </w:r>
        <w:r w:rsidR="00B608A7" w:rsidRPr="00B608A7">
          <w:rPr>
            <w:rFonts w:ascii="Arial" w:hAnsi="Arial"/>
            <w:b/>
            <w:sz w:val="20"/>
            <w:rPrChange w:id="5899" w:author="John Clevenger" w:date="2023-11-24T13:15:00Z">
              <w:rPr/>
            </w:rPrChange>
          </w:rPr>
          <w:t>Defining Judging Type</w:t>
        </w:r>
        <w:r w:rsidR="00B608A7">
          <w:t>, below)</w:t>
        </w:r>
      </w:ins>
      <w:ins w:id="5900" w:author="John Clevenger" w:date="2023-11-24T12:01:00Z">
        <w:r>
          <w:t>.</w:t>
        </w:r>
      </w:ins>
    </w:p>
    <w:p w14:paraId="4B9C3A85" w14:textId="77777777" w:rsidR="00E3760A" w:rsidRDefault="00E3760A" w:rsidP="005374B3">
      <w:pPr>
        <w:numPr>
          <w:ilvl w:val="0"/>
          <w:numId w:val="7"/>
        </w:numPr>
        <w:tabs>
          <w:tab w:val="num" w:pos="720"/>
        </w:tabs>
        <w:spacing w:before="120"/>
        <w:ind w:left="720"/>
        <w:jc w:val="both"/>
        <w:rPr>
          <w:ins w:id="5901" w:author="John Clevenger" w:date="2023-11-24T12:00:00Z"/>
        </w:rPr>
      </w:pPr>
    </w:p>
    <w:p w14:paraId="2D09481B" w14:textId="5908C423" w:rsidR="00C71983" w:rsidRDefault="00C71983" w:rsidP="005374B3">
      <w:pPr>
        <w:numPr>
          <w:ilvl w:val="0"/>
          <w:numId w:val="7"/>
        </w:numPr>
        <w:tabs>
          <w:tab w:val="num" w:pos="720"/>
        </w:tabs>
        <w:spacing w:before="120"/>
        <w:ind w:left="720"/>
        <w:jc w:val="both"/>
        <w:rPr>
          <w:ins w:id="5902" w:author="John Clevenger" w:date="2023-11-24T12:01:00Z"/>
        </w:rPr>
      </w:pPr>
      <w:ins w:id="5903" w:author="John Clevenger" w:date="2023-11-24T12:04:00Z">
        <w:r>
          <w:lastRenderedPageBreak/>
          <w:t xml:space="preserve">Click the </w:t>
        </w:r>
        <w:r w:rsidRPr="00C71983">
          <w:rPr>
            <w:rFonts w:ascii="Arial" w:hAnsi="Arial"/>
            <w:b/>
            <w:sz w:val="20"/>
            <w:rPrChange w:id="5904" w:author="John Clevenger" w:date="2023-11-24T12:05:00Z">
              <w:rPr/>
            </w:rPrChange>
          </w:rPr>
          <w:t>Output Validator</w:t>
        </w:r>
        <w:r>
          <w:t xml:space="preserve"> tab and select the type of validator (if any) which should be used to validate the results of submission</w:t>
        </w:r>
      </w:ins>
      <w:ins w:id="5905" w:author="John Clevenger" w:date="2023-11-24T12:05:00Z">
        <w:r>
          <w:t>s for the problem</w:t>
        </w:r>
      </w:ins>
      <w:ins w:id="5906" w:author="John Clevenger" w:date="2023-11-24T13:16:00Z">
        <w:r w:rsidR="00B608A7">
          <w:t xml:space="preserve"> (see the Appendix on </w:t>
        </w:r>
        <w:r w:rsidR="00B608A7" w:rsidRPr="00B608A7">
          <w:rPr>
            <w:rFonts w:ascii="Arial" w:hAnsi="Arial"/>
            <w:b/>
            <w:sz w:val="20"/>
            <w:rPrChange w:id="5907" w:author="John Clevenger" w:date="2023-11-24T13:16:00Z">
              <w:rPr/>
            </w:rPrChange>
          </w:rPr>
          <w:t>Output Validators</w:t>
        </w:r>
        <w:r w:rsidR="00B608A7">
          <w:t xml:space="preserve"> for further details)</w:t>
        </w:r>
      </w:ins>
      <w:ins w:id="5908" w:author="John Clevenger" w:date="2023-11-24T12:05:00Z">
        <w:r>
          <w:t>.</w:t>
        </w:r>
      </w:ins>
    </w:p>
    <w:p w14:paraId="6DF2CF60" w14:textId="10566E6E" w:rsidR="00E3760A" w:rsidRDefault="00C71983">
      <w:pPr>
        <w:numPr>
          <w:ilvl w:val="0"/>
          <w:numId w:val="7"/>
        </w:numPr>
        <w:tabs>
          <w:tab w:val="num" w:pos="900"/>
        </w:tabs>
        <w:spacing w:before="120"/>
        <w:ind w:left="720"/>
        <w:jc w:val="both"/>
        <w:rPr>
          <w:ins w:id="5909" w:author="John Clevenger" w:date="2023-11-24T11:59:00Z"/>
        </w:rPr>
        <w:pPrChange w:id="5910" w:author="John Clevenger" w:date="2023-11-24T12:03:00Z">
          <w:pPr>
            <w:numPr>
              <w:numId w:val="7"/>
            </w:numPr>
            <w:tabs>
              <w:tab w:val="num" w:pos="720"/>
            </w:tabs>
            <w:spacing w:before="120"/>
            <w:ind w:left="720" w:hanging="360"/>
            <w:jc w:val="both"/>
          </w:pPr>
        </w:pPrChange>
      </w:pPr>
      <w:ins w:id="5911" w:author="John Clevenger" w:date="2023-11-24T12:03:00Z">
        <w:r>
          <w:t xml:space="preserve"> </w:t>
        </w:r>
      </w:ins>
      <w:ins w:id="5912" w:author="John Clevenger" w:date="2023-11-24T11:59:00Z">
        <w:r w:rsidR="00E3760A">
          <w:t xml:space="preserve">If the problem is to be shown only to a subset of teams, click the </w:t>
        </w:r>
        <w:r w:rsidR="00E3760A" w:rsidRPr="00E87FDE">
          <w:rPr>
            <w:rFonts w:ascii="Arial" w:hAnsi="Arial"/>
            <w:b/>
            <w:sz w:val="20"/>
          </w:rPr>
          <w:t>Groups</w:t>
        </w:r>
        <w:r w:rsidR="00E3760A">
          <w:t xml:space="preserve"> tab on the </w:t>
        </w:r>
        <w:r w:rsidR="00E3760A" w:rsidRPr="008B0D24">
          <w:rPr>
            <w:rFonts w:ascii="Arial" w:hAnsi="Arial"/>
            <w:b/>
            <w:sz w:val="20"/>
            <w:rPrChange w:id="5913" w:author="John Clevenger" w:date="2023-11-24T13:07:00Z">
              <w:rPr/>
            </w:rPrChange>
          </w:rPr>
          <w:t>Add New Problem</w:t>
        </w:r>
        <w:r w:rsidR="00E3760A">
          <w:t xml:space="preserve"> dialog and select the group(s) which should be allowed to see this problem.</w:t>
        </w:r>
      </w:ins>
    </w:p>
    <w:p w14:paraId="7E8C4852" w14:textId="0C864C7D" w:rsidR="00481474" w:rsidRDefault="00C71983">
      <w:pPr>
        <w:numPr>
          <w:ilvl w:val="0"/>
          <w:numId w:val="7"/>
        </w:numPr>
        <w:tabs>
          <w:tab w:val="num" w:pos="900"/>
        </w:tabs>
        <w:spacing w:before="120"/>
        <w:ind w:left="720"/>
        <w:jc w:val="both"/>
        <w:pPrChange w:id="5914" w:author="John Clevenger" w:date="2023-11-24T12:03:00Z">
          <w:pPr>
            <w:numPr>
              <w:numId w:val="7"/>
            </w:numPr>
            <w:tabs>
              <w:tab w:val="num" w:pos="720"/>
            </w:tabs>
            <w:spacing w:before="120"/>
            <w:ind w:left="720" w:hanging="360"/>
            <w:jc w:val="both"/>
          </w:pPr>
        </w:pPrChange>
      </w:pPr>
      <w:ins w:id="5915" w:author="John Clevenger" w:date="2023-11-24T12:03:00Z">
        <w:r>
          <w:t xml:space="preserve"> </w:t>
        </w:r>
      </w:ins>
      <w:r w:rsidR="00481474">
        <w:t xml:space="preserve">Click the </w:t>
      </w:r>
      <w:r w:rsidR="00647867">
        <w:rPr>
          <w:rFonts w:ascii="Arial" w:hAnsi="Arial"/>
          <w:b/>
          <w:sz w:val="20"/>
        </w:rPr>
        <w:t>Add</w:t>
      </w:r>
      <w:r w:rsidR="00481474">
        <w:t xml:space="preserve"> button to </w:t>
      </w:r>
      <w:r w:rsidR="00B1179B">
        <w:t>save</w:t>
      </w:r>
      <w:r w:rsidR="00481474">
        <w:t xml:space="preserve"> the problem </w:t>
      </w:r>
      <w:r w:rsidR="00B1179B">
        <w:t>description</w:t>
      </w:r>
      <w:r w:rsidR="00481474">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t>
      </w:r>
      <w:del w:id="5916"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917"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2A975A1" w:rsidR="00481474" w:rsidRDefault="00481474">
      <w:pPr>
        <w:numPr>
          <w:ilvl w:val="0"/>
          <w:numId w:val="6"/>
        </w:numPr>
        <w:tabs>
          <w:tab w:val="clear" w:pos="1770"/>
          <w:tab w:val="num" w:pos="450"/>
        </w:tabs>
        <w:spacing w:before="240"/>
        <w:ind w:left="450" w:right="-7"/>
        <w:jc w:val="both"/>
        <w:rPr>
          <w:color w:val="000000"/>
        </w:rPr>
        <w:pPrChange w:id="5918"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919" w:author="John Clevenger" w:date="2023-11-17T17:19:00Z">
        <w:r w:rsidR="00647867" w:rsidDel="00056CE0">
          <w:delText>3</w:delText>
        </w:r>
        <w:r w:rsidDel="00056CE0">
          <w:delText xml:space="preserve">0 </w:delText>
        </w:r>
      </w:del>
      <w:ins w:id="5920"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ins w:id="5921" w:author="John Clevenger" w:date="2023-11-24T11:42:00Z">
        <w:r w:rsidR="00874E97">
          <w:t xml:space="preserve"> </w:t>
        </w:r>
        <w:r w:rsidR="00874E97">
          <w:rPr>
            <w:i/>
            <w:iCs/>
          </w:rPr>
          <w:t>when executing</w:t>
        </w:r>
      </w:ins>
      <w:ins w:id="5922" w:author="John Clevenger" w:date="2023-11-24T11:43:00Z">
        <w:r w:rsidR="00874E97">
          <w:rPr>
            <w:i/>
            <w:iCs/>
          </w:rPr>
          <w:t xml:space="preserve"> a program on a PC</w:t>
        </w:r>
        <w:r w:rsidR="00874E97" w:rsidRPr="00874E97">
          <w:rPr>
            <w:i/>
            <w:iCs/>
            <w:vertAlign w:val="superscript"/>
            <w:rPrChange w:id="5923" w:author="John Clevenger" w:date="2023-11-24T11:44:00Z">
              <w:rPr>
                <w:i/>
                <w:iCs/>
              </w:rPr>
            </w:rPrChange>
          </w:rPr>
          <w:t>2</w:t>
        </w:r>
        <w:r w:rsidR="00874E97">
          <w:rPr>
            <w:i/>
            <w:iCs/>
          </w:rPr>
          <w:t xml:space="preserve"> </w:t>
        </w:r>
        <w:r w:rsidR="00874E97" w:rsidRPr="00874E97">
          <w:rPr>
            <w:i/>
            <w:iCs/>
            <w:u w:val="single"/>
            <w:rPrChange w:id="5924" w:author="John Clevenger" w:date="2023-11-24T11:45:00Z">
              <w:rPr>
                <w:i/>
                <w:iCs/>
              </w:rPr>
            </w:rPrChange>
          </w:rPr>
          <w:t>Judge</w:t>
        </w:r>
        <w:r w:rsidR="00874E97">
          <w:rPr>
            <w:i/>
            <w:iCs/>
          </w:rPr>
          <w:t xml:space="preserve"> or </w:t>
        </w:r>
        <w:r w:rsidR="00874E97" w:rsidRPr="00874E97">
          <w:rPr>
            <w:i/>
            <w:iCs/>
            <w:u w:val="single"/>
            <w:rPrChange w:id="5925" w:author="John Clevenger" w:date="2023-11-24T11:45:00Z">
              <w:rPr>
                <w:i/>
                <w:iCs/>
              </w:rPr>
            </w:rPrChange>
          </w:rPr>
          <w:t>Admin</w:t>
        </w:r>
        <w:r w:rsidR="00874E97">
          <w:rPr>
            <w:i/>
            <w:iCs/>
          </w:rPr>
          <w:t xml:space="preserve"> </w:t>
        </w:r>
        <w:r w:rsidR="00874E97" w:rsidRPr="00874E97">
          <w:rPr>
            <w:i/>
            <w:iCs/>
          </w:rPr>
          <w:t>machine</w:t>
        </w:r>
      </w:ins>
      <w:ins w:id="5926" w:author="John Clevenger" w:date="2023-11-24T11:45:00Z">
        <w:r w:rsidR="00874E97">
          <w:t xml:space="preserve"> (</w:t>
        </w:r>
      </w:ins>
      <w:ins w:id="5927" w:author="John Clevenger" w:date="2023-11-24T11:43:00Z">
        <w:r w:rsidR="00874E97" w:rsidRPr="00874E97">
          <w:rPr>
            <w:rPrChange w:id="5928" w:author="John Clevenger" w:date="2023-11-24T11:45:00Z">
              <w:rPr>
                <w:i/>
                <w:iCs/>
              </w:rPr>
            </w:rPrChange>
          </w:rPr>
          <w:t xml:space="preserve">no time limit is enforced when a program is </w:t>
        </w:r>
      </w:ins>
      <w:ins w:id="5929" w:author="John Clevenger" w:date="2023-11-24T11:47:00Z">
        <w:r w:rsidR="00874E97">
          <w:t>executed</w:t>
        </w:r>
      </w:ins>
      <w:ins w:id="5930" w:author="John Clevenger" w:date="2023-11-24T11:43:00Z">
        <w:r w:rsidR="00874E97" w:rsidRPr="00874E97">
          <w:rPr>
            <w:rPrChange w:id="5931" w:author="John Clevenger" w:date="2023-11-24T11:45:00Z">
              <w:rPr>
                <w:i/>
                <w:iCs/>
              </w:rPr>
            </w:rPrChange>
          </w:rPr>
          <w:t xml:space="preserve"> on a team machine</w:t>
        </w:r>
        <w:r w:rsidR="00874E97">
          <w:t>).</w:t>
        </w:r>
      </w:ins>
      <w:del w:id="5932" w:author="John Clevenger" w:date="2023-11-24T11:42:00Z">
        <w:r w:rsidR="009313AD" w:rsidDel="00874E97">
          <w:delText>.</w:delText>
        </w:r>
        <w:r w:rsidDel="00874E97">
          <w:delText xml:space="preserve"> </w:delText>
        </w:r>
      </w:del>
      <w:r>
        <w:t xml:space="preserve"> </w:t>
      </w:r>
      <w:ins w:id="5933" w:author="John Clevenger" w:date="2023-11-24T11:46:00Z">
        <w:r w:rsidR="00874E97">
          <w:t xml:space="preserve"> </w:t>
        </w:r>
      </w:ins>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5934" w:author="John Clevenger [2]" w:date="2021-03-14T18:52:00Z"/>
          <w:color w:val="000000"/>
        </w:rPr>
        <w:pPrChange w:id="5935"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5936"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5937" w:author="John Clevenger" w:date="2023-11-17T17:22:00Z"/>
          <w:color w:val="000000"/>
        </w:rPr>
        <w:pPrChange w:id="5938" w:author="John Clevenger" w:date="2023-11-18T14:24:00Z">
          <w:pPr>
            <w:numPr>
              <w:numId w:val="6"/>
            </w:numPr>
            <w:tabs>
              <w:tab w:val="num" w:pos="450"/>
              <w:tab w:val="num" w:pos="1770"/>
            </w:tabs>
            <w:spacing w:before="240"/>
            <w:ind w:left="450" w:right="443" w:hanging="360"/>
            <w:jc w:val="both"/>
          </w:pPr>
        </w:pPrChange>
      </w:pPr>
      <w:ins w:id="5939" w:author="John Clevenger [2]" w:date="2021-03-14T18:52:00Z">
        <w:r>
          <w:rPr>
            <w:color w:val="000000"/>
          </w:rPr>
          <w:t>PC</w:t>
        </w:r>
        <w:r w:rsidRPr="00D4118D">
          <w:rPr>
            <w:color w:val="000000"/>
            <w:vertAlign w:val="superscript"/>
            <w:rPrChange w:id="5940" w:author="John Clevenger [2]" w:date="2021-03-14T18:54:00Z">
              <w:rPr>
                <w:color w:val="000000"/>
              </w:rPr>
            </w:rPrChange>
          </w:rPr>
          <w:t>2</w:t>
        </w:r>
        <w:r>
          <w:rPr>
            <w:color w:val="000000"/>
          </w:rPr>
          <w:t xml:space="preserve"> automatically </w:t>
        </w:r>
      </w:ins>
      <w:ins w:id="5941" w:author="John Clevenger [2]" w:date="2021-03-14T18:54:00Z">
        <w:r>
          <w:rPr>
            <w:color w:val="000000"/>
          </w:rPr>
          <w:t>associates</w:t>
        </w:r>
      </w:ins>
      <w:ins w:id="5942" w:author="John Clevenger [2]" w:date="2021-03-14T18:52:00Z">
        <w:r>
          <w:rPr>
            <w:color w:val="000000"/>
          </w:rPr>
          <w:t xml:space="preserve"> a “</w:t>
        </w:r>
      </w:ins>
      <w:ins w:id="5943" w:author="John Clevenger [2]" w:date="2021-03-14T18:54:00Z">
        <w:r w:rsidRPr="00F57225">
          <w:rPr>
            <w:i/>
            <w:iCs/>
            <w:color w:val="000000"/>
            <w:rPrChange w:id="5944" w:author="John Clevenger" w:date="2023-11-17T17:24:00Z">
              <w:rPr>
                <w:color w:val="000000"/>
              </w:rPr>
            </w:rPrChange>
          </w:rPr>
          <w:t xml:space="preserve">problem </w:t>
        </w:r>
      </w:ins>
      <w:ins w:id="5945" w:author="John Clevenger [2]" w:date="2021-03-14T18:52:00Z">
        <w:r w:rsidRPr="00F57225">
          <w:rPr>
            <w:i/>
            <w:iCs/>
            <w:color w:val="000000"/>
            <w:rPrChange w:id="5946" w:author="John Clevenger" w:date="2023-11-17T17:24:00Z">
              <w:rPr>
                <w:color w:val="000000"/>
              </w:rPr>
            </w:rPrChange>
          </w:rPr>
          <w:t>letter</w:t>
        </w:r>
        <w:r>
          <w:rPr>
            <w:color w:val="000000"/>
          </w:rPr>
          <w:t>” with each defined contest problem; the first problem entered becomes “Problem A”, the second problem entered becomes “Problem B”</w:t>
        </w:r>
      </w:ins>
      <w:ins w:id="5947" w:author="John Clevenger [2]" w:date="2021-03-14T18:53:00Z">
        <w:r>
          <w:rPr>
            <w:color w:val="000000"/>
          </w:rPr>
          <w:t>, etc.</w:t>
        </w:r>
      </w:ins>
      <w:ins w:id="5948" w:author="John Clevenger" w:date="2023-11-17T17:26:00Z">
        <w:r w:rsidR="00F57225">
          <w:rPr>
            <w:color w:val="000000"/>
          </w:rPr>
          <w:t xml:space="preserve"> </w:t>
        </w:r>
      </w:ins>
      <w:ins w:id="5949" w:author="John Clevenger" w:date="2023-11-17T17:27:00Z">
        <w:r w:rsidR="00F57225">
          <w:rPr>
            <w:color w:val="000000"/>
          </w:rPr>
          <w:t xml:space="preserve">Problem letters are automatically </w:t>
        </w:r>
      </w:ins>
      <w:ins w:id="5950" w:author="John Clevenger" w:date="2023-11-17T17:26:00Z">
        <w:r w:rsidR="00F57225">
          <w:rPr>
            <w:color w:val="000000"/>
          </w:rPr>
          <w:t>defined internally</w:t>
        </w:r>
      </w:ins>
      <w:ins w:id="5951" w:author="John Clevenger" w:date="2023-11-17T17:27:00Z">
        <w:r w:rsidR="00F57225">
          <w:rPr>
            <w:color w:val="000000"/>
          </w:rPr>
          <w:t xml:space="preserve"> and cannot be changed.  </w:t>
        </w:r>
      </w:ins>
      <w:ins w:id="5952" w:author="John Clevenger [2]" w:date="2021-03-14T18:53:00Z">
        <w:r>
          <w:rPr>
            <w:color w:val="000000"/>
          </w:rPr>
          <w:t xml:space="preserve"> </w:t>
        </w:r>
      </w:ins>
      <w:ins w:id="5953" w:author="John Clevenger" w:date="2023-11-17T17:22:00Z">
        <w:r w:rsidR="00F57225">
          <w:rPr>
            <w:color w:val="000000"/>
          </w:rPr>
          <w:t xml:space="preserve">Note that in the </w:t>
        </w:r>
        <w:r w:rsidR="00F57225" w:rsidRPr="00F57225">
          <w:rPr>
            <w:rFonts w:ascii="Arial" w:hAnsi="Arial"/>
            <w:b/>
            <w:sz w:val="20"/>
            <w:rPrChange w:id="5954" w:author="John Clevenger" w:date="2023-11-17T17:23:00Z">
              <w:rPr>
                <w:color w:val="000000"/>
              </w:rPr>
            </w:rPrChange>
          </w:rPr>
          <w:t>Add New Problem</w:t>
        </w:r>
        <w:r w:rsidR="00F57225">
          <w:rPr>
            <w:color w:val="000000"/>
          </w:rPr>
          <w:t xml:space="preserve"> </w:t>
        </w:r>
      </w:ins>
      <w:ins w:id="5955" w:author="John Clevenger" w:date="2023-11-17T17:23:00Z">
        <w:r w:rsidR="00F57225">
          <w:rPr>
            <w:color w:val="000000"/>
          </w:rPr>
          <w:t xml:space="preserve">dialog shown above, </w:t>
        </w:r>
      </w:ins>
      <w:ins w:id="5956" w:author="John Clevenger" w:date="2023-11-17T17:24:00Z">
        <w:r w:rsidR="00F57225">
          <w:t xml:space="preserve">the letter to the right of the Short Name textbox indicates that the </w:t>
        </w:r>
        <w:r w:rsidR="00F57225" w:rsidRPr="00F57225">
          <w:rPr>
            <w:rPrChange w:id="5957" w:author="John Clevenger" w:date="2023-11-17T17:25:00Z">
              <w:rPr>
                <w:i/>
                <w:iCs/>
              </w:rPr>
            </w:rPrChange>
          </w:rPr>
          <w:t>problem letter</w:t>
        </w:r>
        <w:r w:rsidR="00F57225">
          <w:rPr>
            <w:i/>
            <w:iCs/>
          </w:rPr>
          <w:t xml:space="preserve"> </w:t>
        </w:r>
        <w:r w:rsidR="00F57225">
          <w:t xml:space="preserve">which will be assigned to </w:t>
        </w:r>
      </w:ins>
      <w:ins w:id="5958" w:author="John Clevenger" w:date="2023-11-17T17:29:00Z">
        <w:r w:rsidR="00F57225">
          <w:t>this</w:t>
        </w:r>
      </w:ins>
      <w:ins w:id="5959" w:author="John Clevenger" w:date="2023-11-17T17:24:00Z">
        <w:r w:rsidR="00F57225">
          <w:t xml:space="preserve"> new problem</w:t>
        </w:r>
      </w:ins>
      <w:ins w:id="5960" w:author="John Clevenger" w:date="2023-11-17T17:25:00Z">
        <w:r w:rsidR="00F57225">
          <w:t xml:space="preserve"> is C – an indication that this was being done o</w:t>
        </w:r>
      </w:ins>
      <w:ins w:id="5961" w:author="John Clevenger" w:date="2023-11-17T17:26:00Z">
        <w:r w:rsidR="00F57225">
          <w:t>n a contest that already had two problems (A and B) added previously</w:t>
        </w:r>
      </w:ins>
      <w:ins w:id="5962" w:author="John Clevenger" w:date="2023-11-17T17:24:00Z">
        <w:r w:rsidR="00F57225">
          <w:t xml:space="preserve">.   </w:t>
        </w:r>
      </w:ins>
      <w:ins w:id="5963" w:author="John Clevenger [2]" w:date="2021-03-14T18:55:00Z">
        <w:r>
          <w:rPr>
            <w:color w:val="000000"/>
          </w:rPr>
          <w:t>Since Version 9.7</w:t>
        </w:r>
      </w:ins>
      <w:ins w:id="5964" w:author="John Clevenger" w:date="2023-11-17T18:01:00Z">
        <w:r w:rsidR="007906B0">
          <w:rPr>
            <w:color w:val="000000"/>
          </w:rPr>
          <w:t>,</w:t>
        </w:r>
      </w:ins>
      <w:ins w:id="5965" w:author="John Clevenger [2]" w:date="2021-03-14T18:55:00Z">
        <w:r>
          <w:rPr>
            <w:color w:val="000000"/>
          </w:rPr>
          <w:t xml:space="preserve"> problems after the 26</w:t>
        </w:r>
        <w:r w:rsidRPr="00D4118D">
          <w:rPr>
            <w:color w:val="000000"/>
            <w:vertAlign w:val="superscript"/>
            <w:rPrChange w:id="5966" w:author="John Clevenger [2]" w:date="2021-03-14T18:55:00Z">
              <w:rPr>
                <w:color w:val="000000"/>
              </w:rPr>
            </w:rPrChange>
          </w:rPr>
          <w:t>th</w:t>
        </w:r>
        <w:r>
          <w:rPr>
            <w:color w:val="000000"/>
          </w:rPr>
          <w:t xml:space="preserve"> defined problem (“Z”) are lettered “AA’, then “AB”, et</w:t>
        </w:r>
      </w:ins>
      <w:ins w:id="5967" w:author="John Clevenger [2]" w:date="2021-03-14T18:56:00Z">
        <w:r>
          <w:rPr>
            <w:color w:val="000000"/>
          </w:rPr>
          <w:t xml:space="preserve">c.  </w:t>
        </w:r>
      </w:ins>
      <w:ins w:id="5968" w:author="John Clevenger [2]" w:date="2021-03-14T18:53:00Z">
        <w:r>
          <w:rPr>
            <w:color w:val="000000"/>
          </w:rPr>
          <w:t xml:space="preserve"> The only place where problem ‘letters’ are actually displayed</w:t>
        </w:r>
      </w:ins>
      <w:ins w:id="5969" w:author="John Clevenger" w:date="2023-11-17T17:20:00Z">
        <w:r w:rsidR="00F57225">
          <w:rPr>
            <w:color w:val="000000"/>
          </w:rPr>
          <w:t xml:space="preserve">, other than on the </w:t>
        </w:r>
      </w:ins>
      <w:ins w:id="5970" w:author="John Clevenger" w:date="2023-11-17T17:21:00Z">
        <w:r w:rsidR="00F57225" w:rsidRPr="00F57225">
          <w:rPr>
            <w:rFonts w:ascii="Arial" w:hAnsi="Arial"/>
            <w:b/>
            <w:sz w:val="20"/>
            <w:rPrChange w:id="5971" w:author="John Clevenger" w:date="2023-11-17T17:25:00Z">
              <w:rPr>
                <w:color w:val="000000"/>
              </w:rPr>
            </w:rPrChange>
          </w:rPr>
          <w:t>Add New Problem</w:t>
        </w:r>
        <w:r w:rsidR="00F57225">
          <w:rPr>
            <w:color w:val="000000"/>
          </w:rPr>
          <w:t xml:space="preserve"> dialog,</w:t>
        </w:r>
      </w:ins>
      <w:ins w:id="5972" w:author="John Clevenger [2]" w:date="2021-03-14T18:53:00Z">
        <w:r>
          <w:rPr>
            <w:color w:val="000000"/>
          </w:rPr>
          <w:t xml:space="preserve"> is on the PC</w:t>
        </w:r>
        <w:r w:rsidRPr="00D4118D">
          <w:rPr>
            <w:color w:val="000000"/>
            <w:vertAlign w:val="superscript"/>
            <w:rPrChange w:id="5973"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keepNext/>
        <w:keepLines/>
        <w:spacing w:before="240"/>
        <w:ind w:left="446"/>
        <w:jc w:val="both"/>
        <w:rPr>
          <w:del w:id="5974" w:author="John Clevenger" w:date="2023-11-17T17:27:00Z"/>
          <w:color w:val="000000"/>
        </w:rPr>
        <w:pPrChange w:id="5975" w:author="John Clevenger" w:date="2023-11-24T12:19:00Z">
          <w:pPr>
            <w:numPr>
              <w:numId w:val="6"/>
            </w:numPr>
            <w:tabs>
              <w:tab w:val="num" w:pos="450"/>
              <w:tab w:val="num" w:pos="1770"/>
            </w:tabs>
            <w:spacing w:before="240"/>
            <w:ind w:left="450" w:right="443" w:hanging="360"/>
            <w:jc w:val="both"/>
          </w:pPr>
        </w:pPrChange>
      </w:pPr>
    </w:p>
    <w:p w14:paraId="7F81F05B" w14:textId="4CD43423" w:rsidR="00481474" w:rsidRDefault="00481474">
      <w:pPr>
        <w:keepNext/>
        <w:keepLines/>
        <w:numPr>
          <w:ilvl w:val="0"/>
          <w:numId w:val="6"/>
        </w:numPr>
        <w:tabs>
          <w:tab w:val="clear" w:pos="1770"/>
          <w:tab w:val="num" w:pos="450"/>
        </w:tabs>
        <w:spacing w:before="240"/>
        <w:ind w:left="446"/>
        <w:jc w:val="both"/>
        <w:rPr>
          <w:color w:val="000000"/>
        </w:rPr>
        <w:pPrChange w:id="5976" w:author="John Clevenger" w:date="2023-11-24T12:19: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7"/>
      </w:r>
    </w:p>
    <w:p w14:paraId="36EECE2B" w14:textId="18FB5790" w:rsidR="00481474" w:rsidRPr="001F59DB" w:rsidRDefault="00481474">
      <w:pPr>
        <w:numPr>
          <w:ilvl w:val="0"/>
          <w:numId w:val="6"/>
        </w:numPr>
        <w:tabs>
          <w:tab w:val="clear" w:pos="1770"/>
          <w:tab w:val="num" w:pos="450"/>
        </w:tabs>
        <w:spacing w:before="240"/>
        <w:ind w:left="450" w:right="-7"/>
        <w:jc w:val="both"/>
        <w:rPr>
          <w:color w:val="000000"/>
        </w:rPr>
        <w:pPrChange w:id="5978"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w:t>
      </w:r>
      <w:del w:id="5979" w:author="John Clevenger" w:date="2023-11-24T12:07:00Z">
        <w:r w:rsidDel="00C71983">
          <w:delText xml:space="preserve">broadcast </w:delText>
        </w:r>
      </w:del>
      <w:ins w:id="5980" w:author="John Clevenger" w:date="2023-11-24T12:07:00Z">
        <w:r w:rsidR="00C71983">
          <w:t>sent to</w:t>
        </w:r>
      </w:ins>
      <w:del w:id="5981" w:author="John Clevenger" w:date="2023-11-24T12:07:00Z">
        <w:r w:rsidDel="00C71983">
          <w:delText xml:space="preserve">to </w:delText>
        </w:r>
      </w:del>
      <w:ins w:id="5982" w:author="John Clevenger" w:date="2023-11-24T12:07:00Z">
        <w:r w:rsidR="00C71983">
          <w:t xml:space="preserve"> the PC</w:t>
        </w:r>
        <w:r w:rsidR="00C71983" w:rsidRPr="00C71983">
          <w:rPr>
            <w:vertAlign w:val="superscript"/>
            <w:rPrChange w:id="5983" w:author="John Clevenger" w:date="2023-11-24T12:07:00Z">
              <w:rPr/>
            </w:rPrChange>
          </w:rPr>
          <w:t>2</w:t>
        </w:r>
        <w:r w:rsidR="00C71983">
          <w:t xml:space="preserve"> server at every </w:t>
        </w:r>
      </w:ins>
      <w:del w:id="5984" w:author="John Clevenger" w:date="2023-11-24T12:07:00Z">
        <w:r w:rsidDel="00C71983">
          <w:delText xml:space="preserve">all </w:delText>
        </w:r>
      </w:del>
      <w:r>
        <w:t>site</w:t>
      </w:r>
      <w:del w:id="5985" w:author="John Clevenger" w:date="2023-11-24T12:07:00Z">
        <w:r w:rsidDel="00C71983">
          <w:delText>s</w:delText>
        </w:r>
      </w:del>
      <w:r>
        <w:t xml:space="preserve">.  </w:t>
      </w:r>
      <w:ins w:id="5986" w:author="John Clevenger" w:date="2023-11-24T11:50:00Z">
        <w:r w:rsidR="00874E97">
          <w:t>There is, however, a “filter mec</w:t>
        </w:r>
      </w:ins>
      <w:ins w:id="5987" w:author="John Clevenger" w:date="2023-11-24T11:51:00Z">
        <w:r w:rsidR="00874E97">
          <w:t xml:space="preserve">hanism” that can be applied </w:t>
        </w:r>
        <w:r w:rsidR="00E3760A">
          <w:t xml:space="preserve">to control which problems are </w:t>
        </w:r>
      </w:ins>
      <w:ins w:id="5988" w:author="John Clevenger" w:date="2023-11-24T15:12:00Z">
        <w:r w:rsidR="00485782">
          <w:t>visible to teams that are member</w:t>
        </w:r>
      </w:ins>
      <w:ins w:id="5989" w:author="John Clevenger" w:date="2023-11-24T15:20:00Z">
        <w:r w:rsidR="00B46BC3">
          <w:t>s</w:t>
        </w:r>
      </w:ins>
      <w:ins w:id="5990" w:author="John Clevenger" w:date="2023-11-24T15:12:00Z">
        <w:r w:rsidR="00485782">
          <w:t xml:space="preserve"> of specific groups</w:t>
        </w:r>
      </w:ins>
      <w:ins w:id="5991" w:author="John Clevenger" w:date="2023-11-24T11:52:00Z">
        <w:r w:rsidR="00E3760A">
          <w:t xml:space="preserve"> (see</w:t>
        </w:r>
      </w:ins>
      <w:ins w:id="5992" w:author="John Clevenger" w:date="2023-11-24T11:54:00Z">
        <w:r w:rsidR="00E3760A">
          <w:t xml:space="preserve"> the </w:t>
        </w:r>
        <w:r w:rsidR="00E3760A" w:rsidRPr="00C71983">
          <w:rPr>
            <w:rFonts w:ascii="Arial" w:hAnsi="Arial"/>
            <w:b/>
            <w:sz w:val="20"/>
            <w:rPrChange w:id="5993" w:author="John Clevenger" w:date="2023-11-24T12:09:00Z">
              <w:rPr/>
            </w:rPrChange>
          </w:rPr>
          <w:t>Groups</w:t>
        </w:r>
        <w:r w:rsidR="00E3760A">
          <w:t xml:space="preserve"> tab on the</w:t>
        </w:r>
      </w:ins>
      <w:ins w:id="5994" w:author="John Clevenger" w:date="2023-11-24T12:08:00Z">
        <w:r w:rsidR="00C71983">
          <w:t xml:space="preserve"> </w:t>
        </w:r>
        <w:r w:rsidR="00C71983" w:rsidRPr="00C71983">
          <w:rPr>
            <w:rFonts w:ascii="Arial" w:hAnsi="Arial"/>
            <w:b/>
            <w:sz w:val="20"/>
            <w:rPrChange w:id="5995" w:author="John Clevenger" w:date="2023-11-24T12:09:00Z">
              <w:rPr/>
            </w:rPrChange>
          </w:rPr>
          <w:t>Edit Problem</w:t>
        </w:r>
        <w:r w:rsidR="00C71983">
          <w:t xml:space="preserve"> screen; see also the section on</w:t>
        </w:r>
      </w:ins>
      <w:ins w:id="5996" w:author="John Clevenger" w:date="2023-11-24T12:09:00Z">
        <w:r w:rsidR="00C71983">
          <w:t xml:space="preserve"> </w:t>
        </w:r>
      </w:ins>
      <w:ins w:id="5997" w:author="John Clevenger" w:date="2023-11-24T12:10:00Z">
        <w:r w:rsidR="00C71983" w:rsidRPr="00C71983">
          <w:rPr>
            <w:rFonts w:ascii="Arial" w:hAnsi="Arial"/>
            <w:b/>
            <w:sz w:val="20"/>
            <w:rPrChange w:id="5998" w:author="John Clevenger" w:date="2023-11-24T12:11:00Z">
              <w:rPr/>
            </w:rPrChange>
          </w:rPr>
          <w:t>User Accounts</w:t>
        </w:r>
        <w:r w:rsidR="00C71983">
          <w:t xml:space="preserve"> and the chapter on the </w:t>
        </w:r>
        <w:r w:rsidR="00C71983" w:rsidRPr="00D867EA">
          <w:rPr>
            <w:rFonts w:ascii="Arial" w:hAnsi="Arial"/>
            <w:b/>
            <w:sz w:val="20"/>
            <w:rPrChange w:id="5999" w:author="John Clevenger" w:date="2023-11-24T12:12:00Z">
              <w:rPr/>
            </w:rPrChange>
          </w:rPr>
          <w:t>PC2 Scoreboard</w:t>
        </w:r>
        <w:r w:rsidR="00C71983">
          <w:t xml:space="preserve"> for further information on how teams and groups are managed</w:t>
        </w:r>
      </w:ins>
      <w:ins w:id="6000" w:author="John Clevenger" w:date="2023-11-24T12:11:00Z">
        <w:r w:rsidR="00C71983">
          <w:t>).</w:t>
        </w:r>
      </w:ins>
      <w:del w:id="6001" w:author="John Clevenger" w:date="2023-11-24T12:11:00Z">
        <w:r w:rsidDel="00C71983">
          <w:delText xml:space="preserve">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delText>
        </w:r>
        <w:r w:rsidRPr="001F59DB" w:rsidDel="00C71983">
          <w:rPr>
            <w:i/>
            <w:iCs/>
          </w:rPr>
          <w:delText xml:space="preserve">rarely </w:delText>
        </w:r>
        <w:r w:rsidDel="00C71983">
          <w:delText xml:space="preserve"> –</w:delText>
        </w:r>
      </w:del>
      <w:ins w:id="6002" w:author="John Clevenger [2]" w:date="2022-06-22T12:11:00Z">
        <w:del w:id="6003" w:author="John Clevenger" w:date="2023-11-24T12:11:00Z">
          <w:r w:rsidR="00742FCF" w:rsidRPr="001F59DB" w:rsidDel="00C71983">
            <w:rPr>
              <w:i/>
              <w:iCs/>
            </w:rPr>
            <w:delText xml:space="preserve">rarely </w:delText>
          </w:r>
          <w:r w:rsidR="00742FCF" w:rsidDel="00C71983">
            <w:delText>–</w:delText>
          </w:r>
        </w:del>
      </w:ins>
      <w:del w:id="6004" w:author="John Clevenger" w:date="2023-11-24T12:11:00Z">
        <w:r w:rsidDel="00C71983">
          <w:delText xml:space="preserve">  virtually never – see in real contests…</w:delText>
        </w:r>
        <w:r w:rsidR="004E26A2" w:rsidDel="00C71983">
          <w:delText>)</w:delText>
        </w:r>
        <w:r w:rsidDel="00C71983">
          <w:delText xml:space="preserve">  Said another way, PC</w:delText>
        </w:r>
        <w:r w:rsidRPr="001F59DB" w:rsidDel="00C71983">
          <w:rPr>
            <w:vertAlign w:val="superscript"/>
          </w:rPr>
          <w:delText>2</w:delText>
        </w:r>
        <w:r w:rsidDel="00C71983">
          <w:delText xml:space="preserve"> views a contest as a set of teams all worki</w:delText>
        </w:r>
        <w:r w:rsidR="004E26A2" w:rsidDel="00C71983">
          <w:delText>ng on an identical problem set.</w:delText>
        </w:r>
        <w:r w:rsidDel="00C71983">
          <w:delText xml:space="preserve">  Note also that contest problems appear in the same </w:delText>
        </w:r>
        <w:r w:rsidRPr="001F59DB" w:rsidDel="00C71983">
          <w:rPr>
            <w:i/>
            <w:iCs/>
          </w:rPr>
          <w:delText>order</w:delText>
        </w:r>
        <w:r w:rsidDel="00C71983">
          <w:delText xml:space="preserve"> at each site in a multi-site contest. </w:delText>
        </w:r>
      </w:del>
    </w:p>
    <w:p w14:paraId="02680BE3" w14:textId="074BC669" w:rsidR="001F59DB" w:rsidRDefault="007E0063">
      <w:pPr>
        <w:numPr>
          <w:ilvl w:val="0"/>
          <w:numId w:val="6"/>
        </w:numPr>
        <w:tabs>
          <w:tab w:val="clear" w:pos="1770"/>
          <w:tab w:val="num" w:pos="450"/>
        </w:tabs>
        <w:spacing w:before="240"/>
        <w:ind w:left="450" w:right="-7"/>
        <w:jc w:val="both"/>
        <w:rPr>
          <w:ins w:id="6005" w:author="John Clevenger" w:date="2023-11-17T17:31:00Z"/>
          <w:color w:val="000000"/>
        </w:rPr>
        <w:pPrChange w:id="6006"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6007" w:author="John Clevenger [2]" w:date="2022-06-22T18:32:00Z"/>
          <w:color w:val="000000"/>
        </w:rPr>
        <w:pPrChange w:id="6008" w:author="John Clevenger" w:date="2023-11-18T14:25:00Z">
          <w:pPr>
            <w:numPr>
              <w:numId w:val="6"/>
            </w:numPr>
            <w:tabs>
              <w:tab w:val="num" w:pos="450"/>
              <w:tab w:val="num" w:pos="1770"/>
            </w:tabs>
            <w:spacing w:before="240"/>
            <w:ind w:left="450" w:right="443" w:hanging="360"/>
            <w:jc w:val="both"/>
          </w:pPr>
        </w:pPrChange>
      </w:pPr>
      <w:ins w:id="6009" w:author="John Clevenger" w:date="2023-11-17T17:31:00Z">
        <w:r>
          <w:rPr>
            <w:color w:val="000000"/>
          </w:rPr>
          <w:t>Starting with Version 9.9</w:t>
        </w:r>
      </w:ins>
      <w:ins w:id="6010"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6011" w:author="John Clevenger" w:date="2023-11-17T17:33:00Z">
        <w:r>
          <w:rPr>
            <w:color w:val="000000"/>
          </w:rPr>
          <w:t xml:space="preserve">roblem is one where, rather than having a team’s submission simply send all its output </w:t>
        </w:r>
      </w:ins>
      <w:ins w:id="6012" w:author="John Clevenger" w:date="2023-11-17T17:34:00Z">
        <w:r>
          <w:rPr>
            <w:color w:val="000000"/>
          </w:rPr>
          <w:t>to stdout</w:t>
        </w:r>
      </w:ins>
      <w:ins w:id="6013" w:author="John Clevenger" w:date="2023-11-17T17:36:00Z">
        <w:r>
          <w:rPr>
            <w:color w:val="000000"/>
          </w:rPr>
          <w:t xml:space="preserve"> and then having that output evaluated (by a hum</w:t>
        </w:r>
      </w:ins>
      <w:ins w:id="6014" w:author="John Clevenger" w:date="2023-11-17T17:37:00Z">
        <w:r>
          <w:rPr>
            <w:color w:val="000000"/>
          </w:rPr>
          <w:t xml:space="preserve">an judge </w:t>
        </w:r>
      </w:ins>
      <w:ins w:id="6015" w:author="John Clevenger" w:date="2023-11-18T10:38:00Z">
        <w:r w:rsidR="007350F7">
          <w:rPr>
            <w:color w:val="000000"/>
          </w:rPr>
          <w:t>and/</w:t>
        </w:r>
      </w:ins>
      <w:ins w:id="6016" w:author="John Clevenger" w:date="2023-11-17T17:37:00Z">
        <w:r>
          <w:rPr>
            <w:color w:val="000000"/>
          </w:rPr>
          <w:t>or by an “output validator”),</w:t>
        </w:r>
      </w:ins>
      <w:ins w:id="6017" w:author="John Clevenger" w:date="2023-11-17T17:34:00Z">
        <w:r>
          <w:rPr>
            <w:color w:val="000000"/>
          </w:rPr>
          <w:t xml:space="preserve"> the team </w:t>
        </w:r>
      </w:ins>
      <w:ins w:id="6018" w:author="John Clevenger" w:date="2023-11-17T17:37:00Z">
        <w:r>
          <w:rPr>
            <w:color w:val="000000"/>
          </w:rPr>
          <w:t xml:space="preserve">submission </w:t>
        </w:r>
      </w:ins>
      <w:ins w:id="6019" w:author="John Clevenger" w:date="2023-11-17T17:34:00Z">
        <w:r>
          <w:rPr>
            <w:color w:val="000000"/>
          </w:rPr>
          <w:t xml:space="preserve">produces </w:t>
        </w:r>
        <w:r>
          <w:rPr>
            <w:i/>
            <w:iCs/>
            <w:color w:val="000000"/>
          </w:rPr>
          <w:t xml:space="preserve">some </w:t>
        </w:r>
        <w:r>
          <w:rPr>
            <w:color w:val="000000"/>
          </w:rPr>
          <w:t>output which is then sent to a</w:t>
        </w:r>
      </w:ins>
      <w:ins w:id="6020" w:author="John Clevenger" w:date="2023-11-17T17:36:00Z">
        <w:r>
          <w:rPr>
            <w:color w:val="000000"/>
          </w:rPr>
          <w:t>n</w:t>
        </w:r>
      </w:ins>
      <w:ins w:id="6021" w:author="John Clevenger" w:date="2023-11-17T17:34:00Z">
        <w:r>
          <w:rPr>
            <w:color w:val="000000"/>
          </w:rPr>
          <w:t xml:space="preserve"> “interactive</w:t>
        </w:r>
      </w:ins>
      <w:ins w:id="6022" w:author="John Clevenger" w:date="2023-11-17T17:35:00Z">
        <w:r>
          <w:rPr>
            <w:color w:val="000000"/>
          </w:rPr>
          <w:t xml:space="preserve"> validator”.  The </w:t>
        </w:r>
      </w:ins>
      <w:ins w:id="6023" w:author="John Clevenger" w:date="2023-11-17T17:37:00Z">
        <w:r>
          <w:rPr>
            <w:color w:val="000000"/>
          </w:rPr>
          <w:t xml:space="preserve">interactive </w:t>
        </w:r>
      </w:ins>
      <w:ins w:id="6024" w:author="John Clevenger" w:date="2023-11-17T17:35:00Z">
        <w:r>
          <w:rPr>
            <w:color w:val="000000"/>
          </w:rPr>
          <w:t xml:space="preserve">validator in </w:t>
        </w:r>
      </w:ins>
      <w:ins w:id="6025" w:author="John Clevenger" w:date="2023-11-17T17:38:00Z">
        <w:r>
          <w:rPr>
            <w:color w:val="000000"/>
          </w:rPr>
          <w:t>turn</w:t>
        </w:r>
      </w:ins>
      <w:ins w:id="6026" w:author="John Clevenger" w:date="2023-11-17T17:35:00Z">
        <w:r>
          <w:rPr>
            <w:color w:val="000000"/>
          </w:rPr>
          <w:t xml:space="preserve"> generates some new</w:t>
        </w:r>
      </w:ins>
      <w:ins w:id="6027" w:author="John Clevenger" w:date="2023-11-17T17:38:00Z">
        <w:r>
          <w:rPr>
            <w:color w:val="000000"/>
          </w:rPr>
          <w:t xml:space="preserve"> data</w:t>
        </w:r>
      </w:ins>
      <w:ins w:id="6028" w:author="John Clevenger" w:date="2023-11-17T17:35:00Z">
        <w:r>
          <w:rPr>
            <w:i/>
            <w:iCs/>
            <w:color w:val="000000"/>
          </w:rPr>
          <w:t xml:space="preserve"> </w:t>
        </w:r>
        <w:r>
          <w:rPr>
            <w:color w:val="000000"/>
          </w:rPr>
          <w:t xml:space="preserve">which is fed to the </w:t>
        </w:r>
        <w:r w:rsidRPr="00DA5446">
          <w:rPr>
            <w:i/>
            <w:iCs/>
            <w:color w:val="000000"/>
            <w:rPrChange w:id="6029" w:author="John Clevenger" w:date="2023-11-17T17:38:00Z">
              <w:rPr>
                <w:color w:val="000000"/>
              </w:rPr>
            </w:rPrChange>
          </w:rPr>
          <w:t>input</w:t>
        </w:r>
        <w:r>
          <w:rPr>
            <w:color w:val="000000"/>
          </w:rPr>
          <w:t xml:space="preserve"> channel of the submission, causing the submission to produce some additional new output, </w:t>
        </w:r>
      </w:ins>
      <w:ins w:id="6030" w:author="John Clevenger" w:date="2023-11-17T17:36:00Z">
        <w:r>
          <w:rPr>
            <w:color w:val="000000"/>
          </w:rPr>
          <w:t>and so forth</w:t>
        </w:r>
      </w:ins>
      <w:ins w:id="6031" w:author="John Clevenger" w:date="2023-11-17T17:47:00Z">
        <w:r w:rsidR="006D1160">
          <w:rPr>
            <w:color w:val="000000"/>
          </w:rPr>
          <w:t xml:space="preserve"> (hence, the team submission “interacts” with the validator software</w:t>
        </w:r>
      </w:ins>
      <w:ins w:id="6032" w:author="John Clevenger" w:date="2023-11-18T14:08:00Z">
        <w:r w:rsidR="00D978E8">
          <w:rPr>
            <w:color w:val="000000"/>
          </w:rPr>
          <w:t>)</w:t>
        </w:r>
      </w:ins>
      <w:ins w:id="6033" w:author="John Clevenger" w:date="2023-11-17T17:36:00Z">
        <w:r>
          <w:rPr>
            <w:color w:val="000000"/>
          </w:rPr>
          <w:t xml:space="preserve">.  </w:t>
        </w:r>
      </w:ins>
      <w:ins w:id="6034" w:author="John Clevenger" w:date="2023-11-17T17:41:00Z">
        <w:r w:rsidR="00A641B8">
          <w:rPr>
            <w:color w:val="000000"/>
          </w:rPr>
          <w:t xml:space="preserve">Refer to the section </w:t>
        </w:r>
        <w:r w:rsidR="00A641B8" w:rsidRPr="00A641B8">
          <w:rPr>
            <w:rFonts w:ascii="Arial" w:hAnsi="Arial"/>
            <w:b/>
            <w:sz w:val="20"/>
            <w:rPrChange w:id="6035" w:author="John Clevenger" w:date="2023-11-17T17:42:00Z">
              <w:rPr>
                <w:rFonts w:ascii="Arial" w:hAnsi="Arial" w:cs="Arial"/>
                <w:b/>
                <w:u w:val="single"/>
              </w:rPr>
            </w:rPrChange>
          </w:rPr>
          <w:t>Using the CLICS Interactive Problem Interface</w:t>
        </w:r>
      </w:ins>
      <w:ins w:id="6036" w:author="John Clevenger" w:date="2023-11-17T17:42:00Z">
        <w:r w:rsidR="00A641B8">
          <w:rPr>
            <w:rFonts w:ascii="Arial" w:hAnsi="Arial"/>
            <w:b/>
            <w:sz w:val="20"/>
          </w:rPr>
          <w:t xml:space="preserve"> </w:t>
        </w:r>
        <w:r w:rsidR="00A641B8" w:rsidRPr="00A641B8">
          <w:rPr>
            <w:color w:val="000000"/>
            <w:rPrChange w:id="6037" w:author="John Clevenger" w:date="2023-11-17T17:42:00Z">
              <w:rPr>
                <w:rFonts w:ascii="Arial" w:hAnsi="Arial"/>
                <w:b/>
                <w:sz w:val="20"/>
              </w:rPr>
            </w:rPrChange>
          </w:rPr>
          <w:t xml:space="preserve">in </w:t>
        </w:r>
        <w:r w:rsidR="00A641B8">
          <w:rPr>
            <w:color w:val="000000"/>
          </w:rPr>
          <w:t xml:space="preserve">the Appendix on </w:t>
        </w:r>
      </w:ins>
      <w:ins w:id="6038" w:author="John Clevenger" w:date="2023-11-17T17:43:00Z">
        <w:r w:rsidR="006D1160" w:rsidRPr="006D1160">
          <w:rPr>
            <w:rFonts w:ascii="Arial" w:hAnsi="Arial"/>
            <w:b/>
            <w:sz w:val="20"/>
            <w:rPrChange w:id="6039"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6040"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6041" w:author="John Clevenger [2]" w:date="2022-06-22T18:32:00Z"/>
          <w:del w:id="6042" w:author="John Clevenger" w:date="2023-11-17T17:47:00Z"/>
          <w:rFonts w:ascii="Arial" w:hAnsi="Arial" w:cs="Arial"/>
          <w:b/>
          <w:bCs/>
          <w:szCs w:val="24"/>
          <w:u w:val="single"/>
          <w:rPrChange w:id="6043" w:author="John Clevenger" w:date="2023-11-18T18:16:00Z">
            <w:rPr>
              <w:ins w:id="6044" w:author="John Clevenger [2]" w:date="2022-06-22T18:32:00Z"/>
              <w:del w:id="6045" w:author="John Clevenger" w:date="2023-11-17T17:47:00Z"/>
            </w:rPr>
          </w:rPrChange>
        </w:rPr>
        <w:pPrChange w:id="6046" w:author="John Clevenger" w:date="2023-11-18T18:16:00Z">
          <w:pPr>
            <w:spacing w:before="240"/>
            <w:ind w:right="443"/>
            <w:jc w:val="both"/>
          </w:pPr>
        </w:pPrChange>
      </w:pPr>
      <w:bookmarkStart w:id="6047" w:name="_Toc151211446"/>
      <w:bookmarkStart w:id="6048" w:name="_Toc151215087"/>
      <w:bookmarkStart w:id="6049" w:name="_Toc151287616"/>
      <w:bookmarkStart w:id="6050" w:name="_Toc151290249"/>
      <w:bookmarkStart w:id="6051" w:name="_Toc151291196"/>
      <w:bookmarkStart w:id="6052" w:name="_Toc151306499"/>
      <w:bookmarkStart w:id="6053" w:name="_Toc151488539"/>
      <w:bookmarkStart w:id="6054" w:name="_Toc151504329"/>
      <w:bookmarkStart w:id="6055" w:name="_Toc151553068"/>
      <w:bookmarkStart w:id="6056" w:name="_Toc151723422"/>
      <w:bookmarkStart w:id="6057" w:name="_Toc151723924"/>
      <w:bookmarkEnd w:id="6047"/>
      <w:bookmarkEnd w:id="6048"/>
      <w:bookmarkEnd w:id="6049"/>
      <w:bookmarkEnd w:id="6050"/>
      <w:bookmarkEnd w:id="6051"/>
      <w:bookmarkEnd w:id="6052"/>
      <w:bookmarkEnd w:id="6053"/>
      <w:bookmarkEnd w:id="6054"/>
      <w:bookmarkEnd w:id="6055"/>
      <w:bookmarkEnd w:id="6056"/>
      <w:bookmarkEnd w:id="6057"/>
    </w:p>
    <w:p w14:paraId="2081A608" w14:textId="58951EB1" w:rsidR="001C005D" w:rsidRPr="00323D47" w:rsidDel="006D1160" w:rsidRDefault="001C005D">
      <w:pPr>
        <w:pStyle w:val="ListParagraph"/>
        <w:numPr>
          <w:ilvl w:val="2"/>
          <w:numId w:val="53"/>
        </w:numPr>
        <w:tabs>
          <w:tab w:val="left" w:pos="270"/>
        </w:tabs>
        <w:ind w:left="1080" w:hanging="810"/>
        <w:rPr>
          <w:ins w:id="6058" w:author="John Clevenger [2]" w:date="2022-06-22T18:32:00Z"/>
          <w:del w:id="6059" w:author="John Clevenger" w:date="2023-11-17T17:47:00Z"/>
          <w:rFonts w:ascii="Arial" w:hAnsi="Arial" w:cs="Arial"/>
          <w:b/>
          <w:bCs/>
          <w:szCs w:val="24"/>
          <w:u w:val="single"/>
          <w:rPrChange w:id="6060" w:author="John Clevenger" w:date="2023-11-18T18:16:00Z">
            <w:rPr>
              <w:ins w:id="6061" w:author="John Clevenger [2]" w:date="2022-06-22T18:32:00Z"/>
              <w:del w:id="6062" w:author="John Clevenger" w:date="2023-11-17T17:47:00Z"/>
            </w:rPr>
          </w:rPrChange>
        </w:rPr>
        <w:pPrChange w:id="6063" w:author="John Clevenger" w:date="2023-11-18T18:16:00Z">
          <w:pPr>
            <w:spacing w:before="240"/>
            <w:ind w:right="443"/>
            <w:jc w:val="both"/>
          </w:pPr>
        </w:pPrChange>
      </w:pPr>
      <w:bookmarkStart w:id="6064" w:name="_Toc151211447"/>
      <w:bookmarkStart w:id="6065" w:name="_Toc151215088"/>
      <w:bookmarkStart w:id="6066" w:name="_Toc151287617"/>
      <w:bookmarkStart w:id="6067" w:name="_Toc151290250"/>
      <w:bookmarkStart w:id="6068" w:name="_Toc151291197"/>
      <w:bookmarkStart w:id="6069" w:name="_Toc151306500"/>
      <w:bookmarkStart w:id="6070" w:name="_Toc151488540"/>
      <w:bookmarkStart w:id="6071" w:name="_Toc151504330"/>
      <w:bookmarkStart w:id="6072" w:name="_Toc151553069"/>
      <w:bookmarkStart w:id="6073" w:name="_Toc151723423"/>
      <w:bookmarkStart w:id="6074" w:name="_Toc151723925"/>
      <w:bookmarkEnd w:id="6064"/>
      <w:bookmarkEnd w:id="6065"/>
      <w:bookmarkEnd w:id="6066"/>
      <w:bookmarkEnd w:id="6067"/>
      <w:bookmarkEnd w:id="6068"/>
      <w:bookmarkEnd w:id="6069"/>
      <w:bookmarkEnd w:id="6070"/>
      <w:bookmarkEnd w:id="6071"/>
      <w:bookmarkEnd w:id="6072"/>
      <w:bookmarkEnd w:id="6073"/>
      <w:bookmarkEnd w:id="6074"/>
    </w:p>
    <w:p w14:paraId="50AFCFE6" w14:textId="6BC749F5" w:rsidR="001C005D" w:rsidRPr="00323D47" w:rsidDel="006D1160" w:rsidRDefault="001C005D">
      <w:pPr>
        <w:pStyle w:val="ListParagraph"/>
        <w:numPr>
          <w:ilvl w:val="2"/>
          <w:numId w:val="53"/>
        </w:numPr>
        <w:tabs>
          <w:tab w:val="left" w:pos="270"/>
        </w:tabs>
        <w:ind w:left="1080" w:hanging="810"/>
        <w:rPr>
          <w:ins w:id="6075" w:author="John Clevenger [2]" w:date="2022-06-22T18:32:00Z"/>
          <w:del w:id="6076" w:author="John Clevenger" w:date="2023-11-17T17:47:00Z"/>
          <w:rFonts w:ascii="Arial" w:hAnsi="Arial" w:cs="Arial"/>
          <w:b/>
          <w:bCs/>
          <w:szCs w:val="24"/>
          <w:u w:val="single"/>
          <w:rPrChange w:id="6077" w:author="John Clevenger" w:date="2023-11-18T18:16:00Z">
            <w:rPr>
              <w:ins w:id="6078" w:author="John Clevenger [2]" w:date="2022-06-22T18:32:00Z"/>
              <w:del w:id="6079" w:author="John Clevenger" w:date="2023-11-17T17:47:00Z"/>
            </w:rPr>
          </w:rPrChange>
        </w:rPr>
        <w:pPrChange w:id="6080" w:author="John Clevenger" w:date="2023-11-18T18:16:00Z">
          <w:pPr>
            <w:spacing w:before="240"/>
            <w:ind w:right="443"/>
            <w:jc w:val="both"/>
          </w:pPr>
        </w:pPrChange>
      </w:pPr>
      <w:bookmarkStart w:id="6081" w:name="_Toc151211448"/>
      <w:bookmarkStart w:id="6082" w:name="_Toc151215089"/>
      <w:bookmarkStart w:id="6083" w:name="_Toc151287618"/>
      <w:bookmarkStart w:id="6084" w:name="_Toc151290251"/>
      <w:bookmarkStart w:id="6085" w:name="_Toc151291198"/>
      <w:bookmarkStart w:id="6086" w:name="_Toc151306501"/>
      <w:bookmarkStart w:id="6087" w:name="_Toc151488541"/>
      <w:bookmarkStart w:id="6088" w:name="_Toc151504331"/>
      <w:bookmarkStart w:id="6089" w:name="_Toc151553070"/>
      <w:bookmarkStart w:id="6090" w:name="_Toc151723424"/>
      <w:bookmarkStart w:id="6091" w:name="_Toc151723926"/>
      <w:bookmarkEnd w:id="6081"/>
      <w:bookmarkEnd w:id="6082"/>
      <w:bookmarkEnd w:id="6083"/>
      <w:bookmarkEnd w:id="6084"/>
      <w:bookmarkEnd w:id="6085"/>
      <w:bookmarkEnd w:id="6086"/>
      <w:bookmarkEnd w:id="6087"/>
      <w:bookmarkEnd w:id="6088"/>
      <w:bookmarkEnd w:id="6089"/>
      <w:bookmarkEnd w:id="6090"/>
      <w:bookmarkEnd w:id="6091"/>
    </w:p>
    <w:p w14:paraId="0D588FEA" w14:textId="393DB10B" w:rsidR="001C005D" w:rsidRPr="00323D47" w:rsidDel="006D1160" w:rsidRDefault="001C005D">
      <w:pPr>
        <w:pStyle w:val="ListParagraph"/>
        <w:numPr>
          <w:ilvl w:val="2"/>
          <w:numId w:val="53"/>
        </w:numPr>
        <w:tabs>
          <w:tab w:val="left" w:pos="270"/>
        </w:tabs>
        <w:ind w:left="1080" w:hanging="810"/>
        <w:rPr>
          <w:ins w:id="6092" w:author="John Clevenger [2]" w:date="2022-06-22T18:32:00Z"/>
          <w:del w:id="6093" w:author="John Clevenger" w:date="2023-11-17T17:47:00Z"/>
          <w:rFonts w:ascii="Arial" w:hAnsi="Arial" w:cs="Arial"/>
          <w:b/>
          <w:bCs/>
          <w:szCs w:val="24"/>
          <w:u w:val="single"/>
          <w:rPrChange w:id="6094" w:author="John Clevenger" w:date="2023-11-18T18:16:00Z">
            <w:rPr>
              <w:ins w:id="6095" w:author="John Clevenger [2]" w:date="2022-06-22T18:32:00Z"/>
              <w:del w:id="6096" w:author="John Clevenger" w:date="2023-11-17T17:47:00Z"/>
            </w:rPr>
          </w:rPrChange>
        </w:rPr>
        <w:pPrChange w:id="6097" w:author="John Clevenger" w:date="2023-11-18T18:16:00Z">
          <w:pPr>
            <w:spacing w:before="240"/>
            <w:ind w:right="443"/>
            <w:jc w:val="both"/>
          </w:pPr>
        </w:pPrChange>
      </w:pPr>
      <w:bookmarkStart w:id="6098" w:name="_Toc151211449"/>
      <w:bookmarkStart w:id="6099" w:name="_Toc151215090"/>
      <w:bookmarkStart w:id="6100" w:name="_Toc151287619"/>
      <w:bookmarkStart w:id="6101" w:name="_Toc151290252"/>
      <w:bookmarkStart w:id="6102" w:name="_Toc151291199"/>
      <w:bookmarkStart w:id="6103" w:name="_Toc151306502"/>
      <w:bookmarkStart w:id="6104" w:name="_Toc151488542"/>
      <w:bookmarkStart w:id="6105" w:name="_Toc151504332"/>
      <w:bookmarkStart w:id="6106" w:name="_Toc151553071"/>
      <w:bookmarkStart w:id="6107" w:name="_Toc151723425"/>
      <w:bookmarkStart w:id="6108" w:name="_Toc151723927"/>
      <w:bookmarkEnd w:id="6098"/>
      <w:bookmarkEnd w:id="6099"/>
      <w:bookmarkEnd w:id="6100"/>
      <w:bookmarkEnd w:id="6101"/>
      <w:bookmarkEnd w:id="6102"/>
      <w:bookmarkEnd w:id="6103"/>
      <w:bookmarkEnd w:id="6104"/>
      <w:bookmarkEnd w:id="6105"/>
      <w:bookmarkEnd w:id="6106"/>
      <w:bookmarkEnd w:id="6107"/>
      <w:bookmarkEnd w:id="6108"/>
    </w:p>
    <w:p w14:paraId="5C07DEA7" w14:textId="3AB7318D" w:rsidR="001C005D" w:rsidRPr="00323D47" w:rsidDel="006D1160" w:rsidRDefault="001C005D">
      <w:pPr>
        <w:pStyle w:val="ListParagraph"/>
        <w:numPr>
          <w:ilvl w:val="2"/>
          <w:numId w:val="53"/>
        </w:numPr>
        <w:tabs>
          <w:tab w:val="left" w:pos="270"/>
        </w:tabs>
        <w:ind w:left="1080" w:hanging="810"/>
        <w:rPr>
          <w:ins w:id="6109" w:author="John Clevenger [2]" w:date="2022-06-22T18:32:00Z"/>
          <w:del w:id="6110" w:author="John Clevenger" w:date="2023-11-17T17:47:00Z"/>
          <w:rFonts w:ascii="Arial" w:hAnsi="Arial" w:cs="Arial"/>
          <w:b/>
          <w:bCs/>
          <w:szCs w:val="24"/>
          <w:u w:val="single"/>
          <w:rPrChange w:id="6111" w:author="John Clevenger" w:date="2023-11-18T18:16:00Z">
            <w:rPr>
              <w:ins w:id="6112" w:author="John Clevenger [2]" w:date="2022-06-22T18:32:00Z"/>
              <w:del w:id="6113" w:author="John Clevenger" w:date="2023-11-17T17:47:00Z"/>
            </w:rPr>
          </w:rPrChange>
        </w:rPr>
        <w:pPrChange w:id="6114" w:author="John Clevenger" w:date="2023-11-18T18:16:00Z">
          <w:pPr>
            <w:spacing w:before="240"/>
            <w:ind w:right="443"/>
            <w:jc w:val="both"/>
          </w:pPr>
        </w:pPrChange>
      </w:pPr>
      <w:bookmarkStart w:id="6115" w:name="_Toc151211450"/>
      <w:bookmarkStart w:id="6116" w:name="_Toc151215091"/>
      <w:bookmarkStart w:id="6117" w:name="_Toc151287620"/>
      <w:bookmarkStart w:id="6118" w:name="_Toc151290253"/>
      <w:bookmarkStart w:id="6119" w:name="_Toc151291200"/>
      <w:bookmarkStart w:id="6120" w:name="_Toc151306503"/>
      <w:bookmarkStart w:id="6121" w:name="_Toc151488543"/>
      <w:bookmarkStart w:id="6122" w:name="_Toc151504333"/>
      <w:bookmarkStart w:id="6123" w:name="_Toc151553072"/>
      <w:bookmarkStart w:id="6124" w:name="_Toc151723426"/>
      <w:bookmarkStart w:id="6125" w:name="_Toc151723928"/>
      <w:bookmarkEnd w:id="6115"/>
      <w:bookmarkEnd w:id="6116"/>
      <w:bookmarkEnd w:id="6117"/>
      <w:bookmarkEnd w:id="6118"/>
      <w:bookmarkEnd w:id="6119"/>
      <w:bookmarkEnd w:id="6120"/>
      <w:bookmarkEnd w:id="6121"/>
      <w:bookmarkEnd w:id="6122"/>
      <w:bookmarkEnd w:id="6123"/>
      <w:bookmarkEnd w:id="6124"/>
      <w:bookmarkEnd w:id="6125"/>
    </w:p>
    <w:p w14:paraId="56BC4612" w14:textId="171245B0" w:rsidR="001C005D" w:rsidRPr="00323D47" w:rsidDel="006D1160" w:rsidRDefault="001C005D">
      <w:pPr>
        <w:pStyle w:val="ListParagraph"/>
        <w:numPr>
          <w:ilvl w:val="2"/>
          <w:numId w:val="53"/>
        </w:numPr>
        <w:tabs>
          <w:tab w:val="left" w:pos="270"/>
        </w:tabs>
        <w:ind w:left="1080" w:hanging="810"/>
        <w:rPr>
          <w:ins w:id="6126" w:author="John Clevenger [2]" w:date="2022-06-22T18:32:00Z"/>
          <w:del w:id="6127" w:author="John Clevenger" w:date="2023-11-17T17:47:00Z"/>
          <w:rFonts w:ascii="Arial" w:hAnsi="Arial" w:cs="Arial"/>
          <w:b/>
          <w:bCs/>
          <w:szCs w:val="24"/>
          <w:u w:val="single"/>
          <w:rPrChange w:id="6128" w:author="John Clevenger" w:date="2023-11-18T18:16:00Z">
            <w:rPr>
              <w:ins w:id="6129" w:author="John Clevenger [2]" w:date="2022-06-22T18:32:00Z"/>
              <w:del w:id="6130" w:author="John Clevenger" w:date="2023-11-17T17:47:00Z"/>
            </w:rPr>
          </w:rPrChange>
        </w:rPr>
        <w:pPrChange w:id="6131" w:author="John Clevenger" w:date="2023-11-18T18:16:00Z">
          <w:pPr>
            <w:spacing w:before="240"/>
            <w:ind w:right="443"/>
            <w:jc w:val="both"/>
          </w:pPr>
        </w:pPrChange>
      </w:pPr>
      <w:bookmarkStart w:id="6132" w:name="_Toc151211451"/>
      <w:bookmarkStart w:id="6133" w:name="_Toc151215092"/>
      <w:bookmarkStart w:id="6134" w:name="_Toc151287621"/>
      <w:bookmarkStart w:id="6135" w:name="_Toc151290254"/>
      <w:bookmarkStart w:id="6136" w:name="_Toc151291201"/>
      <w:bookmarkStart w:id="6137" w:name="_Toc151306504"/>
      <w:bookmarkStart w:id="6138" w:name="_Toc151488544"/>
      <w:bookmarkStart w:id="6139" w:name="_Toc151504334"/>
      <w:bookmarkStart w:id="6140" w:name="_Toc151553073"/>
      <w:bookmarkStart w:id="6141" w:name="_Toc151723427"/>
      <w:bookmarkStart w:id="6142" w:name="_Toc151723929"/>
      <w:bookmarkEnd w:id="6132"/>
      <w:bookmarkEnd w:id="6133"/>
      <w:bookmarkEnd w:id="6134"/>
      <w:bookmarkEnd w:id="6135"/>
      <w:bookmarkEnd w:id="6136"/>
      <w:bookmarkEnd w:id="6137"/>
      <w:bookmarkEnd w:id="6138"/>
      <w:bookmarkEnd w:id="6139"/>
      <w:bookmarkEnd w:id="6140"/>
      <w:bookmarkEnd w:id="6141"/>
      <w:bookmarkEnd w:id="6142"/>
    </w:p>
    <w:p w14:paraId="3D5D0287" w14:textId="4CCAA7DA" w:rsidR="001C005D" w:rsidRPr="00323D47" w:rsidDel="006D1160" w:rsidRDefault="001C005D">
      <w:pPr>
        <w:pStyle w:val="ListParagraph"/>
        <w:numPr>
          <w:ilvl w:val="2"/>
          <w:numId w:val="53"/>
        </w:numPr>
        <w:tabs>
          <w:tab w:val="left" w:pos="270"/>
        </w:tabs>
        <w:ind w:left="1080" w:hanging="810"/>
        <w:rPr>
          <w:ins w:id="6143" w:author="John Clevenger [2]" w:date="2022-06-22T18:32:00Z"/>
          <w:del w:id="6144" w:author="John Clevenger" w:date="2023-11-17T17:47:00Z"/>
          <w:rFonts w:ascii="Arial" w:hAnsi="Arial" w:cs="Arial"/>
          <w:b/>
          <w:bCs/>
          <w:szCs w:val="24"/>
          <w:u w:val="single"/>
          <w:rPrChange w:id="6145" w:author="John Clevenger" w:date="2023-11-18T18:16:00Z">
            <w:rPr>
              <w:ins w:id="6146" w:author="John Clevenger [2]" w:date="2022-06-22T18:32:00Z"/>
              <w:del w:id="6147" w:author="John Clevenger" w:date="2023-11-17T17:47:00Z"/>
            </w:rPr>
          </w:rPrChange>
        </w:rPr>
        <w:pPrChange w:id="6148" w:author="John Clevenger" w:date="2023-11-18T18:16:00Z">
          <w:pPr>
            <w:spacing w:before="240"/>
            <w:ind w:right="443"/>
            <w:jc w:val="both"/>
          </w:pPr>
        </w:pPrChange>
      </w:pPr>
      <w:bookmarkStart w:id="6149" w:name="_Toc151211452"/>
      <w:bookmarkStart w:id="6150" w:name="_Toc151215093"/>
      <w:bookmarkStart w:id="6151" w:name="_Toc151287622"/>
      <w:bookmarkStart w:id="6152" w:name="_Toc151290255"/>
      <w:bookmarkStart w:id="6153" w:name="_Toc151291202"/>
      <w:bookmarkStart w:id="6154" w:name="_Toc151306505"/>
      <w:bookmarkStart w:id="6155" w:name="_Toc151488545"/>
      <w:bookmarkStart w:id="6156" w:name="_Toc151504335"/>
      <w:bookmarkStart w:id="6157" w:name="_Toc151553074"/>
      <w:bookmarkStart w:id="6158" w:name="_Toc151723428"/>
      <w:bookmarkStart w:id="6159" w:name="_Toc151723930"/>
      <w:bookmarkEnd w:id="6149"/>
      <w:bookmarkEnd w:id="6150"/>
      <w:bookmarkEnd w:id="6151"/>
      <w:bookmarkEnd w:id="6152"/>
      <w:bookmarkEnd w:id="6153"/>
      <w:bookmarkEnd w:id="6154"/>
      <w:bookmarkEnd w:id="6155"/>
      <w:bookmarkEnd w:id="6156"/>
      <w:bookmarkEnd w:id="6157"/>
      <w:bookmarkEnd w:id="6158"/>
      <w:bookmarkEnd w:id="6159"/>
    </w:p>
    <w:p w14:paraId="45C3136E" w14:textId="4123F883" w:rsidR="001C005D" w:rsidRPr="00323D47" w:rsidDel="006D1160" w:rsidRDefault="001C005D">
      <w:pPr>
        <w:pStyle w:val="ListParagraph"/>
        <w:numPr>
          <w:ilvl w:val="2"/>
          <w:numId w:val="53"/>
        </w:numPr>
        <w:tabs>
          <w:tab w:val="left" w:pos="270"/>
        </w:tabs>
        <w:ind w:left="1080" w:hanging="810"/>
        <w:rPr>
          <w:ins w:id="6160" w:author="John Clevenger [2]" w:date="2022-06-22T18:32:00Z"/>
          <w:del w:id="6161" w:author="John Clevenger" w:date="2023-11-17T17:47:00Z"/>
          <w:rFonts w:ascii="Arial" w:hAnsi="Arial" w:cs="Arial"/>
          <w:b/>
          <w:bCs/>
          <w:szCs w:val="24"/>
          <w:u w:val="single"/>
          <w:rPrChange w:id="6162" w:author="John Clevenger" w:date="2023-11-18T18:16:00Z">
            <w:rPr>
              <w:ins w:id="6163" w:author="John Clevenger [2]" w:date="2022-06-22T18:32:00Z"/>
              <w:del w:id="6164" w:author="John Clevenger" w:date="2023-11-17T17:47:00Z"/>
            </w:rPr>
          </w:rPrChange>
        </w:rPr>
        <w:pPrChange w:id="6165" w:author="John Clevenger" w:date="2023-11-18T18:16:00Z">
          <w:pPr>
            <w:spacing w:before="240"/>
            <w:ind w:right="443"/>
            <w:jc w:val="both"/>
          </w:pPr>
        </w:pPrChange>
      </w:pPr>
      <w:bookmarkStart w:id="6166" w:name="_Toc151211453"/>
      <w:bookmarkStart w:id="6167" w:name="_Toc151215094"/>
      <w:bookmarkStart w:id="6168" w:name="_Toc151287623"/>
      <w:bookmarkStart w:id="6169" w:name="_Toc151290256"/>
      <w:bookmarkStart w:id="6170" w:name="_Toc151291203"/>
      <w:bookmarkStart w:id="6171" w:name="_Toc151306506"/>
      <w:bookmarkStart w:id="6172" w:name="_Toc151488546"/>
      <w:bookmarkStart w:id="6173" w:name="_Toc151504336"/>
      <w:bookmarkStart w:id="6174" w:name="_Toc151553075"/>
      <w:bookmarkStart w:id="6175" w:name="_Toc151723429"/>
      <w:bookmarkStart w:id="6176" w:name="_Toc151723931"/>
      <w:bookmarkEnd w:id="6166"/>
      <w:bookmarkEnd w:id="6167"/>
      <w:bookmarkEnd w:id="6168"/>
      <w:bookmarkEnd w:id="6169"/>
      <w:bookmarkEnd w:id="6170"/>
      <w:bookmarkEnd w:id="6171"/>
      <w:bookmarkEnd w:id="6172"/>
      <w:bookmarkEnd w:id="6173"/>
      <w:bookmarkEnd w:id="6174"/>
      <w:bookmarkEnd w:id="6175"/>
      <w:bookmarkEnd w:id="6176"/>
    </w:p>
    <w:p w14:paraId="67F6DCA8" w14:textId="01023156" w:rsidR="001C005D" w:rsidRPr="00323D47" w:rsidDel="006D1160" w:rsidRDefault="001C005D">
      <w:pPr>
        <w:pStyle w:val="ListParagraph"/>
        <w:numPr>
          <w:ilvl w:val="2"/>
          <w:numId w:val="53"/>
        </w:numPr>
        <w:tabs>
          <w:tab w:val="left" w:pos="270"/>
        </w:tabs>
        <w:ind w:left="1080" w:hanging="810"/>
        <w:rPr>
          <w:ins w:id="6177" w:author="John Clevenger [2]" w:date="2022-06-22T18:32:00Z"/>
          <w:del w:id="6178" w:author="John Clevenger" w:date="2023-11-17T17:47:00Z"/>
          <w:rFonts w:ascii="Arial" w:hAnsi="Arial" w:cs="Arial"/>
          <w:b/>
          <w:bCs/>
          <w:szCs w:val="24"/>
          <w:u w:val="single"/>
          <w:rPrChange w:id="6179" w:author="John Clevenger" w:date="2023-11-18T18:16:00Z">
            <w:rPr>
              <w:ins w:id="6180" w:author="John Clevenger [2]" w:date="2022-06-22T18:32:00Z"/>
              <w:del w:id="6181" w:author="John Clevenger" w:date="2023-11-17T17:47:00Z"/>
            </w:rPr>
          </w:rPrChange>
        </w:rPr>
        <w:pPrChange w:id="6182" w:author="John Clevenger" w:date="2023-11-18T18:16:00Z">
          <w:pPr>
            <w:spacing w:before="240"/>
            <w:ind w:right="443"/>
            <w:jc w:val="both"/>
          </w:pPr>
        </w:pPrChange>
      </w:pPr>
      <w:bookmarkStart w:id="6183" w:name="_Toc151211454"/>
      <w:bookmarkStart w:id="6184" w:name="_Toc151215095"/>
      <w:bookmarkStart w:id="6185" w:name="_Toc151287624"/>
      <w:bookmarkStart w:id="6186" w:name="_Toc151290257"/>
      <w:bookmarkStart w:id="6187" w:name="_Toc151291204"/>
      <w:bookmarkStart w:id="6188" w:name="_Toc151306507"/>
      <w:bookmarkStart w:id="6189" w:name="_Toc151488547"/>
      <w:bookmarkStart w:id="6190" w:name="_Toc151504337"/>
      <w:bookmarkStart w:id="6191" w:name="_Toc151553076"/>
      <w:bookmarkStart w:id="6192" w:name="_Toc151723430"/>
      <w:bookmarkStart w:id="6193" w:name="_Toc151723932"/>
      <w:bookmarkEnd w:id="6183"/>
      <w:bookmarkEnd w:id="6184"/>
      <w:bookmarkEnd w:id="6185"/>
      <w:bookmarkEnd w:id="6186"/>
      <w:bookmarkEnd w:id="6187"/>
      <w:bookmarkEnd w:id="6188"/>
      <w:bookmarkEnd w:id="6189"/>
      <w:bookmarkEnd w:id="6190"/>
      <w:bookmarkEnd w:id="6191"/>
      <w:bookmarkEnd w:id="6192"/>
      <w:bookmarkEnd w:id="6193"/>
    </w:p>
    <w:p w14:paraId="4854AC6A" w14:textId="1F099A89" w:rsidR="001C005D" w:rsidRPr="00323D47" w:rsidDel="006D1160" w:rsidRDefault="001C005D">
      <w:pPr>
        <w:pStyle w:val="ListParagraph"/>
        <w:numPr>
          <w:ilvl w:val="2"/>
          <w:numId w:val="53"/>
        </w:numPr>
        <w:tabs>
          <w:tab w:val="left" w:pos="270"/>
        </w:tabs>
        <w:ind w:left="1080" w:hanging="810"/>
        <w:rPr>
          <w:ins w:id="6194" w:author="John Clevenger [2]" w:date="2022-06-22T18:32:00Z"/>
          <w:del w:id="6195" w:author="John Clevenger" w:date="2023-11-17T17:47:00Z"/>
          <w:rFonts w:ascii="Arial" w:hAnsi="Arial" w:cs="Arial"/>
          <w:b/>
          <w:bCs/>
          <w:szCs w:val="24"/>
          <w:u w:val="single"/>
          <w:rPrChange w:id="6196" w:author="John Clevenger" w:date="2023-11-18T18:16:00Z">
            <w:rPr>
              <w:ins w:id="6197" w:author="John Clevenger [2]" w:date="2022-06-22T18:32:00Z"/>
              <w:del w:id="6198" w:author="John Clevenger" w:date="2023-11-17T17:47:00Z"/>
            </w:rPr>
          </w:rPrChange>
        </w:rPr>
        <w:pPrChange w:id="6199" w:author="John Clevenger" w:date="2023-11-18T18:16:00Z">
          <w:pPr>
            <w:spacing w:before="240"/>
            <w:ind w:right="443"/>
            <w:jc w:val="both"/>
          </w:pPr>
        </w:pPrChange>
      </w:pPr>
      <w:bookmarkStart w:id="6200" w:name="_Toc151211455"/>
      <w:bookmarkStart w:id="6201" w:name="_Toc151215096"/>
      <w:bookmarkStart w:id="6202" w:name="_Toc151287625"/>
      <w:bookmarkStart w:id="6203" w:name="_Toc151290258"/>
      <w:bookmarkStart w:id="6204" w:name="_Toc151291205"/>
      <w:bookmarkStart w:id="6205" w:name="_Toc151306508"/>
      <w:bookmarkStart w:id="6206" w:name="_Toc151488548"/>
      <w:bookmarkStart w:id="6207" w:name="_Toc151504338"/>
      <w:bookmarkStart w:id="6208" w:name="_Toc151553077"/>
      <w:bookmarkStart w:id="6209" w:name="_Toc151723431"/>
      <w:bookmarkStart w:id="6210" w:name="_Toc151723933"/>
      <w:bookmarkEnd w:id="6200"/>
      <w:bookmarkEnd w:id="6201"/>
      <w:bookmarkEnd w:id="6202"/>
      <w:bookmarkEnd w:id="6203"/>
      <w:bookmarkEnd w:id="6204"/>
      <w:bookmarkEnd w:id="6205"/>
      <w:bookmarkEnd w:id="6206"/>
      <w:bookmarkEnd w:id="6207"/>
      <w:bookmarkEnd w:id="6208"/>
      <w:bookmarkEnd w:id="6209"/>
      <w:bookmarkEnd w:id="6210"/>
    </w:p>
    <w:p w14:paraId="4962A934" w14:textId="290D3C0B" w:rsidR="001C005D" w:rsidRPr="00323D47" w:rsidDel="006D1160" w:rsidRDefault="001C005D">
      <w:pPr>
        <w:pStyle w:val="ListParagraph"/>
        <w:numPr>
          <w:ilvl w:val="2"/>
          <w:numId w:val="53"/>
        </w:numPr>
        <w:tabs>
          <w:tab w:val="left" w:pos="270"/>
        </w:tabs>
        <w:ind w:left="1080" w:hanging="810"/>
        <w:rPr>
          <w:del w:id="6211" w:author="John Clevenger" w:date="2023-11-17T17:47:00Z"/>
          <w:rFonts w:ascii="Arial" w:hAnsi="Arial" w:cs="Arial"/>
          <w:b/>
          <w:bCs/>
          <w:szCs w:val="24"/>
          <w:u w:val="single"/>
          <w:rPrChange w:id="6212" w:author="John Clevenger" w:date="2023-11-18T18:16:00Z">
            <w:rPr>
              <w:del w:id="6213" w:author="John Clevenger" w:date="2023-11-17T17:47:00Z"/>
            </w:rPr>
          </w:rPrChange>
        </w:rPr>
        <w:pPrChange w:id="6214" w:author="John Clevenger" w:date="2023-11-18T18:16:00Z">
          <w:pPr>
            <w:numPr>
              <w:numId w:val="6"/>
            </w:numPr>
            <w:tabs>
              <w:tab w:val="num" w:pos="450"/>
              <w:tab w:val="num" w:pos="1770"/>
            </w:tabs>
            <w:spacing w:before="240"/>
            <w:ind w:left="450" w:right="443" w:hanging="360"/>
            <w:jc w:val="both"/>
          </w:pPr>
        </w:pPrChange>
      </w:pPr>
      <w:bookmarkStart w:id="6215" w:name="_Toc151211456"/>
      <w:bookmarkStart w:id="6216" w:name="_Toc151215097"/>
      <w:bookmarkStart w:id="6217" w:name="_Toc151287626"/>
      <w:bookmarkStart w:id="6218" w:name="_Toc151290259"/>
      <w:bookmarkStart w:id="6219" w:name="_Toc151291206"/>
      <w:bookmarkStart w:id="6220" w:name="_Toc151306509"/>
      <w:bookmarkStart w:id="6221" w:name="_Toc151488549"/>
      <w:bookmarkStart w:id="6222" w:name="_Toc151504339"/>
      <w:bookmarkStart w:id="6223" w:name="_Toc151553078"/>
      <w:bookmarkStart w:id="6224" w:name="_Toc151723432"/>
      <w:bookmarkStart w:id="6225" w:name="_Toc151723934"/>
      <w:bookmarkEnd w:id="6215"/>
      <w:bookmarkEnd w:id="6216"/>
      <w:bookmarkEnd w:id="6217"/>
      <w:bookmarkEnd w:id="6218"/>
      <w:bookmarkEnd w:id="6219"/>
      <w:bookmarkEnd w:id="6220"/>
      <w:bookmarkEnd w:id="6221"/>
      <w:bookmarkEnd w:id="6222"/>
      <w:bookmarkEnd w:id="6223"/>
      <w:bookmarkEnd w:id="6224"/>
      <w:bookmarkEnd w:id="6225"/>
    </w:p>
    <w:p w14:paraId="6C9CA2C8" w14:textId="5A08A996" w:rsidR="0054667F" w:rsidRPr="00323D47" w:rsidDel="001C005D" w:rsidRDefault="0054667F">
      <w:pPr>
        <w:pStyle w:val="ListParagraph"/>
        <w:numPr>
          <w:ilvl w:val="2"/>
          <w:numId w:val="53"/>
        </w:numPr>
        <w:tabs>
          <w:tab w:val="left" w:pos="270"/>
        </w:tabs>
        <w:ind w:left="1080" w:hanging="810"/>
        <w:rPr>
          <w:del w:id="6226" w:author="John Clevenger [2]" w:date="2022-06-22T18:32:00Z"/>
          <w:rFonts w:ascii="Arial" w:hAnsi="Arial" w:cs="Arial"/>
          <w:b/>
          <w:bCs/>
          <w:szCs w:val="24"/>
          <w:u w:val="single"/>
          <w:rPrChange w:id="6227" w:author="John Clevenger" w:date="2023-11-18T18:16:00Z">
            <w:rPr>
              <w:del w:id="6228" w:author="John Clevenger [2]" w:date="2022-06-22T18:32:00Z"/>
            </w:rPr>
          </w:rPrChange>
        </w:rPr>
        <w:pPrChange w:id="6229" w:author="John Clevenger" w:date="2023-11-18T18:16:00Z">
          <w:pPr>
            <w:spacing w:before="240"/>
            <w:ind w:right="443"/>
            <w:jc w:val="both"/>
          </w:pPr>
        </w:pPrChange>
      </w:pPr>
      <w:bookmarkStart w:id="6230" w:name="_Toc106966782"/>
      <w:bookmarkStart w:id="6231" w:name="_Toc106979817"/>
      <w:bookmarkStart w:id="6232" w:name="_Toc107239510"/>
      <w:bookmarkStart w:id="6233" w:name="_Toc109139618"/>
      <w:bookmarkStart w:id="6234" w:name="_Toc122081995"/>
      <w:bookmarkStart w:id="6235" w:name="_Toc122186193"/>
      <w:bookmarkStart w:id="6236" w:name="_Toc132120890"/>
      <w:bookmarkStart w:id="6237" w:name="_Toc151211457"/>
      <w:bookmarkStart w:id="6238" w:name="_Toc151215098"/>
      <w:bookmarkStart w:id="6239" w:name="_Toc151287627"/>
      <w:bookmarkStart w:id="6240" w:name="_Toc151290260"/>
      <w:bookmarkStart w:id="6241" w:name="_Toc151291207"/>
      <w:bookmarkStart w:id="6242" w:name="_Toc151306510"/>
      <w:bookmarkStart w:id="6243" w:name="_Toc151488550"/>
      <w:bookmarkStart w:id="6244" w:name="_Toc151504340"/>
      <w:bookmarkStart w:id="6245" w:name="_Toc151553079"/>
      <w:bookmarkStart w:id="6246" w:name="_Toc151723433"/>
      <w:bookmarkStart w:id="6247" w:name="_Toc151723935"/>
      <w:bookmarkEnd w:id="6230"/>
      <w:bookmarkEnd w:id="6231"/>
      <w:bookmarkEnd w:id="6232"/>
      <w:bookmarkEnd w:id="6233"/>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p>
    <w:p w14:paraId="501DD003" w14:textId="2A50EFF7" w:rsidR="0054667F" w:rsidRPr="00323D47" w:rsidDel="001C005D" w:rsidRDefault="0054667F">
      <w:pPr>
        <w:pStyle w:val="ListParagraph"/>
        <w:numPr>
          <w:ilvl w:val="2"/>
          <w:numId w:val="53"/>
        </w:numPr>
        <w:tabs>
          <w:tab w:val="left" w:pos="270"/>
        </w:tabs>
        <w:ind w:left="1080" w:hanging="810"/>
        <w:rPr>
          <w:del w:id="6248" w:author="John Clevenger [2]" w:date="2022-06-22T18:32:00Z"/>
          <w:rFonts w:ascii="Arial" w:hAnsi="Arial" w:cs="Arial"/>
          <w:b/>
          <w:bCs/>
          <w:szCs w:val="24"/>
          <w:u w:val="single"/>
          <w:rPrChange w:id="6249" w:author="John Clevenger" w:date="2023-11-18T18:16:00Z">
            <w:rPr>
              <w:del w:id="6250" w:author="John Clevenger [2]" w:date="2022-06-22T18:32:00Z"/>
            </w:rPr>
          </w:rPrChange>
        </w:rPr>
        <w:pPrChange w:id="6251" w:author="John Clevenger" w:date="2023-11-18T18:16:00Z">
          <w:pPr>
            <w:spacing w:before="240"/>
            <w:ind w:right="443"/>
            <w:jc w:val="both"/>
          </w:pPr>
        </w:pPrChange>
      </w:pPr>
      <w:bookmarkStart w:id="6252" w:name="_Toc106966783"/>
      <w:bookmarkStart w:id="6253" w:name="_Toc106979818"/>
      <w:bookmarkStart w:id="6254" w:name="_Toc107239511"/>
      <w:bookmarkStart w:id="6255" w:name="_Toc109139619"/>
      <w:bookmarkStart w:id="6256" w:name="_Toc122081996"/>
      <w:bookmarkStart w:id="6257" w:name="_Toc122186194"/>
      <w:bookmarkStart w:id="6258" w:name="_Toc132120891"/>
      <w:bookmarkStart w:id="6259" w:name="_Toc151211458"/>
      <w:bookmarkStart w:id="6260" w:name="_Toc151215099"/>
      <w:bookmarkStart w:id="6261" w:name="_Toc151287628"/>
      <w:bookmarkStart w:id="6262" w:name="_Toc151290261"/>
      <w:bookmarkStart w:id="6263" w:name="_Toc151291208"/>
      <w:bookmarkStart w:id="6264" w:name="_Toc151306511"/>
      <w:bookmarkStart w:id="6265" w:name="_Toc151488551"/>
      <w:bookmarkStart w:id="6266" w:name="_Toc151504341"/>
      <w:bookmarkStart w:id="6267" w:name="_Toc151553080"/>
      <w:bookmarkStart w:id="6268" w:name="_Toc151723434"/>
      <w:bookmarkStart w:id="6269" w:name="_Toc151723936"/>
      <w:bookmarkEnd w:id="6252"/>
      <w:bookmarkEnd w:id="6253"/>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p>
    <w:p w14:paraId="22C1EF83" w14:textId="006FD80E" w:rsidR="0054667F" w:rsidRPr="00323D47" w:rsidDel="001C005D" w:rsidRDefault="0054667F">
      <w:pPr>
        <w:pStyle w:val="ListParagraph"/>
        <w:numPr>
          <w:ilvl w:val="2"/>
          <w:numId w:val="53"/>
        </w:numPr>
        <w:tabs>
          <w:tab w:val="left" w:pos="270"/>
        </w:tabs>
        <w:ind w:left="1080" w:hanging="810"/>
        <w:rPr>
          <w:del w:id="6270" w:author="John Clevenger [2]" w:date="2022-06-22T18:32:00Z"/>
          <w:rFonts w:ascii="Arial" w:hAnsi="Arial" w:cs="Arial"/>
          <w:b/>
          <w:bCs/>
          <w:szCs w:val="24"/>
          <w:u w:val="single"/>
          <w:rPrChange w:id="6271" w:author="John Clevenger" w:date="2023-11-18T18:16:00Z">
            <w:rPr>
              <w:del w:id="6272" w:author="John Clevenger [2]" w:date="2022-06-22T18:32:00Z"/>
            </w:rPr>
          </w:rPrChange>
        </w:rPr>
        <w:pPrChange w:id="6273" w:author="John Clevenger" w:date="2023-11-18T18:16:00Z">
          <w:pPr>
            <w:spacing w:before="240"/>
            <w:ind w:right="443"/>
            <w:jc w:val="both"/>
          </w:pPr>
        </w:pPrChange>
      </w:pPr>
      <w:bookmarkStart w:id="6274" w:name="_Toc106966784"/>
      <w:bookmarkStart w:id="6275" w:name="_Toc106979819"/>
      <w:bookmarkStart w:id="6276" w:name="_Toc107239512"/>
      <w:bookmarkStart w:id="6277" w:name="_Toc109139620"/>
      <w:bookmarkStart w:id="6278" w:name="_Toc122081997"/>
      <w:bookmarkStart w:id="6279" w:name="_Toc122186195"/>
      <w:bookmarkStart w:id="6280" w:name="_Toc132120892"/>
      <w:bookmarkStart w:id="6281" w:name="_Toc151211459"/>
      <w:bookmarkStart w:id="6282" w:name="_Toc151215100"/>
      <w:bookmarkStart w:id="6283" w:name="_Toc151287629"/>
      <w:bookmarkStart w:id="6284" w:name="_Toc151290262"/>
      <w:bookmarkStart w:id="6285" w:name="_Toc151291209"/>
      <w:bookmarkStart w:id="6286" w:name="_Toc151306512"/>
      <w:bookmarkStart w:id="6287" w:name="_Toc151488552"/>
      <w:bookmarkStart w:id="6288" w:name="_Toc151504342"/>
      <w:bookmarkStart w:id="6289" w:name="_Toc151553081"/>
      <w:bookmarkStart w:id="6290" w:name="_Toc151723435"/>
      <w:bookmarkStart w:id="6291" w:name="_Toc151723937"/>
      <w:bookmarkEnd w:id="6274"/>
      <w:bookmarkEnd w:id="6275"/>
      <w:bookmarkEnd w:id="6276"/>
      <w:bookmarkEnd w:id="627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p>
    <w:p w14:paraId="050E4810" w14:textId="71290186" w:rsidR="0054667F" w:rsidRPr="00323D47" w:rsidDel="001C005D" w:rsidRDefault="0054667F">
      <w:pPr>
        <w:pStyle w:val="ListParagraph"/>
        <w:numPr>
          <w:ilvl w:val="2"/>
          <w:numId w:val="53"/>
        </w:numPr>
        <w:tabs>
          <w:tab w:val="left" w:pos="270"/>
        </w:tabs>
        <w:ind w:left="1080" w:hanging="810"/>
        <w:rPr>
          <w:del w:id="6292" w:author="John Clevenger [2]" w:date="2022-06-22T18:32:00Z"/>
          <w:rFonts w:ascii="Arial" w:hAnsi="Arial" w:cs="Arial"/>
          <w:b/>
          <w:bCs/>
          <w:szCs w:val="24"/>
          <w:u w:val="single"/>
          <w:rPrChange w:id="6293" w:author="John Clevenger" w:date="2023-11-18T18:16:00Z">
            <w:rPr>
              <w:del w:id="6294" w:author="John Clevenger [2]" w:date="2022-06-22T18:32:00Z"/>
            </w:rPr>
          </w:rPrChange>
        </w:rPr>
        <w:pPrChange w:id="6295" w:author="John Clevenger" w:date="2023-11-18T18:16:00Z">
          <w:pPr>
            <w:spacing w:before="240"/>
            <w:ind w:right="443"/>
            <w:jc w:val="both"/>
          </w:pPr>
        </w:pPrChange>
      </w:pPr>
      <w:bookmarkStart w:id="6296" w:name="_Toc106966785"/>
      <w:bookmarkStart w:id="6297" w:name="_Toc106979820"/>
      <w:bookmarkStart w:id="6298" w:name="_Toc107239513"/>
      <w:bookmarkStart w:id="6299" w:name="_Toc109139621"/>
      <w:bookmarkStart w:id="6300" w:name="_Toc122081998"/>
      <w:bookmarkStart w:id="6301" w:name="_Toc122186196"/>
      <w:bookmarkStart w:id="6302" w:name="_Toc132120893"/>
      <w:bookmarkStart w:id="6303" w:name="_Toc151211460"/>
      <w:bookmarkStart w:id="6304" w:name="_Toc151215101"/>
      <w:bookmarkStart w:id="6305" w:name="_Toc151287630"/>
      <w:bookmarkStart w:id="6306" w:name="_Toc151290263"/>
      <w:bookmarkStart w:id="6307" w:name="_Toc151291210"/>
      <w:bookmarkStart w:id="6308" w:name="_Toc151306513"/>
      <w:bookmarkStart w:id="6309" w:name="_Toc151488553"/>
      <w:bookmarkStart w:id="6310" w:name="_Toc151504343"/>
      <w:bookmarkStart w:id="6311" w:name="_Toc151553082"/>
      <w:bookmarkStart w:id="6312" w:name="_Toc151723436"/>
      <w:bookmarkStart w:id="6313" w:name="_Toc151723938"/>
      <w:bookmarkEnd w:id="6296"/>
      <w:bookmarkEnd w:id="6297"/>
      <w:bookmarkEnd w:id="6298"/>
      <w:bookmarkEnd w:id="6299"/>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p>
    <w:p w14:paraId="0FEF4EA1" w14:textId="7AAF8F62" w:rsidR="0054667F" w:rsidRPr="00323D47" w:rsidDel="001C005D" w:rsidRDefault="0054667F">
      <w:pPr>
        <w:pStyle w:val="ListParagraph"/>
        <w:numPr>
          <w:ilvl w:val="2"/>
          <w:numId w:val="53"/>
        </w:numPr>
        <w:tabs>
          <w:tab w:val="left" w:pos="270"/>
        </w:tabs>
        <w:ind w:left="1080" w:hanging="810"/>
        <w:rPr>
          <w:del w:id="6314" w:author="John Clevenger [2]" w:date="2022-06-22T18:32:00Z"/>
          <w:rFonts w:ascii="Arial" w:hAnsi="Arial" w:cs="Arial"/>
          <w:b/>
          <w:bCs/>
          <w:szCs w:val="24"/>
          <w:u w:val="single"/>
          <w:rPrChange w:id="6315" w:author="John Clevenger" w:date="2023-11-18T18:16:00Z">
            <w:rPr>
              <w:del w:id="6316" w:author="John Clevenger [2]" w:date="2022-06-22T18:32:00Z"/>
            </w:rPr>
          </w:rPrChange>
        </w:rPr>
        <w:pPrChange w:id="6317" w:author="John Clevenger" w:date="2023-11-18T18:16:00Z">
          <w:pPr>
            <w:spacing w:before="240"/>
            <w:ind w:right="443"/>
            <w:jc w:val="both"/>
          </w:pPr>
        </w:pPrChange>
      </w:pPr>
      <w:bookmarkStart w:id="6318" w:name="_Toc106966786"/>
      <w:bookmarkStart w:id="6319" w:name="_Toc106979821"/>
      <w:bookmarkStart w:id="6320" w:name="_Toc107239514"/>
      <w:bookmarkStart w:id="6321" w:name="_Toc109139622"/>
      <w:bookmarkStart w:id="6322" w:name="_Toc122081999"/>
      <w:bookmarkStart w:id="6323" w:name="_Toc122186197"/>
      <w:bookmarkStart w:id="6324" w:name="_Toc132120894"/>
      <w:bookmarkStart w:id="6325" w:name="_Toc151211461"/>
      <w:bookmarkStart w:id="6326" w:name="_Toc151215102"/>
      <w:bookmarkStart w:id="6327" w:name="_Toc151287631"/>
      <w:bookmarkStart w:id="6328" w:name="_Toc151290264"/>
      <w:bookmarkStart w:id="6329" w:name="_Toc151291211"/>
      <w:bookmarkStart w:id="6330" w:name="_Toc151306514"/>
      <w:bookmarkStart w:id="6331" w:name="_Toc151488554"/>
      <w:bookmarkStart w:id="6332" w:name="_Toc151504344"/>
      <w:bookmarkStart w:id="6333" w:name="_Toc151553083"/>
      <w:bookmarkStart w:id="6334" w:name="_Toc151723437"/>
      <w:bookmarkStart w:id="6335" w:name="_Toc151723939"/>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p>
    <w:p w14:paraId="6AA82E88" w14:textId="3F3BD4C2" w:rsidR="0054667F" w:rsidRPr="00323D47" w:rsidDel="001C005D" w:rsidRDefault="0054667F">
      <w:pPr>
        <w:pStyle w:val="ListParagraph"/>
        <w:numPr>
          <w:ilvl w:val="2"/>
          <w:numId w:val="53"/>
        </w:numPr>
        <w:tabs>
          <w:tab w:val="left" w:pos="270"/>
        </w:tabs>
        <w:ind w:left="1080" w:hanging="810"/>
        <w:rPr>
          <w:del w:id="6336" w:author="John Clevenger [2]" w:date="2022-06-22T18:32:00Z"/>
          <w:rFonts w:ascii="Arial" w:hAnsi="Arial" w:cs="Arial"/>
          <w:b/>
          <w:bCs/>
          <w:szCs w:val="24"/>
          <w:u w:val="single"/>
          <w:rPrChange w:id="6337" w:author="John Clevenger" w:date="2023-11-18T18:16:00Z">
            <w:rPr>
              <w:del w:id="6338" w:author="John Clevenger [2]" w:date="2022-06-22T18:32:00Z"/>
            </w:rPr>
          </w:rPrChange>
        </w:rPr>
        <w:pPrChange w:id="6339" w:author="John Clevenger" w:date="2023-11-18T18:16:00Z">
          <w:pPr>
            <w:spacing w:before="240"/>
            <w:ind w:right="443"/>
            <w:jc w:val="both"/>
          </w:pPr>
        </w:pPrChange>
      </w:pPr>
      <w:bookmarkStart w:id="6340" w:name="_Toc106966787"/>
      <w:bookmarkStart w:id="6341" w:name="_Toc106979822"/>
      <w:bookmarkStart w:id="6342" w:name="_Toc107239515"/>
      <w:bookmarkStart w:id="6343" w:name="_Toc109139623"/>
      <w:bookmarkStart w:id="6344" w:name="_Toc122082000"/>
      <w:bookmarkStart w:id="6345" w:name="_Toc122186198"/>
      <w:bookmarkStart w:id="6346" w:name="_Toc132120895"/>
      <w:bookmarkStart w:id="6347" w:name="_Toc151211462"/>
      <w:bookmarkStart w:id="6348" w:name="_Toc151215103"/>
      <w:bookmarkStart w:id="6349" w:name="_Toc151287632"/>
      <w:bookmarkStart w:id="6350" w:name="_Toc151290265"/>
      <w:bookmarkStart w:id="6351" w:name="_Toc151291212"/>
      <w:bookmarkStart w:id="6352" w:name="_Toc151306515"/>
      <w:bookmarkStart w:id="6353" w:name="_Toc151488555"/>
      <w:bookmarkStart w:id="6354" w:name="_Toc151504345"/>
      <w:bookmarkStart w:id="6355" w:name="_Toc151553084"/>
      <w:bookmarkStart w:id="6356" w:name="_Toc151723438"/>
      <w:bookmarkStart w:id="6357" w:name="_Toc151723940"/>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p>
    <w:p w14:paraId="510E1283" w14:textId="77777777" w:rsidR="0054667F" w:rsidRPr="00323D47" w:rsidDel="00966131" w:rsidRDefault="0054667F">
      <w:pPr>
        <w:pStyle w:val="ListParagraph"/>
        <w:numPr>
          <w:ilvl w:val="2"/>
          <w:numId w:val="53"/>
        </w:numPr>
        <w:tabs>
          <w:tab w:val="left" w:pos="270"/>
        </w:tabs>
        <w:ind w:left="1080" w:hanging="810"/>
        <w:rPr>
          <w:del w:id="6358" w:author="John Clevenger [2]" w:date="2022-06-15T12:05:00Z"/>
          <w:rFonts w:ascii="Arial" w:hAnsi="Arial" w:cs="Arial"/>
          <w:b/>
          <w:bCs/>
          <w:szCs w:val="24"/>
          <w:u w:val="single"/>
          <w:rPrChange w:id="6359" w:author="John Clevenger" w:date="2023-11-18T18:16:00Z">
            <w:rPr>
              <w:del w:id="6360" w:author="John Clevenger [2]" w:date="2022-06-15T12:05:00Z"/>
            </w:rPr>
          </w:rPrChange>
        </w:rPr>
        <w:pPrChange w:id="6361" w:author="John Clevenger" w:date="2023-11-18T18:16:00Z">
          <w:pPr>
            <w:spacing w:before="240"/>
            <w:ind w:right="443"/>
            <w:jc w:val="both"/>
          </w:pPr>
        </w:pPrChange>
      </w:pPr>
      <w:bookmarkStart w:id="6362" w:name="_Toc106966788"/>
      <w:bookmarkStart w:id="6363" w:name="_Toc106979823"/>
      <w:bookmarkStart w:id="6364" w:name="_Toc107239516"/>
      <w:bookmarkStart w:id="6365" w:name="_Toc109139624"/>
      <w:bookmarkStart w:id="6366" w:name="_Toc122082001"/>
      <w:bookmarkStart w:id="6367" w:name="_Toc122186199"/>
      <w:bookmarkStart w:id="6368" w:name="_Toc132120896"/>
      <w:bookmarkStart w:id="6369" w:name="_Toc151211463"/>
      <w:bookmarkStart w:id="6370" w:name="_Toc151215104"/>
      <w:bookmarkStart w:id="6371" w:name="_Toc151287633"/>
      <w:bookmarkStart w:id="6372" w:name="_Toc151290266"/>
      <w:bookmarkStart w:id="6373" w:name="_Toc151291213"/>
      <w:bookmarkStart w:id="6374" w:name="_Toc151306516"/>
      <w:bookmarkStart w:id="6375" w:name="_Toc151488556"/>
      <w:bookmarkStart w:id="6376" w:name="_Toc151504346"/>
      <w:bookmarkStart w:id="6377" w:name="_Toc151553085"/>
      <w:bookmarkStart w:id="6378" w:name="_Toc151723439"/>
      <w:bookmarkStart w:id="6379" w:name="_Toc15172394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p>
    <w:p w14:paraId="23E91624" w14:textId="77777777" w:rsidR="0054667F" w:rsidRPr="00323D47" w:rsidDel="00966131" w:rsidRDefault="0054667F">
      <w:pPr>
        <w:pStyle w:val="ListParagraph"/>
        <w:numPr>
          <w:ilvl w:val="2"/>
          <w:numId w:val="53"/>
        </w:numPr>
        <w:tabs>
          <w:tab w:val="left" w:pos="270"/>
        </w:tabs>
        <w:ind w:left="1080" w:hanging="810"/>
        <w:rPr>
          <w:del w:id="6380" w:author="John Clevenger [2]" w:date="2022-06-15T12:05:00Z"/>
          <w:rFonts w:ascii="Arial" w:hAnsi="Arial" w:cs="Arial"/>
          <w:b/>
          <w:bCs/>
          <w:szCs w:val="24"/>
          <w:u w:val="single"/>
          <w:rPrChange w:id="6381" w:author="John Clevenger" w:date="2023-11-18T18:16:00Z">
            <w:rPr>
              <w:del w:id="6382" w:author="John Clevenger [2]" w:date="2022-06-15T12:05:00Z"/>
            </w:rPr>
          </w:rPrChange>
        </w:rPr>
        <w:pPrChange w:id="6383" w:author="John Clevenger" w:date="2023-11-18T18:16:00Z">
          <w:pPr>
            <w:spacing w:before="240"/>
            <w:ind w:right="443"/>
            <w:jc w:val="both"/>
          </w:pPr>
        </w:pPrChange>
      </w:pPr>
      <w:bookmarkStart w:id="6384" w:name="_Toc106966789"/>
      <w:bookmarkStart w:id="6385" w:name="_Toc106979824"/>
      <w:bookmarkStart w:id="6386" w:name="_Toc107239517"/>
      <w:bookmarkStart w:id="6387" w:name="_Toc109139625"/>
      <w:bookmarkStart w:id="6388" w:name="_Toc122082002"/>
      <w:bookmarkStart w:id="6389" w:name="_Toc122186200"/>
      <w:bookmarkStart w:id="6390" w:name="_Toc132120897"/>
      <w:bookmarkStart w:id="6391" w:name="_Toc151211464"/>
      <w:bookmarkStart w:id="6392" w:name="_Toc151215105"/>
      <w:bookmarkStart w:id="6393" w:name="_Toc151287634"/>
      <w:bookmarkStart w:id="6394" w:name="_Toc151290267"/>
      <w:bookmarkStart w:id="6395" w:name="_Toc151291214"/>
      <w:bookmarkStart w:id="6396" w:name="_Toc151306517"/>
      <w:bookmarkStart w:id="6397" w:name="_Toc151488557"/>
      <w:bookmarkStart w:id="6398" w:name="_Toc151504347"/>
      <w:bookmarkStart w:id="6399" w:name="_Toc151553086"/>
      <w:bookmarkStart w:id="6400" w:name="_Toc151723440"/>
      <w:bookmarkStart w:id="6401" w:name="_Toc151723942"/>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p>
    <w:p w14:paraId="400321CB" w14:textId="5BE40D8A" w:rsidR="0054667F" w:rsidRPr="00323D47" w:rsidDel="001C005D" w:rsidRDefault="0054667F">
      <w:pPr>
        <w:pStyle w:val="ListParagraph"/>
        <w:numPr>
          <w:ilvl w:val="2"/>
          <w:numId w:val="53"/>
        </w:numPr>
        <w:tabs>
          <w:tab w:val="left" w:pos="270"/>
        </w:tabs>
        <w:ind w:left="1080" w:hanging="810"/>
        <w:rPr>
          <w:del w:id="6402" w:author="John Clevenger [2]" w:date="2022-06-22T18:32:00Z"/>
          <w:rFonts w:ascii="Arial" w:hAnsi="Arial" w:cs="Arial"/>
          <w:b/>
          <w:bCs/>
          <w:szCs w:val="24"/>
          <w:u w:val="single"/>
          <w:rPrChange w:id="6403" w:author="John Clevenger" w:date="2023-11-18T18:16:00Z">
            <w:rPr>
              <w:del w:id="6404" w:author="John Clevenger [2]" w:date="2022-06-22T18:32:00Z"/>
            </w:rPr>
          </w:rPrChange>
        </w:rPr>
        <w:pPrChange w:id="6405" w:author="John Clevenger" w:date="2023-11-18T18:16:00Z">
          <w:pPr>
            <w:spacing w:before="240"/>
            <w:ind w:right="443"/>
            <w:jc w:val="both"/>
          </w:pPr>
        </w:pPrChange>
      </w:pPr>
      <w:bookmarkStart w:id="6406" w:name="_Toc106966790"/>
      <w:bookmarkStart w:id="6407" w:name="_Toc106979825"/>
      <w:bookmarkStart w:id="6408" w:name="_Toc107239518"/>
      <w:bookmarkStart w:id="6409" w:name="_Toc109139626"/>
      <w:bookmarkStart w:id="6410" w:name="_Toc122082003"/>
      <w:bookmarkStart w:id="6411" w:name="_Toc122186201"/>
      <w:bookmarkStart w:id="6412" w:name="_Toc132120898"/>
      <w:bookmarkStart w:id="6413" w:name="_Toc151211465"/>
      <w:bookmarkStart w:id="6414" w:name="_Toc151215106"/>
      <w:bookmarkStart w:id="6415" w:name="_Toc151287635"/>
      <w:bookmarkStart w:id="6416" w:name="_Toc151290268"/>
      <w:bookmarkStart w:id="6417" w:name="_Toc151291215"/>
      <w:bookmarkStart w:id="6418" w:name="_Toc151306518"/>
      <w:bookmarkStart w:id="6419" w:name="_Toc151488558"/>
      <w:bookmarkStart w:id="6420" w:name="_Toc151504348"/>
      <w:bookmarkStart w:id="6421" w:name="_Toc151553087"/>
      <w:bookmarkStart w:id="6422" w:name="_Toc151723441"/>
      <w:bookmarkStart w:id="6423" w:name="_Toc151723943"/>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p>
    <w:p w14:paraId="533443DC" w14:textId="77777777" w:rsidR="00EB7F00" w:rsidRPr="007D3139" w:rsidRDefault="0054667F">
      <w:pPr>
        <w:pStyle w:val="ListParagraph"/>
        <w:numPr>
          <w:ilvl w:val="2"/>
          <w:numId w:val="53"/>
        </w:numPr>
        <w:ind w:left="900" w:hanging="810"/>
        <w:outlineLvl w:val="2"/>
        <w:rPr>
          <w:rFonts w:cs="Arial"/>
          <w:bCs/>
          <w:szCs w:val="24"/>
        </w:rPr>
        <w:pPrChange w:id="6424" w:author="John Clevenger" w:date="2023-11-19T11:53:00Z">
          <w:pPr>
            <w:pStyle w:val="Heading3"/>
          </w:pPr>
        </w:pPrChange>
      </w:pPr>
      <w:bookmarkStart w:id="6425" w:name="_Toc151723944"/>
      <w:r w:rsidRPr="00323D47">
        <w:rPr>
          <w:rFonts w:ascii="Arial" w:hAnsi="Arial" w:cs="Arial"/>
          <w:b/>
          <w:bCs/>
          <w:szCs w:val="24"/>
          <w:u w:val="single"/>
          <w:rPrChange w:id="6426" w:author="John Clevenger" w:date="2023-11-18T18:16:00Z">
            <w:rPr/>
          </w:rPrChange>
        </w:rPr>
        <w:t xml:space="preserve">Multiple </w:t>
      </w:r>
      <w:r w:rsidR="00EB7F00" w:rsidRPr="00323D47">
        <w:rPr>
          <w:rFonts w:ascii="Arial" w:hAnsi="Arial" w:cs="Arial"/>
          <w:b/>
          <w:bCs/>
          <w:szCs w:val="24"/>
          <w:u w:val="single"/>
          <w:rPrChange w:id="6427" w:author="John Clevenger" w:date="2023-11-18T18:16:00Z">
            <w:rPr/>
          </w:rPrChange>
        </w:rPr>
        <w:t>Test Data Files</w:t>
      </w:r>
      <w:bookmarkEnd w:id="6425"/>
    </w:p>
    <w:p w14:paraId="171C23F8" w14:textId="3CBF51C9" w:rsidR="00EB7F00" w:rsidRDefault="00441EFE">
      <w:pPr>
        <w:spacing w:before="240"/>
        <w:ind w:right="-7" w:firstLine="720"/>
        <w:jc w:val="both"/>
        <w:rPr>
          <w:color w:val="000000"/>
        </w:rPr>
        <w:pPrChange w:id="6428" w:author="John Clevenger" w:date="2023-11-18T14:26:00Z">
          <w:pPr>
            <w:spacing w:before="240"/>
            <w:ind w:right="443" w:firstLine="720"/>
            <w:jc w:val="both"/>
          </w:pPr>
        </w:pPrChange>
      </w:pPr>
      <w:ins w:id="6429" w:author="John Clevenger [2]" w:date="2022-06-22T12:31:00Z">
        <w:del w:id="6430" w:author="John Clevenger" w:date="2023-11-17T19:03:00Z">
          <w:r w:rsidDel="00304CF5">
            <w:rPr>
              <w:noProof/>
            </w:rPr>
            <w:drawing>
              <wp:anchor distT="0" distB="0" distL="114300" distR="114300" simplePos="0" relativeHeight="251727872" behindDoc="0" locked="0" layoutInCell="1" allowOverlap="1" wp14:anchorId="19FB070F" wp14:editId="6CFA89DE">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6431" w:author="John Clevenger [2]" w:date="2022-06-22T12:30:00Z">
        <w:r w:rsidR="00A92296" w:rsidDel="00B50866">
          <w:rPr>
            <w:noProof/>
          </w:rPr>
          <w:drawing>
            <wp:anchor distT="0" distB="0" distL="114300" distR="114300" simplePos="0" relativeHeight="251611136" behindDoc="0" locked="0" layoutInCell="1" allowOverlap="1" wp14:anchorId="5F74E0D0" wp14:editId="24EB007B">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6432" w:author="John Clevenger [2]" w:date="2022-06-22T12:12:00Z">
        <w:r w:rsidR="00EB7F00" w:rsidDel="00B82360">
          <w:rPr>
            <w:color w:val="000000"/>
          </w:rPr>
          <w:delText>In order to</w:delText>
        </w:r>
      </w:del>
      <w:ins w:id="6433"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6434" w:author="John Clevenger" w:date="2023-11-18T14:15:00Z">
        <w:r w:rsidR="00363F6B" w:rsidDel="00563175">
          <w:rPr>
            <w:color w:val="000000"/>
          </w:rPr>
          <w:delText>(</w:delText>
        </w:r>
      </w:del>
      <w:del w:id="6435" w:author="John Clevenger" w:date="2023-11-18T14:13:00Z">
        <w:r w:rsidR="001F59DB" w:rsidDel="00563175">
          <w:rPr>
            <w:color w:val="000000"/>
          </w:rPr>
          <w:delText xml:space="preserve">shown </w:delText>
        </w:r>
      </w:del>
      <w:r w:rsidR="00363F6B">
        <w:rPr>
          <w:color w:val="000000"/>
        </w:rPr>
        <w:t>with a set of input data and answer files already loaded</w:t>
      </w:r>
      <w:del w:id="6436"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6437" w:author="John Clevenger" w:date="2023-11-19T16:35:00Z"/>
          <w:color w:val="000000"/>
        </w:rPr>
      </w:pPr>
      <w:ins w:id="6438" w:author="John Clevenger" w:date="2023-11-17T19:11:00Z">
        <w:r>
          <w:rPr>
            <w:noProof/>
          </w:rPr>
          <w:lastRenderedPageBreak/>
          <w:drawing>
            <wp:anchor distT="0" distB="0" distL="114300" distR="114300" simplePos="0" relativeHeight="251721728" behindDoc="0" locked="0" layoutInCell="1" allowOverlap="1" wp14:anchorId="57671164" wp14:editId="35B3DB23">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6439" w:author="John Clevenger" w:date="2023-11-19T16:35:00Z"/>
          <w:color w:val="000000"/>
        </w:rPr>
      </w:pPr>
    </w:p>
    <w:p w14:paraId="6BEB0BF9" w14:textId="2EA72A0E" w:rsidR="00E04031" w:rsidRDefault="00E04031">
      <w:pPr>
        <w:spacing w:before="240"/>
        <w:ind w:right="-7" w:firstLine="720"/>
        <w:jc w:val="both"/>
        <w:rPr>
          <w:color w:val="000000"/>
        </w:rPr>
        <w:pPrChange w:id="6440" w:author="John Clevenger" w:date="2023-11-24T12:15:00Z">
          <w:pPr>
            <w:spacing w:before="240"/>
            <w:ind w:right="443" w:firstLine="720"/>
            <w:jc w:val="both"/>
          </w:pPr>
        </w:pPrChange>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w:t>
      </w:r>
      <w:ins w:id="6441" w:author="John Clevenger" w:date="2023-11-24T12:24:00Z">
        <w:r w:rsidR="00892D23">
          <w:rPr>
            <w:color w:val="000000"/>
          </w:rPr>
          <w:t>The most common approach is to ha</w:t>
        </w:r>
      </w:ins>
      <w:ins w:id="6442" w:author="John Clevenger" w:date="2023-11-24T12:25:00Z">
        <w:r w:rsidR="00892D23">
          <w:rPr>
            <w:color w:val="000000"/>
          </w:rPr>
          <w:t>ve</w:t>
        </w:r>
      </w:ins>
      <w:ins w:id="6443" w:author="John Clevenger" w:date="2023-11-24T12:22:00Z">
        <w:r w:rsidR="00892D23">
          <w:rPr>
            <w:color w:val="000000"/>
          </w:rPr>
          <w:t xml:space="preserve"> </w:t>
        </w:r>
      </w:ins>
      <w:del w:id="6444" w:author="John Clevenger" w:date="2023-11-24T12:22:00Z">
        <w:r w:rsidDel="00892D23">
          <w:rPr>
            <w:color w:val="000000"/>
          </w:rPr>
          <w:delText xml:space="preserve">By default, </w:delText>
        </w:r>
      </w:del>
      <w:r>
        <w:rPr>
          <w:color w:val="000000"/>
        </w:rPr>
        <w:t xml:space="preserve">data files </w:t>
      </w:r>
      <w:del w:id="6445" w:author="John Clevenger" w:date="2023-11-24T12:25:00Z">
        <w:r w:rsidDel="00892D23">
          <w:rPr>
            <w:color w:val="000000"/>
          </w:rPr>
          <w:delText xml:space="preserve">are </w:delText>
        </w:r>
      </w:del>
      <w:r>
        <w:rPr>
          <w:color w:val="000000"/>
        </w:rPr>
        <w:t xml:space="preserve">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ins w:id="6446" w:author="John Clevenger" w:date="2023-11-24T12:27:00Z"/>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6447" w:author="John Clevenger [2]" w:date="2022-06-22T12:32:00Z">
        <w:r w:rsidDel="00B50866">
          <w:rPr>
            <w:color w:val="000000"/>
          </w:rPr>
          <w:delText>e.g.</w:delText>
        </w:r>
      </w:del>
      <w:ins w:id="6448"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6449" w:author="John Clevenger [2]" w:date="2022-06-22T12:32:00Z">
        <w:r w:rsidR="00B10984" w:rsidDel="00B50866">
          <w:rPr>
            <w:i/>
            <w:color w:val="000000"/>
          </w:rPr>
          <w:delText>insure</w:delText>
        </w:r>
      </w:del>
      <w:ins w:id="6450" w:author="John Clevenger [2]" w:date="2022-06-22T12:32:00Z">
        <w:r w:rsidR="00B50866">
          <w:rPr>
            <w:i/>
            <w:color w:val="000000"/>
          </w:rPr>
          <w:t>ensure</w:t>
        </w:r>
      </w:ins>
      <w:r w:rsidR="00B10984">
        <w:rPr>
          <w:i/>
          <w:color w:val="000000"/>
        </w:rPr>
        <w:t xml:space="preserve"> that all the data files for the problem are copied onto all Judge’s machines</w:t>
      </w:r>
      <w:ins w:id="6451"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70BDECD5" w14:textId="77777777" w:rsidR="00387111" w:rsidRPr="00363F6B" w:rsidRDefault="00387111" w:rsidP="00387111">
      <w:pPr>
        <w:spacing w:before="240"/>
        <w:ind w:right="-7" w:firstLine="720"/>
        <w:jc w:val="both"/>
        <w:rPr>
          <w:ins w:id="6452" w:author="John Clevenger" w:date="2023-11-24T12:34:00Z"/>
          <w:i/>
          <w:color w:val="000000"/>
        </w:rPr>
      </w:pPr>
      <w:ins w:id="6453" w:author="John Clevenger" w:date="2023-11-24T12:34:00Z">
        <w:r>
          <w:rPr>
            <w:color w:val="000000"/>
          </w:rPr>
          <w:t xml:space="preserve">Note that when adding a problem interactively (i.e, via the </w:t>
        </w:r>
        <w:r w:rsidRPr="00613CC4">
          <w:rPr>
            <w:rFonts w:ascii="Arial" w:hAnsi="Arial"/>
            <w:b/>
            <w:sz w:val="20"/>
          </w:rPr>
          <w:t>Add Problem</w:t>
        </w:r>
        <w:r>
          <w:rPr>
            <w:color w:val="000000"/>
          </w:rPr>
          <w:t xml:space="preserve"> screen) </w:t>
        </w:r>
        <w:r>
          <w:rPr>
            <w:i/>
            <w:color w:val="000000"/>
          </w:rPr>
          <w:t xml:space="preserve">the storage option for a problem must be set </w:t>
        </w:r>
        <w:r>
          <w:rPr>
            <w:b/>
            <w:i/>
            <w:color w:val="000000"/>
            <w:u w:val="single"/>
          </w:rPr>
          <w:t>prior to loading the data files for the problem</w:t>
        </w:r>
        <w:r>
          <w:rPr>
            <w:color w:val="000000"/>
          </w:rPr>
          <w:t xml:space="preserve">, and </w:t>
        </w:r>
        <w:r>
          <w:rPr>
            <w:i/>
            <w:color w:val="000000"/>
          </w:rPr>
          <w:t>cannot be changed once a problem is created and saved in the system.</w:t>
        </w:r>
      </w:ins>
    </w:p>
    <w:p w14:paraId="6E6F0C93" w14:textId="2500EF8E" w:rsidR="00892D23" w:rsidRDefault="00892D23">
      <w:pPr>
        <w:spacing w:before="240"/>
        <w:ind w:right="-7" w:firstLine="720"/>
        <w:jc w:val="both"/>
        <w:rPr>
          <w:color w:val="000000"/>
        </w:rPr>
        <w:pPrChange w:id="6454" w:author="John Clevenger" w:date="2023-11-18T14:26:00Z">
          <w:pPr>
            <w:spacing w:before="240"/>
            <w:ind w:right="443" w:firstLine="720"/>
            <w:jc w:val="both"/>
          </w:pPr>
        </w:pPrChange>
      </w:pPr>
      <w:ins w:id="6455" w:author="John Clevenger" w:date="2023-11-24T12:27:00Z">
        <w:r>
          <w:rPr>
            <w:color w:val="000000"/>
          </w:rPr>
          <w:lastRenderedPageBreak/>
          <w:t xml:space="preserve">The default when adding a new problem interactively </w:t>
        </w:r>
      </w:ins>
      <w:ins w:id="6456" w:author="John Clevenger" w:date="2023-11-24T12:28:00Z">
        <w:r>
          <w:rPr>
            <w:color w:val="000000"/>
          </w:rPr>
          <w:t>is to select the “Copy Data Files into PC2” option, whereas the default wh</w:t>
        </w:r>
      </w:ins>
      <w:ins w:id="6457" w:author="John Clevenger" w:date="2023-11-24T12:29:00Z">
        <w:r>
          <w:rPr>
            <w:color w:val="000000"/>
          </w:rPr>
          <w:t xml:space="preserve">en </w:t>
        </w:r>
      </w:ins>
      <w:ins w:id="6458" w:author="John Clevenger" w:date="2023-11-24T12:32:00Z">
        <w:r w:rsidR="00387111">
          <w:rPr>
            <w:color w:val="000000"/>
          </w:rPr>
          <w:t>configuring</w:t>
        </w:r>
      </w:ins>
      <w:ins w:id="6459" w:author="John Clevenger" w:date="2023-11-24T12:29:00Z">
        <w:r>
          <w:rPr>
            <w:color w:val="000000"/>
          </w:rPr>
          <w:t xml:space="preserve"> a contest by importing YAML files is to select “Keep Data Files External”</w:t>
        </w:r>
      </w:ins>
      <w:ins w:id="6460" w:author="John Clevenger" w:date="2023-11-24T12:30:00Z">
        <w:r>
          <w:rPr>
            <w:color w:val="000000"/>
          </w:rPr>
          <w:t xml:space="preserve"> option (but this default can be overridden via YAML keywords; see the </w:t>
        </w:r>
      </w:ins>
      <w:ins w:id="6461" w:author="John Clevenger" w:date="2023-11-24T12:32:00Z">
        <w:r w:rsidR="00387111">
          <w:rPr>
            <w:color w:val="000000"/>
          </w:rPr>
          <w:t xml:space="preserve">chapter on </w:t>
        </w:r>
        <w:r w:rsidR="00387111" w:rsidRPr="00387111">
          <w:rPr>
            <w:rFonts w:ascii="Arial" w:hAnsi="Arial"/>
            <w:b/>
            <w:sz w:val="20"/>
            <w:rPrChange w:id="6462" w:author="John Clevenger" w:date="2023-11-24T12:33:00Z">
              <w:rPr/>
            </w:rPrChange>
          </w:rPr>
          <w:t>Configuring the Contest via Configuration Files</w:t>
        </w:r>
        <w:r w:rsidR="00387111">
          <w:t xml:space="preserve"> for details).</w:t>
        </w:r>
      </w:ins>
    </w:p>
    <w:p w14:paraId="6C623347" w14:textId="7E4323B6" w:rsidR="0046076B" w:rsidRPr="00363F6B" w:rsidDel="00387111" w:rsidRDefault="0046076B">
      <w:pPr>
        <w:spacing w:before="240"/>
        <w:ind w:right="-7" w:firstLine="720"/>
        <w:jc w:val="both"/>
        <w:rPr>
          <w:del w:id="6463" w:author="John Clevenger" w:date="2023-11-24T12:34:00Z"/>
          <w:i/>
          <w:color w:val="000000"/>
        </w:rPr>
        <w:pPrChange w:id="6464" w:author="John Clevenger" w:date="2023-11-18T14:26:00Z">
          <w:pPr>
            <w:spacing w:before="240"/>
            <w:ind w:right="443" w:firstLine="720"/>
            <w:jc w:val="both"/>
          </w:pPr>
        </w:pPrChange>
      </w:pPr>
      <w:del w:id="6465" w:author="John Clevenger" w:date="2023-11-24T12:34:00Z">
        <w:r w:rsidDel="00387111">
          <w:rPr>
            <w:color w:val="000000"/>
          </w:rPr>
          <w:delText xml:space="preserve">Note that </w:delText>
        </w:r>
        <w:r w:rsidDel="00387111">
          <w:rPr>
            <w:i/>
            <w:color w:val="000000"/>
          </w:rPr>
          <w:delText xml:space="preserve">the storage option for a problem must be set </w:delText>
        </w:r>
        <w:r w:rsidDel="00387111">
          <w:rPr>
            <w:b/>
            <w:i/>
            <w:color w:val="000000"/>
            <w:u w:val="single"/>
          </w:rPr>
          <w:delText>prior to loading the data files for the problem</w:delText>
        </w:r>
        <w:r w:rsidR="00363F6B" w:rsidDel="00387111">
          <w:rPr>
            <w:color w:val="000000"/>
          </w:rPr>
          <w:delText xml:space="preserve">, and </w:delText>
        </w:r>
        <w:r w:rsidR="00363F6B" w:rsidDel="00387111">
          <w:rPr>
            <w:i/>
            <w:color w:val="000000"/>
          </w:rPr>
          <w:delText>cannot be changed once a problem is created and saved in the system.</w:delText>
        </w:r>
      </w:del>
    </w:p>
    <w:p w14:paraId="0E562B86" w14:textId="58CC4D5E" w:rsidR="00EA7B23" w:rsidRDefault="00B10984">
      <w:pPr>
        <w:spacing w:before="240"/>
        <w:ind w:right="-7" w:firstLine="720"/>
        <w:jc w:val="both"/>
        <w:rPr>
          <w:color w:val="000000"/>
        </w:rPr>
        <w:pPrChange w:id="6466"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6467" w:author="John Clevenger" w:date="2023-11-18T14:26:00Z">
          <w:pPr>
            <w:spacing w:before="240"/>
            <w:ind w:right="443" w:firstLine="720"/>
            <w:jc w:val="both"/>
          </w:pPr>
        </w:pPrChange>
      </w:pPr>
      <w:r>
        <w:rPr>
          <w:noProof/>
        </w:rPr>
        <w:drawing>
          <wp:anchor distT="0" distB="0" distL="114300" distR="114300" simplePos="0" relativeHeight="251621376" behindDoc="0" locked="0" layoutInCell="1" allowOverlap="1" wp14:anchorId="610CDA4B" wp14:editId="216A1B47">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6468" w:author="John Clevenger" w:date="2023-11-17T19:13:00Z"/>
          <w:color w:val="000000"/>
        </w:rPr>
        <w:pPrChange w:id="6469"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6470"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6471" w:author="John Clevenger" w:date="2023-11-17T19:14:00Z"/>
          <w:color w:val="000000"/>
        </w:rPr>
        <w:pPrChange w:id="6472" w:author="John Clevenger" w:date="2023-11-18T14:26:00Z">
          <w:pPr>
            <w:spacing w:before="240"/>
            <w:ind w:right="443" w:firstLine="720"/>
            <w:jc w:val="both"/>
          </w:pPr>
        </w:pPrChange>
      </w:pPr>
      <w:ins w:id="6473" w:author="John Clevenger" w:date="2023-11-17T19:13:00Z">
        <w:r>
          <w:rPr>
            <w:color w:val="000000"/>
          </w:rPr>
          <w:t>S</w:t>
        </w:r>
      </w:ins>
      <w:ins w:id="6474"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6475" w:author="John Clevenger" w:date="2023-11-17T19:15:00Z">
        <w:r>
          <w:rPr>
            <w:color w:val="000000"/>
          </w:rPr>
          <w:t>a” (for example, sample data files given</w:t>
        </w:r>
      </w:ins>
      <w:ins w:id="6476" w:author="John Clevenger" w:date="2023-11-17T19:14:00Z">
        <w:r>
          <w:rPr>
            <w:color w:val="000000"/>
          </w:rPr>
          <w:t xml:space="preserve"> </w:t>
        </w:r>
      </w:ins>
      <w:ins w:id="6477" w:author="John Clevenger" w:date="2023-11-17T19:15:00Z">
        <w:r>
          <w:rPr>
            <w:color w:val="000000"/>
          </w:rPr>
          <w:t xml:space="preserve">as part of the problem description) and to have those included in the set of test data files for the problem.  Checking the </w:t>
        </w:r>
      </w:ins>
      <w:ins w:id="6478" w:author="John Clevenger" w:date="2023-11-17T19:16:00Z">
        <w:r w:rsidRPr="00563175">
          <w:rPr>
            <w:rFonts w:ascii="Arial" w:hAnsi="Arial"/>
            <w:b/>
            <w:sz w:val="20"/>
            <w:rPrChange w:id="6479"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480" w:author="John Clevenger" w:date="2023-11-18T14:18:00Z">
              <w:rPr>
                <w:color w:val="000000"/>
              </w:rPr>
            </w:rPrChange>
          </w:rPr>
          <w:t>sample data</w:t>
        </w:r>
        <w:r>
          <w:rPr>
            <w:color w:val="000000"/>
          </w:rPr>
          <w:t xml:space="preserve"> checkbox on the </w:t>
        </w:r>
        <w:r w:rsidRPr="00563175">
          <w:rPr>
            <w:rFonts w:ascii="Arial" w:hAnsi="Arial"/>
            <w:b/>
            <w:sz w:val="20"/>
            <w:rPrChange w:id="6481" w:author="John Clevenger" w:date="2023-11-18T14:19:00Z">
              <w:rPr>
                <w:color w:val="000000"/>
              </w:rPr>
            </w:rPrChange>
          </w:rPr>
          <w:t>Add Problem</w:t>
        </w:r>
        <w:r>
          <w:rPr>
            <w:color w:val="000000"/>
          </w:rPr>
          <w:t xml:space="preserve"> dialog before clicking the </w:t>
        </w:r>
        <w:r w:rsidRPr="00563175">
          <w:rPr>
            <w:rFonts w:ascii="Arial" w:hAnsi="Arial"/>
            <w:b/>
            <w:sz w:val="20"/>
            <w:rPrChange w:id="6482"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483" w:author="John Clevenger" w:date="2023-11-17T19:17:00Z">
        <w:r>
          <w:rPr>
            <w:color w:val="000000"/>
          </w:rPr>
          <w:t xml:space="preserve">k in the </w:t>
        </w:r>
        <w:r>
          <w:rPr>
            <w:i/>
            <w:iCs/>
            <w:color w:val="000000"/>
          </w:rPr>
          <w:t xml:space="preserve">parent folder </w:t>
        </w:r>
      </w:ins>
      <w:ins w:id="6484" w:author="John Clevenger" w:date="2023-11-18T14:19:00Z">
        <w:r w:rsidR="00563175">
          <w:rPr>
            <w:color w:val="000000"/>
          </w:rPr>
          <w:t xml:space="preserve">of the </w:t>
        </w:r>
      </w:ins>
      <w:ins w:id="6485" w:author="John Clevenger" w:date="2023-11-18T14:20:00Z">
        <w:r w:rsidR="00563175">
          <w:rPr>
            <w:color w:val="000000"/>
          </w:rPr>
          <w:t xml:space="preserve">selected test data files folder </w:t>
        </w:r>
      </w:ins>
      <w:ins w:id="6486"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487" w:author="John Clevenger" w:date="2023-11-17T19:18:00Z">
        <w:r>
          <w:rPr>
            <w:color w:val="000000"/>
          </w:rPr>
          <w:t xml:space="preserve">test data </w:t>
        </w:r>
      </w:ins>
      <w:ins w:id="6488" w:author="John Clevenger" w:date="2023-11-18T14:20:00Z">
        <w:r w:rsidR="00563175">
          <w:rPr>
            <w:color w:val="000000"/>
          </w:rPr>
          <w:t xml:space="preserve">files </w:t>
        </w:r>
      </w:ins>
      <w:ins w:id="6489"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6490" w:author="John Clevenger" w:date="2023-11-18T14:26:00Z">
          <w:pPr>
            <w:spacing w:before="240"/>
            <w:ind w:right="443" w:firstLine="720"/>
            <w:jc w:val="both"/>
          </w:pPr>
        </w:pPrChange>
      </w:pPr>
      <w:r>
        <w:rPr>
          <w:color w:val="000000"/>
        </w:rPr>
        <w:t>The result of loading a set of input data and corresponding answer files</w:t>
      </w:r>
      <w:ins w:id="6491" w:author="John Clevenger" w:date="2023-11-17T19:18:00Z">
        <w:r w:rsidR="00304CF5">
          <w:rPr>
            <w:color w:val="000000"/>
          </w:rPr>
          <w:t xml:space="preserve">, including loading “sample files” name </w:t>
        </w:r>
        <w:r w:rsidR="00304CF5" w:rsidRPr="00304CF5">
          <w:rPr>
            <w:rFonts w:ascii="Arial" w:hAnsi="Arial"/>
            <w:b/>
            <w:sz w:val="20"/>
            <w:rPrChange w:id="6492" w:author="John Clevenger" w:date="2023-11-17T19:19:00Z">
              <w:rPr>
                <w:color w:val="000000"/>
              </w:rPr>
            </w:rPrChange>
          </w:rPr>
          <w:t>1.in/ans</w:t>
        </w:r>
        <w:r w:rsidR="00304CF5">
          <w:rPr>
            <w:color w:val="000000"/>
          </w:rPr>
          <w:t xml:space="preserve"> and </w:t>
        </w:r>
        <w:r w:rsidR="00304CF5" w:rsidRPr="00304CF5">
          <w:rPr>
            <w:rFonts w:ascii="Arial" w:hAnsi="Arial"/>
            <w:b/>
            <w:sz w:val="20"/>
            <w:rPrChange w:id="6493" w:author="John Clevenger" w:date="2023-11-17T19:19:00Z">
              <w:rPr>
                <w:color w:val="000000"/>
              </w:rPr>
            </w:rPrChange>
          </w:rPr>
          <w:t>2.in/ans</w:t>
        </w:r>
        <w:r w:rsidR="00304CF5">
          <w:rPr>
            <w:color w:val="000000"/>
          </w:rPr>
          <w:t>,</w:t>
        </w:r>
      </w:ins>
      <w:r>
        <w:rPr>
          <w:color w:val="000000"/>
        </w:rPr>
        <w:t xml:space="preserve"> is show</w:t>
      </w:r>
      <w:ins w:id="6494" w:author="John Clevenger" w:date="2023-11-17T19:13:00Z">
        <w:r w:rsidR="00304CF5">
          <w:rPr>
            <w:color w:val="000000"/>
          </w:rPr>
          <w:t>n</w:t>
        </w:r>
      </w:ins>
      <w:r>
        <w:rPr>
          <w:color w:val="000000"/>
        </w:rPr>
        <w:t xml:space="preserve"> in the </w:t>
      </w:r>
      <w:ins w:id="6495" w:author="John Clevenger" w:date="2023-11-17T19:13:00Z">
        <w:r w:rsidR="00304CF5" w:rsidRPr="00304CF5">
          <w:rPr>
            <w:rFonts w:ascii="Arial" w:hAnsi="Arial"/>
            <w:b/>
            <w:sz w:val="20"/>
            <w:rPrChange w:id="6496"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497"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498"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6499" w:author="John Clevenger [2]" w:date="2022-06-22T12:34:00Z">
            <w:rPr>
              <w:color w:val="000000"/>
            </w:rPr>
          </w:rPrChange>
        </w:rPr>
        <w:t>.ans</w:t>
      </w:r>
      <w:r>
        <w:rPr>
          <w:color w:val="000000"/>
        </w:rPr>
        <w:t xml:space="preserve">”.  Selecting a folder causes the system to load all data files and answer files matching those names </w:t>
      </w:r>
      <w:r>
        <w:rPr>
          <w:color w:val="000000"/>
        </w:rPr>
        <w:lastRenderedPageBreak/>
        <w:t xml:space="preserve">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500"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501" w:author="John Clevenger [2]" w:date="2022-06-22T12:35:00Z">
        <w:r w:rsidR="00B50866">
          <w:rPr>
            <w:color w:val="000000"/>
          </w:rPr>
          <w:t xml:space="preserve"> (this is called a “run” in CLICS parlance, whereas PC</w:t>
        </w:r>
        <w:r w:rsidR="00B50866" w:rsidRPr="0067302E">
          <w:rPr>
            <w:color w:val="000000"/>
            <w:vertAlign w:val="superscript"/>
            <w:rPrChange w:id="6502" w:author="John Clevenger [2]" w:date="2022-06-22T12:36:00Z">
              <w:rPr>
                <w:color w:val="000000"/>
              </w:rPr>
            </w:rPrChange>
          </w:rPr>
          <w:t>2</w:t>
        </w:r>
        <w:r w:rsidR="00B50866">
          <w:rPr>
            <w:color w:val="000000"/>
          </w:rPr>
          <w:t xml:space="preserve"> </w:t>
        </w:r>
      </w:ins>
      <w:ins w:id="6503" w:author="John Clevenger [2]" w:date="2022-06-22T12:36:00Z">
        <w:r w:rsidR="0067302E">
          <w:rPr>
            <w:color w:val="000000"/>
          </w:rPr>
          <w:t xml:space="preserve">uses </w:t>
        </w:r>
      </w:ins>
      <w:ins w:id="6504" w:author="John Clevenger [2]" w:date="2022-06-22T12:35:00Z">
        <w:r w:rsidR="00B50866">
          <w:rPr>
            <w:color w:val="000000"/>
          </w:rPr>
          <w:t xml:space="preserve">the term “run” to mean </w:t>
        </w:r>
      </w:ins>
      <w:ins w:id="6505" w:author="John Clevenger [2]" w:date="2022-06-22T12:36:00Z">
        <w:r w:rsidR="00B50866">
          <w:rPr>
            <w:color w:val="000000"/>
          </w:rPr>
          <w:t>the execution of ALL test cases associated with a submission)</w:t>
        </w:r>
      </w:ins>
      <w:ins w:id="6506" w:author="John Clevenger [2]" w:date="2022-06-22T12:37:00Z">
        <w:r w:rsidR="0067302E">
          <w:rPr>
            <w:color w:val="000000"/>
          </w:rPr>
          <w:t xml:space="preserve">. </w:t>
        </w:r>
      </w:ins>
      <w:del w:id="6507" w:author="John Clevenger [2]"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6508"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509"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510" w:author="John Clevenger [2]" w:date="2022-06-22T12:41:00Z"/>
          <w:del w:id="6511" w:author="John Clevenger" w:date="2023-11-18T18:18:00Z"/>
          <w:color w:val="000000"/>
        </w:rPr>
        <w:pPrChange w:id="6512"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513" w:author="John Clevenger" w:date="2023-11-17T19:20:00Z"/>
          <w:color w:val="000000"/>
        </w:rPr>
      </w:pPr>
      <w:ins w:id="6514" w:author="John Clevenger [2]" w:date="2022-06-22T12:41:00Z">
        <w:del w:id="6515" w:author="John Clevenger" w:date="2023-11-17T19:20:00Z">
          <w:r w:rsidDel="00304CF5">
            <w:rPr>
              <w:color w:val="000000"/>
            </w:rPr>
            <w:delText>Starting with Version 9.8, PC</w:delText>
          </w:r>
          <w:r w:rsidRPr="005D4A00" w:rsidDel="00304CF5">
            <w:rPr>
              <w:color w:val="000000"/>
              <w:vertAlign w:val="superscript"/>
              <w:rPrChange w:id="6516"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517" w:author="John Clevenger [2]" w:date="2022-06-22T12:42:00Z">
        <w:del w:id="6518" w:author="John Clevenger" w:date="2023-11-17T19:20:00Z">
          <w:r w:rsidDel="00304CF5">
            <w:rPr>
              <w:color w:val="000000"/>
            </w:rPr>
            <w:delText xml:space="preserve">ee the Appendix on </w:delText>
          </w:r>
        </w:del>
      </w:ins>
      <w:ins w:id="6519" w:author="John Clevenger [2]" w:date="2022-06-24T12:47:00Z">
        <w:del w:id="6520" w:author="John Clevenger" w:date="2023-11-17T19:20:00Z">
          <w:r w:rsidR="00931839" w:rsidRPr="00931839" w:rsidDel="00304CF5">
            <w:rPr>
              <w:b/>
              <w:bCs/>
              <w:rPrChange w:id="6521" w:author="John Clevenger [2]" w:date="2022-06-24T12:47:00Z">
                <w:rPr/>
              </w:rPrChange>
            </w:rPr>
            <w:delText xml:space="preserve">The </w:delText>
          </w:r>
          <w:r w:rsidR="00931839" w:rsidRPr="00931839" w:rsidDel="00304CF5">
            <w:rPr>
              <w:b/>
              <w:bCs/>
              <w:i/>
              <w:iCs/>
              <w:rPrChange w:id="6522" w:author="John Clevenger [2]" w:date="2022-06-24T12:47:00Z">
                <w:rPr>
                  <w:i/>
                  <w:iCs/>
                </w:rPr>
              </w:rPrChange>
            </w:rPr>
            <w:delText>pc2tools</w:delText>
          </w:r>
          <w:r w:rsidR="00931839" w:rsidRPr="00931839" w:rsidDel="00304CF5">
            <w:rPr>
              <w:b/>
              <w:bCs/>
              <w:rPrChange w:id="6523" w:author="John Clevenger [2]" w:date="2022-06-24T12:47:00Z">
                <w:rPr/>
              </w:rPrChange>
            </w:rPr>
            <w:delText xml:space="preserve"> Toolsuite</w:delText>
          </w:r>
          <w:r w:rsidR="00931839" w:rsidDel="00304CF5">
            <w:rPr>
              <w:color w:val="000000"/>
            </w:rPr>
            <w:delText xml:space="preserve"> </w:delText>
          </w:r>
        </w:del>
      </w:ins>
      <w:ins w:id="6524" w:author="John Clevenger [2]" w:date="2022-06-22T12:42:00Z">
        <w:del w:id="6525"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526" w:author="John Clevenger" w:date="2023-11-19T11:53:00Z">
          <w:pPr>
            <w:pStyle w:val="Heading3"/>
          </w:pPr>
        </w:pPrChange>
      </w:pPr>
      <w:bookmarkStart w:id="6527" w:name="_Toc261788208"/>
      <w:bookmarkStart w:id="6528" w:name="_Toc274153600"/>
      <w:bookmarkStart w:id="6529" w:name="_Toc274153736"/>
      <w:bookmarkStart w:id="6530" w:name="_Toc274154063"/>
      <w:bookmarkStart w:id="6531" w:name="_Toc151723945"/>
      <w:r w:rsidRPr="00323D47">
        <w:rPr>
          <w:rFonts w:ascii="Arial" w:hAnsi="Arial" w:cs="Arial"/>
          <w:b/>
          <w:bCs/>
          <w:szCs w:val="24"/>
          <w:u w:val="single"/>
          <w:rPrChange w:id="6532" w:author="John Clevenger" w:date="2023-11-18T18:17:00Z">
            <w:rPr/>
          </w:rPrChange>
        </w:rPr>
        <w:t>Defining</w:t>
      </w:r>
      <w:r w:rsidR="002D4246" w:rsidRPr="00323D47">
        <w:rPr>
          <w:rFonts w:ascii="Arial" w:hAnsi="Arial" w:cs="Arial"/>
          <w:b/>
          <w:bCs/>
          <w:szCs w:val="24"/>
          <w:u w:val="single"/>
          <w:rPrChange w:id="6533" w:author="John Clevenger" w:date="2023-11-18T18:17:00Z">
            <w:rPr/>
          </w:rPrChange>
        </w:rPr>
        <w:t xml:space="preserve"> Judging</w:t>
      </w:r>
      <w:bookmarkEnd w:id="6527"/>
      <w:bookmarkEnd w:id="6528"/>
      <w:bookmarkEnd w:id="6529"/>
      <w:bookmarkEnd w:id="6530"/>
      <w:r w:rsidRPr="00323D47">
        <w:rPr>
          <w:rFonts w:ascii="Arial" w:hAnsi="Arial" w:cs="Arial"/>
          <w:b/>
          <w:bCs/>
          <w:szCs w:val="24"/>
          <w:u w:val="single"/>
          <w:rPrChange w:id="6534" w:author="John Clevenger" w:date="2023-11-18T18:17:00Z">
            <w:rPr/>
          </w:rPrChange>
        </w:rPr>
        <w:t xml:space="preserve"> Type</w:t>
      </w:r>
      <w:bookmarkEnd w:id="6531"/>
    </w:p>
    <w:p w14:paraId="291CE2FD" w14:textId="04383A80" w:rsidR="00ED2995" w:rsidRDefault="00F47FA1">
      <w:pPr>
        <w:spacing w:before="240"/>
        <w:ind w:right="-7" w:firstLine="720"/>
        <w:jc w:val="both"/>
        <w:pPrChange w:id="6535" w:author="John Clevenger"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 xml:space="preserve">a person selects a judgment for each submitted run.   </w:t>
      </w:r>
      <w:del w:id="6536" w:author="John Clevenger" w:date="2023-11-24T12:36:00Z">
        <w:r w:rsidDel="00387111">
          <w:delText>The system</w:delText>
        </w:r>
      </w:del>
      <w:ins w:id="6537" w:author="John Clevenger" w:date="2023-11-24T12:36:00Z">
        <w:r w:rsidR="00387111">
          <w:t>PC</w:t>
        </w:r>
        <w:r w:rsidR="00387111" w:rsidRPr="00387111">
          <w:rPr>
            <w:vertAlign w:val="superscript"/>
            <w:rPrChange w:id="6538" w:author="John Clevenger" w:date="2023-11-24T12:36:00Z">
              <w:rPr/>
            </w:rPrChange>
          </w:rPr>
          <w:t>2</w:t>
        </w:r>
      </w:ins>
      <w:r>
        <w:t xml:space="preserve">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09293D81" w:rsidR="00504AD6" w:rsidRPr="00D1337E" w:rsidRDefault="00D1337E">
      <w:pPr>
        <w:spacing w:before="240"/>
        <w:ind w:right="-7" w:firstLine="720"/>
        <w:jc w:val="both"/>
        <w:pPrChange w:id="6539"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544" w:author="John Clevenger" w:date="2023-11-18T14:31:00Z">
        <w:r w:rsidR="00982AF5" w:rsidRPr="00982AF5">
          <w:rPr>
            <w:noProof/>
          </w:rPr>
          <w:t xml:space="preserve"> </w:t>
        </w:r>
      </w:ins>
    </w:p>
    <w:p w14:paraId="3D44E9BC" w14:textId="7ED1BA3D" w:rsidR="00A20971" w:rsidRDefault="00387111" w:rsidP="00A20971">
      <w:pPr>
        <w:spacing w:before="240"/>
        <w:ind w:firstLine="720"/>
        <w:jc w:val="both"/>
        <w:rPr>
          <w:ins w:id="6545" w:author="John Clevenger [2]" w:date="2022-06-22T18:35:00Z"/>
        </w:rPr>
      </w:pPr>
      <w:ins w:id="6546" w:author="John Clevenger" w:date="2023-11-18T14:32:00Z">
        <w:r>
          <w:rPr>
            <w:noProof/>
          </w:rPr>
          <w:drawing>
            <wp:anchor distT="0" distB="0" distL="114300" distR="114300" simplePos="0" relativeHeight="251664384" behindDoc="0" locked="0" layoutInCell="1" allowOverlap="1" wp14:anchorId="1B2A1F75" wp14:editId="6395EAEE">
              <wp:simplePos x="0" y="0"/>
              <wp:positionH relativeFrom="column">
                <wp:posOffset>658081</wp:posOffset>
              </wp:positionH>
              <wp:positionV relativeFrom="paragraph">
                <wp:posOffset>616337</wp:posOffset>
              </wp:positionV>
              <wp:extent cx="4629150" cy="1774825"/>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9150" cy="1774825"/>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6547" w:author="John Clevenger" w:date="2023-11-18T14:30:00Z">
        <w:r w:rsidR="00982AF5" w:rsidRPr="00982AF5">
          <w:rPr>
            <w:noProof/>
          </w:rPr>
          <w:t xml:space="preserve"> </w:t>
        </w:r>
      </w:ins>
    </w:p>
    <w:p w14:paraId="28BAF3D2" w14:textId="0106D979" w:rsidR="0001117D" w:rsidDel="00982AF5" w:rsidRDefault="0001117D" w:rsidP="00A20971">
      <w:pPr>
        <w:spacing w:before="240"/>
        <w:ind w:firstLine="720"/>
        <w:jc w:val="both"/>
        <w:rPr>
          <w:ins w:id="6548" w:author="John Clevenger [2]" w:date="2022-06-22T18:35:00Z"/>
          <w:del w:id="6549" w:author="John Clevenger" w:date="2023-11-18T14:32:00Z"/>
        </w:rPr>
      </w:pPr>
    </w:p>
    <w:p w14:paraId="79AA5650" w14:textId="00FC9CE9" w:rsidR="0001117D" w:rsidDel="00982AF5" w:rsidRDefault="0001117D" w:rsidP="00A20971">
      <w:pPr>
        <w:spacing w:before="240"/>
        <w:ind w:firstLine="720"/>
        <w:jc w:val="both"/>
        <w:rPr>
          <w:ins w:id="6550" w:author="John Clevenger [2]" w:date="2022-06-22T18:35:00Z"/>
          <w:del w:id="6551" w:author="John Clevenger" w:date="2023-11-18T14:29:00Z"/>
        </w:rPr>
      </w:pPr>
    </w:p>
    <w:p w14:paraId="4B327E3D" w14:textId="58A066E5" w:rsidR="0001117D" w:rsidDel="00982AF5" w:rsidRDefault="0001117D" w:rsidP="00A20971">
      <w:pPr>
        <w:spacing w:before="240"/>
        <w:ind w:firstLine="720"/>
        <w:jc w:val="both"/>
        <w:rPr>
          <w:ins w:id="6552" w:author="John Clevenger [2]" w:date="2022-06-22T18:35:00Z"/>
          <w:del w:id="6553" w:author="John Clevenger" w:date="2023-11-18T14:32:00Z"/>
        </w:rPr>
      </w:pPr>
    </w:p>
    <w:p w14:paraId="668380B3" w14:textId="777CEA6E" w:rsidR="0001117D" w:rsidDel="00982AF5" w:rsidRDefault="0001117D" w:rsidP="00A20971">
      <w:pPr>
        <w:spacing w:before="240"/>
        <w:ind w:firstLine="720"/>
        <w:jc w:val="both"/>
        <w:rPr>
          <w:ins w:id="6554" w:author="John Clevenger [2]" w:date="2022-06-22T18:35:00Z"/>
          <w:del w:id="6555" w:author="John Clevenger" w:date="2023-11-18T14:32:00Z"/>
        </w:rPr>
      </w:pPr>
    </w:p>
    <w:p w14:paraId="3A84CAF6" w14:textId="6F251222" w:rsidR="0001117D" w:rsidDel="00982AF5" w:rsidRDefault="0001117D" w:rsidP="00A20971">
      <w:pPr>
        <w:spacing w:before="240"/>
        <w:ind w:firstLine="720"/>
        <w:jc w:val="both"/>
        <w:rPr>
          <w:ins w:id="6556" w:author="John Clevenger [2]" w:date="2022-06-22T18:36:00Z"/>
          <w:del w:id="6557" w:author="John Clevenger" w:date="2023-11-18T14:32:00Z"/>
          <w:noProof/>
        </w:rPr>
      </w:pPr>
      <w:ins w:id="6558" w:author="John Clevenger [2]" w:date="2022-06-22T18:35:00Z">
        <w:del w:id="6559" w:author="John Clevenger" w:date="2023-11-18T14:27:00Z">
          <w:r w:rsidDel="00982AF5">
            <w:rPr>
              <w:noProof/>
            </w:rPr>
            <w:drawing>
              <wp:anchor distT="0" distB="0" distL="114300" distR="114300" simplePos="0" relativeHeight="251742208" behindDoc="0" locked="0" layoutInCell="1" allowOverlap="1" wp14:anchorId="147FD86F" wp14:editId="2CCC5F97">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560" w:author="John Clevenger [2]" w:date="2022-06-22T18:36:00Z"/>
          <w:del w:id="6561" w:author="John Clevenger" w:date="2023-11-18T14:32:00Z"/>
          <w:noProof/>
        </w:rPr>
      </w:pPr>
    </w:p>
    <w:p w14:paraId="1D49D77D" w14:textId="54A02BED" w:rsidR="0001117D" w:rsidDel="00982AF5" w:rsidRDefault="0001117D" w:rsidP="00A20971">
      <w:pPr>
        <w:spacing w:before="240"/>
        <w:ind w:firstLine="720"/>
        <w:jc w:val="both"/>
        <w:rPr>
          <w:ins w:id="6562" w:author="John Clevenger [2]" w:date="2022-06-22T18:36:00Z"/>
          <w:del w:id="6563" w:author="John Clevenger" w:date="2023-11-18T14:32:00Z"/>
          <w:noProof/>
        </w:rPr>
      </w:pPr>
    </w:p>
    <w:p w14:paraId="32BF1A46" w14:textId="1138BCBC" w:rsidR="0001117D" w:rsidDel="00982AF5" w:rsidRDefault="0001117D" w:rsidP="00A20971">
      <w:pPr>
        <w:spacing w:before="240"/>
        <w:ind w:firstLine="720"/>
        <w:jc w:val="both"/>
        <w:rPr>
          <w:ins w:id="6564" w:author="John Clevenger [2]" w:date="2022-06-22T18:36:00Z"/>
          <w:del w:id="6565" w:author="John Clevenger" w:date="2023-11-18T14:32:00Z"/>
          <w:noProof/>
        </w:rPr>
      </w:pPr>
    </w:p>
    <w:p w14:paraId="40321CB7" w14:textId="6E535638" w:rsidR="0001117D" w:rsidDel="00982AF5" w:rsidRDefault="0001117D" w:rsidP="00A20971">
      <w:pPr>
        <w:spacing w:before="240"/>
        <w:ind w:firstLine="720"/>
        <w:jc w:val="both"/>
        <w:rPr>
          <w:ins w:id="6566" w:author="John Clevenger [2]" w:date="2022-06-22T18:36:00Z"/>
          <w:del w:id="6567" w:author="John Clevenger" w:date="2023-11-18T14:32:00Z"/>
          <w:noProof/>
        </w:rPr>
      </w:pPr>
    </w:p>
    <w:p w14:paraId="4539FACF" w14:textId="0C3DEA52" w:rsidR="0001117D" w:rsidDel="00982AF5" w:rsidRDefault="0001117D" w:rsidP="00A20971">
      <w:pPr>
        <w:spacing w:before="240"/>
        <w:ind w:firstLine="720"/>
        <w:jc w:val="both"/>
        <w:rPr>
          <w:ins w:id="6568" w:author="John Clevenger [2]" w:date="2022-06-22T18:35:00Z"/>
          <w:del w:id="6569" w:author="John Clevenger" w:date="2023-11-18T14:32:00Z"/>
        </w:rPr>
      </w:pPr>
    </w:p>
    <w:p w14:paraId="09274615" w14:textId="592B9445" w:rsidR="0001117D" w:rsidDel="00982AF5" w:rsidRDefault="0001117D" w:rsidP="00A20971">
      <w:pPr>
        <w:spacing w:before="240"/>
        <w:ind w:firstLine="720"/>
        <w:jc w:val="both"/>
        <w:rPr>
          <w:del w:id="6570" w:author="John Clevenger" w:date="2023-11-18T14:33:00Z"/>
        </w:rPr>
      </w:pPr>
    </w:p>
    <w:p w14:paraId="1A73CCC3" w14:textId="45717526" w:rsidR="001C005D" w:rsidDel="0001117D" w:rsidRDefault="001C005D" w:rsidP="001C005D">
      <w:pPr>
        <w:spacing w:before="240"/>
        <w:ind w:firstLine="720"/>
        <w:jc w:val="both"/>
        <w:rPr>
          <w:del w:id="6571" w:author="John Clevenger [2]" w:date="2022-06-22T18:34:00Z"/>
        </w:rPr>
      </w:pPr>
      <w:del w:id="6572" w:author="John Clevenger [2]" w:date="2022-06-22T18:35:00Z">
        <w:r w:rsidDel="0001117D">
          <w:rPr>
            <w:noProof/>
          </w:rPr>
          <w:drawing>
            <wp:anchor distT="0" distB="0" distL="114300" distR="114300" simplePos="0" relativeHeight="251707392" behindDoc="0" locked="0" layoutInCell="1" allowOverlap="1" wp14:anchorId="5D8B53EB" wp14:editId="0095E06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573" w:author="John Clevenger [2]" w:date="2022-06-22T18:35:00Z"/>
          <w:del w:id="6574" w:author="John Clevenger" w:date="2023-11-18T14:33:00Z"/>
        </w:rPr>
      </w:pPr>
    </w:p>
    <w:p w14:paraId="606501C0" w14:textId="70ACD4FD" w:rsidR="00471057" w:rsidRDefault="001C288A">
      <w:pPr>
        <w:spacing w:before="240"/>
        <w:ind w:firstLine="720"/>
        <w:jc w:val="both"/>
        <w:pPrChange w:id="6575" w:author="John Clevenger [2]" w:date="2022-06-22T18:34:00Z">
          <w:pPr>
            <w:spacing w:before="240"/>
            <w:ind w:left="90" w:firstLine="630"/>
            <w:jc w:val="both"/>
          </w:pPr>
        </w:pPrChange>
      </w:pPr>
      <w:r>
        <w:t>To specify computer judging (also called “automated judging”), perform the following steps:</w:t>
      </w:r>
    </w:p>
    <w:p w14:paraId="1E0105E2" w14:textId="240C6538"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6761FFDA"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49D26BEA"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576"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577"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578" w:author="John Clevenger" w:date="2023-11-19T11:53:00Z">
          <w:pPr>
            <w:pStyle w:val="Heading3"/>
          </w:pPr>
        </w:pPrChange>
      </w:pPr>
      <w:bookmarkStart w:id="6579" w:name="_Toc151723946"/>
      <w:r w:rsidRPr="00323D47">
        <w:rPr>
          <w:rFonts w:ascii="Arial" w:hAnsi="Arial" w:cs="Arial"/>
          <w:b/>
          <w:bCs/>
          <w:szCs w:val="24"/>
          <w:u w:val="single"/>
          <w:rPrChange w:id="6580" w:author="John Clevenger" w:date="2023-11-18T18:19:00Z">
            <w:rPr/>
          </w:rPrChange>
        </w:rPr>
        <w:t>Assigning</w:t>
      </w:r>
      <w:r w:rsidR="00125642" w:rsidRPr="00323D47">
        <w:rPr>
          <w:rFonts w:ascii="Arial" w:hAnsi="Arial" w:cs="Arial"/>
          <w:b/>
          <w:bCs/>
          <w:szCs w:val="24"/>
          <w:u w:val="single"/>
          <w:rPrChange w:id="6581" w:author="John Clevenger" w:date="2023-11-18T18:19:00Z">
            <w:rPr/>
          </w:rPrChange>
        </w:rPr>
        <w:t xml:space="preserve"> </w:t>
      </w:r>
      <w:r w:rsidRPr="00323D47">
        <w:rPr>
          <w:rFonts w:ascii="Arial" w:hAnsi="Arial" w:cs="Arial"/>
          <w:b/>
          <w:bCs/>
          <w:szCs w:val="24"/>
          <w:u w:val="single"/>
          <w:rPrChange w:id="6582" w:author="John Clevenger" w:date="2023-11-18T18:19:00Z">
            <w:rPr/>
          </w:rPrChange>
        </w:rPr>
        <w:t xml:space="preserve"> Auto Judging to Judge module</w:t>
      </w:r>
      <w:r w:rsidR="00EE7C5F" w:rsidRPr="00323D47">
        <w:rPr>
          <w:rFonts w:ascii="Arial" w:hAnsi="Arial" w:cs="Arial"/>
          <w:b/>
          <w:bCs/>
          <w:szCs w:val="24"/>
          <w:u w:val="single"/>
          <w:rPrChange w:id="6583" w:author="John Clevenger" w:date="2023-11-18T18:19:00Z">
            <w:rPr/>
          </w:rPrChange>
        </w:rPr>
        <w:t>s</w:t>
      </w:r>
      <w:bookmarkEnd w:id="6579"/>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48352" behindDoc="0" locked="0" layoutInCell="1" allowOverlap="1" wp14:anchorId="5E009025" wp14:editId="57A6570E">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6584" w:author="John Clevenger" w:date="2023-11-18T14:38:00Z"/>
        </w:rPr>
      </w:pPr>
    </w:p>
    <w:p w14:paraId="05A1A6BD" w14:textId="1FE532C4" w:rsidR="00F47FA1" w:rsidDel="0001117D" w:rsidRDefault="003B281C" w:rsidP="00AF2322">
      <w:pPr>
        <w:spacing w:before="240"/>
        <w:ind w:right="-7" w:firstLine="720"/>
        <w:jc w:val="both"/>
        <w:rPr>
          <w:del w:id="6585" w:author="John Clevenger [2]" w:date="2022-06-22T18:37:00Z"/>
        </w:rPr>
      </w:pPr>
      <w:r>
        <w:rPr>
          <w:noProof/>
        </w:rPr>
        <w:drawing>
          <wp:anchor distT="0" distB="0" distL="114300" distR="114300" simplePos="0" relativeHeight="251576320" behindDoc="0" locked="0" layoutInCell="1" allowOverlap="1" wp14:anchorId="557C91B5" wp14:editId="2CE99391">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586"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 xml:space="preserve">at Site 1 will automatically judge the problems named “Bowling for Crabs” and “Sumit”, but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578368" behindDoc="0" locked="0" layoutInCell="1" allowOverlap="1" wp14:anchorId="2B09F772" wp14:editId="17CEF2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574272" behindDoc="0" locked="0" layoutInCell="1" allowOverlap="1" wp14:anchorId="541D229D" wp14:editId="5C11AB68">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587" w:author="John Clevenger" w:date="2023-11-18T14:47:00Z">
            <w:rPr/>
          </w:rPrChange>
        </w:rPr>
        <w:t>should not</w:t>
      </w:r>
      <w:r w:rsidRPr="000A554A">
        <w:rPr>
          <w:i/>
          <w:iCs/>
          <w:rPrChange w:id="6588"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589" w:author="John Clevenger" w:date="2023-11-18T14:46:00Z"/>
          <w:rFonts w:ascii="Arial" w:hAnsi="Arial"/>
          <w:b/>
          <w:sz w:val="26"/>
          <w:highlight w:val="lightGray"/>
        </w:rPr>
      </w:pPr>
      <w:bookmarkStart w:id="6590" w:name="_Toc261788209"/>
      <w:bookmarkStart w:id="6591" w:name="_Toc274153601"/>
      <w:bookmarkStart w:id="6592" w:name="_Toc274153737"/>
      <w:bookmarkStart w:id="6593" w:name="_Toc274154064"/>
      <w:ins w:id="6594"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6595" w:author="John Clevenger" w:date="2023-11-18T18:21:00Z"/>
          <w:rFonts w:ascii="Arial" w:hAnsi="Arial" w:cs="Arial"/>
          <w:b/>
          <w:bCs/>
          <w:sz w:val="26"/>
          <w:szCs w:val="26"/>
          <w:u w:val="single"/>
        </w:rPr>
        <w:pPrChange w:id="6596" w:author="John Clevenger" w:date="2023-11-19T11:54:00Z">
          <w:pPr>
            <w:pStyle w:val="ListParagraph"/>
            <w:numPr>
              <w:ilvl w:val="1"/>
              <w:numId w:val="53"/>
            </w:numPr>
            <w:ind w:left="450" w:hanging="432"/>
          </w:pPr>
        </w:pPrChange>
      </w:pPr>
      <w:bookmarkStart w:id="6597" w:name="_Toc151723947"/>
      <w:r w:rsidRPr="00323D47">
        <w:rPr>
          <w:rFonts w:ascii="Arial" w:hAnsi="Arial" w:cs="Arial"/>
          <w:b/>
          <w:bCs/>
          <w:sz w:val="26"/>
          <w:szCs w:val="26"/>
          <w:u w:val="single"/>
          <w:rPrChange w:id="6598" w:author="John Clevenger" w:date="2023-11-18T18:21:00Z">
            <w:rPr/>
          </w:rPrChange>
        </w:rPr>
        <w:lastRenderedPageBreak/>
        <w:t>Contest  Languages</w:t>
      </w:r>
      <w:bookmarkEnd w:id="6590"/>
      <w:bookmarkEnd w:id="6591"/>
      <w:bookmarkEnd w:id="6592"/>
      <w:bookmarkEnd w:id="6593"/>
      <w:bookmarkEnd w:id="6597"/>
    </w:p>
    <w:p w14:paraId="191896F2" w14:textId="77777777" w:rsidR="00323D47" w:rsidRPr="00323D47" w:rsidRDefault="00323D47">
      <w:pPr>
        <w:rPr>
          <w:ins w:id="6599" w:author="John Clevenger" w:date="2023-11-18T18:21:00Z"/>
          <w:rFonts w:ascii="Arial" w:hAnsi="Arial" w:cs="Arial"/>
          <w:b/>
          <w:bCs/>
          <w:sz w:val="26"/>
          <w:szCs w:val="26"/>
          <w:u w:val="single"/>
          <w:rPrChange w:id="6600" w:author="John Clevenger" w:date="2023-11-18T18:21:00Z">
            <w:rPr>
              <w:ins w:id="6601" w:author="John Clevenger" w:date="2023-11-18T18:21:00Z"/>
            </w:rPr>
          </w:rPrChange>
        </w:rPr>
        <w:pPrChange w:id="6602"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603" w:author="John Clevenger" w:date="2023-11-19T11:54:00Z">
          <w:pPr>
            <w:pStyle w:val="Heading2"/>
          </w:pPr>
        </w:pPrChange>
      </w:pPr>
      <w:bookmarkStart w:id="6604" w:name="_Toc151723948"/>
      <w:ins w:id="6605" w:author="John Clevenger" w:date="2023-11-18T18:21:00Z">
        <w:r w:rsidRPr="00323D47">
          <w:rPr>
            <w:rFonts w:ascii="Arial" w:hAnsi="Arial" w:cs="Arial"/>
            <w:b/>
            <w:bCs/>
            <w:szCs w:val="24"/>
            <w:u w:val="single"/>
            <w:rPrChange w:id="6606" w:author="John Clevenger" w:date="2023-11-18T18:21:00Z">
              <w:rPr>
                <w:rFonts w:cs="Arial"/>
                <w:b w:val="0"/>
                <w:bCs/>
                <w:szCs w:val="26"/>
              </w:rPr>
            </w:rPrChange>
          </w:rPr>
          <w:t>Defining</w:t>
        </w:r>
        <w:r>
          <w:rPr>
            <w:rFonts w:ascii="Arial" w:hAnsi="Arial" w:cs="Arial"/>
            <w:b/>
            <w:bCs/>
            <w:sz w:val="26"/>
            <w:szCs w:val="26"/>
            <w:u w:val="single"/>
          </w:rPr>
          <w:t xml:space="preserve"> a Language</w:t>
        </w:r>
      </w:ins>
      <w:bookmarkEnd w:id="6604"/>
    </w:p>
    <w:p w14:paraId="5C9A8F6E" w14:textId="22A94900" w:rsidR="00481474" w:rsidDel="00323D47" w:rsidRDefault="00FC711D" w:rsidP="00323D47">
      <w:pPr>
        <w:pStyle w:val="Heading3"/>
        <w:rPr>
          <w:del w:id="6607" w:author="John Clevenger" w:date="2023-11-18T18:22:00Z"/>
        </w:rPr>
      </w:pPr>
      <w:bookmarkStart w:id="6608" w:name="_Toc261788210"/>
      <w:bookmarkStart w:id="6609" w:name="_Toc274153602"/>
      <w:bookmarkStart w:id="6610" w:name="_Toc274153738"/>
      <w:bookmarkStart w:id="6611" w:name="_Toc274154065"/>
      <w:ins w:id="6612" w:author="John Clevenger" w:date="2023-11-18T18:25:00Z">
        <w:del w:id="6613" w:author="John Clevenger [2]" w:date="2023-11-22T19:54:00Z">
          <w:r w:rsidDel="00954ED7">
            <w:rPr>
              <w:noProof/>
            </w:rPr>
            <w:drawing>
              <wp:anchor distT="0" distB="0" distL="114300" distR="114300" simplePos="0" relativeHeight="251678720" behindDoc="0" locked="0" layoutInCell="1" allowOverlap="1" wp14:anchorId="23D2BB9F" wp14:editId="53625AA4">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6614" w:author="John Clevenger" w:date="2023-11-18T18:22:00Z">
        <w:r w:rsidR="00481474" w:rsidDel="00323D47">
          <w:delText>Defining a Language</w:delText>
        </w:r>
        <w:bookmarkEnd w:id="6608"/>
        <w:bookmarkEnd w:id="6609"/>
        <w:bookmarkEnd w:id="6610"/>
        <w:bookmarkEnd w:id="6611"/>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6615" w:author="John Clevenger [2]" w:date="2022-06-22T18:37:00Z">
        <w:r w:rsidDel="001927EB">
          <w:delText>similar to</w:delText>
        </w:r>
      </w:del>
      <w:ins w:id="6616" w:author="John Clevenger [2]"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6617"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618" w:author="John Clevenger" w:date="2023-11-18T18:25:00Z">
        <w:r w:rsidR="00FC711D" w:rsidRPr="00FC711D">
          <w:rPr>
            <w:noProof/>
          </w:rPr>
          <w:t xml:space="preserve"> </w:t>
        </w:r>
      </w:ins>
      <w:ins w:id="6619" w:author="John Clevenger [2]" w:date="2023-11-22T19:54:00Z">
        <w:r w:rsidR="00954ED7">
          <w:rPr>
            <w:noProof/>
          </w:rPr>
          <w:drawing>
            <wp:anchor distT="0" distB="0" distL="114300" distR="114300" simplePos="0" relativeHeight="251686912" behindDoc="0" locked="0" layoutInCell="1" allowOverlap="1" wp14:anchorId="2FD8472C" wp14:editId="4B9EE549">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6620" w:author="John Clevenger [2]" w:date="2023-11-22T19:56:00Z"/>
        </w:rPr>
      </w:pPr>
    </w:p>
    <w:p w14:paraId="40DDF668" w14:textId="26EF5EA6" w:rsidR="00481474" w:rsidDel="00FC711D" w:rsidRDefault="00954ED7">
      <w:pPr>
        <w:spacing w:before="120"/>
        <w:ind w:firstLine="630"/>
        <w:jc w:val="both"/>
        <w:rPr>
          <w:del w:id="6621" w:author="John Clevenger" w:date="2023-11-18T18:26:00Z"/>
        </w:rPr>
      </w:pPr>
      <w:ins w:id="6622" w:author="John Clevenger" w:date="2023-11-18T18:52:00Z">
        <w:r>
          <w:rPr>
            <w:noProof/>
          </w:rPr>
          <w:drawing>
            <wp:anchor distT="0" distB="0" distL="114300" distR="114300" simplePos="0" relativeHeight="251684864" behindDoc="0" locked="0" layoutInCell="1" allowOverlap="1" wp14:anchorId="576402B9" wp14:editId="52781470">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623" w:author="John Clevenger" w:date="2023-11-18T18:26:00Z"/>
        </w:rPr>
      </w:pPr>
    </w:p>
    <w:p w14:paraId="04FC513F" w14:textId="0E9D0A40" w:rsidR="00481474" w:rsidRDefault="00481474">
      <w:pPr>
        <w:spacing w:before="120"/>
        <w:ind w:firstLine="720"/>
        <w:jc w:val="both"/>
        <w:rPr>
          <w:ins w:id="6624" w:author="John Clevenger" w:date="2023-11-18T18:52:00Z"/>
        </w:rPr>
      </w:pPr>
      <w:r>
        <w:t xml:space="preserve">Note that the display </w:t>
      </w:r>
      <w:del w:id="6625" w:author="John Clevenger" w:date="2023-11-18T18:26:00Z">
        <w:r w:rsidDel="00FC711D">
          <w:delText>is empty because no languages have been defined yet</w:delText>
        </w:r>
      </w:del>
      <w:ins w:id="6626" w:author="John Clevenger" w:date="2023-11-18T18:26:00Z">
        <w:r w:rsidR="00FC711D">
          <w:t xml:space="preserve">shows that four language definitions have already been added to </w:t>
        </w:r>
      </w:ins>
      <w:ins w:id="6627" w:author="John Clevenger" w:date="2023-11-18T18:28:00Z">
        <w:r w:rsidR="00F26547">
          <w:t>this particular</w:t>
        </w:r>
      </w:ins>
      <w:ins w:id="6628" w:author="John Clevenger" w:date="2023-11-18T18:26:00Z">
        <w:r w:rsidR="00FC711D">
          <w:t xml:space="preserve"> c</w:t>
        </w:r>
      </w:ins>
      <w:ins w:id="6629"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6630"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631" w:author="John Clevenger" w:date="2023-11-18T18:32:00Z">
        <w:r w:rsidR="0021567A" w:rsidDel="001D1BCD">
          <w:delText xml:space="preserve"> below</w:delText>
        </w:r>
      </w:del>
      <w:r w:rsidR="0021567A">
        <w:t xml:space="preserve">, the Auto Populate function has been used to select the language configuration for </w:t>
      </w:r>
      <w:del w:id="6632" w:author="John Clevenger" w:date="2023-11-18T18:32:00Z">
        <w:r w:rsidR="0021567A" w:rsidDel="001D1BCD">
          <w:delText>Java</w:delText>
        </w:r>
      </w:del>
      <w:ins w:id="6633" w:author="John Clevenger"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634" w:author="John Clevenger" w:date="2023-11-18T18:33:00Z"/>
        </w:rPr>
      </w:pPr>
    </w:p>
    <w:p w14:paraId="450EF625" w14:textId="244845F1" w:rsidR="006D19CC" w:rsidDel="001D1BCD" w:rsidRDefault="00A92296" w:rsidP="00DB7236">
      <w:pPr>
        <w:spacing w:before="240"/>
        <w:ind w:firstLine="720"/>
        <w:jc w:val="both"/>
        <w:rPr>
          <w:del w:id="6635" w:author="John Clevenger" w:date="2023-11-18T18:33:00Z"/>
        </w:rPr>
      </w:pPr>
      <w:del w:id="6636"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637" w:author="John Clevenger" w:date="2023-11-18T18:35:00Z">
        <w:r w:rsidDel="00F20383">
          <w:delText>compilation, and</w:delText>
        </w:r>
      </w:del>
      <w:ins w:id="6638"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639"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640" w:author="John Clevenger" w:date="2023-11-18T18:41:00Z"/>
        </w:rPr>
      </w:pPr>
      <w:ins w:id="6641" w:author="John Clevenger" w:date="2023-11-18T18:39:00Z">
        <w:r>
          <w:lastRenderedPageBreak/>
          <w:t>The “</w:t>
        </w:r>
      </w:ins>
      <w:ins w:id="6642" w:author="John Clevenger" w:date="2023-11-18T18:40:00Z">
        <w:r w:rsidRPr="00F20383">
          <w:rPr>
            <w:b/>
            <w:bCs/>
            <w:rPrChange w:id="6643" w:author="John Clevenger" w:date="2023-11-18T18:40:00Z">
              <w:rPr/>
            </w:rPrChange>
          </w:rPr>
          <w:t>Hide Language</w:t>
        </w:r>
        <w:r>
          <w:t>” checkbox removes the language from the list of languages which a team can select</w:t>
        </w:r>
      </w:ins>
      <w:ins w:id="6644"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645" w:author="John Clevenger" w:date="2023-11-18T18:41:00Z">
        <w:r>
          <w:t>The “</w:t>
        </w:r>
        <w:r w:rsidRPr="00F20383">
          <w:rPr>
            <w:b/>
            <w:bCs/>
            <w:rPrChange w:id="6646" w:author="John Clevenger" w:date="2023-11-18T18:42:00Z">
              <w:rPr/>
            </w:rPrChange>
          </w:rPr>
          <w:t>ID/code</w:t>
        </w:r>
        <w:r>
          <w:t xml:space="preserve">” field is used to specify the CLICS-compatible code for the language.  </w:t>
        </w:r>
      </w:ins>
      <w:ins w:id="6647" w:author="John Clevenger" w:date="2023-11-18T18:42:00Z">
        <w:r>
          <w:t xml:space="preserve">This code is used in a variety of places in the system, including in the Event Feed output.  The value entered here should be </w:t>
        </w:r>
      </w:ins>
      <w:ins w:id="6648" w:author="John Clevenger" w:date="2023-11-18T18:44:00Z">
        <w:r>
          <w:t xml:space="preserve">chosen from the list of </w:t>
        </w:r>
      </w:ins>
      <w:ins w:id="6649"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650" w:author="John Clevenger" w:date="2023-11-18T18:48:00Z">
        <w:r w:rsidR="00791CEB">
          <w:t>s</w:t>
        </w:r>
      </w:ins>
      <w:ins w:id="6651"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652" w:author="John Clevenger" w:date="2023-11-18T18:38:00Z">
        <w:r w:rsidDel="00F20383">
          <w:rPr>
            <w:noProof/>
          </w:rPr>
          <w:drawing>
            <wp:anchor distT="0" distB="0" distL="114300" distR="114300" simplePos="0" relativeHeight="251652096" behindDoc="0" locked="0" layoutInCell="1" allowOverlap="1" wp14:anchorId="6ECA6773" wp14:editId="63EDCF04">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653"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654"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655" w:author="John Clevenger" w:date="2023-11-18T18:38:00Z"/>
        </w:rPr>
      </w:pPr>
    </w:p>
    <w:p w14:paraId="57EB3DE7" w14:textId="77777777" w:rsidR="0021567A" w:rsidRDefault="007E0063">
      <w:pPr>
        <w:spacing w:before="240"/>
        <w:ind w:firstLine="720"/>
        <w:jc w:val="both"/>
        <w:rPr>
          <w:ins w:id="6656"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657" w:author="John Clevenger" w:date="2023-11-19T11:54:00Z">
          <w:pPr>
            <w:pStyle w:val="Heading3"/>
          </w:pPr>
        </w:pPrChange>
      </w:pPr>
      <w:bookmarkStart w:id="6658" w:name="_Toc261788211"/>
      <w:bookmarkStart w:id="6659" w:name="_Toc274153603"/>
      <w:bookmarkStart w:id="6660" w:name="_Toc274153739"/>
      <w:bookmarkStart w:id="6661" w:name="_Toc274154066"/>
      <w:bookmarkStart w:id="6662" w:name="_Toc151723949"/>
      <w:r w:rsidRPr="000146CB">
        <w:rPr>
          <w:rFonts w:ascii="Arial" w:hAnsi="Arial" w:cs="Arial"/>
          <w:b/>
          <w:bCs/>
          <w:szCs w:val="24"/>
          <w:u w:val="single"/>
          <w:rPrChange w:id="6663" w:author="John Clevenger" w:date="2023-11-18T18:49:00Z">
            <w:rPr/>
          </w:rPrChange>
        </w:rPr>
        <w:t>Command Parameter Substitutions</w:t>
      </w:r>
      <w:bookmarkEnd w:id="6658"/>
      <w:bookmarkEnd w:id="6659"/>
      <w:bookmarkEnd w:id="6660"/>
      <w:bookmarkEnd w:id="6661"/>
      <w:bookmarkEnd w:id="6662"/>
      <w:r w:rsidRPr="000146CB">
        <w:rPr>
          <w:rFonts w:ascii="Arial" w:hAnsi="Arial" w:cs="Arial"/>
          <w:b/>
          <w:bCs/>
          <w:szCs w:val="24"/>
          <w:u w:val="single"/>
          <w:rPrChange w:id="6664" w:author="John Clevenger" w:date="2023-11-18T18:49:00Z">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665"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666" w:author="John Clevenger" w:date="2023-11-18T19:07:00Z">
        <w:r w:rsidDel="003C3A82">
          <w:delText xml:space="preserve">parameter </w:delText>
        </w:r>
      </w:del>
      <w:ins w:id="6667"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668">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69"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670" w:author="John Clevenger" w:date="2023-11-18T19:09:00Z">
            <w:trPr>
              <w:trHeight w:val="1160"/>
            </w:trPr>
          </w:trPrChange>
        </w:trPr>
        <w:tc>
          <w:tcPr>
            <w:tcW w:w="1530" w:type="dxa"/>
            <w:vAlign w:val="center"/>
            <w:tcPrChange w:id="6671"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6672"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73"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674" w:author="John Clevenger" w:date="2023-11-18T19:09:00Z">
            <w:trPr>
              <w:trHeight w:val="1160"/>
            </w:trPr>
          </w:trPrChange>
        </w:trPr>
        <w:tc>
          <w:tcPr>
            <w:tcW w:w="1530" w:type="dxa"/>
            <w:vAlign w:val="center"/>
            <w:tcPrChange w:id="6675"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6676"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77"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678" w:author="John Clevenger" w:date="2023-11-18T19:07:00Z"/>
          <w:trPrChange w:id="6679" w:author="John Clevenger" w:date="2023-11-18T19:09:00Z">
            <w:trPr>
              <w:trHeight w:val="1160"/>
            </w:trPr>
          </w:trPrChange>
        </w:trPr>
        <w:tc>
          <w:tcPr>
            <w:tcW w:w="1530" w:type="dxa"/>
            <w:vAlign w:val="center"/>
            <w:tcPrChange w:id="6680" w:author="John Clevenger" w:date="2023-11-18T19:09:00Z">
              <w:tcPr>
                <w:tcW w:w="1530" w:type="dxa"/>
                <w:vAlign w:val="center"/>
              </w:tcPr>
            </w:tcPrChange>
          </w:tcPr>
          <w:p w14:paraId="2ABA8B8D" w14:textId="6B67656D" w:rsidR="003C3A82" w:rsidRDefault="003C3A82" w:rsidP="00FE2CAF">
            <w:pPr>
              <w:jc w:val="center"/>
              <w:rPr>
                <w:ins w:id="6681" w:author="John Clevenger" w:date="2023-11-18T19:07:00Z"/>
                <w:rFonts w:ascii="Courier New" w:hAnsi="Courier New"/>
                <w:b/>
                <w:sz w:val="22"/>
              </w:rPr>
            </w:pPr>
            <w:ins w:id="6682" w:author="John Clevenger" w:date="2023-11-18T19:07:00Z">
              <w:r>
                <w:rPr>
                  <w:rFonts w:ascii="Courier New" w:hAnsi="Courier New"/>
                  <w:b/>
                  <w:sz w:val="22"/>
                </w:rPr>
                <w:t>package</w:t>
              </w:r>
            </w:ins>
          </w:p>
        </w:tc>
        <w:tc>
          <w:tcPr>
            <w:tcW w:w="5760" w:type="dxa"/>
            <w:vAlign w:val="center"/>
            <w:tcPrChange w:id="6683" w:author="John Clevenger" w:date="2023-11-18T19:09:00Z">
              <w:tcPr>
                <w:tcW w:w="5760" w:type="dxa"/>
                <w:gridSpan w:val="2"/>
                <w:vAlign w:val="center"/>
              </w:tcPr>
            </w:tcPrChange>
          </w:tcPr>
          <w:p w14:paraId="51886262" w14:textId="307639E9" w:rsidR="003C3A82" w:rsidRDefault="003C3A82" w:rsidP="00FE2CAF">
            <w:pPr>
              <w:jc w:val="both"/>
              <w:rPr>
                <w:ins w:id="6684" w:author="John Clevenger" w:date="2023-11-18T19:07:00Z"/>
              </w:rPr>
            </w:pPr>
            <w:ins w:id="6685" w:author="John Clevenger" w:date="2023-11-18T19:07:00Z">
              <w:r>
                <w:t xml:space="preserve">Replace with the </w:t>
              </w:r>
            </w:ins>
            <w:ins w:id="6686" w:author="John Clevenger" w:date="2023-11-18T19:08:00Z">
              <w:r>
                <w:t>package name associated with (e.g.) a Java or Kotlin class definition.</w:t>
              </w:r>
            </w:ins>
          </w:p>
        </w:tc>
      </w:tr>
      <w:tr w:rsidR="009D14F2" w14:paraId="77B8FC71" w14:textId="77777777" w:rsidTr="003C3A82">
        <w:trPr>
          <w:trHeight w:val="827"/>
          <w:ins w:id="6687" w:author="John Clevenger" w:date="2023-11-20T10:16:00Z"/>
        </w:trPr>
        <w:tc>
          <w:tcPr>
            <w:tcW w:w="1530" w:type="dxa"/>
            <w:vAlign w:val="center"/>
          </w:tcPr>
          <w:p w14:paraId="7D995396" w14:textId="3C99ACFD" w:rsidR="009D14F2" w:rsidRDefault="009D14F2" w:rsidP="00FE2CAF">
            <w:pPr>
              <w:jc w:val="center"/>
              <w:rPr>
                <w:ins w:id="6688" w:author="John Clevenger" w:date="2023-11-20T10:16:00Z"/>
                <w:rFonts w:ascii="Courier New" w:hAnsi="Courier New"/>
                <w:b/>
                <w:sz w:val="22"/>
              </w:rPr>
            </w:pPr>
            <w:ins w:id="6689" w:author="John Clevenger" w:date="2023-11-20T10:17:00Z">
              <w:r>
                <w:rPr>
                  <w:rFonts w:ascii="Courier New" w:hAnsi="Courier New"/>
                  <w:b/>
                  <w:sz w:val="22"/>
                </w:rPr>
                <w:t>ensuresuffix=xxx</w:t>
              </w:r>
            </w:ins>
          </w:p>
        </w:tc>
        <w:tc>
          <w:tcPr>
            <w:tcW w:w="5760" w:type="dxa"/>
            <w:vAlign w:val="center"/>
          </w:tcPr>
          <w:p w14:paraId="7E28A117" w14:textId="3A28F9F3" w:rsidR="009D14F2" w:rsidRDefault="009D14F2" w:rsidP="00FE2CAF">
            <w:pPr>
              <w:jc w:val="both"/>
              <w:rPr>
                <w:ins w:id="6690" w:author="John Clevenger" w:date="2023-11-20T10:16:00Z"/>
              </w:rPr>
            </w:pPr>
            <w:ins w:id="6691" w:author="John Clevenger" w:date="2023-11-20T10:17:00Z">
              <w:r>
                <w:t>Ensure t</w:t>
              </w:r>
            </w:ins>
            <w:ins w:id="6692" w:author="John Clevenger" w:date="2023-11-20T10:18:00Z">
              <w:r>
                <w:t>hat the suffix of the immediately preceding token ends with the string xxx (and add xxx if not).</w:t>
              </w:r>
            </w:ins>
            <w:ins w:id="6693"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694" w:author="John Clevenger" w:date="2023-11-18T18:50:00Z"/>
        </w:rPr>
        <w:pPrChange w:id="6695"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696"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697"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698"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699"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700" w:author="John Clevenger" w:date="2023-11-19T11:54:00Z">
          <w:pPr>
            <w:pStyle w:val="Heading3"/>
          </w:pPr>
        </w:pPrChange>
      </w:pPr>
      <w:bookmarkStart w:id="6701" w:name="_Toc261788212"/>
      <w:bookmarkStart w:id="6702" w:name="_Toc274153604"/>
      <w:bookmarkStart w:id="6703" w:name="_Toc274153740"/>
      <w:bookmarkStart w:id="6704" w:name="_Toc274154067"/>
      <w:bookmarkStart w:id="6705" w:name="_Toc151723950"/>
      <w:r w:rsidRPr="000146CB">
        <w:rPr>
          <w:rFonts w:ascii="Arial" w:hAnsi="Arial" w:cs="Arial"/>
          <w:b/>
          <w:bCs/>
          <w:szCs w:val="24"/>
          <w:u w:val="single"/>
          <w:rPrChange w:id="6706" w:author="John Clevenger" w:date="2023-11-18T18:50:00Z">
            <w:rPr/>
          </w:rPrChange>
        </w:rPr>
        <w:t>Language  Definition  Examples</w:t>
      </w:r>
      <w:bookmarkEnd w:id="6701"/>
      <w:bookmarkEnd w:id="6702"/>
      <w:bookmarkEnd w:id="6703"/>
      <w:bookmarkEnd w:id="6704"/>
      <w:bookmarkEnd w:id="6705"/>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707"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708" w:author="John Clevenger" w:date="2023-11-18T18:58:00Z"/>
        </w:rPr>
      </w:pPr>
    </w:p>
    <w:p w14:paraId="7939FBCE" w14:textId="5260C739" w:rsidR="00481474" w:rsidDel="009E3D76" w:rsidRDefault="00481474">
      <w:pPr>
        <w:spacing w:before="100" w:beforeAutospacing="1"/>
        <w:ind w:firstLine="720"/>
        <w:jc w:val="both"/>
        <w:rPr>
          <w:del w:id="6709" w:author="John Clevenger" w:date="2023-11-18T18:58:00Z"/>
        </w:rPr>
        <w:pPrChange w:id="6710"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6711" w:author="John Clevenger" w:date="2023-11-18T18:56:00Z"/>
        </w:rPr>
        <w:pPrChange w:id="6712"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713" w:author="John Clevenger" w:date="2023-11-20T10:21:00Z"/>
        </w:rPr>
      </w:pPr>
      <w:ins w:id="6714" w:author="John Clevenger" w:date="2023-11-18T19:00:00Z">
        <w:r>
          <w:rPr>
            <w:noProof/>
          </w:rPr>
          <w:drawing>
            <wp:anchor distT="0" distB="0" distL="114300" distR="114300" simplePos="0" relativeHeight="251750400" behindDoc="0" locked="0" layoutInCell="1" allowOverlap="1" wp14:anchorId="7F6738A0" wp14:editId="7494DEEA">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715" w:author="John Clevenger" w:date="2023-11-18T18:59:00Z"/>
          <w:rFonts w:ascii="Courier New" w:hAnsi="Courier New"/>
        </w:rPr>
      </w:pPr>
    </w:p>
    <w:p w14:paraId="24B04B08" w14:textId="6F22E822" w:rsidR="009E3D76" w:rsidDel="009E3D76" w:rsidRDefault="00A92296">
      <w:pPr>
        <w:keepNext/>
        <w:keepLines/>
        <w:ind w:firstLine="720"/>
        <w:jc w:val="center"/>
        <w:rPr>
          <w:del w:id="6716" w:author="John Clevenger" w:date="2023-11-18T18:59:00Z"/>
          <w:rFonts w:ascii="Courier New" w:hAnsi="Courier New"/>
        </w:rPr>
      </w:pPr>
      <w:del w:id="6717" w:author="John Clevenger" w:date="2023-11-18T18:56:00Z">
        <w:r w:rsidDel="009E3D76">
          <w:rPr>
            <w:noProof/>
          </w:rPr>
          <w:drawing>
            <wp:anchor distT="0" distB="0" distL="114300" distR="114300" simplePos="0" relativeHeight="251660288" behindDoc="0" locked="0" layoutInCell="1" allowOverlap="1" wp14:anchorId="3211891B" wp14:editId="6261C70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718" w:author="John Clevenger" w:date="2023-11-18T18:59:00Z"/>
        </w:rPr>
      </w:pPr>
      <w:del w:id="6719" w:author="John Clevenger" w:date="2023-11-18T18:59:00Z">
        <w:r w:rsidDel="009E3D76">
          <w:delText xml:space="preserve"> </w:delText>
        </w:r>
      </w:del>
    </w:p>
    <w:p w14:paraId="0A2743CD" w14:textId="77777777" w:rsidR="009E3D76" w:rsidRDefault="00481474">
      <w:pPr>
        <w:keepNext/>
        <w:keepLines/>
        <w:ind w:firstLine="720"/>
        <w:jc w:val="both"/>
        <w:rPr>
          <w:ins w:id="6720" w:author="John Clevenger" w:date="2023-11-18T19:00:00Z"/>
        </w:rPr>
        <w:pPrChange w:id="6721" w:author="John Clevenger" w:date="2023-11-20T10:21:00Z">
          <w:pPr>
            <w:spacing w:before="100" w:beforeAutospacing="1"/>
            <w:jc w:val="both"/>
          </w:pPr>
        </w:pPrChange>
      </w:pPr>
      <w:del w:id="6722"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6723" w:author="John Clevenger" w:date="2023-11-18T19:03:00Z"/>
        </w:rPr>
      </w:pPr>
    </w:p>
    <w:p w14:paraId="456A819F" w14:textId="7BA4A5BC" w:rsidR="00481474" w:rsidRDefault="00481474">
      <w:pPr>
        <w:spacing w:before="120"/>
        <w:ind w:firstLine="720"/>
        <w:jc w:val="both"/>
        <w:rPr>
          <w:ins w:id="6724"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725" w:author="John Clevenger"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6726" w:author="John Clevenger" w:date="2023-11-18T19:02:00Z">
              <w:rPr/>
            </w:rPrChange>
          </w:rPr>
          <w:t>{:package}</w:t>
        </w:r>
        <w:r w:rsidR="009E3D76">
          <w:t xml:space="preserve">; </w:t>
        </w:r>
      </w:ins>
      <w:ins w:id="6727" w:author="John Clevenger" w:date="2023-11-18T19:04:00Z">
        <w:r w:rsidR="009E3D76">
          <w:t>this allows PC2 to execute Java classes defined in a subpackage (the name of the package is substituted into the command line</w:t>
        </w:r>
      </w:ins>
      <w:ins w:id="6728"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729" w:author="John Clevenger" w:date="2023-11-19T11:55:00Z">
          <w:pPr>
            <w:pStyle w:val="Heading3"/>
          </w:pPr>
        </w:pPrChange>
      </w:pPr>
      <w:bookmarkStart w:id="6730" w:name="_Toc261788213"/>
      <w:bookmarkStart w:id="6731" w:name="_Toc274153605"/>
      <w:bookmarkStart w:id="6732" w:name="_Toc274153741"/>
      <w:bookmarkStart w:id="6733" w:name="_Toc274154068"/>
      <w:bookmarkStart w:id="6734" w:name="_Toc151723951"/>
      <w:r w:rsidRPr="003C3A82">
        <w:rPr>
          <w:rFonts w:ascii="Arial" w:hAnsi="Arial" w:cs="Arial"/>
          <w:b/>
          <w:bCs/>
          <w:szCs w:val="24"/>
          <w:u w:val="single"/>
          <w:rPrChange w:id="6735" w:author="John Clevenger" w:date="2023-11-18T19:06:00Z">
            <w:rPr/>
          </w:rPrChange>
        </w:rPr>
        <w:t>Language  Definitions In Multi-Site Contests</w:t>
      </w:r>
      <w:bookmarkEnd w:id="6730"/>
      <w:bookmarkEnd w:id="6731"/>
      <w:bookmarkEnd w:id="6732"/>
      <w:bookmarkEnd w:id="6733"/>
      <w:bookmarkEnd w:id="6734"/>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736"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737"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738" w:author="John Clevenger" w:date="2023-11-18T22:12:00Z"/>
          <w:rFonts w:ascii="Arial" w:hAnsi="Arial" w:cs="Arial"/>
          <w:b/>
          <w:bCs/>
          <w:sz w:val="26"/>
          <w:szCs w:val="26"/>
          <w:u w:val="single"/>
        </w:rPr>
        <w:pPrChange w:id="6739" w:author="John Clevenger" w:date="2023-11-19T11:55:00Z">
          <w:pPr>
            <w:pStyle w:val="ListParagraph"/>
            <w:numPr>
              <w:ilvl w:val="1"/>
              <w:numId w:val="53"/>
            </w:numPr>
            <w:ind w:left="450" w:hanging="432"/>
          </w:pPr>
        </w:pPrChange>
      </w:pPr>
      <w:bookmarkStart w:id="6740" w:name="_Toc151723952"/>
      <w:r w:rsidRPr="00093977">
        <w:rPr>
          <w:rFonts w:ascii="Arial" w:hAnsi="Arial" w:cs="Arial"/>
          <w:b/>
          <w:bCs/>
          <w:sz w:val="26"/>
          <w:szCs w:val="26"/>
          <w:u w:val="single"/>
          <w:rPrChange w:id="6741" w:author="John Clevenger" w:date="2023-11-18T22:10:00Z">
            <w:rPr/>
          </w:rPrChange>
        </w:rPr>
        <w:t xml:space="preserve">Contest  </w:t>
      </w:r>
      <w:r w:rsidR="0053526D" w:rsidRPr="00093977">
        <w:rPr>
          <w:rFonts w:ascii="Arial" w:hAnsi="Arial" w:cs="Arial"/>
          <w:b/>
          <w:bCs/>
          <w:sz w:val="26"/>
          <w:szCs w:val="26"/>
          <w:u w:val="single"/>
          <w:rPrChange w:id="6742" w:author="John Clevenger" w:date="2023-11-18T22:10:00Z">
            <w:rPr/>
          </w:rPrChange>
        </w:rPr>
        <w:t>Judgments</w:t>
      </w:r>
      <w:bookmarkEnd w:id="6740"/>
    </w:p>
    <w:p w14:paraId="32E5BAE2" w14:textId="77777777" w:rsidR="00093977" w:rsidRPr="007D3139" w:rsidRDefault="00093977">
      <w:pPr>
        <w:rPr>
          <w:rFonts w:cs="Arial"/>
          <w:bCs/>
          <w:szCs w:val="26"/>
        </w:rPr>
        <w:pPrChange w:id="6743"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744" w:author="John Clevenger" w:date="2023-11-19T11:55:00Z">
          <w:pPr>
            <w:pStyle w:val="Heading3"/>
          </w:pPr>
        </w:pPrChange>
      </w:pPr>
      <w:bookmarkStart w:id="6745" w:name="_Toc151723953"/>
      <w:r w:rsidRPr="00093977">
        <w:rPr>
          <w:rFonts w:ascii="Arial" w:hAnsi="Arial" w:cs="Arial"/>
          <w:b/>
          <w:bCs/>
          <w:szCs w:val="24"/>
          <w:u w:val="single"/>
          <w:rPrChange w:id="6746" w:author="John Clevenger" w:date="2023-11-18T22:12:00Z">
            <w:rPr/>
          </w:rPrChange>
        </w:rPr>
        <w:t xml:space="preserve">Defining a </w:t>
      </w:r>
      <w:r w:rsidR="00B16187" w:rsidRPr="00093977">
        <w:rPr>
          <w:rFonts w:ascii="Arial" w:hAnsi="Arial" w:cs="Arial"/>
          <w:b/>
          <w:bCs/>
          <w:szCs w:val="24"/>
          <w:u w:val="single"/>
          <w:rPrChange w:id="6747" w:author="John Clevenger" w:date="2023-11-18T22:12:00Z">
            <w:rPr/>
          </w:rPrChange>
        </w:rPr>
        <w:t xml:space="preserve">New </w:t>
      </w:r>
      <w:r w:rsidRPr="00093977">
        <w:rPr>
          <w:rFonts w:ascii="Arial" w:hAnsi="Arial" w:cs="Arial"/>
          <w:b/>
          <w:bCs/>
          <w:szCs w:val="24"/>
          <w:u w:val="single"/>
          <w:rPrChange w:id="6748" w:author="John Clevenger" w:date="2023-11-18T22:12:00Z">
            <w:rPr/>
          </w:rPrChange>
        </w:rPr>
        <w:t>Judgment</w:t>
      </w:r>
      <w:bookmarkEnd w:id="6745"/>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572224" behindDoc="0" locked="0" layoutInCell="1" allowOverlap="1" wp14:anchorId="117E6F05" wp14:editId="1FA37023">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749" w:author="John Clevenger" w:date="2023-11-19T16:43:00Z">
          <w:pPr>
            <w:pStyle w:val="Heading3"/>
          </w:pPr>
        </w:pPrChange>
      </w:pPr>
      <w:bookmarkStart w:id="6750" w:name="_Toc151723954"/>
      <w:r w:rsidRPr="00DB1D26">
        <w:rPr>
          <w:rFonts w:ascii="Arial" w:hAnsi="Arial" w:cs="Arial"/>
          <w:b/>
          <w:bCs/>
          <w:szCs w:val="24"/>
          <w:u w:val="single"/>
          <w:rPrChange w:id="6751" w:author="John Clevenger" w:date="2023-11-18T22:13:00Z">
            <w:rPr/>
          </w:rPrChange>
        </w:rPr>
        <w:lastRenderedPageBreak/>
        <w:t>Changing Existing Judgments</w:t>
      </w:r>
      <w:bookmarkEnd w:id="6750"/>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752"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753" w:author="John Clevenger" w:date="2023-11-19T16:44:00Z">
          <w:pPr>
            <w:pStyle w:val="Heading2"/>
          </w:pPr>
        </w:pPrChange>
      </w:pPr>
      <w:bookmarkStart w:id="6754" w:name="_Toc261788214"/>
      <w:bookmarkStart w:id="6755" w:name="_Toc274153606"/>
      <w:bookmarkStart w:id="6756" w:name="_Toc274153742"/>
      <w:bookmarkStart w:id="6757" w:name="_Toc274154069"/>
      <w:bookmarkStart w:id="6758" w:name="_Toc151723955"/>
      <w:r w:rsidRPr="00DB1D26">
        <w:rPr>
          <w:rFonts w:ascii="Arial" w:hAnsi="Arial" w:cs="Arial"/>
          <w:b/>
          <w:bCs/>
          <w:sz w:val="26"/>
          <w:szCs w:val="26"/>
          <w:u w:val="single"/>
          <w:rPrChange w:id="6759" w:author="John Clevenger" w:date="2023-11-18T22:14:00Z">
            <w:rPr/>
          </w:rPrChange>
        </w:rPr>
        <w:t xml:space="preserve">Balloon </w:t>
      </w:r>
      <w:r w:rsidR="0007419D" w:rsidRPr="00DB1D26">
        <w:rPr>
          <w:rFonts w:ascii="Arial" w:hAnsi="Arial" w:cs="Arial"/>
          <w:b/>
          <w:bCs/>
          <w:sz w:val="26"/>
          <w:szCs w:val="26"/>
          <w:u w:val="single"/>
          <w:rPrChange w:id="6760" w:author="John Clevenger" w:date="2023-11-18T22:14:00Z">
            <w:rPr/>
          </w:rPrChange>
        </w:rPr>
        <w:t>Notifications</w:t>
      </w:r>
      <w:bookmarkEnd w:id="6754"/>
      <w:bookmarkEnd w:id="6755"/>
      <w:bookmarkEnd w:id="6756"/>
      <w:bookmarkEnd w:id="6757"/>
      <w:bookmarkEnd w:id="6758"/>
    </w:p>
    <w:p w14:paraId="03C2B16F" w14:textId="77777777" w:rsidR="00D1162C" w:rsidRDefault="00D1162C">
      <w:pPr>
        <w:spacing w:before="240"/>
        <w:ind w:firstLine="720"/>
        <w:jc w:val="both"/>
        <w:pPrChange w:id="6761"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6762" w:author="John Clevenger" w:date="2023-11-18T22:17:00Z"/>
        </w:rPr>
      </w:pPr>
      <w:r>
        <w:rPr>
          <w:noProof/>
        </w:rPr>
        <w:lastRenderedPageBreak/>
        <w:drawing>
          <wp:anchor distT="0" distB="0" distL="114300" distR="114300" simplePos="0" relativeHeight="251627520" behindDoc="0" locked="0" layoutInCell="1" allowOverlap="1" wp14:anchorId="55E87E86" wp14:editId="2485C567">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763" w:author="John Clevenger" w:date="2023-11-19T11:56:00Z">
          <w:pPr>
            <w:pStyle w:val="Heading3"/>
          </w:pPr>
        </w:pPrChange>
      </w:pPr>
      <w:bookmarkStart w:id="6764" w:name="_Toc261788215"/>
      <w:bookmarkStart w:id="6765" w:name="_Toc274153607"/>
      <w:bookmarkStart w:id="6766" w:name="_Toc274153743"/>
      <w:bookmarkStart w:id="6767" w:name="_Toc274154070"/>
      <w:bookmarkStart w:id="6768" w:name="_Toc151723956"/>
      <w:r w:rsidRPr="00DB1D26">
        <w:rPr>
          <w:rFonts w:ascii="Arial" w:hAnsi="Arial" w:cs="Arial"/>
          <w:b/>
          <w:bCs/>
          <w:szCs w:val="24"/>
          <w:u w:val="single"/>
          <w:rPrChange w:id="6769" w:author="John Clevenger" w:date="2023-11-18T22:15:00Z">
            <w:rPr/>
          </w:rPrChange>
        </w:rPr>
        <w:t>Definin</w:t>
      </w:r>
      <w:r w:rsidR="00527220" w:rsidRPr="00DB1D26">
        <w:rPr>
          <w:rFonts w:ascii="Arial" w:hAnsi="Arial" w:cs="Arial"/>
          <w:b/>
          <w:bCs/>
          <w:szCs w:val="24"/>
          <w:u w:val="single"/>
          <w:rPrChange w:id="6770" w:author="John Clevenger" w:date="2023-11-18T22:15:00Z">
            <w:rPr/>
          </w:rPrChange>
        </w:rPr>
        <w:t xml:space="preserve">g Balloon </w:t>
      </w:r>
      <w:r w:rsidRPr="00DB1D26">
        <w:rPr>
          <w:rFonts w:ascii="Arial" w:hAnsi="Arial" w:cs="Arial"/>
          <w:b/>
          <w:bCs/>
          <w:szCs w:val="24"/>
          <w:u w:val="single"/>
          <w:rPrChange w:id="6771" w:author="John Clevenger" w:date="2023-11-18T22:15:00Z">
            <w:rPr/>
          </w:rPrChange>
        </w:rPr>
        <w:t>Notification</w:t>
      </w:r>
      <w:bookmarkEnd w:id="6764"/>
      <w:bookmarkEnd w:id="6765"/>
      <w:bookmarkEnd w:id="6766"/>
      <w:bookmarkEnd w:id="6767"/>
      <w:r w:rsidR="00527220" w:rsidRPr="00DB1D26">
        <w:rPr>
          <w:rFonts w:ascii="Arial" w:hAnsi="Arial" w:cs="Arial"/>
          <w:b/>
          <w:bCs/>
          <w:szCs w:val="24"/>
          <w:u w:val="single"/>
          <w:rPrChange w:id="6772" w:author="John Clevenger" w:date="2023-11-18T22:15:00Z">
            <w:rPr/>
          </w:rPrChange>
        </w:rPr>
        <w:t>s</w:t>
      </w:r>
      <w:bookmarkEnd w:id="6768"/>
      <w:r w:rsidR="00DB7A12" w:rsidRPr="00DB1D26">
        <w:rPr>
          <w:rFonts w:ascii="Arial" w:hAnsi="Arial" w:cs="Arial"/>
          <w:b/>
          <w:bCs/>
          <w:szCs w:val="24"/>
          <w:u w:val="single"/>
          <w:rPrChange w:id="6773" w:author="John Clevenger" w:date="2023-11-18T22:15:00Z">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570176" behindDoc="0" locked="0" layoutInCell="1" allowOverlap="1" wp14:anchorId="784352B6" wp14:editId="2AC9ED5A">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774"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775" w:author="John Clevenger" w:date="2023-11-19T11:47:00Z">
          <w:pPr>
            <w:pStyle w:val="Heading3"/>
          </w:pPr>
        </w:pPrChange>
      </w:pPr>
      <w:bookmarkStart w:id="6776" w:name="_Toc261788216"/>
      <w:bookmarkStart w:id="6777" w:name="_Toc274153608"/>
      <w:bookmarkStart w:id="6778" w:name="_Toc274153744"/>
      <w:bookmarkStart w:id="6779" w:name="_Toc274154071"/>
      <w:bookmarkStart w:id="6780" w:name="_Toc151723957"/>
      <w:r w:rsidRPr="00DB1D26">
        <w:rPr>
          <w:rFonts w:ascii="Arial" w:hAnsi="Arial" w:cs="Arial"/>
          <w:b/>
          <w:bCs/>
          <w:szCs w:val="24"/>
          <w:u w:val="single"/>
          <w:rPrChange w:id="6781" w:author="John Clevenger" w:date="2023-11-18T22:18:00Z">
            <w:rPr/>
          </w:rPrChange>
        </w:rPr>
        <w:t>Email Server Advanced Settings</w:t>
      </w:r>
      <w:bookmarkEnd w:id="6776"/>
      <w:bookmarkEnd w:id="6777"/>
      <w:bookmarkEnd w:id="6778"/>
      <w:bookmarkEnd w:id="6779"/>
      <w:bookmarkEnd w:id="6780"/>
    </w:p>
    <w:p w14:paraId="6B5DC18B" w14:textId="77777777" w:rsidR="0014410C" w:rsidRDefault="00991542" w:rsidP="00517CCD">
      <w:pPr>
        <w:spacing w:before="120"/>
        <w:ind w:firstLine="720"/>
        <w:jc w:val="both"/>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568128" behindDoc="0" locked="0" layoutInCell="1" allowOverlap="1" wp14:anchorId="41DD079A" wp14:editId="7B19E097">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782" w:author="John Clevenger" w:date="2023-11-18T22:20:00Z"/>
          <w:rFonts w:ascii="Arial" w:hAnsi="Arial" w:cs="Arial"/>
          <w:b/>
          <w:bCs/>
          <w:sz w:val="26"/>
          <w:szCs w:val="26"/>
          <w:u w:val="single"/>
          <w:rPrChange w:id="6783" w:author="John Clevenger" w:date="2023-11-19T16:46:00Z">
            <w:rPr>
              <w:del w:id="6784" w:author="John Clevenger" w:date="2023-11-18T22:20:00Z"/>
            </w:rPr>
          </w:rPrChange>
        </w:rPr>
        <w:pPrChange w:id="6785" w:author="John Clevenger" w:date="2023-11-19T16:46:00Z">
          <w:pPr/>
        </w:pPrChange>
      </w:pPr>
      <w:bookmarkStart w:id="6786" w:name="_Toc151287650"/>
      <w:bookmarkStart w:id="6787" w:name="_Toc151290283"/>
      <w:bookmarkStart w:id="6788" w:name="_Toc151291230"/>
      <w:bookmarkStart w:id="6789" w:name="_Toc151306533"/>
      <w:bookmarkStart w:id="6790" w:name="_Toc151488573"/>
      <w:bookmarkStart w:id="6791" w:name="_Toc151504363"/>
      <w:bookmarkStart w:id="6792" w:name="_Toc151553102"/>
      <w:bookmarkStart w:id="6793" w:name="_Toc151723456"/>
      <w:bookmarkStart w:id="6794" w:name="_Toc151723958"/>
      <w:bookmarkEnd w:id="6786"/>
      <w:bookmarkEnd w:id="6787"/>
      <w:bookmarkEnd w:id="6788"/>
      <w:bookmarkEnd w:id="6789"/>
      <w:bookmarkEnd w:id="6790"/>
      <w:bookmarkEnd w:id="6791"/>
      <w:bookmarkEnd w:id="6792"/>
      <w:bookmarkEnd w:id="6793"/>
      <w:bookmarkEnd w:id="6794"/>
    </w:p>
    <w:p w14:paraId="2E613D7B" w14:textId="57FE6E1A" w:rsidR="00CB7373" w:rsidRPr="007D3139" w:rsidDel="00DB1D26" w:rsidRDefault="00CB7373">
      <w:pPr>
        <w:ind w:left="450"/>
        <w:rPr>
          <w:del w:id="6795" w:author="John Clevenger" w:date="2023-11-18T22:20:00Z"/>
          <w:rFonts w:ascii="Arial" w:hAnsi="Arial" w:cs="Arial"/>
          <w:b/>
          <w:bCs/>
          <w:sz w:val="26"/>
          <w:szCs w:val="26"/>
          <w:u w:val="single"/>
          <w:rPrChange w:id="6796" w:author="John Clevenger" w:date="2023-11-19T16:46:00Z">
            <w:rPr>
              <w:del w:id="6797" w:author="John Clevenger" w:date="2023-11-18T22:20:00Z"/>
            </w:rPr>
          </w:rPrChange>
        </w:rPr>
        <w:pPrChange w:id="6798" w:author="John Clevenger" w:date="2023-11-19T16:46:00Z">
          <w:pPr/>
        </w:pPrChange>
      </w:pPr>
      <w:bookmarkStart w:id="6799" w:name="_Toc151287651"/>
      <w:bookmarkStart w:id="6800" w:name="_Toc151290284"/>
      <w:bookmarkStart w:id="6801" w:name="_Toc151291231"/>
      <w:bookmarkStart w:id="6802" w:name="_Toc151306534"/>
      <w:bookmarkStart w:id="6803" w:name="_Toc151488574"/>
      <w:bookmarkStart w:id="6804" w:name="_Toc151504364"/>
      <w:bookmarkStart w:id="6805" w:name="_Toc151553103"/>
      <w:bookmarkStart w:id="6806" w:name="_Toc151723457"/>
      <w:bookmarkStart w:id="6807" w:name="_Toc151723959"/>
      <w:bookmarkEnd w:id="6799"/>
      <w:bookmarkEnd w:id="6800"/>
      <w:bookmarkEnd w:id="6801"/>
      <w:bookmarkEnd w:id="6802"/>
      <w:bookmarkEnd w:id="6803"/>
      <w:bookmarkEnd w:id="6804"/>
      <w:bookmarkEnd w:id="6805"/>
      <w:bookmarkEnd w:id="6806"/>
      <w:bookmarkEnd w:id="6807"/>
    </w:p>
    <w:p w14:paraId="63805DBD" w14:textId="522E56DC" w:rsidR="00CB7373" w:rsidRPr="007D3139" w:rsidDel="00DB1D26" w:rsidRDefault="00CB7373">
      <w:pPr>
        <w:ind w:left="450"/>
        <w:rPr>
          <w:del w:id="6808" w:author="John Clevenger" w:date="2023-11-18T22:20:00Z"/>
          <w:rFonts w:ascii="Arial" w:hAnsi="Arial" w:cs="Arial"/>
          <w:b/>
          <w:bCs/>
          <w:sz w:val="26"/>
          <w:szCs w:val="26"/>
          <w:u w:val="single"/>
          <w:rPrChange w:id="6809" w:author="John Clevenger" w:date="2023-11-19T16:46:00Z">
            <w:rPr>
              <w:del w:id="6810" w:author="John Clevenger" w:date="2023-11-18T22:20:00Z"/>
            </w:rPr>
          </w:rPrChange>
        </w:rPr>
        <w:pPrChange w:id="6811" w:author="John Clevenger" w:date="2023-11-19T16:46:00Z">
          <w:pPr/>
        </w:pPrChange>
      </w:pPr>
      <w:bookmarkStart w:id="6812" w:name="_Toc151287652"/>
      <w:bookmarkStart w:id="6813" w:name="_Toc151290285"/>
      <w:bookmarkStart w:id="6814" w:name="_Toc151291232"/>
      <w:bookmarkStart w:id="6815" w:name="_Toc151306535"/>
      <w:bookmarkStart w:id="6816" w:name="_Toc151488575"/>
      <w:bookmarkStart w:id="6817" w:name="_Toc151504365"/>
      <w:bookmarkStart w:id="6818" w:name="_Toc151553104"/>
      <w:bookmarkStart w:id="6819" w:name="_Toc151723458"/>
      <w:bookmarkStart w:id="6820" w:name="_Toc151723960"/>
      <w:bookmarkEnd w:id="6812"/>
      <w:bookmarkEnd w:id="6813"/>
      <w:bookmarkEnd w:id="6814"/>
      <w:bookmarkEnd w:id="6815"/>
      <w:bookmarkEnd w:id="6816"/>
      <w:bookmarkEnd w:id="6817"/>
      <w:bookmarkEnd w:id="6818"/>
      <w:bookmarkEnd w:id="6819"/>
      <w:bookmarkEnd w:id="6820"/>
    </w:p>
    <w:p w14:paraId="4E99157E" w14:textId="0D96822E" w:rsidR="00F429EB" w:rsidRPr="007D3139" w:rsidDel="00DB1D26" w:rsidRDefault="00F429EB">
      <w:pPr>
        <w:ind w:left="450"/>
        <w:rPr>
          <w:del w:id="6821" w:author="John Clevenger" w:date="2023-11-18T22:20:00Z"/>
          <w:rFonts w:ascii="Arial" w:hAnsi="Arial" w:cs="Arial"/>
          <w:b/>
          <w:bCs/>
          <w:sz w:val="26"/>
          <w:szCs w:val="26"/>
          <w:u w:val="single"/>
          <w:rPrChange w:id="6822" w:author="John Clevenger" w:date="2023-11-19T16:46:00Z">
            <w:rPr>
              <w:del w:id="6823" w:author="John Clevenger" w:date="2023-11-18T22:20:00Z"/>
            </w:rPr>
          </w:rPrChange>
        </w:rPr>
        <w:pPrChange w:id="6824" w:author="John Clevenger" w:date="2023-11-19T16:46:00Z">
          <w:pPr/>
        </w:pPrChange>
      </w:pPr>
      <w:bookmarkStart w:id="6825" w:name="_Toc151287653"/>
      <w:bookmarkStart w:id="6826" w:name="_Toc151290286"/>
      <w:bookmarkStart w:id="6827" w:name="_Toc151291233"/>
      <w:bookmarkStart w:id="6828" w:name="_Toc151306536"/>
      <w:bookmarkStart w:id="6829" w:name="_Toc151488576"/>
      <w:bookmarkStart w:id="6830" w:name="_Toc151504366"/>
      <w:bookmarkStart w:id="6831" w:name="_Toc151553105"/>
      <w:bookmarkStart w:id="6832" w:name="_Toc151723459"/>
      <w:bookmarkStart w:id="6833" w:name="_Toc151723961"/>
      <w:bookmarkEnd w:id="6825"/>
      <w:bookmarkEnd w:id="6826"/>
      <w:bookmarkEnd w:id="6827"/>
      <w:bookmarkEnd w:id="6828"/>
      <w:bookmarkEnd w:id="6829"/>
      <w:bookmarkEnd w:id="6830"/>
      <w:bookmarkEnd w:id="6831"/>
      <w:bookmarkEnd w:id="6832"/>
      <w:bookmarkEnd w:id="6833"/>
    </w:p>
    <w:p w14:paraId="61DA69F3" w14:textId="7E7E1DA8" w:rsidR="00F429EB" w:rsidRPr="007D3139" w:rsidDel="00DB1D26" w:rsidRDefault="00F429EB">
      <w:pPr>
        <w:ind w:left="450"/>
        <w:rPr>
          <w:del w:id="6834" w:author="John Clevenger" w:date="2023-11-18T22:20:00Z"/>
          <w:rFonts w:ascii="Arial" w:hAnsi="Arial" w:cs="Arial"/>
          <w:b/>
          <w:bCs/>
          <w:sz w:val="26"/>
          <w:szCs w:val="26"/>
          <w:u w:val="single"/>
          <w:rPrChange w:id="6835" w:author="John Clevenger" w:date="2023-11-19T16:46:00Z">
            <w:rPr>
              <w:del w:id="6836" w:author="John Clevenger" w:date="2023-11-18T22:20:00Z"/>
            </w:rPr>
          </w:rPrChange>
        </w:rPr>
        <w:pPrChange w:id="6837" w:author="John Clevenger" w:date="2023-11-19T16:46:00Z">
          <w:pPr/>
        </w:pPrChange>
      </w:pPr>
      <w:bookmarkStart w:id="6838" w:name="_Toc151287654"/>
      <w:bookmarkStart w:id="6839" w:name="_Toc151290287"/>
      <w:bookmarkStart w:id="6840" w:name="_Toc151291234"/>
      <w:bookmarkStart w:id="6841" w:name="_Toc151306537"/>
      <w:bookmarkStart w:id="6842" w:name="_Toc151488577"/>
      <w:bookmarkStart w:id="6843" w:name="_Toc151504367"/>
      <w:bookmarkStart w:id="6844" w:name="_Toc151553106"/>
      <w:bookmarkStart w:id="6845" w:name="_Toc151723460"/>
      <w:bookmarkStart w:id="6846" w:name="_Toc151723962"/>
      <w:bookmarkEnd w:id="6838"/>
      <w:bookmarkEnd w:id="6839"/>
      <w:bookmarkEnd w:id="6840"/>
      <w:bookmarkEnd w:id="6841"/>
      <w:bookmarkEnd w:id="6842"/>
      <w:bookmarkEnd w:id="6843"/>
      <w:bookmarkEnd w:id="6844"/>
      <w:bookmarkEnd w:id="6845"/>
      <w:bookmarkEnd w:id="6846"/>
    </w:p>
    <w:p w14:paraId="131F6DB1" w14:textId="523EC8C7" w:rsidR="00F429EB" w:rsidRPr="007D3139" w:rsidDel="00DB1D26" w:rsidRDefault="00F429EB">
      <w:pPr>
        <w:ind w:left="450"/>
        <w:rPr>
          <w:del w:id="6847" w:author="John Clevenger" w:date="2023-11-18T22:20:00Z"/>
          <w:rFonts w:ascii="Arial" w:hAnsi="Arial" w:cs="Arial"/>
          <w:b/>
          <w:bCs/>
          <w:sz w:val="26"/>
          <w:szCs w:val="26"/>
          <w:u w:val="single"/>
          <w:rPrChange w:id="6848" w:author="John Clevenger" w:date="2023-11-19T16:46:00Z">
            <w:rPr>
              <w:del w:id="6849" w:author="John Clevenger" w:date="2023-11-18T22:20:00Z"/>
            </w:rPr>
          </w:rPrChange>
        </w:rPr>
        <w:pPrChange w:id="6850" w:author="John Clevenger" w:date="2023-11-19T16:46:00Z">
          <w:pPr/>
        </w:pPrChange>
      </w:pPr>
      <w:bookmarkStart w:id="6851" w:name="_Toc151287655"/>
      <w:bookmarkStart w:id="6852" w:name="_Toc151290288"/>
      <w:bookmarkStart w:id="6853" w:name="_Toc151291235"/>
      <w:bookmarkStart w:id="6854" w:name="_Toc151306538"/>
      <w:bookmarkStart w:id="6855" w:name="_Toc151488578"/>
      <w:bookmarkStart w:id="6856" w:name="_Toc151504368"/>
      <w:bookmarkStart w:id="6857" w:name="_Toc151553107"/>
      <w:bookmarkStart w:id="6858" w:name="_Toc151723461"/>
      <w:bookmarkStart w:id="6859" w:name="_Toc151723963"/>
      <w:bookmarkEnd w:id="6851"/>
      <w:bookmarkEnd w:id="6852"/>
      <w:bookmarkEnd w:id="6853"/>
      <w:bookmarkEnd w:id="6854"/>
      <w:bookmarkEnd w:id="6855"/>
      <w:bookmarkEnd w:id="6856"/>
      <w:bookmarkEnd w:id="6857"/>
      <w:bookmarkEnd w:id="6858"/>
      <w:bookmarkEnd w:id="6859"/>
    </w:p>
    <w:p w14:paraId="37BFCDAF" w14:textId="069C07A4" w:rsidR="00F429EB" w:rsidRPr="007D3139" w:rsidDel="00DB1D26" w:rsidRDefault="00F429EB">
      <w:pPr>
        <w:ind w:left="450"/>
        <w:rPr>
          <w:del w:id="6860" w:author="John Clevenger" w:date="2023-11-18T22:20:00Z"/>
          <w:rFonts w:ascii="Arial" w:hAnsi="Arial" w:cs="Arial"/>
          <w:b/>
          <w:bCs/>
          <w:sz w:val="26"/>
          <w:szCs w:val="26"/>
          <w:u w:val="single"/>
          <w:rPrChange w:id="6861" w:author="John Clevenger" w:date="2023-11-19T16:46:00Z">
            <w:rPr>
              <w:del w:id="6862" w:author="John Clevenger" w:date="2023-11-18T22:20:00Z"/>
            </w:rPr>
          </w:rPrChange>
        </w:rPr>
        <w:pPrChange w:id="6863" w:author="John Clevenger" w:date="2023-11-19T16:46:00Z">
          <w:pPr/>
        </w:pPrChange>
      </w:pPr>
      <w:bookmarkStart w:id="6864" w:name="_Toc151287656"/>
      <w:bookmarkStart w:id="6865" w:name="_Toc151290289"/>
      <w:bookmarkStart w:id="6866" w:name="_Toc151291236"/>
      <w:bookmarkStart w:id="6867" w:name="_Toc151306539"/>
      <w:bookmarkStart w:id="6868" w:name="_Toc151488579"/>
      <w:bookmarkStart w:id="6869" w:name="_Toc151504369"/>
      <w:bookmarkStart w:id="6870" w:name="_Toc151553108"/>
      <w:bookmarkStart w:id="6871" w:name="_Toc151723462"/>
      <w:bookmarkStart w:id="6872" w:name="_Toc151723964"/>
      <w:bookmarkEnd w:id="6864"/>
      <w:bookmarkEnd w:id="6865"/>
      <w:bookmarkEnd w:id="6866"/>
      <w:bookmarkEnd w:id="6867"/>
      <w:bookmarkEnd w:id="6868"/>
      <w:bookmarkEnd w:id="6869"/>
      <w:bookmarkEnd w:id="6870"/>
      <w:bookmarkEnd w:id="6871"/>
      <w:bookmarkEnd w:id="6872"/>
    </w:p>
    <w:p w14:paraId="544276C2" w14:textId="74C53060" w:rsidR="00F429EB" w:rsidRPr="007D3139" w:rsidDel="00DB1D26" w:rsidRDefault="00F429EB">
      <w:pPr>
        <w:ind w:left="450"/>
        <w:rPr>
          <w:del w:id="6873" w:author="John Clevenger" w:date="2023-11-18T22:20:00Z"/>
          <w:rFonts w:ascii="Arial" w:hAnsi="Arial" w:cs="Arial"/>
          <w:b/>
          <w:bCs/>
          <w:sz w:val="26"/>
          <w:szCs w:val="26"/>
          <w:u w:val="single"/>
          <w:rPrChange w:id="6874" w:author="John Clevenger" w:date="2023-11-19T16:46:00Z">
            <w:rPr>
              <w:del w:id="6875" w:author="John Clevenger" w:date="2023-11-18T22:20:00Z"/>
            </w:rPr>
          </w:rPrChange>
        </w:rPr>
        <w:pPrChange w:id="6876" w:author="John Clevenger" w:date="2023-11-19T16:46:00Z">
          <w:pPr/>
        </w:pPrChange>
      </w:pPr>
      <w:bookmarkStart w:id="6877" w:name="_Toc151287657"/>
      <w:bookmarkStart w:id="6878" w:name="_Toc151290290"/>
      <w:bookmarkStart w:id="6879" w:name="_Toc151291237"/>
      <w:bookmarkStart w:id="6880" w:name="_Toc151306540"/>
      <w:bookmarkStart w:id="6881" w:name="_Toc151488580"/>
      <w:bookmarkStart w:id="6882" w:name="_Toc151504370"/>
      <w:bookmarkStart w:id="6883" w:name="_Toc151553109"/>
      <w:bookmarkStart w:id="6884" w:name="_Toc151723463"/>
      <w:bookmarkStart w:id="6885" w:name="_Toc151723965"/>
      <w:bookmarkEnd w:id="6877"/>
      <w:bookmarkEnd w:id="6878"/>
      <w:bookmarkEnd w:id="6879"/>
      <w:bookmarkEnd w:id="6880"/>
      <w:bookmarkEnd w:id="6881"/>
      <w:bookmarkEnd w:id="6882"/>
      <w:bookmarkEnd w:id="6883"/>
      <w:bookmarkEnd w:id="6884"/>
      <w:bookmarkEnd w:id="6885"/>
    </w:p>
    <w:p w14:paraId="14D2D58F" w14:textId="1E44670A" w:rsidR="00F429EB" w:rsidRPr="007D3139" w:rsidDel="00DB1D26" w:rsidRDefault="00F429EB">
      <w:pPr>
        <w:ind w:left="450"/>
        <w:rPr>
          <w:del w:id="6886" w:author="John Clevenger" w:date="2023-11-18T22:20:00Z"/>
          <w:rFonts w:ascii="Arial" w:hAnsi="Arial" w:cs="Arial"/>
          <w:b/>
          <w:bCs/>
          <w:sz w:val="26"/>
          <w:szCs w:val="26"/>
          <w:u w:val="single"/>
          <w:rPrChange w:id="6887" w:author="John Clevenger" w:date="2023-11-19T16:46:00Z">
            <w:rPr>
              <w:del w:id="6888" w:author="John Clevenger" w:date="2023-11-18T22:20:00Z"/>
            </w:rPr>
          </w:rPrChange>
        </w:rPr>
        <w:pPrChange w:id="6889" w:author="John Clevenger" w:date="2023-11-19T16:46:00Z">
          <w:pPr/>
        </w:pPrChange>
      </w:pPr>
      <w:bookmarkStart w:id="6890" w:name="_Toc151287658"/>
      <w:bookmarkStart w:id="6891" w:name="_Toc151290291"/>
      <w:bookmarkStart w:id="6892" w:name="_Toc151291238"/>
      <w:bookmarkStart w:id="6893" w:name="_Toc151306541"/>
      <w:bookmarkStart w:id="6894" w:name="_Toc151488581"/>
      <w:bookmarkStart w:id="6895" w:name="_Toc151504371"/>
      <w:bookmarkStart w:id="6896" w:name="_Toc151553110"/>
      <w:bookmarkStart w:id="6897" w:name="_Toc151723464"/>
      <w:bookmarkStart w:id="6898" w:name="_Toc151723966"/>
      <w:bookmarkEnd w:id="6890"/>
      <w:bookmarkEnd w:id="6891"/>
      <w:bookmarkEnd w:id="6892"/>
      <w:bookmarkEnd w:id="6893"/>
      <w:bookmarkEnd w:id="6894"/>
      <w:bookmarkEnd w:id="6895"/>
      <w:bookmarkEnd w:id="6896"/>
      <w:bookmarkEnd w:id="6897"/>
      <w:bookmarkEnd w:id="6898"/>
    </w:p>
    <w:p w14:paraId="775783B2" w14:textId="33A45657" w:rsidR="00F429EB" w:rsidRPr="007D3139" w:rsidDel="00DB1D26" w:rsidRDefault="00F429EB">
      <w:pPr>
        <w:ind w:left="450"/>
        <w:rPr>
          <w:del w:id="6899" w:author="John Clevenger" w:date="2023-11-18T22:20:00Z"/>
          <w:rFonts w:ascii="Arial" w:hAnsi="Arial" w:cs="Arial"/>
          <w:b/>
          <w:bCs/>
          <w:sz w:val="26"/>
          <w:szCs w:val="26"/>
          <w:u w:val="single"/>
          <w:rPrChange w:id="6900" w:author="John Clevenger" w:date="2023-11-19T16:46:00Z">
            <w:rPr>
              <w:del w:id="6901" w:author="John Clevenger" w:date="2023-11-18T22:20:00Z"/>
            </w:rPr>
          </w:rPrChange>
        </w:rPr>
        <w:pPrChange w:id="6902" w:author="John Clevenger" w:date="2023-11-19T16:46:00Z">
          <w:pPr/>
        </w:pPrChange>
      </w:pPr>
      <w:bookmarkStart w:id="6903" w:name="_Toc151287659"/>
      <w:bookmarkStart w:id="6904" w:name="_Toc151290292"/>
      <w:bookmarkStart w:id="6905" w:name="_Toc151291239"/>
      <w:bookmarkStart w:id="6906" w:name="_Toc151306542"/>
      <w:bookmarkStart w:id="6907" w:name="_Toc151488582"/>
      <w:bookmarkStart w:id="6908" w:name="_Toc151504372"/>
      <w:bookmarkStart w:id="6909" w:name="_Toc151553111"/>
      <w:bookmarkStart w:id="6910" w:name="_Toc151723465"/>
      <w:bookmarkStart w:id="6911" w:name="_Toc151723967"/>
      <w:bookmarkEnd w:id="6903"/>
      <w:bookmarkEnd w:id="6904"/>
      <w:bookmarkEnd w:id="6905"/>
      <w:bookmarkEnd w:id="6906"/>
      <w:bookmarkEnd w:id="6907"/>
      <w:bookmarkEnd w:id="6908"/>
      <w:bookmarkEnd w:id="6909"/>
      <w:bookmarkEnd w:id="6910"/>
      <w:bookmarkEnd w:id="6911"/>
    </w:p>
    <w:p w14:paraId="73643F11" w14:textId="20F65BFC" w:rsidR="00F429EB" w:rsidRPr="007D3139" w:rsidDel="00DB1D26" w:rsidRDefault="00F429EB">
      <w:pPr>
        <w:ind w:left="450"/>
        <w:rPr>
          <w:del w:id="6912" w:author="John Clevenger" w:date="2023-11-18T22:20:00Z"/>
          <w:rFonts w:ascii="Arial" w:hAnsi="Arial" w:cs="Arial"/>
          <w:b/>
          <w:bCs/>
          <w:sz w:val="26"/>
          <w:szCs w:val="26"/>
          <w:u w:val="single"/>
          <w:rPrChange w:id="6913" w:author="John Clevenger" w:date="2023-11-19T16:46:00Z">
            <w:rPr>
              <w:del w:id="6914" w:author="John Clevenger" w:date="2023-11-18T22:20:00Z"/>
            </w:rPr>
          </w:rPrChange>
        </w:rPr>
        <w:pPrChange w:id="6915" w:author="John Clevenger" w:date="2023-11-19T16:46:00Z">
          <w:pPr/>
        </w:pPrChange>
      </w:pPr>
      <w:bookmarkStart w:id="6916" w:name="_Toc151287660"/>
      <w:bookmarkStart w:id="6917" w:name="_Toc151290293"/>
      <w:bookmarkStart w:id="6918" w:name="_Toc151291240"/>
      <w:bookmarkStart w:id="6919" w:name="_Toc151306543"/>
      <w:bookmarkStart w:id="6920" w:name="_Toc151488583"/>
      <w:bookmarkStart w:id="6921" w:name="_Toc151504373"/>
      <w:bookmarkStart w:id="6922" w:name="_Toc151553112"/>
      <w:bookmarkStart w:id="6923" w:name="_Toc151723466"/>
      <w:bookmarkStart w:id="6924" w:name="_Toc151723968"/>
      <w:bookmarkEnd w:id="6916"/>
      <w:bookmarkEnd w:id="6917"/>
      <w:bookmarkEnd w:id="6918"/>
      <w:bookmarkEnd w:id="6919"/>
      <w:bookmarkEnd w:id="6920"/>
      <w:bookmarkEnd w:id="6921"/>
      <w:bookmarkEnd w:id="6922"/>
      <w:bookmarkEnd w:id="6923"/>
      <w:bookmarkEnd w:id="6924"/>
    </w:p>
    <w:p w14:paraId="67D475AC" w14:textId="77777777" w:rsidR="00481474" w:rsidRPr="007D3139" w:rsidRDefault="00481474">
      <w:pPr>
        <w:pStyle w:val="ListParagraph"/>
        <w:numPr>
          <w:ilvl w:val="1"/>
          <w:numId w:val="53"/>
        </w:numPr>
        <w:ind w:left="450"/>
        <w:outlineLvl w:val="1"/>
        <w:rPr>
          <w:rFonts w:cs="Arial"/>
          <w:bCs/>
          <w:szCs w:val="26"/>
        </w:rPr>
        <w:pPrChange w:id="6925" w:author="John Clevenger" w:date="2023-11-19T16:46:00Z">
          <w:pPr>
            <w:pStyle w:val="Heading2"/>
          </w:pPr>
        </w:pPrChange>
      </w:pPr>
      <w:bookmarkStart w:id="6926" w:name="_Toc261788221"/>
      <w:bookmarkStart w:id="6927" w:name="_Toc274153613"/>
      <w:bookmarkStart w:id="6928" w:name="_Toc274153749"/>
      <w:bookmarkStart w:id="6929" w:name="_Toc274154076"/>
      <w:bookmarkStart w:id="6930" w:name="_Toc151723969"/>
      <w:r w:rsidRPr="00DB1D26">
        <w:rPr>
          <w:rFonts w:ascii="Arial" w:hAnsi="Arial" w:cs="Arial"/>
          <w:b/>
          <w:bCs/>
          <w:sz w:val="26"/>
          <w:szCs w:val="26"/>
          <w:u w:val="single"/>
          <w:rPrChange w:id="6931" w:author="John Clevenger" w:date="2023-11-18T22:19:00Z">
            <w:rPr/>
          </w:rPrChange>
        </w:rPr>
        <w:t>Option</w:t>
      </w:r>
      <w:r w:rsidR="00BA0CFB" w:rsidRPr="00DB1D26">
        <w:rPr>
          <w:rFonts w:ascii="Arial" w:hAnsi="Arial" w:cs="Arial"/>
          <w:b/>
          <w:bCs/>
          <w:sz w:val="26"/>
          <w:szCs w:val="26"/>
          <w:u w:val="single"/>
          <w:rPrChange w:id="6932" w:author="John Clevenger" w:date="2023-11-18T22:19:00Z">
            <w:rPr/>
          </w:rPrChange>
        </w:rPr>
        <w:t>s (Settings tab)</w:t>
      </w:r>
      <w:bookmarkEnd w:id="6926"/>
      <w:bookmarkEnd w:id="6927"/>
      <w:bookmarkEnd w:id="6928"/>
      <w:bookmarkEnd w:id="6929"/>
      <w:bookmarkEnd w:id="6930"/>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6933" w:author="John Clevenger [2]" w:date="2022-06-22T18:39:00Z">
        <w:r w:rsidR="009722E3" w:rsidDel="000D56AC">
          <w:rPr>
            <w:sz w:val="24"/>
            <w:szCs w:val="24"/>
          </w:rPr>
          <w:delText>similar to</w:delText>
        </w:r>
      </w:del>
      <w:ins w:id="6934"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6935" w:author="john" w:date="2020-11-28T01:16:00Z">
        <w:r w:rsidDel="001B15E7">
          <w:rPr>
            <w:noProof/>
          </w:rPr>
          <w:lastRenderedPageBreak/>
          <w:drawing>
            <wp:anchor distT="0" distB="0" distL="114300" distR="114300" simplePos="0" relativeHeight="251723776" behindDoc="0" locked="0" layoutInCell="1" allowOverlap="1" wp14:anchorId="6A3B2744" wp14:editId="4FEA92A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936" w:author="john" w:date="2020-11-28T01:16:00Z">
        <w:r w:rsidR="001B15E7" w:rsidRPr="001B15E7">
          <w:rPr>
            <w:noProof/>
          </w:rPr>
          <w:t xml:space="preserve"> </w:t>
        </w:r>
        <w:del w:id="6937"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6938"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71"/>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6939"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6940" w:author="John Clevenger" w:date="2023-11-18T22:22:00Z">
        <w:r w:rsidR="00DB1D26">
          <w:rPr>
            <w:rFonts w:ascii="Arial" w:hAnsi="Arial" w:cs="Arial"/>
            <w:b/>
            <w:sz w:val="20"/>
          </w:rPr>
          <w:t>ing</w:t>
        </w:r>
      </w:ins>
      <w:del w:id="6941"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6942"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6943"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6944" w:author="John Clevenger [2]" w:date="2022-06-15T12:49:00Z"/>
        </w:rPr>
      </w:pPr>
      <w:ins w:id="6945" w:author="john" w:date="2020-11-28T01:19:00Z">
        <w:r>
          <w:rPr>
            <w:rFonts w:ascii="Arial" w:hAnsi="Arial" w:cs="Arial"/>
            <w:b/>
            <w:sz w:val="20"/>
          </w:rPr>
          <w:t xml:space="preserve">Allow multiple logins per team </w:t>
        </w:r>
      </w:ins>
      <w:ins w:id="6946" w:author="john" w:date="2020-11-28T01:20:00Z">
        <w:r>
          <w:t>–</w:t>
        </w:r>
      </w:ins>
      <w:ins w:id="6947" w:author="john" w:date="2020-11-28T01:19:00Z">
        <w:r>
          <w:t xml:space="preserve"> </w:t>
        </w:r>
      </w:ins>
      <w:ins w:id="6948" w:author="john" w:date="2020-11-28T01:20:00Z">
        <w:r>
          <w:t xml:space="preserve">by default, a second login to any account will automatically disconnect the previous login session. If the Contest Administrator checks this box, </w:t>
        </w:r>
      </w:ins>
      <w:ins w:id="6949" w:author="john" w:date="2020-11-28T01:28:00Z">
        <w:r w:rsidR="00084D35">
          <w:t>PC</w:t>
        </w:r>
        <w:r w:rsidR="00084D35" w:rsidRPr="00B20B6D">
          <w:rPr>
            <w:vertAlign w:val="superscript"/>
          </w:rPr>
          <w:t>2</w:t>
        </w:r>
        <w:r w:rsidR="00084D35">
          <w:rPr>
            <w:vertAlign w:val="superscript"/>
          </w:rPr>
          <w:t xml:space="preserve"> </w:t>
        </w:r>
      </w:ins>
      <w:ins w:id="6950" w:author="john" w:date="2020-11-28T01:20:00Z">
        <w:r>
          <w:t xml:space="preserve">will allow multiple simultaneous logins to </w:t>
        </w:r>
        <w:r w:rsidRPr="00E8535B">
          <w:rPr>
            <w:i/>
            <w:rPrChange w:id="6951" w:author="john" w:date="2020-11-28T01:21:00Z">
              <w:rPr/>
            </w:rPrChange>
          </w:rPr>
          <w:t>team</w:t>
        </w:r>
        <w:r>
          <w:t xml:space="preserve"> accounts </w:t>
        </w:r>
      </w:ins>
      <w:ins w:id="6952"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6953" w:author="John Clevenger [2]" w:date="2022-06-15T12:59:00Z"/>
        </w:rPr>
      </w:pPr>
      <w:ins w:id="6954"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6955" w:author="John Clevenger [2]" w:date="2022-06-15T12:49:00Z">
              <w:rPr>
                <w:rFonts w:ascii="Arial" w:hAnsi="Arial" w:cs="Arial"/>
                <w:bCs/>
                <w:sz w:val="20"/>
              </w:rPr>
            </w:rPrChange>
          </w:rPr>
          <w:t xml:space="preserve">a text string </w:t>
        </w:r>
      </w:ins>
      <w:ins w:id="6956" w:author="John Clevenger [2]" w:date="2022-06-15T12:53:00Z">
        <w:r>
          <w:t xml:space="preserve">allowing the use of </w:t>
        </w:r>
      </w:ins>
      <w:ins w:id="6957" w:author="John Clevenger [2]" w:date="2022-06-15T12:49:00Z">
        <w:r w:rsidRPr="00BD7214">
          <w:rPr>
            <w:rPrChange w:id="6958" w:author="John Clevenger [2]" w:date="2022-06-15T12:49:00Z">
              <w:rPr>
                <w:rFonts w:ascii="Arial" w:hAnsi="Arial" w:cs="Arial"/>
                <w:bCs/>
                <w:sz w:val="20"/>
              </w:rPr>
            </w:rPrChange>
          </w:rPr>
          <w:t>substitution var</w:t>
        </w:r>
        <w:r>
          <w:t>i</w:t>
        </w:r>
      </w:ins>
      <w:ins w:id="6959" w:author="John Clevenger [2]" w:date="2022-06-15T12:50:00Z">
        <w:r>
          <w:t xml:space="preserve">ables </w:t>
        </w:r>
      </w:ins>
      <w:ins w:id="6960" w:author="John Clevenger [2]" w:date="2022-06-15T12:53:00Z">
        <w:r>
          <w:t>to define</w:t>
        </w:r>
      </w:ins>
      <w:ins w:id="6961" w:author="John Clevenger [2]" w:date="2022-06-15T12:50:00Z">
        <w:r>
          <w:t xml:space="preserve"> the format in which team</w:t>
        </w:r>
      </w:ins>
      <w:ins w:id="6962" w:author="John Clevenger [2]" w:date="2022-06-15T12:54:00Z">
        <w:r w:rsidR="004153E3">
          <w:t xml:space="preserve"> identifications</w:t>
        </w:r>
      </w:ins>
      <w:ins w:id="6963" w:author="John Clevenger [2]" w:date="2022-06-15T12:50:00Z">
        <w:r>
          <w:t xml:space="preserve"> should be displayed on the scoreboard. </w:t>
        </w:r>
      </w:ins>
      <w:ins w:id="6964" w:author="John Clevenger [2]" w:date="2022-06-15T12:54:00Z">
        <w:r w:rsidR="004153E3">
          <w:t>For example, “</w:t>
        </w:r>
        <w:r w:rsidR="004153E3" w:rsidRPr="004153E3">
          <w:rPr>
            <w:rFonts w:ascii="Courier New" w:hAnsi="Courier New" w:cs="Courier New"/>
            <w:b/>
            <w:bCs/>
            <w:sz w:val="20"/>
            <w:rPrChange w:id="6965" w:author="John Clevenger [2]" w:date="2022-06-15T12:58:00Z">
              <w:rPr/>
            </w:rPrChange>
          </w:rPr>
          <w:t xml:space="preserve">Team </w:t>
        </w:r>
      </w:ins>
      <w:ins w:id="6966" w:author="John Clevenger [2]" w:date="2022-06-15T12:56:00Z">
        <w:r w:rsidR="004153E3" w:rsidRPr="004153E3">
          <w:rPr>
            <w:rFonts w:ascii="Courier New" w:hAnsi="Courier New" w:cs="Courier New"/>
            <w:b/>
            <w:bCs/>
            <w:sz w:val="20"/>
            <w:rPrChange w:id="6967" w:author="John Clevenger [2]" w:date="2022-06-15T12:58:00Z">
              <w:rPr/>
            </w:rPrChange>
          </w:rPr>
          <w:t>{:client</w:t>
        </w:r>
      </w:ins>
      <w:ins w:id="6968" w:author="John Clevenger [2]" w:date="2022-06-15T12:57:00Z">
        <w:r w:rsidR="004153E3" w:rsidRPr="004153E3">
          <w:rPr>
            <w:rFonts w:ascii="Courier New" w:hAnsi="Courier New" w:cs="Courier New"/>
            <w:b/>
            <w:bCs/>
            <w:sz w:val="20"/>
            <w:rPrChange w:id="6969" w:author="John Clevenger [2]" w:date="2022-06-15T12:58:00Z">
              <w:rPr/>
            </w:rPrChange>
          </w:rPr>
          <w:t xml:space="preserve">number} : </w:t>
        </w:r>
      </w:ins>
      <w:ins w:id="6970" w:author="John Clevenger [2]" w:date="2022-06-15T12:55:00Z">
        <w:r w:rsidR="004153E3" w:rsidRPr="004153E3">
          <w:rPr>
            <w:rFonts w:ascii="Courier New" w:hAnsi="Courier New" w:cs="Courier New"/>
            <w:b/>
            <w:bCs/>
            <w:sz w:val="20"/>
            <w:rPrChange w:id="6971" w:author="John Clevenger [2]" w:date="2022-06-15T12:58:00Z">
              <w:rPr/>
            </w:rPrChange>
          </w:rPr>
          <w:t>{:teamname} ( {:</w:t>
        </w:r>
      </w:ins>
      <w:ins w:id="6972" w:author="John Clevenger [2]" w:date="2022-06-15T12:56:00Z">
        <w:r w:rsidR="004153E3" w:rsidRPr="004153E3">
          <w:rPr>
            <w:rFonts w:ascii="Courier New" w:hAnsi="Courier New" w:cs="Courier New"/>
            <w:b/>
            <w:bCs/>
            <w:sz w:val="20"/>
            <w:rPrChange w:id="6973" w:author="John Clevenger [2]" w:date="2022-06-15T12:58:00Z">
              <w:rPr/>
            </w:rPrChange>
          </w:rPr>
          <w:t>shortschoolname} )</w:t>
        </w:r>
        <w:r w:rsidR="004153E3">
          <w:t xml:space="preserve">” </w:t>
        </w:r>
      </w:ins>
      <w:ins w:id="6974" w:author="John Clevenger [2]" w:date="2022-06-15T12:50:00Z">
        <w:r>
          <w:t xml:space="preserve"> </w:t>
        </w:r>
      </w:ins>
      <w:ins w:id="6975" w:author="John Clevenger [2]" w:date="2022-06-15T12:58:00Z">
        <w:r w:rsidR="004153E3">
          <w:t>will displ</w:t>
        </w:r>
      </w:ins>
      <w:ins w:id="6976"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6977" w:author="John Clevenger [2]" w:date="2022-06-15T13:00:00Z"/>
          <w:b/>
          <w:bCs/>
          <w:rPrChange w:id="6978" w:author="John Clevenger [2]" w:date="2022-06-15T13:01:00Z">
            <w:rPr>
              <w:ins w:id="6979" w:author="John Clevenger [2]" w:date="2022-06-15T13:00:00Z"/>
            </w:rPr>
          </w:rPrChange>
        </w:rPr>
      </w:pPr>
      <w:ins w:id="6980" w:author="John Clevenger [2]" w:date="2022-06-15T12:59:00Z">
        <w:r w:rsidRPr="00FB2ABF">
          <w:rPr>
            <w:b/>
            <w:bCs/>
            <w:rPrChange w:id="6981" w:author="John Clevenger [2]" w:date="2022-06-15T13:01:00Z">
              <w:rPr/>
            </w:rPrChange>
          </w:rPr>
          <w:t>Team 3 :  Th</w:t>
        </w:r>
      </w:ins>
      <w:ins w:id="6982" w:author="John Clevenger [2]" w:date="2022-06-15T13:00:00Z">
        <w:r w:rsidRPr="00FB2ABF">
          <w:rPr>
            <w:b/>
            <w:bCs/>
            <w:rPrChange w:id="6983" w:author="John Clevenger [2]" w:date="2022-06-15T13:01:00Z">
              <w:rPr/>
            </w:rPrChange>
          </w:rPr>
          <w:t>e Awesome Coders  (</w:t>
        </w:r>
      </w:ins>
      <w:ins w:id="6984" w:author="John Clevenger [2]" w:date="2022-06-15T13:05:00Z">
        <w:r w:rsidR="00563B3F">
          <w:rPr>
            <w:b/>
            <w:bCs/>
          </w:rPr>
          <w:t xml:space="preserve"> </w:t>
        </w:r>
      </w:ins>
      <w:ins w:id="6985" w:author="John Clevenger [2]" w:date="2022-06-15T13:00:00Z">
        <w:r w:rsidRPr="00FB2ABF">
          <w:rPr>
            <w:b/>
            <w:bCs/>
            <w:rPrChange w:id="6986" w:author="John Clevenger [2]" w:date="2022-06-15T13:01:00Z">
              <w:rPr/>
            </w:rPrChange>
          </w:rPr>
          <w:t>Cal State Sacramento</w:t>
        </w:r>
      </w:ins>
      <w:ins w:id="6987" w:author="John Clevenger [2]" w:date="2022-06-15T13:05:00Z">
        <w:r w:rsidR="00563B3F">
          <w:rPr>
            <w:b/>
            <w:bCs/>
          </w:rPr>
          <w:t xml:space="preserve"> </w:t>
        </w:r>
      </w:ins>
      <w:ins w:id="6988" w:author="John Clevenger [2]" w:date="2022-06-15T13:00:00Z">
        <w:r w:rsidRPr="00FB2ABF">
          <w:rPr>
            <w:b/>
            <w:bCs/>
            <w:rPrChange w:id="6989" w:author="John Clevenger [2]" w:date="2022-06-15T13:01:00Z">
              <w:rPr/>
            </w:rPrChange>
          </w:rPr>
          <w:t>)</w:t>
        </w:r>
      </w:ins>
    </w:p>
    <w:p w14:paraId="44BA032C" w14:textId="5A67653D" w:rsidR="00FB2ABF" w:rsidRDefault="00C964C4">
      <w:pPr>
        <w:spacing w:before="120"/>
        <w:ind w:left="720"/>
        <w:jc w:val="both"/>
        <w:rPr>
          <w:ins w:id="6990" w:author="John Clevenger" w:date="2023-11-19T18:41:00Z"/>
        </w:rPr>
      </w:pPr>
      <w:ins w:id="6991" w:author="John Clevenger [2]" w:date="2022-06-15T13:07:00Z">
        <w:r>
          <w:t xml:space="preserve">Clicking the “?” next to the Display Format text field will display a list of supported substitution </w:t>
        </w:r>
      </w:ins>
      <w:ins w:id="6992" w:author="John Clevenger [2]" w:date="2022-06-15T13:08:00Z">
        <w:r>
          <w:t>variables</w:t>
        </w:r>
      </w:ins>
      <w:ins w:id="6993" w:author="John Clevenger [2]" w:date="2022-06-15T13:07:00Z">
        <w:r>
          <w:t xml:space="preserve"> (s</w:t>
        </w:r>
      </w:ins>
      <w:ins w:id="6994" w:author="John Clevenger [2]" w:date="2022-06-15T13:00:00Z">
        <w:r w:rsidR="00FB2ABF">
          <w:t xml:space="preserve">ee </w:t>
        </w:r>
      </w:ins>
      <w:ins w:id="6995" w:author="John Clevenger [2]" w:date="2022-06-15T13:07:00Z">
        <w:r>
          <w:t xml:space="preserve">also </w:t>
        </w:r>
      </w:ins>
      <w:ins w:id="6996"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6997" w:author="John Clevenger [2]" w:date="2022-06-15T13:07:00Z">
        <w:r>
          <w:t>)</w:t>
        </w:r>
      </w:ins>
      <w:ins w:id="6998" w:author="John Clevenger [2]" w:date="2022-06-15T13:01:00Z">
        <w:r w:rsidR="00FB2ABF">
          <w:t>.</w:t>
        </w:r>
      </w:ins>
    </w:p>
    <w:p w14:paraId="0EE1B7B5" w14:textId="065174B8" w:rsidR="00213F44" w:rsidRDefault="00213F44">
      <w:pPr>
        <w:spacing w:before="120"/>
        <w:ind w:left="720"/>
        <w:jc w:val="both"/>
        <w:pPrChange w:id="6999" w:author="John Clevenger [2]" w:date="2022-06-15T13:00:00Z">
          <w:pPr>
            <w:numPr>
              <w:numId w:val="27"/>
            </w:numPr>
            <w:spacing w:before="120"/>
            <w:ind w:left="720" w:hanging="360"/>
            <w:jc w:val="both"/>
          </w:pPr>
        </w:pPrChange>
      </w:pPr>
      <w:ins w:id="7000" w:author="John Clevenger" w:date="2023-11-19T18:41:00Z">
        <w:r>
          <w:t xml:space="preserve">Note that the value for the Team Scoreboard Display Format string can also be set via an entry in the </w:t>
        </w:r>
      </w:ins>
      <w:ins w:id="7001" w:author="John Clevenger" w:date="2023-11-19T18:42:00Z">
        <w:r w:rsidRPr="00213F44">
          <w:rPr>
            <w:rFonts w:ascii="Arial" w:hAnsi="Arial" w:cs="Arial"/>
            <w:b/>
            <w:sz w:val="20"/>
            <w:rPrChange w:id="7002" w:author="John Clevenger" w:date="2023-11-19T18:42:00Z">
              <w:rPr/>
            </w:rPrChange>
          </w:rPr>
          <w:t>contest.yaml</w:t>
        </w:r>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7003" w:author="John Clevenger [2]" w:date="2022-06-24T12:49:00Z">
          <w:pPr>
            <w:spacing w:before="120"/>
            <w:ind w:firstLine="360"/>
            <w:jc w:val="both"/>
          </w:pPr>
        </w:pPrChange>
      </w:pPr>
      <w:ins w:id="7004"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7005" w:author="John Clevenger" w:date="2023-11-19T11:44:00Z">
          <w:pPr>
            <w:pStyle w:val="Heading2"/>
          </w:pPr>
        </w:pPrChange>
      </w:pPr>
      <w:bookmarkStart w:id="7006" w:name="_Toc261788223"/>
      <w:bookmarkStart w:id="7007" w:name="_Toc274153615"/>
      <w:bookmarkStart w:id="7008" w:name="_Toc274153751"/>
      <w:bookmarkStart w:id="7009" w:name="_Toc274154078"/>
      <w:bookmarkStart w:id="7010" w:name="_Toc151723970"/>
      <w:r w:rsidRPr="00D0337E">
        <w:rPr>
          <w:rFonts w:ascii="Arial" w:hAnsi="Arial" w:cs="Arial"/>
          <w:b/>
          <w:bCs/>
          <w:sz w:val="26"/>
          <w:szCs w:val="26"/>
          <w:u w:val="single"/>
          <w:rPrChange w:id="7011" w:author="John Clevenger" w:date="2023-11-19T10:48:00Z">
            <w:rPr/>
          </w:rPrChange>
        </w:rPr>
        <w:lastRenderedPageBreak/>
        <w:t>Sites</w:t>
      </w:r>
      <w:bookmarkEnd w:id="7006"/>
      <w:bookmarkEnd w:id="7007"/>
      <w:bookmarkEnd w:id="7008"/>
      <w:bookmarkEnd w:id="7009"/>
      <w:bookmarkEnd w:id="7010"/>
    </w:p>
    <w:p w14:paraId="2265C53F" w14:textId="4A3D6B0C" w:rsidR="00040ACC" w:rsidRDefault="00A92296">
      <w:pPr>
        <w:keepLines/>
        <w:spacing w:before="240"/>
        <w:ind w:firstLine="720"/>
        <w:jc w:val="both"/>
        <w:rPr>
          <w:ins w:id="7012" w:author="John Clevenger [2]" w:date="2022-12-15T15:18:00Z"/>
        </w:rPr>
        <w:pPrChange w:id="7013" w:author="John Clevenger" w:date="2023-11-19T10:49:00Z">
          <w:pPr>
            <w:keepLines/>
            <w:spacing w:before="120"/>
            <w:ind w:firstLine="720"/>
            <w:jc w:val="both"/>
          </w:pPr>
        </w:pPrChange>
      </w:pPr>
      <w:r>
        <w:rPr>
          <w:noProof/>
        </w:rPr>
        <w:drawing>
          <wp:anchor distT="0" distB="0" distL="114300" distR="114300" simplePos="0" relativeHeight="251566080" behindDoc="0" locked="0" layoutInCell="1" allowOverlap="1" wp14:anchorId="4B8A22EE" wp14:editId="06B223F3">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7014" w:author="John Clevenger [2]" w:date="2022-12-15T15:18:00Z"/>
        </w:rPr>
      </w:pPr>
    </w:p>
    <w:p w14:paraId="1DA1404F" w14:textId="78A27735" w:rsidR="004E14CD" w:rsidRDefault="004E14CD" w:rsidP="00040ACC">
      <w:pPr>
        <w:keepLines/>
        <w:spacing w:before="120"/>
        <w:ind w:firstLine="720"/>
        <w:jc w:val="both"/>
      </w:pPr>
      <w:ins w:id="7015" w:author="John Clevenger [2]" w:date="2022-12-15T15:18:00Z">
        <w:r>
          <w:t xml:space="preserve">Note that configuration of contest sites can also be done using YAML files; see the chapter on </w:t>
        </w:r>
      </w:ins>
      <w:ins w:id="7016" w:author="John Clevenger [2]" w:date="2022-12-15T15:19:00Z">
        <w:r w:rsidRPr="004E14CD">
          <w:rPr>
            <w:rFonts w:ascii="Arial" w:hAnsi="Arial" w:cs="Arial"/>
            <w:b/>
            <w:sz w:val="22"/>
            <w:szCs w:val="22"/>
            <w:rPrChange w:id="7017" w:author="John Clevenger [2]" w:date="2022-12-15T15:20:00Z">
              <w:rPr/>
            </w:rPrChange>
          </w:rPr>
          <w:t>Configuring the Contest Using Configuration Files</w:t>
        </w:r>
        <w:r>
          <w:t xml:space="preserve"> for a general overview</w:t>
        </w:r>
      </w:ins>
      <w:ins w:id="7018" w:author="John Clevenger [2]" w:date="2022-12-15T15:20:00Z">
        <w:r>
          <w:t>, and see the PC</w:t>
        </w:r>
        <w:r w:rsidRPr="004E14CD">
          <w:rPr>
            <w:vertAlign w:val="superscript"/>
            <w:rPrChange w:id="7019"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7020" w:author="John Clevenger [2]" w:date="2022-12-15T15:21:00Z">
        <w:r>
          <w:t>configuration of sites.</w:t>
        </w:r>
      </w:ins>
    </w:p>
    <w:p w14:paraId="1836DC31" w14:textId="77777777" w:rsidR="00D3149E" w:rsidRDefault="00D3149E">
      <w:pPr>
        <w:rPr>
          <w:ins w:id="7021" w:author="John Clevenger" w:date="2023-11-18T16:45:00Z"/>
          <w:rFonts w:ascii="Arial" w:hAnsi="Arial" w:cs="Arial"/>
          <w:b/>
          <w:bCs/>
          <w:sz w:val="28"/>
          <w:szCs w:val="28"/>
          <w:u w:val="single"/>
        </w:rPr>
      </w:pPr>
      <w:ins w:id="7022"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7023" w:author="John Clevenger" w:date="2023-11-19T11:48:00Z">
          <w:pPr>
            <w:pStyle w:val="Heading1"/>
          </w:pPr>
        </w:pPrChange>
      </w:pPr>
      <w:bookmarkStart w:id="7024" w:name="_Toc151723971"/>
      <w:r w:rsidRPr="002D5D40">
        <w:rPr>
          <w:rFonts w:ascii="Arial" w:hAnsi="Arial" w:cs="Arial"/>
          <w:b/>
          <w:bCs/>
          <w:sz w:val="28"/>
          <w:szCs w:val="28"/>
          <w:u w:val="single"/>
          <w:rPrChange w:id="7025" w:author="John Clevenger" w:date="2023-11-18T16:38:00Z">
            <w:rPr/>
          </w:rPrChange>
        </w:rPr>
        <w:lastRenderedPageBreak/>
        <w:t>Configuring the Contest</w:t>
      </w:r>
      <w:r w:rsidR="00B320C1" w:rsidRPr="002D5D40">
        <w:rPr>
          <w:rFonts w:ascii="Arial" w:hAnsi="Arial" w:cs="Arial"/>
          <w:b/>
          <w:bCs/>
          <w:sz w:val="28"/>
          <w:szCs w:val="28"/>
          <w:u w:val="single"/>
          <w:rPrChange w:id="7026" w:author="John Clevenger" w:date="2023-11-18T16:38:00Z">
            <w:rPr/>
          </w:rPrChange>
        </w:rPr>
        <w:t xml:space="preserve"> via Configuration </w:t>
      </w:r>
      <w:r w:rsidR="00630A22" w:rsidRPr="002D5D40">
        <w:rPr>
          <w:rFonts w:ascii="Arial" w:hAnsi="Arial" w:cs="Arial"/>
          <w:b/>
          <w:bCs/>
          <w:sz w:val="28"/>
          <w:szCs w:val="28"/>
          <w:u w:val="single"/>
          <w:rPrChange w:id="7027" w:author="John Clevenger" w:date="2023-11-18T16:38:00Z">
            <w:rPr/>
          </w:rPrChange>
        </w:rPr>
        <w:t>Files</w:t>
      </w:r>
      <w:bookmarkEnd w:id="7024"/>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7034"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7035"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7036"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7044"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7045" w:author="John Clevenger" w:date="2023-11-19T12:23:00Z">
          <w:pPr>
            <w:pStyle w:val="Heading2"/>
          </w:pPr>
        </w:pPrChange>
      </w:pPr>
      <w:bookmarkStart w:id="7046" w:name="_Toc151723972"/>
      <w:r w:rsidRPr="00757247">
        <w:rPr>
          <w:rFonts w:ascii="Arial" w:hAnsi="Arial" w:cs="Arial"/>
          <w:b/>
          <w:bCs/>
          <w:sz w:val="26"/>
          <w:szCs w:val="26"/>
          <w:u w:val="single"/>
          <w:rPrChange w:id="7047" w:author="John Clevenger" w:date="2023-11-19T12:23:00Z">
            <w:rPr/>
          </w:rPrChange>
        </w:rPr>
        <w:t>Loading Configuration Files</w:t>
      </w:r>
      <w:r w:rsidR="00B320C1" w:rsidRPr="00757247">
        <w:rPr>
          <w:rFonts w:ascii="Arial" w:hAnsi="Arial" w:cs="Arial"/>
          <w:b/>
          <w:bCs/>
          <w:sz w:val="26"/>
          <w:szCs w:val="26"/>
          <w:u w:val="single"/>
          <w:rPrChange w:id="7048" w:author="John Clevenger" w:date="2023-11-19T12:23:00Z">
            <w:rPr/>
          </w:rPrChange>
        </w:rPr>
        <w:t xml:space="preserve"> via the PC</w:t>
      </w:r>
      <w:r w:rsidR="00B320C1" w:rsidRPr="00757247">
        <w:rPr>
          <w:rFonts w:ascii="Arial" w:hAnsi="Arial" w:cs="Arial"/>
          <w:b/>
          <w:bCs/>
          <w:sz w:val="26"/>
          <w:szCs w:val="26"/>
          <w:u w:val="single"/>
          <w:rPrChange w:id="7049" w:author="John Clevenger" w:date="2023-11-19T12:23:00Z">
            <w:rPr>
              <w:vertAlign w:val="superscript"/>
            </w:rPr>
          </w:rPrChange>
        </w:rPr>
        <w:t>2</w:t>
      </w:r>
      <w:r w:rsidR="00B320C1" w:rsidRPr="00757247">
        <w:rPr>
          <w:rFonts w:ascii="Arial" w:hAnsi="Arial" w:cs="Arial"/>
          <w:b/>
          <w:bCs/>
          <w:sz w:val="26"/>
          <w:szCs w:val="26"/>
          <w:u w:val="single"/>
          <w:rPrChange w:id="7050" w:author="John Clevenger" w:date="2023-11-19T12:23:00Z">
            <w:rPr/>
          </w:rPrChange>
        </w:rPr>
        <w:t xml:space="preserve"> Server</w:t>
      </w:r>
      <w:bookmarkEnd w:id="7046"/>
    </w:p>
    <w:p w14:paraId="402C34CA" w14:textId="77777777" w:rsidR="00AD7827" w:rsidRDefault="00D17031">
      <w:pPr>
        <w:keepLines/>
        <w:spacing w:before="240"/>
        <w:ind w:firstLine="720"/>
        <w:jc w:val="both"/>
        <w:pPrChange w:id="7051"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7052"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7053" w:author="John Clevenger" w:date="2023-11-19T12:23:00Z">
          <w:pPr>
            <w:pStyle w:val="Heading2"/>
          </w:pPr>
        </w:pPrChange>
      </w:pPr>
      <w:bookmarkStart w:id="7054" w:name="_Toc151723973"/>
      <w:r w:rsidRPr="00757247">
        <w:rPr>
          <w:rFonts w:ascii="Arial" w:hAnsi="Arial" w:cs="Arial"/>
          <w:b/>
          <w:bCs/>
          <w:sz w:val="26"/>
          <w:szCs w:val="26"/>
          <w:u w:val="single"/>
          <w:rPrChange w:id="7055" w:author="John Clevenger" w:date="2023-11-19T12:23:00Z">
            <w:rPr/>
          </w:rPrChange>
        </w:rPr>
        <w:t>Loading Configuration Files</w:t>
      </w:r>
      <w:r w:rsidR="00A0384B" w:rsidRPr="00757247">
        <w:rPr>
          <w:rFonts w:ascii="Arial" w:hAnsi="Arial" w:cs="Arial"/>
          <w:b/>
          <w:bCs/>
          <w:sz w:val="26"/>
          <w:szCs w:val="26"/>
          <w:u w:val="single"/>
          <w:rPrChange w:id="7056" w:author="John Clevenger" w:date="2023-11-19T12:23:00Z">
            <w:rPr/>
          </w:rPrChange>
        </w:rPr>
        <w:t xml:space="preserve"> via the PC</w:t>
      </w:r>
      <w:r w:rsidR="00A0384B" w:rsidRPr="00757247">
        <w:rPr>
          <w:rFonts w:ascii="Arial" w:hAnsi="Arial" w:cs="Arial"/>
          <w:b/>
          <w:bCs/>
          <w:sz w:val="26"/>
          <w:szCs w:val="26"/>
          <w:u w:val="single"/>
          <w:rPrChange w:id="7057" w:author="John Clevenger" w:date="2023-11-19T12:23:00Z">
            <w:rPr>
              <w:vertAlign w:val="superscript"/>
            </w:rPr>
          </w:rPrChange>
        </w:rPr>
        <w:t>2</w:t>
      </w:r>
      <w:r w:rsidR="00A0384B" w:rsidRPr="00757247">
        <w:rPr>
          <w:rFonts w:ascii="Arial" w:hAnsi="Arial" w:cs="Arial"/>
          <w:b/>
          <w:bCs/>
          <w:sz w:val="26"/>
          <w:szCs w:val="26"/>
          <w:u w:val="single"/>
          <w:rPrChange w:id="7058" w:author="John Clevenger" w:date="2023-11-19T12:23:00Z">
            <w:rPr/>
          </w:rPrChange>
        </w:rPr>
        <w:t xml:space="preserve"> Admin</w:t>
      </w:r>
      <w:bookmarkEnd w:id="7054"/>
    </w:p>
    <w:p w14:paraId="546A8782" w14:textId="77777777" w:rsidR="00F23970" w:rsidRDefault="00745A61">
      <w:pPr>
        <w:keepLines/>
        <w:spacing w:before="240"/>
        <w:ind w:firstLine="720"/>
        <w:jc w:val="both"/>
        <w:pPrChange w:id="7059"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7060"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7061" w:author="John Clevenger" w:date="2023-11-19T12:23:00Z">
          <w:pPr>
            <w:pStyle w:val="Heading2"/>
          </w:pPr>
        </w:pPrChange>
      </w:pPr>
      <w:bookmarkStart w:id="7062" w:name="_Toc151723974"/>
      <w:r w:rsidRPr="00757247">
        <w:rPr>
          <w:rFonts w:ascii="Arial" w:hAnsi="Arial" w:cs="Arial"/>
          <w:b/>
          <w:bCs/>
          <w:sz w:val="26"/>
          <w:szCs w:val="26"/>
          <w:u w:val="single"/>
          <w:rPrChange w:id="7063" w:author="John Clevenger" w:date="2023-11-19T12:23:00Z">
            <w:rPr/>
          </w:rPrChange>
        </w:rPr>
        <w:t>Additional Configuration File Capabilities</w:t>
      </w:r>
      <w:bookmarkEnd w:id="7062"/>
    </w:p>
    <w:p w14:paraId="19050725" w14:textId="3CCFC7B1" w:rsidR="002131E2" w:rsidRDefault="002131E2">
      <w:pPr>
        <w:keepLines/>
        <w:spacing w:before="240"/>
        <w:ind w:firstLine="720"/>
        <w:jc w:val="both"/>
        <w:pPrChange w:id="7064"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7065"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7066" w:author="John Clevenger [2]" w:date="2022-06-15T16:13:00Z">
        <w:r w:rsidR="008D608F">
          <w:t xml:space="preserve"> </w:t>
        </w:r>
      </w:ins>
      <w:r w:rsidR="00C102FA">
        <w:t xml:space="preserve">and </w:t>
      </w:r>
      <w:r w:rsidR="00C102FA" w:rsidRPr="009D0080">
        <w:rPr>
          <w:rFonts w:ascii="Arial" w:hAnsi="Arial" w:cs="Arial"/>
          <w:b/>
          <w:sz w:val="20"/>
          <w:szCs w:val="22"/>
        </w:rPr>
        <w:t>problems</w:t>
      </w:r>
      <w:del w:id="7067"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7068" w:author="John Clevenger [2]" w:date="2022-06-15T16:14:00Z">
        <w:r w:rsidR="00C102FA" w:rsidDel="008D608F">
          <w:delText>sub</w:delText>
        </w:r>
      </w:del>
      <w:r w:rsidR="00C102FA">
        <w:t xml:space="preserve">sections of the </w:t>
      </w:r>
      <w:del w:id="7069" w:author="John Clevenger [2]" w:date="2022-06-15T16:14:00Z">
        <w:r w:rsidR="00C102FA" w:rsidDel="008D608F">
          <w:rPr>
            <w:i/>
          </w:rPr>
          <w:delText xml:space="preserve">Input </w:delText>
        </w:r>
      </w:del>
      <w:ins w:id="7070" w:author="John Clevenger [2]" w:date="2022-06-15T16:14:00Z">
        <w:r w:rsidR="008D608F">
          <w:rPr>
            <w:i/>
          </w:rPr>
          <w:t xml:space="preserve">Example YAML </w:t>
        </w:r>
      </w:ins>
      <w:r w:rsidR="00C102FA">
        <w:rPr>
          <w:i/>
        </w:rPr>
        <w:t>Files</w:t>
      </w:r>
      <w:del w:id="7071" w:author="John Clevenger [2]" w:date="2022-06-15T16:14:00Z">
        <w:r w:rsidR="00C102FA" w:rsidDel="008D608F">
          <w:rPr>
            <w:i/>
          </w:rPr>
          <w:delText xml:space="preserve"> </w:delText>
        </w:r>
      </w:del>
      <w:ins w:id="7072" w:author="John Clevenger [2]" w:date="2022-06-15T16:14:00Z">
        <w:r w:rsidR="008D608F">
          <w:rPr>
            <w:i/>
          </w:rPr>
          <w:t xml:space="preserve"> </w:t>
        </w:r>
        <w:r w:rsidR="008D608F">
          <w:rPr>
            <w:iCs/>
          </w:rPr>
          <w:t xml:space="preserve">specification given at </w:t>
        </w:r>
      </w:ins>
      <w:ins w:id="7073"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7074"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7075" w:author="John Clevenger [2]" w:date="2022-06-15T16:14:00Z">
        <w:r w:rsidR="00D06049" w:rsidDel="008D608F">
          <w:rPr>
            <w:rStyle w:val="Hyperlink"/>
          </w:rPr>
          <w:fldChar w:fldCharType="end"/>
        </w:r>
      </w:del>
      <w:r w:rsidR="00C102FA">
        <w:t xml:space="preserve">.  </w:t>
      </w:r>
      <w:r>
        <w:t xml:space="preserve"> (</w:t>
      </w:r>
      <w:del w:id="7076" w:author="John Clevenger [2]" w:date="2022-06-15T16:17:00Z">
        <w:r w:rsidDel="008D608F">
          <w:delText>The exceptions include that YAML import specifications for Default Clarification and Clarification Categories will be ignored in the current system (w</w:delText>
        </w:r>
      </w:del>
      <w:ins w:id="7077" w:author="John Clevenger [2]" w:date="2022-06-15T16:17:00Z">
        <w:r w:rsidR="008D608F">
          <w:t>W</w:t>
        </w:r>
      </w:ins>
      <w:r>
        <w:t xml:space="preserve">e’re working on </w:t>
      </w:r>
      <w:del w:id="7078" w:author="John Clevenger [2]" w:date="2022-06-15T16:17:00Z">
        <w:r w:rsidDel="008D608F">
          <w:delText>it…</w:delText>
        </w:r>
      </w:del>
      <w:ins w:id="7079" w:author="John Clevenger [2]" w:date="2022-06-15T16:17:00Z">
        <w:r w:rsidR="008D608F">
          <w:t>fixing the exceptions…</w:t>
        </w:r>
      </w:ins>
      <w:del w:id="7080" w:author="John Clevenger [2]" w:date="2022-06-15T16:17:00Z">
        <w:r w:rsidDel="008D608F">
          <w:delText>)</w:delText>
        </w:r>
      </w:del>
      <w:r w:rsidR="00E836E2">
        <w:t>)</w:t>
      </w:r>
      <w:del w:id="7081" w:author="John Clevenger [2]" w:date="2022-06-15T16:17:00Z">
        <w:r w:rsidR="00E836E2" w:rsidDel="008D608F">
          <w:delText>.</w:delText>
        </w:r>
      </w:del>
      <w:del w:id="7082"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7086"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7087"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7088"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7089" w:author="John Clevenger [2]" w:date="2022-06-17T12:28:00Z">
        <w:r w:rsidR="000A3976" w:rsidDel="00A72015">
          <w:delText xml:space="preserve">format of the </w:delText>
        </w:r>
      </w:del>
      <w:r w:rsidR="000A3976">
        <w:t xml:space="preserve">password file is </w:t>
      </w:r>
      <w:ins w:id="7090" w:author="John Clevenger [2]" w:date="2022-06-17T12:29:00Z">
        <w:r w:rsidR="00A72015">
          <w:t>a</w:t>
        </w:r>
      </w:ins>
      <w:ins w:id="7091" w:author="John Clevenger [2]" w:date="2022-06-17T12:28:00Z">
        <w:r w:rsidR="00A72015" w:rsidRPr="00A72015">
          <w:rPr>
            <w:rPrChange w:id="7092"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7093" w:author="John Clevenger [2]" w:date="2022-06-17T12:29:00Z">
        <w:r w:rsidR="00A72015">
          <w:t>1</w:t>
        </w:r>
      </w:ins>
      <w:ins w:id="7094" w:author="John Clevenger [2]" w:date="2022-06-17T12:28:00Z">
        <w:r w:rsidR="00A72015" w:rsidRPr="00A72015">
          <w:rPr>
            <w:rPrChange w:id="7095"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7096" w:author="John Clevenger [2]" w:date="2022-06-17T12:30:00Z">
        <w:r w:rsidR="00A72015">
          <w:t>must</w:t>
        </w:r>
      </w:ins>
      <w:ins w:id="7097" w:author="John Clevenger [2]" w:date="2022-06-17T12:28:00Z">
        <w:r w:rsidR="00A72015" w:rsidRPr="00A72015">
          <w:rPr>
            <w:rPrChange w:id="7098" w:author="John Clevenger [2]" w:date="2022-06-17T12:28:00Z">
              <w:rPr>
                <w:rFonts w:ascii="Arial" w:hAnsi="Arial" w:cs="Arial"/>
                <w:color w:val="202122"/>
                <w:sz w:val="21"/>
                <w:szCs w:val="21"/>
                <w:shd w:val="clear" w:color="auto" w:fill="FFFFFF"/>
              </w:rPr>
            </w:rPrChange>
          </w:rPr>
          <w:t xml:space="preserve"> be non-space printable ASCII characters (i.e, 0x21 to 0x7E inclusive)</w:t>
        </w:r>
      </w:ins>
      <w:ins w:id="7099" w:author="John Clevenger [2]" w:date="2022-06-17T12:30:00Z">
        <w:r w:rsidR="00A72015">
          <w:t xml:space="preserve">.  </w:t>
        </w:r>
      </w:ins>
      <w:del w:id="7100"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7101"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7102"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7103" w:author="John Clevenger [2]" w:date="2022-06-17T12:38:00Z"/>
        </w:rPr>
      </w:pPr>
      <w:r>
        <w:t xml:space="preserve">The settings described in the Defining Judging Type section can be defined in the </w:t>
      </w:r>
      <w:ins w:id="7104" w:author="John Clevenger [2]" w:date="2022-06-17T12:35:00Z">
        <w:r w:rsidR="00EF528F" w:rsidRPr="00EF528F">
          <w:rPr>
            <w:rFonts w:ascii="Arial" w:hAnsi="Arial" w:cs="Arial"/>
            <w:b/>
            <w:sz w:val="20"/>
            <w:szCs w:val="22"/>
            <w:rPrChange w:id="7105" w:author="John Clevenger [2]" w:date="2022-06-17T12:35:00Z">
              <w:rPr/>
            </w:rPrChange>
          </w:rPr>
          <w:t>contest.yaml</w:t>
        </w:r>
        <w:r w:rsidR="00EF528F">
          <w:t xml:space="preserve"> file (as global settings) and/or in the </w:t>
        </w:r>
      </w:ins>
      <w:r w:rsidRPr="00782C39">
        <w:rPr>
          <w:rFonts w:ascii="Arial" w:hAnsi="Arial" w:cs="Arial"/>
          <w:b/>
          <w:sz w:val="20"/>
          <w:szCs w:val="22"/>
          <w:rPrChange w:id="7106" w:author="john" w:date="2020-11-28T01:33:00Z">
            <w:rPr/>
          </w:rPrChange>
        </w:rPr>
        <w:t>problem.yaml</w:t>
      </w:r>
      <w:r>
        <w:t xml:space="preserve"> file for </w:t>
      </w:r>
      <w:del w:id="7107" w:author="John Clevenger [2]" w:date="2022-06-17T12:37:00Z">
        <w:r w:rsidDel="00EF528F">
          <w:delText xml:space="preserve">each </w:delText>
        </w:r>
      </w:del>
      <w:ins w:id="7108" w:author="John Clevenger [2]" w:date="2022-06-17T12:37:00Z">
        <w:r w:rsidR="00EF528F">
          <w:t xml:space="preserve">a </w:t>
        </w:r>
      </w:ins>
      <w:ins w:id="7109" w:author="John Clevenger [2]" w:date="2022-06-17T12:38:00Z">
        <w:r w:rsidR="00EF528F">
          <w:t>specific</w:t>
        </w:r>
      </w:ins>
      <w:ins w:id="7110" w:author="John Clevenger [2]" w:date="2022-06-17T12:37:00Z">
        <w:r w:rsidR="00EF528F">
          <w:t xml:space="preserve"> </w:t>
        </w:r>
      </w:ins>
      <w:r>
        <w:t xml:space="preserve">problem. </w:t>
      </w:r>
      <w:ins w:id="7111" w:author="John Clevenger [2]" w:date="2022-06-17T12:35:00Z">
        <w:r w:rsidR="00EF528F">
          <w:t xml:space="preserve"> Setting</w:t>
        </w:r>
      </w:ins>
      <w:ins w:id="7112" w:author="John Clevenger [2]" w:date="2022-06-17T12:38:00Z">
        <w:r w:rsidR="00EF528F">
          <w:t>s</w:t>
        </w:r>
      </w:ins>
      <w:ins w:id="7113" w:author="John Clevenger [2]" w:date="2022-06-17T12:35:00Z">
        <w:r w:rsidR="00EF528F">
          <w:t xml:space="preserve"> specified in a </w:t>
        </w:r>
        <w:r w:rsidR="00EF528F" w:rsidRPr="00EF528F">
          <w:rPr>
            <w:rFonts w:ascii="Arial" w:hAnsi="Arial" w:cs="Arial"/>
            <w:b/>
            <w:sz w:val="20"/>
            <w:szCs w:val="22"/>
            <w:rPrChange w:id="7114" w:author="John Clevenger [2]" w:date="2022-06-17T12:36:00Z">
              <w:rPr/>
            </w:rPrChange>
          </w:rPr>
          <w:t>problem.yaml</w:t>
        </w:r>
        <w:r w:rsidR="00EF528F">
          <w:t xml:space="preserve"> file override any global settin</w:t>
        </w:r>
      </w:ins>
      <w:ins w:id="7115" w:author="John Clevenger [2]" w:date="2022-06-17T12:36:00Z">
        <w:r w:rsidR="00EF528F">
          <w:t>gs for that problem</w:t>
        </w:r>
      </w:ins>
      <w:del w:id="7116" w:author="John Clevenger [2]" w:date="2022-06-17T12:35:00Z">
        <w:r w:rsidDel="00EF528F">
          <w:delText xml:space="preserve">  </w:delText>
        </w:r>
      </w:del>
      <w:del w:id="7117" w:author="John Clevenger [2]" w:date="2022-06-17T12:36:00Z">
        <w:r w:rsidDel="00EF528F">
          <w:delText xml:space="preserve"> </w:delText>
        </w:r>
      </w:del>
      <w:del w:id="7118"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7119" w:author="John Clevenger [2]" w:date="2022-06-17T12:35:00Z">
        <w:r w:rsidR="00FE3AD6" w:rsidDel="00EF528F">
          <w:rPr>
            <w:rStyle w:val="Hyperlink"/>
          </w:rPr>
          <w:fldChar w:fldCharType="end"/>
        </w:r>
      </w:del>
      <w:ins w:id="7120" w:author="John Clevenger [2]" w:date="2022-06-15T16:21:00Z">
        <w:r w:rsidR="005D0C56">
          <w:t>.</w:t>
        </w:r>
      </w:ins>
      <w:ins w:id="7121" w:author="John Clevenger [2]" w:date="2022-06-17T12:36:00Z">
        <w:r w:rsidR="00EF528F">
          <w:t xml:space="preserve"> For example, the following might appear in either </w:t>
        </w:r>
        <w:r w:rsidR="00EF528F" w:rsidRPr="00EF528F">
          <w:rPr>
            <w:rFonts w:ascii="Arial" w:hAnsi="Arial" w:cs="Arial"/>
            <w:b/>
            <w:sz w:val="20"/>
            <w:szCs w:val="22"/>
            <w:rPrChange w:id="7122" w:author="John Clevenger [2]" w:date="2022-06-17T12:36:00Z">
              <w:rPr/>
            </w:rPrChange>
          </w:rPr>
          <w:t>contest.yaml</w:t>
        </w:r>
        <w:r w:rsidR="00EF528F">
          <w:t xml:space="preserve"> or a specific </w:t>
        </w:r>
        <w:r w:rsidR="00EF528F" w:rsidRPr="00EF528F">
          <w:rPr>
            <w:rFonts w:ascii="Arial" w:hAnsi="Arial" w:cs="Arial"/>
            <w:b/>
            <w:sz w:val="20"/>
            <w:szCs w:val="22"/>
            <w:rPrChange w:id="7123" w:author="John Clevenger [2]" w:date="2022-06-17T12:37:00Z">
              <w:rPr/>
            </w:rPrChange>
          </w:rPr>
          <w:t>problem.yaml</w:t>
        </w:r>
        <w:r w:rsidR="00EF528F">
          <w:t xml:space="preserve"> file:</w:t>
        </w:r>
      </w:ins>
      <w:del w:id="7124"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7125"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26" w:author="John Clevenger [2]" w:date="2022-06-17T12:37:00Z"/>
          <w:rFonts w:ascii="Courier New" w:hAnsi="Courier New" w:cs="Courier New"/>
          <w:color w:val="000000"/>
          <w:sz w:val="21"/>
          <w:szCs w:val="21"/>
        </w:rPr>
      </w:pPr>
      <w:ins w:id="7127"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28" w:author="John Clevenger [2]" w:date="2022-06-17T12:37:00Z"/>
          <w:rFonts w:ascii="Courier New" w:hAnsi="Courier New" w:cs="Courier New"/>
          <w:color w:val="000000"/>
          <w:sz w:val="21"/>
          <w:szCs w:val="21"/>
        </w:rPr>
      </w:pPr>
      <w:ins w:id="7129"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30" w:author="John Clevenger [2]" w:date="2022-06-17T12:37:00Z"/>
          <w:rFonts w:ascii="Courier New" w:hAnsi="Courier New" w:cs="Courier New"/>
          <w:color w:val="000000"/>
          <w:sz w:val="21"/>
          <w:szCs w:val="21"/>
        </w:rPr>
      </w:pPr>
      <w:ins w:id="7131"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32" w:author="John Clevenger [2]" w:date="2022-06-17T12:37:00Z"/>
          <w:rFonts w:ascii="Courier New" w:hAnsi="Courier New" w:cs="Courier New"/>
          <w:color w:val="000000"/>
          <w:sz w:val="21"/>
          <w:szCs w:val="21"/>
        </w:rPr>
      </w:pPr>
      <w:ins w:id="7133"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7134" w:author="John Clevenger [2]" w:date="2022-06-17T12:37:00Z"/>
          <w:rPrChange w:id="7135" w:author="John Clevenger [2]" w:date="2022-06-17T12:39:00Z">
            <w:rPr>
              <w:ins w:id="7136" w:author="John Clevenger [2]" w:date="2022-06-17T12:37:00Z"/>
              <w:rFonts w:ascii="Arial" w:hAnsi="Arial" w:cs="Arial"/>
              <w:color w:val="202122"/>
              <w:sz w:val="21"/>
              <w:szCs w:val="21"/>
            </w:rPr>
          </w:rPrChange>
        </w:rPr>
      </w:pPr>
      <w:ins w:id="7137" w:author="John Clevenger [2]" w:date="2022-06-17T12:39:00Z">
        <w:r w:rsidRPr="00EF528F">
          <w:rPr>
            <w:rPrChange w:id="7138" w:author="John Clevenger [2]" w:date="2022-06-17T12:39:00Z">
              <w:rPr>
                <w:rFonts w:ascii="Arial" w:hAnsi="Arial" w:cs="Arial"/>
                <w:color w:val="202122"/>
                <w:sz w:val="21"/>
                <w:szCs w:val="21"/>
              </w:rPr>
            </w:rPrChange>
          </w:rPr>
          <w:t>A</w:t>
        </w:r>
      </w:ins>
      <w:ins w:id="7139" w:author="John Clevenger [2]" w:date="2022-06-17T12:37:00Z">
        <w:r w:rsidRPr="00EF528F">
          <w:rPr>
            <w:rPrChange w:id="7140" w:author="John Clevenger [2]" w:date="2022-06-17T12:39:00Z">
              <w:rPr>
                <w:rFonts w:ascii="Arial" w:hAnsi="Arial" w:cs="Arial"/>
                <w:color w:val="202122"/>
                <w:sz w:val="21"/>
                <w:szCs w:val="21"/>
              </w:rPr>
            </w:rPrChange>
          </w:rPr>
          <w:t xml:space="preserve">cceptable values for each setting </w:t>
        </w:r>
      </w:ins>
      <w:ins w:id="7141" w:author="John Clevenger [2]" w:date="2022-06-17T12:40:00Z">
        <w:r w:rsidRPr="00EF528F">
          <w:t>are</w:t>
        </w:r>
      </w:ins>
      <w:ins w:id="7142" w:author="John Clevenger [2]" w:date="2022-06-17T12:37:00Z">
        <w:r w:rsidRPr="00EF528F">
          <w:rPr>
            <w:rPrChange w:id="714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44" w:author="John Clevenger [2]" w:date="2022-06-17T12:40:00Z">
              <w:rPr>
                <w:rFonts w:ascii="Arial" w:hAnsi="Arial" w:cs="Arial"/>
                <w:color w:val="202122"/>
                <w:sz w:val="21"/>
                <w:szCs w:val="21"/>
              </w:rPr>
            </w:rPrChange>
          </w:rPr>
          <w:t>true</w:t>
        </w:r>
        <w:r w:rsidRPr="00EF528F">
          <w:rPr>
            <w:rPrChange w:id="7145"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46" w:author="John Clevenger [2]" w:date="2022-06-17T12:40:00Z">
              <w:rPr>
                <w:rFonts w:ascii="Arial" w:hAnsi="Arial" w:cs="Arial"/>
                <w:color w:val="202122"/>
                <w:sz w:val="21"/>
                <w:szCs w:val="21"/>
              </w:rPr>
            </w:rPrChange>
          </w:rPr>
          <w:t>false</w:t>
        </w:r>
        <w:r w:rsidRPr="00EF528F">
          <w:rPr>
            <w:rPrChange w:id="7147"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48" w:author="John Clevenger [2]" w:date="2022-06-17T12:40:00Z">
              <w:rPr>
                <w:rFonts w:ascii="Arial" w:hAnsi="Arial" w:cs="Arial"/>
                <w:color w:val="202122"/>
                <w:sz w:val="21"/>
                <w:szCs w:val="21"/>
              </w:rPr>
            </w:rPrChange>
          </w:rPr>
          <w:t>yes</w:t>
        </w:r>
        <w:r w:rsidRPr="00EF528F">
          <w:rPr>
            <w:rPrChange w:id="7149"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7150" w:author="John Clevenger [2]" w:date="2022-06-17T12:40:00Z">
              <w:rPr>
                <w:rFonts w:ascii="Arial" w:hAnsi="Arial" w:cs="Arial"/>
                <w:color w:val="202122"/>
                <w:sz w:val="21"/>
                <w:szCs w:val="21"/>
              </w:rPr>
            </w:rPrChange>
          </w:rPr>
          <w:t>no</w:t>
        </w:r>
        <w:r w:rsidRPr="00EF528F">
          <w:rPr>
            <w:rPrChange w:id="7151"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7152" w:author="John Clevenger [2]" w:date="2022-06-17T12:37:00Z"/>
          <w:rPrChange w:id="7153" w:author="John Clevenger [2]" w:date="2022-06-17T12:39:00Z">
            <w:rPr>
              <w:ins w:id="7154" w:author="John Clevenger [2]" w:date="2022-06-17T12:37:00Z"/>
              <w:rFonts w:ascii="Arial" w:hAnsi="Arial" w:cs="Arial"/>
              <w:color w:val="202122"/>
              <w:sz w:val="21"/>
              <w:szCs w:val="21"/>
            </w:rPr>
          </w:rPrChange>
        </w:rPr>
      </w:pPr>
      <w:ins w:id="7155" w:author="John Clevenger [2]" w:date="2022-06-17T12:39:00Z">
        <w:r>
          <w:t>Note:  b</w:t>
        </w:r>
      </w:ins>
      <w:ins w:id="7156" w:author="John Clevenger [2]" w:date="2022-06-17T12:37:00Z">
        <w:r w:rsidRPr="00EF528F">
          <w:rPr>
            <w:rPrChange w:id="7157" w:author="John Clevenger [2]" w:date="2022-06-17T12:39:00Z">
              <w:rPr>
                <w:rFonts w:ascii="Arial" w:hAnsi="Arial" w:cs="Arial"/>
                <w:color w:val="202122"/>
                <w:sz w:val="21"/>
                <w:szCs w:val="21"/>
              </w:rPr>
            </w:rPrChange>
          </w:rPr>
          <w:t>y default</w:t>
        </w:r>
      </w:ins>
      <w:ins w:id="7158" w:author="John Clevenger [2]" w:date="2022-06-17T12:39:00Z">
        <w:r>
          <w:t>,</w:t>
        </w:r>
      </w:ins>
      <w:ins w:id="7159" w:author="John Clevenger [2]" w:date="2022-06-17T12:37:00Z">
        <w:r w:rsidRPr="00EF528F">
          <w:rPr>
            <w:rPrChange w:id="7160"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7161"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7162"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7163" w:author="John Clevenger [2]" w:date="2022-06-22T15:06:00Z"/>
        </w:rPr>
      </w:pPr>
    </w:p>
    <w:p w14:paraId="539EFA31" w14:textId="54AD592B" w:rsidR="00546A6F" w:rsidRPr="00293ABF" w:rsidRDefault="00546A6F" w:rsidP="00745A61">
      <w:pPr>
        <w:keepLines/>
        <w:spacing w:before="120"/>
        <w:ind w:firstLine="720"/>
        <w:jc w:val="both"/>
      </w:pPr>
      <w:ins w:id="7164"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7165" w:author="John Clevenger [2]" w:date="2022-06-22T15:08:00Z">
        <w:r>
          <w:t>requires that Contest Data Package</w:t>
        </w:r>
      </w:ins>
      <w:ins w:id="7166"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7167" w:author="John Clevenger [2]" w:date="2022-06-22T15:10:00Z">
              <w:rPr/>
            </w:rPrChange>
          </w:rPr>
          <w:t>s</w:t>
        </w:r>
      </w:ins>
      <w:ins w:id="7168" w:author="John Clevenger [2]" w:date="2022-06-22T15:10:00Z">
        <w:r w:rsidR="00293ABF" w:rsidRPr="00293ABF">
          <w:rPr>
            <w:rFonts w:ascii="Courier New" w:hAnsi="Courier New" w:cs="Courier New"/>
            <w:b/>
            <w:sz w:val="20"/>
            <w:rPrChange w:id="7169" w:author="John Clevenger [2]" w:date="2022-06-22T15:10:00Z">
              <w:rPr/>
            </w:rPrChange>
          </w:rPr>
          <w:t>ample</w:t>
        </w:r>
        <w:r w:rsidR="00293ABF">
          <w:t xml:space="preserve"> and </w:t>
        </w:r>
        <w:r w:rsidR="00293ABF" w:rsidRPr="00293ABF">
          <w:rPr>
            <w:rFonts w:ascii="Courier New" w:hAnsi="Courier New" w:cs="Courier New"/>
            <w:b/>
            <w:sz w:val="20"/>
            <w:rPrChange w:id="7170" w:author="John Clevenger [2]" w:date="2022-06-22T15:10:00Z">
              <w:rPr/>
            </w:rPrChange>
          </w:rPr>
          <w:t>secret</w:t>
        </w:r>
        <w:r w:rsidR="00293ABF">
          <w:t xml:space="preserve"> folders for test case data for each problem.  On the other hand, PC2 </w:t>
        </w:r>
      </w:ins>
      <w:ins w:id="7171"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7172" w:author="John Clevenger [2]" w:date="2022-06-22T15:11:00Z">
              <w:rPr/>
            </w:rPrChange>
          </w:rPr>
          <w:t>Merging CLICS Sample/Secret Data Files</w:t>
        </w:r>
      </w:ins>
      <w:ins w:id="7173"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7174" w:author="John Clevenger" w:date="2023-11-18T16:45:00Z"/>
          <w:rFonts w:ascii="Arial" w:hAnsi="Arial" w:cs="Arial"/>
          <w:b/>
          <w:bCs/>
          <w:sz w:val="28"/>
          <w:szCs w:val="28"/>
          <w:u w:val="single"/>
        </w:rPr>
      </w:pPr>
      <w:bookmarkStart w:id="7175" w:name="_Toc261788224"/>
      <w:bookmarkStart w:id="7176" w:name="_Toc274153616"/>
      <w:bookmarkStart w:id="7177" w:name="_Toc274153752"/>
      <w:bookmarkStart w:id="7178" w:name="_Toc274154079"/>
      <w:ins w:id="7179"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7180" w:author="John Clevenger" w:date="2023-11-19T16:49:00Z"/>
          <w:rFonts w:cs="Arial"/>
          <w:bCs/>
          <w:szCs w:val="28"/>
          <w:rPrChange w:id="7181" w:author="John Clevenger" w:date="2023-11-19T16:49:00Z">
            <w:rPr>
              <w:ins w:id="7182" w:author="John Clevenger" w:date="2023-11-19T16:49:00Z"/>
              <w:rFonts w:ascii="Arial" w:hAnsi="Arial" w:cs="Arial"/>
              <w:b/>
              <w:bCs/>
              <w:sz w:val="28"/>
              <w:szCs w:val="28"/>
              <w:u w:val="single"/>
            </w:rPr>
          </w:rPrChange>
        </w:rPr>
      </w:pPr>
      <w:bookmarkStart w:id="7183" w:name="_Toc151723975"/>
      <w:r w:rsidRPr="002D5D40">
        <w:rPr>
          <w:rFonts w:ascii="Arial" w:hAnsi="Arial" w:cs="Arial"/>
          <w:b/>
          <w:bCs/>
          <w:sz w:val="28"/>
          <w:szCs w:val="28"/>
          <w:u w:val="single"/>
          <w:rPrChange w:id="7184" w:author="John Clevenger" w:date="2023-11-18T16:38:00Z">
            <w:rPr>
              <w:rFonts w:ascii="Arial" w:hAnsi="Arial"/>
              <w:b/>
              <w:kern w:val="28"/>
              <w:sz w:val="28"/>
              <w:u w:val="single"/>
            </w:rPr>
          </w:rPrChange>
        </w:rPr>
        <w:lastRenderedPageBreak/>
        <w:t>Starting the Contest</w:t>
      </w:r>
      <w:bookmarkEnd w:id="7175"/>
      <w:bookmarkEnd w:id="7176"/>
      <w:bookmarkEnd w:id="7177"/>
      <w:bookmarkEnd w:id="7178"/>
      <w:bookmarkEnd w:id="7183"/>
    </w:p>
    <w:p w14:paraId="7DC8FCA6" w14:textId="77777777" w:rsidR="007D3139" w:rsidRPr="007D3139" w:rsidRDefault="007D3139">
      <w:pPr>
        <w:outlineLvl w:val="0"/>
        <w:rPr>
          <w:rFonts w:cs="Arial"/>
          <w:bCs/>
          <w:szCs w:val="28"/>
        </w:rPr>
        <w:pPrChange w:id="7185"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7186" w:author="John Clevenger" w:date="2023-11-19T12:24:00Z">
          <w:pPr>
            <w:pStyle w:val="Heading2"/>
          </w:pPr>
        </w:pPrChange>
      </w:pPr>
      <w:bookmarkStart w:id="7187" w:name="_Toc261788225"/>
      <w:bookmarkStart w:id="7188" w:name="_Toc274153617"/>
      <w:bookmarkStart w:id="7189" w:name="_Toc274153753"/>
      <w:bookmarkStart w:id="7190" w:name="_Toc274154080"/>
      <w:bookmarkStart w:id="7191" w:name="_Toc151723976"/>
      <w:r w:rsidRPr="00757247">
        <w:rPr>
          <w:rFonts w:ascii="Arial" w:hAnsi="Arial" w:cs="Arial"/>
          <w:b/>
          <w:bCs/>
          <w:sz w:val="26"/>
          <w:szCs w:val="26"/>
          <w:u w:val="single"/>
          <w:rPrChange w:id="7192" w:author="John Clevenger" w:date="2023-11-19T12:24:00Z">
            <w:rPr/>
          </w:rPrChange>
        </w:rPr>
        <w:t>Clock Control</w:t>
      </w:r>
      <w:bookmarkEnd w:id="7187"/>
      <w:bookmarkEnd w:id="7188"/>
      <w:bookmarkEnd w:id="7189"/>
      <w:bookmarkEnd w:id="7190"/>
      <w:bookmarkEnd w:id="7191"/>
    </w:p>
    <w:p w14:paraId="168FA19E" w14:textId="77777777" w:rsidR="008400C2" w:rsidRDefault="00481474">
      <w:pPr>
        <w:keepNext/>
        <w:spacing w:before="240"/>
        <w:ind w:firstLine="720"/>
        <w:jc w:val="both"/>
        <w:rPr>
          <w:ins w:id="7193" w:author="John Clevenger" w:date="2023-11-19T16:49:00Z"/>
        </w:rPr>
      </w:pPr>
      <w:r>
        <w:t>Once the contest has been</w:t>
      </w:r>
      <w:del w:id="7194"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7195" w:author="John Clevenger" w:date="2023-11-19T12:26:00Z">
          <w:pPr>
            <w:pStyle w:val="Heading3"/>
          </w:pPr>
        </w:pPrChange>
      </w:pPr>
      <w:bookmarkStart w:id="7196" w:name="_Toc151723977"/>
      <w:r w:rsidRPr="00456646">
        <w:rPr>
          <w:rFonts w:ascii="Arial" w:hAnsi="Arial" w:cs="Arial"/>
          <w:b/>
          <w:bCs/>
          <w:szCs w:val="24"/>
          <w:u w:val="single"/>
          <w:rPrChange w:id="7197" w:author="John Clevenger" w:date="2023-11-19T12:26:00Z">
            <w:rPr/>
          </w:rPrChange>
        </w:rPr>
        <w:t>Starting the Contest Manually</w:t>
      </w:r>
      <w:bookmarkEnd w:id="7196"/>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7199" w:author="John Clevenger [2]" w:date="2022-06-15T16:23:00Z">
        <w:r w:rsidDel="000517A3">
          <w:delText>that 15 minutes</w:delText>
        </w:r>
      </w:del>
      <w:ins w:id="7200"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7201"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7202" w:author="John Clevenger" w:date="2023-11-19T12:26:00Z">
          <w:pPr>
            <w:pStyle w:val="Heading3"/>
          </w:pPr>
        </w:pPrChange>
      </w:pPr>
      <w:bookmarkStart w:id="7203" w:name="_Toc151723978"/>
      <w:r w:rsidRPr="00456646">
        <w:rPr>
          <w:rFonts w:ascii="Arial" w:hAnsi="Arial" w:cs="Arial"/>
          <w:b/>
          <w:bCs/>
          <w:szCs w:val="24"/>
          <w:u w:val="single"/>
          <w:rPrChange w:id="7204" w:author="John Clevenger" w:date="2023-11-19T12:26:00Z">
            <w:rPr/>
          </w:rPrChange>
        </w:rPr>
        <w:t>Starting the Contest Automatically</w:t>
      </w:r>
      <w:bookmarkEnd w:id="7203"/>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7205" w:author="John Clevenger [2]" w:date="2022-06-22T18:42:00Z">
        <w:r w:rsidR="00175942" w:rsidDel="000D56AC">
          <w:delText>similar to</w:delText>
        </w:r>
      </w:del>
      <w:ins w:id="7206"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35712" behindDoc="0" locked="0" layoutInCell="1" allowOverlap="1" wp14:anchorId="5F60B2F4" wp14:editId="374C97C2">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7207"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7208"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7209" w:author="John Clevenger" w:date="2023-11-19T16:50:00Z">
          <w:pPr>
            <w:pStyle w:val="Heading2"/>
          </w:pPr>
        </w:pPrChange>
      </w:pPr>
      <w:bookmarkStart w:id="7210" w:name="_Toc151723979"/>
      <w:bookmarkStart w:id="7211" w:name="_Toc261788226"/>
      <w:bookmarkStart w:id="7212" w:name="_Toc274153618"/>
      <w:bookmarkStart w:id="7213" w:name="_Toc274153754"/>
      <w:bookmarkStart w:id="7214" w:name="_Toc274154081"/>
      <w:r w:rsidRPr="00456646">
        <w:rPr>
          <w:rFonts w:ascii="Arial" w:hAnsi="Arial" w:cs="Arial"/>
          <w:b/>
          <w:bCs/>
          <w:sz w:val="26"/>
          <w:szCs w:val="26"/>
          <w:u w:val="single"/>
          <w:rPrChange w:id="7215" w:author="John Clevenger" w:date="2023-11-19T12:27:00Z">
            <w:rPr/>
          </w:rPrChange>
        </w:rPr>
        <w:t>Contest Length</w:t>
      </w:r>
      <w:bookmarkEnd w:id="7210"/>
    </w:p>
    <w:bookmarkEnd w:id="7211"/>
    <w:bookmarkEnd w:id="7212"/>
    <w:bookmarkEnd w:id="7213"/>
    <w:bookmarkEnd w:id="7214"/>
    <w:p w14:paraId="0EF7656F" w14:textId="77777777" w:rsidR="00481474" w:rsidRDefault="00481474">
      <w:pPr>
        <w:pStyle w:val="Normal-Justified"/>
        <w:spacing w:before="240"/>
        <w:pPrChange w:id="7216"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5952" behindDoc="0" locked="0" layoutInCell="1" allowOverlap="1" wp14:anchorId="6ACA8ED0" wp14:editId="3D6514A9">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7217"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7218" w:author="John Clevenger" w:date="2023-11-19T12:27:00Z">
          <w:pPr>
            <w:pStyle w:val="Heading2"/>
          </w:pPr>
        </w:pPrChange>
      </w:pPr>
      <w:bookmarkStart w:id="7219" w:name="_Toc261788227"/>
      <w:bookmarkStart w:id="7220" w:name="_Toc274153619"/>
      <w:bookmarkStart w:id="7221" w:name="_Toc274153755"/>
      <w:bookmarkStart w:id="7222" w:name="_Toc274154082"/>
      <w:bookmarkStart w:id="7223" w:name="_Toc151723980"/>
      <w:r w:rsidRPr="00456646">
        <w:rPr>
          <w:rFonts w:ascii="Arial" w:hAnsi="Arial" w:cs="Arial"/>
          <w:b/>
          <w:bCs/>
          <w:sz w:val="26"/>
          <w:szCs w:val="26"/>
          <w:u w:val="single"/>
          <w:rPrChange w:id="7224" w:author="John Clevenger" w:date="2023-11-19T12:27:00Z">
            <w:rPr/>
          </w:rPrChange>
        </w:rPr>
        <w:t>Multi-Site Clock Control</w:t>
      </w:r>
      <w:bookmarkEnd w:id="7219"/>
      <w:bookmarkEnd w:id="7220"/>
      <w:bookmarkEnd w:id="7221"/>
      <w:bookmarkEnd w:id="7222"/>
      <w:bookmarkEnd w:id="7223"/>
    </w:p>
    <w:p w14:paraId="2E647DCB" w14:textId="77777777" w:rsidR="00481474" w:rsidRDefault="00481474">
      <w:pPr>
        <w:pStyle w:val="Normal-Justified"/>
        <w:spacing w:before="240"/>
        <w:pPrChange w:id="7225"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7226"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7227"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7228" w:author="John Clevenger" w:date="2023-11-19T12:28:00Z">
          <w:pPr>
            <w:pStyle w:val="Heading2"/>
          </w:pPr>
        </w:pPrChange>
      </w:pPr>
      <w:bookmarkStart w:id="7229" w:name="_Toc151723981"/>
      <w:bookmarkStart w:id="7230" w:name="_Toc261788228"/>
      <w:bookmarkStart w:id="7231" w:name="_Toc274153620"/>
      <w:bookmarkStart w:id="7232" w:name="_Toc274153756"/>
      <w:bookmarkStart w:id="7233" w:name="_Toc274154083"/>
      <w:r w:rsidRPr="00456646">
        <w:rPr>
          <w:rFonts w:ascii="Arial" w:hAnsi="Arial" w:cs="Arial"/>
          <w:b/>
          <w:bCs/>
          <w:sz w:val="26"/>
          <w:szCs w:val="26"/>
          <w:u w:val="single"/>
          <w:rPrChange w:id="7234" w:author="John Clevenger" w:date="2023-11-19T12:28:00Z">
            <w:rPr/>
          </w:rPrChange>
        </w:rPr>
        <w:t>Practice Sessions:  Resetting A Contest</w:t>
      </w:r>
      <w:bookmarkEnd w:id="7229"/>
      <w:r w:rsidR="002B17FA" w:rsidRPr="00456646">
        <w:rPr>
          <w:rFonts w:ascii="Arial" w:hAnsi="Arial" w:cs="Arial"/>
          <w:b/>
          <w:bCs/>
          <w:sz w:val="26"/>
          <w:szCs w:val="26"/>
          <w:u w:val="single"/>
          <w:rPrChange w:id="7235" w:author="John Clevenger" w:date="2023-11-19T12:28:00Z">
            <w:rPr/>
          </w:rPrChange>
        </w:rPr>
        <w:t xml:space="preserve"> </w:t>
      </w:r>
      <w:bookmarkEnd w:id="7230"/>
      <w:bookmarkEnd w:id="7231"/>
      <w:bookmarkEnd w:id="7232"/>
      <w:bookmarkEnd w:id="7233"/>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7236" w:author="John Clevenger" w:date="2023-11-18T16:46:00Z"/>
          <w:rFonts w:ascii="Arial" w:hAnsi="Arial" w:cs="Arial"/>
          <w:b/>
          <w:bCs/>
          <w:sz w:val="28"/>
          <w:szCs w:val="28"/>
          <w:u w:val="single"/>
        </w:rPr>
      </w:pPr>
      <w:bookmarkStart w:id="7237" w:name="_Toc261788229"/>
      <w:bookmarkStart w:id="7238" w:name="_Toc274153621"/>
      <w:bookmarkStart w:id="7239" w:name="_Toc274153757"/>
      <w:bookmarkStart w:id="7240" w:name="_Toc274154084"/>
      <w:ins w:id="7241"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7242" w:author="John Clevenger" w:date="2023-11-19T13:03:00Z"/>
          <w:rFonts w:ascii="Arial" w:hAnsi="Arial" w:cs="Arial"/>
          <w:b/>
          <w:bCs/>
          <w:sz w:val="28"/>
          <w:szCs w:val="28"/>
          <w:u w:val="single"/>
        </w:rPr>
      </w:pPr>
      <w:bookmarkStart w:id="7243" w:name="_Toc151723982"/>
      <w:r w:rsidRPr="002D5D40">
        <w:rPr>
          <w:rFonts w:ascii="Arial" w:hAnsi="Arial" w:cs="Arial"/>
          <w:b/>
          <w:bCs/>
          <w:sz w:val="28"/>
          <w:szCs w:val="28"/>
          <w:u w:val="single"/>
          <w:rPrChange w:id="7244" w:author="John Clevenger" w:date="2023-11-18T16:39:00Z">
            <w:rPr/>
          </w:rPrChange>
        </w:rPr>
        <w:lastRenderedPageBreak/>
        <w:t>Monitoring Contest Status</w:t>
      </w:r>
      <w:bookmarkEnd w:id="7237"/>
      <w:bookmarkEnd w:id="7238"/>
      <w:bookmarkEnd w:id="7239"/>
      <w:bookmarkEnd w:id="7240"/>
      <w:bookmarkEnd w:id="7243"/>
    </w:p>
    <w:p w14:paraId="2D513808" w14:textId="77777777" w:rsidR="002F2961" w:rsidRPr="007D3139" w:rsidRDefault="002F2961">
      <w:pPr>
        <w:outlineLvl w:val="0"/>
        <w:rPr>
          <w:rFonts w:cs="Arial"/>
          <w:bCs/>
          <w:szCs w:val="28"/>
        </w:rPr>
        <w:pPrChange w:id="7245"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7246" w:author="John Clevenger" w:date="2023-11-19T12:29:00Z">
          <w:pPr>
            <w:pStyle w:val="Heading2"/>
          </w:pPr>
        </w:pPrChange>
      </w:pPr>
      <w:bookmarkStart w:id="7247" w:name="_Toc261788230"/>
      <w:bookmarkStart w:id="7248" w:name="_Toc274153622"/>
      <w:bookmarkStart w:id="7249" w:name="_Toc274153758"/>
      <w:bookmarkStart w:id="7250" w:name="_Toc274154085"/>
      <w:bookmarkStart w:id="7251" w:name="_Toc151723983"/>
      <w:r w:rsidRPr="00456646">
        <w:rPr>
          <w:rFonts w:ascii="Arial" w:hAnsi="Arial" w:cs="Arial"/>
          <w:b/>
          <w:bCs/>
          <w:sz w:val="26"/>
          <w:szCs w:val="26"/>
          <w:u w:val="single"/>
          <w:rPrChange w:id="7252" w:author="John Clevenger" w:date="2023-11-19T12:29:00Z">
            <w:rPr/>
          </w:rPrChange>
        </w:rPr>
        <w:t>Team Startup Status</w:t>
      </w:r>
      <w:bookmarkEnd w:id="7247"/>
      <w:bookmarkEnd w:id="7248"/>
      <w:bookmarkEnd w:id="7249"/>
      <w:bookmarkEnd w:id="7250"/>
      <w:bookmarkEnd w:id="7251"/>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7253"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7254"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7255" w:author="John Clevenger" w:date="2023-11-19T16:54:00Z">
          <w:pPr>
            <w:pStyle w:val="Heading2"/>
          </w:pPr>
        </w:pPrChange>
      </w:pPr>
      <w:bookmarkStart w:id="7256" w:name="_Toc261788231"/>
      <w:bookmarkStart w:id="7257" w:name="_Toc274153623"/>
      <w:bookmarkStart w:id="7258" w:name="_Toc274153759"/>
      <w:bookmarkStart w:id="7259" w:name="_Toc274154086"/>
      <w:bookmarkStart w:id="7260" w:name="_Toc151723984"/>
      <w:r w:rsidRPr="00456646">
        <w:rPr>
          <w:rFonts w:ascii="Arial" w:hAnsi="Arial" w:cs="Arial"/>
          <w:b/>
          <w:bCs/>
          <w:sz w:val="26"/>
          <w:szCs w:val="26"/>
          <w:u w:val="single"/>
          <w:rPrChange w:id="7261" w:author="John Clevenger" w:date="2023-11-19T12:29:00Z">
            <w:rPr/>
          </w:rPrChange>
        </w:rPr>
        <w:lastRenderedPageBreak/>
        <w:t>The Runs Display</w:t>
      </w:r>
      <w:bookmarkEnd w:id="7256"/>
      <w:bookmarkEnd w:id="7257"/>
      <w:bookmarkEnd w:id="7258"/>
      <w:bookmarkEnd w:id="7259"/>
      <w:bookmarkEnd w:id="7260"/>
    </w:p>
    <w:p w14:paraId="127CCC3F" w14:textId="77777777" w:rsidR="00481474" w:rsidRDefault="00481474">
      <w:pPr>
        <w:pStyle w:val="Heading7"/>
        <w:keepNext w:val="0"/>
        <w:keepLines/>
        <w:spacing w:before="240"/>
        <w:ind w:firstLine="576"/>
        <w:pPrChange w:id="7262"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7263"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7264" w:author="John Clevenger [2]" w:date="2022-06-15T16:26:00Z">
        <w:r w:rsidDel="000517A3">
          <w:delText>a number of</w:delText>
        </w:r>
      </w:del>
      <w:ins w:id="7265"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7266"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7267" w:author="John Clevenger" w:date="2023-11-19T12:30:00Z">
          <w:pPr>
            <w:pStyle w:val="Heading2"/>
          </w:pPr>
        </w:pPrChange>
      </w:pPr>
      <w:bookmarkStart w:id="7268" w:name="_Toc261788232"/>
      <w:bookmarkStart w:id="7269" w:name="_Toc274153624"/>
      <w:bookmarkStart w:id="7270" w:name="_Toc274153760"/>
      <w:bookmarkStart w:id="7271" w:name="_Toc274154087"/>
      <w:bookmarkStart w:id="7272" w:name="_Toc151723985"/>
      <w:r w:rsidRPr="00456646">
        <w:rPr>
          <w:rFonts w:ascii="Arial" w:hAnsi="Arial" w:cs="Arial"/>
          <w:b/>
          <w:bCs/>
          <w:sz w:val="26"/>
          <w:szCs w:val="26"/>
          <w:u w:val="single"/>
          <w:rPrChange w:id="7273" w:author="John Clevenger" w:date="2023-11-19T12:30:00Z">
            <w:rPr/>
          </w:rPrChange>
        </w:rPr>
        <w:t>Editing Runs</w:t>
      </w:r>
      <w:bookmarkEnd w:id="7268"/>
      <w:bookmarkEnd w:id="7269"/>
      <w:bookmarkEnd w:id="7270"/>
      <w:bookmarkEnd w:id="7271"/>
      <w:bookmarkEnd w:id="7272"/>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7274" w:author="John Clevenger [2]" w:date="2022-06-22T18:46:00Z">
        <w:r>
          <w:rPr>
            <w:noProof/>
          </w:rPr>
          <w:drawing>
            <wp:anchor distT="0" distB="0" distL="114300" distR="114300" simplePos="0" relativeHeight="251744256" behindDoc="0" locked="0" layoutInCell="1" allowOverlap="1" wp14:anchorId="235CA4AE" wp14:editId="377BE75E">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7275" w:author="John Clevenger [2]" w:date="2022-06-22T18:46:00Z"/>
        </w:rPr>
      </w:pPr>
    </w:p>
    <w:p w14:paraId="0244D729" w14:textId="5EEEC55A" w:rsidR="006E5AAC" w:rsidDel="000612D4" w:rsidRDefault="00A92296" w:rsidP="00030E22">
      <w:pPr>
        <w:ind w:firstLine="720"/>
        <w:rPr>
          <w:del w:id="7276" w:author="John Clevenger [2]" w:date="2022-06-22T18:46:00Z"/>
          <w:noProof/>
          <w:sz w:val="20"/>
        </w:rPr>
      </w:pPr>
      <w:del w:id="7277"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7278"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7279" w:author="John Clevenger [2]" w:date="2022-06-22T18:47:00Z">
        <w:r w:rsidR="000612D4">
          <w:t xml:space="preserve">“Status”, “Elapsed”, “Judgment”, </w:t>
        </w:r>
      </w:ins>
      <w:r w:rsidR="00481474">
        <w:t xml:space="preserve">“Problem”, </w:t>
      </w:r>
      <w:ins w:id="7280" w:author="John Clevenger [2]" w:date="2022-06-22T18:47:00Z">
        <w:r w:rsidR="000612D4">
          <w:t>and</w:t>
        </w:r>
      </w:ins>
      <w:ins w:id="7281" w:author="John Clevenger [2]" w:date="2022-06-22T18:48:00Z">
        <w:r w:rsidR="000612D4">
          <w:t xml:space="preserve"> </w:t>
        </w:r>
      </w:ins>
      <w:del w:id="7282" w:author="John Clevenger [2]" w:date="2022-06-15T16:26:00Z">
        <w:r w:rsidR="00481474" w:rsidDel="00463282">
          <w:delText xml:space="preserve"> </w:delText>
        </w:r>
      </w:del>
      <w:r w:rsidR="00481474">
        <w:t>“Language”</w:t>
      </w:r>
      <w:del w:id="7283" w:author="John Clevenger [2]" w:date="2022-06-22T18:47:00Z">
        <w:r w:rsidR="00481474" w:rsidDel="000612D4">
          <w:delText>,</w:delText>
        </w:r>
      </w:del>
      <w:r w:rsidR="00481474">
        <w:t xml:space="preserve"> </w:t>
      </w:r>
      <w:del w:id="7284" w:author="John Clevenger [2]" w:date="2022-06-22T18:47:00Z">
        <w:r w:rsidR="00481474" w:rsidDel="000612D4">
          <w:delText xml:space="preserve">and “Judgment” </w:delText>
        </w:r>
      </w:del>
      <w:del w:id="7285" w:author="John Clevenger [2]" w:date="2022-06-22T18:48:00Z">
        <w:r w:rsidR="00481474" w:rsidDel="000612D4">
          <w:delText>drop-down lists</w:delText>
        </w:r>
      </w:del>
      <w:ins w:id="7286"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7287"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7288" w:author="John Clevenger" w:date="2023-11-19T17:01:00Z">
          <w:pPr>
            <w:pStyle w:val="Heading3"/>
          </w:pPr>
        </w:pPrChange>
      </w:pPr>
      <w:bookmarkStart w:id="7289" w:name="_Toc151723986"/>
      <w:r w:rsidRPr="00456646">
        <w:rPr>
          <w:rFonts w:ascii="Arial" w:hAnsi="Arial" w:cs="Arial"/>
          <w:b/>
          <w:bCs/>
          <w:szCs w:val="24"/>
          <w:u w:val="single"/>
          <w:rPrChange w:id="7290" w:author="John Clevenger" w:date="2023-11-19T12:33:00Z">
            <w:rPr/>
          </w:rPrChange>
        </w:rPr>
        <w:lastRenderedPageBreak/>
        <w:t>Extracting Run</w:t>
      </w:r>
      <w:r w:rsidR="00387A6A" w:rsidRPr="00456646">
        <w:rPr>
          <w:rFonts w:ascii="Arial" w:hAnsi="Arial" w:cs="Arial"/>
          <w:b/>
          <w:bCs/>
          <w:szCs w:val="24"/>
          <w:u w:val="single"/>
          <w:rPrChange w:id="7291" w:author="John Clevenger" w:date="2023-11-19T12:33:00Z">
            <w:rPr/>
          </w:rPrChange>
        </w:rPr>
        <w:t>s</w:t>
      </w:r>
      <w:bookmarkEnd w:id="7289"/>
      <w:r w:rsidRPr="00456646">
        <w:rPr>
          <w:rFonts w:ascii="Arial" w:hAnsi="Arial" w:cs="Arial"/>
          <w:b/>
          <w:bCs/>
          <w:szCs w:val="24"/>
          <w:u w:val="single"/>
          <w:rPrChange w:id="7292" w:author="John Clevenger" w:date="2023-11-19T12:33:00Z">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564032" behindDoc="0" locked="0" layoutInCell="1" allowOverlap="1" wp14:anchorId="77900C9D" wp14:editId="45A28416">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7293" w:author="John Clevenger [2]" w:date="2022-06-22T18:49:00Z">
            <w:rPr>
              <w:rStyle w:val="CODE"/>
            </w:rPr>
          </w:rPrChange>
        </w:rPr>
      </w:pPr>
      <w:r w:rsidRPr="000612D4">
        <w:rPr>
          <w:rStyle w:val="CODE"/>
          <w:b/>
          <w:bCs/>
          <w:rPrChange w:id="7294"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7295" w:author="John Clevenger [2]" w:date="2022-06-22T18:49:00Z">
            <w:rPr>
              <w:rStyle w:val="CODE"/>
            </w:rPr>
          </w:rPrChange>
        </w:rPr>
      </w:pPr>
      <w:r w:rsidRPr="000612D4">
        <w:rPr>
          <w:rStyle w:val="CODE"/>
          <w:b/>
          <w:bCs/>
          <w:rPrChange w:id="7296"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7297"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Run   : 2</w:t>
            </w:r>
          </w:p>
          <w:p w14:paraId="2D56A96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Site  : 1</w:t>
            </w:r>
          </w:p>
          <w:p w14:paraId="70ADE314"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Team  : TEAM5 @ site 1</w:t>
            </w:r>
          </w:p>
          <w:p w14:paraId="59ED707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Prob  : Bowling for Crabs</w:t>
            </w:r>
          </w:p>
          <w:p w14:paraId="0500B5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Lang  : Java</w:t>
            </w:r>
          </w:p>
          <w:p w14:paraId="0746F1B7" w14:textId="77777777" w:rsidR="002110D6" w:rsidRDefault="002110D6" w:rsidP="002110D6">
            <w:pPr>
              <w:spacing w:after="60"/>
              <w:rPr>
                <w:rFonts w:ascii="Courier New" w:hAnsi="Courier New" w:cs="Courier New"/>
                <w:sz w:val="20"/>
              </w:rPr>
            </w:pPr>
            <w:r w:rsidRPr="002110D6">
              <w:rPr>
                <w:rFonts w:ascii="Courier New" w:hAnsi="Courier New" w:cs="Courier New"/>
                <w:sz w:val="20"/>
              </w:rPr>
              <w:t>Elaps :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7298"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7299"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7300" w:author="John Clevenger" w:date="2023-11-19T17:02:00Z">
          <w:pPr>
            <w:pStyle w:val="Heading2"/>
          </w:pPr>
        </w:pPrChange>
      </w:pPr>
      <w:bookmarkStart w:id="7301" w:name="_Toc261788233"/>
      <w:bookmarkStart w:id="7302" w:name="_Toc274153625"/>
      <w:bookmarkStart w:id="7303" w:name="_Toc274153761"/>
      <w:bookmarkStart w:id="7304" w:name="_Toc274154088"/>
      <w:bookmarkStart w:id="7305" w:name="_Toc151723987"/>
      <w:r w:rsidRPr="00456646">
        <w:rPr>
          <w:rFonts w:ascii="Arial" w:hAnsi="Arial" w:cs="Arial"/>
          <w:b/>
          <w:bCs/>
          <w:sz w:val="26"/>
          <w:szCs w:val="26"/>
          <w:u w:val="single"/>
          <w:rPrChange w:id="7306" w:author="John Clevenger" w:date="2023-11-19T12:30:00Z">
            <w:rPr/>
          </w:rPrChange>
        </w:rPr>
        <w:lastRenderedPageBreak/>
        <w:t>Filtering  Runs</w:t>
      </w:r>
      <w:bookmarkEnd w:id="7301"/>
      <w:bookmarkEnd w:id="7302"/>
      <w:bookmarkEnd w:id="7303"/>
      <w:bookmarkEnd w:id="7304"/>
      <w:bookmarkEnd w:id="7305"/>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559936" behindDoc="0" locked="0" layoutInCell="1" allowOverlap="1" wp14:anchorId="0D7A8E05" wp14:editId="6E81E076">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7307" w:author="John Clevenger [2]" w:date="2022-06-15T16:27:00Z">
        <w:r w:rsidR="00463282">
          <w:t>(</w:t>
        </w:r>
      </w:ins>
      <w:r>
        <w:t xml:space="preserve">1) (Edit) Filter, </w:t>
      </w:r>
      <w:ins w:id="7308" w:author="John Clevenger [2]" w:date="2022-06-15T16:27:00Z">
        <w:r w:rsidR="00463282">
          <w:t>(</w:t>
        </w:r>
      </w:ins>
      <w:r>
        <w:t>2) change filter</w:t>
      </w:r>
      <w:ins w:id="7309" w:author="John Clevenger [2]" w:date="2022-06-15T16:27:00Z">
        <w:r w:rsidR="00463282">
          <w:t>,</w:t>
        </w:r>
      </w:ins>
      <w:r>
        <w:t xml:space="preserve"> </w:t>
      </w:r>
      <w:ins w:id="7310"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7311" w:author="John Clevenger" w:date="2023-11-19T12:30:00Z">
          <w:pPr>
            <w:pStyle w:val="Heading2"/>
          </w:pPr>
        </w:pPrChange>
      </w:pPr>
      <w:bookmarkStart w:id="7312" w:name="_Toc261788234"/>
      <w:bookmarkStart w:id="7313" w:name="_Toc274153626"/>
      <w:bookmarkStart w:id="7314" w:name="_Toc274153762"/>
      <w:bookmarkStart w:id="7315" w:name="_Toc274154089"/>
      <w:bookmarkStart w:id="7316" w:name="_Toc151723988"/>
      <w:r w:rsidRPr="00456646">
        <w:rPr>
          <w:rFonts w:ascii="Arial" w:hAnsi="Arial" w:cs="Arial"/>
          <w:b/>
          <w:bCs/>
          <w:sz w:val="26"/>
          <w:szCs w:val="26"/>
          <w:u w:val="single"/>
          <w:rPrChange w:id="7317" w:author="John Clevenger" w:date="2023-11-19T12:30:00Z">
            <w:rPr/>
          </w:rPrChange>
        </w:rPr>
        <w:t>Clarifications</w:t>
      </w:r>
      <w:bookmarkEnd w:id="7312"/>
      <w:bookmarkEnd w:id="7313"/>
      <w:bookmarkEnd w:id="7314"/>
      <w:bookmarkEnd w:id="7315"/>
      <w:bookmarkEnd w:id="7316"/>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561984" behindDoc="0" locked="0" layoutInCell="1" allowOverlap="1" wp14:anchorId="6E3969A4" wp14:editId="078CF513">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7318" w:author="John Clevenger" w:date="2023-11-19T12:30:00Z">
          <w:pPr>
            <w:pStyle w:val="Heading2"/>
          </w:pPr>
        </w:pPrChange>
      </w:pPr>
      <w:bookmarkStart w:id="7319" w:name="_Toc261788235"/>
      <w:bookmarkStart w:id="7320" w:name="_Toc274153627"/>
      <w:bookmarkStart w:id="7321" w:name="_Toc274153763"/>
      <w:bookmarkStart w:id="7322" w:name="_Toc274154090"/>
      <w:r>
        <w:br w:type="page"/>
      </w:r>
      <w:bookmarkStart w:id="7323" w:name="_Toc151723989"/>
      <w:r w:rsidR="00481474" w:rsidRPr="00456646">
        <w:rPr>
          <w:rFonts w:ascii="Arial" w:hAnsi="Arial" w:cs="Arial"/>
          <w:b/>
          <w:bCs/>
          <w:sz w:val="26"/>
          <w:szCs w:val="26"/>
          <w:u w:val="single"/>
          <w:rPrChange w:id="7324" w:author="John Clevenger" w:date="2023-11-19T12:30:00Z">
            <w:rPr/>
          </w:rPrChange>
        </w:rPr>
        <w:lastRenderedPageBreak/>
        <w:t>Reports</w:t>
      </w:r>
      <w:bookmarkEnd w:id="7319"/>
      <w:bookmarkEnd w:id="7320"/>
      <w:bookmarkEnd w:id="7321"/>
      <w:bookmarkEnd w:id="7322"/>
      <w:bookmarkEnd w:id="7323"/>
    </w:p>
    <w:p w14:paraId="09CFAC79" w14:textId="269F1554" w:rsidR="00481474" w:rsidDel="0044161A" w:rsidRDefault="00481474">
      <w:pPr>
        <w:pStyle w:val="BodyText2"/>
        <w:spacing w:before="240"/>
        <w:ind w:firstLine="720"/>
        <w:jc w:val="both"/>
        <w:rPr>
          <w:del w:id="7325"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7326" w:author="John Clevenger [2]" w:date="2022-06-22T11:55:00Z">
        <w:r>
          <w:rPr>
            <w:noProof/>
          </w:rPr>
          <w:drawing>
            <wp:anchor distT="0" distB="0" distL="114300" distR="114300" simplePos="0" relativeHeight="251725824" behindDoc="0" locked="0" layoutInCell="1" allowOverlap="1" wp14:anchorId="5ED05573" wp14:editId="7508C856">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7327"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7328"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7329" w:author="John Clevenger [2]" w:date="2022-06-22T12:03:00Z"/>
        </w:rPr>
      </w:pPr>
    </w:p>
    <w:p w14:paraId="2AA802E2" w14:textId="77777777" w:rsidR="008C1939" w:rsidRDefault="00481474">
      <w:pPr>
        <w:spacing w:before="240"/>
        <w:ind w:firstLine="720"/>
        <w:jc w:val="both"/>
        <w:rPr>
          <w:ins w:id="7330" w:author="John Clevenger [2]" w:date="2022-06-22T12:03:00Z"/>
        </w:rPr>
      </w:pPr>
      <w:r>
        <w:t>The “</w:t>
      </w:r>
      <w:r w:rsidR="005741C7">
        <w:rPr>
          <w:rFonts w:ascii="Arial" w:hAnsi="Arial" w:cs="Arial"/>
          <w:b/>
          <w:bCs/>
          <w:sz w:val="20"/>
        </w:rPr>
        <w:t>Reports</w:t>
      </w:r>
      <w:r>
        <w:t xml:space="preserve">” drop-down list allows choosing one of </w:t>
      </w:r>
      <w:del w:id="7331" w:author="John Clevenger [2]" w:date="2022-06-22T11:56:00Z">
        <w:r w:rsidDel="0044161A">
          <w:delText>a number of</w:delText>
        </w:r>
      </w:del>
      <w:ins w:id="7332"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7333" w:author="John Clevenger [2]" w:date="2022-06-22T11:57:00Z">
        <w:r w:rsidDel="0044161A">
          <w:delText>report, and</w:delText>
        </w:r>
      </w:del>
      <w:ins w:id="7334" w:author="John Clevenger [2]" w:date="2022-06-22T11:57:00Z">
        <w:r w:rsidR="0044161A">
          <w:t>report and</w:t>
        </w:r>
      </w:ins>
      <w:r>
        <w:t xml:space="preserve"> will also write the selected report in text form to a file (located by default in the $PC2HOME directory)</w:t>
      </w:r>
      <w:ins w:id="7335" w:author="John Clevenger [2]" w:date="2022-06-22T11:57:00Z">
        <w:r w:rsidR="0044161A">
          <w:t xml:space="preserve">.  </w:t>
        </w:r>
      </w:ins>
    </w:p>
    <w:p w14:paraId="7EF6B584" w14:textId="79809847" w:rsidR="00481474" w:rsidRDefault="0044161A">
      <w:pPr>
        <w:spacing w:before="240"/>
        <w:ind w:firstLine="720"/>
        <w:jc w:val="both"/>
      </w:pPr>
      <w:ins w:id="7336" w:author="John Clevenger [2]" w:date="2022-06-22T11:57:00Z">
        <w:r>
          <w:t>Pressing the “</w:t>
        </w:r>
        <w:r w:rsidRPr="0044161A">
          <w:rPr>
            <w:rFonts w:ascii="Arial" w:hAnsi="Arial" w:cs="Arial"/>
            <w:b/>
            <w:bCs/>
            <w:sz w:val="20"/>
            <w:rPrChange w:id="7337" w:author="John Clevenger [2]" w:date="2022-06-22T12:00:00Z">
              <w:rPr/>
            </w:rPrChange>
          </w:rPr>
          <w:t>Export Report Contents</w:t>
        </w:r>
        <w:r>
          <w:t xml:space="preserve">” </w:t>
        </w:r>
      </w:ins>
      <w:ins w:id="7338" w:author="John Clevenger [2]" w:date="2022-06-22T11:58:00Z">
        <w:r>
          <w:t>button has the same effect</w:t>
        </w:r>
      </w:ins>
      <w:ins w:id="7339" w:author="John Clevenger [2]" w:date="2022-06-22T12:02:00Z">
        <w:r w:rsidR="008C1939">
          <w:t xml:space="preserve"> as “</w:t>
        </w:r>
        <w:r w:rsidR="008C1939" w:rsidRPr="008C1939">
          <w:rPr>
            <w:rFonts w:ascii="Arial" w:hAnsi="Arial" w:cs="Arial"/>
            <w:b/>
            <w:bCs/>
            <w:sz w:val="20"/>
            <w:rPrChange w:id="7340" w:author="John Clevenger [2]" w:date="2022-06-22T12:03:00Z">
              <w:rPr/>
            </w:rPrChange>
          </w:rPr>
          <w:t>V</w:t>
        </w:r>
      </w:ins>
      <w:ins w:id="7341" w:author="John Clevenger [2]" w:date="2022-06-22T12:03:00Z">
        <w:r w:rsidR="008C1939" w:rsidRPr="008C1939">
          <w:rPr>
            <w:rFonts w:ascii="Arial" w:hAnsi="Arial" w:cs="Arial"/>
            <w:b/>
            <w:bCs/>
            <w:sz w:val="20"/>
            <w:rPrChange w:id="7342" w:author="John Clevenger [2]" w:date="2022-06-22T12:03:00Z">
              <w:rPr/>
            </w:rPrChange>
          </w:rPr>
          <w:t>iew Reports</w:t>
        </w:r>
        <w:r w:rsidR="008C1939">
          <w:t>”</w:t>
        </w:r>
      </w:ins>
      <w:ins w:id="7343" w:author="John Clevenger [2]" w:date="2022-06-22T11:58:00Z">
        <w:r>
          <w:t>, except that the generated report has no “header/footer” information – it contains only the “raw report contents”</w:t>
        </w:r>
      </w:ins>
      <w:ins w:id="7344" w:author="John Clevenger [2]" w:date="2022-06-22T12:01:00Z">
        <w:r w:rsidR="004136A0">
          <w:t xml:space="preserve"> (this</w:t>
        </w:r>
      </w:ins>
      <w:ins w:id="7345" w:author="John Clevenger [2]" w:date="2022-06-22T11:58:00Z">
        <w:r>
          <w:t xml:space="preserve"> is useful </w:t>
        </w:r>
      </w:ins>
      <w:ins w:id="7346" w:author="John Clevenger [2]" w:date="2022-06-22T12:01:00Z">
        <w:r w:rsidR="004136A0">
          <w:t xml:space="preserve">for example </w:t>
        </w:r>
      </w:ins>
      <w:ins w:id="7347" w:author="John Clevenger [2]" w:date="2022-06-22T11:58:00Z">
        <w:r>
          <w:t xml:space="preserve">when the content of the report </w:t>
        </w:r>
      </w:ins>
      <w:ins w:id="7348" w:author="John Clevenger [2]" w:date="2022-06-22T11:59:00Z">
        <w:r>
          <w:t xml:space="preserve">(such as an Event Feed report) </w:t>
        </w:r>
      </w:ins>
      <w:ins w:id="7349" w:author="John Clevenger [2]" w:date="2022-06-22T11:58:00Z">
        <w:r>
          <w:t xml:space="preserve">needs to be used as </w:t>
        </w:r>
      </w:ins>
      <w:ins w:id="7350" w:author="John Clevenger [2]" w:date="2022-06-22T11:59:00Z">
        <w:r>
          <w:t>input to an exter</w:t>
        </w:r>
      </w:ins>
      <w:del w:id="7351" w:author="John Clevenger [2]" w:date="2022-06-22T11:57:00Z">
        <w:r w:rsidR="00481474" w:rsidDel="0044161A">
          <w:delText xml:space="preserve"> </w:delText>
        </w:r>
      </w:del>
      <w:ins w:id="7352" w:author="John Clevenger [2]" w:date="2022-06-22T11:59:00Z">
        <w:r>
          <w:t>nal tool (such as the ICPCTools Resolver).</w:t>
        </w:r>
      </w:ins>
    </w:p>
    <w:p w14:paraId="7A013E2B" w14:textId="4AB1179C" w:rsidR="008E55F3" w:rsidRDefault="005741C7" w:rsidP="008E55F3">
      <w:pPr>
        <w:spacing w:before="240"/>
        <w:ind w:firstLine="720"/>
        <w:jc w:val="both"/>
        <w:rPr>
          <w:ins w:id="7353"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7354" w:author="John Clevenger [2]" w:date="2022-06-22T12:00:00Z">
            <w:rPr>
              <w:rStyle w:val="CODE"/>
            </w:rPr>
          </w:rPrChange>
        </w:rPr>
        <w:t>profiles\P&lt;profileid&gt;\reports</w:t>
      </w:r>
      <w:r w:rsidR="00C0404A">
        <w:t xml:space="preserve"> directory.</w:t>
      </w:r>
      <w:ins w:id="7355" w:author="John Clevenger [2]"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7356" w:author="John Clevenger [2]" w:date="2022-12-15T16:37:00Z"/>
        </w:rPr>
      </w:pPr>
      <w:ins w:id="7357" w:author="John Clevenger [2]" w:date="2022-12-15T16:32:00Z">
        <w:r>
          <w:t>The following table lists the available reports.</w:t>
        </w:r>
      </w:ins>
    </w:p>
    <w:p w14:paraId="5D937D05" w14:textId="58E41E2E" w:rsidR="008E55F3" w:rsidRDefault="008E55F3">
      <w:pPr>
        <w:spacing w:before="240"/>
        <w:ind w:firstLine="720"/>
        <w:jc w:val="both"/>
        <w:rPr>
          <w:ins w:id="7358"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7359"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7360" w:author="John Clevenger [2]" w:date="2022-12-15T16:38:00Z"/>
              </w:rPr>
            </w:pPr>
            <w:bookmarkStart w:id="7361" w:name="_Hlk122014410"/>
            <w:ins w:id="7362"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7363" w:author="John Clevenger [2]" w:date="2022-12-15T16:38:00Z"/>
              </w:rPr>
            </w:pPr>
            <w:ins w:id="7364" w:author="John Clevenger [2]" w:date="2022-12-15T16:38:00Z">
              <w:r>
                <w:t>Description</w:t>
              </w:r>
            </w:ins>
          </w:p>
        </w:tc>
      </w:tr>
      <w:tr w:rsidR="008E55F3" w14:paraId="5DED9B27" w14:textId="77777777" w:rsidTr="007323B0">
        <w:trPr>
          <w:cantSplit/>
          <w:trHeight w:val="285"/>
          <w:jc w:val="center"/>
          <w:ins w:id="7365"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7366" w:author="John Clevenger [2]" w:date="2022-12-15T16:38:00Z"/>
              </w:rPr>
            </w:pPr>
            <w:ins w:id="7367"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7368" w:author="John Clevenger [2]" w:date="2022-12-15T16:38:00Z"/>
              </w:rPr>
            </w:pPr>
            <w:ins w:id="7369" w:author="John Clevenger [2]" w:date="2022-12-15T16:38:00Z">
              <w:r>
                <w:t>For each client list their Permissions/Abilities</w:t>
              </w:r>
            </w:ins>
          </w:p>
        </w:tc>
      </w:tr>
      <w:tr w:rsidR="008E55F3" w14:paraId="0D38BC6E" w14:textId="77777777" w:rsidTr="007323B0">
        <w:trPr>
          <w:cantSplit/>
          <w:trHeight w:val="285"/>
          <w:jc w:val="center"/>
          <w:ins w:id="7370"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7371" w:author="John Clevenger [2]" w:date="2022-12-15T16:38:00Z"/>
              </w:rPr>
            </w:pPr>
            <w:ins w:id="7372"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7373" w:author="John Clevenger [2]" w:date="2022-12-15T16:38:00Z"/>
              </w:rPr>
            </w:pPr>
            <w:ins w:id="7374"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7375"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7376" w:author="John Clevenger [2]" w:date="2022-12-15T16:38:00Z"/>
              </w:rPr>
            </w:pPr>
            <w:ins w:id="7377" w:author="John Clevenger [2]"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7378" w:author="John Clevenger [2]" w:date="2022-12-15T16:38:00Z"/>
              </w:rPr>
            </w:pPr>
            <w:ins w:id="7379" w:author="John Clevenger [2]" w:date="2022-12-15T16:38:00Z">
              <w:r>
                <w:t>A tsv (tab-separated values) listing of all accounts</w:t>
              </w:r>
            </w:ins>
          </w:p>
        </w:tc>
      </w:tr>
      <w:tr w:rsidR="008E55F3" w14:paraId="73542DA0" w14:textId="77777777" w:rsidTr="007323B0">
        <w:trPr>
          <w:cantSplit/>
          <w:trHeight w:val="285"/>
          <w:jc w:val="center"/>
          <w:ins w:id="7380" w:author="John Clevenger [2]" w:date="2022-12-15T16:38:00Z"/>
        </w:trPr>
        <w:tc>
          <w:tcPr>
            <w:tcW w:w="3420" w:type="dxa"/>
            <w:tcBorders>
              <w:bottom w:val="single" w:sz="4" w:space="0" w:color="auto"/>
            </w:tcBorders>
          </w:tcPr>
          <w:p w14:paraId="4E1F7016" w14:textId="77777777" w:rsidR="008E55F3" w:rsidRDefault="008E55F3" w:rsidP="007323B0">
            <w:pPr>
              <w:rPr>
                <w:ins w:id="7381" w:author="John Clevenger [2]" w:date="2022-12-15T16:38:00Z"/>
              </w:rPr>
            </w:pPr>
            <w:ins w:id="7382" w:author="John Clevenger [2]"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7383" w:author="John Clevenger [2]" w:date="2022-12-15T16:38:00Z"/>
              </w:rPr>
            </w:pPr>
            <w:ins w:id="7384" w:author="John Clevenger [2]" w:date="2022-12-15T16:38:00Z">
              <w:r>
                <w:t>A tsv listing of (just) team and judge accounts</w:t>
              </w:r>
            </w:ins>
          </w:p>
        </w:tc>
      </w:tr>
      <w:tr w:rsidR="008E55F3" w14:paraId="28016C88" w14:textId="77777777" w:rsidTr="007323B0">
        <w:trPr>
          <w:cantSplit/>
          <w:trHeight w:val="285"/>
          <w:jc w:val="center"/>
          <w:ins w:id="7385" w:author="John Clevenger [2]" w:date="2022-12-15T16:38:00Z"/>
        </w:trPr>
        <w:tc>
          <w:tcPr>
            <w:tcW w:w="3420" w:type="dxa"/>
            <w:tcBorders>
              <w:bottom w:val="single" w:sz="4" w:space="0" w:color="auto"/>
            </w:tcBorders>
          </w:tcPr>
          <w:p w14:paraId="7F673A39" w14:textId="77777777" w:rsidR="008E55F3" w:rsidRDefault="008E55F3" w:rsidP="007323B0">
            <w:pPr>
              <w:rPr>
                <w:ins w:id="7386" w:author="John Clevenger [2]" w:date="2022-12-15T16:38:00Z"/>
              </w:rPr>
            </w:pPr>
            <w:ins w:id="7387"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7388" w:author="John Clevenger [2]" w:date="2022-12-15T16:38:00Z"/>
              </w:rPr>
            </w:pPr>
            <w:ins w:id="7389" w:author="John Clevenger [2]" w:date="2022-12-15T16:38:00Z">
              <w:r>
                <w:t>A summary of settings in cloned profiles</w:t>
              </w:r>
            </w:ins>
          </w:p>
        </w:tc>
      </w:tr>
      <w:tr w:rsidR="008E55F3" w14:paraId="6DC88C50" w14:textId="77777777" w:rsidTr="007323B0">
        <w:trPr>
          <w:cantSplit/>
          <w:trHeight w:val="285"/>
          <w:jc w:val="center"/>
          <w:ins w:id="7390" w:author="John Clevenger [2]" w:date="2022-12-15T16:38:00Z"/>
        </w:trPr>
        <w:tc>
          <w:tcPr>
            <w:tcW w:w="3420" w:type="dxa"/>
            <w:tcBorders>
              <w:top w:val="single" w:sz="4" w:space="0" w:color="auto"/>
            </w:tcBorders>
          </w:tcPr>
          <w:p w14:paraId="59AD682F" w14:textId="77777777" w:rsidR="008E55F3" w:rsidRPr="00A35D85" w:rsidRDefault="008E55F3" w:rsidP="007323B0">
            <w:pPr>
              <w:rPr>
                <w:ins w:id="7391" w:author="John Clevenger [2]" w:date="2022-12-15T16:38:00Z"/>
              </w:rPr>
            </w:pPr>
            <w:ins w:id="7392"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7393" w:author="John Clevenger [2]" w:date="2022-12-15T16:38:00Z"/>
              </w:rPr>
            </w:pPr>
            <w:ins w:id="7394" w:author="John Clevenger [2]" w:date="2022-12-15T16:38:00Z">
              <w:r>
                <w:t>List contents of all reports</w:t>
              </w:r>
            </w:ins>
          </w:p>
        </w:tc>
      </w:tr>
      <w:tr w:rsidR="008E55F3" w14:paraId="7A0FF600" w14:textId="77777777" w:rsidTr="007323B0">
        <w:trPr>
          <w:cantSplit/>
          <w:trHeight w:val="285"/>
          <w:jc w:val="center"/>
          <w:ins w:id="7395" w:author="John Clevenger [2]" w:date="2022-12-15T16:38:00Z"/>
        </w:trPr>
        <w:tc>
          <w:tcPr>
            <w:tcW w:w="3420" w:type="dxa"/>
            <w:tcBorders>
              <w:top w:val="single" w:sz="4" w:space="0" w:color="auto"/>
            </w:tcBorders>
          </w:tcPr>
          <w:p w14:paraId="41BBCF13" w14:textId="77777777" w:rsidR="008E55F3" w:rsidRPr="00A35D85" w:rsidRDefault="008E55F3" w:rsidP="007323B0">
            <w:pPr>
              <w:rPr>
                <w:ins w:id="7396" w:author="John Clevenger [2]" w:date="2022-12-15T16:38:00Z"/>
              </w:rPr>
            </w:pPr>
            <w:ins w:id="7397"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7398" w:author="John Clevenger [2]" w:date="2022-12-15T16:38:00Z"/>
              </w:rPr>
            </w:pPr>
            <w:ins w:id="7399"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7400" w:author="John Clevenger [2]" w:date="2022-12-15T16:38:00Z"/>
        </w:trPr>
        <w:tc>
          <w:tcPr>
            <w:tcW w:w="3420" w:type="dxa"/>
          </w:tcPr>
          <w:p w14:paraId="515D683E" w14:textId="77777777" w:rsidR="008E55F3" w:rsidRPr="00A35D85" w:rsidRDefault="008E55F3" w:rsidP="007323B0">
            <w:pPr>
              <w:rPr>
                <w:ins w:id="7401" w:author="John Clevenger [2]" w:date="2022-12-15T16:38:00Z"/>
              </w:rPr>
            </w:pPr>
            <w:ins w:id="7402" w:author="John Clevenger [2]" w:date="2022-12-15T16:38:00Z">
              <w:r w:rsidRPr="00A35D85">
                <w:t>Balloons Delivery</w:t>
              </w:r>
            </w:ins>
          </w:p>
        </w:tc>
        <w:tc>
          <w:tcPr>
            <w:tcW w:w="6732" w:type="dxa"/>
          </w:tcPr>
          <w:p w14:paraId="0774F150" w14:textId="77777777" w:rsidR="008E55F3" w:rsidRPr="00A35D85" w:rsidRDefault="008E55F3" w:rsidP="007323B0">
            <w:pPr>
              <w:rPr>
                <w:ins w:id="7403" w:author="John Clevenger [2]" w:date="2022-12-15T16:38:00Z"/>
              </w:rPr>
            </w:pPr>
            <w:ins w:id="7404" w:author="John Clevenger [2]" w:date="2022-12-15T16:38:00Z">
              <w:r>
                <w:t>List of all balloon deliveries by team, by problem and time of delivery</w:t>
              </w:r>
            </w:ins>
          </w:p>
        </w:tc>
      </w:tr>
      <w:tr w:rsidR="008E55F3" w14:paraId="697A37FA" w14:textId="77777777" w:rsidTr="007323B0">
        <w:trPr>
          <w:cantSplit/>
          <w:trHeight w:val="285"/>
          <w:jc w:val="center"/>
          <w:ins w:id="7405" w:author="John Clevenger [2]" w:date="2022-12-15T16:38:00Z"/>
        </w:trPr>
        <w:tc>
          <w:tcPr>
            <w:tcW w:w="3420" w:type="dxa"/>
          </w:tcPr>
          <w:p w14:paraId="1BAD17AE" w14:textId="77777777" w:rsidR="008E55F3" w:rsidRPr="00A35D85" w:rsidRDefault="008E55F3" w:rsidP="007323B0">
            <w:pPr>
              <w:rPr>
                <w:ins w:id="7406" w:author="John Clevenger [2]" w:date="2022-12-15T16:38:00Z"/>
              </w:rPr>
            </w:pPr>
            <w:ins w:id="7407" w:author="John Clevenger [2]" w:date="2022-12-15T16:38:00Z">
              <w:r w:rsidRPr="00A35D85">
                <w:t>Balloons Summary</w:t>
              </w:r>
            </w:ins>
          </w:p>
        </w:tc>
        <w:tc>
          <w:tcPr>
            <w:tcW w:w="6732" w:type="dxa"/>
          </w:tcPr>
          <w:p w14:paraId="5A722ECC" w14:textId="77777777" w:rsidR="008E55F3" w:rsidRPr="00A35D85" w:rsidRDefault="008E55F3" w:rsidP="007323B0">
            <w:pPr>
              <w:rPr>
                <w:ins w:id="7408" w:author="John Clevenger [2]" w:date="2022-12-15T16:38:00Z"/>
              </w:rPr>
            </w:pPr>
            <w:ins w:id="7409" w:author="John Clevenger [2]" w:date="2022-12-15T16:38:00Z">
              <w:r>
                <w:t>List summary of which teams should have which color balloons.</w:t>
              </w:r>
            </w:ins>
          </w:p>
        </w:tc>
      </w:tr>
      <w:tr w:rsidR="008E55F3" w14:paraId="7902D8F5" w14:textId="77777777" w:rsidTr="007323B0">
        <w:trPr>
          <w:cantSplit/>
          <w:trHeight w:val="285"/>
          <w:jc w:val="center"/>
          <w:ins w:id="7410" w:author="John Clevenger [2]" w:date="2022-12-15T16:38:00Z"/>
        </w:trPr>
        <w:tc>
          <w:tcPr>
            <w:tcW w:w="3420" w:type="dxa"/>
          </w:tcPr>
          <w:p w14:paraId="10C252EE" w14:textId="77777777" w:rsidR="008E55F3" w:rsidRPr="00A35D85" w:rsidRDefault="008E55F3" w:rsidP="007323B0">
            <w:pPr>
              <w:rPr>
                <w:ins w:id="7411" w:author="John Clevenger [2]" w:date="2022-12-15T16:38:00Z"/>
              </w:rPr>
            </w:pPr>
            <w:ins w:id="7412" w:author="John Clevenger [2]" w:date="2022-12-15T16:38:00Z">
              <w:r>
                <w:t>Clarification Categories</w:t>
              </w:r>
            </w:ins>
          </w:p>
        </w:tc>
        <w:tc>
          <w:tcPr>
            <w:tcW w:w="6732" w:type="dxa"/>
          </w:tcPr>
          <w:p w14:paraId="09F43786" w14:textId="77777777" w:rsidR="008E55F3" w:rsidRDefault="008E55F3" w:rsidP="007323B0">
            <w:pPr>
              <w:rPr>
                <w:ins w:id="7413" w:author="John Clevenger [2]" w:date="2022-12-15T16:38:00Z"/>
              </w:rPr>
            </w:pPr>
            <w:ins w:id="7414" w:author="John Clevenger [2]" w:date="2022-12-15T16:38:00Z">
              <w:r>
                <w:t>List of clarification categories currently configured in the system</w:t>
              </w:r>
            </w:ins>
          </w:p>
        </w:tc>
      </w:tr>
      <w:tr w:rsidR="008E55F3" w14:paraId="556C5655" w14:textId="77777777" w:rsidTr="007323B0">
        <w:trPr>
          <w:cantSplit/>
          <w:trHeight w:val="285"/>
          <w:jc w:val="center"/>
          <w:ins w:id="7415" w:author="John Clevenger [2]" w:date="2022-12-15T16:38:00Z"/>
        </w:trPr>
        <w:tc>
          <w:tcPr>
            <w:tcW w:w="3420" w:type="dxa"/>
          </w:tcPr>
          <w:p w14:paraId="7D4A2191" w14:textId="77777777" w:rsidR="008E55F3" w:rsidRPr="00A35D85" w:rsidRDefault="008E55F3" w:rsidP="007323B0">
            <w:pPr>
              <w:rPr>
                <w:ins w:id="7416" w:author="John Clevenger [2]" w:date="2022-12-15T16:38:00Z"/>
              </w:rPr>
            </w:pPr>
            <w:ins w:id="7417" w:author="John Clevenger [2]" w:date="2022-12-15T16:38:00Z">
              <w:r w:rsidRPr="00A35D85">
                <w:t>Clarifications</w:t>
              </w:r>
            </w:ins>
          </w:p>
        </w:tc>
        <w:tc>
          <w:tcPr>
            <w:tcW w:w="6732" w:type="dxa"/>
          </w:tcPr>
          <w:p w14:paraId="1FF6AD8A" w14:textId="77777777" w:rsidR="008E55F3" w:rsidRPr="00A35D85" w:rsidRDefault="008E55F3" w:rsidP="007323B0">
            <w:pPr>
              <w:rPr>
                <w:ins w:id="7418" w:author="John Clevenger [2]" w:date="2022-12-15T16:38:00Z"/>
              </w:rPr>
            </w:pPr>
            <w:ins w:id="7419" w:author="John Clevenger [2]" w:date="2022-12-15T16:38:00Z">
              <w:r>
                <w:t>List all clarifications which have been submitted</w:t>
              </w:r>
            </w:ins>
          </w:p>
        </w:tc>
      </w:tr>
      <w:tr w:rsidR="008E55F3" w14:paraId="71F42BAB" w14:textId="77777777" w:rsidTr="007323B0">
        <w:trPr>
          <w:cantSplit/>
          <w:trHeight w:val="285"/>
          <w:jc w:val="center"/>
          <w:ins w:id="7420" w:author="John Clevenger [2]" w:date="2022-12-15T16:38:00Z"/>
        </w:trPr>
        <w:tc>
          <w:tcPr>
            <w:tcW w:w="3420" w:type="dxa"/>
          </w:tcPr>
          <w:p w14:paraId="3838D47E" w14:textId="77777777" w:rsidR="008E55F3" w:rsidRPr="00A35D85" w:rsidRDefault="008E55F3" w:rsidP="007323B0">
            <w:pPr>
              <w:rPr>
                <w:ins w:id="7421" w:author="John Clevenger [2]" w:date="2022-12-15T16:38:00Z"/>
              </w:rPr>
            </w:pPr>
            <w:ins w:id="7422" w:author="John Clevenger [2]" w:date="2022-12-15T16:38:00Z">
              <w:r w:rsidRPr="00A35D85">
                <w:t>Client Settings</w:t>
              </w:r>
            </w:ins>
          </w:p>
        </w:tc>
        <w:tc>
          <w:tcPr>
            <w:tcW w:w="6732" w:type="dxa"/>
          </w:tcPr>
          <w:p w14:paraId="773CC8E7" w14:textId="77777777" w:rsidR="008E55F3" w:rsidRPr="00A35D85" w:rsidRDefault="008E55F3" w:rsidP="007323B0">
            <w:pPr>
              <w:rPr>
                <w:ins w:id="7423" w:author="John Clevenger [2]" w:date="2022-12-15T16:38:00Z"/>
              </w:rPr>
            </w:pPr>
            <w:ins w:id="7424" w:author="John Clevenger [2]" w:date="2022-12-15T16:38:00Z">
              <w:r>
                <w:t>Various settings like Notification settings</w:t>
              </w:r>
            </w:ins>
          </w:p>
        </w:tc>
      </w:tr>
      <w:tr w:rsidR="008E55F3" w14:paraId="769CEE47" w14:textId="77777777" w:rsidTr="007323B0">
        <w:trPr>
          <w:cantSplit/>
          <w:trHeight w:val="285"/>
          <w:jc w:val="center"/>
          <w:ins w:id="7425" w:author="John Clevenger [2]" w:date="2022-12-15T16:38:00Z"/>
        </w:trPr>
        <w:tc>
          <w:tcPr>
            <w:tcW w:w="3420" w:type="dxa"/>
          </w:tcPr>
          <w:p w14:paraId="3F3C32BC" w14:textId="77777777" w:rsidR="008E55F3" w:rsidRPr="00A35D85" w:rsidRDefault="008E55F3" w:rsidP="007323B0">
            <w:pPr>
              <w:rPr>
                <w:ins w:id="7426" w:author="John Clevenger [2]" w:date="2022-12-15T16:38:00Z"/>
              </w:rPr>
            </w:pPr>
            <w:ins w:id="7427" w:author="John Clevenger [2]" w:date="2022-12-15T16:38:00Z">
              <w:r>
                <w:t>Compare Primary with Model</w:t>
              </w:r>
            </w:ins>
          </w:p>
        </w:tc>
        <w:tc>
          <w:tcPr>
            <w:tcW w:w="6732" w:type="dxa"/>
          </w:tcPr>
          <w:p w14:paraId="03733AA1" w14:textId="77777777" w:rsidR="008E55F3" w:rsidRDefault="008E55F3" w:rsidP="007323B0">
            <w:pPr>
              <w:rPr>
                <w:ins w:id="7428" w:author="John Clevenger [2]" w:date="2022-12-15T16:38:00Z"/>
              </w:rPr>
            </w:pPr>
            <w:ins w:id="7429"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7430" w:author="John Clevenger [2]" w:date="2022-12-15T16:38:00Z"/>
        </w:trPr>
        <w:tc>
          <w:tcPr>
            <w:tcW w:w="3420" w:type="dxa"/>
          </w:tcPr>
          <w:p w14:paraId="7D6E180B" w14:textId="77777777" w:rsidR="008E55F3" w:rsidRPr="00A35D85" w:rsidRDefault="008E55F3" w:rsidP="007323B0">
            <w:pPr>
              <w:rPr>
                <w:ins w:id="7431" w:author="John Clevenger [2]" w:date="2022-12-15T16:38:00Z"/>
              </w:rPr>
            </w:pPr>
            <w:ins w:id="7432"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7433" w:author="John Clevenger [2]" w:date="2022-12-15T16:38:00Z"/>
              </w:rPr>
            </w:pPr>
            <w:ins w:id="7434" w:author="John Clevenger [2]" w:date="2022-12-15T16:38:00Z">
              <w:r>
                <w:t>Summary of submissions, unjudged runs, various checks on runs.</w:t>
              </w:r>
            </w:ins>
          </w:p>
        </w:tc>
      </w:tr>
      <w:tr w:rsidR="008E55F3" w14:paraId="713DA615" w14:textId="77777777" w:rsidTr="007323B0">
        <w:trPr>
          <w:cantSplit/>
          <w:trHeight w:val="285"/>
          <w:jc w:val="center"/>
          <w:ins w:id="7435" w:author="John Clevenger [2]" w:date="2022-12-15T16:38:00Z"/>
        </w:trPr>
        <w:tc>
          <w:tcPr>
            <w:tcW w:w="3420" w:type="dxa"/>
          </w:tcPr>
          <w:p w14:paraId="47591A12" w14:textId="77777777" w:rsidR="008E55F3" w:rsidRPr="00A35D85" w:rsidRDefault="008E55F3" w:rsidP="007323B0">
            <w:pPr>
              <w:rPr>
                <w:ins w:id="7436" w:author="John Clevenger [2]" w:date="2022-12-15T16:38:00Z"/>
              </w:rPr>
            </w:pPr>
            <w:ins w:id="7437" w:author="John Clevenger [2]" w:date="2022-12-15T16:38:00Z">
              <w:r>
                <w:t>Contest Settings</w:t>
              </w:r>
            </w:ins>
          </w:p>
        </w:tc>
        <w:tc>
          <w:tcPr>
            <w:tcW w:w="6732" w:type="dxa"/>
          </w:tcPr>
          <w:p w14:paraId="4049FB62" w14:textId="77777777" w:rsidR="008E55F3" w:rsidRPr="00A35D85" w:rsidRDefault="008E55F3" w:rsidP="007323B0">
            <w:pPr>
              <w:rPr>
                <w:ins w:id="7438" w:author="John Clevenger [2]" w:date="2022-12-15T16:38:00Z"/>
              </w:rPr>
            </w:pPr>
            <w:ins w:id="7439" w:author="John Clevenger [2]" w:date="2022-12-15T16:38:00Z">
              <w:r>
                <w:t>List of the Contest Settings configured on the Admin Settings pane</w:t>
              </w:r>
            </w:ins>
          </w:p>
        </w:tc>
      </w:tr>
      <w:tr w:rsidR="008E55F3" w14:paraId="6D973BFF" w14:textId="77777777" w:rsidTr="007323B0">
        <w:trPr>
          <w:cantSplit/>
          <w:trHeight w:val="285"/>
          <w:jc w:val="center"/>
          <w:ins w:id="7440" w:author="John Clevenger [2]" w:date="2022-12-15T16:38:00Z"/>
        </w:trPr>
        <w:tc>
          <w:tcPr>
            <w:tcW w:w="3420" w:type="dxa"/>
          </w:tcPr>
          <w:p w14:paraId="65195868" w14:textId="77777777" w:rsidR="008E55F3" w:rsidRDefault="008E55F3" w:rsidP="007323B0">
            <w:pPr>
              <w:rPr>
                <w:ins w:id="7441" w:author="John Clevenger [2]" w:date="2022-12-15T16:38:00Z"/>
              </w:rPr>
            </w:pPr>
            <w:ins w:id="7442" w:author="John Clevenger [2]" w:date="2022-12-15T16:38:00Z">
              <w:r>
                <w:t>Contest XML</w:t>
              </w:r>
            </w:ins>
          </w:p>
        </w:tc>
        <w:tc>
          <w:tcPr>
            <w:tcW w:w="6732" w:type="dxa"/>
          </w:tcPr>
          <w:p w14:paraId="18617376" w14:textId="77777777" w:rsidR="008E55F3" w:rsidDel="00150AB8" w:rsidRDefault="008E55F3" w:rsidP="007323B0">
            <w:pPr>
              <w:rPr>
                <w:ins w:id="7443" w:author="John Clevenger [2]" w:date="2022-12-15T16:38:00Z"/>
              </w:rPr>
            </w:pPr>
            <w:ins w:id="7444" w:author="John Clevenger [2]" w:date="2022-12-15T16:38:00Z">
              <w:r>
                <w:t>An XML description of the current contest settings</w:t>
              </w:r>
            </w:ins>
          </w:p>
        </w:tc>
      </w:tr>
      <w:tr w:rsidR="008E55F3" w14:paraId="7B32ACAD" w14:textId="77777777" w:rsidTr="007323B0">
        <w:trPr>
          <w:cantSplit/>
          <w:trHeight w:val="285"/>
          <w:jc w:val="center"/>
          <w:ins w:id="7445" w:author="John Clevenger [2]" w:date="2022-12-15T16:38:00Z"/>
        </w:trPr>
        <w:tc>
          <w:tcPr>
            <w:tcW w:w="3420" w:type="dxa"/>
          </w:tcPr>
          <w:p w14:paraId="5DE5A670" w14:textId="77777777" w:rsidR="008E55F3" w:rsidRPr="00A35D85" w:rsidRDefault="008E55F3" w:rsidP="007323B0">
            <w:pPr>
              <w:rPr>
                <w:ins w:id="7446" w:author="John Clevenger [2]" w:date="2022-12-15T16:38:00Z"/>
              </w:rPr>
            </w:pPr>
            <w:ins w:id="7447" w:author="John Clevenger [2]" w:date="2022-12-15T16:38:00Z">
              <w:r w:rsidRPr="00A35D85">
                <w:t>Evaluations</w:t>
              </w:r>
            </w:ins>
          </w:p>
        </w:tc>
        <w:tc>
          <w:tcPr>
            <w:tcW w:w="6732" w:type="dxa"/>
          </w:tcPr>
          <w:p w14:paraId="4E2EF9D1" w14:textId="77777777" w:rsidR="008E55F3" w:rsidRPr="00A35D85" w:rsidRDefault="008E55F3" w:rsidP="007323B0">
            <w:pPr>
              <w:rPr>
                <w:ins w:id="7448" w:author="John Clevenger [2]" w:date="2022-12-15T16:38:00Z"/>
              </w:rPr>
            </w:pPr>
            <w:ins w:id="7449" w:author="John Clevenger [2]" w:date="2022-12-15T16:38:00Z">
              <w:r>
                <w:t>One line per judgment output</w:t>
              </w:r>
            </w:ins>
          </w:p>
        </w:tc>
      </w:tr>
      <w:tr w:rsidR="008E55F3" w14:paraId="09B82F8B" w14:textId="77777777" w:rsidTr="007323B0">
        <w:trPr>
          <w:cantSplit/>
          <w:trHeight w:val="285"/>
          <w:jc w:val="center"/>
          <w:ins w:id="7450" w:author="John Clevenger [2]" w:date="2022-12-15T16:38:00Z"/>
        </w:trPr>
        <w:tc>
          <w:tcPr>
            <w:tcW w:w="3420" w:type="dxa"/>
          </w:tcPr>
          <w:p w14:paraId="62175C4F" w14:textId="77777777" w:rsidR="008E55F3" w:rsidRPr="00A35D85" w:rsidRDefault="008E55F3" w:rsidP="007323B0">
            <w:pPr>
              <w:rPr>
                <w:ins w:id="7451" w:author="John Clevenger [2]" w:date="2022-12-15T16:38:00Z"/>
              </w:rPr>
            </w:pPr>
            <w:ins w:id="7452" w:author="John Clevenger [2]" w:date="2022-12-15T16:38:00Z">
              <w:r>
                <w:t>Event Feed JSON</w:t>
              </w:r>
            </w:ins>
          </w:p>
        </w:tc>
        <w:tc>
          <w:tcPr>
            <w:tcW w:w="6732" w:type="dxa"/>
          </w:tcPr>
          <w:p w14:paraId="353D3F75" w14:textId="77777777" w:rsidR="008E55F3" w:rsidRDefault="008E55F3" w:rsidP="007323B0">
            <w:pPr>
              <w:rPr>
                <w:ins w:id="7453" w:author="John Clevenger [2]" w:date="2022-12-15T16:38:00Z"/>
              </w:rPr>
            </w:pPr>
            <w:ins w:id="7454" w:author="John Clevenger [2]" w:date="2022-12-15T16:38:00Z">
              <w:r>
                <w:t>The CLICS Event Feed output in JSON format</w:t>
              </w:r>
            </w:ins>
          </w:p>
        </w:tc>
      </w:tr>
      <w:tr w:rsidR="008E55F3" w14:paraId="04BC2B78" w14:textId="77777777" w:rsidTr="007323B0">
        <w:trPr>
          <w:cantSplit/>
          <w:trHeight w:val="285"/>
          <w:jc w:val="center"/>
          <w:ins w:id="7455" w:author="John Clevenger [2]" w:date="2022-12-15T16:38:00Z"/>
        </w:trPr>
        <w:tc>
          <w:tcPr>
            <w:tcW w:w="3420" w:type="dxa"/>
          </w:tcPr>
          <w:p w14:paraId="7A049845" w14:textId="77777777" w:rsidR="008E55F3" w:rsidRDefault="008E55F3" w:rsidP="007323B0">
            <w:pPr>
              <w:rPr>
                <w:ins w:id="7456" w:author="John Clevenger [2]" w:date="2022-12-15T16:38:00Z"/>
              </w:rPr>
            </w:pPr>
            <w:ins w:id="7457" w:author="John Clevenger [2]" w:date="2022-12-15T16:38:00Z">
              <w:r>
                <w:t>Export Contest YAML files</w:t>
              </w:r>
            </w:ins>
          </w:p>
        </w:tc>
        <w:tc>
          <w:tcPr>
            <w:tcW w:w="6732" w:type="dxa"/>
          </w:tcPr>
          <w:p w14:paraId="1D5298C9" w14:textId="77777777" w:rsidR="008E55F3" w:rsidRDefault="008E55F3" w:rsidP="007323B0">
            <w:pPr>
              <w:rPr>
                <w:ins w:id="7458" w:author="John Clevenger [2]" w:date="2022-12-15T16:38:00Z"/>
              </w:rPr>
            </w:pPr>
            <w:ins w:id="7459" w:author="John Clevenger [2]" w:date="2022-12-15T16:38:00Z">
              <w:r>
                <w:t>Contest.yaml file containing the current system configuration</w:t>
              </w:r>
            </w:ins>
          </w:p>
        </w:tc>
      </w:tr>
      <w:tr w:rsidR="008E55F3" w14:paraId="1BE3814D" w14:textId="77777777" w:rsidTr="007323B0">
        <w:trPr>
          <w:cantSplit/>
          <w:trHeight w:val="285"/>
          <w:jc w:val="center"/>
          <w:ins w:id="7460" w:author="John Clevenger [2]" w:date="2022-12-15T16:38:00Z"/>
        </w:trPr>
        <w:tc>
          <w:tcPr>
            <w:tcW w:w="3420" w:type="dxa"/>
          </w:tcPr>
          <w:p w14:paraId="41DC42E8" w14:textId="77777777" w:rsidR="008E55F3" w:rsidRPr="00A35D85" w:rsidRDefault="008E55F3" w:rsidP="007323B0">
            <w:pPr>
              <w:rPr>
                <w:ins w:id="7461" w:author="John Clevenger [2]" w:date="2022-12-15T16:38:00Z"/>
              </w:rPr>
            </w:pPr>
            <w:ins w:id="7462" w:author="John Clevenger [2]" w:date="2022-12-15T16:38:00Z">
              <w:r w:rsidRPr="00A35D85">
                <w:t>Extract Replay Runs</w:t>
              </w:r>
            </w:ins>
          </w:p>
        </w:tc>
        <w:tc>
          <w:tcPr>
            <w:tcW w:w="6732" w:type="dxa"/>
          </w:tcPr>
          <w:p w14:paraId="39FF8D7B" w14:textId="77777777" w:rsidR="008E55F3" w:rsidRPr="00A35D85" w:rsidRDefault="008E55F3" w:rsidP="007323B0">
            <w:pPr>
              <w:rPr>
                <w:ins w:id="7463" w:author="John Clevenger [2]" w:date="2022-12-15T16:38:00Z"/>
              </w:rPr>
            </w:pPr>
            <w:ins w:id="7464" w:author="John Clevenger [2]" w:date="2022-12-15T16:38:00Z">
              <w:r>
                <w:t>Files extracted used with Replay feature</w:t>
              </w:r>
            </w:ins>
          </w:p>
        </w:tc>
      </w:tr>
      <w:tr w:rsidR="008E55F3" w14:paraId="1E5C829D" w14:textId="77777777" w:rsidTr="007323B0">
        <w:trPr>
          <w:cantSplit/>
          <w:trHeight w:val="285"/>
          <w:jc w:val="center"/>
          <w:ins w:id="7465" w:author="John Clevenger [2]" w:date="2022-12-15T16:38:00Z"/>
        </w:trPr>
        <w:tc>
          <w:tcPr>
            <w:tcW w:w="3420" w:type="dxa"/>
          </w:tcPr>
          <w:p w14:paraId="01E423BE" w14:textId="77777777" w:rsidR="008E55F3" w:rsidRPr="00A35D85" w:rsidRDefault="008E55F3" w:rsidP="007323B0">
            <w:pPr>
              <w:rPr>
                <w:ins w:id="7466" w:author="John Clevenger [2]" w:date="2022-12-15T16:38:00Z"/>
              </w:rPr>
            </w:pPr>
            <w:ins w:id="7467" w:author="John Clevenger [2]" w:date="2022-12-15T16:38:00Z">
              <w:r w:rsidRPr="00A35D85">
                <w:t>Fastest Solved by Problem</w:t>
              </w:r>
            </w:ins>
          </w:p>
        </w:tc>
        <w:tc>
          <w:tcPr>
            <w:tcW w:w="6732" w:type="dxa"/>
          </w:tcPr>
          <w:p w14:paraId="283BEF6A" w14:textId="77777777" w:rsidR="008E55F3" w:rsidRPr="00A35D85" w:rsidRDefault="008E55F3" w:rsidP="007323B0">
            <w:pPr>
              <w:rPr>
                <w:ins w:id="7468" w:author="John Clevenger [2]" w:date="2022-12-15T16:38:00Z"/>
              </w:rPr>
            </w:pPr>
            <w:ins w:id="7469"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7470" w:author="John Clevenger [2]" w:date="2022-12-15T16:38:00Z"/>
        </w:trPr>
        <w:tc>
          <w:tcPr>
            <w:tcW w:w="3420" w:type="dxa"/>
          </w:tcPr>
          <w:p w14:paraId="5E0B87FE" w14:textId="77777777" w:rsidR="008E55F3" w:rsidRPr="00A35D85" w:rsidRDefault="008E55F3" w:rsidP="007323B0">
            <w:pPr>
              <w:rPr>
                <w:ins w:id="7471" w:author="John Clevenger [2]" w:date="2022-12-15T16:38:00Z"/>
              </w:rPr>
            </w:pPr>
            <w:ins w:id="7472" w:author="John Clevenger [2]" w:date="2022-12-15T16:38:00Z">
              <w:r>
                <w:t>Finalize-Certify</w:t>
              </w:r>
            </w:ins>
          </w:p>
        </w:tc>
        <w:tc>
          <w:tcPr>
            <w:tcW w:w="6732" w:type="dxa"/>
          </w:tcPr>
          <w:p w14:paraId="7B6CF5A2" w14:textId="77777777" w:rsidR="008E55F3" w:rsidRDefault="008E55F3" w:rsidP="007323B0">
            <w:pPr>
              <w:rPr>
                <w:ins w:id="7473" w:author="John Clevenger [2]" w:date="2022-12-15T16:38:00Z"/>
              </w:rPr>
            </w:pPr>
            <w:ins w:id="7474" w:author="John Clevenger [2]" w:date="2022-12-15T16:38:00Z">
              <w:r>
                <w:t>The “Finalized” status of the contest</w:t>
              </w:r>
            </w:ins>
          </w:p>
        </w:tc>
      </w:tr>
      <w:tr w:rsidR="008E55F3" w14:paraId="41B363D9" w14:textId="77777777" w:rsidTr="007323B0">
        <w:trPr>
          <w:cantSplit/>
          <w:trHeight w:val="285"/>
          <w:jc w:val="center"/>
          <w:ins w:id="7475" w:author="John Clevenger [2]" w:date="2022-12-15T16:38:00Z"/>
        </w:trPr>
        <w:tc>
          <w:tcPr>
            <w:tcW w:w="3420" w:type="dxa"/>
          </w:tcPr>
          <w:p w14:paraId="24E74EF4" w14:textId="77777777" w:rsidR="008E55F3" w:rsidRPr="00A35D85" w:rsidRDefault="008E55F3" w:rsidP="007323B0">
            <w:pPr>
              <w:rPr>
                <w:ins w:id="7476" w:author="John Clevenger [2]" w:date="2022-12-15T16:38:00Z"/>
              </w:rPr>
            </w:pPr>
            <w:ins w:id="7477" w:author="John Clevenger [2]" w:date="2022-12-15T16:38:00Z">
              <w:r w:rsidRPr="00A35D85">
                <w:lastRenderedPageBreak/>
                <w:t>Groups</w:t>
              </w:r>
            </w:ins>
          </w:p>
        </w:tc>
        <w:tc>
          <w:tcPr>
            <w:tcW w:w="6732" w:type="dxa"/>
          </w:tcPr>
          <w:p w14:paraId="58CCBE75" w14:textId="77777777" w:rsidR="008E55F3" w:rsidRPr="00A35D85" w:rsidRDefault="008E55F3" w:rsidP="007323B0">
            <w:pPr>
              <w:rPr>
                <w:ins w:id="7478" w:author="John Clevenger [2]" w:date="2022-12-15T16:38:00Z"/>
              </w:rPr>
            </w:pPr>
            <w:ins w:id="7479" w:author="John Clevenger [2]" w:date="2022-12-15T16:38:00Z">
              <w:r>
                <w:t>List of Groups (Regions)</w:t>
              </w:r>
            </w:ins>
          </w:p>
        </w:tc>
      </w:tr>
      <w:tr w:rsidR="008E55F3" w14:paraId="22D83928" w14:textId="77777777" w:rsidTr="007323B0">
        <w:trPr>
          <w:cantSplit/>
          <w:trHeight w:val="285"/>
          <w:jc w:val="center"/>
          <w:ins w:id="7480" w:author="John Clevenger [2]" w:date="2022-12-15T16:38:00Z"/>
        </w:trPr>
        <w:tc>
          <w:tcPr>
            <w:tcW w:w="3420" w:type="dxa"/>
          </w:tcPr>
          <w:p w14:paraId="1A0A5167" w14:textId="77777777" w:rsidR="008E55F3" w:rsidRPr="00A35D85" w:rsidRDefault="008E55F3" w:rsidP="007323B0">
            <w:pPr>
              <w:rPr>
                <w:ins w:id="7481" w:author="John Clevenger [2]" w:date="2022-12-15T16:38:00Z"/>
              </w:rPr>
            </w:pPr>
            <w:ins w:id="7482" w:author="John Clevenger [2]" w:date="2022-12-15T16:38:00Z">
              <w:r>
                <w:t>Groups for Problems</w:t>
              </w:r>
            </w:ins>
          </w:p>
        </w:tc>
        <w:tc>
          <w:tcPr>
            <w:tcW w:w="6732" w:type="dxa"/>
          </w:tcPr>
          <w:p w14:paraId="18E1A088" w14:textId="77777777" w:rsidR="008E55F3" w:rsidRDefault="008E55F3" w:rsidP="007323B0">
            <w:pPr>
              <w:rPr>
                <w:ins w:id="7483" w:author="John Clevenger [2]" w:date="2022-12-15T16:38:00Z"/>
              </w:rPr>
            </w:pPr>
            <w:ins w:id="7484" w:author="John Clevenger [2]" w:date="2022-12-15T16:38:00Z">
              <w:r>
                <w:t>List of Groups to which each contest problem is assigned</w:t>
              </w:r>
            </w:ins>
          </w:p>
        </w:tc>
      </w:tr>
      <w:tr w:rsidR="008E55F3" w14:paraId="57FAAF92" w14:textId="77777777" w:rsidTr="007323B0">
        <w:trPr>
          <w:cantSplit/>
          <w:trHeight w:val="285"/>
          <w:jc w:val="center"/>
          <w:ins w:id="7485" w:author="John Clevenger [2]" w:date="2022-12-15T16:38:00Z"/>
        </w:trPr>
        <w:tc>
          <w:tcPr>
            <w:tcW w:w="3420" w:type="dxa"/>
          </w:tcPr>
          <w:p w14:paraId="5C156C67" w14:textId="77777777" w:rsidR="008E55F3" w:rsidRDefault="008E55F3" w:rsidP="007323B0">
            <w:pPr>
              <w:rPr>
                <w:ins w:id="7486" w:author="John Clevenger [2]" w:date="2022-12-15T16:38:00Z"/>
              </w:rPr>
            </w:pPr>
            <w:ins w:id="7487" w:author="John Clevenger [2]" w:date="2022-12-15T16:38:00Z">
              <w:r>
                <w:t>Groups.tsv</w:t>
              </w:r>
            </w:ins>
          </w:p>
        </w:tc>
        <w:tc>
          <w:tcPr>
            <w:tcW w:w="6732" w:type="dxa"/>
          </w:tcPr>
          <w:p w14:paraId="3CEC8016" w14:textId="77777777" w:rsidR="008E55F3" w:rsidRDefault="008E55F3" w:rsidP="007323B0">
            <w:pPr>
              <w:rPr>
                <w:ins w:id="7488" w:author="John Clevenger [2]" w:date="2022-12-15T16:38:00Z"/>
              </w:rPr>
            </w:pPr>
            <w:ins w:id="7489" w:author="John Clevenger [2]" w:date="2022-12-15T16:38:00Z">
              <w:r>
                <w:t>A tab-separated listing of the Groups defined in the contest</w:t>
              </w:r>
            </w:ins>
          </w:p>
        </w:tc>
      </w:tr>
      <w:tr w:rsidR="008E55F3" w14:paraId="36F09B1F" w14:textId="77777777" w:rsidTr="007323B0">
        <w:trPr>
          <w:cantSplit/>
          <w:trHeight w:val="285"/>
          <w:jc w:val="center"/>
          <w:ins w:id="7490" w:author="John Clevenger [2]" w:date="2022-12-15T16:38:00Z"/>
        </w:trPr>
        <w:tc>
          <w:tcPr>
            <w:tcW w:w="3420" w:type="dxa"/>
          </w:tcPr>
          <w:p w14:paraId="472E5D3D" w14:textId="77777777" w:rsidR="008E55F3" w:rsidRDefault="008E55F3" w:rsidP="007323B0">
            <w:pPr>
              <w:rPr>
                <w:ins w:id="7491" w:author="John Clevenger [2]" w:date="2022-12-15T16:38:00Z"/>
              </w:rPr>
            </w:pPr>
            <w:ins w:id="7492" w:author="John Clevenger [2]" w:date="2022-12-15T16:38:00Z">
              <w:r>
                <w:t>ICPC Tools Event Feed</w:t>
              </w:r>
            </w:ins>
          </w:p>
        </w:tc>
        <w:tc>
          <w:tcPr>
            <w:tcW w:w="6732" w:type="dxa"/>
          </w:tcPr>
          <w:p w14:paraId="58BBC7E6" w14:textId="77777777" w:rsidR="008E55F3" w:rsidRDefault="008E55F3" w:rsidP="007323B0">
            <w:pPr>
              <w:rPr>
                <w:ins w:id="7493" w:author="John Clevenger [2]" w:date="2022-12-15T16:38:00Z"/>
              </w:rPr>
            </w:pPr>
            <w:ins w:id="7494" w:author="John Clevenger [2]" w:date="2022-12-15T16:38:00Z">
              <w:r>
                <w:t xml:space="preserve">The legacy XML event feed </w:t>
              </w:r>
            </w:ins>
          </w:p>
        </w:tc>
      </w:tr>
      <w:tr w:rsidR="008E55F3" w14:paraId="4E3CDE20" w14:textId="77777777" w:rsidTr="007323B0">
        <w:trPr>
          <w:cantSplit/>
          <w:trHeight w:val="285"/>
          <w:jc w:val="center"/>
          <w:ins w:id="7495" w:author="John Clevenger [2]" w:date="2022-12-15T16:38:00Z"/>
        </w:trPr>
        <w:tc>
          <w:tcPr>
            <w:tcW w:w="3420" w:type="dxa"/>
          </w:tcPr>
          <w:p w14:paraId="477BC290" w14:textId="77777777" w:rsidR="008E55F3" w:rsidRPr="00A35D85" w:rsidRDefault="008E55F3" w:rsidP="007323B0">
            <w:pPr>
              <w:rPr>
                <w:ins w:id="7496" w:author="John Clevenger [2]" w:date="2022-12-15T16:38:00Z"/>
              </w:rPr>
            </w:pPr>
            <w:ins w:id="7497" w:author="John Clevenger [2]" w:date="2022-12-15T16:38:00Z">
              <w:r w:rsidRPr="00A35D85">
                <w:t>Internal Dump</w:t>
              </w:r>
            </w:ins>
          </w:p>
        </w:tc>
        <w:tc>
          <w:tcPr>
            <w:tcW w:w="6732" w:type="dxa"/>
          </w:tcPr>
          <w:p w14:paraId="71E3E108" w14:textId="77777777" w:rsidR="008E55F3" w:rsidRPr="00A35D85" w:rsidRDefault="008E55F3" w:rsidP="007323B0">
            <w:pPr>
              <w:rPr>
                <w:ins w:id="7498" w:author="John Clevenger [2]" w:date="2022-12-15T16:38:00Z"/>
              </w:rPr>
            </w:pPr>
            <w:ins w:id="7499" w:author="John Clevenger [2]" w:date="2022-12-15T16:38:00Z">
              <w:r>
                <w:t>An internal dump of a bunch of config settings</w:t>
              </w:r>
            </w:ins>
          </w:p>
        </w:tc>
      </w:tr>
      <w:tr w:rsidR="008E55F3" w14:paraId="06C30561" w14:textId="77777777" w:rsidTr="007323B0">
        <w:trPr>
          <w:cantSplit/>
          <w:trHeight w:val="285"/>
          <w:jc w:val="center"/>
          <w:ins w:id="7500" w:author="John Clevenger [2]" w:date="2022-12-15T16:38:00Z"/>
        </w:trPr>
        <w:tc>
          <w:tcPr>
            <w:tcW w:w="3420" w:type="dxa"/>
          </w:tcPr>
          <w:p w14:paraId="102252F6" w14:textId="77777777" w:rsidR="008E55F3" w:rsidRPr="00A35D85" w:rsidRDefault="008E55F3" w:rsidP="007323B0">
            <w:pPr>
              <w:rPr>
                <w:ins w:id="7501" w:author="John Clevenger [2]" w:date="2022-12-15T16:38:00Z"/>
              </w:rPr>
            </w:pPr>
            <w:ins w:id="7502" w:author="John Clevenger [2]" w:date="2022-12-15T16:38:00Z">
              <w:r w:rsidRPr="00A35D85">
                <w:t>Judgement Notifications</w:t>
              </w:r>
            </w:ins>
          </w:p>
        </w:tc>
        <w:tc>
          <w:tcPr>
            <w:tcW w:w="6732" w:type="dxa"/>
          </w:tcPr>
          <w:p w14:paraId="0FD558F9" w14:textId="77777777" w:rsidR="008E55F3" w:rsidRPr="00A35D85" w:rsidRDefault="008E55F3" w:rsidP="007323B0">
            <w:pPr>
              <w:rPr>
                <w:ins w:id="7503" w:author="John Clevenger [2]" w:date="2022-12-15T16:38:00Z"/>
              </w:rPr>
            </w:pPr>
            <w:ins w:id="7504" w:author="John Clevenger [2]" w:date="2022-12-15T16:38:00Z">
              <w:r>
                <w:t>List (balloon) notifications grouped by problem.</w:t>
              </w:r>
            </w:ins>
          </w:p>
        </w:tc>
      </w:tr>
      <w:tr w:rsidR="008E55F3" w14:paraId="465B58D2" w14:textId="77777777" w:rsidTr="007323B0">
        <w:trPr>
          <w:cantSplit/>
          <w:trHeight w:val="285"/>
          <w:jc w:val="center"/>
          <w:ins w:id="7505" w:author="John Clevenger [2]" w:date="2022-12-15T16:38:00Z"/>
        </w:trPr>
        <w:tc>
          <w:tcPr>
            <w:tcW w:w="3420" w:type="dxa"/>
          </w:tcPr>
          <w:p w14:paraId="02B20134" w14:textId="77777777" w:rsidR="008E55F3" w:rsidRPr="00A35D85" w:rsidRDefault="008E55F3" w:rsidP="007323B0">
            <w:pPr>
              <w:rPr>
                <w:ins w:id="7506" w:author="John Clevenger [2]" w:date="2022-12-15T16:38:00Z"/>
              </w:rPr>
            </w:pPr>
            <w:ins w:id="7507" w:author="John Clevenger [2]" w:date="2022-12-15T16:38:00Z">
              <w:r w:rsidRPr="00A35D85">
                <w:t>Judgements</w:t>
              </w:r>
            </w:ins>
          </w:p>
        </w:tc>
        <w:tc>
          <w:tcPr>
            <w:tcW w:w="6732" w:type="dxa"/>
          </w:tcPr>
          <w:p w14:paraId="01E4ECC1" w14:textId="77777777" w:rsidR="008E55F3" w:rsidRPr="00A35D85" w:rsidRDefault="008E55F3" w:rsidP="007323B0">
            <w:pPr>
              <w:rPr>
                <w:ins w:id="7508" w:author="John Clevenger [2]" w:date="2022-12-15T16:38:00Z"/>
              </w:rPr>
            </w:pPr>
            <w:ins w:id="7509" w:author="John Clevenger [2]" w:date="2022-12-15T16:38:00Z">
              <w:r>
                <w:t>List of judgments</w:t>
              </w:r>
            </w:ins>
          </w:p>
        </w:tc>
      </w:tr>
      <w:tr w:rsidR="008E55F3" w14:paraId="647D71E3" w14:textId="77777777" w:rsidTr="007323B0">
        <w:trPr>
          <w:cantSplit/>
          <w:trHeight w:val="285"/>
          <w:jc w:val="center"/>
          <w:ins w:id="7510" w:author="John Clevenger [2]" w:date="2022-12-15T16:38:00Z"/>
        </w:trPr>
        <w:tc>
          <w:tcPr>
            <w:tcW w:w="3420" w:type="dxa"/>
          </w:tcPr>
          <w:p w14:paraId="396B3D50" w14:textId="77777777" w:rsidR="008E55F3" w:rsidRPr="00A35D85" w:rsidRDefault="008E55F3" w:rsidP="007323B0">
            <w:pPr>
              <w:rPr>
                <w:ins w:id="7511" w:author="John Clevenger [2]" w:date="2022-12-15T16:38:00Z"/>
              </w:rPr>
            </w:pPr>
            <w:ins w:id="7512" w:author="John Clevenger [2]" w:date="2022-12-15T16:38:00Z">
              <w:r>
                <w:t>Judging Analysis</w:t>
              </w:r>
            </w:ins>
          </w:p>
        </w:tc>
        <w:tc>
          <w:tcPr>
            <w:tcW w:w="6732" w:type="dxa"/>
          </w:tcPr>
          <w:p w14:paraId="621BEDC4" w14:textId="77777777" w:rsidR="008E55F3" w:rsidRDefault="008E55F3" w:rsidP="007323B0">
            <w:pPr>
              <w:rPr>
                <w:ins w:id="7513" w:author="John Clevenger [2]" w:date="2022-12-15T16:38:00Z"/>
              </w:rPr>
            </w:pPr>
            <w:ins w:id="7514" w:author="John Clevenger [2]" w:date="2022-12-15T16:38:00Z">
              <w:r>
                <w:t>A summary of judging responses in the contest</w:t>
              </w:r>
            </w:ins>
          </w:p>
        </w:tc>
      </w:tr>
      <w:tr w:rsidR="008E55F3" w14:paraId="517A93FD" w14:textId="77777777" w:rsidTr="007323B0">
        <w:trPr>
          <w:cantSplit/>
          <w:trHeight w:val="285"/>
          <w:jc w:val="center"/>
          <w:ins w:id="7515" w:author="John Clevenger [2]" w:date="2022-12-15T16:38:00Z"/>
        </w:trPr>
        <w:tc>
          <w:tcPr>
            <w:tcW w:w="3420" w:type="dxa"/>
          </w:tcPr>
          <w:p w14:paraId="3B86EAB4" w14:textId="77777777" w:rsidR="008E55F3" w:rsidRPr="00A35D85" w:rsidRDefault="008E55F3" w:rsidP="007323B0">
            <w:pPr>
              <w:rPr>
                <w:ins w:id="7516" w:author="John Clevenger [2]" w:date="2022-12-15T16:38:00Z"/>
              </w:rPr>
            </w:pPr>
            <w:ins w:id="7517" w:author="John Clevenger [2]" w:date="2022-12-15T16:38:00Z">
              <w:r w:rsidRPr="00A35D85">
                <w:t>Languages</w:t>
              </w:r>
            </w:ins>
          </w:p>
        </w:tc>
        <w:tc>
          <w:tcPr>
            <w:tcW w:w="6732" w:type="dxa"/>
          </w:tcPr>
          <w:p w14:paraId="41E6E20B" w14:textId="77777777" w:rsidR="008E55F3" w:rsidRPr="00A35D85" w:rsidRDefault="008E55F3" w:rsidP="007323B0">
            <w:pPr>
              <w:rPr>
                <w:ins w:id="7518" w:author="John Clevenger [2]" w:date="2022-12-15T16:38:00Z"/>
              </w:rPr>
            </w:pPr>
            <w:ins w:id="7519" w:author="John Clevenger [2]" w:date="2022-12-15T16:38:00Z">
              <w:r>
                <w:t>List Languages</w:t>
              </w:r>
            </w:ins>
          </w:p>
        </w:tc>
      </w:tr>
      <w:tr w:rsidR="008E55F3" w14:paraId="07E2FCF8" w14:textId="77777777" w:rsidTr="007323B0">
        <w:trPr>
          <w:cantSplit/>
          <w:trHeight w:val="285"/>
          <w:jc w:val="center"/>
          <w:ins w:id="7520" w:author="John Clevenger [2]" w:date="2022-12-15T16:38:00Z"/>
        </w:trPr>
        <w:tc>
          <w:tcPr>
            <w:tcW w:w="3420" w:type="dxa"/>
          </w:tcPr>
          <w:p w14:paraId="668C4280" w14:textId="77777777" w:rsidR="008E55F3" w:rsidRPr="00A35D85" w:rsidRDefault="008E55F3" w:rsidP="007323B0">
            <w:pPr>
              <w:rPr>
                <w:ins w:id="7521" w:author="John Clevenger [2]" w:date="2022-12-15T16:38:00Z"/>
              </w:rPr>
            </w:pPr>
            <w:ins w:id="7522" w:author="John Clevenger [2]" w:date="2022-12-15T16:38:00Z">
              <w:r w:rsidRPr="00A35D85">
                <w:t>Logins</w:t>
              </w:r>
            </w:ins>
          </w:p>
        </w:tc>
        <w:tc>
          <w:tcPr>
            <w:tcW w:w="6732" w:type="dxa"/>
          </w:tcPr>
          <w:p w14:paraId="2DE0106D" w14:textId="77777777" w:rsidR="008E55F3" w:rsidRPr="00A35D85" w:rsidRDefault="008E55F3" w:rsidP="007323B0">
            <w:pPr>
              <w:rPr>
                <w:ins w:id="7523" w:author="John Clevenger [2]" w:date="2022-12-15T16:38:00Z"/>
              </w:rPr>
            </w:pPr>
            <w:ins w:id="7524" w:author="John Clevenger [2]" w:date="2022-12-15T16:38:00Z">
              <w:r>
                <w:t>List who is logged in</w:t>
              </w:r>
            </w:ins>
          </w:p>
        </w:tc>
      </w:tr>
      <w:tr w:rsidR="008E55F3" w14:paraId="31A56219" w14:textId="77777777" w:rsidTr="007323B0">
        <w:trPr>
          <w:cantSplit/>
          <w:trHeight w:val="285"/>
          <w:jc w:val="center"/>
          <w:ins w:id="7525" w:author="John Clevenger [2]" w:date="2022-12-15T16:38:00Z"/>
        </w:trPr>
        <w:tc>
          <w:tcPr>
            <w:tcW w:w="3420" w:type="dxa"/>
          </w:tcPr>
          <w:p w14:paraId="2A0F61A1" w14:textId="77777777" w:rsidR="008E55F3" w:rsidRPr="00A35D85" w:rsidRDefault="008E55F3" w:rsidP="007323B0">
            <w:pPr>
              <w:rPr>
                <w:ins w:id="7526" w:author="John Clevenger [2]" w:date="2022-12-15T16:38:00Z"/>
              </w:rPr>
            </w:pPr>
            <w:ins w:id="7527" w:author="John Clevenger [2]" w:date="2022-12-15T16:38:00Z">
              <w:r w:rsidRPr="00A35D85">
                <w:t>Notification Settings</w:t>
              </w:r>
            </w:ins>
          </w:p>
        </w:tc>
        <w:tc>
          <w:tcPr>
            <w:tcW w:w="6732" w:type="dxa"/>
          </w:tcPr>
          <w:p w14:paraId="2B21256C" w14:textId="77777777" w:rsidR="008E55F3" w:rsidRPr="00A35D85" w:rsidRDefault="008E55F3" w:rsidP="007323B0">
            <w:pPr>
              <w:rPr>
                <w:ins w:id="7528" w:author="John Clevenger [2]" w:date="2022-12-15T16:38:00Z"/>
              </w:rPr>
            </w:pPr>
            <w:ins w:id="7529" w:author="John Clevenger [2]" w:date="2022-12-15T16:38:00Z">
              <w:r>
                <w:t>List of Notification Settings</w:t>
              </w:r>
            </w:ins>
          </w:p>
        </w:tc>
      </w:tr>
      <w:tr w:rsidR="008E55F3" w14:paraId="780C3515" w14:textId="77777777" w:rsidTr="007323B0">
        <w:trPr>
          <w:cantSplit/>
          <w:trHeight w:val="285"/>
          <w:jc w:val="center"/>
          <w:ins w:id="7530" w:author="John Clevenger [2]" w:date="2022-12-15T16:38:00Z"/>
        </w:trPr>
        <w:tc>
          <w:tcPr>
            <w:tcW w:w="3420" w:type="dxa"/>
          </w:tcPr>
          <w:p w14:paraId="30B125F6" w14:textId="77777777" w:rsidR="008E55F3" w:rsidRPr="00A35D85" w:rsidRDefault="008E55F3" w:rsidP="007323B0">
            <w:pPr>
              <w:rPr>
                <w:ins w:id="7531" w:author="John Clevenger [2]" w:date="2022-12-15T16:38:00Z"/>
              </w:rPr>
            </w:pPr>
            <w:ins w:id="7532" w:author="John Clevenger [2]" w:date="2022-12-15T16:38:00Z">
              <w:r w:rsidRPr="00A35D85">
                <w:t>Problems</w:t>
              </w:r>
            </w:ins>
          </w:p>
        </w:tc>
        <w:tc>
          <w:tcPr>
            <w:tcW w:w="6732" w:type="dxa"/>
          </w:tcPr>
          <w:p w14:paraId="170A0FC8" w14:textId="77777777" w:rsidR="008E55F3" w:rsidRPr="00A35D85" w:rsidRDefault="008E55F3" w:rsidP="007323B0">
            <w:pPr>
              <w:rPr>
                <w:ins w:id="7533" w:author="John Clevenger [2]" w:date="2022-12-15T16:38:00Z"/>
              </w:rPr>
            </w:pPr>
            <w:ins w:id="7534" w:author="John Clevenger [2]" w:date="2022-12-15T16:38:00Z">
              <w:r>
                <w:t>List problems</w:t>
              </w:r>
            </w:ins>
          </w:p>
        </w:tc>
      </w:tr>
      <w:tr w:rsidR="008E55F3" w14:paraId="2E1D128C" w14:textId="77777777" w:rsidTr="007323B0">
        <w:trPr>
          <w:cantSplit/>
          <w:trHeight w:val="285"/>
          <w:jc w:val="center"/>
          <w:ins w:id="7535" w:author="John Clevenger [2]" w:date="2022-12-15T16:38:00Z"/>
        </w:trPr>
        <w:tc>
          <w:tcPr>
            <w:tcW w:w="3420" w:type="dxa"/>
          </w:tcPr>
          <w:p w14:paraId="075D6722" w14:textId="77777777" w:rsidR="008E55F3" w:rsidRPr="00A35D85" w:rsidRDefault="008E55F3" w:rsidP="007323B0">
            <w:pPr>
              <w:rPr>
                <w:ins w:id="7536" w:author="John Clevenger [2]" w:date="2022-12-15T16:38:00Z"/>
              </w:rPr>
            </w:pPr>
            <w:ins w:id="7537" w:author="John Clevenger [2]" w:date="2022-12-15T16:38:00Z">
              <w:r w:rsidRPr="00A35D85">
                <w:t>Run 5 field</w:t>
              </w:r>
            </w:ins>
          </w:p>
        </w:tc>
        <w:tc>
          <w:tcPr>
            <w:tcW w:w="6732" w:type="dxa"/>
          </w:tcPr>
          <w:p w14:paraId="254A4A9C" w14:textId="77777777" w:rsidR="008E55F3" w:rsidRPr="00A35D85" w:rsidRDefault="008E55F3" w:rsidP="007323B0">
            <w:pPr>
              <w:rPr>
                <w:ins w:id="7538" w:author="John Clevenger [2]" w:date="2022-12-15T16:38:00Z"/>
              </w:rPr>
            </w:pPr>
            <w:ins w:id="7539" w:author="John Clevenger [2]" w:date="2022-12-15T16:38:00Z">
              <w:r>
                <w:t>List of runs: run #, team #, problem letter, elapsed time, judgment</w:t>
              </w:r>
            </w:ins>
          </w:p>
        </w:tc>
      </w:tr>
      <w:tr w:rsidR="008E55F3" w14:paraId="68587730" w14:textId="77777777" w:rsidTr="007323B0">
        <w:trPr>
          <w:cantSplit/>
          <w:trHeight w:val="285"/>
          <w:jc w:val="center"/>
          <w:ins w:id="7540" w:author="John Clevenger [2]" w:date="2022-12-15T16:38:00Z"/>
        </w:trPr>
        <w:tc>
          <w:tcPr>
            <w:tcW w:w="3420" w:type="dxa"/>
          </w:tcPr>
          <w:p w14:paraId="2C5D5077" w14:textId="77777777" w:rsidR="008E55F3" w:rsidRPr="00A35D85" w:rsidRDefault="008E55F3" w:rsidP="007323B0">
            <w:pPr>
              <w:rPr>
                <w:ins w:id="7541" w:author="John Clevenger [2]" w:date="2022-12-15T16:38:00Z"/>
              </w:rPr>
            </w:pPr>
            <w:ins w:id="7542" w:author="John Clevenger [2]" w:date="2022-12-15T16:38:00Z">
              <w:r w:rsidRPr="00A35D85">
                <w:t>Run Notifications Sent</w:t>
              </w:r>
            </w:ins>
          </w:p>
        </w:tc>
        <w:tc>
          <w:tcPr>
            <w:tcW w:w="6732" w:type="dxa"/>
          </w:tcPr>
          <w:p w14:paraId="12E4A346" w14:textId="77777777" w:rsidR="008E55F3" w:rsidRPr="00A35D85" w:rsidRDefault="008E55F3" w:rsidP="007323B0">
            <w:pPr>
              <w:rPr>
                <w:ins w:id="7543" w:author="John Clevenger [2]" w:date="2022-12-15T16:38:00Z"/>
              </w:rPr>
            </w:pPr>
          </w:p>
        </w:tc>
      </w:tr>
      <w:tr w:rsidR="008E55F3" w14:paraId="161C6C80" w14:textId="77777777" w:rsidTr="007323B0">
        <w:trPr>
          <w:cantSplit/>
          <w:trHeight w:val="285"/>
          <w:jc w:val="center"/>
          <w:ins w:id="7544" w:author="John Clevenger [2]" w:date="2022-12-15T16:38:00Z"/>
        </w:trPr>
        <w:tc>
          <w:tcPr>
            <w:tcW w:w="3420" w:type="dxa"/>
          </w:tcPr>
          <w:p w14:paraId="24E16693" w14:textId="77777777" w:rsidR="008E55F3" w:rsidRPr="00A35D85" w:rsidRDefault="008E55F3" w:rsidP="007323B0">
            <w:pPr>
              <w:rPr>
                <w:ins w:id="7545" w:author="John Clevenger [2]" w:date="2022-12-15T16:38:00Z"/>
              </w:rPr>
            </w:pPr>
            <w:ins w:id="7546" w:author="John Clevenger [2]" w:date="2022-12-15T16:38:00Z">
              <w:r w:rsidRPr="00A35D85">
                <w:t>Runs</w:t>
              </w:r>
            </w:ins>
          </w:p>
        </w:tc>
        <w:tc>
          <w:tcPr>
            <w:tcW w:w="6732" w:type="dxa"/>
          </w:tcPr>
          <w:p w14:paraId="7628CBB9" w14:textId="77777777" w:rsidR="008E55F3" w:rsidRPr="00A35D85" w:rsidRDefault="008E55F3" w:rsidP="007323B0">
            <w:pPr>
              <w:rPr>
                <w:ins w:id="7547" w:author="John Clevenger [2]" w:date="2022-12-15T16:38:00Z"/>
              </w:rPr>
            </w:pPr>
            <w:ins w:id="7548"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549" w:author="John Clevenger [2]" w:date="2022-12-15T16:38:00Z"/>
        </w:trPr>
        <w:tc>
          <w:tcPr>
            <w:tcW w:w="3420" w:type="dxa"/>
          </w:tcPr>
          <w:p w14:paraId="5B7B1A61" w14:textId="77777777" w:rsidR="008E55F3" w:rsidRPr="00A35D85" w:rsidRDefault="008E55F3" w:rsidP="007323B0">
            <w:pPr>
              <w:rPr>
                <w:ins w:id="7550" w:author="John Clevenger [2]" w:date="2022-12-15T16:38:00Z"/>
              </w:rPr>
            </w:pPr>
            <w:ins w:id="7551"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554" w:author="John Clevenger [2]" w:date="2022-12-15T16:38:00Z"/>
              </w:rPr>
            </w:pPr>
            <w:ins w:id="7555" w:author="John Clevenger [2]" w:date="2022-12-15T16:38:00Z">
              <w:r>
                <w:t>List of runs with detail (see below)</w:t>
              </w:r>
            </w:ins>
          </w:p>
        </w:tc>
      </w:tr>
      <w:tr w:rsidR="008E55F3" w14:paraId="3F19C1F1" w14:textId="77777777" w:rsidTr="007323B0">
        <w:trPr>
          <w:cantSplit/>
          <w:trHeight w:val="285"/>
          <w:jc w:val="center"/>
          <w:ins w:id="7556" w:author="John Clevenger [2]" w:date="2022-12-15T16:38:00Z"/>
        </w:trPr>
        <w:tc>
          <w:tcPr>
            <w:tcW w:w="3420" w:type="dxa"/>
          </w:tcPr>
          <w:p w14:paraId="1DBF17C1" w14:textId="77777777" w:rsidR="008E55F3" w:rsidRPr="00A35D85" w:rsidRDefault="008E55F3" w:rsidP="007323B0">
            <w:pPr>
              <w:rPr>
                <w:ins w:id="7557" w:author="John Clevenger [2]" w:date="2022-12-15T16:38:00Z"/>
              </w:rPr>
            </w:pPr>
            <w:ins w:id="7558" w:author="John Clevenger [2]" w:date="2022-12-15T16:38:00Z">
              <w:r w:rsidRPr="00A35D85">
                <w:t>Runs grouped by team</w:t>
              </w:r>
            </w:ins>
          </w:p>
        </w:tc>
        <w:tc>
          <w:tcPr>
            <w:tcW w:w="6732" w:type="dxa"/>
          </w:tcPr>
          <w:p w14:paraId="46FEFC16" w14:textId="77777777" w:rsidR="008E55F3" w:rsidRPr="00A35D85" w:rsidRDefault="008E55F3" w:rsidP="007323B0">
            <w:pPr>
              <w:rPr>
                <w:ins w:id="7559" w:author="John Clevenger [2]" w:date="2022-12-15T16:38:00Z"/>
              </w:rPr>
            </w:pPr>
            <w:ins w:id="7560" w:author="John Clevenger [2]" w:date="2022-12-15T16:38:00Z">
              <w:r>
                <w:t>List of runs, grouped by team, then by problem, helpful in calculating scoring.</w:t>
              </w:r>
            </w:ins>
          </w:p>
        </w:tc>
      </w:tr>
      <w:tr w:rsidR="008E55F3" w14:paraId="7842785A" w14:textId="77777777" w:rsidTr="007323B0">
        <w:trPr>
          <w:cantSplit/>
          <w:trHeight w:val="285"/>
          <w:jc w:val="center"/>
          <w:ins w:id="7561" w:author="John Clevenger [2]" w:date="2022-12-15T16:38:00Z"/>
        </w:trPr>
        <w:tc>
          <w:tcPr>
            <w:tcW w:w="3420" w:type="dxa"/>
          </w:tcPr>
          <w:p w14:paraId="5A320E3F" w14:textId="77777777" w:rsidR="008E55F3" w:rsidRPr="00A35D85" w:rsidRDefault="008E55F3" w:rsidP="007323B0">
            <w:pPr>
              <w:rPr>
                <w:ins w:id="7562" w:author="John Clevenger [2]" w:date="2022-12-15T16:38:00Z"/>
              </w:rPr>
            </w:pPr>
            <w:ins w:id="7563" w:author="John Clevenger [2]" w:date="2022-12-15T16:38:00Z">
              <w:r w:rsidRPr="00A35D85">
                <w:t>Solutions By Problem</w:t>
              </w:r>
            </w:ins>
          </w:p>
        </w:tc>
        <w:tc>
          <w:tcPr>
            <w:tcW w:w="6732" w:type="dxa"/>
          </w:tcPr>
          <w:p w14:paraId="4D595C9B" w14:textId="77777777" w:rsidR="008E55F3" w:rsidRPr="00A35D85" w:rsidRDefault="008E55F3" w:rsidP="007323B0">
            <w:pPr>
              <w:rPr>
                <w:ins w:id="7564" w:author="John Clevenger [2]" w:date="2022-12-15T16:38:00Z"/>
              </w:rPr>
            </w:pPr>
            <w:ins w:id="7565" w:author="John Clevenger [2]" w:date="2022-12-15T16:38:00Z">
              <w:r>
                <w:t>For each problem show number of run with No, Yes, and percentage correct</w:t>
              </w:r>
            </w:ins>
          </w:p>
        </w:tc>
      </w:tr>
      <w:tr w:rsidR="008E55F3" w14:paraId="33EE96FF" w14:textId="77777777" w:rsidTr="007323B0">
        <w:trPr>
          <w:cantSplit/>
          <w:trHeight w:val="285"/>
          <w:jc w:val="center"/>
          <w:ins w:id="7566" w:author="John Clevenger [2]" w:date="2022-12-15T16:38:00Z"/>
        </w:trPr>
        <w:tc>
          <w:tcPr>
            <w:tcW w:w="3420" w:type="dxa"/>
          </w:tcPr>
          <w:p w14:paraId="291010EE" w14:textId="77777777" w:rsidR="008E55F3" w:rsidRPr="00A35D85" w:rsidRDefault="008E55F3" w:rsidP="007323B0">
            <w:pPr>
              <w:rPr>
                <w:ins w:id="7567" w:author="John Clevenger [2]" w:date="2022-12-15T16:38:00Z"/>
              </w:rPr>
            </w:pPr>
            <w:ins w:id="7568"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7569" w:author="John Clevenger [2]" w:date="2022-12-15T16:38:00Z"/>
              </w:rPr>
            </w:pPr>
            <w:ins w:id="7570" w:author="John Clevenger [2]" w:date="2022-12-15T16:38:00Z">
              <w:r>
                <w:t>Standings in XML format</w:t>
              </w:r>
            </w:ins>
          </w:p>
        </w:tc>
      </w:tr>
      <w:tr w:rsidR="008E55F3" w14:paraId="5B020AA1" w14:textId="77777777" w:rsidTr="007323B0">
        <w:trPr>
          <w:cantSplit/>
          <w:trHeight w:val="285"/>
          <w:jc w:val="center"/>
          <w:ins w:id="7571" w:author="John Clevenger [2]" w:date="2022-12-15T16:38:00Z"/>
        </w:trPr>
        <w:tc>
          <w:tcPr>
            <w:tcW w:w="3420" w:type="dxa"/>
          </w:tcPr>
          <w:p w14:paraId="63238D20" w14:textId="77777777" w:rsidR="008E55F3" w:rsidRPr="00A35D85" w:rsidRDefault="008E55F3" w:rsidP="007323B0">
            <w:pPr>
              <w:rPr>
                <w:ins w:id="7572" w:author="John Clevenger [2]" w:date="2022-12-15T16:38:00Z"/>
              </w:rPr>
            </w:pPr>
            <w:ins w:id="7573" w:author="John Clevenger [2]" w:date="2022-12-15T16:38:00Z">
              <w:r w:rsidRPr="00A35D85">
                <w:t>Submissions by Language</w:t>
              </w:r>
            </w:ins>
          </w:p>
        </w:tc>
        <w:tc>
          <w:tcPr>
            <w:tcW w:w="6732" w:type="dxa"/>
          </w:tcPr>
          <w:p w14:paraId="65E9F251" w14:textId="77777777" w:rsidR="008E55F3" w:rsidRPr="00A35D85" w:rsidRDefault="008E55F3" w:rsidP="007323B0">
            <w:pPr>
              <w:rPr>
                <w:ins w:id="7574" w:author="John Clevenger [2]" w:date="2022-12-15T16:38:00Z"/>
              </w:rPr>
            </w:pPr>
            <w:ins w:id="7575" w:author="John Clevenger [2]" w:date="2022-12-15T16:38:00Z">
              <w:r>
                <w:t>A summary of how many teams used which languages.</w:t>
              </w:r>
            </w:ins>
          </w:p>
        </w:tc>
      </w:tr>
      <w:bookmarkEnd w:id="7361"/>
    </w:tbl>
    <w:p w14:paraId="4266AE4A" w14:textId="01B5C78F" w:rsidR="008E55F3" w:rsidRDefault="008E55F3">
      <w:pPr>
        <w:spacing w:before="240"/>
        <w:ind w:firstLine="720"/>
        <w:jc w:val="both"/>
        <w:rPr>
          <w:ins w:id="7576" w:author="John Clevenger [2]" w:date="2022-12-15T16:37:00Z"/>
        </w:rPr>
      </w:pPr>
    </w:p>
    <w:p w14:paraId="35B56203" w14:textId="0F383A1B" w:rsidR="008E55F3" w:rsidRDefault="008E55F3">
      <w:pPr>
        <w:spacing w:before="240"/>
        <w:ind w:firstLine="720"/>
        <w:jc w:val="both"/>
        <w:rPr>
          <w:ins w:id="7577"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578" w:author="John Clevenger [2]" w:date="2022-12-15T16:32:00Z"/>
        </w:rPr>
      </w:pPr>
      <w:del w:id="7579"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580" w:author="John Clevenger [2]" w:date="2022-12-15T16:32:00Z"/>
        </w:rPr>
      </w:pPr>
      <w:del w:id="7581"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582"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583" w:author="John Clevenger [2]" w:date="2022-12-15T16:34:00Z"/>
              </w:rPr>
              <w:pPrChange w:id="7584" w:author="John Clevenger" w:date="2023-11-19T12:22:00Z">
                <w:pPr/>
              </w:pPrChange>
            </w:pPr>
            <w:del w:id="7585" w:author="John Clevenger [2]" w:date="2022-12-15T16:34:00Z">
              <w:r w:rsidDel="008E55F3">
                <w:delText>Report</w:delText>
              </w:r>
              <w:bookmarkStart w:id="7586" w:name="_Toc122082039"/>
              <w:bookmarkStart w:id="7587" w:name="_Toc122186237"/>
              <w:bookmarkStart w:id="7588" w:name="_Toc132120934"/>
              <w:bookmarkStart w:id="7589" w:name="_Toc151285238"/>
              <w:bookmarkStart w:id="7590" w:name="_Toc151285428"/>
              <w:bookmarkStart w:id="7591" w:name="_Toc151285733"/>
              <w:bookmarkStart w:id="7592" w:name="_Toc151285926"/>
              <w:bookmarkStart w:id="7593" w:name="_Toc151286277"/>
              <w:bookmarkStart w:id="7594" w:name="_Toc151287002"/>
              <w:bookmarkStart w:id="7595" w:name="_Toc151287680"/>
              <w:bookmarkStart w:id="7596" w:name="_Toc151290315"/>
              <w:bookmarkStart w:id="7597" w:name="_Toc151291262"/>
              <w:bookmarkStart w:id="7598" w:name="_Toc151306565"/>
              <w:bookmarkStart w:id="7599" w:name="_Toc151488605"/>
              <w:bookmarkStart w:id="7600" w:name="_Toc151504395"/>
              <w:bookmarkStart w:id="7601" w:name="_Toc151553134"/>
              <w:bookmarkStart w:id="7602" w:name="_Toc151723488"/>
              <w:bookmarkStart w:id="7603" w:name="_Toc151723990"/>
              <w:bookmarkEnd w:id="7586"/>
              <w:bookmarkEnd w:id="7587"/>
              <w:bookmarkEnd w:id="7588"/>
              <w:bookmarkEnd w:id="7589"/>
              <w:bookmarkEnd w:id="7590"/>
              <w:bookmarkEnd w:id="7591"/>
              <w:bookmarkEnd w:id="7592"/>
              <w:bookmarkEnd w:id="7593"/>
              <w:bookmarkEnd w:id="7594"/>
              <w:bookmarkEnd w:id="7595"/>
              <w:bookmarkEnd w:id="7596"/>
              <w:bookmarkEnd w:id="7597"/>
              <w:bookmarkEnd w:id="7598"/>
              <w:bookmarkEnd w:id="7599"/>
              <w:bookmarkEnd w:id="7600"/>
              <w:bookmarkEnd w:id="7601"/>
              <w:bookmarkEnd w:id="7602"/>
              <w:bookmarkEnd w:id="7603"/>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604" w:author="John Clevenger [2]" w:date="2022-12-15T16:34:00Z"/>
              </w:rPr>
              <w:pPrChange w:id="7605" w:author="John Clevenger" w:date="2023-11-19T12:22:00Z">
                <w:pPr/>
              </w:pPrChange>
            </w:pPr>
            <w:del w:id="7606" w:author="John Clevenger [2]" w:date="2022-12-15T16:34:00Z">
              <w:r w:rsidDel="008E55F3">
                <w:delText xml:space="preserve">Description </w:delText>
              </w:r>
              <w:bookmarkStart w:id="7607" w:name="_Toc122082040"/>
              <w:bookmarkStart w:id="7608" w:name="_Toc122186238"/>
              <w:bookmarkStart w:id="7609" w:name="_Toc132120935"/>
              <w:bookmarkStart w:id="7610" w:name="_Toc151285239"/>
              <w:bookmarkStart w:id="7611" w:name="_Toc151285429"/>
              <w:bookmarkStart w:id="7612" w:name="_Toc151285734"/>
              <w:bookmarkStart w:id="7613" w:name="_Toc151285927"/>
              <w:bookmarkStart w:id="7614" w:name="_Toc151286278"/>
              <w:bookmarkStart w:id="7615" w:name="_Toc151287003"/>
              <w:bookmarkStart w:id="7616" w:name="_Toc151287681"/>
              <w:bookmarkStart w:id="7617" w:name="_Toc151290316"/>
              <w:bookmarkStart w:id="7618" w:name="_Toc151291263"/>
              <w:bookmarkStart w:id="7619" w:name="_Toc151306566"/>
              <w:bookmarkStart w:id="7620" w:name="_Toc151488606"/>
              <w:bookmarkStart w:id="7621" w:name="_Toc151504396"/>
              <w:bookmarkStart w:id="7622" w:name="_Toc151553135"/>
              <w:bookmarkStart w:id="7623" w:name="_Toc151723489"/>
              <w:bookmarkStart w:id="7624" w:name="_Toc151723991"/>
              <w:bookmarkEnd w:id="7607"/>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del>
          </w:p>
        </w:tc>
        <w:bookmarkStart w:id="7625" w:name="_Toc122082041"/>
        <w:bookmarkStart w:id="7626" w:name="_Toc122186239"/>
        <w:bookmarkStart w:id="7627" w:name="_Toc132120936"/>
        <w:bookmarkStart w:id="7628" w:name="_Toc151285240"/>
        <w:bookmarkStart w:id="7629" w:name="_Toc151285430"/>
        <w:bookmarkStart w:id="7630" w:name="_Toc151285735"/>
        <w:bookmarkStart w:id="7631" w:name="_Toc151285928"/>
        <w:bookmarkStart w:id="7632" w:name="_Toc151286279"/>
        <w:bookmarkStart w:id="7633" w:name="_Toc151287004"/>
        <w:bookmarkStart w:id="7634" w:name="_Toc151287682"/>
        <w:bookmarkStart w:id="7635" w:name="_Toc151290317"/>
        <w:bookmarkStart w:id="7636" w:name="_Toc151291264"/>
        <w:bookmarkStart w:id="7637" w:name="_Toc151306567"/>
        <w:bookmarkStart w:id="7638" w:name="_Toc151488607"/>
        <w:bookmarkStart w:id="7639" w:name="_Toc151504397"/>
        <w:bookmarkStart w:id="7640" w:name="_Toc151553136"/>
        <w:bookmarkStart w:id="7641" w:name="_Toc151723490"/>
        <w:bookmarkStart w:id="7642" w:name="_Toc151723992"/>
        <w:bookmarkEnd w:id="7625"/>
        <w:bookmarkEnd w:id="7626"/>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tr>
      <w:tr w:rsidR="00F612EA" w:rsidDel="008E55F3" w14:paraId="0F3F2C2B" w14:textId="77777777" w:rsidTr="008E55F3">
        <w:trPr>
          <w:cantSplit/>
          <w:trHeight w:val="285"/>
          <w:jc w:val="center"/>
          <w:del w:id="7643"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644" w:author="John Clevenger [2]" w:date="2022-12-15T16:34:00Z"/>
              </w:rPr>
              <w:pPrChange w:id="7645" w:author="John Clevenger" w:date="2023-11-19T12:22:00Z">
                <w:pPr/>
              </w:pPrChange>
            </w:pPr>
            <w:del w:id="7646" w:author="John Clevenger [2]" w:date="2022-12-15T16:34:00Z">
              <w:r w:rsidRPr="00A35D85" w:rsidDel="008E55F3">
                <w:delText>Account Permissions Report</w:delText>
              </w:r>
              <w:bookmarkStart w:id="7647" w:name="_Toc122082042"/>
              <w:bookmarkStart w:id="7648" w:name="_Toc122186240"/>
              <w:bookmarkStart w:id="7649" w:name="_Toc132120937"/>
              <w:bookmarkStart w:id="7650" w:name="_Toc151285241"/>
              <w:bookmarkStart w:id="7651" w:name="_Toc151285431"/>
              <w:bookmarkStart w:id="7652" w:name="_Toc151285736"/>
              <w:bookmarkStart w:id="7653" w:name="_Toc151285929"/>
              <w:bookmarkStart w:id="7654" w:name="_Toc151286280"/>
              <w:bookmarkStart w:id="7655" w:name="_Toc151287005"/>
              <w:bookmarkStart w:id="7656" w:name="_Toc151287683"/>
              <w:bookmarkStart w:id="7657" w:name="_Toc151290318"/>
              <w:bookmarkStart w:id="7658" w:name="_Toc151291265"/>
              <w:bookmarkStart w:id="7659" w:name="_Toc151306568"/>
              <w:bookmarkStart w:id="7660" w:name="_Toc151488608"/>
              <w:bookmarkStart w:id="7661" w:name="_Toc151504398"/>
              <w:bookmarkStart w:id="7662" w:name="_Toc151553137"/>
              <w:bookmarkStart w:id="7663" w:name="_Toc151723491"/>
              <w:bookmarkStart w:id="7664" w:name="_Toc151723993"/>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del>
          </w:p>
        </w:tc>
        <w:tc>
          <w:tcPr>
            <w:tcW w:w="6750" w:type="dxa"/>
            <w:tcBorders>
              <w:bottom w:val="single" w:sz="4" w:space="0" w:color="auto"/>
            </w:tcBorders>
          </w:tcPr>
          <w:p w14:paraId="6E75F640" w14:textId="4E385DBD" w:rsidR="00A35D85" w:rsidRPr="00A35D85" w:rsidDel="008E55F3" w:rsidRDefault="00A35D85">
            <w:pPr>
              <w:pStyle w:val="Heading2"/>
              <w:rPr>
                <w:del w:id="7665" w:author="John Clevenger [2]" w:date="2022-12-15T16:34:00Z"/>
              </w:rPr>
              <w:pPrChange w:id="7666" w:author="John Clevenger" w:date="2023-11-19T12:22:00Z">
                <w:pPr/>
              </w:pPrChange>
            </w:pPr>
            <w:del w:id="7667" w:author="John Clevenger [2]" w:date="2022-12-15T16:34:00Z">
              <w:r w:rsidDel="008E55F3">
                <w:delText>For each client list their Permissions/Abilities</w:delText>
              </w:r>
              <w:bookmarkStart w:id="7668" w:name="_Toc122082043"/>
              <w:bookmarkStart w:id="7669" w:name="_Toc122186241"/>
              <w:bookmarkStart w:id="7670" w:name="_Toc132120938"/>
              <w:bookmarkStart w:id="7671" w:name="_Toc151285242"/>
              <w:bookmarkStart w:id="7672" w:name="_Toc151285432"/>
              <w:bookmarkStart w:id="7673" w:name="_Toc151285737"/>
              <w:bookmarkStart w:id="7674" w:name="_Toc151285930"/>
              <w:bookmarkStart w:id="7675" w:name="_Toc151286281"/>
              <w:bookmarkStart w:id="7676" w:name="_Toc151287006"/>
              <w:bookmarkStart w:id="7677" w:name="_Toc151287684"/>
              <w:bookmarkStart w:id="7678" w:name="_Toc151290319"/>
              <w:bookmarkStart w:id="7679" w:name="_Toc151291266"/>
              <w:bookmarkStart w:id="7680" w:name="_Toc151306569"/>
              <w:bookmarkStart w:id="7681" w:name="_Toc151488609"/>
              <w:bookmarkStart w:id="7682" w:name="_Toc151504399"/>
              <w:bookmarkStart w:id="7683" w:name="_Toc151553138"/>
              <w:bookmarkStart w:id="7684" w:name="_Toc151723492"/>
              <w:bookmarkStart w:id="7685" w:name="_Toc151723994"/>
              <w:bookmarkEnd w:id="7668"/>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del>
          </w:p>
        </w:tc>
        <w:bookmarkStart w:id="7686" w:name="_Toc122082044"/>
        <w:bookmarkStart w:id="7687" w:name="_Toc122186242"/>
        <w:bookmarkStart w:id="7688" w:name="_Toc132120939"/>
        <w:bookmarkStart w:id="7689" w:name="_Toc151285243"/>
        <w:bookmarkStart w:id="7690" w:name="_Toc151285433"/>
        <w:bookmarkStart w:id="7691" w:name="_Toc151285738"/>
        <w:bookmarkStart w:id="7692" w:name="_Toc151285931"/>
        <w:bookmarkStart w:id="7693" w:name="_Toc151286282"/>
        <w:bookmarkStart w:id="7694" w:name="_Toc151287007"/>
        <w:bookmarkStart w:id="7695" w:name="_Toc151287685"/>
        <w:bookmarkStart w:id="7696" w:name="_Toc151290320"/>
        <w:bookmarkStart w:id="7697" w:name="_Toc151291267"/>
        <w:bookmarkStart w:id="7698" w:name="_Toc151306570"/>
        <w:bookmarkStart w:id="7699" w:name="_Toc151488610"/>
        <w:bookmarkStart w:id="7700" w:name="_Toc151504400"/>
        <w:bookmarkStart w:id="7701" w:name="_Toc151553139"/>
        <w:bookmarkStart w:id="7702" w:name="_Toc151723493"/>
        <w:bookmarkStart w:id="7703" w:name="_Toc151723995"/>
        <w:bookmarkEnd w:id="7686"/>
        <w:bookmarkEnd w:id="7687"/>
        <w:bookmarkEnd w:id="7688"/>
        <w:bookmarkEnd w:id="7689"/>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tr>
      <w:tr w:rsidR="00757247" w:rsidDel="008E55F3" w14:paraId="2465BBFD" w14:textId="77777777" w:rsidTr="008E55F3">
        <w:trPr>
          <w:cantSplit/>
          <w:trHeight w:val="285"/>
          <w:jc w:val="center"/>
          <w:del w:id="7704"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7705" w:author="John Clevenger [2]" w:date="2022-12-15T16:34:00Z"/>
              </w:rPr>
              <w:pPrChange w:id="7706" w:author="John Clevenger" w:date="2023-11-19T12:22:00Z">
                <w:pPr/>
              </w:pPrChange>
            </w:pPr>
            <w:del w:id="7707" w:author="John Clevenger [2]" w:date="2022-12-15T16:34:00Z">
              <w:r w:rsidRPr="00A35D85" w:rsidDel="008E55F3">
                <w:delText>Accounts</w:delText>
              </w:r>
              <w:bookmarkStart w:id="7708" w:name="_Toc122082045"/>
              <w:bookmarkStart w:id="7709" w:name="_Toc122186243"/>
              <w:bookmarkStart w:id="7710" w:name="_Toc132120940"/>
              <w:bookmarkStart w:id="7711" w:name="_Toc151285244"/>
              <w:bookmarkStart w:id="7712" w:name="_Toc151285434"/>
              <w:bookmarkStart w:id="7713" w:name="_Toc151285739"/>
              <w:bookmarkStart w:id="7714" w:name="_Toc151285932"/>
              <w:bookmarkStart w:id="7715" w:name="_Toc151286283"/>
              <w:bookmarkStart w:id="7716" w:name="_Toc151287008"/>
              <w:bookmarkStart w:id="7717" w:name="_Toc151287686"/>
              <w:bookmarkStart w:id="7718" w:name="_Toc151290321"/>
              <w:bookmarkStart w:id="7719" w:name="_Toc151291268"/>
              <w:bookmarkStart w:id="7720" w:name="_Toc151306571"/>
              <w:bookmarkStart w:id="7721" w:name="_Toc151488611"/>
              <w:bookmarkStart w:id="7722" w:name="_Toc151504401"/>
              <w:bookmarkStart w:id="7723" w:name="_Toc151553140"/>
              <w:bookmarkStart w:id="7724" w:name="_Toc151723494"/>
              <w:bookmarkStart w:id="7725" w:name="_Toc151723996"/>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del>
          </w:p>
        </w:tc>
        <w:tc>
          <w:tcPr>
            <w:tcW w:w="6750" w:type="dxa"/>
            <w:tcBorders>
              <w:bottom w:val="single" w:sz="4" w:space="0" w:color="auto"/>
            </w:tcBorders>
          </w:tcPr>
          <w:p w14:paraId="01A931A8" w14:textId="2DC548B1" w:rsidR="00A35D85" w:rsidRPr="00A35D85" w:rsidDel="008E55F3" w:rsidRDefault="00A35D85">
            <w:pPr>
              <w:pStyle w:val="Heading2"/>
              <w:rPr>
                <w:del w:id="7726" w:author="John Clevenger [2]" w:date="2022-12-15T16:34:00Z"/>
              </w:rPr>
              <w:pPrChange w:id="7727" w:author="John Clevenger" w:date="2023-11-19T12:22:00Z">
                <w:pPr/>
              </w:pPrChange>
            </w:pPr>
            <w:del w:id="7728" w:author="John Clevenger [2]" w:date="2022-12-15T16:34:00Z">
              <w:r w:rsidDel="008E55F3">
                <w:delText>List summary of accounts per site, and individual accounts sites, logins, passwords.</w:delText>
              </w:r>
              <w:bookmarkStart w:id="7729" w:name="_Toc122082046"/>
              <w:bookmarkStart w:id="7730" w:name="_Toc122186244"/>
              <w:bookmarkStart w:id="7731" w:name="_Toc132120941"/>
              <w:bookmarkStart w:id="7732" w:name="_Toc151285245"/>
              <w:bookmarkStart w:id="7733" w:name="_Toc151285435"/>
              <w:bookmarkStart w:id="7734" w:name="_Toc151285740"/>
              <w:bookmarkStart w:id="7735" w:name="_Toc151285933"/>
              <w:bookmarkStart w:id="7736" w:name="_Toc151286284"/>
              <w:bookmarkStart w:id="7737" w:name="_Toc151287009"/>
              <w:bookmarkStart w:id="7738" w:name="_Toc151287687"/>
              <w:bookmarkStart w:id="7739" w:name="_Toc151290322"/>
              <w:bookmarkStart w:id="7740" w:name="_Toc151291269"/>
              <w:bookmarkStart w:id="7741" w:name="_Toc151306572"/>
              <w:bookmarkStart w:id="7742" w:name="_Toc151488612"/>
              <w:bookmarkStart w:id="7743" w:name="_Toc151504402"/>
              <w:bookmarkStart w:id="7744" w:name="_Toc151553141"/>
              <w:bookmarkStart w:id="7745" w:name="_Toc151723495"/>
              <w:bookmarkStart w:id="7746" w:name="_Toc151723997"/>
              <w:bookmarkEnd w:id="7729"/>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del>
          </w:p>
        </w:tc>
        <w:bookmarkStart w:id="7747" w:name="_Toc122082047"/>
        <w:bookmarkStart w:id="7748" w:name="_Toc122186245"/>
        <w:bookmarkStart w:id="7749" w:name="_Toc132120942"/>
        <w:bookmarkStart w:id="7750" w:name="_Toc151285246"/>
        <w:bookmarkStart w:id="7751" w:name="_Toc151285436"/>
        <w:bookmarkStart w:id="7752" w:name="_Toc151285741"/>
        <w:bookmarkStart w:id="7753" w:name="_Toc151285934"/>
        <w:bookmarkStart w:id="7754" w:name="_Toc151286285"/>
        <w:bookmarkStart w:id="7755" w:name="_Toc151287010"/>
        <w:bookmarkStart w:id="7756" w:name="_Toc151287688"/>
        <w:bookmarkStart w:id="7757" w:name="_Toc151290323"/>
        <w:bookmarkStart w:id="7758" w:name="_Toc151291270"/>
        <w:bookmarkStart w:id="7759" w:name="_Toc151306573"/>
        <w:bookmarkStart w:id="7760" w:name="_Toc151488613"/>
        <w:bookmarkStart w:id="7761" w:name="_Toc151504403"/>
        <w:bookmarkStart w:id="7762" w:name="_Toc151553142"/>
        <w:bookmarkStart w:id="7763" w:name="_Toc151723496"/>
        <w:bookmarkStart w:id="7764" w:name="_Toc151723998"/>
        <w:bookmarkEnd w:id="7747"/>
        <w:bookmarkEnd w:id="7748"/>
        <w:bookmarkEnd w:id="7749"/>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tr>
      <w:tr w:rsidR="00F46D0E" w:rsidDel="008E55F3" w14:paraId="5D2BA275" w14:textId="77777777" w:rsidTr="008E55F3">
        <w:trPr>
          <w:cantSplit/>
          <w:trHeight w:val="285"/>
          <w:jc w:val="center"/>
          <w:del w:id="7765"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7766" w:author="John Clevenger [2]" w:date="2022-12-15T16:33:00Z"/>
              </w:rPr>
              <w:pPrChange w:id="7767" w:author="John Clevenger" w:date="2023-11-19T12:22:00Z">
                <w:pPr/>
              </w:pPrChange>
            </w:pPr>
            <w:del w:id="7768" w:author="John Clevenger [2]" w:date="2022-12-15T16:33:00Z">
              <w:r w:rsidRPr="00A35D85" w:rsidDel="008E55F3">
                <w:delText>All Reports</w:delText>
              </w:r>
              <w:bookmarkStart w:id="7769" w:name="_Toc122082048"/>
              <w:bookmarkStart w:id="7770" w:name="_Toc122186246"/>
              <w:bookmarkStart w:id="7771" w:name="_Toc132120943"/>
              <w:bookmarkStart w:id="7772" w:name="_Toc151285247"/>
              <w:bookmarkStart w:id="7773" w:name="_Toc151285437"/>
              <w:bookmarkStart w:id="7774" w:name="_Toc151285742"/>
              <w:bookmarkStart w:id="7775" w:name="_Toc151285935"/>
              <w:bookmarkStart w:id="7776" w:name="_Toc151286286"/>
              <w:bookmarkStart w:id="7777" w:name="_Toc151287011"/>
              <w:bookmarkStart w:id="7778" w:name="_Toc151287689"/>
              <w:bookmarkStart w:id="7779" w:name="_Toc151290324"/>
              <w:bookmarkStart w:id="7780" w:name="_Toc151291271"/>
              <w:bookmarkStart w:id="7781" w:name="_Toc151306574"/>
              <w:bookmarkStart w:id="7782" w:name="_Toc151488614"/>
              <w:bookmarkStart w:id="7783" w:name="_Toc151504404"/>
              <w:bookmarkStart w:id="7784" w:name="_Toc151553143"/>
              <w:bookmarkStart w:id="7785" w:name="_Toc151723497"/>
              <w:bookmarkStart w:id="7786" w:name="_Toc151723999"/>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del>
          </w:p>
        </w:tc>
        <w:tc>
          <w:tcPr>
            <w:tcW w:w="6750" w:type="dxa"/>
            <w:tcBorders>
              <w:top w:val="single" w:sz="4" w:space="0" w:color="auto"/>
            </w:tcBorders>
          </w:tcPr>
          <w:p w14:paraId="6F961C96" w14:textId="720E8608" w:rsidR="00A35D85" w:rsidRPr="00A35D85" w:rsidDel="008E55F3" w:rsidRDefault="00A35D85">
            <w:pPr>
              <w:pStyle w:val="Heading2"/>
              <w:rPr>
                <w:del w:id="7787" w:author="John Clevenger [2]" w:date="2022-12-15T16:33:00Z"/>
              </w:rPr>
              <w:pPrChange w:id="7788" w:author="John Clevenger" w:date="2023-11-19T12:22:00Z">
                <w:pPr/>
              </w:pPrChange>
            </w:pPr>
            <w:del w:id="7789" w:author="John Clevenger [2]" w:date="2022-12-15T16:33:00Z">
              <w:r w:rsidDel="008E55F3">
                <w:delText>List contents of all reports</w:delText>
              </w:r>
              <w:bookmarkStart w:id="7790" w:name="_Toc122082049"/>
              <w:bookmarkStart w:id="7791" w:name="_Toc122186247"/>
              <w:bookmarkStart w:id="7792" w:name="_Toc132120944"/>
              <w:bookmarkStart w:id="7793" w:name="_Toc151285248"/>
              <w:bookmarkStart w:id="7794" w:name="_Toc151285438"/>
              <w:bookmarkStart w:id="7795" w:name="_Toc151285743"/>
              <w:bookmarkStart w:id="7796" w:name="_Toc151285936"/>
              <w:bookmarkStart w:id="7797" w:name="_Toc151286287"/>
              <w:bookmarkStart w:id="7798" w:name="_Toc151287012"/>
              <w:bookmarkStart w:id="7799" w:name="_Toc151287690"/>
              <w:bookmarkStart w:id="7800" w:name="_Toc151290325"/>
              <w:bookmarkStart w:id="7801" w:name="_Toc151291272"/>
              <w:bookmarkStart w:id="7802" w:name="_Toc151306575"/>
              <w:bookmarkStart w:id="7803" w:name="_Toc151488615"/>
              <w:bookmarkStart w:id="7804" w:name="_Toc151504405"/>
              <w:bookmarkStart w:id="7805" w:name="_Toc151553144"/>
              <w:bookmarkStart w:id="7806" w:name="_Toc151723498"/>
              <w:bookmarkStart w:id="7807" w:name="_Toc151724000"/>
              <w:bookmarkEnd w:id="7790"/>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del>
          </w:p>
        </w:tc>
        <w:bookmarkStart w:id="7808" w:name="_Toc122082050"/>
        <w:bookmarkStart w:id="7809" w:name="_Toc122186248"/>
        <w:bookmarkStart w:id="7810" w:name="_Toc132120945"/>
        <w:bookmarkStart w:id="7811" w:name="_Toc151285249"/>
        <w:bookmarkStart w:id="7812" w:name="_Toc151285439"/>
        <w:bookmarkStart w:id="7813" w:name="_Toc151285744"/>
        <w:bookmarkStart w:id="7814" w:name="_Toc151285937"/>
        <w:bookmarkStart w:id="7815" w:name="_Toc151286288"/>
        <w:bookmarkStart w:id="7816" w:name="_Toc151287013"/>
        <w:bookmarkStart w:id="7817" w:name="_Toc151287691"/>
        <w:bookmarkStart w:id="7818" w:name="_Toc151290326"/>
        <w:bookmarkStart w:id="7819" w:name="_Toc151291273"/>
        <w:bookmarkStart w:id="7820" w:name="_Toc151306576"/>
        <w:bookmarkStart w:id="7821" w:name="_Toc151488616"/>
        <w:bookmarkStart w:id="7822" w:name="_Toc151504406"/>
        <w:bookmarkStart w:id="7823" w:name="_Toc151553145"/>
        <w:bookmarkStart w:id="7824" w:name="_Toc151723499"/>
        <w:bookmarkStart w:id="7825" w:name="_Toc151724001"/>
        <w:bookmarkEnd w:id="7808"/>
        <w:bookmarkEnd w:id="7809"/>
        <w:bookmarkEnd w:id="7810"/>
        <w:bookmarkEnd w:id="7811"/>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tr>
      <w:tr w:rsidR="00F46D0E" w:rsidDel="008E55F3" w14:paraId="1B119250" w14:textId="77777777" w:rsidTr="008E55F3">
        <w:trPr>
          <w:cantSplit/>
          <w:trHeight w:val="285"/>
          <w:jc w:val="center"/>
          <w:del w:id="7826" w:author="John Clevenger [2]" w:date="2022-12-15T16:33:00Z"/>
        </w:trPr>
        <w:tc>
          <w:tcPr>
            <w:tcW w:w="3370" w:type="dxa"/>
          </w:tcPr>
          <w:p w14:paraId="0B5632F4" w14:textId="30CF26BF" w:rsidR="00A35D85" w:rsidRPr="00A35D85" w:rsidDel="008E55F3" w:rsidRDefault="00A35D85">
            <w:pPr>
              <w:pStyle w:val="Heading2"/>
              <w:rPr>
                <w:del w:id="7827" w:author="John Clevenger [2]" w:date="2022-12-15T16:33:00Z"/>
              </w:rPr>
              <w:pPrChange w:id="7828" w:author="John Clevenger" w:date="2023-11-19T12:22:00Z">
                <w:pPr/>
              </w:pPrChange>
            </w:pPr>
            <w:del w:id="7829" w:author="John Clevenger [2]" w:date="2022-12-15T16:33:00Z">
              <w:r w:rsidRPr="00A35D85" w:rsidDel="008E55F3">
                <w:delText>Balloons Delivery</w:delText>
              </w:r>
              <w:bookmarkStart w:id="7830" w:name="_Toc122082051"/>
              <w:bookmarkStart w:id="7831" w:name="_Toc122186249"/>
              <w:bookmarkStart w:id="7832" w:name="_Toc132120946"/>
              <w:bookmarkStart w:id="7833" w:name="_Toc151285250"/>
              <w:bookmarkStart w:id="7834" w:name="_Toc151285440"/>
              <w:bookmarkStart w:id="7835" w:name="_Toc151285745"/>
              <w:bookmarkStart w:id="7836" w:name="_Toc151285938"/>
              <w:bookmarkStart w:id="7837" w:name="_Toc151286289"/>
              <w:bookmarkStart w:id="7838" w:name="_Toc151287014"/>
              <w:bookmarkStart w:id="7839" w:name="_Toc151287692"/>
              <w:bookmarkStart w:id="7840" w:name="_Toc151290327"/>
              <w:bookmarkStart w:id="7841" w:name="_Toc151291274"/>
              <w:bookmarkStart w:id="7842" w:name="_Toc151306577"/>
              <w:bookmarkStart w:id="7843" w:name="_Toc151488617"/>
              <w:bookmarkStart w:id="7844" w:name="_Toc151504407"/>
              <w:bookmarkStart w:id="7845" w:name="_Toc151553146"/>
              <w:bookmarkStart w:id="7846" w:name="_Toc151723500"/>
              <w:bookmarkStart w:id="7847" w:name="_Toc151724002"/>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del>
          </w:p>
        </w:tc>
        <w:tc>
          <w:tcPr>
            <w:tcW w:w="6750" w:type="dxa"/>
          </w:tcPr>
          <w:p w14:paraId="04ED752A" w14:textId="3D36C916" w:rsidR="00A35D85" w:rsidRPr="00A35D85" w:rsidDel="008E55F3" w:rsidRDefault="00801CB2">
            <w:pPr>
              <w:pStyle w:val="Heading2"/>
              <w:rPr>
                <w:del w:id="7848" w:author="John Clevenger [2]" w:date="2022-12-15T16:33:00Z"/>
              </w:rPr>
              <w:pPrChange w:id="7849" w:author="John Clevenger" w:date="2023-11-19T12:22:00Z">
                <w:pPr/>
              </w:pPrChange>
            </w:pPr>
            <w:del w:id="7850" w:author="John Clevenger [2]" w:date="2022-12-15T16:33:00Z">
              <w:r w:rsidDel="008E55F3">
                <w:delText>List of all balloon deliveries by team, by problem and time of delivery</w:delText>
              </w:r>
              <w:bookmarkStart w:id="7851" w:name="_Toc122082052"/>
              <w:bookmarkStart w:id="7852" w:name="_Toc122186250"/>
              <w:bookmarkStart w:id="7853" w:name="_Toc132120947"/>
              <w:bookmarkStart w:id="7854" w:name="_Toc151285251"/>
              <w:bookmarkStart w:id="7855" w:name="_Toc151285441"/>
              <w:bookmarkStart w:id="7856" w:name="_Toc151285746"/>
              <w:bookmarkStart w:id="7857" w:name="_Toc151285939"/>
              <w:bookmarkStart w:id="7858" w:name="_Toc151286290"/>
              <w:bookmarkStart w:id="7859" w:name="_Toc151287015"/>
              <w:bookmarkStart w:id="7860" w:name="_Toc151287693"/>
              <w:bookmarkStart w:id="7861" w:name="_Toc151290328"/>
              <w:bookmarkStart w:id="7862" w:name="_Toc151291275"/>
              <w:bookmarkStart w:id="7863" w:name="_Toc151306578"/>
              <w:bookmarkStart w:id="7864" w:name="_Toc151488618"/>
              <w:bookmarkStart w:id="7865" w:name="_Toc151504408"/>
              <w:bookmarkStart w:id="7866" w:name="_Toc151553147"/>
              <w:bookmarkStart w:id="7867" w:name="_Toc151723501"/>
              <w:bookmarkStart w:id="7868" w:name="_Toc151724003"/>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tc>
        <w:bookmarkStart w:id="7869" w:name="_Toc122082053"/>
        <w:bookmarkStart w:id="7870" w:name="_Toc122186251"/>
        <w:bookmarkStart w:id="7871" w:name="_Toc132120948"/>
        <w:bookmarkStart w:id="7872" w:name="_Toc151285252"/>
        <w:bookmarkStart w:id="7873" w:name="_Toc151285442"/>
        <w:bookmarkStart w:id="7874" w:name="_Toc151285747"/>
        <w:bookmarkStart w:id="7875" w:name="_Toc151285940"/>
        <w:bookmarkStart w:id="7876" w:name="_Toc151286291"/>
        <w:bookmarkStart w:id="7877" w:name="_Toc151287016"/>
        <w:bookmarkStart w:id="7878" w:name="_Toc151287694"/>
        <w:bookmarkStart w:id="7879" w:name="_Toc151290329"/>
        <w:bookmarkStart w:id="7880" w:name="_Toc151291276"/>
        <w:bookmarkStart w:id="7881" w:name="_Toc151306579"/>
        <w:bookmarkStart w:id="7882" w:name="_Toc151488619"/>
        <w:bookmarkStart w:id="7883" w:name="_Toc151504409"/>
        <w:bookmarkStart w:id="7884" w:name="_Toc151553148"/>
        <w:bookmarkStart w:id="7885" w:name="_Toc151723502"/>
        <w:bookmarkStart w:id="7886" w:name="_Toc151724004"/>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tr>
      <w:tr w:rsidR="00F46D0E" w:rsidDel="008E55F3" w14:paraId="41254CC6" w14:textId="77777777" w:rsidTr="008E55F3">
        <w:trPr>
          <w:cantSplit/>
          <w:trHeight w:val="285"/>
          <w:jc w:val="center"/>
          <w:del w:id="7887" w:author="John Clevenger [2]" w:date="2022-12-15T16:33:00Z"/>
        </w:trPr>
        <w:tc>
          <w:tcPr>
            <w:tcW w:w="3370" w:type="dxa"/>
          </w:tcPr>
          <w:p w14:paraId="3AC90A27" w14:textId="43831455" w:rsidR="00A35D85" w:rsidRPr="00A35D85" w:rsidDel="008E55F3" w:rsidRDefault="00A35D85">
            <w:pPr>
              <w:pStyle w:val="Heading2"/>
              <w:rPr>
                <w:del w:id="7888" w:author="John Clevenger [2]" w:date="2022-12-15T16:33:00Z"/>
              </w:rPr>
              <w:pPrChange w:id="7889" w:author="John Clevenger" w:date="2023-11-19T12:22:00Z">
                <w:pPr/>
              </w:pPrChange>
            </w:pPr>
            <w:del w:id="7890" w:author="John Clevenger [2]" w:date="2022-12-15T16:33:00Z">
              <w:r w:rsidRPr="00A35D85" w:rsidDel="008E55F3">
                <w:delText>Balloons Summary</w:delText>
              </w:r>
              <w:bookmarkStart w:id="7891" w:name="_Toc122082054"/>
              <w:bookmarkStart w:id="7892" w:name="_Toc122186252"/>
              <w:bookmarkStart w:id="7893" w:name="_Toc132120949"/>
              <w:bookmarkStart w:id="7894" w:name="_Toc151285253"/>
              <w:bookmarkStart w:id="7895" w:name="_Toc151285443"/>
              <w:bookmarkStart w:id="7896" w:name="_Toc151285748"/>
              <w:bookmarkStart w:id="7897" w:name="_Toc151285941"/>
              <w:bookmarkStart w:id="7898" w:name="_Toc151286292"/>
              <w:bookmarkStart w:id="7899" w:name="_Toc151287017"/>
              <w:bookmarkStart w:id="7900" w:name="_Toc151287695"/>
              <w:bookmarkStart w:id="7901" w:name="_Toc151290330"/>
              <w:bookmarkStart w:id="7902" w:name="_Toc151291277"/>
              <w:bookmarkStart w:id="7903" w:name="_Toc151306580"/>
              <w:bookmarkStart w:id="7904" w:name="_Toc151488620"/>
              <w:bookmarkStart w:id="7905" w:name="_Toc151504410"/>
              <w:bookmarkStart w:id="7906" w:name="_Toc151553149"/>
              <w:bookmarkStart w:id="7907" w:name="_Toc151723503"/>
              <w:bookmarkStart w:id="7908" w:name="_Toc151724005"/>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del>
          </w:p>
        </w:tc>
        <w:tc>
          <w:tcPr>
            <w:tcW w:w="6750" w:type="dxa"/>
          </w:tcPr>
          <w:p w14:paraId="4D97453F" w14:textId="75242278" w:rsidR="00A35D85" w:rsidRPr="00A35D85" w:rsidDel="008E55F3" w:rsidRDefault="00A35D85">
            <w:pPr>
              <w:pStyle w:val="Heading2"/>
              <w:rPr>
                <w:del w:id="7909" w:author="John Clevenger [2]" w:date="2022-12-15T16:33:00Z"/>
              </w:rPr>
              <w:pPrChange w:id="7910" w:author="John Clevenger" w:date="2023-11-19T12:22:00Z">
                <w:pPr/>
              </w:pPrChange>
            </w:pPr>
            <w:del w:id="7911" w:author="John Clevenger [2]" w:date="2022-12-15T16:33:00Z">
              <w:r w:rsidDel="008E55F3">
                <w:delText>List summary of which teams should have which color balloons.</w:delText>
              </w:r>
              <w:bookmarkStart w:id="7912" w:name="_Toc122082055"/>
              <w:bookmarkStart w:id="7913" w:name="_Toc122186253"/>
              <w:bookmarkStart w:id="7914" w:name="_Toc132120950"/>
              <w:bookmarkStart w:id="7915" w:name="_Toc151285254"/>
              <w:bookmarkStart w:id="7916" w:name="_Toc151285444"/>
              <w:bookmarkStart w:id="7917" w:name="_Toc151285749"/>
              <w:bookmarkStart w:id="7918" w:name="_Toc151285942"/>
              <w:bookmarkStart w:id="7919" w:name="_Toc151286293"/>
              <w:bookmarkStart w:id="7920" w:name="_Toc151287018"/>
              <w:bookmarkStart w:id="7921" w:name="_Toc151287696"/>
              <w:bookmarkStart w:id="7922" w:name="_Toc151290331"/>
              <w:bookmarkStart w:id="7923" w:name="_Toc151291278"/>
              <w:bookmarkStart w:id="7924" w:name="_Toc151306581"/>
              <w:bookmarkStart w:id="7925" w:name="_Toc151488621"/>
              <w:bookmarkStart w:id="7926" w:name="_Toc151504411"/>
              <w:bookmarkStart w:id="7927" w:name="_Toc151553150"/>
              <w:bookmarkStart w:id="7928" w:name="_Toc151723504"/>
              <w:bookmarkStart w:id="7929" w:name="_Toc151724006"/>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del>
          </w:p>
        </w:tc>
        <w:bookmarkStart w:id="7930" w:name="_Toc122082056"/>
        <w:bookmarkStart w:id="7931" w:name="_Toc122186254"/>
        <w:bookmarkStart w:id="7932" w:name="_Toc132120951"/>
        <w:bookmarkStart w:id="7933" w:name="_Toc151285255"/>
        <w:bookmarkStart w:id="7934" w:name="_Toc151285445"/>
        <w:bookmarkStart w:id="7935" w:name="_Toc151285750"/>
        <w:bookmarkStart w:id="7936" w:name="_Toc151285943"/>
        <w:bookmarkStart w:id="7937" w:name="_Toc151286294"/>
        <w:bookmarkStart w:id="7938" w:name="_Toc151287019"/>
        <w:bookmarkStart w:id="7939" w:name="_Toc151287697"/>
        <w:bookmarkStart w:id="7940" w:name="_Toc151290332"/>
        <w:bookmarkStart w:id="7941" w:name="_Toc151291279"/>
        <w:bookmarkStart w:id="7942" w:name="_Toc151306582"/>
        <w:bookmarkStart w:id="7943" w:name="_Toc151488622"/>
        <w:bookmarkStart w:id="7944" w:name="_Toc151504412"/>
        <w:bookmarkStart w:id="7945" w:name="_Toc151553151"/>
        <w:bookmarkStart w:id="7946" w:name="_Toc151723505"/>
        <w:bookmarkStart w:id="7947" w:name="_Toc151724007"/>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tr>
      <w:tr w:rsidR="00757247" w:rsidDel="008E55F3" w14:paraId="0F02D433" w14:textId="77777777" w:rsidTr="008E55F3">
        <w:trPr>
          <w:cantSplit/>
          <w:trHeight w:val="285"/>
          <w:jc w:val="center"/>
          <w:del w:id="7948" w:author="John Clevenger [2]" w:date="2022-12-15T16:33:00Z"/>
        </w:trPr>
        <w:tc>
          <w:tcPr>
            <w:tcW w:w="3370" w:type="dxa"/>
          </w:tcPr>
          <w:p w14:paraId="55F97FFC" w14:textId="5D484D1C" w:rsidR="00A35D85" w:rsidRPr="00A35D85" w:rsidDel="008E55F3" w:rsidRDefault="00A35D85">
            <w:pPr>
              <w:pStyle w:val="Heading2"/>
              <w:rPr>
                <w:del w:id="7949" w:author="John Clevenger [2]" w:date="2022-12-15T16:33:00Z"/>
              </w:rPr>
              <w:pPrChange w:id="7950" w:author="John Clevenger" w:date="2023-11-19T12:22:00Z">
                <w:pPr/>
              </w:pPrChange>
            </w:pPr>
            <w:del w:id="7951" w:author="John Clevenger [2]" w:date="2022-12-15T16:33:00Z">
              <w:r w:rsidRPr="00A35D85" w:rsidDel="008E55F3">
                <w:delText>Clarifications</w:delText>
              </w:r>
              <w:bookmarkStart w:id="7952" w:name="_Toc122082057"/>
              <w:bookmarkStart w:id="7953" w:name="_Toc122186255"/>
              <w:bookmarkStart w:id="7954" w:name="_Toc132120952"/>
              <w:bookmarkStart w:id="7955" w:name="_Toc151285256"/>
              <w:bookmarkStart w:id="7956" w:name="_Toc151285446"/>
              <w:bookmarkStart w:id="7957" w:name="_Toc151285751"/>
              <w:bookmarkStart w:id="7958" w:name="_Toc151285944"/>
              <w:bookmarkStart w:id="7959" w:name="_Toc151286295"/>
              <w:bookmarkStart w:id="7960" w:name="_Toc151287020"/>
              <w:bookmarkStart w:id="7961" w:name="_Toc151287698"/>
              <w:bookmarkStart w:id="7962" w:name="_Toc151290333"/>
              <w:bookmarkStart w:id="7963" w:name="_Toc151291280"/>
              <w:bookmarkStart w:id="7964" w:name="_Toc151306583"/>
              <w:bookmarkStart w:id="7965" w:name="_Toc151488623"/>
              <w:bookmarkStart w:id="7966" w:name="_Toc151504413"/>
              <w:bookmarkStart w:id="7967" w:name="_Toc151553152"/>
              <w:bookmarkStart w:id="7968" w:name="_Toc151723506"/>
              <w:bookmarkStart w:id="7969" w:name="_Toc151724008"/>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del>
          </w:p>
        </w:tc>
        <w:tc>
          <w:tcPr>
            <w:tcW w:w="6750" w:type="dxa"/>
          </w:tcPr>
          <w:p w14:paraId="5FAFB7B1" w14:textId="0BDD3C29" w:rsidR="00A35D85" w:rsidRPr="00A35D85" w:rsidDel="008E55F3" w:rsidRDefault="00A35D85">
            <w:pPr>
              <w:pStyle w:val="Heading2"/>
              <w:rPr>
                <w:del w:id="7970" w:author="John Clevenger [2]" w:date="2022-12-15T16:33:00Z"/>
              </w:rPr>
              <w:pPrChange w:id="7971" w:author="John Clevenger" w:date="2023-11-19T12:22:00Z">
                <w:pPr/>
              </w:pPrChange>
            </w:pPr>
            <w:del w:id="7972" w:author="John Clevenger [2]" w:date="2022-12-15T16:33:00Z">
              <w:r w:rsidDel="008E55F3">
                <w:delText>List all clarifications</w:delText>
              </w:r>
              <w:bookmarkStart w:id="7973" w:name="_Toc122082058"/>
              <w:bookmarkStart w:id="7974" w:name="_Toc122186256"/>
              <w:bookmarkStart w:id="7975" w:name="_Toc132120953"/>
              <w:bookmarkStart w:id="7976" w:name="_Toc151285257"/>
              <w:bookmarkStart w:id="7977" w:name="_Toc151285447"/>
              <w:bookmarkStart w:id="7978" w:name="_Toc151285752"/>
              <w:bookmarkStart w:id="7979" w:name="_Toc151285945"/>
              <w:bookmarkStart w:id="7980" w:name="_Toc151286296"/>
              <w:bookmarkStart w:id="7981" w:name="_Toc151287021"/>
              <w:bookmarkStart w:id="7982" w:name="_Toc151287699"/>
              <w:bookmarkStart w:id="7983" w:name="_Toc151290334"/>
              <w:bookmarkStart w:id="7984" w:name="_Toc151291281"/>
              <w:bookmarkStart w:id="7985" w:name="_Toc151306584"/>
              <w:bookmarkStart w:id="7986" w:name="_Toc151488624"/>
              <w:bookmarkStart w:id="7987" w:name="_Toc151504414"/>
              <w:bookmarkStart w:id="7988" w:name="_Toc151553153"/>
              <w:bookmarkStart w:id="7989" w:name="_Toc151723507"/>
              <w:bookmarkStart w:id="7990" w:name="_Toc151724009"/>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del>
          </w:p>
        </w:tc>
        <w:bookmarkStart w:id="7991" w:name="_Toc122082059"/>
        <w:bookmarkStart w:id="7992" w:name="_Toc122186257"/>
        <w:bookmarkStart w:id="7993" w:name="_Toc132120954"/>
        <w:bookmarkStart w:id="7994" w:name="_Toc151285258"/>
        <w:bookmarkStart w:id="7995" w:name="_Toc151285448"/>
        <w:bookmarkStart w:id="7996" w:name="_Toc151285753"/>
        <w:bookmarkStart w:id="7997" w:name="_Toc151285946"/>
        <w:bookmarkStart w:id="7998" w:name="_Toc151286297"/>
        <w:bookmarkStart w:id="7999" w:name="_Toc151287022"/>
        <w:bookmarkStart w:id="8000" w:name="_Toc151287700"/>
        <w:bookmarkStart w:id="8001" w:name="_Toc151290335"/>
        <w:bookmarkStart w:id="8002" w:name="_Toc151291282"/>
        <w:bookmarkStart w:id="8003" w:name="_Toc151306585"/>
        <w:bookmarkStart w:id="8004" w:name="_Toc151488625"/>
        <w:bookmarkStart w:id="8005" w:name="_Toc151504415"/>
        <w:bookmarkStart w:id="8006" w:name="_Toc151553154"/>
        <w:bookmarkStart w:id="8007" w:name="_Toc151723508"/>
        <w:bookmarkStart w:id="8008" w:name="_Toc15172401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tr>
      <w:tr w:rsidR="00757247" w:rsidDel="008E55F3" w14:paraId="7A097E89" w14:textId="77777777" w:rsidTr="008E55F3">
        <w:trPr>
          <w:cantSplit/>
          <w:trHeight w:val="285"/>
          <w:jc w:val="center"/>
          <w:del w:id="8009" w:author="John Clevenger [2]" w:date="2022-12-15T16:33:00Z"/>
        </w:trPr>
        <w:tc>
          <w:tcPr>
            <w:tcW w:w="3370" w:type="dxa"/>
          </w:tcPr>
          <w:p w14:paraId="38D0B64A" w14:textId="38B78C42" w:rsidR="00A35D85" w:rsidRPr="00A35D85" w:rsidDel="008E55F3" w:rsidRDefault="00A35D85">
            <w:pPr>
              <w:pStyle w:val="Heading2"/>
              <w:rPr>
                <w:del w:id="8010" w:author="John Clevenger [2]" w:date="2022-12-15T16:33:00Z"/>
              </w:rPr>
              <w:pPrChange w:id="8011" w:author="John Clevenger" w:date="2023-11-19T12:22:00Z">
                <w:pPr/>
              </w:pPrChange>
            </w:pPr>
            <w:del w:id="8012" w:author="John Clevenger [2]" w:date="2022-12-15T16:33:00Z">
              <w:r w:rsidRPr="00A35D85" w:rsidDel="008E55F3">
                <w:delText>Client Settings</w:delText>
              </w:r>
              <w:bookmarkStart w:id="8013" w:name="_Toc122082060"/>
              <w:bookmarkStart w:id="8014" w:name="_Toc122186258"/>
              <w:bookmarkStart w:id="8015" w:name="_Toc132120955"/>
              <w:bookmarkStart w:id="8016" w:name="_Toc151285259"/>
              <w:bookmarkStart w:id="8017" w:name="_Toc151285449"/>
              <w:bookmarkStart w:id="8018" w:name="_Toc151285754"/>
              <w:bookmarkStart w:id="8019" w:name="_Toc151285947"/>
              <w:bookmarkStart w:id="8020" w:name="_Toc151286298"/>
              <w:bookmarkStart w:id="8021" w:name="_Toc151287023"/>
              <w:bookmarkStart w:id="8022" w:name="_Toc151287701"/>
              <w:bookmarkStart w:id="8023" w:name="_Toc151290336"/>
              <w:bookmarkStart w:id="8024" w:name="_Toc151291283"/>
              <w:bookmarkStart w:id="8025" w:name="_Toc151306586"/>
              <w:bookmarkStart w:id="8026" w:name="_Toc151488626"/>
              <w:bookmarkStart w:id="8027" w:name="_Toc151504416"/>
              <w:bookmarkStart w:id="8028" w:name="_Toc151553155"/>
              <w:bookmarkStart w:id="8029" w:name="_Toc151723509"/>
              <w:bookmarkStart w:id="8030" w:name="_Toc151724011"/>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del>
          </w:p>
        </w:tc>
        <w:tc>
          <w:tcPr>
            <w:tcW w:w="6750" w:type="dxa"/>
          </w:tcPr>
          <w:p w14:paraId="39EDFE17" w14:textId="501B426D" w:rsidR="00A35D85" w:rsidRPr="00A35D85" w:rsidDel="008E55F3" w:rsidRDefault="00A35D85">
            <w:pPr>
              <w:pStyle w:val="Heading2"/>
              <w:rPr>
                <w:del w:id="8031" w:author="John Clevenger [2]" w:date="2022-12-15T16:33:00Z"/>
              </w:rPr>
              <w:pPrChange w:id="8032" w:author="John Clevenger" w:date="2023-11-19T12:22:00Z">
                <w:pPr/>
              </w:pPrChange>
            </w:pPr>
            <w:del w:id="8033" w:author="John Clevenger [2]" w:date="2022-12-15T16:33:00Z">
              <w:r w:rsidDel="008E55F3">
                <w:delText>Various settings like Notification settings</w:delText>
              </w:r>
              <w:bookmarkStart w:id="8034" w:name="_Toc122082061"/>
              <w:bookmarkStart w:id="8035" w:name="_Toc122186259"/>
              <w:bookmarkStart w:id="8036" w:name="_Toc132120956"/>
              <w:bookmarkStart w:id="8037" w:name="_Toc151285260"/>
              <w:bookmarkStart w:id="8038" w:name="_Toc151285450"/>
              <w:bookmarkStart w:id="8039" w:name="_Toc151285755"/>
              <w:bookmarkStart w:id="8040" w:name="_Toc151285948"/>
              <w:bookmarkStart w:id="8041" w:name="_Toc151286299"/>
              <w:bookmarkStart w:id="8042" w:name="_Toc151287024"/>
              <w:bookmarkStart w:id="8043" w:name="_Toc151287702"/>
              <w:bookmarkStart w:id="8044" w:name="_Toc151290337"/>
              <w:bookmarkStart w:id="8045" w:name="_Toc151291284"/>
              <w:bookmarkStart w:id="8046" w:name="_Toc151306587"/>
              <w:bookmarkStart w:id="8047" w:name="_Toc151488627"/>
              <w:bookmarkStart w:id="8048" w:name="_Toc151504417"/>
              <w:bookmarkStart w:id="8049" w:name="_Toc151553156"/>
              <w:bookmarkStart w:id="8050" w:name="_Toc151723510"/>
              <w:bookmarkStart w:id="8051" w:name="_Toc151724012"/>
              <w:bookmarkEnd w:id="8034"/>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del>
          </w:p>
        </w:tc>
        <w:bookmarkStart w:id="8052" w:name="_Toc122082062"/>
        <w:bookmarkStart w:id="8053" w:name="_Toc122186260"/>
        <w:bookmarkStart w:id="8054" w:name="_Toc132120957"/>
        <w:bookmarkStart w:id="8055" w:name="_Toc151285261"/>
        <w:bookmarkStart w:id="8056" w:name="_Toc151285451"/>
        <w:bookmarkStart w:id="8057" w:name="_Toc151285756"/>
        <w:bookmarkStart w:id="8058" w:name="_Toc151285949"/>
        <w:bookmarkStart w:id="8059" w:name="_Toc151286300"/>
        <w:bookmarkStart w:id="8060" w:name="_Toc151287025"/>
        <w:bookmarkStart w:id="8061" w:name="_Toc151287703"/>
        <w:bookmarkStart w:id="8062" w:name="_Toc151290338"/>
        <w:bookmarkStart w:id="8063" w:name="_Toc151291285"/>
        <w:bookmarkStart w:id="8064" w:name="_Toc151306588"/>
        <w:bookmarkStart w:id="8065" w:name="_Toc151488628"/>
        <w:bookmarkStart w:id="8066" w:name="_Toc151504418"/>
        <w:bookmarkStart w:id="8067" w:name="_Toc151553157"/>
        <w:bookmarkStart w:id="8068" w:name="_Toc151723511"/>
        <w:bookmarkStart w:id="8069" w:name="_Toc151724013"/>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tr>
      <w:tr w:rsidR="00757247" w:rsidDel="008E55F3" w14:paraId="456A3C24" w14:textId="77777777" w:rsidTr="008E55F3">
        <w:trPr>
          <w:cantSplit/>
          <w:trHeight w:val="285"/>
          <w:jc w:val="center"/>
          <w:del w:id="8070" w:author="John Clevenger [2]" w:date="2022-12-15T16:33:00Z"/>
        </w:trPr>
        <w:tc>
          <w:tcPr>
            <w:tcW w:w="3370" w:type="dxa"/>
          </w:tcPr>
          <w:p w14:paraId="0A93DD67" w14:textId="786DDD10" w:rsidR="00A35D85" w:rsidRPr="00A35D85" w:rsidDel="008E55F3" w:rsidRDefault="00A35D85">
            <w:pPr>
              <w:pStyle w:val="Heading2"/>
              <w:rPr>
                <w:del w:id="8071" w:author="John Clevenger [2]" w:date="2022-12-15T16:33:00Z"/>
              </w:rPr>
              <w:pPrChange w:id="8072" w:author="John Clevenger" w:date="2023-11-19T12:22:00Z">
                <w:pPr/>
              </w:pPrChange>
            </w:pPr>
            <w:del w:id="8073" w:author="John Clevenger [2]" w:date="2022-12-15T16:33:00Z">
              <w:r w:rsidRPr="00A35D85" w:rsidDel="008E55F3">
                <w:delText>Contest</w:delText>
              </w:r>
              <w:bookmarkStart w:id="8074" w:name="_Toc122082063"/>
              <w:bookmarkStart w:id="8075" w:name="_Toc122186261"/>
              <w:bookmarkStart w:id="8076" w:name="_Toc132120958"/>
              <w:bookmarkStart w:id="8077" w:name="_Toc151285262"/>
              <w:bookmarkStart w:id="8078" w:name="_Toc151285452"/>
              <w:bookmarkStart w:id="8079" w:name="_Toc151285757"/>
              <w:bookmarkStart w:id="8080" w:name="_Toc151285950"/>
              <w:bookmarkStart w:id="8081" w:name="_Toc151286301"/>
              <w:bookmarkStart w:id="8082" w:name="_Toc151287026"/>
              <w:bookmarkStart w:id="8083" w:name="_Toc151287704"/>
              <w:bookmarkStart w:id="8084" w:name="_Toc151290339"/>
              <w:bookmarkStart w:id="8085" w:name="_Toc151291286"/>
              <w:bookmarkStart w:id="8086" w:name="_Toc151306589"/>
              <w:bookmarkStart w:id="8087" w:name="_Toc151488629"/>
              <w:bookmarkStart w:id="8088" w:name="_Toc151504419"/>
              <w:bookmarkStart w:id="8089" w:name="_Toc151553158"/>
              <w:bookmarkStart w:id="8090" w:name="_Toc151723512"/>
              <w:bookmarkStart w:id="8091" w:name="_Toc151724014"/>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del>
          </w:p>
        </w:tc>
        <w:tc>
          <w:tcPr>
            <w:tcW w:w="6750" w:type="dxa"/>
          </w:tcPr>
          <w:p w14:paraId="65A18046" w14:textId="433580A8" w:rsidR="00A35D85" w:rsidRPr="00A35D85" w:rsidDel="008E55F3" w:rsidRDefault="00A35D85">
            <w:pPr>
              <w:pStyle w:val="Heading2"/>
              <w:rPr>
                <w:del w:id="8092" w:author="John Clevenger [2]" w:date="2022-12-15T16:33:00Z"/>
              </w:rPr>
              <w:pPrChange w:id="8093" w:author="John Clevenger" w:date="2023-11-19T12:22:00Z">
                <w:pPr/>
              </w:pPrChange>
            </w:pPr>
            <w:del w:id="8094" w:author="John Clevenger [2]" w:date="2022-12-15T16:33:00Z">
              <w:r w:rsidDel="008E55F3">
                <w:delText>Contest settings in XML (work in progress)</w:delText>
              </w:r>
              <w:bookmarkStart w:id="8095" w:name="_Toc122082064"/>
              <w:bookmarkStart w:id="8096" w:name="_Toc122186262"/>
              <w:bookmarkStart w:id="8097" w:name="_Toc132120959"/>
              <w:bookmarkStart w:id="8098" w:name="_Toc151285263"/>
              <w:bookmarkStart w:id="8099" w:name="_Toc151285453"/>
              <w:bookmarkStart w:id="8100" w:name="_Toc151285758"/>
              <w:bookmarkStart w:id="8101" w:name="_Toc151285951"/>
              <w:bookmarkStart w:id="8102" w:name="_Toc151286302"/>
              <w:bookmarkStart w:id="8103" w:name="_Toc151287027"/>
              <w:bookmarkStart w:id="8104" w:name="_Toc151287705"/>
              <w:bookmarkStart w:id="8105" w:name="_Toc151290340"/>
              <w:bookmarkStart w:id="8106" w:name="_Toc151291287"/>
              <w:bookmarkStart w:id="8107" w:name="_Toc151306590"/>
              <w:bookmarkStart w:id="8108" w:name="_Toc151488630"/>
              <w:bookmarkStart w:id="8109" w:name="_Toc151504420"/>
              <w:bookmarkStart w:id="8110" w:name="_Toc151553159"/>
              <w:bookmarkStart w:id="8111" w:name="_Toc151723513"/>
              <w:bookmarkStart w:id="8112" w:name="_Toc151724015"/>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del>
          </w:p>
        </w:tc>
        <w:bookmarkStart w:id="8113" w:name="_Toc122082065"/>
        <w:bookmarkStart w:id="8114" w:name="_Toc122186263"/>
        <w:bookmarkStart w:id="8115" w:name="_Toc132120960"/>
        <w:bookmarkStart w:id="8116" w:name="_Toc151285264"/>
        <w:bookmarkStart w:id="8117" w:name="_Toc151285454"/>
        <w:bookmarkStart w:id="8118" w:name="_Toc151285759"/>
        <w:bookmarkStart w:id="8119" w:name="_Toc151285952"/>
        <w:bookmarkStart w:id="8120" w:name="_Toc151286303"/>
        <w:bookmarkStart w:id="8121" w:name="_Toc151287028"/>
        <w:bookmarkStart w:id="8122" w:name="_Toc151287706"/>
        <w:bookmarkStart w:id="8123" w:name="_Toc151290341"/>
        <w:bookmarkStart w:id="8124" w:name="_Toc151291288"/>
        <w:bookmarkStart w:id="8125" w:name="_Toc151306591"/>
        <w:bookmarkStart w:id="8126" w:name="_Toc151488631"/>
        <w:bookmarkStart w:id="8127" w:name="_Toc151504421"/>
        <w:bookmarkStart w:id="8128" w:name="_Toc151553160"/>
        <w:bookmarkStart w:id="8129" w:name="_Toc151723514"/>
        <w:bookmarkStart w:id="8130" w:name="_Toc151724016"/>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tr>
      <w:tr w:rsidR="00757247" w:rsidDel="008E55F3" w14:paraId="4270722B" w14:textId="77777777" w:rsidTr="008E55F3">
        <w:trPr>
          <w:cantSplit/>
          <w:trHeight w:val="285"/>
          <w:jc w:val="center"/>
          <w:del w:id="8131" w:author="John Clevenger [2]" w:date="2022-12-15T16:33:00Z"/>
        </w:trPr>
        <w:tc>
          <w:tcPr>
            <w:tcW w:w="3370" w:type="dxa"/>
          </w:tcPr>
          <w:p w14:paraId="71E5D6EF" w14:textId="04B32D85" w:rsidR="00A35D85" w:rsidRPr="00A35D85" w:rsidDel="008E55F3" w:rsidRDefault="00A35D85">
            <w:pPr>
              <w:pStyle w:val="Heading2"/>
              <w:rPr>
                <w:del w:id="8132" w:author="John Clevenger [2]" w:date="2022-12-15T16:33:00Z"/>
              </w:rPr>
              <w:pPrChange w:id="8133" w:author="John Clevenger" w:date="2023-11-19T12:22:00Z">
                <w:pPr/>
              </w:pPrChange>
            </w:pPr>
            <w:del w:id="8134" w:author="John Clevenger [2]" w:date="2022-12-15T16:33:00Z">
              <w:r w:rsidRPr="00A35D85" w:rsidDel="008E55F3">
                <w:delText>Contest Analysis</w:delText>
              </w:r>
              <w:bookmarkStart w:id="8135" w:name="_Toc122082066"/>
              <w:bookmarkStart w:id="8136" w:name="_Toc122186264"/>
              <w:bookmarkStart w:id="8137" w:name="_Toc132120961"/>
              <w:bookmarkStart w:id="8138" w:name="_Toc151285265"/>
              <w:bookmarkStart w:id="8139" w:name="_Toc151285455"/>
              <w:bookmarkStart w:id="8140" w:name="_Toc151285760"/>
              <w:bookmarkStart w:id="8141" w:name="_Toc151285953"/>
              <w:bookmarkStart w:id="8142" w:name="_Toc151286304"/>
              <w:bookmarkStart w:id="8143" w:name="_Toc151287029"/>
              <w:bookmarkStart w:id="8144" w:name="_Toc151287707"/>
              <w:bookmarkStart w:id="8145" w:name="_Toc151290342"/>
              <w:bookmarkStart w:id="8146" w:name="_Toc151291289"/>
              <w:bookmarkStart w:id="8147" w:name="_Toc151306592"/>
              <w:bookmarkStart w:id="8148" w:name="_Toc151488632"/>
              <w:bookmarkStart w:id="8149" w:name="_Toc151504422"/>
              <w:bookmarkStart w:id="8150" w:name="_Toc151553161"/>
              <w:bookmarkStart w:id="8151" w:name="_Toc151723515"/>
              <w:bookmarkStart w:id="8152" w:name="_Toc151724017"/>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del>
          </w:p>
        </w:tc>
        <w:tc>
          <w:tcPr>
            <w:tcW w:w="6750" w:type="dxa"/>
          </w:tcPr>
          <w:p w14:paraId="1973764E" w14:textId="5B236049" w:rsidR="00A35D85" w:rsidRPr="00A35D85" w:rsidDel="008E55F3" w:rsidRDefault="00A35D85">
            <w:pPr>
              <w:pStyle w:val="Heading2"/>
              <w:rPr>
                <w:del w:id="8153" w:author="John Clevenger [2]" w:date="2022-12-15T16:33:00Z"/>
              </w:rPr>
              <w:pPrChange w:id="8154" w:author="John Clevenger" w:date="2023-11-19T12:22:00Z">
                <w:pPr/>
              </w:pPrChange>
            </w:pPr>
            <w:del w:id="8155" w:author="John Clevenger [2]" w:date="2022-12-15T16:33:00Z">
              <w:r w:rsidDel="008E55F3">
                <w:delText>Summary of submissions, unjudged runs, various checks on runs.</w:delText>
              </w:r>
              <w:bookmarkStart w:id="8156" w:name="_Toc122082067"/>
              <w:bookmarkStart w:id="8157" w:name="_Toc122186265"/>
              <w:bookmarkStart w:id="8158" w:name="_Toc132120962"/>
              <w:bookmarkStart w:id="8159" w:name="_Toc151285266"/>
              <w:bookmarkStart w:id="8160" w:name="_Toc151285456"/>
              <w:bookmarkStart w:id="8161" w:name="_Toc151285761"/>
              <w:bookmarkStart w:id="8162" w:name="_Toc151285954"/>
              <w:bookmarkStart w:id="8163" w:name="_Toc151286305"/>
              <w:bookmarkStart w:id="8164" w:name="_Toc151287030"/>
              <w:bookmarkStart w:id="8165" w:name="_Toc151287708"/>
              <w:bookmarkStart w:id="8166" w:name="_Toc151290343"/>
              <w:bookmarkStart w:id="8167" w:name="_Toc151291290"/>
              <w:bookmarkStart w:id="8168" w:name="_Toc151306593"/>
              <w:bookmarkStart w:id="8169" w:name="_Toc151488633"/>
              <w:bookmarkStart w:id="8170" w:name="_Toc151504423"/>
              <w:bookmarkStart w:id="8171" w:name="_Toc151553162"/>
              <w:bookmarkStart w:id="8172" w:name="_Toc151723516"/>
              <w:bookmarkStart w:id="8173" w:name="_Toc151724018"/>
              <w:bookmarkEnd w:id="8156"/>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del>
          </w:p>
        </w:tc>
        <w:bookmarkStart w:id="8174" w:name="_Toc122082068"/>
        <w:bookmarkStart w:id="8175" w:name="_Toc122186266"/>
        <w:bookmarkStart w:id="8176" w:name="_Toc132120963"/>
        <w:bookmarkStart w:id="8177" w:name="_Toc151285267"/>
        <w:bookmarkStart w:id="8178" w:name="_Toc151285457"/>
        <w:bookmarkStart w:id="8179" w:name="_Toc151285762"/>
        <w:bookmarkStart w:id="8180" w:name="_Toc151285955"/>
        <w:bookmarkStart w:id="8181" w:name="_Toc151286306"/>
        <w:bookmarkStart w:id="8182" w:name="_Toc151287031"/>
        <w:bookmarkStart w:id="8183" w:name="_Toc151287709"/>
        <w:bookmarkStart w:id="8184" w:name="_Toc151290344"/>
        <w:bookmarkStart w:id="8185" w:name="_Toc151291291"/>
        <w:bookmarkStart w:id="8186" w:name="_Toc151306594"/>
        <w:bookmarkStart w:id="8187" w:name="_Toc151488634"/>
        <w:bookmarkStart w:id="8188" w:name="_Toc151504424"/>
        <w:bookmarkStart w:id="8189" w:name="_Toc151553163"/>
        <w:bookmarkStart w:id="8190" w:name="_Toc151723517"/>
        <w:bookmarkStart w:id="8191" w:name="_Toc151724019"/>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tr>
      <w:tr w:rsidR="00757247" w:rsidDel="008E55F3" w14:paraId="171B2A74" w14:textId="77777777" w:rsidTr="008E55F3">
        <w:trPr>
          <w:cantSplit/>
          <w:trHeight w:val="285"/>
          <w:jc w:val="center"/>
          <w:del w:id="8192" w:author="John Clevenger [2]" w:date="2022-12-15T16:33:00Z"/>
        </w:trPr>
        <w:tc>
          <w:tcPr>
            <w:tcW w:w="3370" w:type="dxa"/>
          </w:tcPr>
          <w:p w14:paraId="549F6452" w14:textId="1A6029AE" w:rsidR="00A35D85" w:rsidRPr="00A35D85" w:rsidDel="008E55F3" w:rsidRDefault="00A35D85">
            <w:pPr>
              <w:pStyle w:val="Heading2"/>
              <w:rPr>
                <w:del w:id="8193" w:author="John Clevenger [2]" w:date="2022-12-15T16:33:00Z"/>
              </w:rPr>
              <w:pPrChange w:id="8194" w:author="John Clevenger" w:date="2023-11-19T12:22:00Z">
                <w:pPr/>
              </w:pPrChange>
            </w:pPr>
            <w:del w:id="8195" w:author="John Clevenger [2]" w:date="2022-12-15T16:33:00Z">
              <w:r w:rsidRPr="00A35D85" w:rsidDel="008E55F3">
                <w:delText>Evaluations</w:delText>
              </w:r>
              <w:bookmarkStart w:id="8196" w:name="_Toc122082069"/>
              <w:bookmarkStart w:id="8197" w:name="_Toc122186267"/>
              <w:bookmarkStart w:id="8198" w:name="_Toc132120964"/>
              <w:bookmarkStart w:id="8199" w:name="_Toc151285268"/>
              <w:bookmarkStart w:id="8200" w:name="_Toc151285458"/>
              <w:bookmarkStart w:id="8201" w:name="_Toc151285763"/>
              <w:bookmarkStart w:id="8202" w:name="_Toc151285956"/>
              <w:bookmarkStart w:id="8203" w:name="_Toc151286307"/>
              <w:bookmarkStart w:id="8204" w:name="_Toc151287032"/>
              <w:bookmarkStart w:id="8205" w:name="_Toc151287710"/>
              <w:bookmarkStart w:id="8206" w:name="_Toc151290345"/>
              <w:bookmarkStart w:id="8207" w:name="_Toc151291292"/>
              <w:bookmarkStart w:id="8208" w:name="_Toc151306595"/>
              <w:bookmarkStart w:id="8209" w:name="_Toc151488635"/>
              <w:bookmarkStart w:id="8210" w:name="_Toc151504425"/>
              <w:bookmarkStart w:id="8211" w:name="_Toc151553164"/>
              <w:bookmarkStart w:id="8212" w:name="_Toc151723518"/>
              <w:bookmarkStart w:id="8213" w:name="_Toc151724020"/>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del>
          </w:p>
        </w:tc>
        <w:tc>
          <w:tcPr>
            <w:tcW w:w="6750" w:type="dxa"/>
          </w:tcPr>
          <w:p w14:paraId="01D885B8" w14:textId="60F483AD" w:rsidR="00A35D85" w:rsidRPr="00A35D85" w:rsidDel="008E55F3" w:rsidRDefault="00A35D85">
            <w:pPr>
              <w:pStyle w:val="Heading2"/>
              <w:rPr>
                <w:del w:id="8214" w:author="John Clevenger [2]" w:date="2022-12-15T16:33:00Z"/>
              </w:rPr>
              <w:pPrChange w:id="8215" w:author="John Clevenger" w:date="2023-11-19T12:22:00Z">
                <w:pPr/>
              </w:pPrChange>
            </w:pPr>
            <w:del w:id="8216" w:author="John Clevenger [2]" w:date="2022-12-15T16:33:00Z">
              <w:r w:rsidDel="008E55F3">
                <w:delText xml:space="preserve">One line per </w:delText>
              </w:r>
              <w:r w:rsidR="0053526D" w:rsidDel="008E55F3">
                <w:delText>judgment</w:delText>
              </w:r>
              <w:r w:rsidDel="008E55F3">
                <w:delText xml:space="preserve"> output</w:delText>
              </w:r>
              <w:bookmarkStart w:id="8217" w:name="_Toc122082070"/>
              <w:bookmarkStart w:id="8218" w:name="_Toc122186268"/>
              <w:bookmarkStart w:id="8219" w:name="_Toc132120965"/>
              <w:bookmarkStart w:id="8220" w:name="_Toc151285269"/>
              <w:bookmarkStart w:id="8221" w:name="_Toc151285459"/>
              <w:bookmarkStart w:id="8222" w:name="_Toc151285764"/>
              <w:bookmarkStart w:id="8223" w:name="_Toc151285957"/>
              <w:bookmarkStart w:id="8224" w:name="_Toc151286308"/>
              <w:bookmarkStart w:id="8225" w:name="_Toc151287033"/>
              <w:bookmarkStart w:id="8226" w:name="_Toc151287711"/>
              <w:bookmarkStart w:id="8227" w:name="_Toc151290346"/>
              <w:bookmarkStart w:id="8228" w:name="_Toc151291293"/>
              <w:bookmarkStart w:id="8229" w:name="_Toc151306596"/>
              <w:bookmarkStart w:id="8230" w:name="_Toc151488636"/>
              <w:bookmarkStart w:id="8231" w:name="_Toc151504426"/>
              <w:bookmarkStart w:id="8232" w:name="_Toc151553165"/>
              <w:bookmarkStart w:id="8233" w:name="_Toc151723519"/>
              <w:bookmarkStart w:id="8234" w:name="_Toc151724021"/>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del>
          </w:p>
        </w:tc>
        <w:bookmarkStart w:id="8235" w:name="_Toc122082071"/>
        <w:bookmarkStart w:id="8236" w:name="_Toc122186269"/>
        <w:bookmarkStart w:id="8237" w:name="_Toc132120966"/>
        <w:bookmarkStart w:id="8238" w:name="_Toc151285270"/>
        <w:bookmarkStart w:id="8239" w:name="_Toc151285460"/>
        <w:bookmarkStart w:id="8240" w:name="_Toc151285765"/>
        <w:bookmarkStart w:id="8241" w:name="_Toc151285958"/>
        <w:bookmarkStart w:id="8242" w:name="_Toc151286309"/>
        <w:bookmarkStart w:id="8243" w:name="_Toc151287034"/>
        <w:bookmarkStart w:id="8244" w:name="_Toc151287712"/>
        <w:bookmarkStart w:id="8245" w:name="_Toc151290347"/>
        <w:bookmarkStart w:id="8246" w:name="_Toc151291294"/>
        <w:bookmarkStart w:id="8247" w:name="_Toc151306597"/>
        <w:bookmarkStart w:id="8248" w:name="_Toc151488637"/>
        <w:bookmarkStart w:id="8249" w:name="_Toc151504427"/>
        <w:bookmarkStart w:id="8250" w:name="_Toc151553166"/>
        <w:bookmarkStart w:id="8251" w:name="_Toc151723520"/>
        <w:bookmarkStart w:id="8252" w:name="_Toc151724022"/>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tr>
      <w:tr w:rsidR="00757247" w:rsidDel="008E55F3" w14:paraId="6ED30603" w14:textId="77777777" w:rsidTr="008E55F3">
        <w:trPr>
          <w:cantSplit/>
          <w:trHeight w:val="285"/>
          <w:jc w:val="center"/>
          <w:del w:id="8253" w:author="John Clevenger [2]" w:date="2022-12-15T16:33:00Z"/>
        </w:trPr>
        <w:tc>
          <w:tcPr>
            <w:tcW w:w="3370" w:type="dxa"/>
          </w:tcPr>
          <w:p w14:paraId="7AF11ABA" w14:textId="60C2621A" w:rsidR="00A35D85" w:rsidRPr="00A35D85" w:rsidDel="008E55F3" w:rsidRDefault="00A35D85">
            <w:pPr>
              <w:pStyle w:val="Heading2"/>
              <w:rPr>
                <w:del w:id="8254" w:author="John Clevenger [2]" w:date="2022-12-15T16:33:00Z"/>
              </w:rPr>
              <w:pPrChange w:id="8255" w:author="John Clevenger" w:date="2023-11-19T12:22:00Z">
                <w:pPr/>
              </w:pPrChange>
            </w:pPr>
            <w:del w:id="8256" w:author="John Clevenger [2]" w:date="2022-12-15T16:33:00Z">
              <w:r w:rsidRPr="00A35D85" w:rsidDel="008E55F3">
                <w:delText>Extract Replay Runs</w:delText>
              </w:r>
              <w:bookmarkStart w:id="8257" w:name="_Toc122082072"/>
              <w:bookmarkStart w:id="8258" w:name="_Toc122186270"/>
              <w:bookmarkStart w:id="8259" w:name="_Toc132120967"/>
              <w:bookmarkStart w:id="8260" w:name="_Toc151285271"/>
              <w:bookmarkStart w:id="8261" w:name="_Toc151285461"/>
              <w:bookmarkStart w:id="8262" w:name="_Toc151285766"/>
              <w:bookmarkStart w:id="8263" w:name="_Toc151285959"/>
              <w:bookmarkStart w:id="8264" w:name="_Toc151286310"/>
              <w:bookmarkStart w:id="8265" w:name="_Toc151287035"/>
              <w:bookmarkStart w:id="8266" w:name="_Toc151287713"/>
              <w:bookmarkStart w:id="8267" w:name="_Toc151290348"/>
              <w:bookmarkStart w:id="8268" w:name="_Toc151291295"/>
              <w:bookmarkStart w:id="8269" w:name="_Toc151306598"/>
              <w:bookmarkStart w:id="8270" w:name="_Toc151488638"/>
              <w:bookmarkStart w:id="8271" w:name="_Toc151504428"/>
              <w:bookmarkStart w:id="8272" w:name="_Toc151553167"/>
              <w:bookmarkStart w:id="8273" w:name="_Toc151723521"/>
              <w:bookmarkStart w:id="8274" w:name="_Toc151724023"/>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del>
          </w:p>
        </w:tc>
        <w:tc>
          <w:tcPr>
            <w:tcW w:w="6750" w:type="dxa"/>
          </w:tcPr>
          <w:p w14:paraId="0E9B56DF" w14:textId="07A51E7E" w:rsidR="00A35D85" w:rsidRPr="00A35D85" w:rsidDel="008E55F3" w:rsidRDefault="00BF0BFB">
            <w:pPr>
              <w:pStyle w:val="Heading2"/>
              <w:rPr>
                <w:del w:id="8275" w:author="John Clevenger [2]" w:date="2022-12-15T16:33:00Z"/>
              </w:rPr>
              <w:pPrChange w:id="8276" w:author="John Clevenger" w:date="2023-11-19T12:22:00Z">
                <w:pPr/>
              </w:pPrChange>
            </w:pPr>
            <w:del w:id="8277" w:author="John Clevenger [2]" w:date="2022-12-15T16:33:00Z">
              <w:r w:rsidDel="008E55F3">
                <w:delText>Files extracted used with Replay feature</w:delText>
              </w:r>
              <w:bookmarkStart w:id="8278" w:name="_Toc122082073"/>
              <w:bookmarkStart w:id="8279" w:name="_Toc122186271"/>
              <w:bookmarkStart w:id="8280" w:name="_Toc132120968"/>
              <w:bookmarkStart w:id="8281" w:name="_Toc151285272"/>
              <w:bookmarkStart w:id="8282" w:name="_Toc151285462"/>
              <w:bookmarkStart w:id="8283" w:name="_Toc151285767"/>
              <w:bookmarkStart w:id="8284" w:name="_Toc151285960"/>
              <w:bookmarkStart w:id="8285" w:name="_Toc151286311"/>
              <w:bookmarkStart w:id="8286" w:name="_Toc151287036"/>
              <w:bookmarkStart w:id="8287" w:name="_Toc151287714"/>
              <w:bookmarkStart w:id="8288" w:name="_Toc151290349"/>
              <w:bookmarkStart w:id="8289" w:name="_Toc151291296"/>
              <w:bookmarkStart w:id="8290" w:name="_Toc151306599"/>
              <w:bookmarkStart w:id="8291" w:name="_Toc151488639"/>
              <w:bookmarkStart w:id="8292" w:name="_Toc151504429"/>
              <w:bookmarkStart w:id="8293" w:name="_Toc151553168"/>
              <w:bookmarkStart w:id="8294" w:name="_Toc151723522"/>
              <w:bookmarkStart w:id="8295" w:name="_Toc151724024"/>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del>
          </w:p>
        </w:tc>
        <w:bookmarkStart w:id="8296" w:name="_Toc122082074"/>
        <w:bookmarkStart w:id="8297" w:name="_Toc122186272"/>
        <w:bookmarkStart w:id="8298" w:name="_Toc132120969"/>
        <w:bookmarkStart w:id="8299" w:name="_Toc151285273"/>
        <w:bookmarkStart w:id="8300" w:name="_Toc151285463"/>
        <w:bookmarkStart w:id="8301" w:name="_Toc151285768"/>
        <w:bookmarkStart w:id="8302" w:name="_Toc151285961"/>
        <w:bookmarkStart w:id="8303" w:name="_Toc151286312"/>
        <w:bookmarkStart w:id="8304" w:name="_Toc151287037"/>
        <w:bookmarkStart w:id="8305" w:name="_Toc151287715"/>
        <w:bookmarkStart w:id="8306" w:name="_Toc151290350"/>
        <w:bookmarkStart w:id="8307" w:name="_Toc151291297"/>
        <w:bookmarkStart w:id="8308" w:name="_Toc151306600"/>
        <w:bookmarkStart w:id="8309" w:name="_Toc151488640"/>
        <w:bookmarkStart w:id="8310" w:name="_Toc151504430"/>
        <w:bookmarkStart w:id="8311" w:name="_Toc151553169"/>
        <w:bookmarkStart w:id="8312" w:name="_Toc151723523"/>
        <w:bookmarkStart w:id="8313" w:name="_Toc15172402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tr>
      <w:tr w:rsidR="00757247" w:rsidDel="008E55F3" w14:paraId="687CBEC1" w14:textId="77777777" w:rsidTr="008E55F3">
        <w:trPr>
          <w:cantSplit/>
          <w:trHeight w:val="285"/>
          <w:jc w:val="center"/>
          <w:del w:id="8314" w:author="John Clevenger [2]" w:date="2022-12-15T16:33:00Z"/>
        </w:trPr>
        <w:tc>
          <w:tcPr>
            <w:tcW w:w="3370" w:type="dxa"/>
          </w:tcPr>
          <w:p w14:paraId="2497EFC6" w14:textId="3D8441C6" w:rsidR="00A35D85" w:rsidRPr="00A35D85" w:rsidDel="008E55F3" w:rsidRDefault="00A35D85">
            <w:pPr>
              <w:pStyle w:val="Heading2"/>
              <w:rPr>
                <w:del w:id="8315" w:author="John Clevenger [2]" w:date="2022-12-15T16:33:00Z"/>
              </w:rPr>
              <w:pPrChange w:id="8316" w:author="John Clevenger" w:date="2023-11-19T12:22:00Z">
                <w:pPr/>
              </w:pPrChange>
            </w:pPr>
            <w:del w:id="8317" w:author="John Clevenger [2]" w:date="2022-12-15T16:33:00Z">
              <w:r w:rsidRPr="00A35D85" w:rsidDel="008E55F3">
                <w:delText>Fastest Solved by Problem</w:delText>
              </w:r>
              <w:bookmarkStart w:id="8318" w:name="_Toc122082075"/>
              <w:bookmarkStart w:id="8319" w:name="_Toc122186273"/>
              <w:bookmarkStart w:id="8320" w:name="_Toc132120970"/>
              <w:bookmarkStart w:id="8321" w:name="_Toc151285274"/>
              <w:bookmarkStart w:id="8322" w:name="_Toc151285464"/>
              <w:bookmarkStart w:id="8323" w:name="_Toc151285769"/>
              <w:bookmarkStart w:id="8324" w:name="_Toc151285962"/>
              <w:bookmarkStart w:id="8325" w:name="_Toc151286313"/>
              <w:bookmarkStart w:id="8326" w:name="_Toc151287038"/>
              <w:bookmarkStart w:id="8327" w:name="_Toc151287716"/>
              <w:bookmarkStart w:id="8328" w:name="_Toc151290351"/>
              <w:bookmarkStart w:id="8329" w:name="_Toc151291298"/>
              <w:bookmarkStart w:id="8330" w:name="_Toc151306601"/>
              <w:bookmarkStart w:id="8331" w:name="_Toc151488641"/>
              <w:bookmarkStart w:id="8332" w:name="_Toc151504431"/>
              <w:bookmarkStart w:id="8333" w:name="_Toc151553170"/>
              <w:bookmarkStart w:id="8334" w:name="_Toc151723524"/>
              <w:bookmarkStart w:id="8335" w:name="_Toc151724026"/>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del>
          </w:p>
        </w:tc>
        <w:tc>
          <w:tcPr>
            <w:tcW w:w="6750" w:type="dxa"/>
          </w:tcPr>
          <w:p w14:paraId="73D63C4B" w14:textId="397F2D9E" w:rsidR="00A35D85" w:rsidRPr="00A35D85" w:rsidDel="008E55F3" w:rsidRDefault="00801CB2">
            <w:pPr>
              <w:pStyle w:val="Heading2"/>
              <w:rPr>
                <w:del w:id="8336" w:author="John Clevenger [2]" w:date="2022-12-15T16:33:00Z"/>
              </w:rPr>
              <w:pPrChange w:id="8337" w:author="John Clevenger" w:date="2023-11-19T12:22:00Z">
                <w:pPr/>
              </w:pPrChange>
            </w:pPr>
            <w:del w:id="8338" w:author="John Clevenger [2]" w:date="2022-12-15T16:33:00Z">
              <w:r w:rsidDel="008E55F3">
                <w:delText>List all run solving problems by fastest, by problem, and fastest solution showing rank, elapsed, team name</w:delText>
              </w:r>
              <w:bookmarkStart w:id="8339" w:name="_Toc122082076"/>
              <w:bookmarkStart w:id="8340" w:name="_Toc122186274"/>
              <w:bookmarkStart w:id="8341" w:name="_Toc132120971"/>
              <w:bookmarkStart w:id="8342" w:name="_Toc151285275"/>
              <w:bookmarkStart w:id="8343" w:name="_Toc151285465"/>
              <w:bookmarkStart w:id="8344" w:name="_Toc151285770"/>
              <w:bookmarkStart w:id="8345" w:name="_Toc151285963"/>
              <w:bookmarkStart w:id="8346" w:name="_Toc151286314"/>
              <w:bookmarkStart w:id="8347" w:name="_Toc151287039"/>
              <w:bookmarkStart w:id="8348" w:name="_Toc151287717"/>
              <w:bookmarkStart w:id="8349" w:name="_Toc151290352"/>
              <w:bookmarkStart w:id="8350" w:name="_Toc151291299"/>
              <w:bookmarkStart w:id="8351" w:name="_Toc151306602"/>
              <w:bookmarkStart w:id="8352" w:name="_Toc151488642"/>
              <w:bookmarkStart w:id="8353" w:name="_Toc151504432"/>
              <w:bookmarkStart w:id="8354" w:name="_Toc151553171"/>
              <w:bookmarkStart w:id="8355" w:name="_Toc151723525"/>
              <w:bookmarkStart w:id="8356" w:name="_Toc151724027"/>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del>
          </w:p>
        </w:tc>
        <w:bookmarkStart w:id="8357" w:name="_Toc122082077"/>
        <w:bookmarkStart w:id="8358" w:name="_Toc122186275"/>
        <w:bookmarkStart w:id="8359" w:name="_Toc132120972"/>
        <w:bookmarkStart w:id="8360" w:name="_Toc151285276"/>
        <w:bookmarkStart w:id="8361" w:name="_Toc151285466"/>
        <w:bookmarkStart w:id="8362" w:name="_Toc151285771"/>
        <w:bookmarkStart w:id="8363" w:name="_Toc151285964"/>
        <w:bookmarkStart w:id="8364" w:name="_Toc151286315"/>
        <w:bookmarkStart w:id="8365" w:name="_Toc151287040"/>
        <w:bookmarkStart w:id="8366" w:name="_Toc151287718"/>
        <w:bookmarkStart w:id="8367" w:name="_Toc151290353"/>
        <w:bookmarkStart w:id="8368" w:name="_Toc151291300"/>
        <w:bookmarkStart w:id="8369" w:name="_Toc151306603"/>
        <w:bookmarkStart w:id="8370" w:name="_Toc151488643"/>
        <w:bookmarkStart w:id="8371" w:name="_Toc151504433"/>
        <w:bookmarkStart w:id="8372" w:name="_Toc151553172"/>
        <w:bookmarkStart w:id="8373" w:name="_Toc151723526"/>
        <w:bookmarkStart w:id="8374" w:name="_Toc151724028"/>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tr>
      <w:tr w:rsidR="00757247" w:rsidDel="008E55F3" w14:paraId="60C34A0F" w14:textId="77777777" w:rsidTr="008E55F3">
        <w:trPr>
          <w:cantSplit/>
          <w:trHeight w:val="285"/>
          <w:jc w:val="center"/>
          <w:del w:id="8375" w:author="John Clevenger [2]" w:date="2022-12-15T16:33:00Z"/>
        </w:trPr>
        <w:tc>
          <w:tcPr>
            <w:tcW w:w="3370" w:type="dxa"/>
          </w:tcPr>
          <w:p w14:paraId="6C1F823F" w14:textId="77C182DC" w:rsidR="00A35D85" w:rsidRPr="00A35D85" w:rsidDel="008E55F3" w:rsidRDefault="00A35D85">
            <w:pPr>
              <w:pStyle w:val="Heading2"/>
              <w:rPr>
                <w:del w:id="8376" w:author="John Clevenger [2]" w:date="2022-12-15T16:33:00Z"/>
              </w:rPr>
              <w:pPrChange w:id="8377" w:author="John Clevenger" w:date="2023-11-19T12:22:00Z">
                <w:pPr/>
              </w:pPrChange>
            </w:pPr>
            <w:del w:id="8378" w:author="John Clevenger [2]" w:date="2022-12-15T16:33:00Z">
              <w:r w:rsidRPr="00A35D85" w:rsidDel="008E55F3">
                <w:delText>Groups</w:delText>
              </w:r>
              <w:bookmarkStart w:id="8379" w:name="_Toc122082078"/>
              <w:bookmarkStart w:id="8380" w:name="_Toc122186276"/>
              <w:bookmarkStart w:id="8381" w:name="_Toc132120973"/>
              <w:bookmarkStart w:id="8382" w:name="_Toc151285277"/>
              <w:bookmarkStart w:id="8383" w:name="_Toc151285467"/>
              <w:bookmarkStart w:id="8384" w:name="_Toc151285772"/>
              <w:bookmarkStart w:id="8385" w:name="_Toc151285965"/>
              <w:bookmarkStart w:id="8386" w:name="_Toc151286316"/>
              <w:bookmarkStart w:id="8387" w:name="_Toc151287041"/>
              <w:bookmarkStart w:id="8388" w:name="_Toc151287719"/>
              <w:bookmarkStart w:id="8389" w:name="_Toc151290354"/>
              <w:bookmarkStart w:id="8390" w:name="_Toc151291301"/>
              <w:bookmarkStart w:id="8391" w:name="_Toc151306604"/>
              <w:bookmarkStart w:id="8392" w:name="_Toc151488644"/>
              <w:bookmarkStart w:id="8393" w:name="_Toc151504434"/>
              <w:bookmarkStart w:id="8394" w:name="_Toc151553173"/>
              <w:bookmarkStart w:id="8395" w:name="_Toc151723527"/>
              <w:bookmarkStart w:id="8396" w:name="_Toc151724029"/>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del>
          </w:p>
        </w:tc>
        <w:tc>
          <w:tcPr>
            <w:tcW w:w="6750" w:type="dxa"/>
          </w:tcPr>
          <w:p w14:paraId="0FD49237" w14:textId="2D3361C1" w:rsidR="00A35D85" w:rsidRPr="00A35D85" w:rsidDel="008E55F3" w:rsidRDefault="008203C5">
            <w:pPr>
              <w:pStyle w:val="Heading2"/>
              <w:rPr>
                <w:del w:id="8397" w:author="John Clevenger [2]" w:date="2022-12-15T16:33:00Z"/>
              </w:rPr>
              <w:pPrChange w:id="8398" w:author="John Clevenger" w:date="2023-11-19T12:22:00Z">
                <w:pPr/>
              </w:pPrChange>
            </w:pPr>
            <w:del w:id="8399" w:author="John Clevenger [2]" w:date="2022-12-15T16:33:00Z">
              <w:r w:rsidDel="008E55F3">
                <w:delText>List of Groups (Regions)</w:delText>
              </w:r>
              <w:bookmarkStart w:id="8400" w:name="_Toc122082079"/>
              <w:bookmarkStart w:id="8401" w:name="_Toc122186277"/>
              <w:bookmarkStart w:id="8402" w:name="_Toc132120974"/>
              <w:bookmarkStart w:id="8403" w:name="_Toc151285278"/>
              <w:bookmarkStart w:id="8404" w:name="_Toc151285468"/>
              <w:bookmarkStart w:id="8405" w:name="_Toc151285773"/>
              <w:bookmarkStart w:id="8406" w:name="_Toc151285966"/>
              <w:bookmarkStart w:id="8407" w:name="_Toc151286317"/>
              <w:bookmarkStart w:id="8408" w:name="_Toc151287042"/>
              <w:bookmarkStart w:id="8409" w:name="_Toc151287720"/>
              <w:bookmarkStart w:id="8410" w:name="_Toc151290355"/>
              <w:bookmarkStart w:id="8411" w:name="_Toc151291302"/>
              <w:bookmarkStart w:id="8412" w:name="_Toc151306605"/>
              <w:bookmarkStart w:id="8413" w:name="_Toc151488645"/>
              <w:bookmarkStart w:id="8414" w:name="_Toc151504435"/>
              <w:bookmarkStart w:id="8415" w:name="_Toc151553174"/>
              <w:bookmarkStart w:id="8416" w:name="_Toc151723528"/>
              <w:bookmarkStart w:id="8417" w:name="_Toc151724030"/>
              <w:bookmarkEnd w:id="8400"/>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del>
          </w:p>
        </w:tc>
        <w:bookmarkStart w:id="8418" w:name="_Toc122082080"/>
        <w:bookmarkStart w:id="8419" w:name="_Toc122186278"/>
        <w:bookmarkStart w:id="8420" w:name="_Toc132120975"/>
        <w:bookmarkStart w:id="8421" w:name="_Toc151285279"/>
        <w:bookmarkStart w:id="8422" w:name="_Toc151285469"/>
        <w:bookmarkStart w:id="8423" w:name="_Toc151285774"/>
        <w:bookmarkStart w:id="8424" w:name="_Toc151285967"/>
        <w:bookmarkStart w:id="8425" w:name="_Toc151286318"/>
        <w:bookmarkStart w:id="8426" w:name="_Toc151287043"/>
        <w:bookmarkStart w:id="8427" w:name="_Toc151287721"/>
        <w:bookmarkStart w:id="8428" w:name="_Toc151290356"/>
        <w:bookmarkStart w:id="8429" w:name="_Toc151291303"/>
        <w:bookmarkStart w:id="8430" w:name="_Toc151306606"/>
        <w:bookmarkStart w:id="8431" w:name="_Toc151488646"/>
        <w:bookmarkStart w:id="8432" w:name="_Toc151504436"/>
        <w:bookmarkStart w:id="8433" w:name="_Toc151553175"/>
        <w:bookmarkStart w:id="8434" w:name="_Toc151723529"/>
        <w:bookmarkStart w:id="8435" w:name="_Toc151724031"/>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tr>
      <w:tr w:rsidR="00757247" w:rsidDel="008E55F3" w14:paraId="2D6B57E6" w14:textId="77777777" w:rsidTr="008E55F3">
        <w:trPr>
          <w:cantSplit/>
          <w:trHeight w:val="285"/>
          <w:jc w:val="center"/>
          <w:del w:id="8436" w:author="John Clevenger [2]" w:date="2022-12-15T16:33:00Z"/>
        </w:trPr>
        <w:tc>
          <w:tcPr>
            <w:tcW w:w="3370" w:type="dxa"/>
          </w:tcPr>
          <w:p w14:paraId="5BF9691A" w14:textId="746ECBBF" w:rsidR="00A35D85" w:rsidRPr="00A35D85" w:rsidDel="008E55F3" w:rsidRDefault="00A35D85">
            <w:pPr>
              <w:pStyle w:val="Heading2"/>
              <w:rPr>
                <w:del w:id="8437" w:author="John Clevenger [2]" w:date="2022-12-15T16:33:00Z"/>
              </w:rPr>
              <w:pPrChange w:id="8438" w:author="John Clevenger" w:date="2023-11-19T12:22:00Z">
                <w:pPr/>
              </w:pPrChange>
            </w:pPr>
            <w:del w:id="8439" w:author="John Clevenger [2]" w:date="2022-12-15T16:33:00Z">
              <w:r w:rsidRPr="00A35D85" w:rsidDel="008E55F3">
                <w:delText>Internal Dump</w:delText>
              </w:r>
              <w:bookmarkStart w:id="8440" w:name="_Toc122082081"/>
              <w:bookmarkStart w:id="8441" w:name="_Toc122186279"/>
              <w:bookmarkStart w:id="8442" w:name="_Toc132120976"/>
              <w:bookmarkStart w:id="8443" w:name="_Toc151285280"/>
              <w:bookmarkStart w:id="8444" w:name="_Toc151285470"/>
              <w:bookmarkStart w:id="8445" w:name="_Toc151285775"/>
              <w:bookmarkStart w:id="8446" w:name="_Toc151285968"/>
              <w:bookmarkStart w:id="8447" w:name="_Toc151286319"/>
              <w:bookmarkStart w:id="8448" w:name="_Toc151287044"/>
              <w:bookmarkStart w:id="8449" w:name="_Toc151287722"/>
              <w:bookmarkStart w:id="8450" w:name="_Toc151290357"/>
              <w:bookmarkStart w:id="8451" w:name="_Toc151291304"/>
              <w:bookmarkStart w:id="8452" w:name="_Toc151306607"/>
              <w:bookmarkStart w:id="8453" w:name="_Toc151488647"/>
              <w:bookmarkStart w:id="8454" w:name="_Toc151504437"/>
              <w:bookmarkStart w:id="8455" w:name="_Toc151553176"/>
              <w:bookmarkStart w:id="8456" w:name="_Toc151723530"/>
              <w:bookmarkStart w:id="8457" w:name="_Toc151724032"/>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del>
          </w:p>
        </w:tc>
        <w:tc>
          <w:tcPr>
            <w:tcW w:w="6750" w:type="dxa"/>
          </w:tcPr>
          <w:p w14:paraId="0A41F1A0" w14:textId="6743FDBE" w:rsidR="00A35D85" w:rsidRPr="00A35D85" w:rsidDel="008E55F3" w:rsidRDefault="005B2398">
            <w:pPr>
              <w:pStyle w:val="Heading2"/>
              <w:rPr>
                <w:del w:id="8458" w:author="John Clevenger [2]" w:date="2022-12-15T16:33:00Z"/>
              </w:rPr>
              <w:pPrChange w:id="8459" w:author="John Clevenger" w:date="2023-11-19T12:22:00Z">
                <w:pPr/>
              </w:pPrChange>
            </w:pPr>
            <w:del w:id="8460" w:author="John Clevenger [2]" w:date="2022-12-15T16:33:00Z">
              <w:r w:rsidDel="008E55F3">
                <w:delText>An internal dump of a bunch of config settings</w:delText>
              </w:r>
              <w:bookmarkStart w:id="8461" w:name="_Toc122082082"/>
              <w:bookmarkStart w:id="8462" w:name="_Toc122186280"/>
              <w:bookmarkStart w:id="8463" w:name="_Toc132120977"/>
              <w:bookmarkStart w:id="8464" w:name="_Toc151285281"/>
              <w:bookmarkStart w:id="8465" w:name="_Toc151285471"/>
              <w:bookmarkStart w:id="8466" w:name="_Toc151285776"/>
              <w:bookmarkStart w:id="8467" w:name="_Toc151285969"/>
              <w:bookmarkStart w:id="8468" w:name="_Toc151286320"/>
              <w:bookmarkStart w:id="8469" w:name="_Toc151287045"/>
              <w:bookmarkStart w:id="8470" w:name="_Toc151287723"/>
              <w:bookmarkStart w:id="8471" w:name="_Toc151290358"/>
              <w:bookmarkStart w:id="8472" w:name="_Toc151291305"/>
              <w:bookmarkStart w:id="8473" w:name="_Toc151306608"/>
              <w:bookmarkStart w:id="8474" w:name="_Toc151488648"/>
              <w:bookmarkStart w:id="8475" w:name="_Toc151504438"/>
              <w:bookmarkStart w:id="8476" w:name="_Toc151553177"/>
              <w:bookmarkStart w:id="8477" w:name="_Toc151723531"/>
              <w:bookmarkStart w:id="8478" w:name="_Toc151724033"/>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del>
          </w:p>
        </w:tc>
        <w:bookmarkStart w:id="8479" w:name="_Toc122082083"/>
        <w:bookmarkStart w:id="8480" w:name="_Toc122186281"/>
        <w:bookmarkStart w:id="8481" w:name="_Toc132120978"/>
        <w:bookmarkStart w:id="8482" w:name="_Toc151285282"/>
        <w:bookmarkStart w:id="8483" w:name="_Toc151285472"/>
        <w:bookmarkStart w:id="8484" w:name="_Toc151285777"/>
        <w:bookmarkStart w:id="8485" w:name="_Toc151285970"/>
        <w:bookmarkStart w:id="8486" w:name="_Toc151286321"/>
        <w:bookmarkStart w:id="8487" w:name="_Toc151287046"/>
        <w:bookmarkStart w:id="8488" w:name="_Toc151287724"/>
        <w:bookmarkStart w:id="8489" w:name="_Toc151290359"/>
        <w:bookmarkStart w:id="8490" w:name="_Toc151291306"/>
        <w:bookmarkStart w:id="8491" w:name="_Toc151306609"/>
        <w:bookmarkStart w:id="8492" w:name="_Toc151488649"/>
        <w:bookmarkStart w:id="8493" w:name="_Toc151504439"/>
        <w:bookmarkStart w:id="8494" w:name="_Toc151553178"/>
        <w:bookmarkStart w:id="8495" w:name="_Toc151723532"/>
        <w:bookmarkStart w:id="8496" w:name="_Toc151724034"/>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tr>
      <w:tr w:rsidR="00757247" w:rsidDel="008E55F3" w14:paraId="6BFDE7BC" w14:textId="77777777" w:rsidTr="008E55F3">
        <w:trPr>
          <w:cantSplit/>
          <w:trHeight w:val="285"/>
          <w:jc w:val="center"/>
          <w:del w:id="8497" w:author="John Clevenger [2]" w:date="2022-12-15T16:33:00Z"/>
        </w:trPr>
        <w:tc>
          <w:tcPr>
            <w:tcW w:w="3370" w:type="dxa"/>
          </w:tcPr>
          <w:p w14:paraId="75874FBA" w14:textId="3D13F08E" w:rsidR="00A35D85" w:rsidRPr="00A35D85" w:rsidDel="008E55F3" w:rsidRDefault="00A35D85">
            <w:pPr>
              <w:pStyle w:val="Heading2"/>
              <w:rPr>
                <w:del w:id="8498" w:author="John Clevenger [2]" w:date="2022-12-15T16:33:00Z"/>
              </w:rPr>
              <w:pPrChange w:id="8499" w:author="John Clevenger" w:date="2023-11-19T12:22:00Z">
                <w:pPr/>
              </w:pPrChange>
            </w:pPr>
            <w:del w:id="8500" w:author="John Clevenger [2]" w:date="2022-12-15T16:33:00Z">
              <w:r w:rsidRPr="00A35D85" w:rsidDel="008E55F3">
                <w:delText>Judgement Notifications</w:delText>
              </w:r>
              <w:bookmarkStart w:id="8501" w:name="_Toc122082084"/>
              <w:bookmarkStart w:id="8502" w:name="_Toc122186282"/>
              <w:bookmarkStart w:id="8503" w:name="_Toc132120979"/>
              <w:bookmarkStart w:id="8504" w:name="_Toc151285283"/>
              <w:bookmarkStart w:id="8505" w:name="_Toc151285473"/>
              <w:bookmarkStart w:id="8506" w:name="_Toc151285778"/>
              <w:bookmarkStart w:id="8507" w:name="_Toc151285971"/>
              <w:bookmarkStart w:id="8508" w:name="_Toc151286322"/>
              <w:bookmarkStart w:id="8509" w:name="_Toc151287047"/>
              <w:bookmarkStart w:id="8510" w:name="_Toc151287725"/>
              <w:bookmarkStart w:id="8511" w:name="_Toc151290360"/>
              <w:bookmarkStart w:id="8512" w:name="_Toc151291307"/>
              <w:bookmarkStart w:id="8513" w:name="_Toc151306610"/>
              <w:bookmarkStart w:id="8514" w:name="_Toc151488650"/>
              <w:bookmarkStart w:id="8515" w:name="_Toc151504440"/>
              <w:bookmarkStart w:id="8516" w:name="_Toc151553179"/>
              <w:bookmarkStart w:id="8517" w:name="_Toc151723533"/>
              <w:bookmarkStart w:id="8518" w:name="_Toc151724035"/>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del>
          </w:p>
        </w:tc>
        <w:tc>
          <w:tcPr>
            <w:tcW w:w="6750" w:type="dxa"/>
          </w:tcPr>
          <w:p w14:paraId="630A7D1E" w14:textId="41D0D055" w:rsidR="00A35D85" w:rsidRPr="00A35D85" w:rsidDel="008E55F3" w:rsidRDefault="00C0404A">
            <w:pPr>
              <w:pStyle w:val="Heading2"/>
              <w:rPr>
                <w:del w:id="8519" w:author="John Clevenger [2]" w:date="2022-12-15T16:33:00Z"/>
              </w:rPr>
              <w:pPrChange w:id="8520" w:author="John Clevenger" w:date="2023-11-19T12:22:00Z">
                <w:pPr/>
              </w:pPrChange>
            </w:pPr>
            <w:del w:id="8521" w:author="John Clevenger [2]" w:date="2022-12-15T16:33:00Z">
              <w:r w:rsidDel="008E55F3">
                <w:delText>List (balloon) notifications grouped by problem.</w:delText>
              </w:r>
              <w:bookmarkStart w:id="8522" w:name="_Toc122082085"/>
              <w:bookmarkStart w:id="8523" w:name="_Toc122186283"/>
              <w:bookmarkStart w:id="8524" w:name="_Toc132120980"/>
              <w:bookmarkStart w:id="8525" w:name="_Toc151285284"/>
              <w:bookmarkStart w:id="8526" w:name="_Toc151285474"/>
              <w:bookmarkStart w:id="8527" w:name="_Toc151285779"/>
              <w:bookmarkStart w:id="8528" w:name="_Toc151285972"/>
              <w:bookmarkStart w:id="8529" w:name="_Toc151286323"/>
              <w:bookmarkStart w:id="8530" w:name="_Toc151287048"/>
              <w:bookmarkStart w:id="8531" w:name="_Toc151287726"/>
              <w:bookmarkStart w:id="8532" w:name="_Toc151290361"/>
              <w:bookmarkStart w:id="8533" w:name="_Toc151291308"/>
              <w:bookmarkStart w:id="8534" w:name="_Toc151306611"/>
              <w:bookmarkStart w:id="8535" w:name="_Toc151488651"/>
              <w:bookmarkStart w:id="8536" w:name="_Toc151504441"/>
              <w:bookmarkStart w:id="8537" w:name="_Toc151553180"/>
              <w:bookmarkStart w:id="8538" w:name="_Toc151723534"/>
              <w:bookmarkStart w:id="8539" w:name="_Toc151724036"/>
              <w:bookmarkEnd w:id="8522"/>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del>
          </w:p>
        </w:tc>
        <w:bookmarkStart w:id="8540" w:name="_Toc122082086"/>
        <w:bookmarkStart w:id="8541" w:name="_Toc122186284"/>
        <w:bookmarkStart w:id="8542" w:name="_Toc132120981"/>
        <w:bookmarkStart w:id="8543" w:name="_Toc151285285"/>
        <w:bookmarkStart w:id="8544" w:name="_Toc151285475"/>
        <w:bookmarkStart w:id="8545" w:name="_Toc151285780"/>
        <w:bookmarkStart w:id="8546" w:name="_Toc151285973"/>
        <w:bookmarkStart w:id="8547" w:name="_Toc151286324"/>
        <w:bookmarkStart w:id="8548" w:name="_Toc151287049"/>
        <w:bookmarkStart w:id="8549" w:name="_Toc151287727"/>
        <w:bookmarkStart w:id="8550" w:name="_Toc151290362"/>
        <w:bookmarkStart w:id="8551" w:name="_Toc151291309"/>
        <w:bookmarkStart w:id="8552" w:name="_Toc151306612"/>
        <w:bookmarkStart w:id="8553" w:name="_Toc151488652"/>
        <w:bookmarkStart w:id="8554" w:name="_Toc151504442"/>
        <w:bookmarkStart w:id="8555" w:name="_Toc151553181"/>
        <w:bookmarkStart w:id="8556" w:name="_Toc151723535"/>
        <w:bookmarkStart w:id="8557" w:name="_Toc151724037"/>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tr>
      <w:tr w:rsidR="00757247" w:rsidDel="008E55F3" w14:paraId="20CA4C20" w14:textId="77777777" w:rsidTr="008E55F3">
        <w:trPr>
          <w:cantSplit/>
          <w:trHeight w:val="285"/>
          <w:jc w:val="center"/>
          <w:del w:id="8558" w:author="John Clevenger [2]" w:date="2022-12-15T16:33:00Z"/>
        </w:trPr>
        <w:tc>
          <w:tcPr>
            <w:tcW w:w="3370" w:type="dxa"/>
          </w:tcPr>
          <w:p w14:paraId="49C02DAD" w14:textId="5023149E" w:rsidR="00A35D85" w:rsidRPr="00A35D85" w:rsidDel="008E55F3" w:rsidRDefault="00A35D85">
            <w:pPr>
              <w:pStyle w:val="Heading2"/>
              <w:rPr>
                <w:del w:id="8559" w:author="John Clevenger [2]" w:date="2022-12-15T16:33:00Z"/>
              </w:rPr>
              <w:pPrChange w:id="8560" w:author="John Clevenger" w:date="2023-11-19T12:22:00Z">
                <w:pPr/>
              </w:pPrChange>
            </w:pPr>
            <w:del w:id="8561" w:author="John Clevenger [2]" w:date="2022-12-15T16:33:00Z">
              <w:r w:rsidRPr="00A35D85" w:rsidDel="008E55F3">
                <w:delText>Judgements</w:delText>
              </w:r>
              <w:bookmarkStart w:id="8562" w:name="_Toc122082087"/>
              <w:bookmarkStart w:id="8563" w:name="_Toc122186285"/>
              <w:bookmarkStart w:id="8564" w:name="_Toc132120982"/>
              <w:bookmarkStart w:id="8565" w:name="_Toc151285286"/>
              <w:bookmarkStart w:id="8566" w:name="_Toc151285476"/>
              <w:bookmarkStart w:id="8567" w:name="_Toc151285781"/>
              <w:bookmarkStart w:id="8568" w:name="_Toc151285974"/>
              <w:bookmarkStart w:id="8569" w:name="_Toc151286325"/>
              <w:bookmarkStart w:id="8570" w:name="_Toc151287050"/>
              <w:bookmarkStart w:id="8571" w:name="_Toc151287728"/>
              <w:bookmarkStart w:id="8572" w:name="_Toc151290363"/>
              <w:bookmarkStart w:id="8573" w:name="_Toc151291310"/>
              <w:bookmarkStart w:id="8574" w:name="_Toc151306613"/>
              <w:bookmarkStart w:id="8575" w:name="_Toc151488653"/>
              <w:bookmarkStart w:id="8576" w:name="_Toc151504443"/>
              <w:bookmarkStart w:id="8577" w:name="_Toc151553182"/>
              <w:bookmarkStart w:id="8578" w:name="_Toc151723536"/>
              <w:bookmarkStart w:id="8579" w:name="_Toc151724038"/>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del>
          </w:p>
        </w:tc>
        <w:tc>
          <w:tcPr>
            <w:tcW w:w="6750" w:type="dxa"/>
          </w:tcPr>
          <w:p w14:paraId="6CA512A6" w14:textId="1F8022AC" w:rsidR="00A35D85" w:rsidRPr="00A35D85" w:rsidDel="008E55F3" w:rsidRDefault="00801CB2">
            <w:pPr>
              <w:pStyle w:val="Heading2"/>
              <w:rPr>
                <w:del w:id="8580" w:author="John Clevenger [2]" w:date="2022-12-15T16:33:00Z"/>
              </w:rPr>
              <w:pPrChange w:id="8581" w:author="John Clevenger" w:date="2023-11-19T12:22:00Z">
                <w:pPr/>
              </w:pPrChange>
            </w:pPr>
            <w:del w:id="8582" w:author="John Clevenger [2]" w:date="2022-12-15T16:33:00Z">
              <w:r w:rsidDel="008E55F3">
                <w:delText>List of judgments</w:delText>
              </w:r>
              <w:bookmarkStart w:id="8583" w:name="_Toc122082088"/>
              <w:bookmarkStart w:id="8584" w:name="_Toc122186286"/>
              <w:bookmarkStart w:id="8585" w:name="_Toc132120983"/>
              <w:bookmarkStart w:id="8586" w:name="_Toc151285287"/>
              <w:bookmarkStart w:id="8587" w:name="_Toc151285477"/>
              <w:bookmarkStart w:id="8588" w:name="_Toc151285782"/>
              <w:bookmarkStart w:id="8589" w:name="_Toc151285975"/>
              <w:bookmarkStart w:id="8590" w:name="_Toc151286326"/>
              <w:bookmarkStart w:id="8591" w:name="_Toc151287051"/>
              <w:bookmarkStart w:id="8592" w:name="_Toc151287729"/>
              <w:bookmarkStart w:id="8593" w:name="_Toc151290364"/>
              <w:bookmarkStart w:id="8594" w:name="_Toc151291311"/>
              <w:bookmarkStart w:id="8595" w:name="_Toc151306614"/>
              <w:bookmarkStart w:id="8596" w:name="_Toc151488654"/>
              <w:bookmarkStart w:id="8597" w:name="_Toc151504444"/>
              <w:bookmarkStart w:id="8598" w:name="_Toc151553183"/>
              <w:bookmarkStart w:id="8599" w:name="_Toc151723537"/>
              <w:bookmarkStart w:id="8600" w:name="_Toc151724039"/>
              <w:bookmarkEnd w:id="8583"/>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del>
          </w:p>
        </w:tc>
        <w:bookmarkStart w:id="8601" w:name="_Toc122082089"/>
        <w:bookmarkStart w:id="8602" w:name="_Toc122186287"/>
        <w:bookmarkStart w:id="8603" w:name="_Toc132120984"/>
        <w:bookmarkStart w:id="8604" w:name="_Toc151285288"/>
        <w:bookmarkStart w:id="8605" w:name="_Toc151285478"/>
        <w:bookmarkStart w:id="8606" w:name="_Toc151285783"/>
        <w:bookmarkStart w:id="8607" w:name="_Toc151285976"/>
        <w:bookmarkStart w:id="8608" w:name="_Toc151286327"/>
        <w:bookmarkStart w:id="8609" w:name="_Toc151287052"/>
        <w:bookmarkStart w:id="8610" w:name="_Toc151287730"/>
        <w:bookmarkStart w:id="8611" w:name="_Toc151290365"/>
        <w:bookmarkStart w:id="8612" w:name="_Toc151291312"/>
        <w:bookmarkStart w:id="8613" w:name="_Toc151306615"/>
        <w:bookmarkStart w:id="8614" w:name="_Toc151488655"/>
        <w:bookmarkStart w:id="8615" w:name="_Toc151504445"/>
        <w:bookmarkStart w:id="8616" w:name="_Toc151553184"/>
        <w:bookmarkStart w:id="8617" w:name="_Toc151723538"/>
        <w:bookmarkStart w:id="8618" w:name="_Toc15172404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tr>
      <w:tr w:rsidR="00757247" w:rsidDel="008E55F3" w14:paraId="2AE2CC13" w14:textId="77777777" w:rsidTr="008E55F3">
        <w:trPr>
          <w:cantSplit/>
          <w:trHeight w:val="285"/>
          <w:jc w:val="center"/>
          <w:del w:id="8619" w:author="John Clevenger [2]" w:date="2022-12-15T16:33:00Z"/>
        </w:trPr>
        <w:tc>
          <w:tcPr>
            <w:tcW w:w="3370" w:type="dxa"/>
          </w:tcPr>
          <w:p w14:paraId="2C536516" w14:textId="6DE62BE7" w:rsidR="00A35D85" w:rsidRPr="00A35D85" w:rsidDel="008E55F3" w:rsidRDefault="00A35D85">
            <w:pPr>
              <w:pStyle w:val="Heading2"/>
              <w:rPr>
                <w:del w:id="8620" w:author="John Clevenger [2]" w:date="2022-12-15T16:33:00Z"/>
              </w:rPr>
              <w:pPrChange w:id="8621" w:author="John Clevenger" w:date="2023-11-19T12:22:00Z">
                <w:pPr/>
              </w:pPrChange>
            </w:pPr>
            <w:del w:id="8622" w:author="John Clevenger [2]" w:date="2022-12-15T16:33:00Z">
              <w:r w:rsidRPr="00A35D85" w:rsidDel="008E55F3">
                <w:delText>Languages</w:delText>
              </w:r>
              <w:bookmarkStart w:id="8623" w:name="_Toc122082090"/>
              <w:bookmarkStart w:id="8624" w:name="_Toc122186288"/>
              <w:bookmarkStart w:id="8625" w:name="_Toc132120985"/>
              <w:bookmarkStart w:id="8626" w:name="_Toc151285289"/>
              <w:bookmarkStart w:id="8627" w:name="_Toc151285479"/>
              <w:bookmarkStart w:id="8628" w:name="_Toc151285784"/>
              <w:bookmarkStart w:id="8629" w:name="_Toc151285977"/>
              <w:bookmarkStart w:id="8630" w:name="_Toc151286328"/>
              <w:bookmarkStart w:id="8631" w:name="_Toc151287053"/>
              <w:bookmarkStart w:id="8632" w:name="_Toc151287731"/>
              <w:bookmarkStart w:id="8633" w:name="_Toc151290366"/>
              <w:bookmarkStart w:id="8634" w:name="_Toc151291313"/>
              <w:bookmarkStart w:id="8635" w:name="_Toc151306616"/>
              <w:bookmarkStart w:id="8636" w:name="_Toc151488656"/>
              <w:bookmarkStart w:id="8637" w:name="_Toc151504446"/>
              <w:bookmarkStart w:id="8638" w:name="_Toc151553185"/>
              <w:bookmarkStart w:id="8639" w:name="_Toc151723539"/>
              <w:bookmarkStart w:id="8640" w:name="_Toc151724041"/>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del>
          </w:p>
        </w:tc>
        <w:tc>
          <w:tcPr>
            <w:tcW w:w="6750" w:type="dxa"/>
          </w:tcPr>
          <w:p w14:paraId="1659D6C2" w14:textId="59F7F80B" w:rsidR="00A35D85" w:rsidRPr="00A35D85" w:rsidDel="008E55F3" w:rsidRDefault="005B2398">
            <w:pPr>
              <w:pStyle w:val="Heading2"/>
              <w:rPr>
                <w:del w:id="8641" w:author="John Clevenger [2]" w:date="2022-12-15T16:33:00Z"/>
              </w:rPr>
              <w:pPrChange w:id="8642" w:author="John Clevenger" w:date="2023-11-19T12:22:00Z">
                <w:pPr/>
              </w:pPrChange>
            </w:pPr>
            <w:del w:id="8643" w:author="John Clevenger [2]" w:date="2022-12-15T16:33:00Z">
              <w:r w:rsidDel="008E55F3">
                <w:delText>List Languages</w:delText>
              </w:r>
              <w:bookmarkStart w:id="8644" w:name="_Toc122082091"/>
              <w:bookmarkStart w:id="8645" w:name="_Toc122186289"/>
              <w:bookmarkStart w:id="8646" w:name="_Toc132120986"/>
              <w:bookmarkStart w:id="8647" w:name="_Toc151285290"/>
              <w:bookmarkStart w:id="8648" w:name="_Toc151285480"/>
              <w:bookmarkStart w:id="8649" w:name="_Toc151285785"/>
              <w:bookmarkStart w:id="8650" w:name="_Toc151285978"/>
              <w:bookmarkStart w:id="8651" w:name="_Toc151286329"/>
              <w:bookmarkStart w:id="8652" w:name="_Toc151287054"/>
              <w:bookmarkStart w:id="8653" w:name="_Toc151287732"/>
              <w:bookmarkStart w:id="8654" w:name="_Toc151290367"/>
              <w:bookmarkStart w:id="8655" w:name="_Toc151291314"/>
              <w:bookmarkStart w:id="8656" w:name="_Toc151306617"/>
              <w:bookmarkStart w:id="8657" w:name="_Toc151488657"/>
              <w:bookmarkStart w:id="8658" w:name="_Toc151504447"/>
              <w:bookmarkStart w:id="8659" w:name="_Toc151553186"/>
              <w:bookmarkStart w:id="8660" w:name="_Toc151723540"/>
              <w:bookmarkStart w:id="8661" w:name="_Toc151724042"/>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del>
          </w:p>
        </w:tc>
        <w:bookmarkStart w:id="8662" w:name="_Toc122082092"/>
        <w:bookmarkStart w:id="8663" w:name="_Toc122186290"/>
        <w:bookmarkStart w:id="8664" w:name="_Toc132120987"/>
        <w:bookmarkStart w:id="8665" w:name="_Toc151285291"/>
        <w:bookmarkStart w:id="8666" w:name="_Toc151285481"/>
        <w:bookmarkStart w:id="8667" w:name="_Toc151285786"/>
        <w:bookmarkStart w:id="8668" w:name="_Toc151285979"/>
        <w:bookmarkStart w:id="8669" w:name="_Toc151286330"/>
        <w:bookmarkStart w:id="8670" w:name="_Toc151287055"/>
        <w:bookmarkStart w:id="8671" w:name="_Toc151287733"/>
        <w:bookmarkStart w:id="8672" w:name="_Toc151290368"/>
        <w:bookmarkStart w:id="8673" w:name="_Toc151291315"/>
        <w:bookmarkStart w:id="8674" w:name="_Toc151306618"/>
        <w:bookmarkStart w:id="8675" w:name="_Toc151488658"/>
        <w:bookmarkStart w:id="8676" w:name="_Toc151504448"/>
        <w:bookmarkStart w:id="8677" w:name="_Toc151553187"/>
        <w:bookmarkStart w:id="8678" w:name="_Toc151723541"/>
        <w:bookmarkStart w:id="8679" w:name="_Toc151724043"/>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tr>
      <w:tr w:rsidR="00757247" w:rsidDel="008E55F3" w14:paraId="15011DEA" w14:textId="77777777" w:rsidTr="008E55F3">
        <w:trPr>
          <w:cantSplit/>
          <w:trHeight w:val="285"/>
          <w:jc w:val="center"/>
          <w:del w:id="8680" w:author="John Clevenger [2]" w:date="2022-12-15T16:33:00Z"/>
        </w:trPr>
        <w:tc>
          <w:tcPr>
            <w:tcW w:w="3370" w:type="dxa"/>
          </w:tcPr>
          <w:p w14:paraId="399E1139" w14:textId="4A2FFF84" w:rsidR="00A35D85" w:rsidRPr="00A35D85" w:rsidDel="008E55F3" w:rsidRDefault="00A35D85">
            <w:pPr>
              <w:pStyle w:val="Heading2"/>
              <w:rPr>
                <w:del w:id="8681" w:author="John Clevenger [2]" w:date="2022-12-15T16:33:00Z"/>
              </w:rPr>
              <w:pPrChange w:id="8682" w:author="John Clevenger" w:date="2023-11-19T12:22:00Z">
                <w:pPr/>
              </w:pPrChange>
            </w:pPr>
            <w:del w:id="8683" w:author="John Clevenger [2]" w:date="2022-12-15T16:33:00Z">
              <w:r w:rsidRPr="00A35D85" w:rsidDel="008E55F3">
                <w:delText>Logins</w:delText>
              </w:r>
              <w:bookmarkStart w:id="8684" w:name="_Toc122082093"/>
              <w:bookmarkStart w:id="8685" w:name="_Toc122186291"/>
              <w:bookmarkStart w:id="8686" w:name="_Toc132120988"/>
              <w:bookmarkStart w:id="8687" w:name="_Toc151285292"/>
              <w:bookmarkStart w:id="8688" w:name="_Toc151285482"/>
              <w:bookmarkStart w:id="8689" w:name="_Toc151285787"/>
              <w:bookmarkStart w:id="8690" w:name="_Toc151285980"/>
              <w:bookmarkStart w:id="8691" w:name="_Toc151286331"/>
              <w:bookmarkStart w:id="8692" w:name="_Toc151287056"/>
              <w:bookmarkStart w:id="8693" w:name="_Toc151287734"/>
              <w:bookmarkStart w:id="8694" w:name="_Toc151290369"/>
              <w:bookmarkStart w:id="8695" w:name="_Toc151291316"/>
              <w:bookmarkStart w:id="8696" w:name="_Toc151306619"/>
              <w:bookmarkStart w:id="8697" w:name="_Toc151488659"/>
              <w:bookmarkStart w:id="8698" w:name="_Toc151504449"/>
              <w:bookmarkStart w:id="8699" w:name="_Toc151553188"/>
              <w:bookmarkStart w:id="8700" w:name="_Toc151723542"/>
              <w:bookmarkStart w:id="8701" w:name="_Toc151724044"/>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del>
          </w:p>
        </w:tc>
        <w:tc>
          <w:tcPr>
            <w:tcW w:w="6750" w:type="dxa"/>
          </w:tcPr>
          <w:p w14:paraId="00078590" w14:textId="3D25F9B2" w:rsidR="00A35D85" w:rsidRPr="00A35D85" w:rsidDel="008E55F3" w:rsidRDefault="005B2398">
            <w:pPr>
              <w:pStyle w:val="Heading2"/>
              <w:rPr>
                <w:del w:id="8702" w:author="John Clevenger [2]" w:date="2022-12-15T16:33:00Z"/>
              </w:rPr>
              <w:pPrChange w:id="8703" w:author="John Clevenger" w:date="2023-11-19T12:22:00Z">
                <w:pPr/>
              </w:pPrChange>
            </w:pPr>
            <w:del w:id="8704" w:author="John Clevenger [2]" w:date="2022-12-15T16:33:00Z">
              <w:r w:rsidDel="008E55F3">
                <w:delText>List who is logged in</w:delText>
              </w:r>
              <w:bookmarkStart w:id="8705" w:name="_Toc122082094"/>
              <w:bookmarkStart w:id="8706" w:name="_Toc122186292"/>
              <w:bookmarkStart w:id="8707" w:name="_Toc132120989"/>
              <w:bookmarkStart w:id="8708" w:name="_Toc151285293"/>
              <w:bookmarkStart w:id="8709" w:name="_Toc151285483"/>
              <w:bookmarkStart w:id="8710" w:name="_Toc151285788"/>
              <w:bookmarkStart w:id="8711" w:name="_Toc151285981"/>
              <w:bookmarkStart w:id="8712" w:name="_Toc151286332"/>
              <w:bookmarkStart w:id="8713" w:name="_Toc151287057"/>
              <w:bookmarkStart w:id="8714" w:name="_Toc151287735"/>
              <w:bookmarkStart w:id="8715" w:name="_Toc151290370"/>
              <w:bookmarkStart w:id="8716" w:name="_Toc151291317"/>
              <w:bookmarkStart w:id="8717" w:name="_Toc151306620"/>
              <w:bookmarkStart w:id="8718" w:name="_Toc151488660"/>
              <w:bookmarkStart w:id="8719" w:name="_Toc151504450"/>
              <w:bookmarkStart w:id="8720" w:name="_Toc151553189"/>
              <w:bookmarkStart w:id="8721" w:name="_Toc151723543"/>
              <w:bookmarkStart w:id="8722" w:name="_Toc151724045"/>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del>
          </w:p>
        </w:tc>
        <w:bookmarkStart w:id="8723" w:name="_Toc122082095"/>
        <w:bookmarkStart w:id="8724" w:name="_Toc122186293"/>
        <w:bookmarkStart w:id="8725" w:name="_Toc132120990"/>
        <w:bookmarkStart w:id="8726" w:name="_Toc151285294"/>
        <w:bookmarkStart w:id="8727" w:name="_Toc151285484"/>
        <w:bookmarkStart w:id="8728" w:name="_Toc151285789"/>
        <w:bookmarkStart w:id="8729" w:name="_Toc151285982"/>
        <w:bookmarkStart w:id="8730" w:name="_Toc151286333"/>
        <w:bookmarkStart w:id="8731" w:name="_Toc151287058"/>
        <w:bookmarkStart w:id="8732" w:name="_Toc151287736"/>
        <w:bookmarkStart w:id="8733" w:name="_Toc151290371"/>
        <w:bookmarkStart w:id="8734" w:name="_Toc151291318"/>
        <w:bookmarkStart w:id="8735" w:name="_Toc151306621"/>
        <w:bookmarkStart w:id="8736" w:name="_Toc151488661"/>
        <w:bookmarkStart w:id="8737" w:name="_Toc151504451"/>
        <w:bookmarkStart w:id="8738" w:name="_Toc151553190"/>
        <w:bookmarkStart w:id="8739" w:name="_Toc151723544"/>
        <w:bookmarkStart w:id="8740" w:name="_Toc151724046"/>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tr>
      <w:tr w:rsidR="00757247" w:rsidDel="008E55F3" w14:paraId="5067717E" w14:textId="77777777" w:rsidTr="008E55F3">
        <w:trPr>
          <w:cantSplit/>
          <w:trHeight w:val="285"/>
          <w:jc w:val="center"/>
          <w:del w:id="8741" w:author="John Clevenger [2]" w:date="2022-12-15T16:33:00Z"/>
        </w:trPr>
        <w:tc>
          <w:tcPr>
            <w:tcW w:w="3370" w:type="dxa"/>
          </w:tcPr>
          <w:p w14:paraId="59AC014A" w14:textId="256E4DD1" w:rsidR="00A35D85" w:rsidRPr="00A35D85" w:rsidDel="008E55F3" w:rsidRDefault="00A35D85">
            <w:pPr>
              <w:pStyle w:val="Heading2"/>
              <w:rPr>
                <w:del w:id="8742" w:author="John Clevenger [2]" w:date="2022-12-15T16:33:00Z"/>
              </w:rPr>
              <w:pPrChange w:id="8743" w:author="John Clevenger" w:date="2023-11-19T12:22:00Z">
                <w:pPr/>
              </w:pPrChange>
            </w:pPr>
            <w:del w:id="8744" w:author="John Clevenger [2]" w:date="2022-12-15T16:33:00Z">
              <w:r w:rsidRPr="00A35D85" w:rsidDel="008E55F3">
                <w:delText>Notification Settings</w:delText>
              </w:r>
              <w:bookmarkStart w:id="8745" w:name="_Toc122082096"/>
              <w:bookmarkStart w:id="8746" w:name="_Toc122186294"/>
              <w:bookmarkStart w:id="8747" w:name="_Toc132120991"/>
              <w:bookmarkStart w:id="8748" w:name="_Toc151285295"/>
              <w:bookmarkStart w:id="8749" w:name="_Toc151285485"/>
              <w:bookmarkStart w:id="8750" w:name="_Toc151285790"/>
              <w:bookmarkStart w:id="8751" w:name="_Toc151285983"/>
              <w:bookmarkStart w:id="8752" w:name="_Toc151286334"/>
              <w:bookmarkStart w:id="8753" w:name="_Toc151287059"/>
              <w:bookmarkStart w:id="8754" w:name="_Toc151287737"/>
              <w:bookmarkStart w:id="8755" w:name="_Toc151290372"/>
              <w:bookmarkStart w:id="8756" w:name="_Toc151291319"/>
              <w:bookmarkStart w:id="8757" w:name="_Toc151306622"/>
              <w:bookmarkStart w:id="8758" w:name="_Toc151488662"/>
              <w:bookmarkStart w:id="8759" w:name="_Toc151504452"/>
              <w:bookmarkStart w:id="8760" w:name="_Toc151553191"/>
              <w:bookmarkStart w:id="8761" w:name="_Toc151723545"/>
              <w:bookmarkStart w:id="8762" w:name="_Toc151724047"/>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del>
          </w:p>
        </w:tc>
        <w:tc>
          <w:tcPr>
            <w:tcW w:w="6750" w:type="dxa"/>
          </w:tcPr>
          <w:p w14:paraId="36BA6088" w14:textId="485FA62F" w:rsidR="00A35D85" w:rsidRPr="00A35D85" w:rsidDel="008E55F3" w:rsidRDefault="00C0404A">
            <w:pPr>
              <w:pStyle w:val="Heading2"/>
              <w:rPr>
                <w:del w:id="8763" w:author="John Clevenger [2]" w:date="2022-12-15T16:33:00Z"/>
              </w:rPr>
              <w:pPrChange w:id="8764" w:author="John Clevenger" w:date="2023-11-19T12:22:00Z">
                <w:pPr/>
              </w:pPrChange>
            </w:pPr>
            <w:del w:id="8765" w:author="John Clevenger [2]" w:date="2022-12-15T16:33:00Z">
              <w:r w:rsidDel="008E55F3">
                <w:delText>List of Notification Settings</w:delText>
              </w:r>
              <w:bookmarkStart w:id="8766" w:name="_Toc122082097"/>
              <w:bookmarkStart w:id="8767" w:name="_Toc122186295"/>
              <w:bookmarkStart w:id="8768" w:name="_Toc132120992"/>
              <w:bookmarkStart w:id="8769" w:name="_Toc151285296"/>
              <w:bookmarkStart w:id="8770" w:name="_Toc151285486"/>
              <w:bookmarkStart w:id="8771" w:name="_Toc151285791"/>
              <w:bookmarkStart w:id="8772" w:name="_Toc151285984"/>
              <w:bookmarkStart w:id="8773" w:name="_Toc151286335"/>
              <w:bookmarkStart w:id="8774" w:name="_Toc151287060"/>
              <w:bookmarkStart w:id="8775" w:name="_Toc151287738"/>
              <w:bookmarkStart w:id="8776" w:name="_Toc151290373"/>
              <w:bookmarkStart w:id="8777" w:name="_Toc151291320"/>
              <w:bookmarkStart w:id="8778" w:name="_Toc151306623"/>
              <w:bookmarkStart w:id="8779" w:name="_Toc151488663"/>
              <w:bookmarkStart w:id="8780" w:name="_Toc151504453"/>
              <w:bookmarkStart w:id="8781" w:name="_Toc151553192"/>
              <w:bookmarkStart w:id="8782" w:name="_Toc151723546"/>
              <w:bookmarkStart w:id="8783" w:name="_Toc151724048"/>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del>
          </w:p>
        </w:tc>
        <w:bookmarkStart w:id="8784" w:name="_Toc122082098"/>
        <w:bookmarkStart w:id="8785" w:name="_Toc122186296"/>
        <w:bookmarkStart w:id="8786" w:name="_Toc132120993"/>
        <w:bookmarkStart w:id="8787" w:name="_Toc151285297"/>
        <w:bookmarkStart w:id="8788" w:name="_Toc151285487"/>
        <w:bookmarkStart w:id="8789" w:name="_Toc151285792"/>
        <w:bookmarkStart w:id="8790" w:name="_Toc151285985"/>
        <w:bookmarkStart w:id="8791" w:name="_Toc151286336"/>
        <w:bookmarkStart w:id="8792" w:name="_Toc151287061"/>
        <w:bookmarkStart w:id="8793" w:name="_Toc151287739"/>
        <w:bookmarkStart w:id="8794" w:name="_Toc151290374"/>
        <w:bookmarkStart w:id="8795" w:name="_Toc151291321"/>
        <w:bookmarkStart w:id="8796" w:name="_Toc151306624"/>
        <w:bookmarkStart w:id="8797" w:name="_Toc151488664"/>
        <w:bookmarkStart w:id="8798" w:name="_Toc151504454"/>
        <w:bookmarkStart w:id="8799" w:name="_Toc151553193"/>
        <w:bookmarkStart w:id="8800" w:name="_Toc151723547"/>
        <w:bookmarkStart w:id="8801" w:name="_Toc151724049"/>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tr>
      <w:tr w:rsidR="00757247" w:rsidDel="008E55F3" w14:paraId="177AD75B" w14:textId="77777777" w:rsidTr="008E55F3">
        <w:trPr>
          <w:cantSplit/>
          <w:trHeight w:val="285"/>
          <w:jc w:val="center"/>
          <w:del w:id="8802" w:author="John Clevenger [2]" w:date="2022-12-15T16:33:00Z"/>
        </w:trPr>
        <w:tc>
          <w:tcPr>
            <w:tcW w:w="3370" w:type="dxa"/>
          </w:tcPr>
          <w:p w14:paraId="128DFAB0" w14:textId="39E0555F" w:rsidR="00A35D85" w:rsidRPr="00A35D85" w:rsidDel="008E55F3" w:rsidRDefault="00A35D85">
            <w:pPr>
              <w:pStyle w:val="Heading2"/>
              <w:rPr>
                <w:del w:id="8803" w:author="John Clevenger [2]" w:date="2022-12-15T16:33:00Z"/>
              </w:rPr>
              <w:pPrChange w:id="8804" w:author="John Clevenger" w:date="2023-11-19T12:22:00Z">
                <w:pPr/>
              </w:pPrChange>
            </w:pPr>
            <w:del w:id="8805" w:author="John Clevenger [2]" w:date="2022-12-15T16:33:00Z">
              <w:r w:rsidRPr="00A35D85" w:rsidDel="008E55F3">
                <w:delText>Problems</w:delText>
              </w:r>
              <w:bookmarkStart w:id="8806" w:name="_Toc122082099"/>
              <w:bookmarkStart w:id="8807" w:name="_Toc122186297"/>
              <w:bookmarkStart w:id="8808" w:name="_Toc132120994"/>
              <w:bookmarkStart w:id="8809" w:name="_Toc151285298"/>
              <w:bookmarkStart w:id="8810" w:name="_Toc151285488"/>
              <w:bookmarkStart w:id="8811" w:name="_Toc151285793"/>
              <w:bookmarkStart w:id="8812" w:name="_Toc151285986"/>
              <w:bookmarkStart w:id="8813" w:name="_Toc151286337"/>
              <w:bookmarkStart w:id="8814" w:name="_Toc151287062"/>
              <w:bookmarkStart w:id="8815" w:name="_Toc151287740"/>
              <w:bookmarkStart w:id="8816" w:name="_Toc151290375"/>
              <w:bookmarkStart w:id="8817" w:name="_Toc151291322"/>
              <w:bookmarkStart w:id="8818" w:name="_Toc151306625"/>
              <w:bookmarkStart w:id="8819" w:name="_Toc151488665"/>
              <w:bookmarkStart w:id="8820" w:name="_Toc151504455"/>
              <w:bookmarkStart w:id="8821" w:name="_Toc151553194"/>
              <w:bookmarkStart w:id="8822" w:name="_Toc151723548"/>
              <w:bookmarkStart w:id="8823" w:name="_Toc151724050"/>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del>
          </w:p>
        </w:tc>
        <w:tc>
          <w:tcPr>
            <w:tcW w:w="6750" w:type="dxa"/>
          </w:tcPr>
          <w:p w14:paraId="6BD6EB1B" w14:textId="4A7B8F51" w:rsidR="00A35D85" w:rsidRPr="00A35D85" w:rsidDel="008E55F3" w:rsidRDefault="005B2398">
            <w:pPr>
              <w:pStyle w:val="Heading2"/>
              <w:rPr>
                <w:del w:id="8824" w:author="John Clevenger [2]" w:date="2022-12-15T16:33:00Z"/>
              </w:rPr>
              <w:pPrChange w:id="8825" w:author="John Clevenger" w:date="2023-11-19T12:22:00Z">
                <w:pPr/>
              </w:pPrChange>
            </w:pPr>
            <w:del w:id="8826" w:author="John Clevenger [2]" w:date="2022-12-15T16:33:00Z">
              <w:r w:rsidDel="008E55F3">
                <w:delText>List problems</w:delText>
              </w:r>
              <w:bookmarkStart w:id="8827" w:name="_Toc122082100"/>
              <w:bookmarkStart w:id="8828" w:name="_Toc122186298"/>
              <w:bookmarkStart w:id="8829" w:name="_Toc132120995"/>
              <w:bookmarkStart w:id="8830" w:name="_Toc151285299"/>
              <w:bookmarkStart w:id="8831" w:name="_Toc151285489"/>
              <w:bookmarkStart w:id="8832" w:name="_Toc151285794"/>
              <w:bookmarkStart w:id="8833" w:name="_Toc151285987"/>
              <w:bookmarkStart w:id="8834" w:name="_Toc151286338"/>
              <w:bookmarkStart w:id="8835" w:name="_Toc151287063"/>
              <w:bookmarkStart w:id="8836" w:name="_Toc151287741"/>
              <w:bookmarkStart w:id="8837" w:name="_Toc151290376"/>
              <w:bookmarkStart w:id="8838" w:name="_Toc151291323"/>
              <w:bookmarkStart w:id="8839" w:name="_Toc151306626"/>
              <w:bookmarkStart w:id="8840" w:name="_Toc151488666"/>
              <w:bookmarkStart w:id="8841" w:name="_Toc151504456"/>
              <w:bookmarkStart w:id="8842" w:name="_Toc151553195"/>
              <w:bookmarkStart w:id="8843" w:name="_Toc151723549"/>
              <w:bookmarkStart w:id="8844" w:name="_Toc151724051"/>
              <w:bookmarkEnd w:id="8827"/>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del>
          </w:p>
        </w:tc>
        <w:bookmarkStart w:id="8845" w:name="_Toc122082101"/>
        <w:bookmarkStart w:id="8846" w:name="_Toc122186299"/>
        <w:bookmarkStart w:id="8847" w:name="_Toc132120996"/>
        <w:bookmarkStart w:id="8848" w:name="_Toc151285300"/>
        <w:bookmarkStart w:id="8849" w:name="_Toc151285490"/>
        <w:bookmarkStart w:id="8850" w:name="_Toc151285795"/>
        <w:bookmarkStart w:id="8851" w:name="_Toc151285988"/>
        <w:bookmarkStart w:id="8852" w:name="_Toc151286339"/>
        <w:bookmarkStart w:id="8853" w:name="_Toc151287064"/>
        <w:bookmarkStart w:id="8854" w:name="_Toc151287742"/>
        <w:bookmarkStart w:id="8855" w:name="_Toc151290377"/>
        <w:bookmarkStart w:id="8856" w:name="_Toc151291324"/>
        <w:bookmarkStart w:id="8857" w:name="_Toc151306627"/>
        <w:bookmarkStart w:id="8858" w:name="_Toc151488667"/>
        <w:bookmarkStart w:id="8859" w:name="_Toc151504457"/>
        <w:bookmarkStart w:id="8860" w:name="_Toc151553196"/>
        <w:bookmarkStart w:id="8861" w:name="_Toc151723550"/>
        <w:bookmarkStart w:id="8862" w:name="_Toc151724052"/>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tr>
      <w:tr w:rsidR="00757247" w:rsidDel="008E55F3" w14:paraId="50FE1C33" w14:textId="77777777" w:rsidTr="008E55F3">
        <w:trPr>
          <w:cantSplit/>
          <w:trHeight w:val="285"/>
          <w:jc w:val="center"/>
          <w:del w:id="8863" w:author="John Clevenger [2]" w:date="2022-12-15T16:33:00Z"/>
        </w:trPr>
        <w:tc>
          <w:tcPr>
            <w:tcW w:w="3370" w:type="dxa"/>
          </w:tcPr>
          <w:p w14:paraId="21EB5EF1" w14:textId="5F804104" w:rsidR="00A35D85" w:rsidRPr="00A35D85" w:rsidDel="008E55F3" w:rsidRDefault="00A35D85">
            <w:pPr>
              <w:pStyle w:val="Heading2"/>
              <w:rPr>
                <w:del w:id="8864" w:author="John Clevenger [2]" w:date="2022-12-15T16:33:00Z"/>
              </w:rPr>
              <w:pPrChange w:id="8865" w:author="John Clevenger" w:date="2023-11-19T12:22:00Z">
                <w:pPr/>
              </w:pPrChange>
            </w:pPr>
            <w:del w:id="8866" w:author="John Clevenger [2]" w:date="2022-12-15T16:33:00Z">
              <w:r w:rsidRPr="00A35D85" w:rsidDel="008E55F3">
                <w:delText>Run 5 field</w:delText>
              </w:r>
              <w:bookmarkStart w:id="8867" w:name="_Toc122082102"/>
              <w:bookmarkStart w:id="8868" w:name="_Toc122186300"/>
              <w:bookmarkStart w:id="8869" w:name="_Toc132120997"/>
              <w:bookmarkStart w:id="8870" w:name="_Toc151285301"/>
              <w:bookmarkStart w:id="8871" w:name="_Toc151285491"/>
              <w:bookmarkStart w:id="8872" w:name="_Toc151285796"/>
              <w:bookmarkStart w:id="8873" w:name="_Toc151285989"/>
              <w:bookmarkStart w:id="8874" w:name="_Toc151286340"/>
              <w:bookmarkStart w:id="8875" w:name="_Toc151287065"/>
              <w:bookmarkStart w:id="8876" w:name="_Toc151287743"/>
              <w:bookmarkStart w:id="8877" w:name="_Toc151290378"/>
              <w:bookmarkStart w:id="8878" w:name="_Toc151291325"/>
              <w:bookmarkStart w:id="8879" w:name="_Toc151306628"/>
              <w:bookmarkStart w:id="8880" w:name="_Toc151488668"/>
              <w:bookmarkStart w:id="8881" w:name="_Toc151504458"/>
              <w:bookmarkStart w:id="8882" w:name="_Toc151553197"/>
              <w:bookmarkStart w:id="8883" w:name="_Toc151723551"/>
              <w:bookmarkStart w:id="8884" w:name="_Toc151724053"/>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del>
          </w:p>
        </w:tc>
        <w:tc>
          <w:tcPr>
            <w:tcW w:w="6750" w:type="dxa"/>
          </w:tcPr>
          <w:p w14:paraId="5DA615D2" w14:textId="5D58EDBF" w:rsidR="00A35D85" w:rsidRPr="00A35D85" w:rsidDel="008E55F3" w:rsidRDefault="005B2398">
            <w:pPr>
              <w:pStyle w:val="Heading2"/>
              <w:rPr>
                <w:del w:id="8885" w:author="John Clevenger [2]" w:date="2022-12-15T16:33:00Z"/>
              </w:rPr>
              <w:pPrChange w:id="8886" w:author="John Clevenger" w:date="2023-11-19T12:22:00Z">
                <w:pPr/>
              </w:pPrChange>
            </w:pPr>
            <w:del w:id="8887" w:author="John Clevenger [2]" w:date="2022-12-15T16:33:00Z">
              <w:r w:rsidDel="008E55F3">
                <w:delText xml:space="preserve">List of runs: run #, team #, problem letter, elapsed time, </w:delText>
              </w:r>
              <w:r w:rsidR="0053526D" w:rsidDel="008E55F3">
                <w:delText>judgment</w:delText>
              </w:r>
              <w:bookmarkStart w:id="8888" w:name="_Toc122082103"/>
              <w:bookmarkStart w:id="8889" w:name="_Toc122186301"/>
              <w:bookmarkStart w:id="8890" w:name="_Toc132120998"/>
              <w:bookmarkStart w:id="8891" w:name="_Toc151285302"/>
              <w:bookmarkStart w:id="8892" w:name="_Toc151285492"/>
              <w:bookmarkStart w:id="8893" w:name="_Toc151285797"/>
              <w:bookmarkStart w:id="8894" w:name="_Toc151285990"/>
              <w:bookmarkStart w:id="8895" w:name="_Toc151286341"/>
              <w:bookmarkStart w:id="8896" w:name="_Toc151287066"/>
              <w:bookmarkStart w:id="8897" w:name="_Toc151287744"/>
              <w:bookmarkStart w:id="8898" w:name="_Toc151290379"/>
              <w:bookmarkStart w:id="8899" w:name="_Toc151291326"/>
              <w:bookmarkStart w:id="8900" w:name="_Toc151306629"/>
              <w:bookmarkStart w:id="8901" w:name="_Toc151488669"/>
              <w:bookmarkStart w:id="8902" w:name="_Toc151504459"/>
              <w:bookmarkStart w:id="8903" w:name="_Toc151553198"/>
              <w:bookmarkStart w:id="8904" w:name="_Toc151723552"/>
              <w:bookmarkStart w:id="8905" w:name="_Toc151724054"/>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del>
          </w:p>
        </w:tc>
        <w:bookmarkStart w:id="8906" w:name="_Toc122082104"/>
        <w:bookmarkStart w:id="8907" w:name="_Toc122186302"/>
        <w:bookmarkStart w:id="8908" w:name="_Toc132120999"/>
        <w:bookmarkStart w:id="8909" w:name="_Toc151285303"/>
        <w:bookmarkStart w:id="8910" w:name="_Toc151285493"/>
        <w:bookmarkStart w:id="8911" w:name="_Toc151285798"/>
        <w:bookmarkStart w:id="8912" w:name="_Toc151285991"/>
        <w:bookmarkStart w:id="8913" w:name="_Toc151286342"/>
        <w:bookmarkStart w:id="8914" w:name="_Toc151287067"/>
        <w:bookmarkStart w:id="8915" w:name="_Toc151287745"/>
        <w:bookmarkStart w:id="8916" w:name="_Toc151290380"/>
        <w:bookmarkStart w:id="8917" w:name="_Toc151291327"/>
        <w:bookmarkStart w:id="8918" w:name="_Toc151306630"/>
        <w:bookmarkStart w:id="8919" w:name="_Toc151488670"/>
        <w:bookmarkStart w:id="8920" w:name="_Toc151504460"/>
        <w:bookmarkStart w:id="8921" w:name="_Toc151553199"/>
        <w:bookmarkStart w:id="8922" w:name="_Toc151723553"/>
        <w:bookmarkStart w:id="8923" w:name="_Toc15172405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tr>
      <w:tr w:rsidR="00757247" w:rsidDel="008E55F3" w14:paraId="12F66663" w14:textId="77777777" w:rsidTr="008E55F3">
        <w:trPr>
          <w:cantSplit/>
          <w:trHeight w:val="285"/>
          <w:jc w:val="center"/>
          <w:del w:id="8924" w:author="John Clevenger [2]" w:date="2022-12-15T16:33:00Z"/>
        </w:trPr>
        <w:tc>
          <w:tcPr>
            <w:tcW w:w="3370" w:type="dxa"/>
          </w:tcPr>
          <w:p w14:paraId="60C8AD6E" w14:textId="6EC007F0" w:rsidR="00A35D85" w:rsidRPr="00A35D85" w:rsidDel="008E55F3" w:rsidRDefault="00A35D85">
            <w:pPr>
              <w:pStyle w:val="Heading2"/>
              <w:rPr>
                <w:del w:id="8925" w:author="John Clevenger [2]" w:date="2022-12-15T16:33:00Z"/>
              </w:rPr>
              <w:pPrChange w:id="8926" w:author="John Clevenger" w:date="2023-11-19T12:22:00Z">
                <w:pPr/>
              </w:pPrChange>
            </w:pPr>
            <w:del w:id="8927" w:author="John Clevenger [2]" w:date="2022-12-15T16:33:00Z">
              <w:r w:rsidRPr="00A35D85" w:rsidDel="008E55F3">
                <w:delText>Run Notifications Sent</w:delText>
              </w:r>
              <w:bookmarkStart w:id="8928" w:name="_Toc122082105"/>
              <w:bookmarkStart w:id="8929" w:name="_Toc122186303"/>
              <w:bookmarkStart w:id="8930" w:name="_Toc132121000"/>
              <w:bookmarkStart w:id="8931" w:name="_Toc151285304"/>
              <w:bookmarkStart w:id="8932" w:name="_Toc151285494"/>
              <w:bookmarkStart w:id="8933" w:name="_Toc151285799"/>
              <w:bookmarkStart w:id="8934" w:name="_Toc151285992"/>
              <w:bookmarkStart w:id="8935" w:name="_Toc151286343"/>
              <w:bookmarkStart w:id="8936" w:name="_Toc151287068"/>
              <w:bookmarkStart w:id="8937" w:name="_Toc151287746"/>
              <w:bookmarkStart w:id="8938" w:name="_Toc151290381"/>
              <w:bookmarkStart w:id="8939" w:name="_Toc151291328"/>
              <w:bookmarkStart w:id="8940" w:name="_Toc151306631"/>
              <w:bookmarkStart w:id="8941" w:name="_Toc151488671"/>
              <w:bookmarkStart w:id="8942" w:name="_Toc151504461"/>
              <w:bookmarkStart w:id="8943" w:name="_Toc151553200"/>
              <w:bookmarkStart w:id="8944" w:name="_Toc151723554"/>
              <w:bookmarkStart w:id="8945" w:name="_Toc151724056"/>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del>
          </w:p>
        </w:tc>
        <w:tc>
          <w:tcPr>
            <w:tcW w:w="6750" w:type="dxa"/>
          </w:tcPr>
          <w:p w14:paraId="0DB24A14" w14:textId="57FD72F4" w:rsidR="00A35D85" w:rsidRPr="00A35D85" w:rsidDel="008E55F3" w:rsidRDefault="00A35D85">
            <w:pPr>
              <w:pStyle w:val="Heading2"/>
              <w:rPr>
                <w:del w:id="8946" w:author="John Clevenger [2]" w:date="2022-12-15T16:33:00Z"/>
              </w:rPr>
              <w:pPrChange w:id="8947" w:author="John Clevenger" w:date="2023-11-19T12:22:00Z">
                <w:pPr/>
              </w:pPrChange>
            </w:pPr>
            <w:bookmarkStart w:id="8948" w:name="_Toc122082106"/>
            <w:bookmarkStart w:id="8949" w:name="_Toc122186304"/>
            <w:bookmarkStart w:id="8950" w:name="_Toc132121001"/>
            <w:bookmarkStart w:id="8951" w:name="_Toc151285305"/>
            <w:bookmarkStart w:id="8952" w:name="_Toc151285495"/>
            <w:bookmarkStart w:id="8953" w:name="_Toc151285800"/>
            <w:bookmarkStart w:id="8954" w:name="_Toc151285993"/>
            <w:bookmarkStart w:id="8955" w:name="_Toc151286344"/>
            <w:bookmarkStart w:id="8956" w:name="_Toc151287069"/>
            <w:bookmarkStart w:id="8957" w:name="_Toc151287747"/>
            <w:bookmarkStart w:id="8958" w:name="_Toc151290382"/>
            <w:bookmarkStart w:id="8959" w:name="_Toc151291329"/>
            <w:bookmarkStart w:id="8960" w:name="_Toc151306632"/>
            <w:bookmarkStart w:id="8961" w:name="_Toc151488672"/>
            <w:bookmarkStart w:id="8962" w:name="_Toc151504462"/>
            <w:bookmarkStart w:id="8963" w:name="_Toc151553201"/>
            <w:bookmarkStart w:id="8964" w:name="_Toc151723555"/>
            <w:bookmarkStart w:id="8965" w:name="_Toc151724057"/>
            <w:bookmarkEnd w:id="8948"/>
            <w:bookmarkEnd w:id="8949"/>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p>
        </w:tc>
        <w:bookmarkStart w:id="8966" w:name="_Toc122082107"/>
        <w:bookmarkStart w:id="8967" w:name="_Toc122186305"/>
        <w:bookmarkStart w:id="8968" w:name="_Toc132121002"/>
        <w:bookmarkStart w:id="8969" w:name="_Toc151285306"/>
        <w:bookmarkStart w:id="8970" w:name="_Toc151285496"/>
        <w:bookmarkStart w:id="8971" w:name="_Toc151285801"/>
        <w:bookmarkStart w:id="8972" w:name="_Toc151285994"/>
        <w:bookmarkStart w:id="8973" w:name="_Toc151286345"/>
        <w:bookmarkStart w:id="8974" w:name="_Toc151287070"/>
        <w:bookmarkStart w:id="8975" w:name="_Toc151287748"/>
        <w:bookmarkStart w:id="8976" w:name="_Toc151290383"/>
        <w:bookmarkStart w:id="8977" w:name="_Toc151291330"/>
        <w:bookmarkStart w:id="8978" w:name="_Toc151306633"/>
        <w:bookmarkStart w:id="8979" w:name="_Toc151488673"/>
        <w:bookmarkStart w:id="8980" w:name="_Toc151504463"/>
        <w:bookmarkStart w:id="8981" w:name="_Toc151553202"/>
        <w:bookmarkStart w:id="8982" w:name="_Toc151723556"/>
        <w:bookmarkStart w:id="8983" w:name="_Toc151724058"/>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tr>
      <w:tr w:rsidR="00757247" w:rsidDel="008E55F3" w14:paraId="19FA3311" w14:textId="77777777" w:rsidTr="008E55F3">
        <w:trPr>
          <w:cantSplit/>
          <w:trHeight w:val="285"/>
          <w:jc w:val="center"/>
          <w:del w:id="8984" w:author="John Clevenger [2]" w:date="2022-12-15T16:33:00Z"/>
        </w:trPr>
        <w:tc>
          <w:tcPr>
            <w:tcW w:w="3370" w:type="dxa"/>
          </w:tcPr>
          <w:p w14:paraId="5B5A3508" w14:textId="0B48C7AD" w:rsidR="00A35D85" w:rsidRPr="00A35D85" w:rsidDel="008E55F3" w:rsidRDefault="00A35D85">
            <w:pPr>
              <w:pStyle w:val="Heading2"/>
              <w:rPr>
                <w:del w:id="8985" w:author="John Clevenger [2]" w:date="2022-12-15T16:33:00Z"/>
              </w:rPr>
              <w:pPrChange w:id="8986" w:author="John Clevenger" w:date="2023-11-19T12:22:00Z">
                <w:pPr/>
              </w:pPrChange>
            </w:pPr>
            <w:del w:id="8987" w:author="John Clevenger [2]" w:date="2022-12-15T16:33:00Z">
              <w:r w:rsidRPr="00A35D85" w:rsidDel="008E55F3">
                <w:delText>Runs</w:delText>
              </w:r>
              <w:bookmarkStart w:id="8988" w:name="_Toc122082108"/>
              <w:bookmarkStart w:id="8989" w:name="_Toc122186306"/>
              <w:bookmarkStart w:id="8990" w:name="_Toc132121003"/>
              <w:bookmarkStart w:id="8991" w:name="_Toc151285307"/>
              <w:bookmarkStart w:id="8992" w:name="_Toc151285497"/>
              <w:bookmarkStart w:id="8993" w:name="_Toc151285802"/>
              <w:bookmarkStart w:id="8994" w:name="_Toc151285995"/>
              <w:bookmarkStart w:id="8995" w:name="_Toc151286346"/>
              <w:bookmarkStart w:id="8996" w:name="_Toc151287071"/>
              <w:bookmarkStart w:id="8997" w:name="_Toc151287749"/>
              <w:bookmarkStart w:id="8998" w:name="_Toc151290384"/>
              <w:bookmarkStart w:id="8999" w:name="_Toc151291331"/>
              <w:bookmarkStart w:id="9000" w:name="_Toc151306634"/>
              <w:bookmarkStart w:id="9001" w:name="_Toc151488674"/>
              <w:bookmarkStart w:id="9002" w:name="_Toc151504464"/>
              <w:bookmarkStart w:id="9003" w:name="_Toc151553203"/>
              <w:bookmarkStart w:id="9004" w:name="_Toc151723557"/>
              <w:bookmarkStart w:id="9005" w:name="_Toc151724059"/>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del>
          </w:p>
        </w:tc>
        <w:tc>
          <w:tcPr>
            <w:tcW w:w="6750" w:type="dxa"/>
          </w:tcPr>
          <w:p w14:paraId="2EB1576A" w14:textId="4F03602F" w:rsidR="005B2398" w:rsidRPr="00A35D85" w:rsidDel="008E55F3" w:rsidRDefault="005B2398">
            <w:pPr>
              <w:pStyle w:val="Heading2"/>
              <w:rPr>
                <w:del w:id="9006" w:author="John Clevenger [2]" w:date="2022-12-15T16:33:00Z"/>
              </w:rPr>
              <w:pPrChange w:id="9007" w:author="John Clevenger" w:date="2023-11-19T12:22:00Z">
                <w:pPr/>
              </w:pPrChange>
            </w:pPr>
            <w:del w:id="9008"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9009" w:name="_Toc122082109"/>
              <w:bookmarkStart w:id="9010" w:name="_Toc122186307"/>
              <w:bookmarkStart w:id="9011" w:name="_Toc132121004"/>
              <w:bookmarkStart w:id="9012" w:name="_Toc151285308"/>
              <w:bookmarkStart w:id="9013" w:name="_Toc151285498"/>
              <w:bookmarkStart w:id="9014" w:name="_Toc151285803"/>
              <w:bookmarkStart w:id="9015" w:name="_Toc151285996"/>
              <w:bookmarkStart w:id="9016" w:name="_Toc151286347"/>
              <w:bookmarkStart w:id="9017" w:name="_Toc151287072"/>
              <w:bookmarkStart w:id="9018" w:name="_Toc151287750"/>
              <w:bookmarkStart w:id="9019" w:name="_Toc151290385"/>
              <w:bookmarkStart w:id="9020" w:name="_Toc151291332"/>
              <w:bookmarkStart w:id="9021" w:name="_Toc151306635"/>
              <w:bookmarkStart w:id="9022" w:name="_Toc151488675"/>
              <w:bookmarkStart w:id="9023" w:name="_Toc151504465"/>
              <w:bookmarkStart w:id="9024" w:name="_Toc151553204"/>
              <w:bookmarkStart w:id="9025" w:name="_Toc151723558"/>
              <w:bookmarkStart w:id="9026" w:name="_Toc151724060"/>
              <w:bookmarkEnd w:id="900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del>
          </w:p>
        </w:tc>
        <w:bookmarkStart w:id="9027" w:name="_Toc122082110"/>
        <w:bookmarkStart w:id="9028" w:name="_Toc122186308"/>
        <w:bookmarkStart w:id="9029" w:name="_Toc132121005"/>
        <w:bookmarkStart w:id="9030" w:name="_Toc151285309"/>
        <w:bookmarkStart w:id="9031" w:name="_Toc151285499"/>
        <w:bookmarkStart w:id="9032" w:name="_Toc151285804"/>
        <w:bookmarkStart w:id="9033" w:name="_Toc151285997"/>
        <w:bookmarkStart w:id="9034" w:name="_Toc151286348"/>
        <w:bookmarkStart w:id="9035" w:name="_Toc151287073"/>
        <w:bookmarkStart w:id="9036" w:name="_Toc151287751"/>
        <w:bookmarkStart w:id="9037" w:name="_Toc151290386"/>
        <w:bookmarkStart w:id="9038" w:name="_Toc151291333"/>
        <w:bookmarkStart w:id="9039" w:name="_Toc151306636"/>
        <w:bookmarkStart w:id="9040" w:name="_Toc151488676"/>
        <w:bookmarkStart w:id="9041" w:name="_Toc151504466"/>
        <w:bookmarkStart w:id="9042" w:name="_Toc151553205"/>
        <w:bookmarkStart w:id="9043" w:name="_Toc151723559"/>
        <w:bookmarkStart w:id="9044" w:name="_Toc151724061"/>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tr>
      <w:tr w:rsidR="00757247" w:rsidDel="008E55F3" w14:paraId="1FD47D30" w14:textId="77777777" w:rsidTr="008E55F3">
        <w:trPr>
          <w:cantSplit/>
          <w:trHeight w:val="285"/>
          <w:jc w:val="center"/>
          <w:del w:id="9045" w:author="John Clevenger [2]" w:date="2022-12-15T16:33:00Z"/>
        </w:trPr>
        <w:tc>
          <w:tcPr>
            <w:tcW w:w="3370" w:type="dxa"/>
          </w:tcPr>
          <w:p w14:paraId="336CF6BC" w14:textId="1798FE2A" w:rsidR="00A35D85" w:rsidRPr="00A35D85" w:rsidDel="008E55F3" w:rsidRDefault="00A35D85">
            <w:pPr>
              <w:pStyle w:val="Heading2"/>
              <w:rPr>
                <w:del w:id="9046" w:author="John Clevenger [2]" w:date="2022-12-15T16:33:00Z"/>
              </w:rPr>
              <w:pPrChange w:id="9047" w:author="John Clevenger" w:date="2023-11-19T12:22:00Z">
                <w:pPr/>
              </w:pPrChange>
            </w:pPr>
            <w:del w:id="9048"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9051" w:name="_Toc122082111"/>
              <w:bookmarkStart w:id="9052" w:name="_Toc122186309"/>
              <w:bookmarkStart w:id="9053" w:name="_Toc132121006"/>
              <w:bookmarkStart w:id="9054" w:name="_Toc151285310"/>
              <w:bookmarkStart w:id="9055" w:name="_Toc151285500"/>
              <w:bookmarkStart w:id="9056" w:name="_Toc151285805"/>
              <w:bookmarkStart w:id="9057" w:name="_Toc151285998"/>
              <w:bookmarkStart w:id="9058" w:name="_Toc151286349"/>
              <w:bookmarkStart w:id="9059" w:name="_Toc151287074"/>
              <w:bookmarkStart w:id="9060" w:name="_Toc151287752"/>
              <w:bookmarkStart w:id="9061" w:name="_Toc151290387"/>
              <w:bookmarkStart w:id="9062" w:name="_Toc151291334"/>
              <w:bookmarkStart w:id="9063" w:name="_Toc151306637"/>
              <w:bookmarkStart w:id="9064" w:name="_Toc151488677"/>
              <w:bookmarkStart w:id="9065" w:name="_Toc151504467"/>
              <w:bookmarkStart w:id="9066" w:name="_Toc151553206"/>
              <w:bookmarkStart w:id="9067" w:name="_Toc151723560"/>
              <w:bookmarkStart w:id="9068" w:name="_Toc151724062"/>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bookmarkEnd w:id="9067"/>
              <w:bookmarkEnd w:id="9068"/>
            </w:del>
          </w:p>
        </w:tc>
        <w:tc>
          <w:tcPr>
            <w:tcW w:w="6750" w:type="dxa"/>
          </w:tcPr>
          <w:p w14:paraId="7642627C" w14:textId="430C0811" w:rsidR="00A35D85" w:rsidRPr="00A35D85" w:rsidDel="008E55F3" w:rsidRDefault="00801CB2">
            <w:pPr>
              <w:pStyle w:val="Heading2"/>
              <w:rPr>
                <w:del w:id="9069" w:author="John Clevenger [2]" w:date="2022-12-15T16:33:00Z"/>
              </w:rPr>
              <w:pPrChange w:id="9070" w:author="John Clevenger" w:date="2023-11-19T12:22:00Z">
                <w:pPr/>
              </w:pPrChange>
            </w:pPr>
            <w:del w:id="9071" w:author="John Clevenger [2]" w:date="2022-12-15T16:33:00Z">
              <w:r w:rsidDel="008E55F3">
                <w:delText>List of runs with detail (see below)</w:delText>
              </w:r>
              <w:bookmarkStart w:id="9072" w:name="_Toc122082112"/>
              <w:bookmarkStart w:id="9073" w:name="_Toc122186310"/>
              <w:bookmarkStart w:id="9074" w:name="_Toc132121007"/>
              <w:bookmarkStart w:id="9075" w:name="_Toc151285311"/>
              <w:bookmarkStart w:id="9076" w:name="_Toc151285501"/>
              <w:bookmarkStart w:id="9077" w:name="_Toc151285806"/>
              <w:bookmarkStart w:id="9078" w:name="_Toc151285999"/>
              <w:bookmarkStart w:id="9079" w:name="_Toc151286350"/>
              <w:bookmarkStart w:id="9080" w:name="_Toc151287075"/>
              <w:bookmarkStart w:id="9081" w:name="_Toc151287753"/>
              <w:bookmarkStart w:id="9082" w:name="_Toc151290388"/>
              <w:bookmarkStart w:id="9083" w:name="_Toc151291335"/>
              <w:bookmarkStart w:id="9084" w:name="_Toc151306638"/>
              <w:bookmarkStart w:id="9085" w:name="_Toc151488678"/>
              <w:bookmarkStart w:id="9086" w:name="_Toc151504468"/>
              <w:bookmarkStart w:id="9087" w:name="_Toc151553207"/>
              <w:bookmarkStart w:id="9088" w:name="_Toc151723561"/>
              <w:bookmarkStart w:id="9089" w:name="_Toc151724063"/>
              <w:bookmarkEnd w:id="907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del>
          </w:p>
        </w:tc>
        <w:bookmarkStart w:id="9090" w:name="_Toc122082113"/>
        <w:bookmarkStart w:id="9091" w:name="_Toc122186311"/>
        <w:bookmarkStart w:id="9092" w:name="_Toc132121008"/>
        <w:bookmarkStart w:id="9093" w:name="_Toc151285312"/>
        <w:bookmarkStart w:id="9094" w:name="_Toc151285502"/>
        <w:bookmarkStart w:id="9095" w:name="_Toc151285807"/>
        <w:bookmarkStart w:id="9096" w:name="_Toc151286000"/>
        <w:bookmarkStart w:id="9097" w:name="_Toc151286351"/>
        <w:bookmarkStart w:id="9098" w:name="_Toc151287076"/>
        <w:bookmarkStart w:id="9099" w:name="_Toc151287754"/>
        <w:bookmarkStart w:id="9100" w:name="_Toc151290389"/>
        <w:bookmarkStart w:id="9101" w:name="_Toc151291336"/>
        <w:bookmarkStart w:id="9102" w:name="_Toc151306639"/>
        <w:bookmarkStart w:id="9103" w:name="_Toc151488679"/>
        <w:bookmarkStart w:id="9104" w:name="_Toc151504469"/>
        <w:bookmarkStart w:id="9105" w:name="_Toc151553208"/>
        <w:bookmarkStart w:id="9106" w:name="_Toc151723562"/>
        <w:bookmarkStart w:id="9107" w:name="_Toc151724064"/>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tr>
      <w:tr w:rsidR="00757247" w:rsidDel="008E55F3" w14:paraId="24BDBB82" w14:textId="77777777" w:rsidTr="008E55F3">
        <w:trPr>
          <w:cantSplit/>
          <w:trHeight w:val="285"/>
          <w:jc w:val="center"/>
          <w:del w:id="9108" w:author="John Clevenger [2]" w:date="2022-12-15T16:33:00Z"/>
        </w:trPr>
        <w:tc>
          <w:tcPr>
            <w:tcW w:w="3370" w:type="dxa"/>
          </w:tcPr>
          <w:p w14:paraId="1EF2E9C3" w14:textId="6F8FA3BC" w:rsidR="00A35D85" w:rsidRPr="00A35D85" w:rsidDel="008E55F3" w:rsidRDefault="00A35D85">
            <w:pPr>
              <w:pStyle w:val="Heading2"/>
              <w:rPr>
                <w:del w:id="9109" w:author="John Clevenger [2]" w:date="2022-12-15T16:33:00Z"/>
              </w:rPr>
              <w:pPrChange w:id="9110" w:author="John Clevenger" w:date="2023-11-19T12:22:00Z">
                <w:pPr/>
              </w:pPrChange>
            </w:pPr>
            <w:del w:id="9111" w:author="John Clevenger [2]" w:date="2022-12-15T16:33:00Z">
              <w:r w:rsidRPr="00A35D85" w:rsidDel="008E55F3">
                <w:delText>Runs grouped by team</w:delText>
              </w:r>
              <w:bookmarkStart w:id="9112" w:name="_Toc122082114"/>
              <w:bookmarkStart w:id="9113" w:name="_Toc122186312"/>
              <w:bookmarkStart w:id="9114" w:name="_Toc132121009"/>
              <w:bookmarkStart w:id="9115" w:name="_Toc151285313"/>
              <w:bookmarkStart w:id="9116" w:name="_Toc151285503"/>
              <w:bookmarkStart w:id="9117" w:name="_Toc151285808"/>
              <w:bookmarkStart w:id="9118" w:name="_Toc151286001"/>
              <w:bookmarkStart w:id="9119" w:name="_Toc151286352"/>
              <w:bookmarkStart w:id="9120" w:name="_Toc151287077"/>
              <w:bookmarkStart w:id="9121" w:name="_Toc151287755"/>
              <w:bookmarkStart w:id="9122" w:name="_Toc151290390"/>
              <w:bookmarkStart w:id="9123" w:name="_Toc151291337"/>
              <w:bookmarkStart w:id="9124" w:name="_Toc151306640"/>
              <w:bookmarkStart w:id="9125" w:name="_Toc151488680"/>
              <w:bookmarkStart w:id="9126" w:name="_Toc151504470"/>
              <w:bookmarkStart w:id="9127" w:name="_Toc151553209"/>
              <w:bookmarkStart w:id="9128" w:name="_Toc151723563"/>
              <w:bookmarkStart w:id="9129" w:name="_Toc151724065"/>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del>
          </w:p>
        </w:tc>
        <w:tc>
          <w:tcPr>
            <w:tcW w:w="6750" w:type="dxa"/>
          </w:tcPr>
          <w:p w14:paraId="67FEA3E5" w14:textId="5384B0CC" w:rsidR="00A35D85" w:rsidRPr="00A35D85" w:rsidDel="008E55F3" w:rsidRDefault="005B2398">
            <w:pPr>
              <w:pStyle w:val="Heading2"/>
              <w:rPr>
                <w:del w:id="9130" w:author="John Clevenger [2]" w:date="2022-12-15T16:33:00Z"/>
              </w:rPr>
              <w:pPrChange w:id="9131" w:author="John Clevenger" w:date="2023-11-19T12:22:00Z">
                <w:pPr/>
              </w:pPrChange>
            </w:pPr>
            <w:del w:id="9132" w:author="John Clevenger [2]" w:date="2022-12-15T16:33:00Z">
              <w:r w:rsidDel="008E55F3">
                <w:delText>List of runs, grouped by team, then by problem, helpful in calculating scoring.</w:delText>
              </w:r>
              <w:bookmarkStart w:id="9133" w:name="_Toc122082115"/>
              <w:bookmarkStart w:id="9134" w:name="_Toc122186313"/>
              <w:bookmarkStart w:id="9135" w:name="_Toc132121010"/>
              <w:bookmarkStart w:id="9136" w:name="_Toc151285314"/>
              <w:bookmarkStart w:id="9137" w:name="_Toc151285504"/>
              <w:bookmarkStart w:id="9138" w:name="_Toc151285809"/>
              <w:bookmarkStart w:id="9139" w:name="_Toc151286002"/>
              <w:bookmarkStart w:id="9140" w:name="_Toc151286353"/>
              <w:bookmarkStart w:id="9141" w:name="_Toc151287078"/>
              <w:bookmarkStart w:id="9142" w:name="_Toc151287756"/>
              <w:bookmarkStart w:id="9143" w:name="_Toc151290391"/>
              <w:bookmarkStart w:id="9144" w:name="_Toc151291338"/>
              <w:bookmarkStart w:id="9145" w:name="_Toc151306641"/>
              <w:bookmarkStart w:id="9146" w:name="_Toc151488681"/>
              <w:bookmarkStart w:id="9147" w:name="_Toc151504471"/>
              <w:bookmarkStart w:id="9148" w:name="_Toc151553210"/>
              <w:bookmarkStart w:id="9149" w:name="_Toc151723564"/>
              <w:bookmarkStart w:id="9150" w:name="_Toc151724066"/>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del>
          </w:p>
        </w:tc>
        <w:bookmarkStart w:id="9151" w:name="_Toc122082116"/>
        <w:bookmarkStart w:id="9152" w:name="_Toc122186314"/>
        <w:bookmarkStart w:id="9153" w:name="_Toc132121011"/>
        <w:bookmarkStart w:id="9154" w:name="_Toc151285315"/>
        <w:bookmarkStart w:id="9155" w:name="_Toc151285505"/>
        <w:bookmarkStart w:id="9156" w:name="_Toc151285810"/>
        <w:bookmarkStart w:id="9157" w:name="_Toc151286003"/>
        <w:bookmarkStart w:id="9158" w:name="_Toc151286354"/>
        <w:bookmarkStart w:id="9159" w:name="_Toc151287079"/>
        <w:bookmarkStart w:id="9160" w:name="_Toc151287757"/>
        <w:bookmarkStart w:id="9161" w:name="_Toc151290392"/>
        <w:bookmarkStart w:id="9162" w:name="_Toc151291339"/>
        <w:bookmarkStart w:id="9163" w:name="_Toc151306642"/>
        <w:bookmarkStart w:id="9164" w:name="_Toc151488682"/>
        <w:bookmarkStart w:id="9165" w:name="_Toc151504472"/>
        <w:bookmarkStart w:id="9166" w:name="_Toc151553211"/>
        <w:bookmarkStart w:id="9167" w:name="_Toc151723565"/>
        <w:bookmarkStart w:id="9168" w:name="_Toc151724067"/>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tr>
      <w:tr w:rsidR="00757247" w:rsidDel="008E55F3" w14:paraId="20098D9F" w14:textId="77777777" w:rsidTr="008E55F3">
        <w:trPr>
          <w:cantSplit/>
          <w:trHeight w:val="285"/>
          <w:jc w:val="center"/>
          <w:del w:id="9169" w:author="John Clevenger [2]" w:date="2022-12-15T16:35:00Z"/>
        </w:trPr>
        <w:tc>
          <w:tcPr>
            <w:tcW w:w="3370" w:type="dxa"/>
          </w:tcPr>
          <w:p w14:paraId="42A3075B" w14:textId="42F9CAE3" w:rsidR="00A35D85" w:rsidRPr="00A35D85" w:rsidDel="008E55F3" w:rsidRDefault="00A35D85">
            <w:pPr>
              <w:pStyle w:val="Heading2"/>
              <w:rPr>
                <w:del w:id="9170" w:author="John Clevenger [2]" w:date="2022-12-15T16:35:00Z"/>
              </w:rPr>
              <w:pPrChange w:id="9171" w:author="John Clevenger" w:date="2023-11-19T12:22:00Z">
                <w:pPr/>
              </w:pPrChange>
            </w:pPr>
            <w:del w:id="9172" w:author="John Clevenger [2]" w:date="2022-12-15T16:35:00Z">
              <w:r w:rsidRPr="00A35D85" w:rsidDel="008E55F3">
                <w:delText>Solutions By Problem</w:delText>
              </w:r>
              <w:bookmarkStart w:id="9173" w:name="_Toc122082117"/>
              <w:bookmarkStart w:id="9174" w:name="_Toc122186315"/>
              <w:bookmarkStart w:id="9175" w:name="_Toc132121012"/>
              <w:bookmarkStart w:id="9176" w:name="_Toc151285316"/>
              <w:bookmarkStart w:id="9177" w:name="_Toc151285506"/>
              <w:bookmarkStart w:id="9178" w:name="_Toc151285811"/>
              <w:bookmarkStart w:id="9179" w:name="_Toc151286004"/>
              <w:bookmarkStart w:id="9180" w:name="_Toc151286355"/>
              <w:bookmarkStart w:id="9181" w:name="_Toc151287080"/>
              <w:bookmarkStart w:id="9182" w:name="_Toc151287758"/>
              <w:bookmarkStart w:id="9183" w:name="_Toc151290393"/>
              <w:bookmarkStart w:id="9184" w:name="_Toc151291340"/>
              <w:bookmarkStart w:id="9185" w:name="_Toc151306643"/>
              <w:bookmarkStart w:id="9186" w:name="_Toc151488683"/>
              <w:bookmarkStart w:id="9187" w:name="_Toc151504473"/>
              <w:bookmarkStart w:id="9188" w:name="_Toc151553212"/>
              <w:bookmarkStart w:id="9189" w:name="_Toc151723566"/>
              <w:bookmarkStart w:id="9190" w:name="_Toc151724068"/>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del>
          </w:p>
        </w:tc>
        <w:tc>
          <w:tcPr>
            <w:tcW w:w="6750" w:type="dxa"/>
          </w:tcPr>
          <w:p w14:paraId="035E0C79" w14:textId="03E93D89" w:rsidR="00A35D85" w:rsidRPr="00A35D85" w:rsidDel="008E55F3" w:rsidRDefault="00801CB2">
            <w:pPr>
              <w:pStyle w:val="Heading2"/>
              <w:rPr>
                <w:del w:id="9191" w:author="John Clevenger [2]" w:date="2022-12-15T16:35:00Z"/>
              </w:rPr>
              <w:pPrChange w:id="9192" w:author="John Clevenger" w:date="2023-11-19T12:22:00Z">
                <w:pPr/>
              </w:pPrChange>
            </w:pPr>
            <w:del w:id="9193" w:author="John Clevenger [2]" w:date="2022-12-15T16:35:00Z">
              <w:r w:rsidDel="008E55F3">
                <w:delText>For each problem show number of run with No, Yes, and percentage correct</w:delText>
              </w:r>
              <w:bookmarkStart w:id="9194" w:name="_Toc122082118"/>
              <w:bookmarkStart w:id="9195" w:name="_Toc122186316"/>
              <w:bookmarkStart w:id="9196" w:name="_Toc132121013"/>
              <w:bookmarkStart w:id="9197" w:name="_Toc151285317"/>
              <w:bookmarkStart w:id="9198" w:name="_Toc151285507"/>
              <w:bookmarkStart w:id="9199" w:name="_Toc151285812"/>
              <w:bookmarkStart w:id="9200" w:name="_Toc151286005"/>
              <w:bookmarkStart w:id="9201" w:name="_Toc151286356"/>
              <w:bookmarkStart w:id="9202" w:name="_Toc151287081"/>
              <w:bookmarkStart w:id="9203" w:name="_Toc151287759"/>
              <w:bookmarkStart w:id="9204" w:name="_Toc151290394"/>
              <w:bookmarkStart w:id="9205" w:name="_Toc151291341"/>
              <w:bookmarkStart w:id="9206" w:name="_Toc151306644"/>
              <w:bookmarkStart w:id="9207" w:name="_Toc151488684"/>
              <w:bookmarkStart w:id="9208" w:name="_Toc151504474"/>
              <w:bookmarkStart w:id="9209" w:name="_Toc151553213"/>
              <w:bookmarkStart w:id="9210" w:name="_Toc151723567"/>
              <w:bookmarkStart w:id="9211" w:name="_Toc151724069"/>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del>
          </w:p>
        </w:tc>
        <w:bookmarkStart w:id="9212" w:name="_Toc122082119"/>
        <w:bookmarkStart w:id="9213" w:name="_Toc122186317"/>
        <w:bookmarkStart w:id="9214" w:name="_Toc132121014"/>
        <w:bookmarkStart w:id="9215" w:name="_Toc151285318"/>
        <w:bookmarkStart w:id="9216" w:name="_Toc151285508"/>
        <w:bookmarkStart w:id="9217" w:name="_Toc151285813"/>
        <w:bookmarkStart w:id="9218" w:name="_Toc151286006"/>
        <w:bookmarkStart w:id="9219" w:name="_Toc151286357"/>
        <w:bookmarkStart w:id="9220" w:name="_Toc151287082"/>
        <w:bookmarkStart w:id="9221" w:name="_Toc151287760"/>
        <w:bookmarkStart w:id="9222" w:name="_Toc151290395"/>
        <w:bookmarkStart w:id="9223" w:name="_Toc151291342"/>
        <w:bookmarkStart w:id="9224" w:name="_Toc151306645"/>
        <w:bookmarkStart w:id="9225" w:name="_Toc151488685"/>
        <w:bookmarkStart w:id="9226" w:name="_Toc151504475"/>
        <w:bookmarkStart w:id="9227" w:name="_Toc151553214"/>
        <w:bookmarkStart w:id="9228" w:name="_Toc151723568"/>
        <w:bookmarkStart w:id="9229" w:name="_Toc151724070"/>
        <w:bookmarkEnd w:id="9212"/>
        <w:bookmarkEnd w:id="9213"/>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tr>
      <w:tr w:rsidR="00757247" w:rsidDel="008E55F3" w14:paraId="21BBCCC1" w14:textId="77777777" w:rsidTr="008E55F3">
        <w:trPr>
          <w:cantSplit/>
          <w:trHeight w:val="285"/>
          <w:jc w:val="center"/>
          <w:del w:id="9230" w:author="John Clevenger [2]" w:date="2022-12-15T16:35:00Z"/>
        </w:trPr>
        <w:tc>
          <w:tcPr>
            <w:tcW w:w="3370" w:type="dxa"/>
          </w:tcPr>
          <w:p w14:paraId="0FDEC9CB" w14:textId="378F772D" w:rsidR="00A35D85" w:rsidRPr="00A35D85" w:rsidDel="008E55F3" w:rsidRDefault="00A35D85">
            <w:pPr>
              <w:pStyle w:val="Heading2"/>
              <w:rPr>
                <w:del w:id="9231" w:author="John Clevenger [2]" w:date="2022-12-15T16:35:00Z"/>
              </w:rPr>
              <w:pPrChange w:id="9232" w:author="John Clevenger" w:date="2023-11-19T12:22:00Z">
                <w:pPr/>
              </w:pPrChange>
            </w:pPr>
            <w:del w:id="9233" w:author="John Clevenger [2]" w:date="2022-12-15T16:35:00Z">
              <w:r w:rsidRPr="00A35D85" w:rsidDel="008E55F3">
                <w:delText xml:space="preserve">Standings XML </w:delText>
              </w:r>
              <w:bookmarkStart w:id="9234" w:name="_Toc122082120"/>
              <w:bookmarkStart w:id="9235" w:name="_Toc122186318"/>
              <w:bookmarkStart w:id="9236" w:name="_Toc132121015"/>
              <w:bookmarkStart w:id="9237" w:name="_Toc151285319"/>
              <w:bookmarkStart w:id="9238" w:name="_Toc151285509"/>
              <w:bookmarkStart w:id="9239" w:name="_Toc151285814"/>
              <w:bookmarkStart w:id="9240" w:name="_Toc151286007"/>
              <w:bookmarkStart w:id="9241" w:name="_Toc151286358"/>
              <w:bookmarkStart w:id="9242" w:name="_Toc151287083"/>
              <w:bookmarkStart w:id="9243" w:name="_Toc151287761"/>
              <w:bookmarkStart w:id="9244" w:name="_Toc151290396"/>
              <w:bookmarkStart w:id="9245" w:name="_Toc151291343"/>
              <w:bookmarkStart w:id="9246" w:name="_Toc151306646"/>
              <w:bookmarkStart w:id="9247" w:name="_Toc151488686"/>
              <w:bookmarkStart w:id="9248" w:name="_Toc151504476"/>
              <w:bookmarkStart w:id="9249" w:name="_Toc151553215"/>
              <w:bookmarkStart w:id="9250" w:name="_Toc151723569"/>
              <w:bookmarkStart w:id="9251" w:name="_Toc151724071"/>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del>
          </w:p>
        </w:tc>
        <w:tc>
          <w:tcPr>
            <w:tcW w:w="6750" w:type="dxa"/>
          </w:tcPr>
          <w:p w14:paraId="70F02F75" w14:textId="2CA0B15A" w:rsidR="00A35D85" w:rsidRPr="00A35D85" w:rsidDel="008E55F3" w:rsidRDefault="00801CB2">
            <w:pPr>
              <w:pStyle w:val="Heading2"/>
              <w:rPr>
                <w:del w:id="9252" w:author="John Clevenger [2]" w:date="2022-12-15T16:35:00Z"/>
              </w:rPr>
              <w:pPrChange w:id="9253" w:author="John Clevenger" w:date="2023-11-19T12:22:00Z">
                <w:pPr/>
              </w:pPrChange>
            </w:pPr>
            <w:del w:id="9254" w:author="John Clevenger [2]" w:date="2022-12-15T16:35:00Z">
              <w:r w:rsidDel="008E55F3">
                <w:delText>Standings in XML format</w:delText>
              </w:r>
              <w:bookmarkStart w:id="9255" w:name="_Toc122082121"/>
              <w:bookmarkStart w:id="9256" w:name="_Toc122186319"/>
              <w:bookmarkStart w:id="9257" w:name="_Toc132121016"/>
              <w:bookmarkStart w:id="9258" w:name="_Toc151285320"/>
              <w:bookmarkStart w:id="9259" w:name="_Toc151285510"/>
              <w:bookmarkStart w:id="9260" w:name="_Toc151285815"/>
              <w:bookmarkStart w:id="9261" w:name="_Toc151286008"/>
              <w:bookmarkStart w:id="9262" w:name="_Toc151286359"/>
              <w:bookmarkStart w:id="9263" w:name="_Toc151287084"/>
              <w:bookmarkStart w:id="9264" w:name="_Toc151287762"/>
              <w:bookmarkStart w:id="9265" w:name="_Toc151290397"/>
              <w:bookmarkStart w:id="9266" w:name="_Toc151291344"/>
              <w:bookmarkStart w:id="9267" w:name="_Toc151306647"/>
              <w:bookmarkStart w:id="9268" w:name="_Toc151488687"/>
              <w:bookmarkStart w:id="9269" w:name="_Toc151504477"/>
              <w:bookmarkStart w:id="9270" w:name="_Toc151553216"/>
              <w:bookmarkStart w:id="9271" w:name="_Toc151723570"/>
              <w:bookmarkStart w:id="9272" w:name="_Toc151724072"/>
              <w:bookmarkEnd w:id="9255"/>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del>
          </w:p>
        </w:tc>
        <w:bookmarkStart w:id="9273" w:name="_Toc122082122"/>
        <w:bookmarkStart w:id="9274" w:name="_Toc122186320"/>
        <w:bookmarkStart w:id="9275" w:name="_Toc132121017"/>
        <w:bookmarkStart w:id="9276" w:name="_Toc151285321"/>
        <w:bookmarkStart w:id="9277" w:name="_Toc151285511"/>
        <w:bookmarkStart w:id="9278" w:name="_Toc151285816"/>
        <w:bookmarkStart w:id="9279" w:name="_Toc151286009"/>
        <w:bookmarkStart w:id="9280" w:name="_Toc151286360"/>
        <w:bookmarkStart w:id="9281" w:name="_Toc151287085"/>
        <w:bookmarkStart w:id="9282" w:name="_Toc151287763"/>
        <w:bookmarkStart w:id="9283" w:name="_Toc151290398"/>
        <w:bookmarkStart w:id="9284" w:name="_Toc151291345"/>
        <w:bookmarkStart w:id="9285" w:name="_Toc151306648"/>
        <w:bookmarkStart w:id="9286" w:name="_Toc151488688"/>
        <w:bookmarkStart w:id="9287" w:name="_Toc151504478"/>
        <w:bookmarkStart w:id="9288" w:name="_Toc151553217"/>
        <w:bookmarkStart w:id="9289" w:name="_Toc151723571"/>
        <w:bookmarkStart w:id="9290" w:name="_Toc151724073"/>
        <w:bookmarkEnd w:id="9273"/>
        <w:bookmarkEnd w:id="9274"/>
        <w:bookmarkEnd w:id="9275"/>
        <w:bookmarkEnd w:id="9276"/>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tr>
      <w:tr w:rsidR="00757247" w:rsidDel="008E55F3" w14:paraId="52DA5F52" w14:textId="77777777" w:rsidTr="008E55F3">
        <w:trPr>
          <w:cantSplit/>
          <w:trHeight w:val="285"/>
          <w:jc w:val="center"/>
          <w:del w:id="9291" w:author="John Clevenger [2]" w:date="2022-12-15T16:35:00Z"/>
        </w:trPr>
        <w:tc>
          <w:tcPr>
            <w:tcW w:w="3370" w:type="dxa"/>
          </w:tcPr>
          <w:p w14:paraId="0DE81E3B" w14:textId="7594EC38" w:rsidR="00A35D85" w:rsidRPr="00A35D85" w:rsidDel="008E55F3" w:rsidRDefault="00A35D85">
            <w:pPr>
              <w:pStyle w:val="Heading2"/>
              <w:rPr>
                <w:del w:id="9292" w:author="John Clevenger [2]" w:date="2022-12-15T16:35:00Z"/>
              </w:rPr>
              <w:pPrChange w:id="9293" w:author="John Clevenger" w:date="2023-11-19T12:22:00Z">
                <w:pPr/>
              </w:pPrChange>
            </w:pPr>
            <w:del w:id="9294" w:author="John Clevenger [2]" w:date="2022-12-15T16:35:00Z">
              <w:r w:rsidRPr="00A35D85" w:rsidDel="008E55F3">
                <w:delText>Submissions by Language</w:delText>
              </w:r>
              <w:bookmarkStart w:id="9295" w:name="_Toc122082123"/>
              <w:bookmarkStart w:id="9296" w:name="_Toc122186321"/>
              <w:bookmarkStart w:id="9297" w:name="_Toc132121018"/>
              <w:bookmarkStart w:id="9298" w:name="_Toc151285322"/>
              <w:bookmarkStart w:id="9299" w:name="_Toc151285512"/>
              <w:bookmarkStart w:id="9300" w:name="_Toc151285817"/>
              <w:bookmarkStart w:id="9301" w:name="_Toc151286010"/>
              <w:bookmarkStart w:id="9302" w:name="_Toc151286361"/>
              <w:bookmarkStart w:id="9303" w:name="_Toc151287086"/>
              <w:bookmarkStart w:id="9304" w:name="_Toc151287764"/>
              <w:bookmarkStart w:id="9305" w:name="_Toc151290399"/>
              <w:bookmarkStart w:id="9306" w:name="_Toc151291346"/>
              <w:bookmarkStart w:id="9307" w:name="_Toc151306649"/>
              <w:bookmarkStart w:id="9308" w:name="_Toc151488689"/>
              <w:bookmarkStart w:id="9309" w:name="_Toc151504479"/>
              <w:bookmarkStart w:id="9310" w:name="_Toc151553218"/>
              <w:bookmarkStart w:id="9311" w:name="_Toc151723572"/>
              <w:bookmarkStart w:id="9312" w:name="_Toc151724074"/>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del>
          </w:p>
        </w:tc>
        <w:tc>
          <w:tcPr>
            <w:tcW w:w="6750" w:type="dxa"/>
          </w:tcPr>
          <w:p w14:paraId="1CDC7721" w14:textId="75479F6E" w:rsidR="00A35D85" w:rsidRPr="00A35D85" w:rsidDel="008E55F3" w:rsidRDefault="005B2398">
            <w:pPr>
              <w:pStyle w:val="Heading2"/>
              <w:rPr>
                <w:del w:id="9313" w:author="John Clevenger [2]" w:date="2022-12-15T16:35:00Z"/>
              </w:rPr>
              <w:pPrChange w:id="9314" w:author="John Clevenger" w:date="2023-11-19T12:22:00Z">
                <w:pPr/>
              </w:pPrChange>
            </w:pPr>
            <w:del w:id="9315" w:author="John Clevenger [2]" w:date="2022-12-15T16:35:00Z">
              <w:r w:rsidDel="008E55F3">
                <w:delText>A summary of how many teams used which languages.</w:delText>
              </w:r>
              <w:bookmarkStart w:id="9316" w:name="_Toc122082124"/>
              <w:bookmarkStart w:id="9317" w:name="_Toc122186322"/>
              <w:bookmarkStart w:id="9318" w:name="_Toc132121019"/>
              <w:bookmarkStart w:id="9319" w:name="_Toc151285323"/>
              <w:bookmarkStart w:id="9320" w:name="_Toc151285513"/>
              <w:bookmarkStart w:id="9321" w:name="_Toc151285818"/>
              <w:bookmarkStart w:id="9322" w:name="_Toc151286011"/>
              <w:bookmarkStart w:id="9323" w:name="_Toc151286362"/>
              <w:bookmarkStart w:id="9324" w:name="_Toc151287087"/>
              <w:bookmarkStart w:id="9325" w:name="_Toc151287765"/>
              <w:bookmarkStart w:id="9326" w:name="_Toc151290400"/>
              <w:bookmarkStart w:id="9327" w:name="_Toc151291347"/>
              <w:bookmarkStart w:id="9328" w:name="_Toc151306650"/>
              <w:bookmarkStart w:id="9329" w:name="_Toc151488690"/>
              <w:bookmarkStart w:id="9330" w:name="_Toc151504480"/>
              <w:bookmarkStart w:id="9331" w:name="_Toc151553219"/>
              <w:bookmarkStart w:id="9332" w:name="_Toc151723573"/>
              <w:bookmarkStart w:id="9333" w:name="_Toc15172407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del>
          </w:p>
        </w:tc>
        <w:bookmarkStart w:id="9334" w:name="_Toc122082125"/>
        <w:bookmarkStart w:id="9335" w:name="_Toc122186323"/>
        <w:bookmarkStart w:id="9336" w:name="_Toc132121020"/>
        <w:bookmarkStart w:id="9337" w:name="_Toc151285324"/>
        <w:bookmarkStart w:id="9338" w:name="_Toc151285514"/>
        <w:bookmarkStart w:id="9339" w:name="_Toc151285819"/>
        <w:bookmarkStart w:id="9340" w:name="_Toc151286012"/>
        <w:bookmarkStart w:id="9341" w:name="_Toc151286363"/>
        <w:bookmarkStart w:id="9342" w:name="_Toc151287088"/>
        <w:bookmarkStart w:id="9343" w:name="_Toc151287766"/>
        <w:bookmarkStart w:id="9344" w:name="_Toc151290401"/>
        <w:bookmarkStart w:id="9345" w:name="_Toc151291348"/>
        <w:bookmarkStart w:id="9346" w:name="_Toc151306651"/>
        <w:bookmarkStart w:id="9347" w:name="_Toc151488691"/>
        <w:bookmarkStart w:id="9348" w:name="_Toc151504481"/>
        <w:bookmarkStart w:id="9349" w:name="_Toc151553220"/>
        <w:bookmarkStart w:id="9350" w:name="_Toc151723574"/>
        <w:bookmarkStart w:id="9351" w:name="_Toc151724076"/>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tr>
    </w:tbl>
    <w:p w14:paraId="49F08DBD" w14:textId="77777777" w:rsidR="003E2F5E" w:rsidRPr="007D3139" w:rsidRDefault="003E2F5E">
      <w:pPr>
        <w:pStyle w:val="ListParagraph"/>
        <w:numPr>
          <w:ilvl w:val="1"/>
          <w:numId w:val="53"/>
        </w:numPr>
        <w:ind w:left="630" w:hanging="612"/>
        <w:outlineLvl w:val="1"/>
        <w:rPr>
          <w:rFonts w:cs="Arial"/>
          <w:bCs/>
          <w:szCs w:val="26"/>
        </w:rPr>
        <w:pPrChange w:id="9352" w:author="John Clevenger" w:date="2023-11-19T12:31:00Z">
          <w:pPr>
            <w:pStyle w:val="Heading2"/>
          </w:pPr>
        </w:pPrChange>
      </w:pPr>
      <w:bookmarkStart w:id="9353" w:name="_Toc151724077"/>
      <w:r w:rsidRPr="00456646">
        <w:rPr>
          <w:rFonts w:ascii="Arial" w:hAnsi="Arial" w:cs="Arial"/>
          <w:b/>
          <w:bCs/>
          <w:sz w:val="26"/>
          <w:szCs w:val="26"/>
          <w:u w:val="single"/>
          <w:rPrChange w:id="9354" w:author="John Clevenger" w:date="2023-11-19T12:31:00Z">
            <w:rPr/>
          </w:rPrChange>
        </w:rPr>
        <w:lastRenderedPageBreak/>
        <w:t>Event Feed</w:t>
      </w:r>
      <w:bookmarkEnd w:id="9353"/>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9355"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9356"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9357"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final results of the contest (at an Awards Ceremony, for example).  It can also be used to drive the ICPC Tools </w:t>
      </w:r>
      <w:r>
        <w:rPr>
          <w:i/>
        </w:rPr>
        <w:t>Balloon Utility</w:t>
      </w:r>
      <w:ins w:id="9358" w:author="John Clevenger [2]" w:date="2022-06-15T16:31:00Z">
        <w:r w:rsidR="00286034">
          <w:t xml:space="preserve"> (</w:t>
        </w:r>
      </w:ins>
      <w:del w:id="9359" w:author="John Clevenger [2]" w:date="2022-06-15T16:31:00Z">
        <w:r w:rsidDel="00286034">
          <w:delText xml:space="preserve">, </w:delText>
        </w:r>
      </w:del>
      <w:r>
        <w:t>an interactive tool</w:t>
      </w:r>
      <w:del w:id="9360" w:author="John Clevenger [2]" w:date="2022-06-15T16:31:00Z">
        <w:r w:rsidDel="00286034">
          <w:delText>s</w:delText>
        </w:r>
      </w:del>
      <w:r>
        <w:t xml:space="preserve"> for manag</w:t>
      </w:r>
      <w:ins w:id="9361" w:author="John Clevenger [2]" w:date="2022-06-15T16:31:00Z">
        <w:r w:rsidR="00286034">
          <w:t>ing</w:t>
        </w:r>
      </w:ins>
      <w:del w:id="9362" w:author="John Clevenger [2]" w:date="2022-06-15T16:31:00Z">
        <w:r w:rsidDel="00286034">
          <w:delText>ed</w:delText>
        </w:r>
      </w:del>
      <w:r>
        <w:t xml:space="preserve"> balloons during a contest</w:t>
      </w:r>
      <w:ins w:id="9363" w:author="John Clevenger [2]" w:date="2022-06-15T16:31:00Z">
        <w:r w:rsidR="00286034">
          <w:t>)</w:t>
        </w:r>
      </w:ins>
      <w:del w:id="9364"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9365"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9366"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9367"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9368"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9369" w:author="John Clevenger" w:date="2023-11-19T12:31:00Z">
          <w:pPr>
            <w:pStyle w:val="Heading2"/>
          </w:pPr>
        </w:pPrChange>
      </w:pPr>
      <w:bookmarkStart w:id="9370" w:name="_Toc151724078"/>
      <w:r w:rsidRPr="00456646">
        <w:rPr>
          <w:rFonts w:ascii="Arial" w:hAnsi="Arial" w:cs="Arial"/>
          <w:b/>
          <w:bCs/>
          <w:sz w:val="26"/>
          <w:szCs w:val="26"/>
          <w:u w:val="single"/>
          <w:rPrChange w:id="9371" w:author="John Clevenger" w:date="2023-11-19T12:31:00Z">
            <w:rPr/>
          </w:rPrChange>
        </w:rPr>
        <w:t>Web Services</w:t>
      </w:r>
      <w:bookmarkEnd w:id="9370"/>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9372" w:author="John Clevenger [2]" w:date="2022-06-22T18:51:00Z">
        <w:r w:rsidR="007D71A5" w:rsidDel="00C22E70">
          <w:delText>Currently-implemented</w:delText>
        </w:r>
      </w:del>
      <w:ins w:id="9373"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9374"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9375" w:author="John Clevenger [2]" w:date="2022-06-22T18:53:00Z">
        <w:r w:rsidR="00FE3AD6" w:rsidDel="00C22E70">
          <w:rPr>
            <w:rStyle w:val="Hyperlink"/>
          </w:rPr>
          <w:fldChar w:fldCharType="end"/>
        </w:r>
      </w:del>
      <w:ins w:id="9376" w:author="John Clevenger [2]" w:date="2022-06-22T18:53:00Z">
        <w:r w:rsidR="00C22E70" w:rsidRPr="00C22E70">
          <w:rPr>
            <w:rPrChange w:id="9377"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9378" w:author="John Clevenger" w:date="2023-11-18T16:46:00Z"/>
          <w:rFonts w:ascii="Arial" w:hAnsi="Arial" w:cs="Arial"/>
          <w:b/>
          <w:bCs/>
          <w:sz w:val="28"/>
          <w:szCs w:val="28"/>
          <w:u w:val="single"/>
        </w:rPr>
      </w:pPr>
      <w:bookmarkStart w:id="9379" w:name="_Toc40367857"/>
      <w:bookmarkStart w:id="9380" w:name="_Toc261788236"/>
      <w:bookmarkStart w:id="9381" w:name="_Toc274153628"/>
      <w:bookmarkStart w:id="9382" w:name="_Toc274153764"/>
      <w:bookmarkStart w:id="9383" w:name="_Toc274154091"/>
      <w:ins w:id="9384"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9385" w:author="John Clevenger" w:date="2023-11-19T13:04:00Z"/>
          <w:rFonts w:ascii="Arial" w:hAnsi="Arial" w:cs="Arial"/>
          <w:b/>
          <w:bCs/>
          <w:sz w:val="28"/>
          <w:szCs w:val="28"/>
          <w:u w:val="single"/>
        </w:rPr>
      </w:pPr>
      <w:bookmarkStart w:id="9386" w:name="_Toc151724079"/>
      <w:r w:rsidRPr="002D5D40">
        <w:rPr>
          <w:rFonts w:ascii="Arial" w:hAnsi="Arial" w:cs="Arial"/>
          <w:b/>
          <w:bCs/>
          <w:sz w:val="28"/>
          <w:szCs w:val="28"/>
          <w:u w:val="single"/>
          <w:rPrChange w:id="9387" w:author="John Clevenger" w:date="2023-11-18T16:40:00Z">
            <w:rPr/>
          </w:rPrChange>
        </w:rPr>
        <w:lastRenderedPageBreak/>
        <w:t>The PC</w:t>
      </w:r>
      <w:r w:rsidRPr="00456646">
        <w:rPr>
          <w:rFonts w:ascii="Arial" w:hAnsi="Arial" w:cs="Arial"/>
          <w:b/>
          <w:bCs/>
          <w:sz w:val="28"/>
          <w:szCs w:val="28"/>
          <w:u w:val="single"/>
          <w:rPrChange w:id="9388" w:author="John Clevenger" w:date="2023-11-19T12:34:00Z">
            <w:rPr>
              <w:vertAlign w:val="superscript"/>
            </w:rPr>
          </w:rPrChange>
        </w:rPr>
        <w:t>2</w:t>
      </w:r>
      <w:r w:rsidRPr="002D5D40">
        <w:rPr>
          <w:rFonts w:ascii="Arial" w:hAnsi="Arial" w:cs="Arial"/>
          <w:b/>
          <w:bCs/>
          <w:sz w:val="28"/>
          <w:szCs w:val="28"/>
          <w:u w:val="single"/>
          <w:rPrChange w:id="9389" w:author="John Clevenger" w:date="2023-11-18T16:40:00Z">
            <w:rPr/>
          </w:rPrChange>
        </w:rPr>
        <w:t xml:space="preserve"> Scoreboard</w:t>
      </w:r>
      <w:bookmarkEnd w:id="9379"/>
      <w:bookmarkEnd w:id="9380"/>
      <w:bookmarkEnd w:id="9381"/>
      <w:bookmarkEnd w:id="9382"/>
      <w:bookmarkEnd w:id="9383"/>
      <w:bookmarkEnd w:id="9386"/>
    </w:p>
    <w:p w14:paraId="7CA9B11F" w14:textId="77777777" w:rsidR="002F2961" w:rsidRPr="007D3139" w:rsidRDefault="002F2961">
      <w:pPr>
        <w:outlineLvl w:val="0"/>
        <w:rPr>
          <w:rFonts w:cs="Arial"/>
          <w:bCs/>
          <w:szCs w:val="28"/>
        </w:rPr>
        <w:pPrChange w:id="9390"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9391" w:author="John Clevenger" w:date="2023-11-19T17:05:00Z">
          <w:pPr>
            <w:pStyle w:val="Heading2"/>
          </w:pPr>
        </w:pPrChange>
      </w:pPr>
      <w:bookmarkStart w:id="9392" w:name="_Toc261788237"/>
      <w:bookmarkStart w:id="9393" w:name="_Toc274153629"/>
      <w:bookmarkStart w:id="9394" w:name="_Toc274153765"/>
      <w:bookmarkStart w:id="9395" w:name="_Toc274154092"/>
      <w:bookmarkStart w:id="9396" w:name="_Toc151724080"/>
      <w:r w:rsidRPr="00456646">
        <w:rPr>
          <w:rFonts w:ascii="Arial" w:hAnsi="Arial" w:cs="Arial"/>
          <w:b/>
          <w:bCs/>
          <w:sz w:val="26"/>
          <w:szCs w:val="26"/>
          <w:u w:val="single"/>
          <w:rPrChange w:id="9397" w:author="John Clevenger" w:date="2023-11-19T12:34:00Z">
            <w:rPr/>
          </w:rPrChange>
        </w:rPr>
        <w:t>Overview</w:t>
      </w:r>
      <w:bookmarkEnd w:id="9392"/>
      <w:bookmarkEnd w:id="9393"/>
      <w:bookmarkEnd w:id="9394"/>
      <w:bookmarkEnd w:id="9395"/>
      <w:bookmarkEnd w:id="9396"/>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9398" w:author="John Clevenger [2]" w:date="2022-06-22T18:54:00Z">
        <w:r w:rsidR="00294D33" w:rsidDel="00C22E70">
          <w:delText>a period of time</w:delText>
        </w:r>
      </w:del>
      <w:ins w:id="9399"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9400"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9401" w:author="John Clevenger" w:date="2023-11-19T17:05:00Z">
          <w:pPr>
            <w:pStyle w:val="Heading2"/>
          </w:pPr>
        </w:pPrChange>
      </w:pPr>
      <w:bookmarkStart w:id="9402" w:name="_Toc261788242"/>
      <w:bookmarkStart w:id="9403" w:name="_Toc274153634"/>
      <w:bookmarkStart w:id="9404" w:name="_Toc274153770"/>
      <w:bookmarkStart w:id="9405" w:name="_Toc274154097"/>
      <w:bookmarkStart w:id="9406" w:name="_Toc151724081"/>
      <w:bookmarkStart w:id="9407" w:name="_Toc261788238"/>
      <w:bookmarkStart w:id="9408" w:name="_Toc274153630"/>
      <w:bookmarkStart w:id="9409" w:name="_Toc274153766"/>
      <w:bookmarkStart w:id="9410" w:name="_Toc274154093"/>
      <w:r w:rsidRPr="00456646">
        <w:rPr>
          <w:rFonts w:ascii="Arial" w:hAnsi="Arial" w:cs="Arial"/>
          <w:b/>
          <w:bCs/>
          <w:sz w:val="26"/>
          <w:szCs w:val="26"/>
          <w:u w:val="single"/>
          <w:rPrChange w:id="9411" w:author="John Clevenger" w:date="2023-11-19T12:35:00Z">
            <w:rPr/>
          </w:rPrChange>
        </w:rPr>
        <w:t>Scoring Algorithm</w:t>
      </w:r>
      <w:bookmarkEnd w:id="9402"/>
      <w:bookmarkEnd w:id="9403"/>
      <w:bookmarkEnd w:id="9404"/>
      <w:bookmarkEnd w:id="9405"/>
      <w:bookmarkEnd w:id="9406"/>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9414"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9415"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9416" w:author="John Clevenger [2]" w:date="2022-06-21T11:56:00Z"/>
          <w:rFonts w:cs="Arial"/>
          <w:bCs/>
          <w:szCs w:val="26"/>
        </w:rPr>
        <w:pPrChange w:id="9417" w:author="John Clevenger" w:date="2023-11-19T17:06:00Z">
          <w:pPr>
            <w:spacing w:before="240"/>
            <w:jc w:val="both"/>
          </w:pPr>
        </w:pPrChange>
      </w:pPr>
      <w:del w:id="9418"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9419"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9420" w:author="John Clevenger" w:date="2023-11-19T17:05:00Z">
              <w:rPr>
                <w:vertAlign w:val="superscript"/>
              </w:rPr>
            </w:rPrChange>
          </w:rPr>
          <w:delText>2</w:delText>
        </w:r>
        <w:r w:rsidRPr="00213F44" w:rsidDel="00806550">
          <w:rPr>
            <w:rFonts w:cs="Arial"/>
            <w:bCs/>
            <w:szCs w:val="26"/>
          </w:rPr>
          <w:delText xml:space="preserve"> Wiki article </w:delText>
        </w:r>
      </w:del>
      <w:del w:id="9421" w:author="John Clevenger [2]" w:date="2022-06-17T12:44:00Z">
        <w:r w:rsidRPr="00213F44" w:rsidDel="00757A23">
          <w:rPr>
            <w:rFonts w:cs="Arial"/>
            <w:bCs/>
            <w:szCs w:val="26"/>
          </w:rPr>
          <w:delText xml:space="preserve">Scoring Algorithm at </w:delText>
        </w:r>
      </w:del>
      <w:del w:id="9422"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9423"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9424" w:author="John Clevenger [2]" w:date="2022-06-21T11:56:00Z">
        <w:r w:rsidR="00FE3AD6" w:rsidRPr="007D3139" w:rsidDel="00806550">
          <w:rPr>
            <w:rFonts w:cs="Arial"/>
            <w:bCs/>
            <w:szCs w:val="26"/>
            <w:rPrChange w:id="9425"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9426" w:name="_Toc106795632"/>
        <w:bookmarkStart w:id="9427" w:name="_Toc106814137"/>
        <w:bookmarkStart w:id="9428" w:name="_Toc106966832"/>
        <w:bookmarkStart w:id="9429" w:name="_Toc106979867"/>
        <w:bookmarkStart w:id="9430" w:name="_Toc107239560"/>
        <w:bookmarkStart w:id="9431" w:name="_Toc109139668"/>
        <w:bookmarkStart w:id="9432" w:name="_Toc122082131"/>
        <w:bookmarkStart w:id="9433" w:name="_Toc122186329"/>
        <w:bookmarkStart w:id="9434" w:name="_Toc132121026"/>
        <w:bookmarkStart w:id="9435" w:name="_Toc151285329"/>
        <w:bookmarkStart w:id="9436" w:name="_Toc151285519"/>
        <w:bookmarkStart w:id="9437" w:name="_Toc151285824"/>
        <w:bookmarkStart w:id="9438" w:name="_Toc151286017"/>
        <w:bookmarkStart w:id="9439" w:name="_Toc151286368"/>
        <w:bookmarkStart w:id="9440" w:name="_Toc151287093"/>
        <w:bookmarkStart w:id="9441" w:name="_Toc151287771"/>
        <w:bookmarkStart w:id="9442" w:name="_Toc151290407"/>
        <w:bookmarkStart w:id="9443" w:name="_Toc151291354"/>
        <w:bookmarkStart w:id="9444" w:name="_Toc151306657"/>
        <w:bookmarkStart w:id="9445" w:name="_Toc151488697"/>
        <w:bookmarkStart w:id="9446" w:name="_Toc151504487"/>
        <w:bookmarkStart w:id="9447" w:name="_Toc151553226"/>
        <w:bookmarkStart w:id="9448" w:name="_Toc151723580"/>
        <w:bookmarkStart w:id="9449" w:name="_Toc151724082"/>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9450" w:author="John Clevenger" w:date="2023-11-19T17:06:00Z">
          <w:pPr>
            <w:pStyle w:val="Heading2"/>
          </w:pPr>
        </w:pPrChange>
      </w:pPr>
      <w:bookmarkStart w:id="9451" w:name="_Toc151724083"/>
      <w:bookmarkEnd w:id="9407"/>
      <w:bookmarkEnd w:id="9408"/>
      <w:bookmarkEnd w:id="9409"/>
      <w:bookmarkEnd w:id="9410"/>
      <w:r w:rsidRPr="00456646">
        <w:rPr>
          <w:rFonts w:ascii="Arial" w:hAnsi="Arial" w:cs="Arial"/>
          <w:b/>
          <w:bCs/>
          <w:sz w:val="26"/>
          <w:szCs w:val="26"/>
          <w:u w:val="single"/>
          <w:rPrChange w:id="9452" w:author="John Clevenger" w:date="2023-11-19T12:35:00Z">
            <w:rPr/>
          </w:rPrChange>
        </w:rPr>
        <w:t>Configuring Scoring Properties</w:t>
      </w:r>
      <w:bookmarkEnd w:id="9451"/>
    </w:p>
    <w:p w14:paraId="36FCAA03" w14:textId="77777777" w:rsidR="00D73D38" w:rsidRDefault="00A92296" w:rsidP="00D73D38">
      <w:pPr>
        <w:spacing w:before="240"/>
        <w:ind w:firstLine="720"/>
        <w:jc w:val="both"/>
      </w:pPr>
      <w:r>
        <w:rPr>
          <w:noProof/>
        </w:rPr>
        <w:drawing>
          <wp:anchor distT="0" distB="0" distL="114300" distR="114300" simplePos="0" relativeHeight="251717632" behindDoc="0" locked="0" layoutInCell="1" allowOverlap="1" wp14:anchorId="46F7250C" wp14:editId="64473C65">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9453" w:author="John Clevenger [2]" w:date="2022-06-21T11:56:00Z"/>
        </w:rPr>
      </w:pPr>
    </w:p>
    <w:p w14:paraId="67E09DC1" w14:textId="77777777" w:rsidR="00806550" w:rsidRDefault="00806550" w:rsidP="001958B2">
      <w:pPr>
        <w:spacing w:before="240"/>
        <w:ind w:firstLine="360"/>
        <w:jc w:val="both"/>
        <w:rPr>
          <w:ins w:id="9454"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9455" w:author="John Clevenger [2]" w:date="2021-03-14T18:46:00Z"/>
        </w:rPr>
      </w:pPr>
      <w:ins w:id="9456" w:author="John Clevenger [2]" w:date="2021-03-14T18:45:00Z">
        <w:r>
          <w:t>Note that all the above scoring properties can also be set using YAML configuration</w:t>
        </w:r>
      </w:ins>
      <w:ins w:id="9457" w:author="John Clevenger [2]" w:date="2021-03-14T18:46:00Z">
        <w:r>
          <w:t xml:space="preserve"> settings; see </w:t>
        </w:r>
      </w:ins>
      <w:ins w:id="9458" w:author="John Clevenger [2]" w:date="2021-03-14T18:48:00Z">
        <w:r w:rsidR="00FE2FC4">
          <w:t xml:space="preserve">the chapter on </w:t>
        </w:r>
        <w:r w:rsidR="00FE2FC4" w:rsidRPr="00FE2FC4">
          <w:rPr>
            <w:i/>
            <w:iCs/>
            <w:rPrChange w:id="9459" w:author="John Clevenger [2]" w:date="2021-03-14T18:48:00Z">
              <w:rPr/>
            </w:rPrChange>
          </w:rPr>
          <w:t>Configuring the Contest via Configuration Files</w:t>
        </w:r>
      </w:ins>
      <w:ins w:id="9460" w:author="John Clevenger [2]" w:date="2021-03-14T18:46:00Z">
        <w:r>
          <w:t xml:space="preserve"> for details.</w:t>
        </w:r>
      </w:ins>
    </w:p>
    <w:p w14:paraId="73B50EDD" w14:textId="7FB25E50" w:rsidR="00065168" w:rsidRDefault="00065168">
      <w:pPr>
        <w:spacing w:before="240"/>
        <w:jc w:val="both"/>
        <w:rPr>
          <w:ins w:id="9461" w:author="John Clevenger" w:date="2023-11-19T17:06:00Z"/>
        </w:rPr>
      </w:pPr>
      <w:r>
        <w:t xml:space="preserve">Note </w:t>
      </w:r>
      <w:ins w:id="9462"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9463"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9464" w:author="John Clevenger" w:date="2023-11-19T17:06:00Z">
          <w:pPr>
            <w:pStyle w:val="Heading2"/>
          </w:pPr>
        </w:pPrChange>
      </w:pPr>
      <w:bookmarkStart w:id="9465" w:name="_Toc151724084"/>
      <w:r w:rsidRPr="00456646">
        <w:rPr>
          <w:rFonts w:ascii="Arial" w:hAnsi="Arial" w:cs="Arial"/>
          <w:b/>
          <w:bCs/>
          <w:sz w:val="26"/>
          <w:szCs w:val="26"/>
          <w:u w:val="single"/>
          <w:rPrChange w:id="9466" w:author="John Clevenger" w:date="2023-11-19T12:35:00Z">
            <w:rPr/>
          </w:rPrChange>
        </w:rPr>
        <w:lastRenderedPageBreak/>
        <w:t>Starting the Scoreboard</w:t>
      </w:r>
      <w:bookmarkEnd w:id="9465"/>
    </w:p>
    <w:p w14:paraId="469C5625" w14:textId="77777777" w:rsidR="00FD0776" w:rsidRDefault="00310120">
      <w:pPr>
        <w:spacing w:before="240"/>
        <w:ind w:firstLine="720"/>
        <w:jc w:val="both"/>
        <w:pPrChange w:id="9467"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719680" behindDoc="0" locked="0" layoutInCell="1" allowOverlap="1" wp14:anchorId="655971D8" wp14:editId="1BE4DB0A">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9468" w:author="John Clevenger [2]" w:date="2022-06-22T18:54:00Z">
        <w:r w:rsidR="00FD0776" w:rsidDel="001A7C7E">
          <w:delText>similar to</w:delText>
        </w:r>
      </w:del>
      <w:ins w:id="9469"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9470"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471" w:author="John Clevenger" w:date="2023-11-19T17:07:00Z">
          <w:pPr>
            <w:pStyle w:val="Heading2"/>
          </w:pPr>
        </w:pPrChange>
      </w:pPr>
      <w:bookmarkStart w:id="9472" w:name="_Toc261788239"/>
      <w:bookmarkStart w:id="9473" w:name="_Toc274153631"/>
      <w:bookmarkStart w:id="9474" w:name="_Toc274153767"/>
      <w:bookmarkStart w:id="9475" w:name="_Toc274154094"/>
      <w:bookmarkStart w:id="9476" w:name="_Toc151724085"/>
      <w:r w:rsidRPr="00456646">
        <w:rPr>
          <w:rFonts w:ascii="Arial" w:hAnsi="Arial" w:cs="Arial"/>
          <w:b/>
          <w:bCs/>
          <w:sz w:val="26"/>
          <w:szCs w:val="26"/>
          <w:u w:val="single"/>
          <w:rPrChange w:id="9477" w:author="John Clevenger" w:date="2023-11-19T12:35:00Z">
            <w:rPr/>
          </w:rPrChange>
        </w:rPr>
        <w:t>Scoreboard Updates</w:t>
      </w:r>
      <w:bookmarkEnd w:id="9472"/>
      <w:bookmarkEnd w:id="9473"/>
      <w:bookmarkEnd w:id="9474"/>
      <w:bookmarkEnd w:id="9475"/>
      <w:bookmarkEnd w:id="9476"/>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9478"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9479"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480" w:author="John Clevenger" w:date="2023-11-19T17:07:00Z">
          <w:pPr>
            <w:pStyle w:val="Heading2"/>
          </w:pPr>
        </w:pPrChange>
      </w:pPr>
      <w:bookmarkStart w:id="9481" w:name="_Toc261788240"/>
      <w:bookmarkStart w:id="9482" w:name="_Toc274153632"/>
      <w:bookmarkStart w:id="9483" w:name="_Toc274153768"/>
      <w:bookmarkStart w:id="9484" w:name="_Toc274154095"/>
      <w:bookmarkStart w:id="9485" w:name="_Toc151724086"/>
      <w:r w:rsidRPr="00456646">
        <w:rPr>
          <w:rFonts w:ascii="Arial" w:hAnsi="Arial" w:cs="Arial"/>
          <w:b/>
          <w:bCs/>
          <w:sz w:val="26"/>
          <w:szCs w:val="26"/>
          <w:u w:val="single"/>
          <w:rPrChange w:id="9486" w:author="John Clevenger" w:date="2023-11-19T12:35:00Z">
            <w:rPr/>
          </w:rPrChange>
        </w:rPr>
        <w:t>Scoreboard  HTML  Files</w:t>
      </w:r>
      <w:bookmarkEnd w:id="9481"/>
      <w:bookmarkEnd w:id="9482"/>
      <w:bookmarkEnd w:id="9483"/>
      <w:bookmarkEnd w:id="9484"/>
      <w:bookmarkEnd w:id="9485"/>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9487"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9494"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Thus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495" w:author="John Clevenger" w:date="2023-11-19T17:08:00Z">
          <w:pPr>
            <w:pStyle w:val="Heading2"/>
          </w:pPr>
        </w:pPrChange>
      </w:pPr>
      <w:bookmarkStart w:id="9496" w:name="_Toc261788241"/>
      <w:bookmarkStart w:id="9497" w:name="_Toc274153633"/>
      <w:bookmarkStart w:id="9498" w:name="_Toc274153769"/>
      <w:bookmarkStart w:id="9499" w:name="_Toc274154096"/>
      <w:bookmarkStart w:id="9500" w:name="_Toc151724087"/>
      <w:r w:rsidRPr="00456646">
        <w:rPr>
          <w:rFonts w:ascii="Arial" w:hAnsi="Arial" w:cs="Arial"/>
          <w:b/>
          <w:bCs/>
          <w:sz w:val="26"/>
          <w:szCs w:val="26"/>
          <w:u w:val="single"/>
          <w:rPrChange w:id="9501" w:author="John Clevenger" w:date="2023-11-19T12:36:00Z">
            <w:rPr/>
          </w:rPrChange>
        </w:rPr>
        <w:t>Scoring Groups</w:t>
      </w:r>
      <w:bookmarkEnd w:id="9496"/>
      <w:bookmarkEnd w:id="9497"/>
      <w:bookmarkEnd w:id="9498"/>
      <w:bookmarkEnd w:id="9499"/>
      <w:bookmarkEnd w:id="9500"/>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594752" behindDoc="0" locked="0" layoutInCell="1" allowOverlap="1" wp14:anchorId="1E81F696" wp14:editId="05AA0766">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9502"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9503" w:author="John Clevenger" w:date="2023-11-19T17:09:00Z">
          <w:pPr>
            <w:pStyle w:val="Heading2"/>
          </w:pPr>
        </w:pPrChange>
      </w:pPr>
      <w:bookmarkStart w:id="9504" w:name="_Toc261788243"/>
      <w:bookmarkStart w:id="9505" w:name="_Toc274153635"/>
      <w:bookmarkStart w:id="9506" w:name="_Toc274153771"/>
      <w:bookmarkStart w:id="9507" w:name="_Toc274154098"/>
      <w:bookmarkStart w:id="9508" w:name="_Toc151724088"/>
      <w:r w:rsidRPr="00456646">
        <w:rPr>
          <w:rFonts w:ascii="Arial" w:hAnsi="Arial" w:cs="Arial"/>
          <w:b/>
          <w:bCs/>
          <w:sz w:val="26"/>
          <w:szCs w:val="26"/>
          <w:u w:val="single"/>
          <w:rPrChange w:id="9509" w:author="John Clevenger" w:date="2023-11-19T12:37:00Z">
            <w:rPr/>
          </w:rPrChange>
        </w:rPr>
        <w:t>Managing</w:t>
      </w:r>
      <w:r w:rsidR="007C5552" w:rsidRPr="00456646">
        <w:rPr>
          <w:rFonts w:ascii="Arial" w:hAnsi="Arial" w:cs="Arial"/>
          <w:b/>
          <w:bCs/>
          <w:sz w:val="26"/>
          <w:szCs w:val="26"/>
          <w:u w:val="single"/>
          <w:rPrChange w:id="9510" w:author="John Clevenger" w:date="2023-11-19T12:37:00Z">
            <w:rPr/>
          </w:rPrChange>
        </w:rPr>
        <w:t xml:space="preserve"> </w:t>
      </w:r>
      <w:r w:rsidR="00F13D02" w:rsidRPr="00456646">
        <w:rPr>
          <w:rFonts w:ascii="Arial" w:hAnsi="Arial" w:cs="Arial"/>
          <w:b/>
          <w:bCs/>
          <w:sz w:val="26"/>
          <w:szCs w:val="26"/>
          <w:u w:val="single"/>
          <w:rPrChange w:id="9511" w:author="John Clevenger" w:date="2023-11-19T12:37:00Z">
            <w:rPr/>
          </w:rPrChange>
        </w:rPr>
        <w:t>HTML File</w:t>
      </w:r>
      <w:bookmarkEnd w:id="9504"/>
      <w:bookmarkEnd w:id="9505"/>
      <w:bookmarkEnd w:id="9506"/>
      <w:bookmarkEnd w:id="9507"/>
      <w:r w:rsidRPr="00456646">
        <w:rPr>
          <w:rFonts w:ascii="Arial" w:hAnsi="Arial" w:cs="Arial"/>
          <w:b/>
          <w:bCs/>
          <w:sz w:val="26"/>
          <w:szCs w:val="26"/>
          <w:u w:val="single"/>
          <w:rPrChange w:id="9512" w:author="John Clevenger" w:date="2023-11-19T12:37:00Z">
            <w:rPr/>
          </w:rPrChange>
        </w:rPr>
        <w:t xml:space="preserve"> Generation</w:t>
      </w:r>
      <w:bookmarkEnd w:id="9508"/>
    </w:p>
    <w:p w14:paraId="308CBD6B" w14:textId="77777777" w:rsidR="00DC503C" w:rsidRDefault="000B02BE">
      <w:pPr>
        <w:spacing w:before="240"/>
        <w:ind w:firstLine="432"/>
        <w:jc w:val="both"/>
        <w:pPrChange w:id="9513"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9514" w:author="John Clevenger" w:date="2023-11-19T17:10:00Z">
          <w:pPr>
            <w:pStyle w:val="Heading2"/>
          </w:pPr>
        </w:pPrChange>
      </w:pPr>
      <w:bookmarkStart w:id="9515" w:name="_Toc151724089"/>
      <w:r w:rsidRPr="00456646">
        <w:rPr>
          <w:rFonts w:ascii="Arial" w:hAnsi="Arial" w:cs="Arial"/>
          <w:b/>
          <w:bCs/>
          <w:sz w:val="26"/>
          <w:szCs w:val="26"/>
          <w:u w:val="single"/>
          <w:rPrChange w:id="9516" w:author="John Clevenger" w:date="2023-11-19T12:37:00Z">
            <w:rPr/>
          </w:rPrChange>
        </w:rPr>
        <w:lastRenderedPageBreak/>
        <w:t>No-GUI Mode</w:t>
      </w:r>
      <w:bookmarkEnd w:id="9515"/>
    </w:p>
    <w:p w14:paraId="54F9BB23" w14:textId="77777777" w:rsidR="00405E7E" w:rsidRDefault="009237C3">
      <w:pPr>
        <w:spacing w:before="240"/>
        <w:ind w:firstLine="720"/>
        <w:jc w:val="both"/>
        <w:pPrChange w:id="9517"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9518" w:author="John Clevenger" w:date="2023-11-18T16:47:00Z"/>
          <w:rFonts w:ascii="Arial" w:hAnsi="Arial" w:cs="Arial"/>
          <w:b/>
          <w:bCs/>
          <w:sz w:val="28"/>
          <w:szCs w:val="28"/>
          <w:u w:val="single"/>
        </w:rPr>
      </w:pPr>
      <w:ins w:id="9519"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9520" w:author="John Clevenger" w:date="2023-11-19T12:37:00Z">
          <w:pPr>
            <w:pStyle w:val="Heading1"/>
          </w:pPr>
        </w:pPrChange>
      </w:pPr>
      <w:bookmarkStart w:id="9521" w:name="_Toc151724090"/>
      <w:r w:rsidRPr="002D5D40">
        <w:rPr>
          <w:rFonts w:ascii="Arial" w:hAnsi="Arial" w:cs="Arial"/>
          <w:b/>
          <w:bCs/>
          <w:sz w:val="28"/>
          <w:szCs w:val="28"/>
          <w:u w:val="single"/>
          <w:rPrChange w:id="9522" w:author="John Clevenger" w:date="2023-11-18T16:40:00Z">
            <w:rPr/>
          </w:rPrChange>
        </w:rPr>
        <w:lastRenderedPageBreak/>
        <w:t>Finishing the Contest</w:t>
      </w:r>
      <w:bookmarkEnd w:id="9521"/>
    </w:p>
    <w:p w14:paraId="0E7C7B3F" w14:textId="77777777" w:rsidR="003F6651" w:rsidRDefault="003F6651" w:rsidP="003F6651"/>
    <w:p w14:paraId="5890DCBA" w14:textId="3F215EAD" w:rsidR="003F6651" w:rsidRDefault="003F6651" w:rsidP="00C62D99">
      <w:pPr>
        <w:jc w:val="both"/>
        <w:rPr>
          <w:ins w:id="9523" w:author="John Clevenger" w:date="2023-11-19T13:05:00Z"/>
        </w:rPr>
      </w:pPr>
      <w:r>
        <w:t xml:space="preserve">   </w:t>
      </w:r>
      <w:r w:rsidR="00145C17">
        <w:t xml:space="preserve">When the contest is over, there are typically </w:t>
      </w:r>
      <w:del w:id="9524" w:author="John Clevenger [2]" w:date="2022-06-15T16:40:00Z">
        <w:r w:rsidR="00145C17" w:rsidDel="00973AD0">
          <w:delText>a number of</w:delText>
        </w:r>
      </w:del>
      <w:ins w:id="9525"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9526" w:author="John Clevenger" w:date="2023-11-19T17:11:00Z">
          <w:pPr>
            <w:pStyle w:val="Heading2"/>
          </w:pPr>
        </w:pPrChange>
      </w:pPr>
      <w:bookmarkStart w:id="9527" w:name="_Toc151724091"/>
      <w:r w:rsidRPr="00456646">
        <w:rPr>
          <w:rFonts w:ascii="Arial" w:hAnsi="Arial" w:cs="Arial"/>
          <w:b/>
          <w:bCs/>
          <w:sz w:val="26"/>
          <w:szCs w:val="26"/>
          <w:u w:val="single"/>
          <w:rPrChange w:id="9528" w:author="John Clevenger" w:date="2023-11-19T12:38:00Z">
            <w:rPr/>
          </w:rPrChange>
        </w:rPr>
        <w:t>Finalizing</w:t>
      </w:r>
      <w:bookmarkEnd w:id="9527"/>
    </w:p>
    <w:p w14:paraId="3E8227E5" w14:textId="77777777" w:rsidR="002F2961" w:rsidRDefault="002F2961" w:rsidP="003F6651">
      <w:pPr>
        <w:ind w:firstLine="432"/>
        <w:jc w:val="both"/>
        <w:rPr>
          <w:ins w:id="9529"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9530" w:author="John Clevenger [2]" w:date="2022-06-15T16:40:00Z">
        <w:r w:rsidDel="00973AD0">
          <w:delText>insuring</w:delText>
        </w:r>
      </w:del>
      <w:ins w:id="9531"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37760" behindDoc="0" locked="0" layoutInCell="1" allowOverlap="1" wp14:anchorId="6A4850D8" wp14:editId="1066AE5E">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r w:rsidR="008202B5" w:rsidRPr="003D7244">
        <w:rPr>
          <w:rFonts w:ascii="Arial" w:hAnsi="Arial" w:cs="Arial"/>
          <w:b/>
          <w:sz w:val="20"/>
        </w:rPr>
        <w:t>results.tsv</w:t>
      </w:r>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r w:rsidR="008202B5" w:rsidRPr="003D7244">
        <w:rPr>
          <w:rFonts w:ascii="Arial" w:hAnsi="Arial" w:cs="Arial"/>
          <w:b/>
          <w:sz w:val="20"/>
        </w:rPr>
        <w:t>results.tsv</w:t>
      </w:r>
      <w:r w:rsidR="008202B5">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9532"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9533"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9534" w:author="John Clevenger" w:date="2023-11-19T17:11:00Z">
          <w:pPr>
            <w:pStyle w:val="Heading2"/>
          </w:pPr>
        </w:pPrChange>
      </w:pPr>
      <w:bookmarkStart w:id="9535" w:name="_Toc151724092"/>
      <w:r w:rsidRPr="00456646">
        <w:rPr>
          <w:rFonts w:ascii="Arial" w:hAnsi="Arial" w:cs="Arial"/>
          <w:b/>
          <w:bCs/>
          <w:sz w:val="26"/>
          <w:szCs w:val="26"/>
          <w:u w:val="single"/>
          <w:rPrChange w:id="9536" w:author="John Clevenger" w:date="2023-11-19T12:38:00Z">
            <w:rPr/>
          </w:rPrChange>
        </w:rPr>
        <w:t>Exporting Contest Results</w:t>
      </w:r>
      <w:bookmarkEnd w:id="9535"/>
    </w:p>
    <w:p w14:paraId="77275EA4" w14:textId="77777777" w:rsidR="00E04D48" w:rsidRDefault="00E04D48">
      <w:pPr>
        <w:spacing w:before="240"/>
        <w:ind w:firstLine="720"/>
        <w:jc w:val="both"/>
        <w:rPr>
          <w:ins w:id="9537" w:author="John Clevenger" w:date="2023-11-19T12:41:00Z"/>
        </w:rPr>
        <w:pPrChange w:id="9538"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9539" w:author="John Clevenger" w:date="2023-11-19T12:39:00Z">
          <w:pPr>
            <w:pStyle w:val="Heading3"/>
          </w:pPr>
        </w:pPrChange>
      </w:pPr>
      <w:bookmarkStart w:id="9540" w:name="_Toc151724093"/>
      <w:r w:rsidRPr="00456646">
        <w:rPr>
          <w:rFonts w:ascii="Arial" w:hAnsi="Arial" w:cs="Arial"/>
          <w:b/>
          <w:bCs/>
          <w:szCs w:val="24"/>
          <w:u w:val="single"/>
          <w:rPrChange w:id="9541" w:author="John Clevenger" w:date="2023-11-19T12:39:00Z">
            <w:rPr/>
          </w:rPrChange>
        </w:rPr>
        <w:t>Generating</w:t>
      </w:r>
      <w:r w:rsidR="00755096" w:rsidRPr="00456646">
        <w:rPr>
          <w:rFonts w:ascii="Arial" w:hAnsi="Arial" w:cs="Arial"/>
          <w:b/>
          <w:bCs/>
          <w:szCs w:val="24"/>
          <w:u w:val="single"/>
          <w:rPrChange w:id="9542" w:author="John Clevenger" w:date="2023-11-19T12:39:00Z">
            <w:rPr/>
          </w:rPrChange>
        </w:rPr>
        <w:t xml:space="preserve"> a</w:t>
      </w:r>
      <w:r w:rsidRPr="00456646">
        <w:rPr>
          <w:rFonts w:ascii="Arial" w:hAnsi="Arial" w:cs="Arial"/>
          <w:b/>
          <w:bCs/>
          <w:szCs w:val="24"/>
          <w:u w:val="single"/>
          <w:rPrChange w:id="9543" w:author="John Clevenger" w:date="2023-11-19T12:39:00Z">
            <w:rPr/>
          </w:rPrChange>
        </w:rPr>
        <w:t xml:space="preserve"> </w:t>
      </w:r>
      <w:r w:rsidRPr="00374D22">
        <w:rPr>
          <w:rFonts w:ascii="Arial" w:hAnsi="Arial" w:cs="Arial"/>
          <w:b/>
          <w:bCs/>
          <w:i/>
          <w:iCs/>
          <w:szCs w:val="24"/>
          <w:u w:val="single"/>
          <w:rPrChange w:id="9544" w:author="John Clevenger" w:date="2023-11-19T17:12:00Z">
            <w:rPr>
              <w:i/>
            </w:rPr>
          </w:rPrChange>
        </w:rPr>
        <w:t>results</w:t>
      </w:r>
      <w:r w:rsidRPr="00456646">
        <w:rPr>
          <w:rFonts w:ascii="Arial" w:hAnsi="Arial" w:cs="Arial"/>
          <w:b/>
          <w:bCs/>
          <w:szCs w:val="24"/>
          <w:u w:val="single"/>
          <w:rPrChange w:id="9545" w:author="John Clevenger" w:date="2023-11-19T12:39:00Z">
            <w:rPr>
              <w:i/>
            </w:rPr>
          </w:rPrChange>
        </w:rPr>
        <w:t>.tsv</w:t>
      </w:r>
      <w:r w:rsidR="00755096" w:rsidRPr="00456646">
        <w:rPr>
          <w:rFonts w:ascii="Arial" w:hAnsi="Arial" w:cs="Arial"/>
          <w:b/>
          <w:bCs/>
          <w:szCs w:val="24"/>
          <w:u w:val="single"/>
          <w:rPrChange w:id="9546" w:author="John Clevenger" w:date="2023-11-19T12:39:00Z">
            <w:rPr/>
          </w:rPrChange>
        </w:rPr>
        <w:t xml:space="preserve"> export file</w:t>
      </w:r>
      <w:bookmarkEnd w:id="9540"/>
    </w:p>
    <w:p w14:paraId="787BA2E2" w14:textId="77777777" w:rsidR="00456646" w:rsidRDefault="00E04D48" w:rsidP="00E04D48">
      <w:pPr>
        <w:spacing w:before="120"/>
        <w:ind w:firstLine="720"/>
        <w:jc w:val="both"/>
        <w:rPr>
          <w:ins w:id="9547" w:author="John Clevenger"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9548" w:author="John Clevenger [2]" w:date="2022-06-15T16:44:00Z">
        <w:r w:rsidR="00B462F3">
          <w:t>;</w:t>
        </w:r>
      </w:ins>
      <w:ins w:id="9549" w:author="John Clevenger [2]" w:date="2022-06-15T16:45:00Z">
        <w:r w:rsidR="00B462F3">
          <w:t xml:space="preserve"> </w:t>
        </w:r>
      </w:ins>
      <w:del w:id="9550"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9551"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9552" w:author="John Clevenger [2]" w:date="2022-06-21T11:58:00Z">
        <w:r w:rsidR="00755096" w:rsidDel="00D435CE">
          <w:delText>CMS</w:delText>
        </w:r>
      </w:del>
      <w:ins w:id="9553"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9554"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9555"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9556" w:author="John Clevenger" w:date="2023-11-19T12:40:00Z">
          <w:pPr>
            <w:pStyle w:val="Heading3"/>
          </w:pPr>
        </w:pPrChange>
      </w:pPr>
      <w:bookmarkStart w:id="9557" w:name="_Toc151724094"/>
      <w:r w:rsidRPr="00456646">
        <w:rPr>
          <w:rFonts w:ascii="Arial" w:hAnsi="Arial" w:cs="Arial"/>
          <w:b/>
          <w:bCs/>
          <w:szCs w:val="24"/>
          <w:u w:val="single"/>
          <w:rPrChange w:id="9558" w:author="John Clevenger" w:date="2023-11-19T12:40:00Z">
            <w:rPr/>
          </w:rPrChange>
        </w:rPr>
        <w:t>Generating</w:t>
      </w:r>
      <w:r w:rsidR="00755096" w:rsidRPr="00456646">
        <w:rPr>
          <w:rFonts w:ascii="Arial" w:hAnsi="Arial" w:cs="Arial"/>
          <w:b/>
          <w:bCs/>
          <w:szCs w:val="24"/>
          <w:u w:val="single"/>
          <w:rPrChange w:id="9559" w:author="John Clevenger" w:date="2023-11-19T12:40:00Z">
            <w:rPr/>
          </w:rPrChange>
        </w:rPr>
        <w:t xml:space="preserve"> a</w:t>
      </w:r>
      <w:r w:rsidRPr="00456646">
        <w:rPr>
          <w:rFonts w:ascii="Arial" w:hAnsi="Arial" w:cs="Arial"/>
          <w:b/>
          <w:bCs/>
          <w:szCs w:val="24"/>
          <w:u w:val="single"/>
          <w:rPrChange w:id="9560" w:author="John Clevenger" w:date="2023-11-19T12:40:00Z">
            <w:rPr/>
          </w:rPrChange>
        </w:rPr>
        <w:t xml:space="preserve"> </w:t>
      </w:r>
      <w:r w:rsidRPr="00374D22">
        <w:rPr>
          <w:rFonts w:ascii="Arial" w:hAnsi="Arial" w:cs="Arial"/>
          <w:b/>
          <w:bCs/>
          <w:i/>
          <w:iCs/>
          <w:szCs w:val="24"/>
          <w:u w:val="single"/>
          <w:rPrChange w:id="9561" w:author="John Clevenger" w:date="2023-11-19T17:12:00Z">
            <w:rPr>
              <w:i/>
            </w:rPr>
          </w:rPrChange>
        </w:rPr>
        <w:t>pc2export.dat</w:t>
      </w:r>
      <w:r w:rsidR="00755096" w:rsidRPr="00456646">
        <w:rPr>
          <w:rFonts w:ascii="Arial" w:hAnsi="Arial" w:cs="Arial"/>
          <w:b/>
          <w:bCs/>
          <w:szCs w:val="24"/>
          <w:u w:val="single"/>
          <w:rPrChange w:id="9562" w:author="John Clevenger" w:date="2023-11-19T12:40:00Z">
            <w:rPr>
              <w:i/>
            </w:rPr>
          </w:rPrChange>
        </w:rPr>
        <w:t xml:space="preserve"> </w:t>
      </w:r>
      <w:r w:rsidR="00755096" w:rsidRPr="00456646">
        <w:rPr>
          <w:rFonts w:ascii="Arial" w:hAnsi="Arial" w:cs="Arial"/>
          <w:b/>
          <w:bCs/>
          <w:szCs w:val="24"/>
          <w:u w:val="single"/>
          <w:rPrChange w:id="9563" w:author="John Clevenger" w:date="2023-11-19T12:40:00Z">
            <w:rPr/>
          </w:rPrChange>
        </w:rPr>
        <w:t>export file</w:t>
      </w:r>
      <w:bookmarkEnd w:id="9557"/>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9564"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9565" w:author="John Clevenger" w:date="2023-11-19T17:12:00Z">
          <w:pPr>
            <w:pStyle w:val="Heading2"/>
          </w:pPr>
        </w:pPrChange>
      </w:pPr>
      <w:bookmarkStart w:id="9566" w:name="_Toc151724095"/>
      <w:r w:rsidRPr="00456646">
        <w:rPr>
          <w:rFonts w:ascii="Arial" w:hAnsi="Arial" w:cs="Arial"/>
          <w:b/>
          <w:bCs/>
          <w:sz w:val="26"/>
          <w:szCs w:val="26"/>
          <w:u w:val="single"/>
          <w:rPrChange w:id="9567" w:author="John Clevenger" w:date="2023-11-19T12:38:00Z">
            <w:rPr/>
          </w:rPrChange>
        </w:rPr>
        <w:t>Shutting Down</w:t>
      </w:r>
      <w:bookmarkEnd w:id="9566"/>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9568" w:name="_Toc261788248"/>
      <w:bookmarkStart w:id="9569" w:name="_Toc274153640"/>
      <w:bookmarkStart w:id="9570" w:name="_Toc274153776"/>
      <w:bookmarkStart w:id="9571" w:name="_Toc274154103"/>
      <w:bookmarkStart w:id="9572" w:name="_Toc151724096"/>
      <w:bookmarkStart w:id="9573" w:name="_Toc40367858"/>
      <w:r>
        <w:lastRenderedPageBreak/>
        <w:t xml:space="preserve">Appendix A  –  </w:t>
      </w:r>
      <w:r w:rsidR="0046413A">
        <w:t>pc2v9.ini</w:t>
      </w:r>
      <w:r>
        <w:t xml:space="preserve"> Attributes</w:t>
      </w:r>
      <w:bookmarkEnd w:id="9568"/>
      <w:bookmarkEnd w:id="9569"/>
      <w:bookmarkEnd w:id="9570"/>
      <w:bookmarkEnd w:id="9571"/>
      <w:bookmarkEnd w:id="9572"/>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9574" w:author="John Clevenger [2]" w:date="2022-06-15T16:46:00Z">
        <w:r w:rsidDel="00B462F3">
          <w:rPr>
            <w:rFonts w:ascii="Times New Roman" w:hAnsi="Times New Roman"/>
          </w:rPr>
          <w:delText>consists</w:delText>
        </w:r>
      </w:del>
      <w:ins w:id="9575"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9576" w:author="John Clevenger [2]" w:date="2022-06-15T16:47:00Z">
        <w:r w:rsidDel="00B462F3">
          <w:rPr>
            <w:sz w:val="24"/>
            <w:szCs w:val="24"/>
          </w:rPr>
          <w:delText>open up</w:delText>
        </w:r>
      </w:del>
      <w:ins w:id="9577"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9578" w:author="John Clevenger [2]" w:date="2022-06-15T16:47:00Z">
        <w:r w:rsidR="006A7B96" w:rsidDel="00B462F3">
          <w:rPr>
            <w:sz w:val="24"/>
            <w:szCs w:val="24"/>
          </w:rPr>
          <w:delText>i.e.</w:delText>
        </w:r>
      </w:del>
      <w:ins w:id="9579" w:author="John Clevenger [2]"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9580" w:author="John Clevenger [2]" w:date="2022-06-15T16:48:00Z">
        <w:r w:rsidR="002B7E4B" w:rsidDel="00B462F3">
          <w:rPr>
            <w:sz w:val="24"/>
            <w:szCs w:val="24"/>
          </w:rPr>
          <w:delText xml:space="preserve">sites </w:delText>
        </w:r>
        <w:r w:rsidDel="00B462F3">
          <w:rPr>
            <w:sz w:val="24"/>
            <w:szCs w:val="24"/>
          </w:rPr>
          <w:delText>,</w:delText>
        </w:r>
      </w:del>
      <w:ins w:id="9581" w:author="John Clevenger [2]"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9582"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9583"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9584" w:author="John Clevenger [2]" w:date="2022-06-15T16:48:00Z">
        <w:r w:rsidDel="007933FD">
          <w:rPr>
            <w:rFonts w:ascii="Arial" w:hAnsi="Arial" w:cs="Arial"/>
            <w:b/>
            <w:sz w:val="20"/>
          </w:rPr>
          <w:delText>client]</w:delText>
        </w:r>
        <w:r w:rsidDel="007933FD">
          <w:rPr>
            <w:sz w:val="24"/>
          </w:rPr>
          <w:delText xml:space="preserve">  section</w:delText>
        </w:r>
      </w:del>
      <w:ins w:id="9585"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9586" w:name="_Toc261788249"/>
      <w:bookmarkStart w:id="9587" w:name="_Toc274153641"/>
      <w:bookmarkStart w:id="9588" w:name="_Toc274153777"/>
      <w:bookmarkStart w:id="9589" w:name="_Toc274154104"/>
      <w:bookmarkStart w:id="9590" w:name="_Toc151724097"/>
      <w:r>
        <w:lastRenderedPageBreak/>
        <w:t>Appendix B  –  Networking Constraints</w:t>
      </w:r>
      <w:bookmarkEnd w:id="9586"/>
      <w:bookmarkEnd w:id="9587"/>
      <w:bookmarkEnd w:id="9588"/>
      <w:bookmarkEnd w:id="9589"/>
      <w:bookmarkEnd w:id="9590"/>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9591" w:author="John Clevenger [2]" w:date="2022-06-15T16:48:00Z">
        <w:r w:rsidDel="001C4342">
          <w:delText>using  PC</w:delText>
        </w:r>
      </w:del>
      <w:ins w:id="9592" w:author="John Clevenger [2]" w:date="2022-06-15T16:48:00Z">
        <w:r w:rsidR="001C4342">
          <w:t>using PC</w:t>
        </w:r>
      </w:ins>
      <w:r>
        <w:rPr>
          <w:vertAlign w:val="superscript"/>
        </w:rPr>
        <w:t>2</w:t>
      </w:r>
      <w:r>
        <w:t xml:space="preserve">.    </w:t>
      </w:r>
      <w:del w:id="9593" w:author="John Clevenger [2]" w:date="2022-06-15T16:49:00Z">
        <w:r w:rsidDel="001C4342">
          <w:delText>In order to</w:delText>
        </w:r>
      </w:del>
      <w:ins w:id="9594"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9595" w:author="John Clevenger [2]" w:date="2022-06-15T16:49:00Z">
        <w:r w:rsidDel="001C4342">
          <w:delText>open up</w:delText>
        </w:r>
      </w:del>
      <w:ins w:id="9596"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9597" w:author="John Clevenger [2]" w:date="2022-06-15T16:49:00Z">
        <w:r w:rsidR="004A5F86" w:rsidRPr="009B2A25" w:rsidDel="001C4342">
          <w:rPr>
            <w:b/>
          </w:rPr>
          <w:delText>open up</w:delText>
        </w:r>
      </w:del>
      <w:ins w:id="9598"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9599" w:author="John Clevenger [2]" w:date="2022-06-15T16:50:00Z">
        <w:r w:rsidDel="001C4342">
          <w:delText xml:space="preserve">firewall, </w:delText>
        </w:r>
        <w:r w:rsidRPr="00A3386D" w:rsidDel="001C4342">
          <w:delText>and</w:delText>
        </w:r>
      </w:del>
      <w:ins w:id="9600"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9601" w:name="_Toc261788250"/>
      <w:bookmarkStart w:id="9602" w:name="_Toc274153642"/>
      <w:bookmarkStart w:id="9603" w:name="_Toc274153778"/>
      <w:bookmarkStart w:id="9604" w:name="_Toc274154105"/>
      <w:bookmarkStart w:id="9605" w:name="_Toc151724098"/>
      <w:r>
        <w:lastRenderedPageBreak/>
        <w:t>Appendix C</w:t>
      </w:r>
      <w:r w:rsidR="00481474">
        <w:t xml:space="preserve">  –  </w:t>
      </w:r>
      <w:del w:id="9606"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9573"/>
      <w:bookmarkEnd w:id="9601"/>
      <w:bookmarkEnd w:id="9602"/>
      <w:bookmarkEnd w:id="9603"/>
      <w:bookmarkEnd w:id="9604"/>
      <w:r w:rsidR="00E47F6B">
        <w:t xml:space="preserve"> Arguments</w:t>
      </w:r>
      <w:bookmarkEnd w:id="9605"/>
    </w:p>
    <w:p w14:paraId="68CE3AD8" w14:textId="4BCE7B30" w:rsidR="008117AF" w:rsidRDefault="005C0EA6" w:rsidP="005C0EA6">
      <w:pPr>
        <w:spacing w:before="120" w:after="120"/>
        <w:ind w:firstLine="540"/>
        <w:jc w:val="both"/>
        <w:rPr>
          <w:ins w:id="9607" w:author="John Clevenger [2]" w:date="2022-09-22T22:08:00Z"/>
        </w:rPr>
      </w:pPr>
      <w:ins w:id="9608" w:author="John Clevenger [2]" w:date="2022-07-19T14:23:00Z">
        <w:r>
          <w:t>The various PC</w:t>
        </w:r>
        <w:r w:rsidRPr="005C0EA6">
          <w:rPr>
            <w:vertAlign w:val="superscript"/>
            <w:rPrChange w:id="9609" w:author="John Clevenger [2]" w:date="2022-07-19T14:23:00Z">
              <w:rPr/>
            </w:rPrChange>
          </w:rPr>
          <w:t>2</w:t>
        </w:r>
        <w:r>
          <w:t xml:space="preserve"> modules</w:t>
        </w:r>
      </w:ins>
      <w:ins w:id="9610" w:author="John Clevenger [2]" w:date="2022-07-19T14:26:00Z">
        <w:r>
          <w:t xml:space="preserve"> </w:t>
        </w:r>
      </w:ins>
      <w:ins w:id="9611" w:author="John Clevenger [2]" w:date="2022-07-19T15:44:00Z">
        <w:r w:rsidR="00582869">
          <w:t xml:space="preserve">(for example, the Server, the Admin, etc.) </w:t>
        </w:r>
      </w:ins>
      <w:ins w:id="9612" w:author="John Clevenger [2]" w:date="2022-07-19T15:42:00Z">
        <w:r w:rsidR="00582869">
          <w:t xml:space="preserve">are </w:t>
        </w:r>
      </w:ins>
      <w:ins w:id="9613" w:author="John Clevenger [2]" w:date="2022-07-19T15:43:00Z">
        <w:r w:rsidR="00582869">
          <w:t xml:space="preserve">invoked by executing one of several </w:t>
        </w:r>
        <w:r w:rsidR="00582869" w:rsidRPr="00582869">
          <w:rPr>
            <w:i/>
            <w:iCs/>
            <w:rPrChange w:id="9614"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9615" w:author="John Clevenger [2]" w:date="2022-07-19T15:44:00Z">
        <w:r w:rsidR="00582869">
          <w:t xml:space="preserve">Each command script </w:t>
        </w:r>
      </w:ins>
      <w:ins w:id="9616" w:author="John Clevenger [2]" w:date="2022-07-19T14:26:00Z">
        <w:r>
          <w:t>accept</w:t>
        </w:r>
      </w:ins>
      <w:ins w:id="9617" w:author="John Clevenger [2]" w:date="2022-07-19T15:44:00Z">
        <w:r w:rsidR="00582869">
          <w:t>s</w:t>
        </w:r>
      </w:ins>
      <w:ins w:id="9618" w:author="John Clevenger [2]" w:date="2022-07-19T14:26:00Z">
        <w:r>
          <w:t xml:space="preserve"> a variety of </w:t>
        </w:r>
        <w:r w:rsidR="00FA3867">
          <w:t>command line arguments to control</w:t>
        </w:r>
      </w:ins>
      <w:ins w:id="9619" w:author="John Clevenger [2]" w:date="2022-07-19T15:01:00Z">
        <w:r w:rsidR="000321AE">
          <w:t xml:space="preserve"> </w:t>
        </w:r>
      </w:ins>
      <w:ins w:id="9620" w:author="John Clevenger [2]" w:date="2022-07-19T15:44:00Z">
        <w:r w:rsidR="00582869">
          <w:t>its</w:t>
        </w:r>
      </w:ins>
      <w:ins w:id="9621" w:author="John Clevenger [2]" w:date="2022-07-19T14:27:00Z">
        <w:r w:rsidR="00FA3867">
          <w:t xml:space="preserve"> operation.</w:t>
        </w:r>
      </w:ins>
      <w:ins w:id="9622" w:author="John Clevenger [2]" w:date="2022-07-19T15:45:00Z">
        <w:r w:rsidR="00582869">
          <w:rPr>
            <w:rStyle w:val="FootnoteReference"/>
          </w:rPr>
          <w:footnoteReference w:id="58"/>
        </w:r>
      </w:ins>
      <w:ins w:id="9633" w:author="John Clevenger [2]" w:date="2022-07-19T14:27:00Z">
        <w:r w:rsidR="00FA3867">
          <w:t xml:space="preserve">  </w:t>
        </w:r>
      </w:ins>
      <w:ins w:id="9634" w:author="John Clevenger [2]" w:date="2022-09-22T22:14:00Z">
        <w:r w:rsidR="001E3EFB">
          <w:t>With one exception (“-F”),</w:t>
        </w:r>
      </w:ins>
      <w:ins w:id="9635" w:author="John Clevenger [2]" w:date="2022-07-19T14:27:00Z">
        <w:r w:rsidR="00FA3867">
          <w:t xml:space="preserve"> arguments are </w:t>
        </w:r>
      </w:ins>
      <w:ins w:id="9636" w:author="John Clevenger [2]" w:date="2022-07-19T14:30:00Z">
        <w:r w:rsidR="00FA3867">
          <w:t>preceded by double dashes</w:t>
        </w:r>
      </w:ins>
      <w:ins w:id="9637" w:author="John Clevenger [2]" w:date="2022-07-19T14:31:00Z">
        <w:r w:rsidR="00FA3867">
          <w:t>, e.g. “</w:t>
        </w:r>
      </w:ins>
      <w:ins w:id="9638" w:author="John Clevenger [2]" w:date="2022-07-19T14:33:00Z">
        <w:r w:rsidR="003E0A50">
          <w:rPr>
            <w:rFonts w:ascii="Courier New" w:hAnsi="Courier New" w:cs="Courier New"/>
            <w:b/>
            <w:bCs/>
          </w:rPr>
          <w:t>--</w:t>
        </w:r>
      </w:ins>
      <w:ins w:id="9639" w:author="John Clevenger [2]" w:date="2022-07-19T14:28:00Z">
        <w:r w:rsidR="00FA3867" w:rsidRPr="00FA3867">
          <w:rPr>
            <w:rFonts w:ascii="Courier New" w:hAnsi="Courier New" w:cs="Courier New"/>
            <w:b/>
            <w:bCs/>
            <w:rPrChange w:id="9640" w:author="John Clevenger [2]" w:date="2022-07-19T14:29:00Z">
              <w:rPr/>
            </w:rPrChange>
          </w:rPr>
          <w:t>xxx</w:t>
        </w:r>
      </w:ins>
      <w:ins w:id="9641" w:author="John Clevenger [2]" w:date="2022-07-19T14:33:00Z">
        <w:r w:rsidR="003E0A50">
          <w:t>”</w:t>
        </w:r>
      </w:ins>
      <w:ins w:id="9642" w:author="John Clevenger [2]" w:date="2022-07-19T14:28:00Z">
        <w:r w:rsidR="00FA3867">
          <w:t xml:space="preserve">, where </w:t>
        </w:r>
        <w:r w:rsidR="00FA3867" w:rsidRPr="00FA3867">
          <w:rPr>
            <w:rFonts w:ascii="Courier New" w:hAnsi="Courier New" w:cs="Courier New"/>
            <w:b/>
            <w:bCs/>
            <w:rPrChange w:id="9643" w:author="John Clevenger [2]" w:date="2022-07-19T14:29:00Z">
              <w:rPr/>
            </w:rPrChange>
          </w:rPr>
          <w:t>xxx</w:t>
        </w:r>
        <w:r w:rsidR="00FA3867">
          <w:t xml:space="preserve"> is the</w:t>
        </w:r>
      </w:ins>
      <w:ins w:id="9644" w:author="John Clevenger [2]" w:date="2022-07-19T14:29:00Z">
        <w:r w:rsidR="00FA3867">
          <w:t xml:space="preserve"> </w:t>
        </w:r>
      </w:ins>
      <w:ins w:id="9645" w:author="John Clevenger [2]" w:date="2022-07-19T14:30:00Z">
        <w:r w:rsidR="00FA3867">
          <w:t>name of the argument</w:t>
        </w:r>
      </w:ins>
      <w:ins w:id="9646" w:author="John Clevenger [2]" w:date="2022-07-19T14:31:00Z">
        <w:r w:rsidR="00FA3867">
          <w:t xml:space="preserve">.  Some arguments may be followed by </w:t>
        </w:r>
      </w:ins>
      <w:ins w:id="9647" w:author="John Clevenger [2]" w:date="2022-07-19T14:34:00Z">
        <w:r w:rsidR="003E0A50">
          <w:t>parameters</w:t>
        </w:r>
      </w:ins>
      <w:ins w:id="9648" w:author="John Clevenger [2]" w:date="2022-07-19T14:31:00Z">
        <w:r w:rsidR="00FA3867">
          <w:t>, some of which may be required while others are optional.</w:t>
        </w:r>
      </w:ins>
      <w:ins w:id="9649" w:author="John Clevenger [2]" w:date="2022-07-19T14:32:00Z">
        <w:r w:rsidR="003E0A50">
          <w:t xml:space="preserve">  </w:t>
        </w:r>
      </w:ins>
    </w:p>
    <w:p w14:paraId="201009D5" w14:textId="7F188E40" w:rsidR="005C0EA6" w:rsidRDefault="008117AF" w:rsidP="005C0EA6">
      <w:pPr>
        <w:spacing w:before="120" w:after="120"/>
        <w:ind w:firstLine="540"/>
        <w:jc w:val="both"/>
        <w:rPr>
          <w:ins w:id="9650" w:author="John Clevenger [2]" w:date="2022-07-19T14:31:00Z"/>
        </w:rPr>
      </w:pPr>
      <w:ins w:id="9651" w:author="John Clevenger [2]" w:date="2022-09-22T22:08:00Z">
        <w:r>
          <w:t>The following tables define the allowed (valid) arguments.  S</w:t>
        </w:r>
      </w:ins>
      <w:ins w:id="9652" w:author="John Clevenger [2]" w:date="2022-09-22T22:06:00Z">
        <w:r>
          <w:t xml:space="preserve">pecifying an </w:t>
        </w:r>
      </w:ins>
      <w:ins w:id="9653" w:author="John Clevenger [2]" w:date="2022-09-22T22:08:00Z">
        <w:r>
          <w:t xml:space="preserve">invalid </w:t>
        </w:r>
      </w:ins>
      <w:ins w:id="9654" w:author="John Clevenger [2]" w:date="2022-09-22T22:06:00Z">
        <w:r>
          <w:t xml:space="preserve">argument </w:t>
        </w:r>
      </w:ins>
      <w:ins w:id="9655" w:author="John Clevenger [2]" w:date="2022-09-22T22:09:00Z">
        <w:r>
          <w:t xml:space="preserve">(that is, an argument </w:t>
        </w:r>
      </w:ins>
      <w:ins w:id="9656" w:author="John Clevenger [2]" w:date="2022-09-22T22:06:00Z">
        <w:r>
          <w:t>not listed in one of the following tables</w:t>
        </w:r>
      </w:ins>
      <w:ins w:id="9657" w:author="John Clevenger [2]" w:date="2022-09-22T22:09:00Z">
        <w:r>
          <w:t>)</w:t>
        </w:r>
      </w:ins>
      <w:ins w:id="9658" w:author="John Clevenger [2]" w:date="2022-09-22T22:06:00Z">
        <w:r>
          <w:t xml:space="preserve"> causes the invoked module to terminate with a fatal error</w:t>
        </w:r>
      </w:ins>
      <w:ins w:id="9659" w:author="John Clevenger [2]" w:date="2022-09-22T22:15:00Z">
        <w:r w:rsidR="00A93DB2">
          <w:t xml:space="preserve"> message</w:t>
        </w:r>
      </w:ins>
      <w:ins w:id="9660" w:author="John Clevenger [2]" w:date="2022-09-22T22:06:00Z">
        <w:r>
          <w:t>.</w:t>
        </w:r>
      </w:ins>
      <w:ins w:id="9661"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9662" w:author="John Clevenger [2]" w:date="2022-07-19T14:32:00Z"/>
        </w:rPr>
      </w:pPr>
      <w:ins w:id="9663" w:author="John Clevenger [2]" w:date="2022-07-19T14:31:00Z">
        <w:r>
          <w:t xml:space="preserve">The following table </w:t>
        </w:r>
      </w:ins>
      <w:ins w:id="9664" w:author="John Clevenger [2]" w:date="2022-07-19T14:32:00Z">
        <w:r>
          <w:t xml:space="preserve">lists the </w:t>
        </w:r>
      </w:ins>
      <w:ins w:id="9665" w:author="John Clevenger [2]" w:date="2022-07-19T15:26:00Z">
        <w:r w:rsidR="00DD6E5B">
          <w:t>most commonly used</w:t>
        </w:r>
      </w:ins>
      <w:ins w:id="9666" w:author="John Clevenger [2]" w:date="2022-07-19T14:49:00Z">
        <w:r w:rsidR="00227A46">
          <w:t xml:space="preserve"> command line </w:t>
        </w:r>
      </w:ins>
      <w:ins w:id="9667" w:author="John Clevenger [2]" w:date="2022-07-19T14:32:00Z">
        <w:r>
          <w:t>arguments.</w:t>
        </w:r>
      </w:ins>
      <w:ins w:id="9668"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9669" w:author="John Clevenger [2]" w:date="2022-07-19T14:35:00Z"/>
        </w:rPr>
      </w:pPr>
    </w:p>
    <w:tbl>
      <w:tblPr>
        <w:tblStyle w:val="TableGrid"/>
        <w:tblW w:w="10008" w:type="dxa"/>
        <w:tblLook w:val="04A0" w:firstRow="1" w:lastRow="0" w:firstColumn="1" w:lastColumn="0" w:noHBand="0" w:noVBand="1"/>
        <w:tblPrChange w:id="9670"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9671">
          <w:tblGrid>
            <w:gridCol w:w="1998"/>
            <w:gridCol w:w="1080"/>
            <w:gridCol w:w="1260"/>
            <w:gridCol w:w="425"/>
            <w:gridCol w:w="475"/>
            <w:gridCol w:w="2073"/>
            <w:gridCol w:w="2402"/>
            <w:gridCol w:w="295"/>
          </w:tblGrid>
        </w:tblGridChange>
      </w:tblGrid>
      <w:tr w:rsidR="00227A46" w:rsidRPr="00227A46" w14:paraId="4C8439C8" w14:textId="77777777" w:rsidTr="003B72E3">
        <w:trPr>
          <w:ins w:id="9672" w:author="John Clevenger [2]" w:date="2022-07-19T14:36:00Z"/>
          <w:trPrChange w:id="9673" w:author="John Clevenger [2]" w:date="2022-07-19T15:16:00Z">
            <w:trPr>
              <w:gridAfter w:val="0"/>
            </w:trPr>
          </w:trPrChange>
        </w:trPr>
        <w:tc>
          <w:tcPr>
            <w:tcW w:w="3078" w:type="dxa"/>
            <w:tcPrChange w:id="9674" w:author="John Clevenger [2]" w:date="2022-07-19T15:16:00Z">
              <w:tcPr>
                <w:tcW w:w="1998" w:type="dxa"/>
              </w:tcPr>
            </w:tcPrChange>
          </w:tcPr>
          <w:p w14:paraId="3A1AA371" w14:textId="612840FB" w:rsidR="00227A46" w:rsidRPr="00702652" w:rsidRDefault="00227A46">
            <w:pPr>
              <w:spacing w:before="120" w:after="120"/>
              <w:jc w:val="center"/>
              <w:rPr>
                <w:ins w:id="9675" w:author="John Clevenger [2]" w:date="2022-07-19T14:36:00Z"/>
                <w:rFonts w:ascii="Courier New" w:hAnsi="Courier New" w:cs="Courier New"/>
                <w:b/>
                <w:bCs/>
                <w:rPrChange w:id="9676" w:author="John Clevenger [2]" w:date="2022-07-19T14:37:00Z">
                  <w:rPr>
                    <w:ins w:id="9677" w:author="John Clevenger [2]" w:date="2022-07-19T14:36:00Z"/>
                  </w:rPr>
                </w:rPrChange>
              </w:rPr>
              <w:pPrChange w:id="9678" w:author="John Clevenger [2]" w:date="2022-07-19T14:55:00Z">
                <w:pPr>
                  <w:spacing w:before="120" w:after="120"/>
                  <w:jc w:val="both"/>
                </w:pPr>
              </w:pPrChange>
            </w:pPr>
            <w:ins w:id="9679" w:author="John Clevenger [2]" w:date="2022-07-19T14:36:00Z">
              <w:r w:rsidRPr="00702652">
                <w:rPr>
                  <w:rFonts w:ascii="Courier New" w:hAnsi="Courier New" w:cs="Courier New"/>
                  <w:b/>
                  <w:bCs/>
                  <w:rPrChange w:id="9680" w:author="John Clevenger [2]" w:date="2022-07-19T14:37:00Z">
                    <w:rPr/>
                  </w:rPrChange>
                </w:rPr>
                <w:t>Argument</w:t>
              </w:r>
            </w:ins>
          </w:p>
        </w:tc>
        <w:tc>
          <w:tcPr>
            <w:tcW w:w="2160" w:type="dxa"/>
            <w:tcPrChange w:id="9681" w:author="John Clevenger [2]" w:date="2022-07-19T15:16:00Z">
              <w:tcPr>
                <w:tcW w:w="2340" w:type="dxa"/>
                <w:gridSpan w:val="2"/>
              </w:tcPr>
            </w:tcPrChange>
          </w:tcPr>
          <w:p w14:paraId="2AFCEDAF" w14:textId="1CCCB641" w:rsidR="00227A46" w:rsidRPr="00702652" w:rsidRDefault="00227A46">
            <w:pPr>
              <w:spacing w:before="120" w:after="120"/>
              <w:jc w:val="center"/>
              <w:rPr>
                <w:ins w:id="9682" w:author="John Clevenger [2]" w:date="2022-07-19T14:36:00Z"/>
                <w:rFonts w:ascii="Courier New" w:hAnsi="Courier New" w:cs="Courier New"/>
                <w:b/>
                <w:bCs/>
                <w:rPrChange w:id="9683" w:author="John Clevenger [2]" w:date="2022-07-19T14:37:00Z">
                  <w:rPr>
                    <w:ins w:id="9684" w:author="John Clevenger [2]" w:date="2022-07-19T14:36:00Z"/>
                  </w:rPr>
                </w:rPrChange>
              </w:rPr>
              <w:pPrChange w:id="9685" w:author="John Clevenger [2]" w:date="2022-07-19T14:42:00Z">
                <w:pPr>
                  <w:spacing w:before="120" w:after="120"/>
                  <w:jc w:val="both"/>
                </w:pPr>
              </w:pPrChange>
            </w:pPr>
            <w:ins w:id="9686" w:author="John Clevenger [2]" w:date="2022-07-19T14:36:00Z">
              <w:r w:rsidRPr="00702652">
                <w:rPr>
                  <w:rFonts w:ascii="Courier New" w:hAnsi="Courier New" w:cs="Courier New"/>
                  <w:b/>
                  <w:bCs/>
                  <w:rPrChange w:id="9687" w:author="John Clevenger [2]" w:date="2022-07-19T14:37:00Z">
                    <w:rPr/>
                  </w:rPrChange>
                </w:rPr>
                <w:t>Parameters</w:t>
              </w:r>
            </w:ins>
          </w:p>
        </w:tc>
        <w:tc>
          <w:tcPr>
            <w:tcW w:w="4770" w:type="dxa"/>
            <w:tcPrChange w:id="9688" w:author="John Clevenger [2]" w:date="2022-07-19T15:16:00Z">
              <w:tcPr>
                <w:tcW w:w="2973" w:type="dxa"/>
                <w:gridSpan w:val="3"/>
              </w:tcPr>
            </w:tcPrChange>
          </w:tcPr>
          <w:p w14:paraId="44371EED" w14:textId="52B69E2F" w:rsidR="00227A46" w:rsidRPr="00702652" w:rsidRDefault="00227A46">
            <w:pPr>
              <w:spacing w:before="120" w:after="120"/>
              <w:jc w:val="center"/>
              <w:rPr>
                <w:ins w:id="9689" w:author="John Clevenger [2]" w:date="2022-07-19T14:36:00Z"/>
                <w:rFonts w:ascii="Courier New" w:hAnsi="Courier New" w:cs="Courier New"/>
                <w:b/>
                <w:bCs/>
                <w:rPrChange w:id="9690" w:author="John Clevenger [2]" w:date="2022-07-19T14:37:00Z">
                  <w:rPr>
                    <w:ins w:id="9691" w:author="John Clevenger [2]" w:date="2022-07-19T14:36:00Z"/>
                  </w:rPr>
                </w:rPrChange>
              </w:rPr>
              <w:pPrChange w:id="9692" w:author="John Clevenger [2]" w:date="2022-07-19T14:42:00Z">
                <w:pPr>
                  <w:spacing w:before="120" w:after="120"/>
                  <w:jc w:val="both"/>
                </w:pPr>
              </w:pPrChange>
            </w:pPr>
            <w:ins w:id="9693" w:author="John Clevenger [2]" w:date="2022-07-19T14:37:00Z">
              <w:r w:rsidRPr="00702652">
                <w:rPr>
                  <w:rFonts w:ascii="Courier New" w:hAnsi="Courier New" w:cs="Courier New"/>
                  <w:b/>
                  <w:bCs/>
                  <w:rPrChange w:id="9694" w:author="John Clevenger [2]" w:date="2022-07-19T14:37:00Z">
                    <w:rPr/>
                  </w:rPrChange>
                </w:rPr>
                <w:t>Purpose</w:t>
              </w:r>
            </w:ins>
          </w:p>
        </w:tc>
      </w:tr>
      <w:tr w:rsidR="0091528E" w:rsidRPr="00227A46" w14:paraId="1B5A6DE7" w14:textId="77777777" w:rsidTr="003B72E3">
        <w:trPr>
          <w:ins w:id="9695" w:author="John Clevenger [2]" w:date="2022-07-19T15:39:00Z"/>
        </w:trPr>
        <w:tc>
          <w:tcPr>
            <w:tcW w:w="3078" w:type="dxa"/>
          </w:tcPr>
          <w:p w14:paraId="5447080A" w14:textId="45DA0B93" w:rsidR="0091528E" w:rsidRPr="0091528E" w:rsidRDefault="0091528E" w:rsidP="00893BF3">
            <w:pPr>
              <w:spacing w:before="120" w:after="120"/>
              <w:jc w:val="center"/>
              <w:rPr>
                <w:ins w:id="9696" w:author="John Clevenger [2]" w:date="2022-07-19T15:39:00Z"/>
                <w:rFonts w:ascii="Courier New" w:hAnsi="Courier New" w:cs="Courier New"/>
                <w:b/>
                <w:bCs/>
              </w:rPr>
            </w:pPr>
            <w:ins w:id="9697"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9698"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9699" w:author="John Clevenger [2]" w:date="2022-07-19T15:39:00Z"/>
                <w:rPrChange w:id="9700" w:author="John Clevenger [2]" w:date="2022-07-19T15:40:00Z">
                  <w:rPr>
                    <w:ins w:id="9701" w:author="John Clevenger [2]" w:date="2022-07-19T15:39:00Z"/>
                    <w:rFonts w:ascii="Courier New" w:hAnsi="Courier New" w:cs="Courier New"/>
                    <w:b/>
                    <w:bCs/>
                  </w:rPr>
                </w:rPrChange>
              </w:rPr>
            </w:pPr>
            <w:ins w:id="9702" w:author="John Clevenger [2]" w:date="2022-07-19T15:40:00Z">
              <w:r>
                <w:t>Displays a short “usage” message for the specified PC2 module.</w:t>
              </w:r>
            </w:ins>
          </w:p>
        </w:tc>
      </w:tr>
      <w:tr w:rsidR="00B640AD" w:rsidRPr="00227A46" w14:paraId="5E4E6CC4" w14:textId="77777777" w:rsidTr="003B72E3">
        <w:trPr>
          <w:ins w:id="9703" w:author="John Clevenger [2]" w:date="2022-07-19T15:59:00Z"/>
        </w:trPr>
        <w:tc>
          <w:tcPr>
            <w:tcW w:w="3078" w:type="dxa"/>
          </w:tcPr>
          <w:p w14:paraId="1D694A48" w14:textId="619BFD01" w:rsidR="00B640AD" w:rsidRPr="003F07BE" w:rsidRDefault="00B640AD" w:rsidP="00893BF3">
            <w:pPr>
              <w:spacing w:before="120" w:after="120"/>
              <w:jc w:val="center"/>
              <w:rPr>
                <w:ins w:id="9704" w:author="John Clevenger [2]" w:date="2022-07-19T15:59:00Z"/>
                <w:rFonts w:ascii="Courier New" w:hAnsi="Courier New" w:cs="Courier New"/>
                <w:b/>
                <w:bCs/>
              </w:rPr>
            </w:pPr>
            <w:ins w:id="9705"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9706"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9707" w:author="John Clevenger [2]" w:date="2022-07-19T15:59:00Z"/>
              </w:rPr>
            </w:pPr>
            <w:ins w:id="9708" w:author="John Clevenger [2]" w:date="2022-07-19T15:59:00Z">
              <w:r>
                <w:t>Specif</w:t>
              </w:r>
            </w:ins>
            <w:ins w:id="9709" w:author="John Clevenger [2]" w:date="2022-07-19T16:00:00Z">
              <w:r>
                <w:t>ies that the PC2 module being started is a server.</w:t>
              </w:r>
            </w:ins>
          </w:p>
        </w:tc>
      </w:tr>
      <w:tr w:rsidR="00227A46" w14:paraId="6125F1F1" w14:textId="77777777" w:rsidTr="003B72E3">
        <w:trPr>
          <w:ins w:id="9710" w:author="John Clevenger [2]" w:date="2022-07-19T14:36:00Z"/>
          <w:trPrChange w:id="9711" w:author="John Clevenger [2]" w:date="2022-07-19T15:16:00Z">
            <w:trPr>
              <w:gridAfter w:val="0"/>
            </w:trPr>
          </w:trPrChange>
        </w:trPr>
        <w:tc>
          <w:tcPr>
            <w:tcW w:w="3078" w:type="dxa"/>
            <w:tcPrChange w:id="9712" w:author="John Clevenger [2]" w:date="2022-07-19T15:16:00Z">
              <w:tcPr>
                <w:tcW w:w="1998" w:type="dxa"/>
              </w:tcPr>
            </w:tcPrChange>
          </w:tcPr>
          <w:p w14:paraId="07A9852D" w14:textId="4A651907" w:rsidR="00227A46" w:rsidRPr="00702652" w:rsidRDefault="00227A46">
            <w:pPr>
              <w:spacing w:before="120" w:after="120"/>
              <w:jc w:val="center"/>
              <w:rPr>
                <w:ins w:id="9713" w:author="John Clevenger [2]" w:date="2022-07-19T14:36:00Z"/>
                <w:rFonts w:ascii="Courier New" w:hAnsi="Courier New" w:cs="Courier New"/>
                <w:b/>
                <w:bCs/>
                <w:rPrChange w:id="9714" w:author="John Clevenger [2]" w:date="2022-07-19T14:41:00Z">
                  <w:rPr>
                    <w:ins w:id="9715" w:author="John Clevenger [2]" w:date="2022-07-19T14:36:00Z"/>
                  </w:rPr>
                </w:rPrChange>
              </w:rPr>
              <w:pPrChange w:id="9716" w:author="John Clevenger [2]" w:date="2022-07-19T14:55:00Z">
                <w:pPr>
                  <w:spacing w:before="120" w:after="120"/>
                  <w:jc w:val="both"/>
                </w:pPr>
              </w:pPrChange>
            </w:pPr>
            <w:ins w:id="9717" w:author="John Clevenger [2]" w:date="2022-07-19T14:41:00Z">
              <w:r w:rsidRPr="00702652">
                <w:rPr>
                  <w:rFonts w:ascii="Courier New" w:hAnsi="Courier New" w:cs="Courier New"/>
                  <w:b/>
                  <w:bCs/>
                  <w:rPrChange w:id="9718" w:author="John Clevenger [2]" w:date="2022-07-19T14:41:00Z">
                    <w:rPr/>
                  </w:rPrChange>
                </w:rPr>
                <w:t>--login</w:t>
              </w:r>
            </w:ins>
          </w:p>
        </w:tc>
        <w:tc>
          <w:tcPr>
            <w:tcW w:w="2160" w:type="dxa"/>
            <w:tcPrChange w:id="9719" w:author="John Clevenger [2]" w:date="2022-07-19T15:16:00Z">
              <w:tcPr>
                <w:tcW w:w="2340" w:type="dxa"/>
                <w:gridSpan w:val="2"/>
              </w:tcPr>
            </w:tcPrChange>
          </w:tcPr>
          <w:p w14:paraId="0D66C8D2" w14:textId="04D1FDF5" w:rsidR="00227A46" w:rsidRDefault="00227A46">
            <w:pPr>
              <w:spacing w:before="120" w:after="120"/>
              <w:jc w:val="center"/>
              <w:rPr>
                <w:ins w:id="9720" w:author="John Clevenger [2]" w:date="2022-07-19T14:36:00Z"/>
              </w:rPr>
              <w:pPrChange w:id="9721" w:author="John Clevenger [2]" w:date="2022-07-19T14:42:00Z">
                <w:pPr>
                  <w:spacing w:before="120" w:after="120"/>
                  <w:jc w:val="both"/>
                </w:pPr>
              </w:pPrChange>
            </w:pPr>
            <w:ins w:id="9722" w:author="John Clevenger [2]" w:date="2022-07-19T14:41:00Z">
              <w:r>
                <w:t>&lt;account</w:t>
              </w:r>
            </w:ins>
            <w:ins w:id="9723" w:author="John Clevenger [2]" w:date="2022-07-19T14:42:00Z">
              <w:r>
                <w:t>Id</w:t>
              </w:r>
            </w:ins>
            <w:ins w:id="9724" w:author="John Clevenger [2]" w:date="2022-07-19T14:41:00Z">
              <w:r>
                <w:t>&gt;</w:t>
              </w:r>
            </w:ins>
          </w:p>
        </w:tc>
        <w:tc>
          <w:tcPr>
            <w:tcW w:w="4770" w:type="dxa"/>
            <w:tcPrChange w:id="9725" w:author="John Clevenger [2]" w:date="2022-07-19T15:16:00Z">
              <w:tcPr>
                <w:tcW w:w="2973" w:type="dxa"/>
                <w:gridSpan w:val="3"/>
              </w:tcPr>
            </w:tcPrChange>
          </w:tcPr>
          <w:p w14:paraId="3B32DFFB" w14:textId="2130C037" w:rsidR="00227A46" w:rsidRDefault="00227A46">
            <w:pPr>
              <w:spacing w:before="120" w:after="120"/>
              <w:jc w:val="center"/>
              <w:rPr>
                <w:ins w:id="9726" w:author="John Clevenger [2]" w:date="2022-07-19T14:36:00Z"/>
              </w:rPr>
              <w:pPrChange w:id="9727" w:author="John Clevenger [2]" w:date="2022-07-19T14:42:00Z">
                <w:pPr>
                  <w:spacing w:before="120" w:after="120"/>
                  <w:jc w:val="both"/>
                </w:pPr>
              </w:pPrChange>
            </w:pPr>
            <w:ins w:id="9728" w:author="John Clevenger [2]" w:date="2022-07-19T14:42:00Z">
              <w:r>
                <w:t>Specif</w:t>
              </w:r>
            </w:ins>
            <w:ins w:id="9729" w:author="John Clevenger [2]" w:date="2022-07-19T14:43:00Z">
              <w:r>
                <w:t xml:space="preserve">y the PC2 </w:t>
              </w:r>
            </w:ins>
            <w:ins w:id="9730" w:author="John Clevenger [2]" w:date="2022-07-19T14:42:00Z">
              <w:r>
                <w:t xml:space="preserve"> account</w:t>
              </w:r>
            </w:ins>
            <w:ins w:id="9731" w:author="John Clevenger [2]" w:date="2022-07-19T14:43:00Z">
              <w:r>
                <w:t xml:space="preserve"> which is logging in</w:t>
              </w:r>
            </w:ins>
            <w:ins w:id="9732" w:author="John Clevenger [2]" w:date="2022-07-19T15:25:00Z">
              <w:r w:rsidR="00215E95">
                <w:t>.</w:t>
              </w:r>
            </w:ins>
          </w:p>
        </w:tc>
      </w:tr>
      <w:tr w:rsidR="00227A46" w14:paraId="757022F2" w14:textId="77777777" w:rsidTr="003B72E3">
        <w:trPr>
          <w:ins w:id="9733" w:author="John Clevenger [2]" w:date="2022-07-19T14:36:00Z"/>
          <w:trPrChange w:id="9734" w:author="John Clevenger [2]" w:date="2022-07-19T15:16:00Z">
            <w:trPr>
              <w:gridAfter w:val="0"/>
            </w:trPr>
          </w:trPrChange>
        </w:trPr>
        <w:tc>
          <w:tcPr>
            <w:tcW w:w="3078" w:type="dxa"/>
            <w:tcPrChange w:id="9735" w:author="John Clevenger [2]" w:date="2022-07-19T15:16:00Z">
              <w:tcPr>
                <w:tcW w:w="1998" w:type="dxa"/>
              </w:tcPr>
            </w:tcPrChange>
          </w:tcPr>
          <w:p w14:paraId="07BF8F7C" w14:textId="63EC5840" w:rsidR="00227A46" w:rsidRDefault="00227A46">
            <w:pPr>
              <w:spacing w:before="120" w:after="120"/>
              <w:jc w:val="center"/>
              <w:rPr>
                <w:ins w:id="9736" w:author="John Clevenger [2]" w:date="2022-07-19T14:36:00Z"/>
              </w:rPr>
              <w:pPrChange w:id="9737" w:author="John Clevenger [2]" w:date="2022-07-19T14:55:00Z">
                <w:pPr>
                  <w:spacing w:before="120" w:after="120"/>
                  <w:jc w:val="both"/>
                </w:pPr>
              </w:pPrChange>
            </w:pPr>
            <w:ins w:id="9738" w:author="John Clevenger [2]" w:date="2022-07-19T14:45:00Z">
              <w:r w:rsidRPr="00EE68B0">
                <w:rPr>
                  <w:rFonts w:ascii="Courier New" w:hAnsi="Courier New" w:cs="Courier New"/>
                  <w:b/>
                  <w:bCs/>
                  <w:rPrChange w:id="9739" w:author="John Clevenger [2]" w:date="2022-07-19T14:45:00Z">
                    <w:rPr/>
                  </w:rPrChange>
                </w:rPr>
                <w:t>--password</w:t>
              </w:r>
            </w:ins>
          </w:p>
        </w:tc>
        <w:tc>
          <w:tcPr>
            <w:tcW w:w="2160" w:type="dxa"/>
            <w:tcPrChange w:id="9740" w:author="John Clevenger [2]" w:date="2022-07-19T15:16:00Z">
              <w:tcPr>
                <w:tcW w:w="2340" w:type="dxa"/>
                <w:gridSpan w:val="2"/>
              </w:tcPr>
            </w:tcPrChange>
          </w:tcPr>
          <w:p w14:paraId="5AF02EDC" w14:textId="33E21A78" w:rsidR="00227A46" w:rsidRDefault="00227A46">
            <w:pPr>
              <w:spacing w:before="120" w:after="120"/>
              <w:jc w:val="center"/>
              <w:rPr>
                <w:ins w:id="9741" w:author="John Clevenger [2]" w:date="2022-07-19T14:36:00Z"/>
              </w:rPr>
              <w:pPrChange w:id="9742" w:author="John Clevenger [2]" w:date="2022-07-19T14:42:00Z">
                <w:pPr>
                  <w:spacing w:before="120" w:after="120"/>
                  <w:jc w:val="both"/>
                </w:pPr>
              </w:pPrChange>
            </w:pPr>
            <w:ins w:id="9743" w:author="John Clevenger [2]" w:date="2022-07-19T14:45:00Z">
              <w:r>
                <w:t>&lt;password string</w:t>
              </w:r>
            </w:ins>
            <w:ins w:id="9744" w:author="John Clevenger [2]" w:date="2022-07-19T14:46:00Z">
              <w:r>
                <w:t>&gt;</w:t>
              </w:r>
            </w:ins>
          </w:p>
        </w:tc>
        <w:tc>
          <w:tcPr>
            <w:tcW w:w="4770" w:type="dxa"/>
            <w:tcPrChange w:id="9745" w:author="John Clevenger [2]" w:date="2022-07-19T15:16:00Z">
              <w:tcPr>
                <w:tcW w:w="2973" w:type="dxa"/>
                <w:gridSpan w:val="3"/>
              </w:tcPr>
            </w:tcPrChange>
          </w:tcPr>
          <w:p w14:paraId="4B428B35" w14:textId="25F01699" w:rsidR="00227A46" w:rsidRDefault="00227A46">
            <w:pPr>
              <w:spacing w:before="120" w:after="120"/>
              <w:jc w:val="center"/>
              <w:rPr>
                <w:ins w:id="9746" w:author="John Clevenger [2]" w:date="2022-07-19T14:36:00Z"/>
              </w:rPr>
              <w:pPrChange w:id="9747" w:author="John Clevenger [2]" w:date="2022-07-19T14:42:00Z">
                <w:pPr>
                  <w:spacing w:before="120" w:after="120"/>
                  <w:jc w:val="both"/>
                </w:pPr>
              </w:pPrChange>
            </w:pPr>
            <w:ins w:id="9748" w:author="John Clevenger [2]" w:date="2022-07-19T14:46:00Z">
              <w:r>
                <w:t xml:space="preserve">Specify for the password for the PC2 account given by   </w:t>
              </w:r>
              <w:r w:rsidRPr="00EE68B0">
                <w:rPr>
                  <w:rFonts w:ascii="Courier New" w:hAnsi="Courier New" w:cs="Courier New"/>
                  <w:b/>
                  <w:bCs/>
                  <w:rPrChange w:id="9749" w:author="John Clevenger [2]" w:date="2022-07-19T14:46:00Z">
                    <w:rPr/>
                  </w:rPrChange>
                </w:rPr>
                <w:t>--login</w:t>
              </w:r>
            </w:ins>
            <w:ins w:id="9750" w:author="John Clevenger [2]" w:date="2022-07-19T15:25:00Z">
              <w:r w:rsidR="00215E95">
                <w:rPr>
                  <w:rFonts w:ascii="Courier New" w:hAnsi="Courier New" w:cs="Courier New"/>
                  <w:b/>
                  <w:bCs/>
                </w:rPr>
                <w:t>.</w:t>
              </w:r>
            </w:ins>
          </w:p>
        </w:tc>
      </w:tr>
      <w:tr w:rsidR="00227A46" w14:paraId="2E343046" w14:textId="77777777" w:rsidTr="003B72E3">
        <w:trPr>
          <w:ins w:id="9751" w:author="John Clevenger [2]" w:date="2022-07-19T14:36:00Z"/>
          <w:trPrChange w:id="9752" w:author="John Clevenger [2]" w:date="2022-07-19T15:16:00Z">
            <w:trPr>
              <w:gridAfter w:val="0"/>
            </w:trPr>
          </w:trPrChange>
        </w:trPr>
        <w:tc>
          <w:tcPr>
            <w:tcW w:w="3078" w:type="dxa"/>
            <w:tcPrChange w:id="9753" w:author="John Clevenger [2]" w:date="2022-07-19T15:16:00Z">
              <w:tcPr>
                <w:tcW w:w="1998" w:type="dxa"/>
              </w:tcPr>
            </w:tcPrChange>
          </w:tcPr>
          <w:p w14:paraId="69F9A3BC" w14:textId="27C88071" w:rsidR="00227A46" w:rsidRPr="00A82E00" w:rsidRDefault="00227A46">
            <w:pPr>
              <w:spacing w:before="120" w:after="120"/>
              <w:jc w:val="center"/>
              <w:rPr>
                <w:ins w:id="9754" w:author="John Clevenger [2]" w:date="2022-07-19T14:36:00Z"/>
                <w:rFonts w:ascii="Courier New" w:hAnsi="Courier New" w:cs="Courier New"/>
                <w:b/>
                <w:bCs/>
                <w:rPrChange w:id="9755" w:author="John Clevenger [2]" w:date="2022-07-19T14:57:00Z">
                  <w:rPr>
                    <w:ins w:id="9756" w:author="John Clevenger [2]" w:date="2022-07-19T14:36:00Z"/>
                  </w:rPr>
                </w:rPrChange>
              </w:rPr>
              <w:pPrChange w:id="9757" w:author="John Clevenger [2]" w:date="2022-07-19T14:55:00Z">
                <w:pPr>
                  <w:spacing w:before="120" w:after="120"/>
                  <w:jc w:val="both"/>
                </w:pPr>
              </w:pPrChange>
            </w:pPr>
            <w:ins w:id="9758" w:author="John Clevenger [2]" w:date="2022-07-19T14:52:00Z">
              <w:r w:rsidRPr="00A82E00">
                <w:rPr>
                  <w:rFonts w:ascii="Courier New" w:hAnsi="Courier New" w:cs="Courier New"/>
                  <w:b/>
                  <w:bCs/>
                  <w:rPrChange w:id="9759" w:author="John Clevenger [2]" w:date="2022-07-19T14:57:00Z">
                    <w:rPr/>
                  </w:rPrChange>
                </w:rPr>
                <w:t>--ini</w:t>
              </w:r>
            </w:ins>
          </w:p>
        </w:tc>
        <w:tc>
          <w:tcPr>
            <w:tcW w:w="2160" w:type="dxa"/>
            <w:tcPrChange w:id="9760" w:author="John Clevenger [2]" w:date="2022-07-19T15:16:00Z">
              <w:tcPr>
                <w:tcW w:w="2340" w:type="dxa"/>
                <w:gridSpan w:val="2"/>
              </w:tcPr>
            </w:tcPrChange>
          </w:tcPr>
          <w:p w14:paraId="290B4D06" w14:textId="6F08E6F5" w:rsidR="00227A46" w:rsidRDefault="00AF4663">
            <w:pPr>
              <w:spacing w:before="120" w:after="120"/>
              <w:jc w:val="center"/>
              <w:rPr>
                <w:ins w:id="9761" w:author="John Clevenger [2]" w:date="2022-07-19T14:36:00Z"/>
              </w:rPr>
              <w:pPrChange w:id="9762" w:author="John Clevenger [2]" w:date="2022-07-19T14:42:00Z">
                <w:pPr>
                  <w:spacing w:before="120" w:after="120"/>
                  <w:jc w:val="both"/>
                </w:pPr>
              </w:pPrChange>
            </w:pPr>
            <w:ins w:id="9763" w:author="John Clevenger [2]" w:date="2022-07-19T15:02:00Z">
              <w:r>
                <w:t>&lt;filename&gt;</w:t>
              </w:r>
            </w:ins>
          </w:p>
        </w:tc>
        <w:tc>
          <w:tcPr>
            <w:tcW w:w="4770" w:type="dxa"/>
            <w:tcPrChange w:id="9764" w:author="John Clevenger [2]" w:date="2022-07-19T15:16:00Z">
              <w:tcPr>
                <w:tcW w:w="2973" w:type="dxa"/>
                <w:gridSpan w:val="3"/>
              </w:tcPr>
            </w:tcPrChange>
          </w:tcPr>
          <w:p w14:paraId="31969DF9" w14:textId="686C2F47" w:rsidR="00227A46" w:rsidRDefault="00AF4663">
            <w:pPr>
              <w:spacing w:before="120" w:after="120"/>
              <w:jc w:val="center"/>
              <w:rPr>
                <w:ins w:id="9765" w:author="John Clevenger [2]" w:date="2022-07-19T14:36:00Z"/>
              </w:rPr>
              <w:pPrChange w:id="9766" w:author="John Clevenger [2]" w:date="2022-07-19T14:42:00Z">
                <w:pPr>
                  <w:spacing w:before="120" w:after="120"/>
                  <w:jc w:val="both"/>
                </w:pPr>
              </w:pPrChange>
            </w:pPr>
            <w:ins w:id="9767" w:author="John Clevenger [2]" w:date="2022-07-19T15:02:00Z">
              <w:r>
                <w:t>Specify the name of an initialization</w:t>
              </w:r>
            </w:ins>
            <w:ins w:id="9768" w:author="John Clevenger [2]" w:date="2022-07-19T15:03:00Z">
              <w:r>
                <w:t>/configuration</w:t>
              </w:r>
            </w:ins>
            <w:ins w:id="9769" w:author="John Clevenger [2]" w:date="2022-07-19T15:02:00Z">
              <w:r>
                <w:t xml:space="preserve"> file to be used in li</w:t>
              </w:r>
            </w:ins>
            <w:ins w:id="9770" w:author="John Clevenger [2]" w:date="2022-07-19T15:03:00Z">
              <w:r>
                <w:t xml:space="preserve">eu of the standard </w:t>
              </w:r>
              <w:r w:rsidRPr="00AF4663">
                <w:rPr>
                  <w:rFonts w:ascii="Arial" w:hAnsi="Arial" w:cs="Arial"/>
                  <w:b/>
                  <w:bCs/>
                  <w:sz w:val="22"/>
                  <w:szCs w:val="22"/>
                  <w:rPrChange w:id="9771" w:author="John Clevenger [2]" w:date="2022-07-19T15:03:00Z">
                    <w:rPr/>
                  </w:rPrChange>
                </w:rPr>
                <w:t>pc2v9.ini</w:t>
              </w:r>
              <w:r>
                <w:t xml:space="preserve"> file</w:t>
              </w:r>
            </w:ins>
            <w:ins w:id="9772" w:author="John Clevenger [2]" w:date="2022-07-19T15:25:00Z">
              <w:r w:rsidR="00215E95">
                <w:t>.</w:t>
              </w:r>
            </w:ins>
          </w:p>
        </w:tc>
      </w:tr>
      <w:tr w:rsidR="00B640AD" w14:paraId="614B4B98" w14:textId="77777777" w:rsidTr="003B72E3">
        <w:trPr>
          <w:ins w:id="9773" w:author="John Clevenger [2]" w:date="2022-07-19T16:02:00Z"/>
        </w:trPr>
        <w:tc>
          <w:tcPr>
            <w:tcW w:w="3078" w:type="dxa"/>
          </w:tcPr>
          <w:p w14:paraId="0E146101" w14:textId="1272DBA7" w:rsidR="00B640AD" w:rsidRPr="00B640AD" w:rsidRDefault="00B640AD" w:rsidP="00893BF3">
            <w:pPr>
              <w:spacing w:before="120" w:after="120"/>
              <w:jc w:val="center"/>
              <w:rPr>
                <w:ins w:id="9774" w:author="John Clevenger [2]" w:date="2022-07-19T16:02:00Z"/>
                <w:rFonts w:ascii="Courier New" w:hAnsi="Courier New" w:cs="Courier New"/>
                <w:b/>
                <w:bCs/>
              </w:rPr>
            </w:pPr>
            <w:ins w:id="9775" w:author="John Clevenger [2]"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9776" w:author="John Clevenger [2]" w:date="2022-07-19T16:02:00Z"/>
              </w:rPr>
            </w:pPr>
          </w:p>
        </w:tc>
        <w:tc>
          <w:tcPr>
            <w:tcW w:w="4770" w:type="dxa"/>
          </w:tcPr>
          <w:p w14:paraId="5137B5EE" w14:textId="6EB72747" w:rsidR="00B640AD" w:rsidRDefault="00B640AD" w:rsidP="00EE68B0">
            <w:pPr>
              <w:spacing w:before="120" w:after="120"/>
              <w:jc w:val="center"/>
              <w:rPr>
                <w:ins w:id="9777" w:author="John Clevenger [2]" w:date="2022-07-19T16:02:00Z"/>
              </w:rPr>
            </w:pPr>
            <w:ins w:id="9778" w:author="John Clevenger [2]" w:date="2022-07-19T16:02:00Z">
              <w:r>
                <w:t xml:space="preserve">Instructs the PC2 module to ignore the contents of the </w:t>
              </w:r>
              <w:r w:rsidRPr="00B640AD">
                <w:rPr>
                  <w:rFonts w:ascii="Arial" w:hAnsi="Arial" w:cs="Arial"/>
                  <w:b/>
                  <w:bCs/>
                  <w:sz w:val="22"/>
                  <w:szCs w:val="22"/>
                  <w:rPrChange w:id="9779" w:author="John Clevenger [2]" w:date="2022-07-19T16:03:00Z">
                    <w:rPr/>
                  </w:rPrChange>
                </w:rPr>
                <w:t>pc2v9.ini</w:t>
              </w:r>
              <w:r>
                <w:t xml:space="preserve"> file and use defaults for every</w:t>
              </w:r>
            </w:ins>
            <w:ins w:id="9780" w:author="John Clevenger [2]" w:date="2022-07-19T16:03:00Z">
              <w:r>
                <w:t>thing (not necessarily a good idea…)</w:t>
              </w:r>
            </w:ins>
          </w:p>
        </w:tc>
      </w:tr>
      <w:tr w:rsidR="00227A46" w14:paraId="64CB2394" w14:textId="77777777" w:rsidTr="003B72E3">
        <w:trPr>
          <w:ins w:id="9781" w:author="John Clevenger [2]" w:date="2022-07-19T14:36:00Z"/>
          <w:trPrChange w:id="9782" w:author="John Clevenger [2]" w:date="2022-07-19T15:16:00Z">
            <w:trPr>
              <w:gridAfter w:val="0"/>
            </w:trPr>
          </w:trPrChange>
        </w:trPr>
        <w:tc>
          <w:tcPr>
            <w:tcW w:w="3078" w:type="dxa"/>
            <w:tcPrChange w:id="9783" w:author="John Clevenger [2]" w:date="2022-07-19T15:16:00Z">
              <w:tcPr>
                <w:tcW w:w="1998" w:type="dxa"/>
              </w:tcPr>
            </w:tcPrChange>
          </w:tcPr>
          <w:p w14:paraId="232CA780" w14:textId="2D1AC0E4" w:rsidR="00893BF3" w:rsidRPr="00A82E00" w:rsidRDefault="00893BF3">
            <w:pPr>
              <w:spacing w:before="120" w:after="120"/>
              <w:jc w:val="center"/>
              <w:rPr>
                <w:ins w:id="9784" w:author="John Clevenger [2]" w:date="2022-07-19T14:36:00Z"/>
                <w:rFonts w:ascii="Courier New" w:hAnsi="Courier New" w:cs="Courier New"/>
                <w:b/>
                <w:bCs/>
                <w:rPrChange w:id="9785" w:author="John Clevenger [2]" w:date="2022-07-19T14:57:00Z">
                  <w:rPr>
                    <w:ins w:id="9786" w:author="John Clevenger [2]" w:date="2022-07-19T14:36:00Z"/>
                  </w:rPr>
                </w:rPrChange>
              </w:rPr>
              <w:pPrChange w:id="9787" w:author="John Clevenger [2]" w:date="2022-07-19T14:55:00Z">
                <w:pPr>
                  <w:spacing w:before="120" w:after="120"/>
                  <w:jc w:val="both"/>
                </w:pPr>
              </w:pPrChange>
            </w:pPr>
            <w:ins w:id="9788" w:author="John Clevenger [2]" w:date="2022-07-19T14:52:00Z">
              <w:r w:rsidRPr="00A82E00">
                <w:rPr>
                  <w:rFonts w:ascii="Courier New" w:hAnsi="Courier New" w:cs="Courier New"/>
                  <w:b/>
                  <w:bCs/>
                  <w:rPrChange w:id="9789" w:author="John Clevenger [2]" w:date="2022-07-19T14:57:00Z">
                    <w:rPr/>
                  </w:rPrChange>
                </w:rPr>
                <w:t>--profile</w:t>
              </w:r>
            </w:ins>
          </w:p>
        </w:tc>
        <w:tc>
          <w:tcPr>
            <w:tcW w:w="2160" w:type="dxa"/>
            <w:tcPrChange w:id="9790" w:author="John Clevenger [2]" w:date="2022-07-19T15:16:00Z">
              <w:tcPr>
                <w:tcW w:w="2340" w:type="dxa"/>
                <w:gridSpan w:val="2"/>
              </w:tcPr>
            </w:tcPrChange>
          </w:tcPr>
          <w:p w14:paraId="0322AA94" w14:textId="70D24983" w:rsidR="00227A46" w:rsidRDefault="00AF4663">
            <w:pPr>
              <w:spacing w:before="120" w:after="120"/>
              <w:jc w:val="center"/>
              <w:rPr>
                <w:ins w:id="9791" w:author="John Clevenger [2]" w:date="2022-07-19T14:36:00Z"/>
              </w:rPr>
              <w:pPrChange w:id="9792" w:author="John Clevenger [2]" w:date="2022-07-19T14:42:00Z">
                <w:pPr>
                  <w:spacing w:before="120" w:after="120"/>
                  <w:jc w:val="both"/>
                </w:pPr>
              </w:pPrChange>
            </w:pPr>
            <w:ins w:id="9793" w:author="John Clevenger [2]" w:date="2022-07-19T15:03:00Z">
              <w:r>
                <w:t>Profile folde</w:t>
              </w:r>
            </w:ins>
            <w:ins w:id="9794" w:author="John Clevenger [2]" w:date="2022-07-19T15:04:00Z">
              <w:r>
                <w:t>r name</w:t>
              </w:r>
            </w:ins>
          </w:p>
        </w:tc>
        <w:tc>
          <w:tcPr>
            <w:tcW w:w="4770" w:type="dxa"/>
            <w:tcPrChange w:id="9795" w:author="John Clevenger [2]" w:date="2022-07-19T15:16:00Z">
              <w:tcPr>
                <w:tcW w:w="2973" w:type="dxa"/>
                <w:gridSpan w:val="3"/>
              </w:tcPr>
            </w:tcPrChange>
          </w:tcPr>
          <w:p w14:paraId="63F69168" w14:textId="64FF07AE" w:rsidR="00227A46" w:rsidRDefault="00AF4663">
            <w:pPr>
              <w:spacing w:before="120" w:after="120"/>
              <w:jc w:val="center"/>
              <w:rPr>
                <w:ins w:id="9796" w:author="John Clevenger [2]" w:date="2022-07-19T14:36:00Z"/>
              </w:rPr>
              <w:pPrChange w:id="9797" w:author="John Clevenger [2]" w:date="2022-07-19T14:42:00Z">
                <w:pPr>
                  <w:spacing w:before="120" w:after="120"/>
                  <w:jc w:val="both"/>
                </w:pPr>
              </w:pPrChange>
            </w:pPr>
            <w:ins w:id="9798" w:author="John Clevenger [2]" w:date="2022-07-19T15:04:00Z">
              <w:r>
                <w:t xml:space="preserve">Instruct a PC2 Server to use the specified </w:t>
              </w:r>
            </w:ins>
            <w:ins w:id="9799" w:author="John Clevenger [2]" w:date="2022-07-19T15:25:00Z">
              <w:r w:rsidR="00215E95">
                <w:t xml:space="preserve">(previously saved) </w:t>
              </w:r>
            </w:ins>
            <w:ins w:id="9800" w:author="John Clevenger [2]" w:date="2022-07-19T15:04:00Z">
              <w:r>
                <w:t>profile</w:t>
              </w:r>
            </w:ins>
            <w:ins w:id="9801" w:author="John Clevenger [2]" w:date="2022-07-19T15:24:00Z">
              <w:r w:rsidR="00215E95">
                <w:t>.</w:t>
              </w:r>
            </w:ins>
          </w:p>
        </w:tc>
      </w:tr>
      <w:tr w:rsidR="00A82E00" w14:paraId="30ABB5B7" w14:textId="77777777" w:rsidTr="003B72E3">
        <w:trPr>
          <w:ins w:id="9802" w:author="John Clevenger [2]" w:date="2022-07-19T14:58:00Z"/>
          <w:trPrChange w:id="9803" w:author="John Clevenger [2]" w:date="2022-07-19T15:16:00Z">
            <w:trPr>
              <w:gridAfter w:val="0"/>
            </w:trPr>
          </w:trPrChange>
        </w:trPr>
        <w:tc>
          <w:tcPr>
            <w:tcW w:w="3078" w:type="dxa"/>
            <w:tcPrChange w:id="9804"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9805" w:author="John Clevenger [2]" w:date="2022-07-19T14:58:00Z"/>
                <w:rFonts w:ascii="Courier New" w:hAnsi="Courier New" w:cs="Courier New"/>
                <w:b/>
                <w:bCs/>
              </w:rPr>
            </w:pPr>
            <w:ins w:id="9806" w:author="John Clevenger [2]" w:date="2022-07-19T14:58:00Z">
              <w:r w:rsidRPr="003F07BE">
                <w:rPr>
                  <w:rFonts w:ascii="Courier New" w:hAnsi="Courier New" w:cs="Courier New"/>
                  <w:b/>
                  <w:bCs/>
                </w:rPr>
                <w:t>--load</w:t>
              </w:r>
            </w:ins>
          </w:p>
        </w:tc>
        <w:tc>
          <w:tcPr>
            <w:tcW w:w="2160" w:type="dxa"/>
            <w:tcPrChange w:id="9807" w:author="John Clevenger [2]" w:date="2022-07-19T15:16:00Z">
              <w:tcPr>
                <w:tcW w:w="1678" w:type="dxa"/>
                <w:gridSpan w:val="2"/>
              </w:tcPr>
            </w:tcPrChange>
          </w:tcPr>
          <w:p w14:paraId="3359B2DF" w14:textId="2BA4A648" w:rsidR="00A82E00" w:rsidRDefault="00B640AD" w:rsidP="00EE68B0">
            <w:pPr>
              <w:spacing w:before="120" w:after="120"/>
              <w:jc w:val="center"/>
              <w:rPr>
                <w:ins w:id="9808" w:author="John Clevenger [2]" w:date="2022-07-19T14:58:00Z"/>
              </w:rPr>
            </w:pPr>
            <w:ins w:id="9809" w:author="John Clevenger [2]" w:date="2022-07-19T16:01:00Z">
              <w:r>
                <w:t>Directory or filename</w:t>
              </w:r>
            </w:ins>
          </w:p>
        </w:tc>
        <w:tc>
          <w:tcPr>
            <w:tcW w:w="4770" w:type="dxa"/>
            <w:tcPrChange w:id="9810" w:author="John Clevenger [2]" w:date="2022-07-19T15:16:00Z">
              <w:tcPr>
                <w:tcW w:w="4950" w:type="dxa"/>
                <w:gridSpan w:val="3"/>
              </w:tcPr>
            </w:tcPrChange>
          </w:tcPr>
          <w:p w14:paraId="132FED35" w14:textId="5C024830" w:rsidR="00A82E00" w:rsidRDefault="00AF4663" w:rsidP="00EE68B0">
            <w:pPr>
              <w:spacing w:before="120" w:after="120"/>
              <w:jc w:val="center"/>
              <w:rPr>
                <w:ins w:id="9811" w:author="John Clevenger [2]" w:date="2022-07-19T14:58:00Z"/>
              </w:rPr>
            </w:pPr>
            <w:ins w:id="9812" w:author="John Clevenger [2]" w:date="2022-07-19T15:04:00Z">
              <w:r>
                <w:t>Instruct</w:t>
              </w:r>
            </w:ins>
            <w:ins w:id="9813" w:author="John Clevenger [2]" w:date="2022-07-19T16:04:00Z">
              <w:r w:rsidR="002224E8">
                <w:t>s</w:t>
              </w:r>
            </w:ins>
            <w:ins w:id="9814" w:author="John Clevenger [2]" w:date="2022-07-19T15:04:00Z">
              <w:r>
                <w:t xml:space="preserve"> a PC2 Server to load a contest configuratio</w:t>
              </w:r>
            </w:ins>
            <w:ins w:id="9815" w:author="John Clevenger [2]" w:date="2022-07-19T15:05:00Z">
              <w:r>
                <w:t xml:space="preserve">n from </w:t>
              </w:r>
            </w:ins>
            <w:ins w:id="9816" w:author="John Clevenger [2]" w:date="2022-07-19T16:04:00Z">
              <w:r w:rsidR="002224E8">
                <w:t xml:space="preserve">either a directory in CLICS </w:t>
              </w:r>
              <w:r w:rsidR="002224E8">
                <w:lastRenderedPageBreak/>
                <w:t xml:space="preserve">CDP format or from a specified YAML file. </w:t>
              </w:r>
            </w:ins>
            <w:ins w:id="9817" w:author="John Clevenger [2]" w:date="2022-07-19T15:05:00Z">
              <w:r>
                <w:t xml:space="preserve">If the </w:t>
              </w:r>
            </w:ins>
            <w:ins w:id="9818" w:author="John Clevenger [2]" w:date="2022-07-19T15:06:00Z">
              <w:r>
                <w:t>parameter</w:t>
              </w:r>
            </w:ins>
            <w:ins w:id="9819" w:author="John Clevenger [2]" w:date="2022-07-19T15:05:00Z">
              <w:r>
                <w:t xml:space="preserve"> does not contain a path, PC2 looks in its </w:t>
              </w:r>
              <w:r w:rsidRPr="00AF4663">
                <w:rPr>
                  <w:rFonts w:ascii="Arial" w:hAnsi="Arial" w:cs="Arial"/>
                  <w:b/>
                  <w:bCs/>
                  <w:sz w:val="22"/>
                  <w:szCs w:val="22"/>
                  <w:rPrChange w:id="9820" w:author="John Clevenger [2]" w:date="2022-07-19T15:07:00Z">
                    <w:rPr/>
                  </w:rPrChange>
                </w:rPr>
                <w:t>samps/contests</w:t>
              </w:r>
              <w:r>
                <w:t xml:space="preserve"> folder for the specified contest name</w:t>
              </w:r>
            </w:ins>
            <w:ins w:id="9821" w:author="John Clevenger [2]" w:date="2022-07-19T15:24:00Z">
              <w:r w:rsidR="00215E95">
                <w:t>.</w:t>
              </w:r>
            </w:ins>
          </w:p>
        </w:tc>
      </w:tr>
      <w:tr w:rsidR="00A82E00" w14:paraId="6825FA67" w14:textId="77777777" w:rsidTr="003B72E3">
        <w:trPr>
          <w:ins w:id="9822" w:author="John Clevenger [2]" w:date="2022-07-19T14:58:00Z"/>
          <w:trPrChange w:id="9823" w:author="John Clevenger [2]" w:date="2022-07-19T15:16:00Z">
            <w:trPr>
              <w:gridAfter w:val="0"/>
            </w:trPr>
          </w:trPrChange>
        </w:trPr>
        <w:tc>
          <w:tcPr>
            <w:tcW w:w="3078" w:type="dxa"/>
            <w:tcPrChange w:id="9824"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9825" w:author="John Clevenger [2]" w:date="2022-07-19T14:58:00Z"/>
                <w:rFonts w:ascii="Courier New" w:hAnsi="Courier New" w:cs="Courier New"/>
                <w:rPrChange w:id="9826" w:author="John Clevenger [2]" w:date="2022-07-19T14:58:00Z">
                  <w:rPr>
                    <w:ins w:id="9827" w:author="John Clevenger [2]" w:date="2022-07-19T14:58:00Z"/>
                    <w:rFonts w:ascii="Courier New" w:hAnsi="Courier New" w:cs="Courier New"/>
                    <w:b/>
                    <w:bCs/>
                  </w:rPr>
                </w:rPrChange>
              </w:rPr>
            </w:pPr>
            <w:ins w:id="9828" w:author="John Clevenger [2]" w:date="2022-07-19T14:58:00Z">
              <w:r w:rsidRPr="003F07BE">
                <w:rPr>
                  <w:rFonts w:ascii="Courier New" w:hAnsi="Courier New" w:cs="Courier New"/>
                  <w:b/>
                  <w:bCs/>
                </w:rPr>
                <w:lastRenderedPageBreak/>
                <w:t>--nogui</w:t>
              </w:r>
            </w:ins>
          </w:p>
        </w:tc>
        <w:tc>
          <w:tcPr>
            <w:tcW w:w="2160" w:type="dxa"/>
            <w:tcPrChange w:id="9829" w:author="John Clevenger [2]" w:date="2022-07-19T15:16:00Z">
              <w:tcPr>
                <w:tcW w:w="1678" w:type="dxa"/>
                <w:gridSpan w:val="2"/>
              </w:tcPr>
            </w:tcPrChange>
          </w:tcPr>
          <w:p w14:paraId="0C8CBE30" w14:textId="77777777" w:rsidR="00A82E00" w:rsidRDefault="00A82E00" w:rsidP="00EE68B0">
            <w:pPr>
              <w:spacing w:before="120" w:after="120"/>
              <w:jc w:val="center"/>
              <w:rPr>
                <w:ins w:id="9830" w:author="John Clevenger [2]" w:date="2022-07-19T14:58:00Z"/>
              </w:rPr>
            </w:pPr>
          </w:p>
        </w:tc>
        <w:tc>
          <w:tcPr>
            <w:tcW w:w="4770" w:type="dxa"/>
            <w:tcPrChange w:id="9831" w:author="John Clevenger [2]" w:date="2022-07-19T15:16:00Z">
              <w:tcPr>
                <w:tcW w:w="4950" w:type="dxa"/>
                <w:gridSpan w:val="3"/>
              </w:tcPr>
            </w:tcPrChange>
          </w:tcPr>
          <w:p w14:paraId="0E68DE54" w14:textId="1567911B" w:rsidR="00A82E00" w:rsidRDefault="00AF4663" w:rsidP="00EE68B0">
            <w:pPr>
              <w:spacing w:before="120" w:after="120"/>
              <w:jc w:val="center"/>
              <w:rPr>
                <w:ins w:id="9832" w:author="John Clevenger [2]" w:date="2022-07-19T14:58:00Z"/>
              </w:rPr>
            </w:pPr>
            <w:ins w:id="9833" w:author="John Clevenger [2]" w:date="2022-07-19T15:07:00Z">
              <w:r>
                <w:t>Start the specified module with no Graphical User Interface</w:t>
              </w:r>
            </w:ins>
            <w:ins w:id="9834" w:author="John Clevenger [2]" w:date="2022-07-19T15:24:00Z">
              <w:r w:rsidR="00215E95">
                <w:t>.</w:t>
              </w:r>
            </w:ins>
            <w:ins w:id="9835" w:author="John Clevenger [2]" w:date="2022-07-19T16:06:00Z">
              <w:r w:rsidR="002224E8">
                <w:t xml:space="preserve"> </w:t>
              </w:r>
            </w:ins>
            <w:moveToRangeStart w:id="9836" w:author="John Clevenger [2]" w:date="2022-07-19T16:06:00Z" w:name="move109139219"/>
            <w:moveTo w:id="9837" w:author="John Clevenger [2]" w:date="2022-07-19T16:06:00Z">
              <w:r w:rsidR="002224E8">
                <w:t xml:space="preserve">See the section </w:t>
              </w:r>
              <w:r w:rsidR="002224E8">
                <w:rPr>
                  <w:b/>
                </w:rPr>
                <w:t xml:space="preserve">Non-GUI Server Startup </w:t>
              </w:r>
              <w:r w:rsidR="002224E8">
                <w:t>for more details.</w:t>
              </w:r>
            </w:moveTo>
            <w:moveToRangeEnd w:id="9836"/>
          </w:p>
        </w:tc>
      </w:tr>
      <w:tr w:rsidR="00A82E00" w14:paraId="4424AC77" w14:textId="77777777" w:rsidTr="003B72E3">
        <w:trPr>
          <w:ins w:id="9838" w:author="John Clevenger [2]" w:date="2022-07-19T14:58:00Z"/>
          <w:trPrChange w:id="9839" w:author="John Clevenger [2]" w:date="2022-07-19T15:16:00Z">
            <w:trPr>
              <w:gridAfter w:val="0"/>
            </w:trPr>
          </w:trPrChange>
        </w:trPr>
        <w:tc>
          <w:tcPr>
            <w:tcW w:w="3078" w:type="dxa"/>
            <w:tcPrChange w:id="9840"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9841" w:author="John Clevenger [2]" w:date="2022-07-19T14:58:00Z"/>
                <w:rFonts w:ascii="Courier New" w:hAnsi="Courier New" w:cs="Courier New"/>
                <w:b/>
                <w:bCs/>
              </w:rPr>
            </w:pPr>
            <w:ins w:id="9842" w:author="John Clevenger [2]" w:date="2022-07-19T14:58:00Z">
              <w:r w:rsidRPr="003F07BE">
                <w:rPr>
                  <w:rFonts w:ascii="Courier New" w:hAnsi="Courier New" w:cs="Courier New"/>
                  <w:b/>
                  <w:bCs/>
                </w:rPr>
                <w:t>--port</w:t>
              </w:r>
            </w:ins>
          </w:p>
        </w:tc>
        <w:tc>
          <w:tcPr>
            <w:tcW w:w="2160" w:type="dxa"/>
            <w:tcPrChange w:id="9843" w:author="John Clevenger [2]" w:date="2022-07-19T15:16:00Z">
              <w:tcPr>
                <w:tcW w:w="1678" w:type="dxa"/>
                <w:gridSpan w:val="2"/>
              </w:tcPr>
            </w:tcPrChange>
          </w:tcPr>
          <w:p w14:paraId="5D44D3F3" w14:textId="28FE8A7D" w:rsidR="00A82E00" w:rsidRDefault="00943B42" w:rsidP="00EE68B0">
            <w:pPr>
              <w:spacing w:before="120" w:after="120"/>
              <w:jc w:val="center"/>
              <w:rPr>
                <w:ins w:id="9844" w:author="John Clevenger [2]" w:date="2022-07-19T14:58:00Z"/>
              </w:rPr>
            </w:pPr>
            <w:ins w:id="9845" w:author="John Clevenger [2]" w:date="2022-07-19T15:07:00Z">
              <w:r>
                <w:t>&lt;integer&gt;</w:t>
              </w:r>
            </w:ins>
          </w:p>
        </w:tc>
        <w:tc>
          <w:tcPr>
            <w:tcW w:w="4770" w:type="dxa"/>
            <w:tcPrChange w:id="9846" w:author="John Clevenger [2]" w:date="2022-07-19T15:16:00Z">
              <w:tcPr>
                <w:tcW w:w="4950" w:type="dxa"/>
                <w:gridSpan w:val="3"/>
              </w:tcPr>
            </w:tcPrChange>
          </w:tcPr>
          <w:p w14:paraId="3483ECEA" w14:textId="74CE1E8D" w:rsidR="00A82E00" w:rsidRDefault="00943B42" w:rsidP="00EE68B0">
            <w:pPr>
              <w:spacing w:before="120" w:after="120"/>
              <w:jc w:val="center"/>
              <w:rPr>
                <w:ins w:id="9847" w:author="John Clevenger [2]" w:date="2022-07-19T14:58:00Z"/>
              </w:rPr>
            </w:pPr>
            <w:ins w:id="9848" w:author="John Clevenger [2]" w:date="2022-07-19T15:07:00Z">
              <w:r>
                <w:t>Instructs a PC2 Ser</w:t>
              </w:r>
            </w:ins>
            <w:ins w:id="9849" w:author="John Clevenger [2]" w:date="2022-07-19T15:08:00Z">
              <w:r>
                <w:t>ver to listen for connections on the specified port instead of the default (50002)</w:t>
              </w:r>
            </w:ins>
            <w:ins w:id="9850" w:author="John Clevenger [2]" w:date="2022-07-19T15:24:00Z">
              <w:r w:rsidR="00215E95">
                <w:t>.</w:t>
              </w:r>
            </w:ins>
          </w:p>
        </w:tc>
      </w:tr>
      <w:tr w:rsidR="00A82E00" w14:paraId="53EAA788" w14:textId="77777777" w:rsidTr="003B72E3">
        <w:trPr>
          <w:ins w:id="9851" w:author="John Clevenger [2]" w:date="2022-07-19T14:58:00Z"/>
          <w:trPrChange w:id="9852" w:author="John Clevenger [2]" w:date="2022-07-19T15:16:00Z">
            <w:trPr>
              <w:gridAfter w:val="0"/>
            </w:trPr>
          </w:trPrChange>
        </w:trPr>
        <w:tc>
          <w:tcPr>
            <w:tcW w:w="3078" w:type="dxa"/>
            <w:tcPrChange w:id="9853"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9854" w:author="John Clevenger [2]" w:date="2022-07-19T14:58:00Z"/>
                <w:rFonts w:ascii="Courier New" w:hAnsi="Courier New" w:cs="Courier New"/>
                <w:b/>
                <w:bCs/>
              </w:rPr>
            </w:pPr>
            <w:ins w:id="9855" w:author="John Clevenger [2]" w:date="2022-07-19T14:59:00Z">
              <w:r w:rsidRPr="003F07BE">
                <w:rPr>
                  <w:rFonts w:ascii="Courier New" w:hAnsi="Courier New" w:cs="Courier New"/>
                  <w:b/>
                  <w:bCs/>
                </w:rPr>
                <w:t>--remoteServer</w:t>
              </w:r>
            </w:ins>
          </w:p>
        </w:tc>
        <w:tc>
          <w:tcPr>
            <w:tcW w:w="2160" w:type="dxa"/>
            <w:tcPrChange w:id="9856" w:author="John Clevenger [2]" w:date="2022-07-19T15:16:00Z">
              <w:tcPr>
                <w:tcW w:w="1678" w:type="dxa"/>
                <w:gridSpan w:val="2"/>
              </w:tcPr>
            </w:tcPrChange>
          </w:tcPr>
          <w:p w14:paraId="5A6A0A90" w14:textId="53865F70" w:rsidR="00A82E00" w:rsidRDefault="00943B42" w:rsidP="00EE68B0">
            <w:pPr>
              <w:spacing w:before="120" w:after="120"/>
              <w:jc w:val="center"/>
              <w:rPr>
                <w:ins w:id="9857" w:author="John Clevenger [2]" w:date="2022-07-19T14:58:00Z"/>
              </w:rPr>
            </w:pPr>
            <w:ins w:id="9858" w:author="John Clevenger [2]" w:date="2022-07-19T15:09:00Z">
              <w:r>
                <w:t>&lt;IP address&gt;</w:t>
              </w:r>
            </w:ins>
            <w:ins w:id="9859" w:author="John Clevenger [2]" w:date="2022-07-19T15:14:00Z">
              <w:r w:rsidR="001E0B30">
                <w:t>[:port]</w:t>
              </w:r>
            </w:ins>
          </w:p>
        </w:tc>
        <w:tc>
          <w:tcPr>
            <w:tcW w:w="4770" w:type="dxa"/>
            <w:tcPrChange w:id="9860" w:author="John Clevenger [2]" w:date="2022-07-19T15:16:00Z">
              <w:tcPr>
                <w:tcW w:w="4950" w:type="dxa"/>
                <w:gridSpan w:val="3"/>
              </w:tcPr>
            </w:tcPrChange>
          </w:tcPr>
          <w:p w14:paraId="31242D4D" w14:textId="00DD9B27" w:rsidR="00A82E00" w:rsidRDefault="00943B42" w:rsidP="00EE68B0">
            <w:pPr>
              <w:spacing w:before="120" w:after="120"/>
              <w:jc w:val="center"/>
              <w:rPr>
                <w:ins w:id="9861" w:author="John Clevenger [2]" w:date="2022-07-19T14:58:00Z"/>
              </w:rPr>
            </w:pPr>
            <w:ins w:id="9862" w:author="John Clevenger [2]" w:date="2022-07-19T15:09:00Z">
              <w:r>
                <w:t>Specifies that the PC2 Se</w:t>
              </w:r>
            </w:ins>
            <w:ins w:id="9863" w:author="John Clevenger [2]" w:date="2022-07-19T15:10:00Z">
              <w:r>
                <w:t>rver being started is a “remote site server” and should connect to the primary server at the specified IP address</w:t>
              </w:r>
            </w:ins>
            <w:ins w:id="9864" w:author="John Clevenger [2]" w:date="2022-07-19T15:16:00Z">
              <w:r w:rsidR="003B72E3">
                <w:t xml:space="preserve"> (and, optionally, port).  This overrides the </w:t>
              </w:r>
              <w:r w:rsidR="003B72E3" w:rsidRPr="003B72E3">
                <w:rPr>
                  <w:rFonts w:ascii="Arial" w:hAnsi="Arial" w:cs="Arial"/>
                  <w:b/>
                  <w:bCs/>
                  <w:sz w:val="22"/>
                  <w:szCs w:val="22"/>
                  <w:rPrChange w:id="9865" w:author="John Clevenger [2]" w:date="2022-07-19T15:16:00Z">
                    <w:rPr/>
                  </w:rPrChange>
                </w:rPr>
                <w:t>remoteServer=xxx</w:t>
              </w:r>
              <w:r w:rsidR="003B72E3">
                <w:t xml:space="preserve"> entry in the </w:t>
              </w:r>
              <w:r w:rsidR="003B72E3" w:rsidRPr="003B72E3">
                <w:rPr>
                  <w:rFonts w:ascii="Arial" w:hAnsi="Arial" w:cs="Arial"/>
                  <w:b/>
                  <w:bCs/>
                  <w:sz w:val="22"/>
                  <w:szCs w:val="22"/>
                  <w:rPrChange w:id="9866" w:author="John Clevenger [2]" w:date="2022-07-19T15:17:00Z">
                    <w:rPr/>
                  </w:rPrChange>
                </w:rPr>
                <w:t>pc2v9.ini</w:t>
              </w:r>
              <w:r w:rsidR="003B72E3">
                <w:t xml:space="preserve"> file.</w:t>
              </w:r>
            </w:ins>
          </w:p>
        </w:tc>
      </w:tr>
      <w:tr w:rsidR="00A82E00" w14:paraId="541FEE53" w14:textId="77777777" w:rsidTr="003B72E3">
        <w:trPr>
          <w:ins w:id="9867" w:author="John Clevenger [2]" w:date="2022-07-19T14:58:00Z"/>
          <w:trPrChange w:id="9868" w:author="John Clevenger [2]" w:date="2022-07-19T15:16:00Z">
            <w:trPr>
              <w:gridAfter w:val="0"/>
            </w:trPr>
          </w:trPrChange>
        </w:trPr>
        <w:tc>
          <w:tcPr>
            <w:tcW w:w="3078" w:type="dxa"/>
            <w:tcPrChange w:id="9869"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9870" w:author="John Clevenger [2]" w:date="2022-07-19T14:58:00Z"/>
                <w:rFonts w:ascii="Courier New" w:hAnsi="Courier New" w:cs="Courier New"/>
                <w:b/>
                <w:bCs/>
              </w:rPr>
            </w:pPr>
            <w:ins w:id="9871" w:author="John Clevenger [2]" w:date="2022-07-19T14:59:00Z">
              <w:r w:rsidRPr="003F07BE">
                <w:rPr>
                  <w:rFonts w:ascii="Courier New" w:hAnsi="Courier New" w:cs="Courier New"/>
                  <w:b/>
                  <w:bCs/>
                </w:rPr>
                <w:t>--proxyme</w:t>
              </w:r>
            </w:ins>
          </w:p>
        </w:tc>
        <w:tc>
          <w:tcPr>
            <w:tcW w:w="2160" w:type="dxa"/>
            <w:tcPrChange w:id="9872" w:author="John Clevenger [2]" w:date="2022-07-19T15:16:00Z">
              <w:tcPr>
                <w:tcW w:w="1678" w:type="dxa"/>
                <w:gridSpan w:val="2"/>
              </w:tcPr>
            </w:tcPrChange>
          </w:tcPr>
          <w:p w14:paraId="3224A5DD" w14:textId="77777777" w:rsidR="00A82E00" w:rsidRDefault="00A82E00" w:rsidP="00EE68B0">
            <w:pPr>
              <w:spacing w:before="120" w:after="120"/>
              <w:jc w:val="center"/>
              <w:rPr>
                <w:ins w:id="9873" w:author="John Clevenger [2]" w:date="2022-07-19T14:58:00Z"/>
              </w:rPr>
            </w:pPr>
          </w:p>
        </w:tc>
        <w:tc>
          <w:tcPr>
            <w:tcW w:w="4770" w:type="dxa"/>
            <w:tcPrChange w:id="9874" w:author="John Clevenger [2]" w:date="2022-07-19T15:16:00Z">
              <w:tcPr>
                <w:tcW w:w="4950" w:type="dxa"/>
                <w:gridSpan w:val="3"/>
              </w:tcPr>
            </w:tcPrChange>
          </w:tcPr>
          <w:p w14:paraId="42FBE228" w14:textId="6BFC65B2" w:rsidR="00A82E00" w:rsidRDefault="003B72E3" w:rsidP="00EE68B0">
            <w:pPr>
              <w:spacing w:before="120" w:after="120"/>
              <w:jc w:val="center"/>
              <w:rPr>
                <w:ins w:id="9875" w:author="John Clevenger [2]" w:date="2022-07-19T14:58:00Z"/>
              </w:rPr>
            </w:pPr>
            <w:ins w:id="9876" w:author="John Clevenger [2]" w:date="2022-07-19T15:17:00Z">
              <w:r>
                <w:t>Specifies that the PC2 Server being started is requesting that the primary server to which i</w:t>
              </w:r>
            </w:ins>
            <w:ins w:id="9877" w:author="John Clevenger [2]" w:date="2022-07-19T15:18:00Z">
              <w:r>
                <w:t xml:space="preserve">t is connecting act as a “proxy” for all PC2 communications for this server. </w:t>
              </w:r>
            </w:ins>
            <w:ins w:id="9878" w:author="John Clevenger [2]" w:date="2022-07-19T15:21:00Z">
              <w:r w:rsidR="00215E95">
                <w:t xml:space="preserve">This argument is only useful when used immediately following a </w:t>
              </w:r>
            </w:ins>
            <w:ins w:id="9879" w:author="John Clevenger [2]" w:date="2022-07-19T15:27:00Z">
              <w:r w:rsidR="00DD6E5B">
                <w:t>–</w:t>
              </w:r>
            </w:ins>
            <w:ins w:id="9880" w:author="John Clevenger [2]" w:date="2022-07-19T15:21:00Z">
              <w:r w:rsidR="00215E95" w:rsidRPr="00215E95">
                <w:rPr>
                  <w:rFonts w:ascii="Courier New" w:hAnsi="Courier New" w:cs="Courier New"/>
                  <w:b/>
                  <w:bCs/>
                  <w:rPrChange w:id="9881" w:author="John Clevenger [2]" w:date="2022-07-19T15:24:00Z">
                    <w:rPr/>
                  </w:rPrChange>
                </w:rPr>
                <w:t>remoteServer &lt;IP:port&gt;</w:t>
              </w:r>
              <w:r w:rsidR="00215E95">
                <w:t xml:space="preserve"> argu</w:t>
              </w:r>
            </w:ins>
            <w:ins w:id="9882" w:author="John Clevenger [2]" w:date="2022-07-19T15:22:00Z">
              <w:r w:rsidR="00215E95">
                <w:t xml:space="preserve">ment.  </w:t>
              </w:r>
            </w:ins>
            <w:ins w:id="9883" w:author="John Clevenger [2]" w:date="2022-07-19T15:20:00Z">
              <w:r w:rsidR="00215E95">
                <w:t xml:space="preserve">See the Appendix on Networking Constraints for </w:t>
              </w:r>
            </w:ins>
            <w:ins w:id="9884" w:author="John Clevenger [2]" w:date="2022-07-19T15:22:00Z">
              <w:r w:rsidR="00215E95">
                <w:t>additional information</w:t>
              </w:r>
            </w:ins>
            <w:ins w:id="9885" w:author="John Clevenger [2]" w:date="2022-07-19T15:20:00Z">
              <w:r w:rsidR="00215E95">
                <w:t>.</w:t>
              </w:r>
            </w:ins>
          </w:p>
        </w:tc>
      </w:tr>
      <w:tr w:rsidR="00227A46" w14:paraId="409B2C12" w14:textId="77777777" w:rsidTr="003B72E3">
        <w:trPr>
          <w:ins w:id="9886" w:author="John Clevenger [2]" w:date="2022-07-19T14:36:00Z"/>
          <w:trPrChange w:id="9887" w:author="John Clevenger [2]" w:date="2022-07-19T15:16:00Z">
            <w:trPr>
              <w:gridAfter w:val="0"/>
            </w:trPr>
          </w:trPrChange>
        </w:trPr>
        <w:tc>
          <w:tcPr>
            <w:tcW w:w="3078" w:type="dxa"/>
            <w:tcPrChange w:id="9888" w:author="John Clevenger [2]" w:date="2022-07-19T15:16:00Z">
              <w:tcPr>
                <w:tcW w:w="1998" w:type="dxa"/>
              </w:tcPr>
            </w:tcPrChange>
          </w:tcPr>
          <w:p w14:paraId="6020C3D9" w14:textId="5F62AD34" w:rsidR="00227A46" w:rsidRPr="00A82E00" w:rsidRDefault="00A82E00">
            <w:pPr>
              <w:spacing w:before="120" w:after="120"/>
              <w:jc w:val="center"/>
              <w:rPr>
                <w:ins w:id="9889" w:author="John Clevenger [2]" w:date="2022-07-19T14:36:00Z"/>
                <w:rFonts w:ascii="Courier New" w:hAnsi="Courier New" w:cs="Courier New"/>
                <w:b/>
                <w:bCs/>
                <w:rPrChange w:id="9890" w:author="John Clevenger [2]" w:date="2022-07-19T14:57:00Z">
                  <w:rPr>
                    <w:ins w:id="9891" w:author="John Clevenger [2]" w:date="2022-07-19T14:36:00Z"/>
                  </w:rPr>
                </w:rPrChange>
              </w:rPr>
              <w:pPrChange w:id="9892" w:author="John Clevenger [2]" w:date="2022-07-19T14:55:00Z">
                <w:pPr>
                  <w:spacing w:before="120" w:after="120"/>
                  <w:jc w:val="both"/>
                </w:pPr>
              </w:pPrChange>
            </w:pPr>
            <w:ins w:id="9893" w:author="John Clevenger [2]" w:date="2022-07-19T14:59:00Z">
              <w:r w:rsidRPr="003F07BE">
                <w:rPr>
                  <w:rFonts w:ascii="Courier New" w:hAnsi="Courier New" w:cs="Courier New"/>
                  <w:b/>
                  <w:bCs/>
                </w:rPr>
                <w:t>--first</w:t>
              </w:r>
            </w:ins>
          </w:p>
        </w:tc>
        <w:tc>
          <w:tcPr>
            <w:tcW w:w="2160" w:type="dxa"/>
            <w:tcPrChange w:id="9894" w:author="John Clevenger [2]" w:date="2022-07-19T15:16:00Z">
              <w:tcPr>
                <w:tcW w:w="2340" w:type="dxa"/>
                <w:gridSpan w:val="2"/>
              </w:tcPr>
            </w:tcPrChange>
          </w:tcPr>
          <w:p w14:paraId="640648ED" w14:textId="77777777" w:rsidR="00227A46" w:rsidRDefault="00227A46">
            <w:pPr>
              <w:spacing w:before="120" w:after="120"/>
              <w:jc w:val="center"/>
              <w:rPr>
                <w:ins w:id="9895" w:author="John Clevenger [2]" w:date="2022-07-19T14:36:00Z"/>
              </w:rPr>
              <w:pPrChange w:id="9896" w:author="John Clevenger [2]" w:date="2022-07-19T14:42:00Z">
                <w:pPr>
                  <w:spacing w:before="120" w:after="120"/>
                  <w:jc w:val="both"/>
                </w:pPr>
              </w:pPrChange>
            </w:pPr>
          </w:p>
        </w:tc>
        <w:tc>
          <w:tcPr>
            <w:tcW w:w="4770" w:type="dxa"/>
            <w:tcPrChange w:id="9897" w:author="John Clevenger [2]" w:date="2022-07-19T15:16:00Z">
              <w:tcPr>
                <w:tcW w:w="2973" w:type="dxa"/>
                <w:gridSpan w:val="3"/>
              </w:tcPr>
            </w:tcPrChange>
          </w:tcPr>
          <w:p w14:paraId="602897EB" w14:textId="01F2E043" w:rsidR="00227A46" w:rsidRDefault="00215E95">
            <w:pPr>
              <w:spacing w:before="120" w:after="120"/>
              <w:jc w:val="center"/>
              <w:rPr>
                <w:ins w:id="9898" w:author="John Clevenger [2]" w:date="2022-07-19T14:36:00Z"/>
              </w:rPr>
              <w:pPrChange w:id="9899" w:author="John Clevenger [2]" w:date="2022-07-19T14:42:00Z">
                <w:pPr>
                  <w:spacing w:before="120" w:after="120"/>
                  <w:jc w:val="both"/>
                </w:pPr>
              </w:pPrChange>
            </w:pPr>
            <w:ins w:id="9900" w:author="John Clevenger [2]" w:date="2022-07-19T15:23:00Z">
              <w:r>
                <w:t xml:space="preserve">Indicates that the PC2 Server being started is the “first” (primary) server in a multi-site contest (this is the default in the absence of a </w:t>
              </w:r>
            </w:ins>
            <w:ins w:id="9901" w:author="John Clevenger [2]"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9902" w:author="John Clevenger [2]" w:date="2022-07-19T15:24:00Z">
                    <w:rPr>
                      <w:rFonts w:ascii="Courier New" w:hAnsi="Courier New" w:cs="Courier New"/>
                      <w:b/>
                      <w:bCs/>
                    </w:rPr>
                  </w:rPrChange>
                </w:rPr>
                <w:t>argument</w:t>
              </w:r>
              <w:r>
                <w:t>.</w:t>
              </w:r>
            </w:ins>
          </w:p>
        </w:tc>
      </w:tr>
      <w:tr w:rsidR="0091528E" w14:paraId="69737CBA" w14:textId="77777777" w:rsidTr="003B72E3">
        <w:trPr>
          <w:ins w:id="9903" w:author="John Clevenger [2]" w:date="2022-07-19T15:38:00Z"/>
        </w:trPr>
        <w:tc>
          <w:tcPr>
            <w:tcW w:w="3078" w:type="dxa"/>
          </w:tcPr>
          <w:p w14:paraId="5662F38C" w14:textId="1D000604" w:rsidR="0091528E" w:rsidRPr="003F07BE" w:rsidRDefault="0091528E" w:rsidP="0091528E">
            <w:pPr>
              <w:spacing w:before="120" w:after="120"/>
              <w:jc w:val="center"/>
              <w:rPr>
                <w:ins w:id="9904" w:author="John Clevenger [2]" w:date="2022-07-19T15:38:00Z"/>
                <w:rFonts w:ascii="Courier New" w:hAnsi="Courier New" w:cs="Courier New"/>
                <w:b/>
                <w:bCs/>
              </w:rPr>
            </w:pPr>
            <w:ins w:id="9905" w:author="John Clevenger [2]"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9906" w:author="John Clevenger [2]" w:date="2022-07-19T15:38:00Z"/>
              </w:rPr>
            </w:pPr>
            <w:ins w:id="9907"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9908" w:author="John Clevenger [2]" w:date="2022-07-19T15:38:00Z"/>
              </w:rPr>
            </w:pPr>
            <w:ins w:id="9909" w:author="John Clevenger [2]" w:date="2022-07-19T15:38:00Z">
              <w:r>
                <w:t>Sets the master “contest password” when a PC2 Server is first sta</w:t>
              </w:r>
            </w:ins>
            <w:ins w:id="9910" w:author="John Clevenger [2]" w:date="2022-07-19T15:39:00Z">
              <w:r>
                <w:t>rted.</w:t>
              </w:r>
            </w:ins>
            <w:ins w:id="9911" w:author="John Clevenger [2]" w:date="2022-07-19T16:05:00Z">
              <w:r w:rsidR="002224E8">
                <w:t xml:space="preserve">  On</w:t>
              </w:r>
            </w:ins>
            <w:ins w:id="9912" w:author="John Clevenger [2]" w:date="2022-07-19T16:06:00Z">
              <w:r w:rsidR="002224E8">
                <w:t>ly useful on the first (primary) PC2 server.</w:t>
              </w:r>
            </w:ins>
          </w:p>
        </w:tc>
      </w:tr>
      <w:tr w:rsidR="0091528E" w14:paraId="054A57B8" w14:textId="77777777" w:rsidTr="003B72E3">
        <w:trPr>
          <w:ins w:id="9913" w:author="John Clevenger [2]" w:date="2022-07-19T14:36:00Z"/>
          <w:trPrChange w:id="9914" w:author="John Clevenger [2]" w:date="2022-07-19T15:16:00Z">
            <w:trPr>
              <w:gridAfter w:val="0"/>
            </w:trPr>
          </w:trPrChange>
        </w:trPr>
        <w:tc>
          <w:tcPr>
            <w:tcW w:w="3078" w:type="dxa"/>
            <w:tcPrChange w:id="9915" w:author="John Clevenger [2]" w:date="2022-07-19T15:16:00Z">
              <w:tcPr>
                <w:tcW w:w="1998" w:type="dxa"/>
              </w:tcPr>
            </w:tcPrChange>
          </w:tcPr>
          <w:p w14:paraId="1BF689F4" w14:textId="4D2AB019" w:rsidR="0091528E" w:rsidRPr="00A82E00" w:rsidRDefault="0091528E">
            <w:pPr>
              <w:spacing w:before="120" w:after="120"/>
              <w:jc w:val="center"/>
              <w:rPr>
                <w:ins w:id="9916" w:author="John Clevenger [2]" w:date="2022-07-19T14:36:00Z"/>
                <w:rFonts w:ascii="Courier New" w:hAnsi="Courier New" w:cs="Courier New"/>
                <w:b/>
                <w:bCs/>
                <w:rPrChange w:id="9917" w:author="John Clevenger [2]" w:date="2022-07-19T14:57:00Z">
                  <w:rPr>
                    <w:ins w:id="9918" w:author="John Clevenger [2]" w:date="2022-07-19T14:36:00Z"/>
                  </w:rPr>
                </w:rPrChange>
              </w:rPr>
              <w:pPrChange w:id="9919" w:author="John Clevenger [2]" w:date="2022-07-19T14:55:00Z">
                <w:pPr>
                  <w:spacing w:before="120" w:after="120"/>
                  <w:jc w:val="both"/>
                </w:pPr>
              </w:pPrChange>
            </w:pPr>
            <w:ins w:id="9920" w:author="John Clevenger [2]" w:date="2022-07-19T14:52:00Z">
              <w:r w:rsidRPr="00A82E00">
                <w:rPr>
                  <w:rFonts w:ascii="Courier New" w:hAnsi="Courier New" w:cs="Courier New"/>
                  <w:b/>
                  <w:bCs/>
                  <w:rPrChange w:id="9921" w:author="John Clevenger [2]" w:date="2022-07-19T14:57:00Z">
                    <w:rPr/>
                  </w:rPrChange>
                </w:rPr>
                <w:t>-F</w:t>
              </w:r>
            </w:ins>
          </w:p>
        </w:tc>
        <w:tc>
          <w:tcPr>
            <w:tcW w:w="2160" w:type="dxa"/>
            <w:tcPrChange w:id="9922" w:author="John Clevenger [2]" w:date="2022-07-19T15:16:00Z">
              <w:tcPr>
                <w:tcW w:w="2340" w:type="dxa"/>
                <w:gridSpan w:val="2"/>
              </w:tcPr>
            </w:tcPrChange>
          </w:tcPr>
          <w:p w14:paraId="5C172031" w14:textId="77887223" w:rsidR="0091528E" w:rsidRDefault="0091528E">
            <w:pPr>
              <w:spacing w:before="120" w:after="120"/>
              <w:jc w:val="center"/>
              <w:rPr>
                <w:ins w:id="9923" w:author="John Clevenger [2]" w:date="2022-07-19T14:36:00Z"/>
              </w:rPr>
              <w:pPrChange w:id="9924" w:author="John Clevenger [2]" w:date="2022-07-19T14:42:00Z">
                <w:pPr>
                  <w:spacing w:before="120" w:after="120"/>
                  <w:jc w:val="both"/>
                </w:pPr>
              </w:pPrChange>
            </w:pPr>
            <w:ins w:id="9925" w:author="John Clevenger [2]" w:date="2022-07-19T15:25:00Z">
              <w:r>
                <w:t>&lt;filename&gt;</w:t>
              </w:r>
            </w:ins>
          </w:p>
        </w:tc>
        <w:tc>
          <w:tcPr>
            <w:tcW w:w="4770" w:type="dxa"/>
            <w:tcPrChange w:id="9926" w:author="John Clevenger [2]" w:date="2022-07-19T15:16:00Z">
              <w:tcPr>
                <w:tcW w:w="2973" w:type="dxa"/>
                <w:gridSpan w:val="3"/>
              </w:tcPr>
            </w:tcPrChange>
          </w:tcPr>
          <w:p w14:paraId="7E3AEDBC" w14:textId="5DE54FDA" w:rsidR="0091528E" w:rsidRPr="00535B40" w:rsidRDefault="0091528E">
            <w:pPr>
              <w:spacing w:before="120" w:after="120"/>
              <w:jc w:val="center"/>
              <w:rPr>
                <w:ins w:id="9927" w:author="John Clevenger [2]" w:date="2022-07-19T14:36:00Z"/>
              </w:rPr>
              <w:pPrChange w:id="9928" w:author="John Clevenger [2]" w:date="2022-07-19T14:42:00Z">
                <w:pPr>
                  <w:spacing w:before="120" w:after="120"/>
                  <w:jc w:val="both"/>
                </w:pPr>
              </w:pPrChange>
            </w:pPr>
            <w:ins w:id="9929" w:author="John Clevenger [2]" w:date="2022-07-19T15:25:00Z">
              <w:r>
                <w:t>Specifies the name of a file containing command line ar</w:t>
              </w:r>
            </w:ins>
            <w:ins w:id="9930" w:author="John Clevenger [2]" w:date="2022-07-19T15:26:00Z">
              <w:r>
                <w:t>guments/options (see below).</w:t>
              </w:r>
            </w:ins>
            <w:ins w:id="9931"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9932" w:author="John Clevenger [2]" w:date="2022-07-19T16:09:00Z"/>
        </w:rPr>
      </w:pPr>
    </w:p>
    <w:p w14:paraId="51B1C2A1" w14:textId="77777777" w:rsidR="00535B40" w:rsidRDefault="00535B40" w:rsidP="005C0EA6">
      <w:pPr>
        <w:spacing w:before="120" w:after="120"/>
        <w:ind w:firstLine="540"/>
        <w:jc w:val="both"/>
        <w:rPr>
          <w:ins w:id="9933" w:author="John Clevenger [2]" w:date="2022-07-19T15:28:00Z"/>
        </w:rPr>
      </w:pPr>
    </w:p>
    <w:p w14:paraId="432328FD" w14:textId="03A3D815" w:rsidR="00DD6E5B" w:rsidRDefault="00DD6E5B" w:rsidP="005C0EA6">
      <w:pPr>
        <w:spacing w:before="120" w:after="120"/>
        <w:ind w:firstLine="540"/>
        <w:jc w:val="both"/>
        <w:rPr>
          <w:ins w:id="9934" w:author="John Clevenger [2]" w:date="2022-07-19T15:28:00Z"/>
        </w:rPr>
      </w:pPr>
      <w:ins w:id="9935" w:author="John Clevenger [2]" w:date="2022-07-19T15:28:00Z">
        <w:r>
          <w:lastRenderedPageBreak/>
          <w:t xml:space="preserve">The following table lists additional command line arguments which are recognized by certain modules.  These are primarily special-purpose options used for </w:t>
        </w:r>
      </w:ins>
      <w:ins w:id="9936"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9937" w:author="John Clevenger [2]" w:date="2022-07-19T14:32:00Z"/>
        </w:rPr>
      </w:pPr>
    </w:p>
    <w:tbl>
      <w:tblPr>
        <w:tblStyle w:val="TableGrid"/>
        <w:tblW w:w="10008" w:type="dxa"/>
        <w:tblLook w:val="04A0" w:firstRow="1" w:lastRow="0" w:firstColumn="1" w:lastColumn="0" w:noHBand="0" w:noVBand="1"/>
        <w:tblPrChange w:id="9938"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9939">
          <w:tblGrid>
            <w:gridCol w:w="3078"/>
            <w:gridCol w:w="171"/>
            <w:gridCol w:w="1989"/>
            <w:gridCol w:w="1261"/>
            <w:gridCol w:w="3250"/>
          </w:tblGrid>
        </w:tblGridChange>
      </w:tblGrid>
      <w:tr w:rsidR="00DD6E5B" w:rsidRPr="00227A46" w14:paraId="46EFE114" w14:textId="77777777" w:rsidTr="00E3338D">
        <w:trPr>
          <w:ins w:id="9940" w:author="John Clevenger [2]" w:date="2022-07-19T15:29:00Z"/>
        </w:trPr>
        <w:tc>
          <w:tcPr>
            <w:tcW w:w="3249" w:type="dxa"/>
            <w:tcPrChange w:id="9941" w:author="John Clevenger [2]" w:date="2022-07-19T16:07:00Z">
              <w:tcPr>
                <w:tcW w:w="3078" w:type="dxa"/>
              </w:tcPr>
            </w:tcPrChange>
          </w:tcPr>
          <w:p w14:paraId="0F3928E3" w14:textId="77777777" w:rsidR="00DD6E5B" w:rsidRPr="003F07BE" w:rsidRDefault="00DD6E5B" w:rsidP="003F07BE">
            <w:pPr>
              <w:spacing w:before="120" w:after="120"/>
              <w:jc w:val="center"/>
              <w:rPr>
                <w:ins w:id="9942" w:author="John Clevenger [2]" w:date="2022-07-19T15:29:00Z"/>
                <w:rFonts w:ascii="Courier New" w:hAnsi="Courier New" w:cs="Courier New"/>
                <w:b/>
                <w:bCs/>
              </w:rPr>
            </w:pPr>
            <w:ins w:id="9943" w:author="John Clevenger [2]" w:date="2022-07-19T15:29:00Z">
              <w:r w:rsidRPr="003F07BE">
                <w:rPr>
                  <w:rFonts w:ascii="Courier New" w:hAnsi="Courier New" w:cs="Courier New"/>
                  <w:b/>
                  <w:bCs/>
                </w:rPr>
                <w:t>Argument</w:t>
              </w:r>
            </w:ins>
          </w:p>
        </w:tc>
        <w:tc>
          <w:tcPr>
            <w:tcW w:w="1809" w:type="dxa"/>
            <w:tcPrChange w:id="9944"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9945" w:author="John Clevenger [2]" w:date="2022-07-19T15:29:00Z"/>
                <w:rFonts w:ascii="Courier New" w:hAnsi="Courier New" w:cs="Courier New"/>
                <w:b/>
                <w:bCs/>
              </w:rPr>
            </w:pPr>
            <w:ins w:id="9946" w:author="John Clevenger [2]" w:date="2022-07-19T15:29:00Z">
              <w:r w:rsidRPr="003F07BE">
                <w:rPr>
                  <w:rFonts w:ascii="Courier New" w:hAnsi="Courier New" w:cs="Courier New"/>
                  <w:b/>
                  <w:bCs/>
                </w:rPr>
                <w:t>Parameters</w:t>
              </w:r>
            </w:ins>
          </w:p>
        </w:tc>
        <w:tc>
          <w:tcPr>
            <w:tcW w:w="4950" w:type="dxa"/>
            <w:tcPrChange w:id="9947"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9948" w:author="John Clevenger [2]" w:date="2022-07-19T15:29:00Z"/>
                <w:rFonts w:ascii="Courier New" w:hAnsi="Courier New" w:cs="Courier New"/>
                <w:b/>
                <w:bCs/>
              </w:rPr>
            </w:pPr>
            <w:ins w:id="9949" w:author="John Clevenger [2]" w:date="2022-07-19T15:29:00Z">
              <w:r w:rsidRPr="003F07BE">
                <w:rPr>
                  <w:rFonts w:ascii="Courier New" w:hAnsi="Courier New" w:cs="Courier New"/>
                  <w:b/>
                  <w:bCs/>
                </w:rPr>
                <w:t>Purpose</w:t>
              </w:r>
            </w:ins>
          </w:p>
        </w:tc>
      </w:tr>
      <w:tr w:rsidR="00DD6E5B" w14:paraId="31FF63E4" w14:textId="77777777" w:rsidTr="00E3338D">
        <w:tblPrEx>
          <w:tblPrExChange w:id="9950" w:author="John Clevenger [2]" w:date="2022-07-19T16:07:00Z">
            <w:tblPrEx>
              <w:tblW w:w="10008" w:type="dxa"/>
            </w:tblPrEx>
          </w:tblPrExChange>
        </w:tblPrEx>
        <w:trPr>
          <w:ins w:id="9951" w:author="John Clevenger [2]" w:date="2022-07-19T15:29:00Z"/>
          <w:trPrChange w:id="9952" w:author="John Clevenger [2]" w:date="2022-07-19T16:07:00Z">
            <w:trPr>
              <w:wAfter w:w="259" w:type="dxa"/>
            </w:trPr>
          </w:trPrChange>
        </w:trPr>
        <w:tc>
          <w:tcPr>
            <w:tcW w:w="3249" w:type="dxa"/>
            <w:tcPrChange w:id="9953" w:author="John Clevenger [2]" w:date="2022-07-19T16:07:00Z">
              <w:tcPr>
                <w:tcW w:w="3249" w:type="dxa"/>
                <w:gridSpan w:val="2"/>
              </w:tcPr>
            </w:tcPrChange>
          </w:tcPr>
          <w:p w14:paraId="12BBAC61" w14:textId="4D89B4CC" w:rsidR="00DD6E5B" w:rsidRPr="003F07BE" w:rsidRDefault="00DD6E5B">
            <w:pPr>
              <w:spacing w:before="120" w:after="120"/>
              <w:jc w:val="center"/>
              <w:rPr>
                <w:ins w:id="9954" w:author="John Clevenger [2]" w:date="2022-07-19T15:29:00Z"/>
                <w:rFonts w:ascii="Courier New" w:hAnsi="Courier New" w:cs="Courier New"/>
                <w:b/>
                <w:bCs/>
              </w:rPr>
              <w:pPrChange w:id="9955" w:author="John Clevenger [2]" w:date="2022-07-19T15:30:00Z">
                <w:pPr>
                  <w:spacing w:before="120" w:after="120"/>
                  <w:jc w:val="both"/>
                </w:pPr>
              </w:pPrChange>
            </w:pPr>
            <w:ins w:id="9956" w:author="John Clevenger [2]"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9957" w:author="John Clevenger [2]" w:date="2022-07-19T16:07:00Z">
              <w:tcPr>
                <w:tcW w:w="3250" w:type="dxa"/>
                <w:gridSpan w:val="2"/>
              </w:tcPr>
            </w:tcPrChange>
          </w:tcPr>
          <w:p w14:paraId="44D0C215" w14:textId="77777777" w:rsidR="00DD6E5B" w:rsidRDefault="00DD6E5B" w:rsidP="00DD6E5B">
            <w:pPr>
              <w:spacing w:before="120" w:after="120"/>
              <w:jc w:val="both"/>
              <w:rPr>
                <w:ins w:id="9958" w:author="John Clevenger [2]" w:date="2022-07-19T15:29:00Z"/>
              </w:rPr>
            </w:pPr>
          </w:p>
        </w:tc>
        <w:tc>
          <w:tcPr>
            <w:tcW w:w="4950" w:type="dxa"/>
            <w:tcPrChange w:id="9959" w:author="John Clevenger [2]" w:date="2022-07-19T16:07:00Z">
              <w:tcPr>
                <w:tcW w:w="3250" w:type="dxa"/>
              </w:tcPr>
            </w:tcPrChange>
          </w:tcPr>
          <w:p w14:paraId="17B265FD" w14:textId="012C7DD2" w:rsidR="00DD6E5B" w:rsidRDefault="00DD6E5B" w:rsidP="00DD6E5B">
            <w:pPr>
              <w:spacing w:before="120" w:after="120"/>
              <w:jc w:val="both"/>
              <w:rPr>
                <w:ins w:id="9960" w:author="John Clevenger [2]" w:date="2022-07-19T15:29:00Z"/>
              </w:rPr>
            </w:pPr>
            <w:ins w:id="9961" w:author="John Clevenger [2]" w:date="2022-07-19T15:30:00Z">
              <w:r>
                <w:t xml:space="preserve">Suppress all module logging.  While this can save time, it is not </w:t>
              </w:r>
            </w:ins>
            <w:ins w:id="9962" w:author="John Clevenger [2]" w:date="2022-07-19T15:31:00Z">
              <w:r>
                <w:t>recommended.</w:t>
              </w:r>
            </w:ins>
          </w:p>
        </w:tc>
      </w:tr>
      <w:tr w:rsidR="00DD6E5B" w14:paraId="2D47F1C0" w14:textId="77777777" w:rsidTr="00E3338D">
        <w:tblPrEx>
          <w:tblPrExChange w:id="9963" w:author="John Clevenger [2]" w:date="2022-07-19T16:07:00Z">
            <w:tblPrEx>
              <w:tblW w:w="10008" w:type="dxa"/>
            </w:tblPrEx>
          </w:tblPrExChange>
        </w:tblPrEx>
        <w:trPr>
          <w:ins w:id="9964" w:author="John Clevenger [2]" w:date="2022-07-19T15:27:00Z"/>
          <w:trPrChange w:id="9965" w:author="John Clevenger [2]" w:date="2022-07-19T16:07:00Z">
            <w:trPr>
              <w:wAfter w:w="259" w:type="dxa"/>
            </w:trPr>
          </w:trPrChange>
        </w:trPr>
        <w:tc>
          <w:tcPr>
            <w:tcW w:w="3249" w:type="dxa"/>
            <w:tcPrChange w:id="9966" w:author="John Clevenger [2]" w:date="2022-07-19T16:07:00Z">
              <w:tcPr>
                <w:tcW w:w="3249" w:type="dxa"/>
                <w:gridSpan w:val="2"/>
              </w:tcPr>
            </w:tcPrChange>
          </w:tcPr>
          <w:p w14:paraId="49B0334F" w14:textId="02EAEEBD" w:rsidR="00DD6E5B" w:rsidRDefault="00DD6E5B">
            <w:pPr>
              <w:spacing w:before="120" w:after="120"/>
              <w:jc w:val="center"/>
              <w:rPr>
                <w:ins w:id="9967" w:author="John Clevenger [2]" w:date="2022-07-19T15:27:00Z"/>
              </w:rPr>
              <w:pPrChange w:id="9968" w:author="John Clevenger [2]" w:date="2022-07-19T15:30:00Z">
                <w:pPr>
                  <w:spacing w:before="120" w:after="120"/>
                  <w:jc w:val="both"/>
                </w:pPr>
              </w:pPrChange>
            </w:pPr>
            <w:ins w:id="9969" w:author="John Clevenger [2]" w:date="2022-07-19T15:27:00Z">
              <w:r w:rsidRPr="003F07BE">
                <w:rPr>
                  <w:rFonts w:ascii="Courier New" w:hAnsi="Courier New" w:cs="Courier New"/>
                  <w:b/>
                  <w:bCs/>
                </w:rPr>
                <w:t>--nostandings</w:t>
              </w:r>
            </w:ins>
          </w:p>
        </w:tc>
        <w:tc>
          <w:tcPr>
            <w:tcW w:w="1809" w:type="dxa"/>
            <w:tcPrChange w:id="9970" w:author="John Clevenger [2]" w:date="2022-07-19T16:07:00Z">
              <w:tcPr>
                <w:tcW w:w="3250" w:type="dxa"/>
                <w:gridSpan w:val="2"/>
              </w:tcPr>
            </w:tcPrChange>
          </w:tcPr>
          <w:p w14:paraId="07AD4434" w14:textId="77777777" w:rsidR="00DD6E5B" w:rsidRDefault="00DD6E5B" w:rsidP="00DD6E5B">
            <w:pPr>
              <w:spacing w:before="120" w:after="120"/>
              <w:jc w:val="both"/>
              <w:rPr>
                <w:ins w:id="9971" w:author="John Clevenger [2]" w:date="2022-07-19T15:27:00Z"/>
              </w:rPr>
            </w:pPr>
          </w:p>
        </w:tc>
        <w:tc>
          <w:tcPr>
            <w:tcW w:w="4950" w:type="dxa"/>
            <w:tcPrChange w:id="9972" w:author="John Clevenger [2]" w:date="2022-07-19T16:07:00Z">
              <w:tcPr>
                <w:tcW w:w="3250" w:type="dxa"/>
              </w:tcPr>
            </w:tcPrChange>
          </w:tcPr>
          <w:p w14:paraId="1D1E44F3" w14:textId="755DC306" w:rsidR="00DD6E5B" w:rsidRDefault="00DD6E5B">
            <w:pPr>
              <w:spacing w:before="120" w:after="120"/>
              <w:jc w:val="center"/>
              <w:rPr>
                <w:ins w:id="9973" w:author="John Clevenger [2]" w:date="2022-07-19T15:27:00Z"/>
              </w:rPr>
              <w:pPrChange w:id="9974" w:author="John Clevenger [2]" w:date="2022-07-19T15:32:00Z">
                <w:pPr>
                  <w:spacing w:before="120" w:after="120"/>
                  <w:jc w:val="both"/>
                </w:pPr>
              </w:pPrChange>
            </w:pPr>
            <w:ins w:id="9975" w:author="John Clevenger [2]" w:date="2022-07-19T15:31:00Z">
              <w:r>
                <w:t>Suppress the inclusion of the “</w:t>
              </w:r>
              <w:r w:rsidRPr="00B939EB">
                <w:rPr>
                  <w:rFonts w:ascii="Arial" w:hAnsi="Arial" w:cs="Arial"/>
                  <w:b/>
                  <w:bCs/>
                  <w:sz w:val="22"/>
                  <w:szCs w:val="22"/>
                  <w:rPrChange w:id="9976" w:author="John Clevenger [2]" w:date="2022-07-19T15:32:00Z">
                    <w:rPr/>
                  </w:rPrChange>
                </w:rPr>
                <w:t>Standings</w:t>
              </w:r>
              <w:r>
                <w:t>” and “</w:t>
              </w:r>
              <w:r w:rsidRPr="00B939EB">
                <w:rPr>
                  <w:rFonts w:ascii="Arial" w:hAnsi="Arial" w:cs="Arial"/>
                  <w:b/>
                  <w:bCs/>
                  <w:sz w:val="22"/>
                  <w:szCs w:val="22"/>
                  <w:rPrChange w:id="9977" w:author="John Clevenger [2]" w:date="2022-07-19T15:32:00Z">
                    <w:rPr/>
                  </w:rPrChange>
                </w:rPr>
                <w:t>Standings HTML</w:t>
              </w:r>
              <w:r>
                <w:t>” panes in those GUI displays which normally display these panes.</w:t>
              </w:r>
            </w:ins>
          </w:p>
        </w:tc>
      </w:tr>
      <w:tr w:rsidR="00DD6E5B" w14:paraId="3C426ED3" w14:textId="77777777" w:rsidTr="00E3338D">
        <w:tblPrEx>
          <w:tblPrExChange w:id="9978" w:author="John Clevenger [2]" w:date="2022-07-19T16:07:00Z">
            <w:tblPrEx>
              <w:tblW w:w="10008" w:type="dxa"/>
            </w:tblPrEx>
          </w:tblPrExChange>
        </w:tblPrEx>
        <w:trPr>
          <w:ins w:id="9979" w:author="John Clevenger [2]" w:date="2022-07-19T15:27:00Z"/>
          <w:trPrChange w:id="9980" w:author="John Clevenger [2]" w:date="2022-07-19T16:07:00Z">
            <w:trPr>
              <w:wAfter w:w="259" w:type="dxa"/>
            </w:trPr>
          </w:trPrChange>
        </w:trPr>
        <w:tc>
          <w:tcPr>
            <w:tcW w:w="3249" w:type="dxa"/>
            <w:tcPrChange w:id="9981" w:author="John Clevenger [2]" w:date="2022-07-19T16:07:00Z">
              <w:tcPr>
                <w:tcW w:w="3249" w:type="dxa"/>
                <w:gridSpan w:val="2"/>
              </w:tcPr>
            </w:tcPrChange>
          </w:tcPr>
          <w:p w14:paraId="3C121390" w14:textId="09D58BCD" w:rsidR="00DD6E5B" w:rsidRDefault="00DD6E5B">
            <w:pPr>
              <w:spacing w:before="120" w:after="120"/>
              <w:jc w:val="center"/>
              <w:rPr>
                <w:ins w:id="9982" w:author="John Clevenger [2]" w:date="2022-07-19T15:27:00Z"/>
              </w:rPr>
              <w:pPrChange w:id="9983" w:author="John Clevenger [2]" w:date="2022-07-19T15:30:00Z">
                <w:pPr>
                  <w:spacing w:before="120" w:after="120"/>
                  <w:jc w:val="both"/>
                </w:pPr>
              </w:pPrChange>
            </w:pPr>
            <w:ins w:id="9984" w:author="John Clevenger [2]" w:date="2022-07-19T15:27:00Z">
              <w:r w:rsidRPr="003F07BE">
                <w:rPr>
                  <w:rFonts w:ascii="Courier New" w:hAnsi="Courier New" w:cs="Courier New"/>
                  <w:b/>
                  <w:bCs/>
                </w:rPr>
                <w:t>--addefjs</w:t>
              </w:r>
            </w:ins>
          </w:p>
        </w:tc>
        <w:tc>
          <w:tcPr>
            <w:tcW w:w="1809" w:type="dxa"/>
            <w:tcPrChange w:id="9985" w:author="John Clevenger [2]" w:date="2022-07-19T16:07:00Z">
              <w:tcPr>
                <w:tcW w:w="3250" w:type="dxa"/>
                <w:gridSpan w:val="2"/>
              </w:tcPr>
            </w:tcPrChange>
          </w:tcPr>
          <w:p w14:paraId="1C8559BA" w14:textId="77777777" w:rsidR="00DD6E5B" w:rsidRDefault="00DD6E5B" w:rsidP="00DD6E5B">
            <w:pPr>
              <w:spacing w:before="120" w:after="120"/>
              <w:jc w:val="both"/>
              <w:rPr>
                <w:ins w:id="9986" w:author="John Clevenger [2]" w:date="2022-07-19T15:27:00Z"/>
              </w:rPr>
            </w:pPr>
          </w:p>
        </w:tc>
        <w:tc>
          <w:tcPr>
            <w:tcW w:w="4950" w:type="dxa"/>
            <w:tcPrChange w:id="9987" w:author="John Clevenger [2]" w:date="2022-07-19T16:07:00Z">
              <w:tcPr>
                <w:tcW w:w="3250" w:type="dxa"/>
              </w:tcPr>
            </w:tcPrChange>
          </w:tcPr>
          <w:p w14:paraId="42CFE2F3" w14:textId="27148AFA" w:rsidR="00DD6E5B" w:rsidRDefault="00B939EB" w:rsidP="00DD6E5B">
            <w:pPr>
              <w:spacing w:before="120" w:after="120"/>
              <w:jc w:val="both"/>
              <w:rPr>
                <w:ins w:id="9988" w:author="John Clevenger [2]" w:date="2022-07-19T15:27:00Z"/>
              </w:rPr>
            </w:pPr>
            <w:ins w:id="9989" w:author="John Clevenger [2]" w:date="2022-07-19T15:34:00Z">
              <w:r>
                <w:t>Allows loading a set of submission</w:t>
              </w:r>
            </w:ins>
            <w:ins w:id="9990" w:author="John Clevenger [2]" w:date="2022-07-19T15:35:00Z">
              <w:r>
                <w:t>s and judgements from a CLICS “E</w:t>
              </w:r>
            </w:ins>
            <w:ins w:id="9991" w:author="John Clevenger [2]" w:date="2022-07-19T15:36:00Z">
              <w:r>
                <w:t>vent Feed”.</w:t>
              </w:r>
            </w:ins>
          </w:p>
        </w:tc>
      </w:tr>
      <w:tr w:rsidR="00DD6E5B" w14:paraId="6F3CD27A" w14:textId="77777777" w:rsidTr="00E3338D">
        <w:tblPrEx>
          <w:tblPrExChange w:id="9992" w:author="John Clevenger [2]" w:date="2022-07-19T16:07:00Z">
            <w:tblPrEx>
              <w:tblW w:w="10008" w:type="dxa"/>
            </w:tblPrEx>
          </w:tblPrExChange>
        </w:tblPrEx>
        <w:trPr>
          <w:ins w:id="9993" w:author="John Clevenger [2]" w:date="2022-07-19T15:27:00Z"/>
          <w:trPrChange w:id="9994" w:author="John Clevenger [2]" w:date="2022-07-19T16:07:00Z">
            <w:trPr>
              <w:wAfter w:w="259" w:type="dxa"/>
            </w:trPr>
          </w:trPrChange>
        </w:trPr>
        <w:tc>
          <w:tcPr>
            <w:tcW w:w="3249" w:type="dxa"/>
            <w:tcPrChange w:id="9995" w:author="John Clevenger [2]" w:date="2022-07-19T16:07:00Z">
              <w:tcPr>
                <w:tcW w:w="3249" w:type="dxa"/>
                <w:gridSpan w:val="2"/>
              </w:tcPr>
            </w:tcPrChange>
          </w:tcPr>
          <w:p w14:paraId="5BA279BB" w14:textId="6060E15C" w:rsidR="00DD6E5B" w:rsidRDefault="00DD6E5B">
            <w:pPr>
              <w:spacing w:before="120" w:after="120"/>
              <w:jc w:val="center"/>
              <w:rPr>
                <w:ins w:id="9996" w:author="John Clevenger [2]" w:date="2022-07-19T15:27:00Z"/>
              </w:rPr>
              <w:pPrChange w:id="9997" w:author="John Clevenger [2]" w:date="2022-07-19T15:30:00Z">
                <w:pPr>
                  <w:spacing w:before="120" w:after="120"/>
                  <w:jc w:val="both"/>
                </w:pPr>
              </w:pPrChange>
            </w:pPr>
            <w:ins w:id="9998" w:author="John Clevenger [2]" w:date="2022-07-19T15:27:00Z">
              <w:r w:rsidRPr="003F07BE">
                <w:rPr>
                  <w:rFonts w:ascii="Courier New" w:hAnsi="Courier New" w:cs="Courier New"/>
                  <w:b/>
                  <w:bCs/>
                </w:rPr>
                <w:t>--debug</w:t>
              </w:r>
            </w:ins>
          </w:p>
        </w:tc>
        <w:tc>
          <w:tcPr>
            <w:tcW w:w="1809" w:type="dxa"/>
            <w:tcPrChange w:id="9999" w:author="John Clevenger [2]" w:date="2022-07-19T16:07:00Z">
              <w:tcPr>
                <w:tcW w:w="3250" w:type="dxa"/>
                <w:gridSpan w:val="2"/>
              </w:tcPr>
            </w:tcPrChange>
          </w:tcPr>
          <w:p w14:paraId="0324D60D" w14:textId="77777777" w:rsidR="00DD6E5B" w:rsidRDefault="00DD6E5B" w:rsidP="00DD6E5B">
            <w:pPr>
              <w:spacing w:before="120" w:after="120"/>
              <w:jc w:val="both"/>
              <w:rPr>
                <w:ins w:id="10000" w:author="John Clevenger [2]" w:date="2022-07-19T15:27:00Z"/>
              </w:rPr>
            </w:pPr>
          </w:p>
        </w:tc>
        <w:tc>
          <w:tcPr>
            <w:tcW w:w="4950" w:type="dxa"/>
            <w:tcPrChange w:id="10001" w:author="John Clevenger [2]" w:date="2022-07-19T16:07:00Z">
              <w:tcPr>
                <w:tcW w:w="3250" w:type="dxa"/>
              </w:tcPr>
            </w:tcPrChange>
          </w:tcPr>
          <w:p w14:paraId="37345F67" w14:textId="4CD3CB72" w:rsidR="00DD6E5B" w:rsidRDefault="00B939EB" w:rsidP="00DD6E5B">
            <w:pPr>
              <w:spacing w:before="120" w:after="120"/>
              <w:jc w:val="both"/>
              <w:rPr>
                <w:ins w:id="10002" w:author="John Clevenger [2]" w:date="2022-07-19T15:27:00Z"/>
              </w:rPr>
            </w:pPr>
            <w:ins w:id="10003"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10004" w:author="John Clevenger [2]" w:date="2022-07-19T16:07:00Z">
            <w:tblPrEx>
              <w:tblW w:w="10008" w:type="dxa"/>
            </w:tblPrEx>
          </w:tblPrExChange>
        </w:tblPrEx>
        <w:trPr>
          <w:ins w:id="10005" w:author="John Clevenger [2]" w:date="2022-07-19T15:27:00Z"/>
          <w:trPrChange w:id="10006" w:author="John Clevenger [2]" w:date="2022-07-19T16:07:00Z">
            <w:trPr>
              <w:wAfter w:w="259" w:type="dxa"/>
            </w:trPr>
          </w:trPrChange>
        </w:trPr>
        <w:tc>
          <w:tcPr>
            <w:tcW w:w="3249" w:type="dxa"/>
            <w:tcPrChange w:id="10007" w:author="John Clevenger [2]" w:date="2022-07-19T16:07:00Z">
              <w:tcPr>
                <w:tcW w:w="3249" w:type="dxa"/>
                <w:gridSpan w:val="2"/>
              </w:tcPr>
            </w:tcPrChange>
          </w:tcPr>
          <w:p w14:paraId="0B637DEC" w14:textId="7FB2657E" w:rsidR="00DD6E5B" w:rsidRDefault="00DD6E5B">
            <w:pPr>
              <w:spacing w:before="120" w:after="120"/>
              <w:jc w:val="center"/>
              <w:rPr>
                <w:ins w:id="10008" w:author="John Clevenger [2]" w:date="2022-07-19T15:27:00Z"/>
              </w:rPr>
              <w:pPrChange w:id="10009" w:author="John Clevenger [2]" w:date="2022-07-19T15:30:00Z">
                <w:pPr>
                  <w:spacing w:before="120" w:after="120"/>
                  <w:jc w:val="both"/>
                </w:pPr>
              </w:pPrChange>
            </w:pPr>
            <w:ins w:id="10010" w:author="John Clevenger [2]" w:date="2022-07-19T15:27:00Z">
              <w:r w:rsidRPr="003F07BE">
                <w:rPr>
                  <w:rFonts w:ascii="Courier New" w:hAnsi="Courier New" w:cs="Courier New"/>
                  <w:b/>
                  <w:bCs/>
                </w:rPr>
                <w:t>--noconnectionspane</w:t>
              </w:r>
            </w:ins>
          </w:p>
        </w:tc>
        <w:tc>
          <w:tcPr>
            <w:tcW w:w="1809" w:type="dxa"/>
            <w:tcPrChange w:id="10011" w:author="John Clevenger [2]" w:date="2022-07-19T16:07:00Z">
              <w:tcPr>
                <w:tcW w:w="3250" w:type="dxa"/>
                <w:gridSpan w:val="2"/>
              </w:tcPr>
            </w:tcPrChange>
          </w:tcPr>
          <w:p w14:paraId="02E273EC" w14:textId="77777777" w:rsidR="00DD6E5B" w:rsidRDefault="00DD6E5B" w:rsidP="00DD6E5B">
            <w:pPr>
              <w:spacing w:before="120" w:after="120"/>
              <w:jc w:val="both"/>
              <w:rPr>
                <w:ins w:id="10012" w:author="John Clevenger [2]" w:date="2022-07-19T15:27:00Z"/>
              </w:rPr>
            </w:pPr>
          </w:p>
        </w:tc>
        <w:tc>
          <w:tcPr>
            <w:tcW w:w="4950" w:type="dxa"/>
            <w:tcPrChange w:id="10013" w:author="John Clevenger [2]" w:date="2022-07-19T16:07:00Z">
              <w:tcPr>
                <w:tcW w:w="3250" w:type="dxa"/>
              </w:tcPr>
            </w:tcPrChange>
          </w:tcPr>
          <w:p w14:paraId="4485C627" w14:textId="0AF342D0" w:rsidR="00DD6E5B" w:rsidRDefault="0091528E" w:rsidP="00DD6E5B">
            <w:pPr>
              <w:spacing w:before="120" w:after="120"/>
              <w:jc w:val="both"/>
              <w:rPr>
                <w:ins w:id="10014" w:author="John Clevenger [2]" w:date="2022-07-19T15:27:00Z"/>
              </w:rPr>
            </w:pPr>
            <w:ins w:id="10015"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10016" w:author="John Clevenger [2]" w:date="2022-07-19T16:07:00Z">
            <w:tblPrEx>
              <w:tblW w:w="10008" w:type="dxa"/>
            </w:tblPrEx>
          </w:tblPrExChange>
        </w:tblPrEx>
        <w:trPr>
          <w:ins w:id="10017" w:author="John Clevenger [2]" w:date="2022-07-19T15:27:00Z"/>
          <w:trPrChange w:id="10018" w:author="John Clevenger [2]" w:date="2022-07-19T16:07:00Z">
            <w:trPr>
              <w:wAfter w:w="259" w:type="dxa"/>
            </w:trPr>
          </w:trPrChange>
        </w:trPr>
        <w:tc>
          <w:tcPr>
            <w:tcW w:w="3249" w:type="dxa"/>
            <w:tcPrChange w:id="10019" w:author="John Clevenger [2]" w:date="2022-07-19T16:07:00Z">
              <w:tcPr>
                <w:tcW w:w="3249" w:type="dxa"/>
                <w:gridSpan w:val="2"/>
              </w:tcPr>
            </w:tcPrChange>
          </w:tcPr>
          <w:p w14:paraId="018B94A1" w14:textId="79EC96F2" w:rsidR="00DD6E5B" w:rsidRDefault="00DD6E5B">
            <w:pPr>
              <w:spacing w:before="120" w:after="120"/>
              <w:jc w:val="center"/>
              <w:rPr>
                <w:ins w:id="10020" w:author="John Clevenger [2]" w:date="2022-07-19T15:27:00Z"/>
              </w:rPr>
              <w:pPrChange w:id="10021" w:author="John Clevenger [2]" w:date="2022-07-19T15:30:00Z">
                <w:pPr>
                  <w:spacing w:before="120" w:after="120"/>
                  <w:jc w:val="both"/>
                </w:pPr>
              </w:pPrChange>
            </w:pPr>
            <w:ins w:id="10022" w:author="John Clevenger [2]" w:date="2022-07-19T15:27:00Z">
              <w:r w:rsidRPr="003F07BE">
                <w:rPr>
                  <w:rFonts w:ascii="Courier New" w:hAnsi="Courier New" w:cs="Courier New"/>
                  <w:b/>
                  <w:bCs/>
                </w:rPr>
                <w:t>--nologinspane</w:t>
              </w:r>
            </w:ins>
          </w:p>
        </w:tc>
        <w:tc>
          <w:tcPr>
            <w:tcW w:w="1809" w:type="dxa"/>
            <w:tcPrChange w:id="10023" w:author="John Clevenger [2]" w:date="2022-07-19T16:07:00Z">
              <w:tcPr>
                <w:tcW w:w="3250" w:type="dxa"/>
                <w:gridSpan w:val="2"/>
              </w:tcPr>
            </w:tcPrChange>
          </w:tcPr>
          <w:p w14:paraId="62D19C15" w14:textId="77777777" w:rsidR="00DD6E5B" w:rsidRDefault="00DD6E5B" w:rsidP="00DD6E5B">
            <w:pPr>
              <w:spacing w:before="120" w:after="120"/>
              <w:jc w:val="both"/>
              <w:rPr>
                <w:ins w:id="10024" w:author="John Clevenger [2]" w:date="2022-07-19T15:27:00Z"/>
              </w:rPr>
            </w:pPr>
          </w:p>
        </w:tc>
        <w:tc>
          <w:tcPr>
            <w:tcW w:w="4950" w:type="dxa"/>
            <w:tcPrChange w:id="10025" w:author="John Clevenger [2]" w:date="2022-07-19T16:07:00Z">
              <w:tcPr>
                <w:tcW w:w="3250" w:type="dxa"/>
              </w:tcPr>
            </w:tcPrChange>
          </w:tcPr>
          <w:p w14:paraId="1E5DC94B" w14:textId="772AB0DB" w:rsidR="00DD6E5B" w:rsidRDefault="0091528E" w:rsidP="00DD6E5B">
            <w:pPr>
              <w:spacing w:before="120" w:after="120"/>
              <w:jc w:val="both"/>
              <w:rPr>
                <w:ins w:id="10026" w:author="John Clevenger [2]" w:date="2022-07-19T15:27:00Z"/>
              </w:rPr>
            </w:pPr>
            <w:ins w:id="10027"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10028" w:author="John Clevenger [2]" w:date="2022-07-19T16:07:00Z">
            <w:tblPrEx>
              <w:tblW w:w="10008" w:type="dxa"/>
            </w:tblPrEx>
          </w:tblPrExChange>
        </w:tblPrEx>
        <w:trPr>
          <w:ins w:id="10029" w:author="John Clevenger [2]" w:date="2022-07-19T15:27:00Z"/>
          <w:trPrChange w:id="10030" w:author="John Clevenger [2]" w:date="2022-07-19T16:07:00Z">
            <w:trPr>
              <w:wAfter w:w="259" w:type="dxa"/>
            </w:trPr>
          </w:trPrChange>
        </w:trPr>
        <w:tc>
          <w:tcPr>
            <w:tcW w:w="3249" w:type="dxa"/>
            <w:tcPrChange w:id="10031" w:author="John Clevenger [2]" w:date="2022-07-19T16:07:00Z">
              <w:tcPr>
                <w:tcW w:w="3249" w:type="dxa"/>
                <w:gridSpan w:val="2"/>
              </w:tcPr>
            </w:tcPrChange>
          </w:tcPr>
          <w:p w14:paraId="13030120" w14:textId="18307172" w:rsidR="00DD6E5B" w:rsidRDefault="00DD6E5B">
            <w:pPr>
              <w:spacing w:before="120" w:after="120"/>
              <w:jc w:val="center"/>
              <w:rPr>
                <w:ins w:id="10032" w:author="John Clevenger [2]" w:date="2022-07-19T15:27:00Z"/>
              </w:rPr>
              <w:pPrChange w:id="10033" w:author="John Clevenger [2]" w:date="2022-07-19T15:30:00Z">
                <w:pPr>
                  <w:spacing w:before="120" w:after="120"/>
                  <w:jc w:val="both"/>
                </w:pPr>
              </w:pPrChange>
            </w:pPr>
            <w:ins w:id="10034" w:author="John Clevenger [2]" w:date="2022-07-19T15:27:00Z">
              <w:r w:rsidRPr="003F07BE">
                <w:rPr>
                  <w:rFonts w:ascii="Courier New" w:hAnsi="Courier New" w:cs="Courier New"/>
                  <w:b/>
                  <w:bCs/>
                </w:rPr>
                <w:t>--ui</w:t>
              </w:r>
            </w:ins>
          </w:p>
        </w:tc>
        <w:tc>
          <w:tcPr>
            <w:tcW w:w="1809" w:type="dxa"/>
            <w:tcPrChange w:id="10035" w:author="John Clevenger [2]" w:date="2022-07-19T16:07:00Z">
              <w:tcPr>
                <w:tcW w:w="3250" w:type="dxa"/>
                <w:gridSpan w:val="2"/>
              </w:tcPr>
            </w:tcPrChange>
          </w:tcPr>
          <w:p w14:paraId="754EF546" w14:textId="77777777" w:rsidR="00DD6E5B" w:rsidRDefault="00DD6E5B" w:rsidP="00DD6E5B">
            <w:pPr>
              <w:spacing w:before="120" w:after="120"/>
              <w:jc w:val="both"/>
              <w:rPr>
                <w:ins w:id="10036" w:author="John Clevenger [2]" w:date="2022-07-19T15:27:00Z"/>
              </w:rPr>
            </w:pPr>
          </w:p>
        </w:tc>
        <w:tc>
          <w:tcPr>
            <w:tcW w:w="4950" w:type="dxa"/>
            <w:tcPrChange w:id="10037" w:author="John Clevenger [2]" w:date="2022-07-19T16:07:00Z">
              <w:tcPr>
                <w:tcW w:w="3250" w:type="dxa"/>
              </w:tcPr>
            </w:tcPrChange>
          </w:tcPr>
          <w:p w14:paraId="712477A9" w14:textId="7F642285" w:rsidR="00DD6E5B" w:rsidRDefault="00535B40" w:rsidP="00DD6E5B">
            <w:pPr>
              <w:spacing w:before="120" w:after="120"/>
              <w:jc w:val="both"/>
              <w:rPr>
                <w:ins w:id="10038" w:author="John Clevenger [2]" w:date="2022-07-19T15:27:00Z"/>
              </w:rPr>
            </w:pPr>
            <w:ins w:id="10039"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10040" w:author="John Clevenger [2]" w:date="2022-07-19T14:32:00Z"/>
        </w:rPr>
      </w:pPr>
    </w:p>
    <w:p w14:paraId="20F65D30" w14:textId="12809E46" w:rsidR="00481474" w:rsidDel="00B640AD" w:rsidRDefault="00481474" w:rsidP="004544F5">
      <w:pPr>
        <w:spacing w:before="120" w:after="120"/>
        <w:jc w:val="both"/>
        <w:rPr>
          <w:del w:id="10041" w:author="John Clevenger [2]" w:date="2022-07-19T16:01:00Z"/>
        </w:rPr>
      </w:pPr>
      <w:del w:id="10042"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10043" w:author="John Clevenger [2]" w:date="2022-07-19T16:01:00Z"/>
          <w:rFonts w:cs="Courier New"/>
          <w:b/>
        </w:rPr>
      </w:pPr>
      <w:del w:id="10044"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10045" w:author="John Clevenger [2]" w:date="2022-07-19T16:01:00Z"/>
        </w:rPr>
      </w:pPr>
      <w:del w:id="10046"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10047" w:author="John Clevenger [2]" w:date="2022-07-19T16:01:00Z"/>
        </w:rPr>
      </w:pPr>
    </w:p>
    <w:p w14:paraId="580E0303" w14:textId="73D54691" w:rsidR="00481474" w:rsidDel="00B640AD" w:rsidRDefault="00481474">
      <w:pPr>
        <w:pStyle w:val="Preformatted"/>
        <w:ind w:left="959"/>
        <w:rPr>
          <w:del w:id="10048" w:author="John Clevenger [2]" w:date="2022-07-19T16:01:00Z"/>
          <w:b/>
          <w:bCs/>
        </w:rPr>
      </w:pPr>
      <w:del w:id="10049"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10050" w:author="John Clevenger [2]" w:date="2022-07-19T16:01:00Z"/>
          <w:b/>
          <w:bCs/>
        </w:rPr>
      </w:pPr>
      <w:del w:id="10051"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10052" w:author="John Clevenger [2]" w:date="2022-07-19T16:01:00Z"/>
          <w:b/>
          <w:bCs/>
        </w:rPr>
      </w:pPr>
      <w:del w:id="10053"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10054" w:author="John Clevenger [2]" w:date="2022-07-19T16:07:00Z"/>
          <w:b/>
          <w:bCs/>
        </w:rPr>
      </w:pPr>
      <w:del w:id="10055" w:author="John Clevenger [2]" w:date="2022-07-19T16:07:00Z">
        <w:r w:rsidDel="002224E8">
          <w:rPr>
            <w:b/>
            <w:bCs/>
          </w:rPr>
          <w:tab/>
        </w:r>
        <w:r w:rsidDel="002224E8">
          <w:rPr>
            <w:b/>
            <w:bCs/>
          </w:rPr>
          <w:tab/>
        </w:r>
      </w:del>
      <w:del w:id="10056" w:author="John Clevenger [2]" w:date="2022-07-19T16:02:00Z">
        <w:r w:rsidDel="00B640AD">
          <w:rPr>
            <w:b/>
            <w:bCs/>
          </w:rPr>
          <w:delText>[--load &lt;dir&gt;|&lt;file&gt;]</w:delText>
        </w:r>
      </w:del>
      <w:del w:id="10057" w:author="John Clevenger [2]" w:date="2022-07-19T16:07:00Z">
        <w:r w:rsidDel="002224E8">
          <w:rPr>
            <w:b/>
            <w:bCs/>
          </w:rPr>
          <w:delText xml:space="preserve"> </w:delText>
        </w:r>
      </w:del>
    </w:p>
    <w:p w14:paraId="610218D5" w14:textId="7F38D4B3" w:rsidR="0098147C" w:rsidDel="00B640AD" w:rsidRDefault="006A225B">
      <w:pPr>
        <w:pStyle w:val="Preformatted"/>
        <w:rPr>
          <w:del w:id="10058" w:author="John Clevenger [2]" w:date="2022-07-19T16:03:00Z"/>
          <w:b/>
          <w:bCs/>
        </w:rPr>
      </w:pPr>
      <w:del w:id="10059"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10060" w:author="John Clevenger [2]" w:date="2022-07-19T16:03:00Z"/>
          <w:b/>
          <w:bCs/>
        </w:rPr>
      </w:pPr>
      <w:del w:id="10061"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10062" w:author="John Clevenger [2]" w:date="2022-07-19T16:03:00Z"/>
          <w:b/>
          <w:bCs/>
        </w:rPr>
      </w:pPr>
    </w:p>
    <w:p w14:paraId="555F565A" w14:textId="7FC0036D" w:rsidR="00B95F78" w:rsidRPr="00B95F78" w:rsidDel="00B640AD" w:rsidRDefault="00B95F78">
      <w:pPr>
        <w:pStyle w:val="Preformatted"/>
        <w:rPr>
          <w:del w:id="10063" w:author="John Clevenger [2]" w:date="2022-07-19T16:03:00Z"/>
          <w:b/>
          <w:bCs/>
        </w:rPr>
        <w:pPrChange w:id="10064" w:author="John Clevenger [2]" w:date="2022-07-19T16:07:00Z">
          <w:pPr>
            <w:pStyle w:val="Preformatted"/>
            <w:ind w:left="959"/>
          </w:pPr>
        </w:pPrChange>
      </w:pPr>
    </w:p>
    <w:p w14:paraId="4580A817" w14:textId="396D9D62" w:rsidR="00481474" w:rsidDel="00B640AD" w:rsidRDefault="00481474">
      <w:pPr>
        <w:pStyle w:val="Preformatted"/>
        <w:rPr>
          <w:del w:id="10065" w:author="John Clevenger [2]" w:date="2022-07-19T16:03:00Z"/>
        </w:rPr>
        <w:pPrChange w:id="10066" w:author="John Clevenger [2]" w:date="2022-07-19T16:07:00Z">
          <w:pPr>
            <w:ind w:firstLine="720"/>
            <w:jc w:val="both"/>
          </w:pPr>
        </w:pPrChange>
      </w:pPr>
      <w:del w:id="10067"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10068" w:author="John Clevenger [2]" w:date="2022-07-19T16:03:00Z"/>
        </w:rPr>
        <w:pPrChange w:id="10069" w:author="John Clevenger [2]" w:date="2022-07-19T16:07:00Z">
          <w:pPr>
            <w:ind w:firstLine="720"/>
            <w:jc w:val="both"/>
          </w:pPr>
        </w:pPrChange>
      </w:pPr>
    </w:p>
    <w:p w14:paraId="427346E7" w14:textId="3F962E43" w:rsidR="006A225B" w:rsidDel="00B640AD" w:rsidRDefault="006A225B">
      <w:pPr>
        <w:pStyle w:val="Preformatted"/>
        <w:rPr>
          <w:del w:id="10070" w:author="John Clevenger [2]" w:date="2022-07-19T16:03:00Z"/>
        </w:rPr>
        <w:pPrChange w:id="10071" w:author="John Clevenger [2]" w:date="2022-07-19T16:07:00Z">
          <w:pPr>
            <w:ind w:left="1530" w:hanging="810"/>
            <w:jc w:val="both"/>
          </w:pPr>
        </w:pPrChange>
      </w:pPr>
      <w:del w:id="10072" w:author="John Clevenger [2]" w:date="2022-07-19T16:03:00Z">
        <w:r w:rsidDel="00B640AD">
          <w:delText xml:space="preserve">-F: specifies a text file with command line options, an alternate to specifying sensitive information on the command line.  See the </w:delText>
        </w:r>
      </w:del>
      <w:del w:id="10073" w:author="John Clevenger [2]" w:date="2022-06-15T16:50:00Z">
        <w:r w:rsidDel="00D82B8D">
          <w:delText xml:space="preserve">section  </w:delText>
        </w:r>
        <w:r w:rsidRPr="0098147C" w:rsidDel="00D82B8D">
          <w:rPr>
            <w:b/>
          </w:rPr>
          <w:delText>Using</w:delText>
        </w:r>
      </w:del>
      <w:del w:id="10074"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10075" w:author="John Clevenger [2]" w:date="2022-07-19T16:03:00Z"/>
        </w:rPr>
        <w:pPrChange w:id="10076" w:author="John Clevenger [2]" w:date="2022-07-19T16:07:00Z">
          <w:pPr>
            <w:ind w:left="1530" w:hanging="810"/>
            <w:jc w:val="both"/>
          </w:pPr>
        </w:pPrChange>
      </w:pPr>
    </w:p>
    <w:p w14:paraId="09B20499" w14:textId="5D10AE3A" w:rsidR="0098147C" w:rsidDel="00B640AD" w:rsidRDefault="0098147C">
      <w:pPr>
        <w:pStyle w:val="Preformatted"/>
        <w:rPr>
          <w:del w:id="10077" w:author="John Clevenger [2]" w:date="2022-07-19T16:03:00Z"/>
        </w:rPr>
        <w:pPrChange w:id="10078" w:author="John Clevenger [2]" w:date="2022-07-19T16:07:00Z">
          <w:pPr>
            <w:ind w:left="1530" w:hanging="810"/>
            <w:jc w:val="both"/>
          </w:pPr>
        </w:pPrChange>
      </w:pPr>
      <w:del w:id="10079"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10080" w:author="John Clevenger [2]" w:date="2022-07-19T16:03:00Z"/>
        </w:rPr>
        <w:pPrChange w:id="10081" w:author="John Clevenger [2]" w:date="2022-07-19T16:07:00Z">
          <w:pPr>
            <w:ind w:left="1530" w:hanging="810"/>
            <w:jc w:val="both"/>
          </w:pPr>
        </w:pPrChange>
      </w:pPr>
    </w:p>
    <w:p w14:paraId="47FE6258" w14:textId="1F9B41DC" w:rsidR="00600FE2" w:rsidDel="00B640AD" w:rsidRDefault="00481474">
      <w:pPr>
        <w:pStyle w:val="Preformatted"/>
        <w:rPr>
          <w:del w:id="10082" w:author="John Clevenger [2]" w:date="2022-07-19T16:03:00Z"/>
        </w:rPr>
        <w:pPrChange w:id="10083" w:author="John Clevenger [2]" w:date="2022-07-19T16:07:00Z">
          <w:pPr>
            <w:ind w:left="1440" w:hanging="720"/>
            <w:jc w:val="both"/>
          </w:pPr>
        </w:pPrChange>
      </w:pPr>
      <w:del w:id="10084" w:author="John Clevenger [2]" w:date="2022-07-19T16:03:00Z">
        <w:r w:rsidDel="00B640AD">
          <w:delText>-</w:delText>
        </w:r>
        <w:r w:rsidR="00600FE2" w:rsidDel="00B640AD">
          <w:delText>-</w:delText>
        </w:r>
      </w:del>
      <w:del w:id="10085" w:author="John Clevenger [2]" w:date="2022-06-15T16:50:00Z">
        <w:r w:rsidDel="00D82B8D">
          <w:delText>first :</w:delText>
        </w:r>
      </w:del>
      <w:del w:id="10086"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10087" w:author="John Clevenger [2]" w:date="2022-07-19T16:03:00Z"/>
        </w:rPr>
        <w:pPrChange w:id="10088" w:author="John Clevenger [2]" w:date="2022-07-19T16:07:00Z">
          <w:pPr>
            <w:ind w:left="1530" w:hanging="810"/>
            <w:jc w:val="both"/>
          </w:pPr>
        </w:pPrChange>
      </w:pPr>
    </w:p>
    <w:p w14:paraId="435F95A1" w14:textId="7F3F6865" w:rsidR="0098147C" w:rsidDel="00B640AD" w:rsidRDefault="0098147C">
      <w:pPr>
        <w:pStyle w:val="Preformatted"/>
        <w:rPr>
          <w:del w:id="10089" w:author="John Clevenger [2]" w:date="2022-07-19T16:03:00Z"/>
        </w:rPr>
        <w:pPrChange w:id="10090" w:author="John Clevenger [2]" w:date="2022-07-19T16:07:00Z">
          <w:pPr>
            <w:ind w:left="1530" w:hanging="810"/>
            <w:jc w:val="both"/>
          </w:pPr>
        </w:pPrChange>
      </w:pPr>
      <w:del w:id="10091" w:author="John Clevenger [2]" w:date="2022-07-19T16:03:00Z">
        <w:r w:rsidDel="00B640AD">
          <w:delText>--</w:delText>
        </w:r>
      </w:del>
      <w:del w:id="10092" w:author="John Clevenger [2]" w:date="2022-06-15T16:51:00Z">
        <w:r w:rsidDel="00D82B8D">
          <w:delText>login :</w:delText>
        </w:r>
      </w:del>
      <w:del w:id="10093"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10094" w:author="John Clevenger [2]" w:date="2022-07-19T16:03:00Z"/>
        </w:rPr>
        <w:pPrChange w:id="10095" w:author="John Clevenger [2]" w:date="2022-07-19T16:07:00Z">
          <w:pPr>
            <w:ind w:left="1530" w:hanging="810"/>
            <w:jc w:val="both"/>
          </w:pPr>
        </w:pPrChange>
      </w:pPr>
    </w:p>
    <w:p w14:paraId="192F5A7B" w14:textId="07AEBF52" w:rsidR="0098147C" w:rsidDel="00B640AD" w:rsidRDefault="0098147C">
      <w:pPr>
        <w:pStyle w:val="Preformatted"/>
        <w:rPr>
          <w:del w:id="10096" w:author="John Clevenger [2]" w:date="2022-07-19T16:03:00Z"/>
        </w:rPr>
        <w:pPrChange w:id="10097" w:author="John Clevenger [2]" w:date="2022-07-19T16:07:00Z">
          <w:pPr>
            <w:ind w:left="1530" w:hanging="810"/>
            <w:jc w:val="both"/>
          </w:pPr>
        </w:pPrChange>
      </w:pPr>
      <w:del w:id="10098" w:author="John Clevenger [2]" w:date="2022-07-19T16:03:00Z">
        <w:r w:rsidDel="00B640AD">
          <w:delText>--</w:delText>
        </w:r>
      </w:del>
      <w:del w:id="10099" w:author="John Clevenger [2]" w:date="2022-06-15T16:51:00Z">
        <w:r w:rsidDel="00D82B8D">
          <w:delText>password :</w:delText>
        </w:r>
      </w:del>
      <w:del w:id="10100"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10101" w:author="John Clevenger [2]" w:date="2022-07-19T16:07:00Z"/>
        </w:rPr>
        <w:pPrChange w:id="10102"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10103" w:author="John Clevenger [2]" w:date="2022-07-19T16:05:00Z"/>
        </w:rPr>
      </w:pPr>
      <w:del w:id="10104"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10105" w:author="John Clevenger [2]" w:date="2022-07-19T16:05:00Z"/>
        </w:rPr>
      </w:pPr>
    </w:p>
    <w:p w14:paraId="0E98F714" w14:textId="1CB2FB51" w:rsidR="0098147C" w:rsidDel="002224E8" w:rsidRDefault="0098147C" w:rsidP="0098147C">
      <w:pPr>
        <w:ind w:left="1530" w:hanging="810"/>
        <w:jc w:val="both"/>
        <w:rPr>
          <w:del w:id="10106" w:author="John Clevenger [2]" w:date="2022-07-19T16:05:00Z"/>
        </w:rPr>
      </w:pPr>
      <w:del w:id="10107"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10108" w:author="John Clevenger [2]" w:date="2022-07-19T16:05:00Z"/>
        </w:rPr>
      </w:pPr>
    </w:p>
    <w:p w14:paraId="72EBB61D" w14:textId="31BF53C2" w:rsidR="0098147C" w:rsidDel="002224E8" w:rsidRDefault="0098147C" w:rsidP="0098147C">
      <w:pPr>
        <w:ind w:left="1530" w:hanging="810"/>
        <w:jc w:val="both"/>
        <w:rPr>
          <w:del w:id="10109" w:author="John Clevenger [2]" w:date="2022-07-19T16:05:00Z"/>
        </w:rPr>
      </w:pPr>
      <w:del w:id="10110"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10111" w:author="John Clevenger [2]" w:date="2022-07-19T16:05:00Z"/>
        </w:rPr>
      </w:pPr>
    </w:p>
    <w:p w14:paraId="0C49B5C1" w14:textId="4B012F51" w:rsidR="006A225B" w:rsidDel="002224E8" w:rsidRDefault="006A225B" w:rsidP="006A225B">
      <w:pPr>
        <w:ind w:left="1530" w:hanging="810"/>
        <w:jc w:val="both"/>
        <w:rPr>
          <w:del w:id="10112" w:author="John Clevenger [2]" w:date="2022-07-19T16:05:00Z"/>
        </w:rPr>
      </w:pPr>
      <w:del w:id="10113"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10114" w:author="John Clevenger [2]" w:date="2022-07-19T16:07:00Z"/>
        </w:rPr>
      </w:pPr>
    </w:p>
    <w:p w14:paraId="446A5ADC" w14:textId="4832247E" w:rsidR="00AB772C" w:rsidDel="002224E8" w:rsidRDefault="0098147C" w:rsidP="00600FE2">
      <w:pPr>
        <w:ind w:left="1530" w:hanging="810"/>
        <w:jc w:val="both"/>
        <w:rPr>
          <w:del w:id="10115" w:author="John Clevenger [2]" w:date="2022-07-19T16:07:00Z"/>
        </w:rPr>
      </w:pPr>
      <w:del w:id="10116" w:author="John Clevenger [2]" w:date="2022-07-19T16:07:00Z">
        <w:r w:rsidDel="002224E8">
          <w:delText xml:space="preserve">--nogui:  starts this server without a graphical user interface.  </w:delText>
        </w:r>
      </w:del>
      <w:moveFromRangeStart w:id="10117" w:author="John Clevenger [2]" w:date="2022-07-19T16:06:00Z" w:name="move109139219"/>
      <w:moveFrom w:id="10118" w:author="John Clevenger [2]" w:date="2022-07-19T16:06:00Z">
        <w:del w:id="10119"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10117"/>
    </w:p>
    <w:p w14:paraId="3F2C906D" w14:textId="5DDD48A0" w:rsidR="0098147C" w:rsidRPr="0098147C" w:rsidDel="002224E8" w:rsidRDefault="0098147C" w:rsidP="006A225B">
      <w:pPr>
        <w:jc w:val="both"/>
        <w:rPr>
          <w:del w:id="10120" w:author="John Clevenger [2]" w:date="2022-07-19T16:07:00Z"/>
        </w:rPr>
      </w:pPr>
    </w:p>
    <w:p w14:paraId="2BAD82A9" w14:textId="0488AF00" w:rsidR="005206AB" w:rsidRDefault="00AB772C" w:rsidP="00600FE2">
      <w:pPr>
        <w:ind w:left="1530" w:hanging="810"/>
        <w:jc w:val="both"/>
      </w:pPr>
      <w:del w:id="10121"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10122" w:author="John Clevenger [2]" w:date="2022-06-15T16:51:00Z">
        <w:r w:rsidR="00EA0043" w:rsidDel="00D82B8D">
          <w:delText>options;</w:delText>
        </w:r>
        <w:r w:rsidR="00AB772C" w:rsidDel="00D82B8D">
          <w:delText xml:space="preserve">  any</w:delText>
        </w:r>
      </w:del>
      <w:ins w:id="10123"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10124" w:author="John Clevenger [2]" w:date="2022-07-19T16:08:00Z">
            <w:rPr>
              <w:rStyle w:val="CODE"/>
            </w:rPr>
          </w:rPrChange>
        </w:rPr>
      </w:pPr>
      <w:r w:rsidRPr="00E3338D">
        <w:rPr>
          <w:rStyle w:val="CODE"/>
          <w:b/>
          <w:bCs/>
          <w:rPrChange w:id="10125" w:author="John Clevenger [2]"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10126" w:author="John Clevenger [2]" w:date="2022-07-19T16:08:00Z">
            <w:rPr>
              <w:rStyle w:val="CODE"/>
            </w:rPr>
          </w:rPrChange>
        </w:rPr>
      </w:pPr>
      <w:r w:rsidRPr="00E3338D">
        <w:rPr>
          <w:rStyle w:val="CODE"/>
          <w:b/>
          <w:bCs/>
          <w:rPrChange w:id="10127"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10128" w:author="John Clevenger [2]" w:date="2022-06-15T16:51:00Z">
              <w:r w:rsidDel="00D82B8D">
                <w:rPr>
                  <w:rStyle w:val="CODE"/>
                </w:rPr>
                <w:delText>non GUI</w:delText>
              </w:r>
            </w:del>
            <w:ins w:id="10129"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10130" w:name="_Toc40367860"/>
      <w:bookmarkStart w:id="10131" w:name="_Toc261788251"/>
      <w:bookmarkStart w:id="10132" w:name="_Toc274153643"/>
      <w:bookmarkStart w:id="10133" w:name="_Toc274153779"/>
      <w:bookmarkStart w:id="10134" w:name="_Toc274154106"/>
      <w:bookmarkStart w:id="10135" w:name="_Toc151724099"/>
      <w:bookmarkEnd w:id="10130"/>
      <w:r>
        <w:lastRenderedPageBreak/>
        <w:t>Appendix D</w:t>
      </w:r>
      <w:r w:rsidR="00481474">
        <w:t xml:space="preserve">  –  ICPC Import/Export Interfaces</w:t>
      </w:r>
      <w:bookmarkEnd w:id="10131"/>
      <w:bookmarkEnd w:id="10132"/>
      <w:bookmarkEnd w:id="10133"/>
      <w:bookmarkEnd w:id="10134"/>
      <w:bookmarkEnd w:id="10135"/>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10138" w:author="John Clevenger [2]" w:date="2022-06-15T16:51:00Z">
        <w:r w:rsidDel="003B5AFA">
          <w:delText>:  “</w:delText>
        </w:r>
      </w:del>
      <w:ins w:id="10139"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10140" w:author="John Clevenger [2]" w:date="2022-06-15T16:52:00Z">
        <w:r w:rsidDel="003B5AFA">
          <w:delText>insure</w:delText>
        </w:r>
      </w:del>
      <w:ins w:id="10141"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00896" behindDoc="0" locked="0" layoutInCell="1" allowOverlap="1" wp14:anchorId="109AF2C9" wp14:editId="18B78073">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10142" w:author="John Clevenger [2]" w:date="2022-06-15T16:52:00Z">
        <w:r w:rsidR="00EE087D" w:rsidDel="003B5AFA">
          <w:delText>cause  PC</w:delText>
        </w:r>
      </w:del>
      <w:ins w:id="10143"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04992" behindDoc="0" locked="0" layoutInCell="1" allowOverlap="1" wp14:anchorId="5411C471" wp14:editId="479C66F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10144" w:author="John Clevenger [2]"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10145"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10146"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10147"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10148" w:author="John Clevenger [2]"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10149" w:author="John Clevenger [2]" w:date="2022-06-21T12:05:00Z">
        <w:r w:rsidR="00E65480">
          <w:rPr>
            <w:color w:val="252525"/>
          </w:rPr>
          <w:t xml:space="preserve">a </w:t>
        </w:r>
      </w:ins>
      <w:r w:rsidRPr="000301CB">
        <w:rPr>
          <w:color w:val="252525"/>
        </w:rPr>
        <w:t xml:space="preserve">text file </w:t>
      </w:r>
      <w:ins w:id="10150" w:author="John Clevenger [2]"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10151" w:author="John Clevenger [2]" w:date="2022-06-21T12:06:00Z">
              <w:rPr>
                <w:color w:val="252525"/>
              </w:rPr>
            </w:rPrChange>
          </w:rPr>
          <w:t>results.tsv</w:t>
        </w:r>
        <w:r w:rsidR="00E65480">
          <w:rPr>
            <w:color w:val="252525"/>
          </w:rPr>
          <w:t xml:space="preserve"> file </w:t>
        </w:r>
      </w:ins>
      <w:del w:id="10152" w:author="John Clevenger [2]" w:date="2022-06-21T12:07:00Z">
        <w:r w:rsidRPr="000301CB" w:rsidDel="001116B2">
          <w:rPr>
            <w:color w:val="252525"/>
          </w:rPr>
          <w:delText>consist</w:delText>
        </w:r>
      </w:del>
      <w:ins w:id="10153" w:author="John Clevenger [2]" w:date="2022-06-21T12:07:00Z">
        <w:r w:rsidR="001116B2" w:rsidRPr="000301CB">
          <w:rPr>
            <w:color w:val="252525"/>
          </w:rPr>
          <w:t>consist</w:t>
        </w:r>
        <w:r w:rsidR="001116B2">
          <w:rPr>
            <w:color w:val="252525"/>
          </w:rPr>
          <w:t>s of</w:t>
        </w:r>
      </w:ins>
      <w:del w:id="10154" w:author="John Clevenger [2]" w:date="2022-06-21T12:05:00Z">
        <w:r w:rsidRPr="000301CB" w:rsidDel="00E65480">
          <w:rPr>
            <w:color w:val="252525"/>
          </w:rPr>
          <w:delText>ing</w:delText>
        </w:r>
      </w:del>
      <w:del w:id="10155"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10156"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10157"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10160" w:author="John Clevenger [2]" w:date="2022-06-15T16:54:00Z">
        <w:r w:rsidDel="00611731">
          <w:delText>example,  “</w:delText>
        </w:r>
      </w:del>
      <w:ins w:id="10161"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10162" w:name="_Toc261788252"/>
      <w:bookmarkStart w:id="10163" w:name="_Toc274153644"/>
      <w:bookmarkStart w:id="10164" w:name="_Toc274153780"/>
      <w:bookmarkStart w:id="10165" w:name="_Toc274154107"/>
      <w:bookmarkStart w:id="10166" w:name="_Toc151724100"/>
      <w:r>
        <w:lastRenderedPageBreak/>
        <w:t xml:space="preserve">Appendix </w:t>
      </w:r>
      <w:r w:rsidR="0057696E">
        <w:t>E</w:t>
      </w:r>
      <w:r w:rsidR="00481474">
        <w:t xml:space="preserve">  –  </w:t>
      </w:r>
      <w:r w:rsidR="00BE3829">
        <w:t xml:space="preserve">Output </w:t>
      </w:r>
      <w:r w:rsidR="00481474">
        <w:t>Validators</w:t>
      </w:r>
      <w:bookmarkEnd w:id="10162"/>
      <w:bookmarkEnd w:id="10163"/>
      <w:bookmarkEnd w:id="10164"/>
      <w:bookmarkEnd w:id="10165"/>
      <w:bookmarkEnd w:id="10166"/>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10169" w:author="John Clevenger [2]" w:date="2023-11-21T19:00:00Z">
        <w:r w:rsidR="00796258" w:rsidRPr="00796258">
          <w:rPr>
            <w:rStyle w:val="FootnoteReference"/>
            <w:rPrChange w:id="10170" w:author="John Clevenger [2]" w:date="2023-11-21T19:00:00Z">
              <w:rPr/>
            </w:rPrChange>
          </w:rPr>
          <w:t>,</w:t>
        </w:r>
        <w:r w:rsidR="00796258">
          <w:rPr>
            <w:rStyle w:val="FootnoteReference"/>
          </w:rPr>
          <w:footnoteReference w:id="62"/>
        </w:r>
      </w:ins>
      <w:ins w:id="10194" w:author="John Clevenger [2]" w:date="2023-11-21T19:05:00Z">
        <w:r w:rsidR="00400466">
          <w:t xml:space="preserve"> </w:t>
        </w:r>
      </w:ins>
      <w:del w:id="10195" w:author="John Clevenger [2]" w:date="2023-11-21T19:05:00Z">
        <w:r w:rsidDel="00400466">
          <w:delText xml:space="preserve">  </w:delText>
        </w:r>
      </w:del>
      <w:r w:rsidR="00C1069E">
        <w:t xml:space="preserve">The validator program </w:t>
      </w:r>
      <w:r>
        <w:t xml:space="preserve">contains logic to </w:t>
      </w:r>
      <w:del w:id="10196" w:author="John Clevenger [2]" w:date="2022-06-15T16:55:00Z">
        <w:r w:rsidDel="00353CD9">
          <w:delText>make a determination</w:delText>
        </w:r>
      </w:del>
      <w:ins w:id="10197" w:author="John Clevenger [2]" w:date="2022-06-15T16:56:00Z">
        <w:r w:rsidR="00353CD9">
          <w:t xml:space="preserve">make a decision regarding the </w:t>
        </w:r>
      </w:ins>
      <w:del w:id="10198" w:author="John Clevenger [2]" w:date="2022-06-15T16:56:00Z">
        <w:r w:rsidDel="00353CD9">
          <w:delText>,</w:delText>
        </w:r>
      </w:del>
      <w:r>
        <w:t xml:space="preserve"> </w:t>
      </w:r>
      <w:del w:id="10199"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10200"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10203" w:author="John Clevenger [2]" w:date="2022-06-15T16:57:00Z">
        <w:r w:rsidDel="00353CD9">
          <w:delText>default</w:delText>
        </w:r>
      </w:del>
      <w:ins w:id="10204"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10205"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10212" w:author="John Clevenger [2]" w:date="2023-11-21T19:14:00Z">
        <w:r w:rsidDel="00B5602F">
          <w:lastRenderedPageBreak/>
          <w:delText xml:space="preserve">When </w:delText>
        </w:r>
      </w:del>
      <w:ins w:id="10213"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4144"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10214" w:author="John Clevenger [2]"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10215" w:author="John Clevenger [2]" w:date="2022-06-15T16:58:00Z">
        <w:r w:rsidDel="00353CD9">
          <w:delText>), and</w:delText>
        </w:r>
      </w:del>
      <w:ins w:id="10216"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10217"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10218"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10219"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15232" behindDoc="0" locked="0" layoutInCell="1" allowOverlap="1" wp14:anchorId="7CB92870" wp14:editId="158BB009">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17280" behindDoc="0" locked="0" layoutInCell="1" allowOverlap="1" wp14:anchorId="57571B0F" wp14:editId="62DF439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10220" w:author="John Buck [2]" w:date="2023-11-05T08:04:00Z">
        <w:r w:rsidR="00ED55BB" w:rsidRPr="00ED55BB" w:rsidDel="00E36E96">
          <w:rPr>
            <w:rFonts w:ascii="Arial" w:hAnsi="Arial" w:cs="Arial"/>
            <w:b/>
            <w:sz w:val="22"/>
            <w:szCs w:val="22"/>
          </w:rPr>
          <w:delText>MyValidator.exe</w:delText>
        </w:r>
      </w:del>
      <w:ins w:id="10221"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10222" w:author="John Clevenger [2]"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10223" w:author="John Clevenger [2]"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10224" w:author="John Buck [2]" w:date="2023-11-05T08:05:00Z">
        <w:r w:rsidR="00E36E96">
          <w:rPr>
            <w:rFonts w:ascii="Courier New" w:hAnsi="Courier New" w:cs="Courier New"/>
            <w:b/>
            <w:sz w:val="22"/>
            <w:szCs w:val="22"/>
          </w:rPr>
          <w:t>o</w:t>
        </w:r>
      </w:ins>
      <w:del w:id="10225"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10226"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10227" w:author="John Buck [2]" w:date="2023-11-05T08:05:00Z">
        <w:r w:rsidR="00E36E96">
          <w:rPr>
            <w:rFonts w:ascii="Courier New" w:hAnsi="Courier New" w:cs="Courier New"/>
            <w:b/>
            <w:sz w:val="22"/>
            <w:szCs w:val="22"/>
          </w:rPr>
          <w:t>o</w:t>
        </w:r>
      </w:ins>
      <w:del w:id="10228"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10229"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10230" w:author="John Buck [2]" w:date="2023-11-05T08:05:00Z">
        <w:r w:rsidRPr="00ED55BB" w:rsidDel="00E36E96">
          <w:rPr>
            <w:rFonts w:ascii="Arial" w:hAnsi="Arial" w:cs="Arial"/>
            <w:b/>
            <w:sz w:val="22"/>
            <w:szCs w:val="22"/>
          </w:rPr>
          <w:delText>MyValidator.exe</w:delText>
        </w:r>
      </w:del>
      <w:ins w:id="10231" w:author="John Buck [2]" w:date="2023-11-05T08:05:00Z">
        <w:r w:rsidR="00E36E96">
          <w:rPr>
            <w:rFonts w:ascii="Arial" w:hAnsi="Arial" w:cs="Arial"/>
            <w:b/>
            <w:sz w:val="22"/>
            <w:szCs w:val="22"/>
          </w:rPr>
          <w:t>v</w:t>
        </w:r>
      </w:ins>
      <w:ins w:id="10232"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10233"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10234" w:author="John Clevenger [2]" w:date="2022-06-15T17:00:00Z">
        <w:r w:rsidR="006058BB">
          <w:t xml:space="preserve">: </w:t>
        </w:r>
        <w:r w:rsidR="006058BB" w:rsidRPr="006058BB">
          <w:rPr>
            <w:b/>
            <w:bCs/>
            <w:rPrChange w:id="10235" w:author="John Clevenger [2]"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10236" w:author="John Clevenger [2]"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10237" w:author="John Clevenger [2]"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10238" w:author="John Buck [2]" w:date="2023-11-05T08:06:00Z">
        <w:r w:rsidR="00ED55BB" w:rsidRPr="00ED55BB" w:rsidDel="00E36E96">
          <w:rPr>
            <w:rFonts w:ascii="Arial" w:hAnsi="Arial" w:cs="Arial"/>
            <w:b/>
            <w:sz w:val="22"/>
            <w:szCs w:val="22"/>
          </w:rPr>
          <w:delText>MyValidator.exe</w:delText>
        </w:r>
      </w:del>
      <w:ins w:id="10239" w:author="John Buck [2]" w:date="2023-11-05T08:06:00Z">
        <w:r w:rsidR="00E36E96">
          <w:rPr>
            <w:rFonts w:ascii="Arial" w:hAnsi="Arial" w:cs="Arial"/>
            <w:b/>
            <w:sz w:val="22"/>
            <w:szCs w:val="22"/>
          </w:rPr>
          <w:t>val</w:t>
        </w:r>
      </w:ins>
      <w:r>
        <w:t xml:space="preserve">) as the “validator program”, it is not a requirement that the “validator program” </w:t>
      </w:r>
      <w:del w:id="10240" w:author="John Clevenger [2]" w:date="2022-06-15T17:00:00Z">
        <w:r w:rsidDel="006058BB">
          <w:delText>actually be</w:delText>
        </w:r>
      </w:del>
      <w:ins w:id="10241"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10242" w:author="John Clevenger [2]" w:date="2022-06-15T17:01:00Z">
        <w:r w:rsidDel="006058BB">
          <w:delText>a completely separate</w:delText>
        </w:r>
      </w:del>
      <w:ins w:id="10243"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10244" w:author="John Clevenger [2]" w:date="2022-06-21T12:07:00Z">
        <w:r w:rsidR="003E7560" w:rsidDel="007E5632">
          <w:delText>a number of</w:delText>
        </w:r>
      </w:del>
      <w:ins w:id="10245"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10246"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10247"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10248" w:author="John Clevenger [2]" w:date="2022-06-15T17:02:00Z">
        <w:r w:rsidR="00D06049" w:rsidDel="006058BB">
          <w:rPr>
            <w:color w:val="5B9BD5"/>
          </w:rPr>
          <w:fldChar w:fldCharType="end"/>
        </w:r>
      </w:del>
      <w:r w:rsidR="00BE681D">
        <w:t xml:space="preserve"> </w:t>
      </w:r>
      <w:del w:id="10249" w:author="John Clevenger [2]" w:date="2022-06-15T17:02:00Z">
        <w:r w:rsidR="00BE681D" w:rsidDel="006058BB">
          <w:delText xml:space="preserve">on the CLICS Wiki </w:delText>
        </w:r>
      </w:del>
      <w:r w:rsidR="00BE681D">
        <w:t xml:space="preserve">as well as </w:t>
      </w:r>
      <w:ins w:id="10250"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10251"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10252" w:author="John Clevenger [2]" w:date="2022-06-15T17:03:00Z">
        <w:r w:rsidR="00D06049" w:rsidDel="001C67CF">
          <w:rPr>
            <w:color w:val="5B9BD5"/>
          </w:rPr>
          <w:fldChar w:fldCharType="end"/>
        </w:r>
      </w:del>
      <w:del w:id="10253"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10254"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10255"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10256" w:author="John Clevenger [2]" w:date="2022-06-15T17:05:00Z">
        <w:r w:rsidR="00652186" w:rsidDel="001C67CF">
          <w:delText>as long as</w:delText>
        </w:r>
      </w:del>
      <w:ins w:id="10257"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10258" w:author="John Clevenger [2]" w:date="2022-06-15T17:06:00Z">
        <w:r w:rsidDel="001C67CF">
          <w:delText xml:space="preserve">XML  </w:delText>
        </w:r>
        <w:r w:rsidDel="001C67CF">
          <w:rPr>
            <w:rFonts w:ascii="Courier New" w:hAnsi="Courier New" w:cs="Courier New"/>
            <w:b/>
            <w:bCs/>
            <w:sz w:val="20"/>
          </w:rPr>
          <w:delText>&lt;</w:delText>
        </w:r>
      </w:del>
      <w:ins w:id="10259"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10260" w:author="John Clevenger [2]" w:date="2022-06-15T17:06:00Z">
        <w:r w:rsidDel="001C67CF">
          <w:delText>is,  PC</w:delText>
        </w:r>
      </w:del>
      <w:ins w:id="10261"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10262" w:author="John Clevenger [2]" w:date="2022-06-15T17:06:00Z">
        <w:r w:rsidR="003137E5" w:rsidRPr="003137E5" w:rsidDel="001C67CF">
          <w:delText>in order to</w:delText>
        </w:r>
      </w:del>
      <w:ins w:id="10263" w:author="John Clevenger [2]"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10264" w:author="John Clevenger [2]"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10265"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10266" w:author="John Clevenger [2]" w:date="2022-12-15T16:52:00Z">
          <w:pPr>
            <w:spacing w:before="240"/>
            <w:ind w:firstLine="540"/>
            <w:jc w:val="both"/>
          </w:pPr>
        </w:pPrChange>
      </w:pPr>
      <w:r w:rsidRPr="00176138">
        <w:rPr>
          <w:rFonts w:ascii="Courier New" w:hAnsi="Courier New" w:cs="Courier New"/>
          <w:b/>
          <w:color w:val="000000"/>
          <w:sz w:val="22"/>
          <w:szCs w:val="22"/>
        </w:rPr>
        <w:t>{:validator}</w:t>
      </w:r>
      <w:ins w:id="10267" w:author="John Clevenger [2]" w:date="2022-12-15T16:52:00Z">
        <w:r w:rsidR="00952F62">
          <w:rPr>
            <w:rFonts w:ascii="Courier New" w:hAnsi="Courier New" w:cs="Courier New"/>
            <w:b/>
            <w:color w:val="000000"/>
            <w:sz w:val="22"/>
            <w:szCs w:val="22"/>
          </w:rPr>
          <w:t xml:space="preserve"> </w:t>
        </w:r>
      </w:ins>
      <w:del w:id="10268"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10269"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270" w:author="John Clevenger [2]" w:date="2022-12-15T16:52:00Z">
        <w:r w:rsidR="00952F62">
          <w:rPr>
            <w:rFonts w:ascii="Courier New" w:hAnsi="Courier New" w:cs="Courier New"/>
            <w:b/>
            <w:color w:val="000000"/>
            <w:sz w:val="22"/>
            <w:szCs w:val="22"/>
          </w:rPr>
          <w:t xml:space="preserve"> </w:t>
        </w:r>
      </w:ins>
      <w:del w:id="10271"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10272"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273" w:author="John Clevenger [2]" w:date="2022-12-15T16:52:00Z">
        <w:r w:rsidR="00952F62">
          <w:rPr>
            <w:rFonts w:ascii="Courier New" w:hAnsi="Courier New" w:cs="Courier New"/>
            <w:b/>
            <w:color w:val="000000"/>
            <w:sz w:val="22"/>
            <w:szCs w:val="22"/>
          </w:rPr>
          <w:t xml:space="preserve"> </w:t>
        </w:r>
      </w:ins>
      <w:del w:id="10274"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10275" w:author="John Clevenger [2]" w:date="2022-06-15T17:06:00Z">
        <w:r w:rsidRPr="005429C7" w:rsidDel="001C67CF">
          <w:rPr>
            <w:rFonts w:ascii="Arial" w:hAnsi="Arial" w:cs="Arial"/>
            <w:b/>
            <w:sz w:val="20"/>
          </w:rPr>
          <w:delText>judgement.txt</w:delText>
        </w:r>
        <w:r w:rsidDel="001C67CF">
          <w:delText xml:space="preserve">  file</w:delText>
        </w:r>
      </w:del>
      <w:ins w:id="10276"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10277" w:author="John Buck [2]" w:date="2023-11-05T08:10:00Z"/>
          <w:rFonts w:ascii="Arial" w:hAnsi="Arial" w:cs="Arial"/>
          <w:b/>
          <w:u w:val="single"/>
        </w:rPr>
      </w:pPr>
      <w:ins w:id="10278" w:author="John Buck [2]" w:date="2023-11-05T08:10:00Z">
        <w:r>
          <w:rPr>
            <w:rFonts w:ascii="Arial" w:hAnsi="Arial" w:cs="Arial"/>
            <w:b/>
            <w:u w:val="single"/>
          </w:rPr>
          <w:t>E.5.</w:t>
        </w:r>
      </w:ins>
      <w:ins w:id="10279" w:author="John Buck [2]" w:date="2023-11-05T08:11:00Z">
        <w:r>
          <w:rPr>
            <w:rFonts w:ascii="Arial" w:hAnsi="Arial" w:cs="Arial"/>
            <w:b/>
            <w:u w:val="single"/>
          </w:rPr>
          <w:t>3</w:t>
        </w:r>
      </w:ins>
      <w:ins w:id="10280" w:author="John Buck [2]" w:date="2023-11-05T08:10:00Z">
        <w:r>
          <w:rPr>
            <w:rFonts w:ascii="Arial" w:hAnsi="Arial" w:cs="Arial"/>
            <w:b/>
            <w:u w:val="single"/>
          </w:rPr>
          <w:t xml:space="preserve">  Using the CLICS </w:t>
        </w:r>
      </w:ins>
      <w:ins w:id="10281" w:author="John Buck [2]" w:date="2023-11-05T08:11:00Z">
        <w:r>
          <w:rPr>
            <w:rFonts w:ascii="Arial" w:hAnsi="Arial" w:cs="Arial"/>
            <w:b/>
            <w:u w:val="single"/>
          </w:rPr>
          <w:t>Interactive Problem</w:t>
        </w:r>
      </w:ins>
      <w:ins w:id="10282"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10283" w:author="John Buck [2]" w:date="2023-11-05T08:18:00Z"/>
        </w:rPr>
      </w:pPr>
      <w:ins w:id="10284" w:author="John Buck [2]" w:date="2023-11-05T08:10:00Z">
        <w:r w:rsidRPr="003137E5">
          <w:t xml:space="preserve">The CLICS </w:t>
        </w:r>
      </w:ins>
      <w:ins w:id="10285" w:author="John Buck [2]" w:date="2023-11-05T08:13:00Z">
        <w:r w:rsidR="00695757">
          <w:t xml:space="preserve">Problem Package format specifies the notion of </w:t>
        </w:r>
      </w:ins>
      <w:ins w:id="10286" w:author="John Buck [2]" w:date="2023-11-05T08:14:00Z">
        <w:r w:rsidR="00695757">
          <w:t>an</w:t>
        </w:r>
      </w:ins>
      <w:ins w:id="10287" w:author="John Buck [2]" w:date="2023-11-05T08:29:00Z">
        <w:r w:rsidR="00287E89">
          <w:t xml:space="preserve"> </w:t>
        </w:r>
        <w:r w:rsidR="00287E89">
          <w:rPr>
            <w:i/>
            <w:iCs/>
          </w:rPr>
          <w:t>I</w:t>
        </w:r>
      </w:ins>
      <w:ins w:id="10288" w:author="John Buck [2]" w:date="2023-11-05T08:14:00Z">
        <w:r w:rsidR="00695757">
          <w:rPr>
            <w:i/>
            <w:iCs/>
          </w:rPr>
          <w:t xml:space="preserve">nteractive </w:t>
        </w:r>
        <w:r w:rsidR="00695757" w:rsidRPr="00695757">
          <w:rPr>
            <w:rPrChange w:id="10289" w:author="John Buck [2]" w:date="2023-11-05T08:14:00Z">
              <w:rPr>
                <w:i/>
                <w:iCs/>
              </w:rPr>
            </w:rPrChange>
          </w:rPr>
          <w:t>validator</w:t>
        </w:r>
        <w:r w:rsidR="00695757">
          <w:t xml:space="preserve"> using the </w:t>
        </w:r>
        <w:r w:rsidR="00695757" w:rsidRPr="00287E89">
          <w:rPr>
            <w:b/>
            <w:bCs/>
            <w:i/>
            <w:iCs/>
            <w:rPrChange w:id="10290" w:author="John Buck [2]" w:date="2023-11-05T08:29:00Z">
              <w:rPr>
                <w:i/>
                <w:iCs/>
              </w:rPr>
            </w:rPrChange>
          </w:rPr>
          <w:t>validation</w:t>
        </w:r>
        <w:r w:rsidR="00695757">
          <w:t xml:space="preserve"> property found </w:t>
        </w:r>
      </w:ins>
      <w:ins w:id="10291" w:author="John Buck [2]" w:date="2023-11-05T08:15:00Z">
        <w:r w:rsidR="00695757">
          <w:t xml:space="preserve">in the problem metadata of the problem specific </w:t>
        </w:r>
        <w:r w:rsidR="00695757" w:rsidRPr="00695757">
          <w:rPr>
            <w:b/>
            <w:bCs/>
            <w:rPrChange w:id="10292" w:author="John Buck [2]" w:date="2023-11-05T08:15:00Z">
              <w:rPr/>
            </w:rPrChange>
          </w:rPr>
          <w:t>problem.yaml</w:t>
        </w:r>
        <w:r w:rsidR="00695757">
          <w:t xml:space="preserve"> file</w:t>
        </w:r>
      </w:ins>
      <w:ins w:id="10293" w:author="John Buck [2]" w:date="2023-11-05T08:14:00Z">
        <w:r w:rsidR="00695757">
          <w:t xml:space="preserve">  (</w:t>
        </w:r>
      </w:ins>
      <w:ins w:id="10294" w:author="John Buck [2]" w:date="2023-11-05T08:16:00Z">
        <w:r w:rsidR="00695757">
          <w:fldChar w:fldCharType="begin"/>
        </w:r>
        <w:r w:rsidR="00695757">
          <w:instrText>HYPERLINK "</w:instrText>
        </w:r>
      </w:ins>
      <w:ins w:id="10295" w:author="John Buck [2]" w:date="2023-11-05T08:14:00Z">
        <w:r w:rsidR="00695757" w:rsidRPr="00695757">
          <w:instrText>https://icpc.io/problem-package-format/spec/problem_package_format#problem-metadata</w:instrText>
        </w:r>
      </w:ins>
      <w:ins w:id="10296" w:author="John Buck [2]" w:date="2023-11-05T08:16:00Z">
        <w:r w:rsidR="00695757">
          <w:instrText>"</w:instrText>
        </w:r>
        <w:r w:rsidR="00695757">
          <w:fldChar w:fldCharType="separate"/>
        </w:r>
      </w:ins>
      <w:ins w:id="10297" w:author="John Buck [2]" w:date="2023-11-05T08:14:00Z">
        <w:r w:rsidR="00695757" w:rsidRPr="001E5219">
          <w:rPr>
            <w:rStyle w:val="Hyperlink"/>
          </w:rPr>
          <w:t>https://icpc.io/problem-package-format/spec/problem_package_format#problem-metadata</w:t>
        </w:r>
      </w:ins>
      <w:ins w:id="10298" w:author="John Buck [2]" w:date="2023-11-05T08:16:00Z">
        <w:r w:rsidR="00695757">
          <w:fldChar w:fldCharType="end"/>
        </w:r>
      </w:ins>
      <w:ins w:id="10299" w:author="John Buck [2]" w:date="2023-11-05T08:14:00Z">
        <w:r w:rsidR="00695757">
          <w:t>)</w:t>
        </w:r>
      </w:ins>
      <w:ins w:id="10300" w:author="John Buck [2]" w:date="2023-11-05T08:16:00Z">
        <w:r w:rsidR="00695757">
          <w:t xml:space="preserve">.  </w:t>
        </w:r>
      </w:ins>
      <w:ins w:id="10301" w:author="John Buck [2]" w:date="2023-11-05T08:17:00Z">
        <w:r w:rsidR="00695757">
          <w:t xml:space="preserve">When an interactive validator is selected </w:t>
        </w:r>
      </w:ins>
      <w:ins w:id="10302" w:author="John Buck [2]" w:date="2023-11-05T08:52:00Z">
        <w:r w:rsidR="003D6FB7">
          <w:t xml:space="preserve">in the GUI </w:t>
        </w:r>
      </w:ins>
      <w:ins w:id="10303" w:author="John Buck [2]" w:date="2023-11-05T08:17:00Z">
        <w:r w:rsidR="00695757">
          <w:t>as shown below</w:t>
        </w:r>
      </w:ins>
      <w:ins w:id="10304" w:author="John Buck [2]" w:date="2023-11-05T08:19:00Z">
        <w:r w:rsidR="00695757">
          <w:t>,</w:t>
        </w:r>
      </w:ins>
    </w:p>
    <w:p w14:paraId="37EDF47F" w14:textId="3FF73CDE" w:rsidR="00695757" w:rsidRDefault="00695757" w:rsidP="00E36E96">
      <w:pPr>
        <w:pStyle w:val="BodyText"/>
        <w:spacing w:before="240" w:after="0"/>
        <w:ind w:firstLine="720"/>
        <w:jc w:val="both"/>
        <w:rPr>
          <w:ins w:id="10305" w:author="John Buck [2]" w:date="2023-11-05T08:10:00Z"/>
        </w:rPr>
      </w:pPr>
      <w:ins w:id="10306"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10307" w:author="John Buck [2]" w:date="2023-11-05T08:34:00Z"/>
        </w:rPr>
      </w:pPr>
      <w:ins w:id="10308" w:author="John Buck [2]" w:date="2023-11-05T08:34:00Z">
        <w:r>
          <w:lastRenderedPageBreak/>
          <w:t>t</w:t>
        </w:r>
      </w:ins>
      <w:ins w:id="10309" w:author="John Buck [2]" w:date="2023-11-05T08:20:00Z">
        <w:r w:rsidR="00695757">
          <w:t xml:space="preserve">he three parameters passed to the </w:t>
        </w:r>
      </w:ins>
      <w:ins w:id="10310" w:author="John Buck [2]" w:date="2023-11-05T08:29:00Z">
        <w:r>
          <w:t>i</w:t>
        </w:r>
      </w:ins>
      <w:ins w:id="10311" w:author="John Buck [2]" w:date="2023-11-05T08:20:00Z">
        <w:r w:rsidR="00695757">
          <w:t xml:space="preserve">nteractive </w:t>
        </w:r>
      </w:ins>
      <w:ins w:id="10312" w:author="John Buck [2]" w:date="2023-11-05T08:29:00Z">
        <w:r>
          <w:t>v</w:t>
        </w:r>
      </w:ins>
      <w:ins w:id="10313" w:author="John Buck [2]" w:date="2023-11-05T08:20:00Z">
        <w:r w:rsidR="00695757">
          <w:t>alidator are</w:t>
        </w:r>
      </w:ins>
      <w:ins w:id="10314" w:author="John Buck [2]" w:date="2023-11-05T08:22:00Z">
        <w:r w:rsidR="00695757">
          <w:t xml:space="preserve"> the same as those specified above for the</w:t>
        </w:r>
      </w:ins>
      <w:ins w:id="10315" w:author="John Buck [2]" w:date="2023-11-05T08:23:00Z">
        <w:r w:rsidR="00695757">
          <w:t xml:space="preserve"> </w:t>
        </w:r>
        <w:r w:rsidR="00695757" w:rsidRPr="00695757">
          <w:rPr>
            <w:i/>
            <w:iCs/>
            <w:rPrChange w:id="10316" w:author="John Buck [2]" w:date="2023-11-05T08:24:00Z">
              <w:rPr/>
            </w:rPrChange>
          </w:rPr>
          <w:t>CLICS Validator Input Interface</w:t>
        </w:r>
      </w:ins>
      <w:ins w:id="10317" w:author="John Buck [2]" w:date="2023-11-05T08:25:00Z">
        <w:r>
          <w:rPr>
            <w:i/>
            <w:iCs/>
          </w:rPr>
          <w:t xml:space="preserve">. </w:t>
        </w:r>
        <w:r>
          <w:rPr>
            <w:rFonts w:ascii="Consolas" w:hAnsi="Consolas" w:cs="Consolas"/>
            <w:color w:val="2A00FF"/>
            <w:sz w:val="20"/>
          </w:rPr>
          <w:t xml:space="preserve"> </w:t>
        </w:r>
        <w:r w:rsidRPr="00287E89">
          <w:rPr>
            <w:rPrChange w:id="10318" w:author="John Buck [2]" w:date="2023-11-05T08:26:00Z">
              <w:rPr>
                <w:rFonts w:ascii="Consolas" w:hAnsi="Consolas" w:cs="Consolas"/>
                <w:color w:val="2A00FF"/>
                <w:sz w:val="20"/>
                <w:shd w:val="clear" w:color="auto" w:fill="CECCF7"/>
              </w:rPr>
            </w:rPrChange>
          </w:rPr>
          <w:t xml:space="preserve">When using an </w:t>
        </w:r>
      </w:ins>
      <w:ins w:id="10319" w:author="John Buck [2]" w:date="2023-11-05T08:29:00Z">
        <w:r>
          <w:t>i</w:t>
        </w:r>
      </w:ins>
      <w:ins w:id="10320" w:author="John Buck [2]" w:date="2023-11-05T08:25:00Z">
        <w:r w:rsidRPr="00287E89">
          <w:rPr>
            <w:rPrChange w:id="10321" w:author="John Buck [2]" w:date="2023-11-05T08:29:00Z">
              <w:rPr>
                <w:rFonts w:ascii="Consolas" w:hAnsi="Consolas" w:cs="Consolas"/>
                <w:color w:val="2A00FF"/>
                <w:sz w:val="20"/>
                <w:shd w:val="clear" w:color="auto" w:fill="CECCF7"/>
              </w:rPr>
            </w:rPrChange>
          </w:rPr>
          <w:t>nter</w:t>
        </w:r>
        <w:r w:rsidRPr="00287E89">
          <w:rPr>
            <w:rPrChange w:id="10322" w:author="John Buck [2]" w:date="2023-11-05T08:29:00Z">
              <w:rPr>
                <w:rFonts w:ascii="Consolas" w:hAnsi="Consolas" w:cs="Consolas"/>
                <w:color w:val="2A00FF"/>
                <w:sz w:val="20"/>
              </w:rPr>
            </w:rPrChange>
          </w:rPr>
          <w:t xml:space="preserve">active </w:t>
        </w:r>
      </w:ins>
      <w:ins w:id="10323" w:author="John Buck [2]" w:date="2023-11-05T08:29:00Z">
        <w:r>
          <w:t>v</w:t>
        </w:r>
      </w:ins>
      <w:ins w:id="10324" w:author="John Buck [2]" w:date="2023-11-05T08:25:00Z">
        <w:r w:rsidRPr="00287E89">
          <w:rPr>
            <w:rPrChange w:id="10325" w:author="John Buck [2]" w:date="2023-11-05T08:29:00Z">
              <w:rPr>
                <w:rFonts w:ascii="Consolas" w:hAnsi="Consolas" w:cs="Consolas"/>
                <w:color w:val="2A00FF"/>
                <w:sz w:val="20"/>
              </w:rPr>
            </w:rPrChange>
          </w:rPr>
          <w:t>alidator</w:t>
        </w:r>
        <w:r w:rsidRPr="00287E89">
          <w:rPr>
            <w:rPrChange w:id="10326" w:author="John Buck [2]" w:date="2023-11-05T08:26:00Z">
              <w:rPr>
                <w:rFonts w:ascii="Consolas" w:hAnsi="Consolas" w:cs="Consolas"/>
                <w:color w:val="2A00FF"/>
                <w:sz w:val="20"/>
              </w:rPr>
            </w:rPrChange>
          </w:rPr>
          <w:t>, PC</w:t>
        </w:r>
        <w:r w:rsidRPr="00287E89">
          <w:rPr>
            <w:vertAlign w:val="superscript"/>
            <w:rPrChange w:id="10327" w:author="John Buck [2]" w:date="2023-11-05T08:26:00Z">
              <w:rPr>
                <w:rFonts w:ascii="Consolas" w:hAnsi="Consolas" w:cs="Consolas"/>
                <w:color w:val="2A00FF"/>
                <w:sz w:val="20"/>
              </w:rPr>
            </w:rPrChange>
          </w:rPr>
          <w:t>2</w:t>
        </w:r>
        <w:r w:rsidRPr="00287E89">
          <w:rPr>
            <w:rPrChange w:id="10328"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10329" w:author="John Buck [2]" w:date="2023-11-05T08:26:00Z">
              <w:rPr>
                <w:rFonts w:ascii="Consolas" w:hAnsi="Consolas" w:cs="Consolas"/>
                <w:color w:val="2A00FF"/>
                <w:sz w:val="20"/>
              </w:rPr>
            </w:rPrChange>
          </w:rPr>
          <w:t>standard input</w:t>
        </w:r>
        <w:r w:rsidRPr="00287E89">
          <w:rPr>
            <w:rPrChange w:id="10330" w:author="John Buck [2]" w:date="2023-11-05T08:26:00Z">
              <w:rPr>
                <w:rFonts w:ascii="Consolas" w:hAnsi="Consolas" w:cs="Consolas"/>
                <w:color w:val="2A00FF"/>
                <w:sz w:val="20"/>
              </w:rPr>
            </w:rPrChange>
          </w:rPr>
          <w:t xml:space="preserve">" of the </w:t>
        </w:r>
      </w:ins>
      <w:ins w:id="10331" w:author="John Buck [2]" w:date="2023-11-05T08:30:00Z">
        <w:r>
          <w:t>i</w:t>
        </w:r>
      </w:ins>
      <w:ins w:id="10332" w:author="John Buck [2]" w:date="2023-11-05T08:25:00Z">
        <w:r w:rsidRPr="00287E89">
          <w:rPr>
            <w:rPrChange w:id="10333" w:author="John Buck [2]" w:date="2023-11-05T08:30:00Z">
              <w:rPr>
                <w:rFonts w:ascii="Consolas" w:hAnsi="Consolas" w:cs="Consolas"/>
                <w:color w:val="2A00FF"/>
                <w:sz w:val="20"/>
              </w:rPr>
            </w:rPrChange>
          </w:rPr>
          <w:t xml:space="preserve">nteractive </w:t>
        </w:r>
      </w:ins>
      <w:ins w:id="10334" w:author="John Buck [2]" w:date="2023-11-05T08:30:00Z">
        <w:r>
          <w:t>v</w:t>
        </w:r>
      </w:ins>
      <w:ins w:id="10335" w:author="John Buck [2]" w:date="2023-11-05T08:25:00Z">
        <w:r w:rsidRPr="00287E89">
          <w:rPr>
            <w:rPrChange w:id="10336" w:author="John Buck [2]" w:date="2023-11-05T08:30:00Z">
              <w:rPr>
                <w:rFonts w:ascii="Consolas" w:hAnsi="Consolas" w:cs="Consolas"/>
                <w:color w:val="2A00FF"/>
                <w:sz w:val="20"/>
              </w:rPr>
            </w:rPrChange>
          </w:rPr>
          <w:t>alidator</w:t>
        </w:r>
        <w:r w:rsidRPr="00287E89">
          <w:rPr>
            <w:rPrChange w:id="10337" w:author="John Buck [2]" w:date="2023-11-05T08:26:00Z">
              <w:rPr>
                <w:rFonts w:ascii="Consolas" w:hAnsi="Consolas" w:cs="Consolas"/>
                <w:color w:val="2A00FF"/>
                <w:sz w:val="20"/>
              </w:rPr>
            </w:rPrChange>
          </w:rPr>
          <w:t xml:space="preserve"> program and the </w:t>
        </w:r>
      </w:ins>
      <w:ins w:id="10338" w:author="John Buck [2]" w:date="2023-11-05T08:27:00Z">
        <w:r>
          <w:t>“</w:t>
        </w:r>
        <w:r w:rsidRPr="00287E89">
          <w:rPr>
            <w:i/>
            <w:iCs/>
            <w:rPrChange w:id="10339" w:author="John Buck [2]" w:date="2023-11-05T08:27:00Z">
              <w:rPr/>
            </w:rPrChange>
          </w:rPr>
          <w:t xml:space="preserve">standard </w:t>
        </w:r>
      </w:ins>
      <w:ins w:id="10340" w:author="John Buck [2]" w:date="2023-11-05T08:25:00Z">
        <w:r w:rsidRPr="00287E89">
          <w:rPr>
            <w:i/>
            <w:iCs/>
            <w:rPrChange w:id="10341" w:author="John Buck [2]" w:date="2023-11-05T08:27:00Z">
              <w:rPr>
                <w:rFonts w:ascii="Consolas" w:hAnsi="Consolas" w:cs="Consolas"/>
                <w:color w:val="2A00FF"/>
                <w:sz w:val="20"/>
              </w:rPr>
            </w:rPrChange>
          </w:rPr>
          <w:t>output</w:t>
        </w:r>
      </w:ins>
      <w:ins w:id="10342" w:author="John Buck [2]" w:date="2023-11-05T08:27:00Z">
        <w:r>
          <w:t>”</w:t>
        </w:r>
      </w:ins>
      <w:ins w:id="10343" w:author="John Buck [2]" w:date="2023-11-05T08:25:00Z">
        <w:r w:rsidRPr="00287E89">
          <w:rPr>
            <w:rPrChange w:id="10344" w:author="John Buck [2]" w:date="2023-11-05T08:26:00Z">
              <w:rPr>
                <w:rFonts w:ascii="Consolas" w:hAnsi="Consolas" w:cs="Consolas"/>
                <w:color w:val="2A00FF"/>
                <w:sz w:val="20"/>
              </w:rPr>
            </w:rPrChange>
          </w:rPr>
          <w:t xml:space="preserve"> of the </w:t>
        </w:r>
      </w:ins>
      <w:ins w:id="10345" w:author="John Buck [2]" w:date="2023-11-05T08:30:00Z">
        <w:r>
          <w:t>i</w:t>
        </w:r>
      </w:ins>
      <w:ins w:id="10346" w:author="John Buck [2]" w:date="2023-11-05T08:25:00Z">
        <w:r w:rsidRPr="00287E89">
          <w:rPr>
            <w:rPrChange w:id="10347" w:author="John Buck [2]" w:date="2023-11-05T08:30:00Z">
              <w:rPr>
                <w:rFonts w:ascii="Consolas" w:hAnsi="Consolas" w:cs="Consolas"/>
                <w:color w:val="2A00FF"/>
                <w:sz w:val="20"/>
              </w:rPr>
            </w:rPrChange>
          </w:rPr>
          <w:t xml:space="preserve">nteractive </w:t>
        </w:r>
      </w:ins>
      <w:ins w:id="10348" w:author="John Buck [2]" w:date="2023-11-05T08:30:00Z">
        <w:r>
          <w:t>v</w:t>
        </w:r>
      </w:ins>
      <w:ins w:id="10349" w:author="John Buck [2]" w:date="2023-11-05T08:25:00Z">
        <w:r w:rsidRPr="00287E89">
          <w:rPr>
            <w:rPrChange w:id="10350" w:author="John Buck [2]" w:date="2023-11-05T08:30:00Z">
              <w:rPr>
                <w:rFonts w:ascii="Consolas" w:hAnsi="Consolas" w:cs="Consolas"/>
                <w:color w:val="2A00FF"/>
                <w:sz w:val="20"/>
              </w:rPr>
            </w:rPrChange>
          </w:rPr>
          <w:t>alidator</w:t>
        </w:r>
        <w:r w:rsidRPr="00287E89">
          <w:rPr>
            <w:rPrChange w:id="10351"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10352" w:author="John Buck [2]" w:date="2023-11-05T08:30:00Z">
        <w:r>
          <w:t>i</w:t>
        </w:r>
      </w:ins>
      <w:ins w:id="10353" w:author="John Buck [2]" w:date="2023-11-05T08:25:00Z">
        <w:r w:rsidRPr="00287E89">
          <w:rPr>
            <w:rPrChange w:id="10354" w:author="John Buck [2]" w:date="2023-11-05T08:30:00Z">
              <w:rPr>
                <w:rFonts w:ascii="Consolas" w:hAnsi="Consolas" w:cs="Consolas"/>
                <w:color w:val="2A00FF"/>
                <w:sz w:val="20"/>
              </w:rPr>
            </w:rPrChange>
          </w:rPr>
          <w:t xml:space="preserve">nteractive </w:t>
        </w:r>
      </w:ins>
      <w:ins w:id="10355" w:author="John Buck [2]" w:date="2023-11-05T08:30:00Z">
        <w:r>
          <w:t>v</w:t>
        </w:r>
      </w:ins>
      <w:ins w:id="10356" w:author="John Buck [2]" w:date="2023-11-05T08:25:00Z">
        <w:r w:rsidRPr="00287E89">
          <w:rPr>
            <w:rPrChange w:id="10357" w:author="John Buck [2]" w:date="2023-11-05T08:30:00Z">
              <w:rPr>
                <w:rFonts w:ascii="Consolas" w:hAnsi="Consolas" w:cs="Consolas"/>
                <w:color w:val="2A00FF"/>
                <w:sz w:val="20"/>
              </w:rPr>
            </w:rPrChange>
          </w:rPr>
          <w:t>alidator</w:t>
        </w:r>
        <w:r w:rsidRPr="00287E89">
          <w:rPr>
            <w:rPrChange w:id="10358" w:author="John Buck [2]" w:date="2023-11-05T08:26:00Z">
              <w:rPr>
                <w:rFonts w:ascii="Consolas" w:hAnsi="Consolas" w:cs="Consolas"/>
                <w:color w:val="2A00FF"/>
                <w:sz w:val="20"/>
              </w:rPr>
            </w:rPrChange>
          </w:rPr>
          <w:t>.</w:t>
        </w:r>
      </w:ins>
      <w:ins w:id="10359" w:author="John Buck [2]" w:date="2023-11-05T08:27:00Z">
        <w:r>
          <w:t xml:space="preserve">  </w:t>
        </w:r>
      </w:ins>
      <w:ins w:id="10360" w:author="John Buck [2]" w:date="2023-11-05T08:28:00Z">
        <w:r>
          <w:t>The</w:t>
        </w:r>
      </w:ins>
      <w:ins w:id="10361" w:author="John Buck [2]" w:date="2023-11-05T08:30:00Z">
        <w:r>
          <w:t xml:space="preserve"> i</w:t>
        </w:r>
      </w:ins>
      <w:ins w:id="10362" w:author="John Buck [2]" w:date="2023-11-05T08:28:00Z">
        <w:r>
          <w:t xml:space="preserve">nteractive </w:t>
        </w:r>
      </w:ins>
      <w:ins w:id="10363" w:author="John Buck [2]" w:date="2023-11-05T08:30:00Z">
        <w:r>
          <w:t>v</w:t>
        </w:r>
      </w:ins>
      <w:ins w:id="10364" w:author="John Buck [2]" w:date="2023-11-05T08:28:00Z">
        <w:r>
          <w:t xml:space="preserve">alidator </w:t>
        </w:r>
      </w:ins>
      <w:ins w:id="10365" w:author="John Buck [2]" w:date="2023-11-05T08:31:00Z">
        <w:r>
          <w:t>must</w:t>
        </w:r>
      </w:ins>
      <w:ins w:id="10366" w:author="John Buck [2]" w:date="2023-11-05T08:28:00Z">
        <w:r>
          <w:t xml:space="preserve"> return a result as described above in the </w:t>
        </w:r>
        <w:r w:rsidRPr="00287E89">
          <w:rPr>
            <w:i/>
            <w:iCs/>
            <w:rPrChange w:id="10367" w:author="John Buck [2]" w:date="2023-11-05T08:31:00Z">
              <w:rPr/>
            </w:rPrChange>
          </w:rPr>
          <w:t xml:space="preserve">CLICS Validator </w:t>
        </w:r>
      </w:ins>
      <w:ins w:id="10368" w:author="John Buck [2]" w:date="2023-11-05T08:29:00Z">
        <w:r w:rsidRPr="00287E89">
          <w:rPr>
            <w:i/>
            <w:iCs/>
            <w:rPrChange w:id="10369" w:author="John Buck [2]" w:date="2023-11-05T08:31:00Z">
              <w:rPr/>
            </w:rPrChange>
          </w:rPr>
          <w:t>Results Interface</w:t>
        </w:r>
        <w:r>
          <w:t>.</w:t>
        </w:r>
      </w:ins>
      <w:ins w:id="10370" w:author="John Buck [2]" w:date="2023-11-05T08:31:00Z">
        <w:r>
          <w:t xml:space="preserve">  Interactive validators </w:t>
        </w:r>
      </w:ins>
      <w:ins w:id="10371" w:author="John Buck [2]" w:date="2023-11-05T08:32:00Z">
        <w:r>
          <w:t>must</w:t>
        </w:r>
      </w:ins>
      <w:ins w:id="10372" w:author="John Buck [2]" w:date="2023-11-05T08:31:00Z">
        <w:r>
          <w:t xml:space="preserve"> always </w:t>
        </w:r>
      </w:ins>
      <w:ins w:id="10373" w:author="John Buck [2]" w:date="2023-11-05T08:53:00Z">
        <w:r w:rsidR="003D6FB7">
          <w:t xml:space="preserve">be </w:t>
        </w:r>
      </w:ins>
      <w:ins w:id="10374" w:author="John Buck [2]" w:date="2023-11-05T08:31:00Z">
        <w:r>
          <w:t xml:space="preserve">CLICS compliant, and the </w:t>
        </w:r>
      </w:ins>
      <w:ins w:id="10375" w:author="John Buck [2]" w:date="2023-11-05T08:32:00Z">
        <w:r w:rsidRPr="00287E89">
          <w:rPr>
            <w:i/>
            <w:iCs/>
            <w:rPrChange w:id="10376" w:author="John Buck [2]" w:date="2023-11-05T08:32:00Z">
              <w:rPr/>
            </w:rPrChange>
          </w:rPr>
          <w:t>PC</w:t>
        </w:r>
        <w:r w:rsidRPr="00287E89">
          <w:rPr>
            <w:i/>
            <w:iCs/>
            <w:vertAlign w:val="superscript"/>
            <w:rPrChange w:id="10377" w:author="John Buck [2]" w:date="2023-11-05T08:32:00Z">
              <w:rPr/>
            </w:rPrChange>
          </w:rPr>
          <w:t>2</w:t>
        </w:r>
        <w:r w:rsidRPr="00287E89">
          <w:rPr>
            <w:i/>
            <w:iCs/>
            <w:rPrChange w:id="10378" w:author="John Buck [2]" w:date="2023-11-05T08:32:00Z">
              <w:rPr/>
            </w:rPrChange>
          </w:rPr>
          <w:t xml:space="preserve"> Validator Interface</w:t>
        </w:r>
        <w:r>
          <w:t xml:space="preserve"> may not be used for interactive problems.</w:t>
        </w:r>
      </w:ins>
      <w:ins w:id="10379" w:author="John Buck [2]" w:date="2023-11-05T08:53:00Z">
        <w:r w:rsidR="003D6FB7">
          <w:t xml:space="preserve">  Currently, interactive validators are only supported on the </w:t>
        </w:r>
        <w:r w:rsidR="003D6FB7" w:rsidRPr="003D6FB7">
          <w:rPr>
            <w:i/>
            <w:iCs/>
            <w:rPrChange w:id="10380"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10381" w:author="John Buck [2]" w:date="2023-11-05T08:47:00Z"/>
        </w:rPr>
      </w:pPr>
      <w:ins w:id="10382" w:author="John Buck [2]" w:date="2023-11-05T08:35:00Z">
        <w:r>
          <w:t xml:space="preserve">To aid a human judge in diagnosing </w:t>
        </w:r>
      </w:ins>
      <w:ins w:id="10383" w:author="John Buck [2]" w:date="2023-11-05T08:36:00Z">
        <w:r>
          <w:t>the possible reasons for failure of a submission</w:t>
        </w:r>
      </w:ins>
      <w:ins w:id="10384" w:author="John Clevenger" w:date="2023-11-16T17:10:00Z">
        <w:r w:rsidR="00DE79CC">
          <w:t xml:space="preserve"> for an interactive problem</w:t>
        </w:r>
      </w:ins>
      <w:ins w:id="10385" w:author="John Buck [2]" w:date="2023-11-05T08:36:00Z">
        <w:r>
          <w:t>, the PC</w:t>
        </w:r>
        <w:r w:rsidRPr="00091E52">
          <w:rPr>
            <w:vertAlign w:val="superscript"/>
            <w:rPrChange w:id="10386" w:author="John Buck [2]" w:date="2023-11-05T08:43:00Z">
              <w:rPr/>
            </w:rPrChange>
          </w:rPr>
          <w:t>2</w:t>
        </w:r>
        <w:r>
          <w:t xml:space="preserve"> system creates detailed logging information in the </w:t>
        </w:r>
      </w:ins>
      <w:ins w:id="10387" w:author="John Buck [2]" w:date="2023-11-05T08:37:00Z">
        <w:r w:rsidRPr="00091E52">
          <w:rPr>
            <w:i/>
            <w:iCs/>
            <w:rPrChange w:id="10388" w:author="John Buck [2]" w:date="2023-11-05T08:38:00Z">
              <w:rPr/>
            </w:rPrChange>
          </w:rPr>
          <w:t>execute directory</w:t>
        </w:r>
        <w:r>
          <w:t xml:space="preserve"> (See the </w:t>
        </w:r>
        <w:r w:rsidRPr="00091E52">
          <w:rPr>
            <w:i/>
            <w:iCs/>
            <w:rPrChange w:id="10389" w:author="John Buck [2]" w:date="2023-11-05T08:38:00Z">
              <w:rPr/>
            </w:rPrChange>
          </w:rPr>
          <w:t>Language Definitions</w:t>
        </w:r>
        <w:r>
          <w:t xml:space="preserve"> appendix for </w:t>
        </w:r>
      </w:ins>
      <w:ins w:id="10390" w:author="John Buck [2]" w:date="2023-11-05T08:38:00Z">
        <w:r>
          <w:t xml:space="preserve">what is meant by the </w:t>
        </w:r>
        <w:r w:rsidRPr="00091E52">
          <w:rPr>
            <w:i/>
            <w:iCs/>
            <w:rPrChange w:id="10391" w:author="John Buck [2]" w:date="2023-11-05T08:38:00Z">
              <w:rPr/>
            </w:rPrChange>
          </w:rPr>
          <w:t>execute directory</w:t>
        </w:r>
        <w:r>
          <w:t xml:space="preserve">).  Specifically, a </w:t>
        </w:r>
        <w:r>
          <w:rPr>
            <w:i/>
            <w:iCs/>
          </w:rPr>
          <w:t>reports</w:t>
        </w:r>
        <w:r>
          <w:t xml:space="preserve"> folder is created </w:t>
        </w:r>
      </w:ins>
      <w:ins w:id="10392" w:author="John Buck [2]" w:date="2023-11-05T08:39:00Z">
        <w:r>
          <w:t xml:space="preserve">in the execute directory containing a file for each </w:t>
        </w:r>
      </w:ins>
      <w:ins w:id="10393" w:author="John Buck [2]" w:date="2023-11-05T08:40:00Z">
        <w:r>
          <w:t xml:space="preserve">interactive test case.  The files are named </w:t>
        </w:r>
        <w:r w:rsidRPr="00091E52">
          <w:rPr>
            <w:i/>
            <w:iCs/>
            <w:rPrChange w:id="10394" w:author="John Buck [2]" w:date="2023-11-05T08:41:00Z">
              <w:rPr/>
            </w:rPrChange>
          </w:rPr>
          <w:t>testcase_</w:t>
        </w:r>
        <w:r w:rsidRPr="00091E52">
          <w:rPr>
            <w:b/>
            <w:bCs/>
            <w:i/>
            <w:iCs/>
            <w:rPrChange w:id="10395" w:author="John Buck [2]" w:date="2023-11-05T08:41:00Z">
              <w:rPr/>
            </w:rPrChange>
          </w:rPr>
          <w:t>###</w:t>
        </w:r>
        <w:r w:rsidRPr="00091E52">
          <w:rPr>
            <w:i/>
            <w:iCs/>
            <w:rPrChange w:id="10396" w:author="John Buck [2]" w:date="2023-11-05T08:41:00Z">
              <w:rPr/>
            </w:rPrChange>
          </w:rPr>
          <w:t>.log</w:t>
        </w:r>
        <w:r>
          <w:t xml:space="preserve">, where </w:t>
        </w:r>
        <w:r w:rsidRPr="00091E52">
          <w:rPr>
            <w:b/>
            <w:bCs/>
            <w:rPrChange w:id="10397" w:author="John Buck [2]" w:date="2023-11-05T08:41:00Z">
              <w:rPr/>
            </w:rPrChange>
          </w:rPr>
          <w:t>###</w:t>
        </w:r>
        <w:r>
          <w:t xml:space="preserve"> is the zero-padde</w:t>
        </w:r>
      </w:ins>
      <w:ins w:id="10398" w:author="John Buck [2]" w:date="2023-11-05T08:41:00Z">
        <w:r>
          <w:t xml:space="preserve">d test case number.  These files may be examined by a human judge </w:t>
        </w:r>
      </w:ins>
      <w:ins w:id="10399" w:author="John Buck [2]" w:date="2023-11-05T08:42:00Z">
        <w:r>
          <w:t>to see the detailed interaction between the interactive validator and the program being validated.</w:t>
        </w:r>
      </w:ins>
      <w:ins w:id="10400" w:author="John Buck [2]" w:date="2023-11-05T08:46:00Z">
        <w:r w:rsidR="003D6FB7">
          <w:t xml:space="preserve">  Here is an example of a failed test case </w:t>
        </w:r>
        <w:r w:rsidR="003D6FB7" w:rsidRPr="003D6FB7">
          <w:rPr>
            <w:i/>
            <w:iCs/>
            <w:rPrChange w:id="10401"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10402" w:author="John Buck [2]" w:date="2023-11-05T08:46:00Z"/>
        </w:rPr>
      </w:pPr>
    </w:p>
    <w:p w14:paraId="4DB59A0C" w14:textId="77777777" w:rsidR="003D6FB7" w:rsidRPr="003D6FB7" w:rsidRDefault="003D6FB7">
      <w:pPr>
        <w:autoSpaceDE w:val="0"/>
        <w:autoSpaceDN w:val="0"/>
        <w:adjustRightInd w:val="0"/>
        <w:rPr>
          <w:ins w:id="10403" w:author="John Buck [2]" w:date="2023-11-05T08:46:00Z"/>
          <w:rFonts w:ascii="Courier New" w:hAnsi="Courier New" w:cs="Courier New"/>
          <w:sz w:val="18"/>
          <w:szCs w:val="18"/>
          <w:rPrChange w:id="10404" w:author="John Buck [2]" w:date="2023-11-05T08:47:00Z">
            <w:rPr>
              <w:ins w:id="10405" w:author="John Buck [2]" w:date="2023-11-05T08:46:00Z"/>
            </w:rPr>
          </w:rPrChange>
        </w:rPr>
        <w:pPrChange w:id="10406" w:author="John Buck [2]" w:date="2023-11-05T08:47:00Z">
          <w:pPr>
            <w:autoSpaceDE w:val="0"/>
            <w:autoSpaceDN w:val="0"/>
            <w:adjustRightInd w:val="0"/>
            <w:spacing w:before="240"/>
            <w:ind w:firstLine="720"/>
          </w:pPr>
        </w:pPrChange>
      </w:pPr>
      <w:ins w:id="10407" w:author="John Buck [2]" w:date="2023-11-05T08:46:00Z">
        <w:r w:rsidRPr="003D6FB7">
          <w:rPr>
            <w:rFonts w:ascii="Courier New" w:hAnsi="Courier New" w:cs="Courier New"/>
            <w:sz w:val="18"/>
            <w:szCs w:val="18"/>
            <w:rPrChange w:id="10408" w:author="John Buck [2]" w:date="2023-11-05T08:47:00Z">
              <w:rPr/>
            </w:rPrChange>
          </w:rPr>
          <w:t>Setting memory limit to 2048 MB</w:t>
        </w:r>
      </w:ins>
    </w:p>
    <w:p w14:paraId="3B103C63" w14:textId="77777777" w:rsidR="003D6FB7" w:rsidRDefault="003D6FB7" w:rsidP="003D6FB7">
      <w:pPr>
        <w:autoSpaceDE w:val="0"/>
        <w:autoSpaceDN w:val="0"/>
        <w:adjustRightInd w:val="0"/>
        <w:rPr>
          <w:ins w:id="10409" w:author="John Buck [2]" w:date="2023-11-05T08:49:00Z"/>
          <w:rFonts w:ascii="Courier New" w:hAnsi="Courier New" w:cs="Courier New"/>
          <w:sz w:val="18"/>
          <w:szCs w:val="18"/>
        </w:rPr>
      </w:pPr>
      <w:ins w:id="10410" w:author="John Buck [2]" w:date="2023-11-05T08:46:00Z">
        <w:r w:rsidRPr="003D6FB7">
          <w:rPr>
            <w:rFonts w:ascii="Courier New" w:hAnsi="Courier New" w:cs="Courier New"/>
            <w:sz w:val="18"/>
            <w:szCs w:val="18"/>
            <w:rPrChange w:id="10411" w:author="John Buck [2]" w:date="2023-11-05T08:47:00Z">
              <w:rPr/>
            </w:rPrChange>
          </w:rPr>
          <w:t>Starting: ./hilointval_out /home/</w:t>
        </w:r>
      </w:ins>
      <w:ins w:id="10412" w:author="John Buck [2]" w:date="2023-11-05T08:49:00Z">
        <w:r>
          <w:rPr>
            <w:rFonts w:ascii="Courier New" w:hAnsi="Courier New" w:cs="Courier New"/>
            <w:sz w:val="18"/>
            <w:szCs w:val="18"/>
          </w:rPr>
          <w:t>bill/cdp</w:t>
        </w:r>
      </w:ins>
      <w:ins w:id="10413" w:author="John Buck [2]" w:date="2023-11-05T08:46:00Z">
        <w:r w:rsidRPr="003D6FB7">
          <w:rPr>
            <w:rFonts w:ascii="Courier New" w:hAnsi="Courier New" w:cs="Courier New"/>
            <w:sz w:val="18"/>
            <w:szCs w:val="18"/>
            <w:rPrChange w:id="10414" w:author="John Buck [2]" w:date="2023-11-05T08:47:00Z">
              <w:rPr/>
            </w:rPrChange>
          </w:rPr>
          <w:t>/config/basehilo/data/secret/0002.in</w:t>
        </w:r>
      </w:ins>
    </w:p>
    <w:p w14:paraId="073294DC" w14:textId="77777777" w:rsidR="003D6FB7" w:rsidRDefault="003D6FB7" w:rsidP="003D6FB7">
      <w:pPr>
        <w:autoSpaceDE w:val="0"/>
        <w:autoSpaceDN w:val="0"/>
        <w:adjustRightInd w:val="0"/>
        <w:rPr>
          <w:ins w:id="10415" w:author="John Buck [2]" w:date="2023-11-05T08:50:00Z"/>
          <w:rFonts w:ascii="Courier New" w:hAnsi="Courier New" w:cs="Courier New"/>
          <w:sz w:val="18"/>
          <w:szCs w:val="18"/>
        </w:rPr>
      </w:pPr>
      <w:ins w:id="10416" w:author="John Buck [2]" w:date="2023-11-05T08:50:00Z">
        <w:r>
          <w:rPr>
            <w:rFonts w:ascii="Courier New" w:hAnsi="Courier New" w:cs="Courier New"/>
            <w:sz w:val="18"/>
            <w:szCs w:val="18"/>
          </w:rPr>
          <w:t xml:space="preserve">    </w:t>
        </w:r>
      </w:ins>
      <w:ins w:id="10417" w:author="John Buck [2]" w:date="2023-11-05T08:46:00Z">
        <w:r w:rsidRPr="003D6FB7">
          <w:rPr>
            <w:rFonts w:ascii="Courier New" w:hAnsi="Courier New" w:cs="Courier New"/>
            <w:sz w:val="18"/>
            <w:szCs w:val="18"/>
            <w:rPrChange w:id="10418" w:author="John Buck [2]" w:date="2023-11-05T08:47:00Z">
              <w:rPr/>
            </w:rPrChange>
          </w:rPr>
          <w:t>/home/</w:t>
        </w:r>
      </w:ins>
      <w:ins w:id="10419" w:author="John Buck [2]" w:date="2023-11-05T08:49:00Z">
        <w:r>
          <w:rPr>
            <w:rFonts w:ascii="Courier New" w:hAnsi="Courier New" w:cs="Courier New"/>
            <w:sz w:val="18"/>
            <w:szCs w:val="18"/>
          </w:rPr>
          <w:t>bill</w:t>
        </w:r>
      </w:ins>
      <w:ins w:id="10420" w:author="John Buck [2]" w:date="2023-11-05T08:46:00Z">
        <w:r w:rsidRPr="003D6FB7">
          <w:rPr>
            <w:rFonts w:ascii="Courier New" w:hAnsi="Courier New" w:cs="Courier New"/>
            <w:sz w:val="18"/>
            <w:szCs w:val="18"/>
            <w:rPrChange w:id="10421" w:author="John Buck [2]" w:date="2023-11-05T08:47:00Z">
              <w:rPr/>
            </w:rPrChange>
          </w:rPr>
          <w:t>/</w:t>
        </w:r>
      </w:ins>
      <w:ins w:id="10422" w:author="John Buck [2]" w:date="2023-11-05T08:49:00Z">
        <w:r>
          <w:rPr>
            <w:rFonts w:ascii="Courier New" w:hAnsi="Courier New" w:cs="Courier New"/>
            <w:sz w:val="18"/>
            <w:szCs w:val="18"/>
          </w:rPr>
          <w:t>cdp</w:t>
        </w:r>
      </w:ins>
      <w:ins w:id="10423" w:author="John Buck [2]" w:date="2023-11-05T08:46:00Z">
        <w:r w:rsidRPr="003D6FB7">
          <w:rPr>
            <w:rFonts w:ascii="Courier New" w:hAnsi="Courier New" w:cs="Courier New"/>
            <w:sz w:val="18"/>
            <w:szCs w:val="18"/>
            <w:rPrChange w:id="10424"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10425" w:author="John Buck [2]" w:date="2023-11-05T08:46:00Z"/>
          <w:rFonts w:ascii="Courier New" w:hAnsi="Courier New" w:cs="Courier New"/>
          <w:sz w:val="18"/>
          <w:szCs w:val="18"/>
          <w:rPrChange w:id="10426" w:author="John Buck [2]" w:date="2023-11-05T08:47:00Z">
            <w:rPr>
              <w:ins w:id="10427" w:author="John Buck [2]" w:date="2023-11-05T08:46:00Z"/>
            </w:rPr>
          </w:rPrChange>
        </w:rPr>
        <w:pPrChange w:id="10428" w:author="John Buck [2]" w:date="2023-11-05T08:47:00Z">
          <w:pPr>
            <w:autoSpaceDE w:val="0"/>
            <w:autoSpaceDN w:val="0"/>
            <w:adjustRightInd w:val="0"/>
            <w:spacing w:before="240"/>
            <w:ind w:firstLine="720"/>
          </w:pPr>
        </w:pPrChange>
      </w:pPr>
      <w:ins w:id="10429" w:author="John Buck [2]" w:date="2023-11-05T08:50:00Z">
        <w:r>
          <w:rPr>
            <w:rFonts w:ascii="Courier New" w:hAnsi="Courier New" w:cs="Courier New"/>
            <w:sz w:val="18"/>
            <w:szCs w:val="18"/>
          </w:rPr>
          <w:t xml:space="preserve">    </w:t>
        </w:r>
      </w:ins>
      <w:ins w:id="10430" w:author="John Buck [2]" w:date="2023-11-05T08:46:00Z">
        <w:r w:rsidRPr="003D6FB7">
          <w:rPr>
            <w:rFonts w:ascii="Courier New" w:hAnsi="Courier New" w:cs="Courier New"/>
            <w:sz w:val="18"/>
            <w:szCs w:val="18"/>
            <w:rPrChange w:id="10431"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10432" w:author="John Buck [2]" w:date="2023-11-05T08:46:00Z"/>
          <w:rFonts w:ascii="Courier New" w:hAnsi="Courier New" w:cs="Courier New"/>
          <w:sz w:val="18"/>
          <w:szCs w:val="18"/>
          <w:rPrChange w:id="10433" w:author="John Buck [2]" w:date="2023-11-05T08:47:00Z">
            <w:rPr>
              <w:ins w:id="10434" w:author="John Buck [2]" w:date="2023-11-05T08:46:00Z"/>
            </w:rPr>
          </w:rPrChange>
        </w:rPr>
        <w:pPrChange w:id="10435" w:author="John Buck [2]" w:date="2023-11-05T08:47:00Z">
          <w:pPr>
            <w:autoSpaceDE w:val="0"/>
            <w:autoSpaceDN w:val="0"/>
            <w:adjustRightInd w:val="0"/>
            <w:spacing w:before="240"/>
            <w:ind w:firstLine="720"/>
          </w:pPr>
        </w:pPrChange>
      </w:pPr>
      <w:ins w:id="10436" w:author="John Buck [2]" w:date="2023-11-05T08:46:00Z">
        <w:r w:rsidRPr="003D6FB7">
          <w:rPr>
            <w:rFonts w:ascii="Courier New" w:hAnsi="Courier New" w:cs="Courier New"/>
            <w:sz w:val="18"/>
            <w:szCs w:val="18"/>
            <w:rPrChange w:id="10437"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10438" w:author="John Buck [2]" w:date="2023-11-05T08:46:00Z"/>
          <w:rFonts w:ascii="Courier New" w:hAnsi="Courier New" w:cs="Courier New"/>
          <w:sz w:val="18"/>
          <w:szCs w:val="18"/>
          <w:rPrChange w:id="10439" w:author="John Buck [2]" w:date="2023-11-05T08:47:00Z">
            <w:rPr>
              <w:ins w:id="10440" w:author="John Buck [2]" w:date="2023-11-05T08:46:00Z"/>
            </w:rPr>
          </w:rPrChange>
        </w:rPr>
        <w:pPrChange w:id="10441" w:author="John Buck [2]" w:date="2023-11-05T08:47:00Z">
          <w:pPr>
            <w:autoSpaceDE w:val="0"/>
            <w:autoSpaceDN w:val="0"/>
            <w:adjustRightInd w:val="0"/>
            <w:spacing w:before="240"/>
            <w:ind w:firstLine="720"/>
          </w:pPr>
        </w:pPrChange>
      </w:pPr>
      <w:ins w:id="10442" w:author="John Buck [2]" w:date="2023-11-05T08:46:00Z">
        <w:r w:rsidRPr="003D6FB7">
          <w:rPr>
            <w:rFonts w:ascii="Courier New" w:hAnsi="Courier New" w:cs="Courier New"/>
            <w:sz w:val="18"/>
            <w:szCs w:val="18"/>
            <w:rPrChange w:id="10443"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10444" w:author="John Buck [2]" w:date="2023-11-05T08:46:00Z"/>
          <w:rFonts w:ascii="Courier New" w:hAnsi="Courier New" w:cs="Courier New"/>
          <w:sz w:val="18"/>
          <w:szCs w:val="18"/>
          <w:rPrChange w:id="10445" w:author="John Buck [2]" w:date="2023-11-05T08:47:00Z">
            <w:rPr>
              <w:ins w:id="10446" w:author="John Buck [2]" w:date="2023-11-05T08:46:00Z"/>
            </w:rPr>
          </w:rPrChange>
        </w:rPr>
        <w:pPrChange w:id="10447" w:author="John Buck [2]" w:date="2023-11-05T08:47:00Z">
          <w:pPr>
            <w:autoSpaceDE w:val="0"/>
            <w:autoSpaceDN w:val="0"/>
            <w:adjustRightInd w:val="0"/>
            <w:spacing w:before="240"/>
            <w:ind w:firstLine="720"/>
          </w:pPr>
        </w:pPrChange>
      </w:pPr>
      <w:ins w:id="10448" w:author="John Buck [2]" w:date="2023-11-05T08:46:00Z">
        <w:r w:rsidRPr="003D6FB7">
          <w:rPr>
            <w:rFonts w:ascii="Courier New" w:hAnsi="Courier New" w:cs="Courier New"/>
            <w:sz w:val="18"/>
            <w:szCs w:val="18"/>
            <w:rPrChange w:id="10449"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10450" w:author="John Buck [2]" w:date="2023-11-05T08:46:00Z"/>
          <w:rFonts w:ascii="Courier New" w:hAnsi="Courier New" w:cs="Courier New"/>
          <w:sz w:val="18"/>
          <w:szCs w:val="18"/>
          <w:rPrChange w:id="10451" w:author="John Buck [2]" w:date="2023-11-05T08:47:00Z">
            <w:rPr>
              <w:ins w:id="10452" w:author="John Buck [2]" w:date="2023-11-05T08:46:00Z"/>
            </w:rPr>
          </w:rPrChange>
        </w:rPr>
        <w:pPrChange w:id="10453" w:author="John Buck [2]" w:date="2023-11-05T08:47:00Z">
          <w:pPr>
            <w:autoSpaceDE w:val="0"/>
            <w:autoSpaceDN w:val="0"/>
            <w:adjustRightInd w:val="0"/>
            <w:spacing w:before="240"/>
            <w:ind w:firstLine="720"/>
          </w:pPr>
        </w:pPrChange>
      </w:pPr>
      <w:ins w:id="10454" w:author="John Buck [2]" w:date="2023-11-05T08:46:00Z">
        <w:r w:rsidRPr="003D6FB7">
          <w:rPr>
            <w:rFonts w:ascii="Courier New" w:hAnsi="Courier New" w:cs="Courier New"/>
            <w:sz w:val="18"/>
            <w:szCs w:val="18"/>
            <w:rPrChange w:id="10455"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10456" w:author="John Buck [2]" w:date="2023-11-05T08:46:00Z"/>
          <w:rFonts w:ascii="Courier New" w:hAnsi="Courier New" w:cs="Courier New"/>
          <w:sz w:val="18"/>
          <w:szCs w:val="18"/>
          <w:rPrChange w:id="10457" w:author="John Buck [2]" w:date="2023-11-05T08:47:00Z">
            <w:rPr>
              <w:ins w:id="10458" w:author="John Buck [2]" w:date="2023-11-05T08:46:00Z"/>
            </w:rPr>
          </w:rPrChange>
        </w:rPr>
        <w:pPrChange w:id="10459" w:author="John Buck [2]" w:date="2023-11-05T08:47:00Z">
          <w:pPr>
            <w:autoSpaceDE w:val="0"/>
            <w:autoSpaceDN w:val="0"/>
            <w:adjustRightInd w:val="0"/>
            <w:spacing w:before="240"/>
            <w:ind w:firstLine="720"/>
          </w:pPr>
        </w:pPrChange>
      </w:pPr>
      <w:ins w:id="10460" w:author="John Buck [2]" w:date="2023-11-05T08:46:00Z">
        <w:r w:rsidRPr="003D6FB7">
          <w:rPr>
            <w:rFonts w:ascii="Courier New" w:hAnsi="Courier New" w:cs="Courier New"/>
            <w:sz w:val="18"/>
            <w:szCs w:val="18"/>
            <w:rPrChange w:id="10461"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10462" w:author="John Buck [2]" w:date="2023-11-05T08:46:00Z"/>
          <w:rFonts w:ascii="Courier New" w:hAnsi="Courier New" w:cs="Courier New"/>
          <w:sz w:val="18"/>
          <w:szCs w:val="18"/>
          <w:rPrChange w:id="10463" w:author="John Buck [2]" w:date="2023-11-05T08:47:00Z">
            <w:rPr>
              <w:ins w:id="10464" w:author="John Buck [2]" w:date="2023-11-05T08:46:00Z"/>
            </w:rPr>
          </w:rPrChange>
        </w:rPr>
        <w:pPrChange w:id="10465" w:author="John Buck [2]" w:date="2023-11-05T08:47:00Z">
          <w:pPr>
            <w:autoSpaceDE w:val="0"/>
            <w:autoSpaceDN w:val="0"/>
            <w:adjustRightInd w:val="0"/>
            <w:spacing w:before="240"/>
            <w:ind w:firstLine="720"/>
          </w:pPr>
        </w:pPrChange>
      </w:pPr>
      <w:ins w:id="10466" w:author="John Buck [2]" w:date="2023-11-05T08:46:00Z">
        <w:r w:rsidRPr="003D6FB7">
          <w:rPr>
            <w:rFonts w:ascii="Courier New" w:hAnsi="Courier New" w:cs="Courier New"/>
            <w:sz w:val="18"/>
            <w:szCs w:val="18"/>
            <w:rPrChange w:id="10467"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10468" w:author="John Buck [2]" w:date="2023-11-05T08:46:00Z"/>
          <w:rFonts w:ascii="Courier New" w:hAnsi="Courier New" w:cs="Courier New"/>
          <w:sz w:val="18"/>
          <w:szCs w:val="18"/>
          <w:rPrChange w:id="10469" w:author="John Buck [2]" w:date="2023-11-05T08:47:00Z">
            <w:rPr>
              <w:ins w:id="10470" w:author="John Buck [2]" w:date="2023-11-05T08:46:00Z"/>
            </w:rPr>
          </w:rPrChange>
        </w:rPr>
        <w:pPrChange w:id="10471" w:author="John Buck [2]" w:date="2023-11-05T08:47:00Z">
          <w:pPr>
            <w:autoSpaceDE w:val="0"/>
            <w:autoSpaceDN w:val="0"/>
            <w:adjustRightInd w:val="0"/>
            <w:spacing w:before="240"/>
            <w:ind w:firstLine="720"/>
          </w:pPr>
        </w:pPrChange>
      </w:pPr>
      <w:ins w:id="10472" w:author="John Buck [2]" w:date="2023-11-05T08:46:00Z">
        <w:r w:rsidRPr="003D6FB7">
          <w:rPr>
            <w:rFonts w:ascii="Courier New" w:hAnsi="Courier New" w:cs="Courier New"/>
            <w:sz w:val="18"/>
            <w:szCs w:val="18"/>
            <w:rPrChange w:id="10473"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10474" w:author="John Buck [2]" w:date="2023-11-05T08:46:00Z"/>
          <w:rFonts w:ascii="Courier New" w:hAnsi="Courier New" w:cs="Courier New"/>
          <w:sz w:val="18"/>
          <w:szCs w:val="18"/>
          <w:rPrChange w:id="10475" w:author="John Buck [2]" w:date="2023-11-05T08:47:00Z">
            <w:rPr>
              <w:ins w:id="10476" w:author="John Buck [2]" w:date="2023-11-05T08:46:00Z"/>
            </w:rPr>
          </w:rPrChange>
        </w:rPr>
        <w:pPrChange w:id="10477" w:author="John Buck [2]" w:date="2023-11-05T08:47:00Z">
          <w:pPr>
            <w:autoSpaceDE w:val="0"/>
            <w:autoSpaceDN w:val="0"/>
            <w:adjustRightInd w:val="0"/>
            <w:spacing w:before="240"/>
            <w:ind w:firstLine="720"/>
          </w:pPr>
        </w:pPrChange>
      </w:pPr>
      <w:ins w:id="10478" w:author="John Buck [2]" w:date="2023-11-05T08:46:00Z">
        <w:r w:rsidRPr="003D6FB7">
          <w:rPr>
            <w:rFonts w:ascii="Courier New" w:hAnsi="Courier New" w:cs="Courier New"/>
            <w:sz w:val="18"/>
            <w:szCs w:val="18"/>
            <w:rPrChange w:id="10479"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10480" w:author="John Buck [2]" w:date="2023-11-05T08:46:00Z"/>
          <w:rFonts w:ascii="Courier New" w:hAnsi="Courier New" w:cs="Courier New"/>
          <w:sz w:val="18"/>
          <w:szCs w:val="18"/>
          <w:rPrChange w:id="10481" w:author="John Buck [2]" w:date="2023-11-05T08:47:00Z">
            <w:rPr>
              <w:ins w:id="10482" w:author="John Buck [2]" w:date="2023-11-05T08:46:00Z"/>
            </w:rPr>
          </w:rPrChange>
        </w:rPr>
        <w:pPrChange w:id="10483"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10484" w:author="John Buck [2]" w:date="2023-11-05T08:46:00Z"/>
          <w:rFonts w:ascii="Courier New" w:hAnsi="Courier New" w:cs="Courier New"/>
          <w:sz w:val="18"/>
          <w:szCs w:val="18"/>
          <w:rPrChange w:id="10485" w:author="John Buck [2]" w:date="2023-11-05T08:47:00Z">
            <w:rPr>
              <w:ins w:id="10486" w:author="John Buck [2]" w:date="2023-11-05T08:46:00Z"/>
            </w:rPr>
          </w:rPrChange>
        </w:rPr>
        <w:pPrChange w:id="10487"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10488" w:author="John Buck [2]" w:date="2023-11-05T08:46:00Z"/>
          <w:rFonts w:ascii="Courier New" w:hAnsi="Courier New" w:cs="Courier New"/>
          <w:sz w:val="18"/>
          <w:szCs w:val="18"/>
          <w:rPrChange w:id="10489" w:author="John Buck [2]" w:date="2023-11-05T08:47:00Z">
            <w:rPr>
              <w:ins w:id="10490" w:author="John Buck [2]" w:date="2023-11-05T08:46:00Z"/>
            </w:rPr>
          </w:rPrChange>
        </w:rPr>
        <w:pPrChange w:id="10491" w:author="John Buck [2]" w:date="2023-11-05T08:47:00Z">
          <w:pPr>
            <w:autoSpaceDE w:val="0"/>
            <w:autoSpaceDN w:val="0"/>
            <w:adjustRightInd w:val="0"/>
            <w:spacing w:before="240"/>
            <w:ind w:firstLine="720"/>
          </w:pPr>
        </w:pPrChange>
      </w:pPr>
      <w:ins w:id="10492" w:author="John Buck [2]" w:date="2023-11-05T08:46:00Z">
        <w:r w:rsidRPr="003D6FB7">
          <w:rPr>
            <w:rFonts w:ascii="Courier New" w:hAnsi="Courier New" w:cs="Courier New"/>
            <w:sz w:val="18"/>
            <w:szCs w:val="18"/>
            <w:rPrChange w:id="10493" w:author="John Buck [2]" w:date="2023-11-05T08:47:00Z">
              <w:rPr/>
            </w:rPrChange>
          </w:rPr>
          <w:t>-----------------------------------------</w:t>
        </w:r>
      </w:ins>
    </w:p>
    <w:p w14:paraId="14D2B615" w14:textId="77777777" w:rsidR="003D6FB7" w:rsidRPr="003D6FB7" w:rsidRDefault="003D6FB7">
      <w:pPr>
        <w:autoSpaceDE w:val="0"/>
        <w:autoSpaceDN w:val="0"/>
        <w:adjustRightInd w:val="0"/>
        <w:rPr>
          <w:ins w:id="10494" w:author="John Buck [2]" w:date="2023-11-05T08:46:00Z"/>
          <w:rFonts w:ascii="Courier New" w:hAnsi="Courier New" w:cs="Courier New"/>
          <w:sz w:val="18"/>
          <w:szCs w:val="18"/>
          <w:rPrChange w:id="10495" w:author="John Buck [2]" w:date="2023-11-05T08:47:00Z">
            <w:rPr>
              <w:ins w:id="10496" w:author="John Buck [2]" w:date="2023-11-05T08:46:00Z"/>
            </w:rPr>
          </w:rPrChange>
        </w:rPr>
        <w:pPrChange w:id="10497" w:author="John Buck [2]" w:date="2023-11-05T08:47:00Z">
          <w:pPr>
            <w:autoSpaceDE w:val="0"/>
            <w:autoSpaceDN w:val="0"/>
            <w:adjustRightInd w:val="0"/>
            <w:spacing w:before="240"/>
            <w:ind w:firstLine="720"/>
          </w:pPr>
        </w:pPrChange>
      </w:pPr>
      <w:ins w:id="10498" w:author="John Buck [2]" w:date="2023-11-05T08:46:00Z">
        <w:r w:rsidRPr="003D6FB7">
          <w:rPr>
            <w:rFonts w:ascii="Courier New" w:hAnsi="Courier New" w:cs="Courier New"/>
            <w:sz w:val="18"/>
            <w:szCs w:val="18"/>
            <w:rPrChange w:id="10499"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10500" w:author="John Buck [2]" w:date="2023-11-05T08:46:00Z"/>
          <w:rFonts w:ascii="Courier New" w:hAnsi="Courier New" w:cs="Courier New"/>
          <w:sz w:val="18"/>
          <w:szCs w:val="18"/>
          <w:rPrChange w:id="10501" w:author="John Buck [2]" w:date="2023-11-05T08:47:00Z">
            <w:rPr>
              <w:ins w:id="10502" w:author="John Buck [2]" w:date="2023-11-05T08:46:00Z"/>
            </w:rPr>
          </w:rPrChange>
        </w:rPr>
        <w:pPrChange w:id="10503" w:author="John Buck [2]" w:date="2023-11-05T08:47:00Z">
          <w:pPr>
            <w:autoSpaceDE w:val="0"/>
            <w:autoSpaceDN w:val="0"/>
            <w:adjustRightInd w:val="0"/>
            <w:spacing w:before="240"/>
            <w:ind w:firstLine="720"/>
          </w:pPr>
        </w:pPrChange>
      </w:pPr>
      <w:ins w:id="10504" w:author="John Buck [2]" w:date="2023-11-05T08:46:00Z">
        <w:r w:rsidRPr="003D6FB7">
          <w:rPr>
            <w:rFonts w:ascii="Courier New" w:hAnsi="Courier New" w:cs="Courier New"/>
            <w:sz w:val="18"/>
            <w:szCs w:val="18"/>
            <w:rPrChange w:id="10505" w:author="John Buck [2]" w:date="2023-11-05T08:47:00Z">
              <w:rPr/>
            </w:rPrChange>
          </w:rPr>
          <w:t>-----------------------------------------</w:t>
        </w:r>
      </w:ins>
    </w:p>
    <w:p w14:paraId="7D78BCBF" w14:textId="44F6856C" w:rsidR="003D6FB7" w:rsidRPr="003D6FB7" w:rsidRDefault="003D6FB7">
      <w:pPr>
        <w:autoSpaceDE w:val="0"/>
        <w:autoSpaceDN w:val="0"/>
        <w:adjustRightInd w:val="0"/>
        <w:rPr>
          <w:ins w:id="10506" w:author="John Buck [2]" w:date="2023-11-05T08:46:00Z"/>
          <w:rFonts w:ascii="Courier New" w:hAnsi="Courier New" w:cs="Courier New"/>
          <w:sz w:val="18"/>
          <w:szCs w:val="18"/>
          <w:rPrChange w:id="10507" w:author="John Buck [2]" w:date="2023-11-05T08:47:00Z">
            <w:rPr>
              <w:ins w:id="10508" w:author="John Buck [2]" w:date="2023-11-05T08:46:00Z"/>
            </w:rPr>
          </w:rPrChange>
        </w:rPr>
        <w:pPrChange w:id="10509" w:author="John Buck [2]" w:date="2023-11-05T08:47:00Z">
          <w:pPr>
            <w:autoSpaceDE w:val="0"/>
            <w:autoSpaceDN w:val="0"/>
            <w:adjustRightInd w:val="0"/>
            <w:spacing w:before="240"/>
            <w:ind w:firstLine="720"/>
          </w:pPr>
        </w:pPrChange>
      </w:pPr>
      <w:ins w:id="10510" w:author="John Buck [2]" w:date="2023-11-05T08:46:00Z">
        <w:r w:rsidRPr="003D6FB7">
          <w:rPr>
            <w:rFonts w:ascii="Courier New" w:hAnsi="Courier New" w:cs="Courier New"/>
            <w:sz w:val="18"/>
            <w:szCs w:val="18"/>
            <w:rPrChange w:id="10511" w:author="John Buck [2]" w:date="2023-11-05T08:47:00Z">
              <w:rPr/>
            </w:rPrChange>
          </w:rPr>
          <w:t>Reading from /home/</w:t>
        </w:r>
      </w:ins>
      <w:ins w:id="10512" w:author="John Buck [2]" w:date="2023-11-05T08:50:00Z">
        <w:r>
          <w:rPr>
            <w:rFonts w:ascii="Courier New" w:hAnsi="Courier New" w:cs="Courier New"/>
            <w:sz w:val="18"/>
            <w:szCs w:val="18"/>
          </w:rPr>
          <w:t>bill</w:t>
        </w:r>
      </w:ins>
      <w:ins w:id="10513" w:author="John Buck [2]" w:date="2023-11-05T08:46:00Z">
        <w:r w:rsidRPr="003D6FB7">
          <w:rPr>
            <w:rFonts w:ascii="Courier New" w:hAnsi="Courier New" w:cs="Courier New"/>
            <w:sz w:val="18"/>
            <w:szCs w:val="18"/>
            <w:rPrChange w:id="10514"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10515" w:author="John Buck [2]" w:date="2023-11-05T08:46:00Z"/>
          <w:rFonts w:ascii="Courier New" w:hAnsi="Courier New" w:cs="Courier New"/>
          <w:sz w:val="18"/>
          <w:szCs w:val="18"/>
          <w:rPrChange w:id="10516" w:author="John Buck [2]" w:date="2023-11-05T08:47:00Z">
            <w:rPr>
              <w:ins w:id="10517" w:author="John Buck [2]" w:date="2023-11-05T08:46:00Z"/>
            </w:rPr>
          </w:rPrChange>
        </w:rPr>
        <w:pPrChange w:id="10518" w:author="John Buck [2]" w:date="2023-11-05T08:47:00Z">
          <w:pPr>
            <w:autoSpaceDE w:val="0"/>
            <w:autoSpaceDN w:val="0"/>
            <w:adjustRightInd w:val="0"/>
            <w:spacing w:before="240"/>
            <w:ind w:firstLine="720"/>
          </w:pPr>
        </w:pPrChange>
      </w:pPr>
      <w:ins w:id="10519" w:author="John Buck [2]" w:date="2023-11-05T08:46:00Z">
        <w:r w:rsidRPr="003D6FB7">
          <w:rPr>
            <w:rFonts w:ascii="Courier New" w:hAnsi="Courier New" w:cs="Courier New"/>
            <w:sz w:val="18"/>
            <w:szCs w:val="18"/>
            <w:rPrChange w:id="10520" w:author="John Buck [2]" w:date="2023-11-05T08:47:00Z">
              <w:rPr/>
            </w:rPrChange>
          </w:rPr>
          <w:t>base=38 num_cases=2</w:t>
        </w:r>
      </w:ins>
    </w:p>
    <w:p w14:paraId="0EC7B063" w14:textId="77777777" w:rsidR="003D6FB7" w:rsidRPr="003D6FB7" w:rsidRDefault="003D6FB7">
      <w:pPr>
        <w:autoSpaceDE w:val="0"/>
        <w:autoSpaceDN w:val="0"/>
        <w:adjustRightInd w:val="0"/>
        <w:rPr>
          <w:ins w:id="10521" w:author="John Buck [2]" w:date="2023-11-05T08:46:00Z"/>
          <w:rFonts w:ascii="Courier New" w:hAnsi="Courier New" w:cs="Courier New"/>
          <w:sz w:val="18"/>
          <w:szCs w:val="18"/>
          <w:rPrChange w:id="10522" w:author="John Buck [2]" w:date="2023-11-05T08:47:00Z">
            <w:rPr>
              <w:ins w:id="10523" w:author="John Buck [2]" w:date="2023-11-05T08:46:00Z"/>
            </w:rPr>
          </w:rPrChange>
        </w:rPr>
        <w:pPrChange w:id="10524" w:author="John Buck [2]" w:date="2023-11-05T08:47:00Z">
          <w:pPr>
            <w:autoSpaceDE w:val="0"/>
            <w:autoSpaceDN w:val="0"/>
            <w:adjustRightInd w:val="0"/>
            <w:spacing w:before="240"/>
            <w:ind w:firstLine="720"/>
          </w:pPr>
        </w:pPrChange>
      </w:pPr>
      <w:ins w:id="10525" w:author="John Buck [2]" w:date="2023-11-05T08:46:00Z">
        <w:r w:rsidRPr="003D6FB7">
          <w:rPr>
            <w:rFonts w:ascii="Courier New" w:hAnsi="Courier New" w:cs="Courier New"/>
            <w:sz w:val="18"/>
            <w:szCs w:val="18"/>
            <w:rPrChange w:id="10526"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10527" w:author="John Buck [2]" w:date="2023-11-05T08:46:00Z"/>
          <w:rFonts w:ascii="Courier New" w:hAnsi="Courier New" w:cs="Courier New"/>
          <w:sz w:val="18"/>
          <w:szCs w:val="18"/>
          <w:rPrChange w:id="10528" w:author="John Buck [2]" w:date="2023-11-05T08:47:00Z">
            <w:rPr>
              <w:ins w:id="10529" w:author="John Buck [2]" w:date="2023-11-05T08:46:00Z"/>
            </w:rPr>
          </w:rPrChange>
        </w:rPr>
        <w:pPrChange w:id="10530" w:author="John Buck [2]" w:date="2023-11-05T08:47:00Z">
          <w:pPr>
            <w:autoSpaceDE w:val="0"/>
            <w:autoSpaceDN w:val="0"/>
            <w:adjustRightInd w:val="0"/>
            <w:spacing w:before="240"/>
            <w:ind w:firstLine="720"/>
          </w:pPr>
        </w:pPrChange>
      </w:pPr>
      <w:ins w:id="10531" w:author="John Buck [2]" w:date="2023-11-05T08:46:00Z">
        <w:r w:rsidRPr="003D6FB7">
          <w:rPr>
            <w:rFonts w:ascii="Courier New" w:hAnsi="Courier New" w:cs="Courier New"/>
            <w:sz w:val="18"/>
            <w:szCs w:val="18"/>
            <w:rPrChange w:id="10532" w:author="John Buck [2]" w:date="2023-11-05T08:47:00Z">
              <w:rPr/>
            </w:rPrChange>
          </w:rPr>
          <w:t>Guess 1 is I</w:t>
        </w:r>
      </w:ins>
    </w:p>
    <w:p w14:paraId="60A9A72E" w14:textId="77777777" w:rsidR="003D6FB7" w:rsidRPr="003D6FB7" w:rsidRDefault="003D6FB7">
      <w:pPr>
        <w:autoSpaceDE w:val="0"/>
        <w:autoSpaceDN w:val="0"/>
        <w:adjustRightInd w:val="0"/>
        <w:rPr>
          <w:ins w:id="10533" w:author="John Buck [2]" w:date="2023-11-05T08:46:00Z"/>
          <w:rFonts w:ascii="Courier New" w:hAnsi="Courier New" w:cs="Courier New"/>
          <w:sz w:val="18"/>
          <w:szCs w:val="18"/>
          <w:rPrChange w:id="10534" w:author="John Buck [2]" w:date="2023-11-05T08:47:00Z">
            <w:rPr>
              <w:ins w:id="10535" w:author="John Buck [2]" w:date="2023-11-05T08:46:00Z"/>
            </w:rPr>
          </w:rPrChange>
        </w:rPr>
        <w:pPrChange w:id="10536" w:author="John Buck [2]" w:date="2023-11-05T08:47:00Z">
          <w:pPr>
            <w:autoSpaceDE w:val="0"/>
            <w:autoSpaceDN w:val="0"/>
            <w:adjustRightInd w:val="0"/>
            <w:spacing w:before="240"/>
            <w:ind w:firstLine="720"/>
          </w:pPr>
        </w:pPrChange>
      </w:pPr>
      <w:ins w:id="10537" w:author="John Buck [2]" w:date="2023-11-05T08:46:00Z">
        <w:r w:rsidRPr="003D6FB7">
          <w:rPr>
            <w:rFonts w:ascii="Courier New" w:hAnsi="Courier New" w:cs="Courier New"/>
            <w:sz w:val="18"/>
            <w:szCs w:val="18"/>
            <w:rPrChange w:id="10538" w:author="John Buck [2]" w:date="2023-11-05T08:47:00Z">
              <w:rPr/>
            </w:rPrChange>
          </w:rPr>
          <w:t>Sending back response: +</w:t>
        </w:r>
      </w:ins>
    </w:p>
    <w:p w14:paraId="677F7C5B" w14:textId="77777777" w:rsidR="003D6FB7" w:rsidRPr="003D6FB7" w:rsidRDefault="003D6FB7">
      <w:pPr>
        <w:autoSpaceDE w:val="0"/>
        <w:autoSpaceDN w:val="0"/>
        <w:adjustRightInd w:val="0"/>
        <w:rPr>
          <w:ins w:id="10539" w:author="John Buck [2]" w:date="2023-11-05T08:46:00Z"/>
          <w:rFonts w:ascii="Courier New" w:hAnsi="Courier New" w:cs="Courier New"/>
          <w:sz w:val="18"/>
          <w:szCs w:val="18"/>
          <w:rPrChange w:id="10540" w:author="John Buck [2]" w:date="2023-11-05T08:47:00Z">
            <w:rPr>
              <w:ins w:id="10541" w:author="John Buck [2]" w:date="2023-11-05T08:46:00Z"/>
            </w:rPr>
          </w:rPrChange>
        </w:rPr>
        <w:pPrChange w:id="10542" w:author="John Buck [2]" w:date="2023-11-05T08:47:00Z">
          <w:pPr>
            <w:autoSpaceDE w:val="0"/>
            <w:autoSpaceDN w:val="0"/>
            <w:adjustRightInd w:val="0"/>
            <w:spacing w:before="240"/>
            <w:ind w:firstLine="720"/>
          </w:pPr>
        </w:pPrChange>
      </w:pPr>
      <w:ins w:id="10543" w:author="John Buck [2]" w:date="2023-11-05T08:46:00Z">
        <w:r w:rsidRPr="003D6FB7">
          <w:rPr>
            <w:rFonts w:ascii="Courier New" w:hAnsi="Courier New" w:cs="Courier New"/>
            <w:sz w:val="18"/>
            <w:szCs w:val="18"/>
            <w:rPrChange w:id="10544" w:author="John Buck [2]" w:date="2023-11-05T08:47:00Z">
              <w:rPr/>
            </w:rPrChange>
          </w:rPr>
          <w:t>Guess 2 is S</w:t>
        </w:r>
      </w:ins>
    </w:p>
    <w:p w14:paraId="20D29770" w14:textId="77777777" w:rsidR="003D6FB7" w:rsidRPr="003D6FB7" w:rsidRDefault="003D6FB7">
      <w:pPr>
        <w:autoSpaceDE w:val="0"/>
        <w:autoSpaceDN w:val="0"/>
        <w:adjustRightInd w:val="0"/>
        <w:rPr>
          <w:ins w:id="10545" w:author="John Buck [2]" w:date="2023-11-05T08:46:00Z"/>
          <w:rFonts w:ascii="Courier New" w:hAnsi="Courier New" w:cs="Courier New"/>
          <w:sz w:val="18"/>
          <w:szCs w:val="18"/>
          <w:rPrChange w:id="10546" w:author="John Buck [2]" w:date="2023-11-05T08:47:00Z">
            <w:rPr>
              <w:ins w:id="10547" w:author="John Buck [2]" w:date="2023-11-05T08:46:00Z"/>
            </w:rPr>
          </w:rPrChange>
        </w:rPr>
        <w:pPrChange w:id="10548" w:author="John Buck [2]" w:date="2023-11-05T08:47:00Z">
          <w:pPr>
            <w:autoSpaceDE w:val="0"/>
            <w:autoSpaceDN w:val="0"/>
            <w:adjustRightInd w:val="0"/>
            <w:spacing w:before="240"/>
            <w:ind w:firstLine="720"/>
          </w:pPr>
        </w:pPrChange>
      </w:pPr>
      <w:ins w:id="10549" w:author="John Buck [2]" w:date="2023-11-05T08:46:00Z">
        <w:r w:rsidRPr="003D6FB7">
          <w:rPr>
            <w:rFonts w:ascii="Courier New" w:hAnsi="Courier New" w:cs="Courier New"/>
            <w:sz w:val="18"/>
            <w:szCs w:val="18"/>
            <w:rPrChange w:id="10550" w:author="John Buck [2]" w:date="2023-11-05T08:47:00Z">
              <w:rPr/>
            </w:rPrChange>
          </w:rPr>
          <w:t>Sending back response: +</w:t>
        </w:r>
      </w:ins>
    </w:p>
    <w:p w14:paraId="4A085823" w14:textId="77777777" w:rsidR="003D6FB7" w:rsidRPr="003D6FB7" w:rsidRDefault="003D6FB7">
      <w:pPr>
        <w:autoSpaceDE w:val="0"/>
        <w:autoSpaceDN w:val="0"/>
        <w:adjustRightInd w:val="0"/>
        <w:rPr>
          <w:ins w:id="10551" w:author="John Buck [2]" w:date="2023-11-05T08:46:00Z"/>
          <w:rFonts w:ascii="Courier New" w:hAnsi="Courier New" w:cs="Courier New"/>
          <w:sz w:val="18"/>
          <w:szCs w:val="18"/>
          <w:rPrChange w:id="10552" w:author="John Buck [2]" w:date="2023-11-05T08:47:00Z">
            <w:rPr>
              <w:ins w:id="10553" w:author="John Buck [2]" w:date="2023-11-05T08:46:00Z"/>
            </w:rPr>
          </w:rPrChange>
        </w:rPr>
        <w:pPrChange w:id="10554" w:author="John Buck [2]" w:date="2023-11-05T08:47:00Z">
          <w:pPr>
            <w:autoSpaceDE w:val="0"/>
            <w:autoSpaceDN w:val="0"/>
            <w:adjustRightInd w:val="0"/>
            <w:spacing w:before="240"/>
            <w:ind w:firstLine="720"/>
          </w:pPr>
        </w:pPrChange>
      </w:pPr>
      <w:ins w:id="10555" w:author="John Buck [2]" w:date="2023-11-05T08:46:00Z">
        <w:r w:rsidRPr="003D6FB7">
          <w:rPr>
            <w:rFonts w:ascii="Courier New" w:hAnsi="Courier New" w:cs="Courier New"/>
            <w:sz w:val="18"/>
            <w:szCs w:val="18"/>
            <w:rPrChange w:id="10556" w:author="John Buck [2]" w:date="2023-11-05T08:47:00Z">
              <w:rPr/>
            </w:rPrChange>
          </w:rPr>
          <w:t>Guess 3 is X</w:t>
        </w:r>
      </w:ins>
    </w:p>
    <w:p w14:paraId="3D2A1640" w14:textId="77777777" w:rsidR="003D6FB7" w:rsidRPr="003D6FB7" w:rsidRDefault="003D6FB7">
      <w:pPr>
        <w:autoSpaceDE w:val="0"/>
        <w:autoSpaceDN w:val="0"/>
        <w:adjustRightInd w:val="0"/>
        <w:rPr>
          <w:ins w:id="10557" w:author="John Buck [2]" w:date="2023-11-05T08:46:00Z"/>
          <w:rFonts w:ascii="Courier New" w:hAnsi="Courier New" w:cs="Courier New"/>
          <w:sz w:val="18"/>
          <w:szCs w:val="18"/>
          <w:rPrChange w:id="10558" w:author="John Buck [2]" w:date="2023-11-05T08:47:00Z">
            <w:rPr>
              <w:ins w:id="10559" w:author="John Buck [2]" w:date="2023-11-05T08:46:00Z"/>
            </w:rPr>
          </w:rPrChange>
        </w:rPr>
        <w:pPrChange w:id="10560" w:author="John Buck [2]" w:date="2023-11-05T08:47:00Z">
          <w:pPr>
            <w:autoSpaceDE w:val="0"/>
            <w:autoSpaceDN w:val="0"/>
            <w:adjustRightInd w:val="0"/>
            <w:spacing w:before="240"/>
            <w:ind w:firstLine="720"/>
          </w:pPr>
        </w:pPrChange>
      </w:pPr>
      <w:ins w:id="10561" w:author="John Buck [2]" w:date="2023-11-05T08:46:00Z">
        <w:r w:rsidRPr="003D6FB7">
          <w:rPr>
            <w:rFonts w:ascii="Courier New" w:hAnsi="Courier New" w:cs="Courier New"/>
            <w:sz w:val="18"/>
            <w:szCs w:val="18"/>
            <w:rPrChange w:id="10562" w:author="John Buck [2]" w:date="2023-11-05T08:47:00Z">
              <w:rPr/>
            </w:rPrChange>
          </w:rPr>
          <w:t>Sending back response: +</w:t>
        </w:r>
      </w:ins>
    </w:p>
    <w:p w14:paraId="12A45F6F" w14:textId="77777777" w:rsidR="003D6FB7" w:rsidRPr="003D6FB7" w:rsidRDefault="003D6FB7">
      <w:pPr>
        <w:autoSpaceDE w:val="0"/>
        <w:autoSpaceDN w:val="0"/>
        <w:adjustRightInd w:val="0"/>
        <w:rPr>
          <w:ins w:id="10563" w:author="John Buck [2]" w:date="2023-11-05T08:46:00Z"/>
          <w:rFonts w:ascii="Courier New" w:hAnsi="Courier New" w:cs="Courier New"/>
          <w:sz w:val="18"/>
          <w:szCs w:val="18"/>
          <w:rPrChange w:id="10564" w:author="John Buck [2]" w:date="2023-11-05T08:47:00Z">
            <w:rPr>
              <w:ins w:id="10565" w:author="John Buck [2]" w:date="2023-11-05T08:46:00Z"/>
            </w:rPr>
          </w:rPrChange>
        </w:rPr>
        <w:pPrChange w:id="10566" w:author="John Buck [2]" w:date="2023-11-05T08:47:00Z">
          <w:pPr>
            <w:autoSpaceDE w:val="0"/>
            <w:autoSpaceDN w:val="0"/>
            <w:adjustRightInd w:val="0"/>
            <w:spacing w:before="240"/>
            <w:ind w:firstLine="720"/>
          </w:pPr>
        </w:pPrChange>
      </w:pPr>
      <w:ins w:id="10567" w:author="John Buck [2]" w:date="2023-11-05T08:46:00Z">
        <w:r w:rsidRPr="003D6FB7">
          <w:rPr>
            <w:rFonts w:ascii="Courier New" w:hAnsi="Courier New" w:cs="Courier New"/>
            <w:sz w:val="18"/>
            <w:szCs w:val="18"/>
            <w:rPrChange w:id="10568" w:author="John Buck [2]" w:date="2023-11-05T08:47:00Z">
              <w:rPr/>
            </w:rPrChange>
          </w:rPr>
          <w:t>Guess 4 is Z</w:t>
        </w:r>
      </w:ins>
    </w:p>
    <w:p w14:paraId="46EDD20E" w14:textId="77777777" w:rsidR="003D6FB7" w:rsidRPr="003D6FB7" w:rsidRDefault="003D6FB7">
      <w:pPr>
        <w:autoSpaceDE w:val="0"/>
        <w:autoSpaceDN w:val="0"/>
        <w:adjustRightInd w:val="0"/>
        <w:rPr>
          <w:ins w:id="10569" w:author="John Buck [2]" w:date="2023-11-05T08:46:00Z"/>
          <w:rFonts w:ascii="Courier New" w:hAnsi="Courier New" w:cs="Courier New"/>
          <w:sz w:val="18"/>
          <w:szCs w:val="18"/>
          <w:rPrChange w:id="10570" w:author="John Buck [2]" w:date="2023-11-05T08:47:00Z">
            <w:rPr>
              <w:ins w:id="10571" w:author="John Buck [2]" w:date="2023-11-05T08:46:00Z"/>
            </w:rPr>
          </w:rPrChange>
        </w:rPr>
        <w:pPrChange w:id="10572" w:author="John Buck [2]" w:date="2023-11-05T08:47:00Z">
          <w:pPr>
            <w:autoSpaceDE w:val="0"/>
            <w:autoSpaceDN w:val="0"/>
            <w:adjustRightInd w:val="0"/>
            <w:spacing w:before="240"/>
            <w:ind w:firstLine="720"/>
          </w:pPr>
        </w:pPrChange>
      </w:pPr>
      <w:ins w:id="10573" w:author="John Buck [2]" w:date="2023-11-05T08:46:00Z">
        <w:r w:rsidRPr="003D6FB7">
          <w:rPr>
            <w:rFonts w:ascii="Courier New" w:hAnsi="Courier New" w:cs="Courier New"/>
            <w:sz w:val="18"/>
            <w:szCs w:val="18"/>
            <w:rPrChange w:id="10574" w:author="John Buck [2]" w:date="2023-11-05T08:47:00Z">
              <w:rPr/>
            </w:rPrChange>
          </w:rPr>
          <w:t>Sending back response: +</w:t>
        </w:r>
      </w:ins>
    </w:p>
    <w:p w14:paraId="2CA04DC9" w14:textId="77777777" w:rsidR="003D6FB7" w:rsidRPr="003D6FB7" w:rsidRDefault="003D6FB7">
      <w:pPr>
        <w:autoSpaceDE w:val="0"/>
        <w:autoSpaceDN w:val="0"/>
        <w:adjustRightInd w:val="0"/>
        <w:rPr>
          <w:ins w:id="10575" w:author="John Buck [2]" w:date="2023-11-05T08:46:00Z"/>
          <w:rFonts w:ascii="Courier New" w:hAnsi="Courier New" w:cs="Courier New"/>
          <w:sz w:val="18"/>
          <w:szCs w:val="18"/>
          <w:rPrChange w:id="10576" w:author="John Buck [2]" w:date="2023-11-05T08:47:00Z">
            <w:rPr>
              <w:ins w:id="10577" w:author="John Buck [2]" w:date="2023-11-05T08:46:00Z"/>
            </w:rPr>
          </w:rPrChange>
        </w:rPr>
        <w:pPrChange w:id="10578" w:author="John Buck [2]" w:date="2023-11-05T08:47:00Z">
          <w:pPr>
            <w:autoSpaceDE w:val="0"/>
            <w:autoSpaceDN w:val="0"/>
            <w:adjustRightInd w:val="0"/>
            <w:spacing w:before="240"/>
            <w:ind w:firstLine="720"/>
          </w:pPr>
        </w:pPrChange>
      </w:pPr>
      <w:ins w:id="10579" w:author="John Buck [2]" w:date="2023-11-05T08:46:00Z">
        <w:r w:rsidRPr="003D6FB7">
          <w:rPr>
            <w:rFonts w:ascii="Courier New" w:hAnsi="Courier New" w:cs="Courier New"/>
            <w:sz w:val="18"/>
            <w:szCs w:val="18"/>
            <w:rPrChange w:id="10580" w:author="John Buck [2]" w:date="2023-11-05T08:47:00Z">
              <w:rPr/>
            </w:rPrChange>
          </w:rPr>
          <w:t>Guess 5 is [</w:t>
        </w:r>
      </w:ins>
    </w:p>
    <w:p w14:paraId="660B59D8" w14:textId="49344579" w:rsidR="00695757" w:rsidRPr="003D6FB7" w:rsidRDefault="003D6FB7">
      <w:pPr>
        <w:autoSpaceDE w:val="0"/>
        <w:autoSpaceDN w:val="0"/>
        <w:adjustRightInd w:val="0"/>
        <w:rPr>
          <w:ins w:id="10581" w:author="John Buck [2]" w:date="2023-11-05T08:21:00Z"/>
          <w:rFonts w:ascii="Courier New" w:hAnsi="Courier New" w:cs="Courier New"/>
          <w:sz w:val="18"/>
          <w:szCs w:val="18"/>
          <w:rPrChange w:id="10582" w:author="John Buck [2]" w:date="2023-11-05T08:48:00Z">
            <w:rPr>
              <w:ins w:id="10583" w:author="John Buck [2]" w:date="2023-11-05T08:21:00Z"/>
            </w:rPr>
          </w:rPrChange>
        </w:rPr>
        <w:pPrChange w:id="10584" w:author="John Buck [2]" w:date="2023-11-05T08:48:00Z">
          <w:pPr>
            <w:pStyle w:val="BodyText"/>
            <w:spacing w:before="240" w:after="0"/>
            <w:ind w:firstLine="720"/>
            <w:jc w:val="both"/>
          </w:pPr>
        </w:pPrChange>
      </w:pPr>
      <w:ins w:id="10585" w:author="John Buck [2]" w:date="2023-11-05T08:46:00Z">
        <w:r w:rsidRPr="003D6FB7">
          <w:rPr>
            <w:rFonts w:ascii="Courier New" w:hAnsi="Courier New" w:cs="Courier New"/>
            <w:sz w:val="18"/>
            <w:szCs w:val="18"/>
            <w:rPrChange w:id="10586" w:author="John Buck [2]" w:date="2023-11-05T08:47:00Z">
              <w:rPr/>
            </w:rPrChange>
          </w:rPr>
          <w:t>Invalid digit [ for base 38 in submission input</w:t>
        </w:r>
      </w:ins>
    </w:p>
    <w:p w14:paraId="7012FA33" w14:textId="2CF09672" w:rsidR="00695757" w:rsidDel="003D6FB7" w:rsidRDefault="00AC2DCA" w:rsidP="003D6FB7">
      <w:pPr>
        <w:jc w:val="both"/>
        <w:rPr>
          <w:del w:id="10587" w:author="John Buck [2]" w:date="2023-11-05T08:49:00Z"/>
        </w:rPr>
      </w:pPr>
      <w:ins w:id="10588" w:author="John Buck [2]" w:date="2023-11-05T08:54:00Z">
        <w:r>
          <w:t>The failure is indicated by the “</w:t>
        </w:r>
        <w:r w:rsidRPr="00AC2DCA">
          <w:rPr>
            <w:i/>
            <w:iCs/>
            <w:rPrChange w:id="10589" w:author="John Buck [2]" w:date="2023-11-05T08:54:00Z">
              <w:rPr/>
            </w:rPrChange>
          </w:rPr>
          <w:t>Validator finishes with status 43</w:t>
        </w:r>
        <w:r>
          <w:t xml:space="preserve">”. </w:t>
        </w:r>
      </w:ins>
      <w:ins w:id="10590" w:author="John Buck [2]" w:date="2023-11-05T08:55:00Z">
        <w:r>
          <w:t xml:space="preserve">Since this particular run was for test case 2, the report file produced would be </w:t>
        </w:r>
        <w:r w:rsidRPr="00AC2DCA">
          <w:rPr>
            <w:i/>
            <w:iCs/>
            <w:rPrChange w:id="10591" w:author="John Buck [2]" w:date="2023-11-05T08:56:00Z">
              <w:rPr/>
            </w:rPrChange>
          </w:rPr>
          <w:t>reports/testcase_002.txt</w:t>
        </w:r>
        <w:r>
          <w:t>.</w:t>
        </w:r>
      </w:ins>
      <w:ins w:id="10592"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10593" w:author="John Buck [2]" w:date="2023-11-05T08:50:00Z"/>
          <w:del w:id="10594" w:author="John Buck" w:date="2023-11-06T13:11:00Z"/>
        </w:rPr>
      </w:pPr>
      <w:ins w:id="10595" w:author="John Buck [2]" w:date="2023-11-05T08:50:00Z">
        <w:r>
          <w:t>The</w:t>
        </w:r>
      </w:ins>
      <w:ins w:id="10596" w:author="John Buck [2]" w:date="2023-11-05T08:51:00Z">
        <w:r>
          <w:t xml:space="preserve"> </w:t>
        </w:r>
        <w:r w:rsidRPr="003D6FB7">
          <w:rPr>
            <w:i/>
            <w:iCs/>
            <w:rPrChange w:id="10597"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10598" w:author="John Buck [2]" w:date="2023-11-05T08:49:00Z"/>
        </w:rPr>
      </w:pPr>
    </w:p>
    <w:p w14:paraId="3C61319F" w14:textId="77777777" w:rsidR="006530D9" w:rsidDel="003D6FB7" w:rsidRDefault="006530D9" w:rsidP="006530D9">
      <w:pPr>
        <w:pStyle w:val="BodyText"/>
        <w:spacing w:before="240" w:after="0"/>
        <w:ind w:firstLine="720"/>
        <w:jc w:val="both"/>
        <w:rPr>
          <w:del w:id="10599" w:author="John Buck [2]" w:date="2023-11-05T08:49:00Z"/>
        </w:rPr>
      </w:pPr>
    </w:p>
    <w:p w14:paraId="77B97727" w14:textId="77777777" w:rsidR="006530D9" w:rsidRPr="006530D9" w:rsidDel="003D6FB7" w:rsidRDefault="006530D9" w:rsidP="006530D9">
      <w:pPr>
        <w:pStyle w:val="BodyText"/>
        <w:spacing w:before="240" w:after="0"/>
        <w:ind w:firstLine="720"/>
        <w:jc w:val="both"/>
        <w:rPr>
          <w:del w:id="10600" w:author="John Buck [2]" w:date="2023-11-05T08:49:00Z"/>
        </w:rPr>
      </w:pPr>
    </w:p>
    <w:p w14:paraId="211CFD91" w14:textId="201BE0C0" w:rsidR="006530D9" w:rsidRPr="00176138" w:rsidDel="003D6FB7" w:rsidRDefault="006530D9" w:rsidP="00F80F2A">
      <w:pPr>
        <w:pStyle w:val="BodyText"/>
        <w:spacing w:before="240" w:after="0"/>
        <w:ind w:firstLine="720"/>
        <w:jc w:val="both"/>
        <w:rPr>
          <w:del w:id="10601" w:author="John Buck [2]" w:date="2023-11-05T08:48:00Z"/>
        </w:rPr>
      </w:pPr>
    </w:p>
    <w:p w14:paraId="70387AD1" w14:textId="7BFE9474" w:rsidR="00C7711D" w:rsidDel="003D6FB7" w:rsidRDefault="00C7711D">
      <w:pPr>
        <w:ind w:firstLine="720"/>
        <w:jc w:val="both"/>
        <w:rPr>
          <w:del w:id="10602" w:author="John Buck [2]" w:date="2023-11-05T08:48:00Z"/>
        </w:rPr>
      </w:pPr>
    </w:p>
    <w:p w14:paraId="41CC8748" w14:textId="77777777" w:rsidR="00F80F2A" w:rsidRDefault="00F80F2A">
      <w:pPr>
        <w:pStyle w:val="BodyText"/>
        <w:spacing w:before="240" w:after="0"/>
        <w:ind w:firstLine="720"/>
        <w:jc w:val="both"/>
        <w:pPrChange w:id="10603" w:author="John Buck" w:date="2023-11-06T13:11:00Z">
          <w:pPr>
            <w:ind w:firstLine="720"/>
            <w:jc w:val="both"/>
          </w:pPr>
        </w:pPrChange>
      </w:pPr>
    </w:p>
    <w:p w14:paraId="5E6EA999" w14:textId="77777777" w:rsidR="00481474" w:rsidRDefault="00481474" w:rsidP="00E33FB1">
      <w:pPr>
        <w:pStyle w:val="Appendix"/>
      </w:pPr>
      <w:bookmarkStart w:id="10604" w:name="_Toc261788253"/>
      <w:bookmarkStart w:id="10605" w:name="_Toc274153645"/>
      <w:bookmarkStart w:id="10606" w:name="_Toc274153781"/>
      <w:bookmarkStart w:id="10607" w:name="_Toc274154108"/>
      <w:bookmarkStart w:id="10608" w:name="_Toc151724101"/>
      <w:r>
        <w:lastRenderedPageBreak/>
        <w:t xml:space="preserve">Appendix </w:t>
      </w:r>
      <w:r w:rsidR="0057696E">
        <w:t>F</w:t>
      </w:r>
      <w:r>
        <w:t xml:space="preserve">  –  Language Definitions</w:t>
      </w:r>
      <w:bookmarkEnd w:id="10604"/>
      <w:bookmarkEnd w:id="10605"/>
      <w:bookmarkEnd w:id="10606"/>
      <w:bookmarkEnd w:id="10607"/>
      <w:bookmarkEnd w:id="10608"/>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10609" w:author="John Clevenger [2]" w:date="2022-06-15T17:07:00Z">
        <w:r w:rsidDel="00A455AA">
          <w:delText>understand  what</w:delText>
        </w:r>
      </w:del>
      <w:ins w:id="10610"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10617" w:author="John Clevenger [2]" w:date="2022-06-15T17:07:00Z">
        <w:r w:rsidDel="00A455AA">
          <w:delText>problem,  then</w:delText>
        </w:r>
      </w:del>
      <w:ins w:id="10618"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10619"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10620"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10621" w:author="John Clevenger [2]" w:date="2022-06-15T17:07:00Z">
        <w:r w:rsidDel="00A455AA">
          <w:delText>entries  required</w:delText>
        </w:r>
      </w:del>
      <w:ins w:id="10622"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javac {:mainfile}</w:t>
      </w:r>
    </w:p>
    <w:p w14:paraId="227986B7" w14:textId="77777777" w:rsidR="00BC24B4" w:rsidRPr="00BC24B4" w:rsidRDefault="00BC24B4" w:rsidP="00BC24B4">
      <w:pPr>
        <w:pStyle w:val="LanguageDef"/>
      </w:pPr>
      <w:r w:rsidRPr="00BC24B4">
        <w:t xml:space="preserve">             {:basename}.class</w:t>
      </w:r>
    </w:p>
    <w:p w14:paraId="2B31D274" w14:textId="77777777" w:rsidR="00BC24B4" w:rsidRPr="00BC24B4" w:rsidRDefault="00BC24B4" w:rsidP="00BC24B4">
      <w:pPr>
        <w:pStyle w:val="LanguageDef"/>
      </w:pPr>
      <w:r w:rsidRPr="00BC24B4">
        <w:t xml:space="preserve">             java {:basename}</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-lm -o {:basename}.exe {:mainfile}</w:t>
      </w:r>
    </w:p>
    <w:p w14:paraId="12C134E5" w14:textId="77777777" w:rsidR="00BC24B4" w:rsidRPr="00BC24B4" w:rsidRDefault="00BC24B4" w:rsidP="00BC24B4">
      <w:pPr>
        <w:pStyle w:val="LanguageDef"/>
      </w:pPr>
      <w:r w:rsidRPr="00BC24B4">
        <w:t xml:space="preserve">             {:basename}.exe</w:t>
      </w:r>
    </w:p>
    <w:p w14:paraId="1916DF61" w14:textId="77777777" w:rsidR="00BC24B4" w:rsidRPr="00BC24B4" w:rsidRDefault="00BC24B4" w:rsidP="00BC24B4">
      <w:pPr>
        <w:pStyle w:val="LanguageDef"/>
      </w:pPr>
      <w:r w:rsidRPr="00BC24B4">
        <w:t xml:space="preserve">             .\{:basename}.exe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gcc -lm -o {:basename}.exe {:mainfile}</w:t>
      </w:r>
    </w:p>
    <w:p w14:paraId="42E49DCB" w14:textId="77777777" w:rsidR="00BC24B4" w:rsidRPr="00BC24B4" w:rsidRDefault="00BC24B4" w:rsidP="00BC24B4">
      <w:pPr>
        <w:pStyle w:val="LanguageDef"/>
      </w:pPr>
      <w:r w:rsidRPr="00BC24B4">
        <w:t xml:space="preserve">             {:basename}.exe</w:t>
      </w:r>
    </w:p>
    <w:p w14:paraId="578645F8" w14:textId="77777777" w:rsidR="00BC24B4" w:rsidRPr="00BC24B4" w:rsidRDefault="00BC24B4" w:rsidP="00BC24B4">
      <w:pPr>
        <w:pStyle w:val="LanguageDef"/>
      </w:pPr>
      <w:r w:rsidRPr="00BC24B4">
        <w:t xml:space="preserve">             .\{:basename}.exe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compilePerl {:mainfile}</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perl {:mainfile}</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{:mainfile}</w:t>
      </w:r>
    </w:p>
    <w:p w14:paraId="26CF36EC" w14:textId="77777777" w:rsidR="00BC24B4" w:rsidRPr="00BC24B4" w:rsidRDefault="00BC24B4" w:rsidP="00BC24B4">
      <w:pPr>
        <w:pStyle w:val="LanguageDef"/>
      </w:pPr>
      <w:r w:rsidRPr="00BC24B4">
        <w:t xml:space="preserve">             {:basename}</w:t>
      </w:r>
    </w:p>
    <w:p w14:paraId="767AC097" w14:textId="77777777" w:rsidR="00BC24B4" w:rsidRPr="00BC24B4" w:rsidRDefault="00BC24B4" w:rsidP="00BC24B4">
      <w:pPr>
        <w:pStyle w:val="LanguageDef"/>
      </w:pPr>
      <w:r w:rsidRPr="00BC24B4">
        <w:t xml:space="preserve">             .\{:basename}</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bc++ -A  {:mainfile}</w:t>
      </w:r>
    </w:p>
    <w:p w14:paraId="134AB6F7" w14:textId="77777777" w:rsidR="00BC24B4" w:rsidRPr="00BC24B4" w:rsidRDefault="00BC24B4" w:rsidP="00BC24B4">
      <w:pPr>
        <w:pStyle w:val="LanguageDef"/>
      </w:pPr>
      <w:r w:rsidRPr="00BC24B4">
        <w:t xml:space="preserve">             {:basename}</w:t>
      </w:r>
    </w:p>
    <w:p w14:paraId="3459DCB3" w14:textId="77777777" w:rsidR="00BC24B4" w:rsidRPr="00BC24B4" w:rsidRDefault="00BC24B4" w:rsidP="00BC24B4">
      <w:pPr>
        <w:pStyle w:val="LanguageDef"/>
      </w:pPr>
      <w:r w:rsidRPr="00BC24B4">
        <w:t xml:space="preserve">             .\{:basename}</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fpc {:mainfile}</w:t>
      </w:r>
    </w:p>
    <w:p w14:paraId="4C0AB3F6" w14:textId="77777777" w:rsidR="00BC24B4" w:rsidRPr="00BC24B4" w:rsidRDefault="00BC24B4" w:rsidP="00BC24B4">
      <w:pPr>
        <w:pStyle w:val="LanguageDef"/>
      </w:pPr>
      <w:r w:rsidRPr="00BC24B4">
        <w:t xml:space="preserve">             {:basename}</w:t>
      </w:r>
    </w:p>
    <w:p w14:paraId="51A6B9A3" w14:textId="77777777" w:rsidR="00BC24B4" w:rsidRPr="00BC24B4" w:rsidRDefault="00BC24B4" w:rsidP="00BC24B4">
      <w:pPr>
        <w:pStyle w:val="LanguageDef"/>
      </w:pPr>
      <w:r w:rsidRPr="00BC24B4">
        <w:t xml:space="preserve">             .\{:basename}</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10623" w:author="John Clevenger [2]" w:date="2022-06-15T17:08:00Z">
        <w:r w:rsidDel="00A455AA">
          <w:delText>named  “</w:delText>
        </w:r>
      </w:del>
      <w:ins w:id="10624" w:author="John Clevenger [2]"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10625" w:author="John Clevenger [2]" w:date="2022-06-15T17:08:00Z">
        <w:r w:rsidDel="00A455AA">
          <w:delText>of  command</w:delText>
        </w:r>
      </w:del>
      <w:ins w:id="10626" w:author="John Clevenger [2]" w:date="2022-06-15T17:08:00Z">
        <w:r w:rsidR="00A455AA">
          <w:t>of command</w:t>
        </w:r>
      </w:ins>
      <w:r>
        <w:t xml:space="preserve"> parameter substitutions; the Contest Administrator would not normally specify “</w:t>
      </w:r>
      <w:r>
        <w:rPr>
          <w:rFonts w:ascii="Courier New" w:hAnsi="Courier New" w:cs="Courier New"/>
          <w:b/>
          <w:bCs/>
          <w:sz w:val="20"/>
        </w:rPr>
        <w:t>a.out</w:t>
      </w:r>
      <w:r>
        <w:t xml:space="preserve">” as the expected executable file to </w:t>
      </w:r>
      <w:r>
        <w:lastRenderedPageBreak/>
        <w:t>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10627" w:author="John Clevenger [2]" w:date="2022-06-15T17:08:00Z">
        <w:r w:rsidDel="00A455AA">
          <w:delText>cases</w:delText>
        </w:r>
      </w:del>
      <w:ins w:id="10628"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10629" w:author="John Clevenger [2]" w:date="2022-06-15T17:08:00Z">
        <w:r w:rsidDel="00591AA6">
          <w:delText>step, and</w:delText>
        </w:r>
      </w:del>
      <w:ins w:id="10630" w:author="John Clevenger [2]" w:date="2022-06-15T17:08:00Z">
        <w:r w:rsidR="00591AA6">
          <w:t>step and</w:t>
        </w:r>
      </w:ins>
      <w:r>
        <w:t xml:space="preserve"> assumes that if the file exists then the compilation was successful.  </w:t>
      </w:r>
      <w:del w:id="10631" w:author="John Clevenger [2]" w:date="2022-06-15T17:08:00Z">
        <w:r w:rsidDel="00591AA6">
          <w:delText>Thus</w:delText>
        </w:r>
      </w:del>
      <w:ins w:id="10632"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10633" w:author="John Clevenger [2]" w:date="2022-06-15T17:09:00Z">
        <w:r w:rsidDel="00591AA6">
          <w:rPr>
            <w:vertAlign w:val="superscript"/>
          </w:rPr>
          <w:delText xml:space="preserve">2 </w:delText>
        </w:r>
        <w:r w:rsidDel="00591AA6">
          <w:delText>.</w:delText>
        </w:r>
      </w:del>
      <w:ins w:id="10634" w:author="John Clevenger [2]" w:date="2022-06-15T17:09:00Z">
        <w:r w:rsidR="00591AA6">
          <w:rPr>
            <w:vertAlign w:val="superscript"/>
          </w:rPr>
          <w:t>2</w:t>
        </w:r>
        <w:r w:rsidR="00591AA6" w:rsidRPr="00591AA6">
          <w:rPr>
            <w:rPrChange w:id="10635"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10636" w:author="John Clevenger [2]" w:date="2022-06-15T17:09:00Z">
        <w:r w:rsidDel="00591AA6">
          <w:delText>Basically</w:delText>
        </w:r>
      </w:del>
      <w:ins w:id="10637"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10638" w:name="_Toc261788254"/>
      <w:bookmarkStart w:id="10639" w:name="_Toc274153646"/>
      <w:bookmarkStart w:id="10640" w:name="_Toc274153782"/>
      <w:bookmarkStart w:id="10641" w:name="_Toc274154109"/>
      <w:bookmarkStart w:id="10642" w:name="_Toc151724102"/>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10638"/>
      <w:bookmarkEnd w:id="10639"/>
      <w:bookmarkEnd w:id="10640"/>
      <w:bookmarkEnd w:id="10641"/>
      <w:bookmarkEnd w:id="10642"/>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10643" w:author="John Clevenger [2]" w:date="2022-06-15T17:09:00Z">
        <w:r w:rsidDel="00B416B6">
          <w:delText>this,  PC</w:delText>
        </w:r>
      </w:del>
      <w:ins w:id="10644"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10645" w:author="John Clevenger [2]" w:date="2022-06-15T17:09:00Z">
        <w:r w:rsidDel="00B416B6">
          <w:delText xml:space="preserve"> </w:delText>
        </w:r>
      </w:del>
      <w:r>
        <w:t xml:space="preserve">doc is in the distribution under </w:t>
      </w:r>
      <w:r w:rsidRPr="00B416B6">
        <w:rPr>
          <w:rStyle w:val="CODE"/>
          <w:b/>
          <w:bCs/>
          <w:rPrChange w:id="10646" w:author="John Clevenger [2]" w:date="2022-06-15T17:09:00Z">
            <w:rPr>
              <w:rStyle w:val="CODE"/>
            </w:rPr>
          </w:rPrChange>
        </w:rPr>
        <w:t>doc/api/index.html</w:t>
      </w:r>
      <w:r w:rsidRPr="00BD2517">
        <w:rPr>
          <w:rStyle w:val="CODE"/>
        </w:rPr>
        <w:t>.</w:t>
      </w:r>
      <w:r>
        <w:t xml:space="preserve">  In the API Java </w:t>
      </w:r>
      <w:del w:id="10647" w:author="John Clevenger [2]" w:date="2022-06-15T17:09:00Z">
        <w:r w:rsidDel="00B416B6">
          <w:delText>doc  there</w:delText>
        </w:r>
      </w:del>
      <w:ins w:id="10648"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10649" w:author="John Clevenger [2]" w:date="2022-06-15T17:10:00Z">
        <w:r w:rsidDel="00B416B6">
          <w:delText>API</w:delText>
        </w:r>
      </w:del>
      <w:ins w:id="10650"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10651" w:author="John Clevenger [2]" w:date="2022-06-15T17:10:00Z">
          <w:pPr>
            <w:spacing w:before="120"/>
            <w:jc w:val="both"/>
          </w:pPr>
        </w:pPrChange>
      </w:pPr>
      <w:r>
        <w:tab/>
        <w:t xml:space="preserve">Use the </w:t>
      </w:r>
      <w:r w:rsidRPr="00B416B6">
        <w:rPr>
          <w:rFonts w:ascii="Courier New" w:hAnsi="Courier New" w:cs="Courier New"/>
          <w:b/>
          <w:bCs/>
          <w:sz w:val="20"/>
          <w:rPrChange w:id="10652" w:author="John Clevenger [2]"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10653" w:author="John Clevenger [2]"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10654" w:author="John Clevenger [2]"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10655" w:author="John Clevenger [2]"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10656" w:name="_Toc151724103"/>
      <w:r>
        <w:lastRenderedPageBreak/>
        <w:t>Appendix H – Troubleshooting / Getting Help</w:t>
      </w:r>
      <w:bookmarkEnd w:id="10656"/>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10657" w:author="John Clevenger [2]" w:date="2022-06-15T17:10:00Z">
        <w:r w:rsidDel="006F368E">
          <w:delText>a number of</w:delText>
        </w:r>
      </w:del>
      <w:ins w:id="10658" w:author="John Clevenger [2]" w:date="2022-06-15T17:10:00Z">
        <w:r w:rsidR="006F368E">
          <w:t>several</w:t>
        </w:r>
      </w:ins>
      <w:r>
        <w:t xml:space="preserve"> documents and references that contain information about using PC</w:t>
      </w:r>
      <w:r w:rsidRPr="006F368E">
        <w:rPr>
          <w:vertAlign w:val="superscript"/>
          <w:rPrChange w:id="10659" w:author="John Clevenger [2]" w:date="2022-06-15T17:11:00Z">
            <w:rPr/>
          </w:rPrChange>
        </w:rPr>
        <w:t>2</w:t>
      </w:r>
      <w:r>
        <w:t>, take the time and search these references before sending an email to the PC</w:t>
      </w:r>
      <w:r w:rsidRPr="006F368E">
        <w:rPr>
          <w:vertAlign w:val="superscript"/>
          <w:rPrChange w:id="10660"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10661" w:author="John Clevenger [2]" w:date="2022-06-21T12:12:00Z">
        <w:r w:rsidR="00C20EF8">
          <w:t>the PC2 Administrator’s Guide (</w:t>
        </w:r>
      </w:ins>
      <w:r>
        <w:t>this document</w:t>
      </w:r>
      <w:ins w:id="10662" w:author="John Clevenger [2]" w:date="2022-06-21T12:12:00Z">
        <w:r w:rsidR="00C20EF8">
          <w:t>)</w:t>
        </w:r>
      </w:ins>
      <w:r>
        <w:t xml:space="preserve"> for an answer</w:t>
      </w:r>
      <w:ins w:id="10663"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10664" w:author="John Clevenger [2]" w:date="2022-06-15T17:11:00Z">
        <w:r w:rsidR="006F368E">
          <w:t>:</w:t>
        </w:r>
      </w:ins>
    </w:p>
    <w:p w14:paraId="3DC58482" w14:textId="65062FBA" w:rsidR="003003A9" w:rsidRPr="006F368E" w:rsidRDefault="006F368E">
      <w:pPr>
        <w:spacing w:before="120" w:after="120"/>
        <w:ind w:left="360"/>
        <w:jc w:val="both"/>
        <w:pPrChange w:id="10665" w:author="John Clevenger [2]" w:date="2022-06-15T17:12:00Z">
          <w:pPr>
            <w:spacing w:before="120" w:after="120"/>
            <w:ind w:left="1080"/>
            <w:jc w:val="both"/>
          </w:pPr>
        </w:pPrChange>
      </w:pPr>
      <w:ins w:id="10666" w:author="John Clevenger [2]" w:date="2022-06-15T17:12:00Z">
        <w:r w:rsidRPr="006F368E">
          <w:fldChar w:fldCharType="begin"/>
        </w:r>
        <w:r w:rsidRPr="006F368E">
          <w:instrText xml:space="preserve"> HYPERLINK " </w:instrText>
        </w:r>
        <w:r w:rsidRPr="006F368E">
          <w:tab/>
        </w:r>
        <w:r w:rsidRPr="006F368E">
          <w:tab/>
        </w:r>
        <w:r w:rsidRPr="006F368E">
          <w:rPr>
            <w:rPrChange w:id="10667"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10668" w:author="John Clevenger [2]" w:date="2022-06-15T17:12:00Z">
              <w:rPr>
                <w:rStyle w:val="Hyperlink"/>
              </w:rPr>
            </w:rPrChange>
          </w:rPr>
          <w:t xml:space="preserve"> </w:t>
        </w:r>
        <w:r w:rsidRPr="006F368E">
          <w:rPr>
            <w:rStyle w:val="Hyperlink"/>
            <w:u w:val="none"/>
            <w:rPrChange w:id="10669" w:author="John Clevenger [2]" w:date="2022-06-15T17:12:00Z">
              <w:rPr>
                <w:rStyle w:val="Hyperlink"/>
              </w:rPr>
            </w:rPrChange>
          </w:rPr>
          <w:tab/>
        </w:r>
        <w:r w:rsidRPr="006F368E">
          <w:rPr>
            <w:rStyle w:val="Hyperlink"/>
            <w:u w:val="none"/>
            <w:rPrChange w:id="10670" w:author="John Clevenger [2]" w:date="2022-06-15T17:12:00Z">
              <w:rPr>
                <w:rStyle w:val="Hyperlink"/>
              </w:rPr>
            </w:rPrChange>
          </w:rPr>
          <w:tab/>
          <w:t>https://github.com/pc2ccs/pc2v9/wiki</w:t>
        </w:r>
      </w:ins>
      <w:del w:id="10671" w:author="John Clevenger [2]" w:date="2022-06-15T17:12:00Z">
        <w:r w:rsidRPr="006F368E" w:rsidDel="006F368E">
          <w:rPr>
            <w:rStyle w:val="Hyperlink"/>
            <w:u w:val="none"/>
            <w:rPrChange w:id="10672" w:author="John Clevenger [2]" w:date="2022-06-15T17:12:00Z">
              <w:rPr>
                <w:rStyle w:val="Hyperlink"/>
              </w:rPr>
            </w:rPrChange>
          </w:rPr>
          <w:delText>http://pc2.ecs.csus.edu/wiki/Main_Page</w:delText>
        </w:r>
      </w:del>
      <w:ins w:id="10673"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10674" w:author="John Clevenger [2]" w:date="2022-06-21T12:14:00Z"/>
        </w:rPr>
      </w:pPr>
      <w:del w:id="10675"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10676" w:author="John Clevenger [2]" w:date="2022-06-21T12:14:00Z"/>
        </w:rPr>
        <w:pPrChange w:id="10677"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10678" w:author="John Clevenger [2]" w:date="2022-06-15T17:13:00Z">
        <w:r w:rsidDel="006F368E">
          <w:delText xml:space="preserve">Bugzilla </w:delText>
        </w:r>
      </w:del>
      <w:ins w:id="10679" w:author="John Clevenger [2]" w:date="2022-06-15T17:13:00Z">
        <w:r w:rsidR="006F368E">
          <w:t xml:space="preserve">Issue Tracker: </w:t>
        </w:r>
      </w:ins>
    </w:p>
    <w:p w14:paraId="66FF7023" w14:textId="5BE32ED7" w:rsidR="003003A9" w:rsidRDefault="00310430">
      <w:pPr>
        <w:spacing w:before="120" w:after="120"/>
        <w:ind w:left="720" w:firstLine="720"/>
        <w:jc w:val="both"/>
        <w:pPrChange w:id="10680" w:author="John Clevenger [2]" w:date="2022-06-15T17:13:00Z">
          <w:pPr>
            <w:pStyle w:val="ListParagraph"/>
            <w:numPr>
              <w:numId w:val="10"/>
            </w:numPr>
            <w:tabs>
              <w:tab w:val="num" w:pos="1080"/>
            </w:tabs>
            <w:spacing w:before="120" w:after="120"/>
            <w:ind w:left="1080" w:hanging="720"/>
            <w:jc w:val="both"/>
          </w:pPr>
        </w:pPrChange>
      </w:pPr>
      <w:ins w:id="10681" w:author="John Clevenger [2]" w:date="2022-06-15T17:14:00Z">
        <w:r>
          <w:fldChar w:fldCharType="begin"/>
        </w:r>
        <w:r>
          <w:instrText xml:space="preserve"> HYPERLINK "</w:instrText>
        </w:r>
      </w:ins>
      <w:ins w:id="10682" w:author="John Clevenger [2]" w:date="2022-06-15T17:13:00Z">
        <w:r w:rsidRPr="00310430">
          <w:rPr>
            <w:rPrChange w:id="10683" w:author="John Clevenger [2]" w:date="2022-06-15T17:14:00Z">
              <w:rPr>
                <w:rStyle w:val="Hyperlink"/>
              </w:rPr>
            </w:rPrChange>
          </w:rPr>
          <w:instrText>https://github.com/pc2ccs/pc2v9/issues</w:instrText>
        </w:r>
      </w:ins>
      <w:ins w:id="10684" w:author="John Clevenger [2]" w:date="2022-06-15T17:14:00Z">
        <w:r>
          <w:instrText xml:space="preserve">" </w:instrText>
        </w:r>
        <w:r>
          <w:fldChar w:fldCharType="separate"/>
        </w:r>
      </w:ins>
      <w:ins w:id="10685" w:author="John Clevenger [2]" w:date="2022-06-15T17:13:00Z">
        <w:r w:rsidRPr="00310430">
          <w:rPr>
            <w:rStyle w:val="Hyperlink"/>
          </w:rPr>
          <w:t>https://github.com/pc2ccs/pc2v9/issues</w:t>
        </w:r>
      </w:ins>
      <w:del w:id="10686" w:author="John Clevenger [2]" w:date="2022-06-15T17:13:00Z">
        <w:r w:rsidRPr="00310430" w:rsidDel="00310430">
          <w:rPr>
            <w:rStyle w:val="Hyperlink"/>
          </w:rPr>
          <w:delText>http://pc2.ecs.csus.edu/</w:delText>
        </w:r>
      </w:del>
      <w:del w:id="10687" w:author="John Clevenger [2]" w:date="2022-06-15T17:14:00Z">
        <w:r w:rsidRPr="00310430" w:rsidDel="00310430">
          <w:rPr>
            <w:rStyle w:val="Hyperlink"/>
          </w:rPr>
          <w:delText>bugzilla/</w:delText>
        </w:r>
      </w:del>
      <w:ins w:id="10688" w:author="John Clevenger [2]" w:date="2022-06-15T17:14:00Z">
        <w:r>
          <w:fldChar w:fldCharType="end"/>
        </w:r>
      </w:ins>
    </w:p>
    <w:p w14:paraId="021146F9" w14:textId="77777777" w:rsidR="00310430" w:rsidRDefault="00310430" w:rsidP="003003A9">
      <w:pPr>
        <w:spacing w:before="120" w:after="120"/>
        <w:jc w:val="both"/>
        <w:rPr>
          <w:ins w:id="10689"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10690" w:author="John Clevenger [2]" w:date="2022-06-15T17:14:00Z">
        <w:r w:rsidDel="00310430">
          <w:delText>can not</w:delText>
        </w:r>
      </w:del>
      <w:ins w:id="10691"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10692" w:author="John Clevenger [2]" w:date="2022-06-15T13:21:00Z"/>
        </w:rPr>
      </w:pPr>
      <w:r>
        <w:tab/>
        <w:t>If you have attempted to use the PC</w:t>
      </w:r>
      <w:r w:rsidRPr="000037D5">
        <w:rPr>
          <w:vertAlign w:val="superscript"/>
        </w:rPr>
        <w:t>2</w:t>
      </w:r>
      <w:r>
        <w:t xml:space="preserve"> system and are having a problem, please </w:t>
      </w:r>
      <w:del w:id="10693" w:author="John Clevenger [2]" w:date="2022-06-15T17:14:00Z">
        <w:r w:rsidDel="00310430">
          <w:delText>email us</w:delText>
        </w:r>
      </w:del>
      <w:ins w:id="10694" w:author="John Clevenger [2]" w:date="2022-06-15T17:14:00Z">
        <w:r w:rsidR="00310430">
          <w:t>include</w:t>
        </w:r>
      </w:ins>
      <w:r>
        <w:t xml:space="preserve"> a </w:t>
      </w:r>
      <w:ins w:id="10695" w:author="John Clevenger [2]" w:date="2022-06-15T17:15:00Z">
        <w:r w:rsidR="00310430">
          <w:t>“</w:t>
        </w:r>
      </w:ins>
      <w:r w:rsidRPr="000037D5">
        <w:rPr>
          <w:b/>
        </w:rPr>
        <w:t>pc2zip</w:t>
      </w:r>
      <w:ins w:id="10696" w:author="John Clevenger [2]" w:date="2022-06-15T17:15:00Z">
        <w:r w:rsidR="00310430">
          <w:rPr>
            <w:b/>
          </w:rPr>
          <w:t>”</w:t>
        </w:r>
      </w:ins>
      <w:r>
        <w:t xml:space="preserve"> file</w:t>
      </w:r>
      <w:ins w:id="10697"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10698"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10699" w:author="John Clevenger [2]" w:date="2022-06-15T13:21:00Z">
        <w:r>
          <w:tab/>
          <w:t>If you are using the Web Team Interface (WTI), pleas</w:t>
        </w:r>
      </w:ins>
      <w:ins w:id="10700" w:author="John Clevenger [2]" w:date="2022-06-15T13:26:00Z">
        <w:r w:rsidR="00BA28F8">
          <w:t>e</w:t>
        </w:r>
      </w:ins>
      <w:ins w:id="10701" w:author="John Clevenger [2]" w:date="2022-06-15T13:21:00Z">
        <w:r>
          <w:t xml:space="preserve"> also </w:t>
        </w:r>
      </w:ins>
      <w:ins w:id="10702" w:author="John Clevenger [2]" w:date="2022-06-15T17:15:00Z">
        <w:r w:rsidR="00310430">
          <w:t>include</w:t>
        </w:r>
      </w:ins>
      <w:ins w:id="10703" w:author="John Clevenger [2]" w:date="2022-06-15T13:21:00Z">
        <w:r>
          <w:t xml:space="preserve"> a “</w:t>
        </w:r>
        <w:r w:rsidRPr="00FE65EB">
          <w:rPr>
            <w:b/>
            <w:rPrChange w:id="10704" w:author="John Clevenger [2]" w:date="2022-06-15T13:22:00Z">
              <w:rPr/>
            </w:rPrChange>
          </w:rPr>
          <w:t>wtizip</w:t>
        </w:r>
        <w:r>
          <w:t>” file</w:t>
        </w:r>
      </w:ins>
      <w:ins w:id="10705" w:author="John Clevenger [2]" w:date="2022-06-15T17:15:00Z">
        <w:r w:rsidR="00310430">
          <w:t xml:space="preserve"> in your email.  This file </w:t>
        </w:r>
      </w:ins>
      <w:ins w:id="10706" w:author="John Clevenger [2]" w:date="2022-06-15T13:22:00Z">
        <w:r>
          <w:t xml:space="preserve">is created by typing the </w:t>
        </w:r>
      </w:ins>
      <w:ins w:id="10707" w:author="John Clevenger [2]" w:date="2022-06-15T13:26:00Z">
        <w:r w:rsidR="00BA28F8">
          <w:t xml:space="preserve">command </w:t>
        </w:r>
      </w:ins>
      <w:ins w:id="10708" w:author="John Clevenger [2]" w:date="2022-06-15T13:22:00Z">
        <w:r w:rsidRPr="00FE65EB">
          <w:rPr>
            <w:b/>
            <w:rPrChange w:id="10709" w:author="John Clevenger [2]"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10710" w:name="_Toc261788256"/>
      <w:bookmarkStart w:id="10711" w:name="_Toc274153648"/>
      <w:bookmarkStart w:id="10712" w:name="_Toc274153784"/>
      <w:bookmarkStart w:id="10713" w:name="_Toc274154111"/>
      <w:bookmarkStart w:id="10714" w:name="_Toc151724104"/>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10710"/>
      <w:bookmarkEnd w:id="10711"/>
      <w:bookmarkEnd w:id="10712"/>
      <w:bookmarkEnd w:id="10713"/>
      <w:bookmarkEnd w:id="10714"/>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0715"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0716">
          <w:tblGrid>
            <w:gridCol w:w="2340"/>
            <w:gridCol w:w="4770"/>
          </w:tblGrid>
        </w:tblGridChange>
      </w:tblGrid>
      <w:tr w:rsidR="004279E4" w:rsidRPr="004279E4" w14:paraId="5109A26A" w14:textId="77777777" w:rsidTr="00FE65EB">
        <w:tc>
          <w:tcPr>
            <w:tcW w:w="2340" w:type="dxa"/>
            <w:tcPrChange w:id="10717"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10718"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10719"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10720"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10721"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10722"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10723"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10724"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10725"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10726"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10727"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10728"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10729" w:author="John Clevenger [2]" w:date="2022-06-15T13:23:00Z">
              <w:r w:rsidR="00FE65EB">
                <w:t xml:space="preserve"> interface</w:t>
              </w:r>
            </w:ins>
            <w:r>
              <w:t>)</w:t>
            </w:r>
          </w:p>
        </w:tc>
      </w:tr>
      <w:tr w:rsidR="004279E4" w:rsidRPr="004279E4" w14:paraId="1930F9D6" w14:textId="77777777" w:rsidTr="00FE65EB">
        <w:tc>
          <w:tcPr>
            <w:tcW w:w="2340" w:type="dxa"/>
            <w:tcPrChange w:id="10730" w:author="John Clevenger [2]" w:date="2022-06-15T13:23:00Z">
              <w:tcPr>
                <w:tcW w:w="2340" w:type="dxa"/>
              </w:tcPr>
            </w:tcPrChange>
          </w:tcPr>
          <w:p w14:paraId="559E782D" w14:textId="77777777" w:rsidR="004279E4" w:rsidRPr="004279E4" w:rsidRDefault="004279E4" w:rsidP="001304DE">
            <w:r w:rsidRPr="004279E4">
              <w:t>samps</w:t>
            </w:r>
          </w:p>
        </w:tc>
        <w:tc>
          <w:tcPr>
            <w:tcW w:w="5445" w:type="dxa"/>
            <w:tcPrChange w:id="10731"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10732" w:author="John Clevenger [2]" w:date="2022-06-15T13:23:00Z">
              <w:tcPr>
                <w:tcW w:w="2340" w:type="dxa"/>
              </w:tcPr>
            </w:tcPrChange>
          </w:tcPr>
          <w:p w14:paraId="06ED5040" w14:textId="77777777" w:rsidR="00AE35DB" w:rsidRPr="004279E4" w:rsidRDefault="00AE35DB" w:rsidP="001304DE">
            <w:r>
              <w:t>samps/contests</w:t>
            </w:r>
          </w:p>
        </w:tc>
        <w:tc>
          <w:tcPr>
            <w:tcW w:w="5445" w:type="dxa"/>
            <w:tcPrChange w:id="10733"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10734" w:author="John Clevenger [2]" w:date="2022-06-15T13:23:00Z">
              <w:tcPr>
                <w:tcW w:w="2340" w:type="dxa"/>
              </w:tcPr>
            </w:tcPrChange>
          </w:tcPr>
          <w:p w14:paraId="34173A4F" w14:textId="77777777" w:rsidR="00F603C6" w:rsidRPr="004279E4" w:rsidRDefault="009D5CF8" w:rsidP="009D5CF8">
            <w:r>
              <w:t>samps/data/xsl</w:t>
            </w:r>
          </w:p>
        </w:tc>
        <w:tc>
          <w:tcPr>
            <w:tcW w:w="5445" w:type="dxa"/>
            <w:tcPrChange w:id="10735"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10736" w:author="John Clevenger [2]" w:date="2022-06-15T13:23:00Z">
              <w:tcPr>
                <w:tcW w:w="2340" w:type="dxa"/>
              </w:tcPr>
            </w:tcPrChange>
          </w:tcPr>
          <w:p w14:paraId="5137E520" w14:textId="77777777" w:rsidR="00F603C6" w:rsidRPr="004279E4" w:rsidRDefault="009D5CF8" w:rsidP="009D5CF8">
            <w:r>
              <w:t>samps/scripts</w:t>
            </w:r>
          </w:p>
        </w:tc>
        <w:tc>
          <w:tcPr>
            <w:tcW w:w="5445" w:type="dxa"/>
            <w:tcPrChange w:id="10737"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10738" w:author="John Clevenger [2]" w:date="2022-06-15T13:23:00Z">
              <w:tcPr>
                <w:tcW w:w="2340" w:type="dxa"/>
              </w:tcPr>
            </w:tcPrChange>
          </w:tcPr>
          <w:p w14:paraId="29A03FAF" w14:textId="77777777" w:rsidR="00F603C6" w:rsidRPr="004279E4" w:rsidRDefault="009D5CF8" w:rsidP="009D5CF8">
            <w:r>
              <w:t>samps/src</w:t>
            </w:r>
          </w:p>
        </w:tc>
        <w:tc>
          <w:tcPr>
            <w:tcW w:w="5445" w:type="dxa"/>
            <w:tcPrChange w:id="10739"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10740" w:author="John Clevenger [2]" w:date="2022-06-15T13:23:00Z">
              <w:tcPr>
                <w:tcW w:w="2340" w:type="dxa"/>
              </w:tcPr>
            </w:tcPrChange>
          </w:tcPr>
          <w:p w14:paraId="7FE8DACD" w14:textId="77777777" w:rsidR="00F603C6" w:rsidRPr="004279E4" w:rsidRDefault="00F603C6" w:rsidP="00F603C6">
            <w:r>
              <w:t>samps/web</w:t>
            </w:r>
          </w:p>
        </w:tc>
        <w:tc>
          <w:tcPr>
            <w:tcW w:w="5445" w:type="dxa"/>
            <w:tcPrChange w:id="10741"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10742" w:author="John Clevenger [2]" w:date="2022-06-15T13:23:00Z">
              <w:tcPr>
                <w:tcW w:w="2340" w:type="dxa"/>
              </w:tcPr>
            </w:tcPrChange>
          </w:tcPr>
          <w:p w14:paraId="304A2800" w14:textId="77777777" w:rsidR="009D5CF8" w:rsidRDefault="009D5CF8" w:rsidP="00F603C6">
            <w:r>
              <w:t>samps/web/xsl</w:t>
            </w:r>
          </w:p>
        </w:tc>
        <w:tc>
          <w:tcPr>
            <w:tcW w:w="5445" w:type="dxa"/>
            <w:tcPrChange w:id="10743"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10744" w:author="John Clevenger [2]" w:date="2022-06-15T13:23:00Z"/>
        </w:rPr>
      </w:pPr>
    </w:p>
    <w:p w14:paraId="32F5AD4A" w14:textId="77777777" w:rsidR="00FE65EB" w:rsidRDefault="00FE65EB"/>
    <w:p w14:paraId="6F868504" w14:textId="77777777" w:rsidR="00FE65EB" w:rsidRDefault="00C65834" w:rsidP="00C65834">
      <w:pPr>
        <w:ind w:firstLine="720"/>
        <w:rPr>
          <w:ins w:id="10745"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0746"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0747">
          <w:tblGrid>
            <w:gridCol w:w="2340"/>
            <w:gridCol w:w="4770"/>
          </w:tblGrid>
        </w:tblGridChange>
      </w:tblGrid>
      <w:tr w:rsidR="00C65834" w:rsidRPr="004279E4" w14:paraId="2D3B2D88" w14:textId="77777777" w:rsidTr="00FE65EB">
        <w:tc>
          <w:tcPr>
            <w:tcW w:w="2340" w:type="dxa"/>
            <w:tcPrChange w:id="10748" w:author="John Clevenger [2]" w:date="2022-06-15T13:24:00Z">
              <w:tcPr>
                <w:tcW w:w="2340" w:type="dxa"/>
              </w:tcPr>
            </w:tcPrChange>
          </w:tcPr>
          <w:p w14:paraId="6558152F" w14:textId="77777777" w:rsidR="00C65834" w:rsidRPr="004279E4" w:rsidRDefault="00C65834" w:rsidP="001304DE">
            <w:r>
              <w:t>Filename</w:t>
            </w:r>
          </w:p>
        </w:tc>
        <w:tc>
          <w:tcPr>
            <w:tcW w:w="5445" w:type="dxa"/>
            <w:tcPrChange w:id="10749"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10750"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10751"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10752"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10753"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10754" w:author="John Clevenger [2]" w:date="2022-06-15T13:24:00Z">
              <w:tcPr>
                <w:tcW w:w="2340" w:type="dxa"/>
              </w:tcPr>
            </w:tcPrChange>
          </w:tcPr>
          <w:p w14:paraId="27A8FB1B" w14:textId="77777777" w:rsidR="00A37CD4" w:rsidRPr="004279E4" w:rsidRDefault="00A37CD4" w:rsidP="001304DE">
            <w:r>
              <w:t>pc2v9.ini</w:t>
            </w:r>
          </w:p>
        </w:tc>
        <w:tc>
          <w:tcPr>
            <w:tcW w:w="5445" w:type="dxa"/>
            <w:tcPrChange w:id="10755"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10756" w:author="John Clevenger [2]" w:date="2022-06-15T13:24:00Z">
              <w:tcPr>
                <w:tcW w:w="2340" w:type="dxa"/>
              </w:tcPr>
            </w:tcPrChange>
          </w:tcPr>
          <w:p w14:paraId="76172D3D" w14:textId="77777777" w:rsidR="00A37CD4" w:rsidRDefault="00A37CD4" w:rsidP="001304DE">
            <w:r>
              <w:t>pc2.ico</w:t>
            </w:r>
          </w:p>
        </w:tc>
        <w:tc>
          <w:tcPr>
            <w:tcW w:w="5445" w:type="dxa"/>
            <w:tcPrChange w:id="10757"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10758" w:name="_Toc261788257"/>
      <w:bookmarkStart w:id="10759" w:name="_Toc274153649"/>
      <w:bookmarkStart w:id="10760" w:name="_Toc274153785"/>
      <w:bookmarkStart w:id="10761" w:name="_Toc274154112"/>
      <w:bookmarkStart w:id="10762" w:name="_Toc151724105"/>
      <w:r>
        <w:lastRenderedPageBreak/>
        <w:t xml:space="preserve">Appendix </w:t>
      </w:r>
      <w:r w:rsidR="0057696E">
        <w:t>J</w:t>
      </w:r>
      <w:r w:rsidR="00496494">
        <w:t xml:space="preserve"> –</w:t>
      </w:r>
      <w:r w:rsidR="001A534A">
        <w:t xml:space="preserve"> L</w:t>
      </w:r>
      <w:r w:rsidR="00496494">
        <w:t>og files</w:t>
      </w:r>
      <w:bookmarkEnd w:id="10758"/>
      <w:bookmarkEnd w:id="10759"/>
      <w:bookmarkEnd w:id="10760"/>
      <w:bookmarkEnd w:id="10761"/>
      <w:bookmarkEnd w:id="10762"/>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10763" w:author="John Clevenger [2]" w:date="2022-06-21T12:41:00Z">
        <w:r w:rsidDel="005D0A03">
          <w:delText xml:space="preserve">startup </w:delText>
        </w:r>
      </w:del>
      <w:ins w:id="10764" w:author="John Clevenger [2]" w:date="2022-06-21T12:41:00Z">
        <w:r w:rsidR="005D0A03">
          <w:t xml:space="preserve">Startup </w:t>
        </w:r>
      </w:ins>
      <w:r>
        <w:t>log files – logging information before a module is logged in</w:t>
      </w:r>
      <w:ins w:id="10765"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10766" w:author="John Clevenger [2]" w:date="2022-06-21T12:41:00Z">
        <w:r w:rsidR="00763B5E" w:rsidRPr="00763B5E" w:rsidDel="005D0A03">
          <w:rPr>
            <w:b/>
            <w:vertAlign w:val="superscript"/>
          </w:rPr>
          <w:delText>2</w:delText>
        </w:r>
        <w:r w:rsidR="00763B5E" w:rsidDel="005D0A03">
          <w:rPr>
            <w:b/>
          </w:rPr>
          <w:delText xml:space="preserve"> </w:delText>
        </w:r>
      </w:del>
      <w:ins w:id="10767"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10768"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10769" w:author="John Clevenger [2]" w:date="2022-06-21T12:40:00Z">
        <w:r w:rsidRPr="005D0A03" w:rsidDel="005D0A03">
          <w:t xml:space="preserve"> </w:t>
        </w:r>
      </w:ins>
      <w:del w:id="10770"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10771"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10772" w:author="John Clevenger [2]" w:date="2022-06-15T17:16:00Z">
        <w:r w:rsidR="0022754D">
          <w:t>.</w:t>
        </w:r>
      </w:ins>
    </w:p>
    <w:p w14:paraId="7607F9F3" w14:textId="464C28B6" w:rsidR="008D1595" w:rsidRDefault="008D1595" w:rsidP="00E33FB1">
      <w:pPr>
        <w:pStyle w:val="Appendix"/>
      </w:pPr>
      <w:bookmarkStart w:id="10773" w:name="_Toc151724106"/>
      <w:r>
        <w:lastRenderedPageBreak/>
        <w:t xml:space="preserve">Appendix </w:t>
      </w:r>
      <w:r w:rsidR="003003A9">
        <w:t>K</w:t>
      </w:r>
      <w:r>
        <w:t xml:space="preserve"> – Reports </w:t>
      </w:r>
      <w:ins w:id="10774" w:author="John Clevenger [2]" w:date="2022-06-15T17:18:00Z">
        <w:r w:rsidR="0022754D">
          <w:t>Tools</w:t>
        </w:r>
      </w:ins>
      <w:bookmarkEnd w:id="10773"/>
      <w:del w:id="10775" w:author="John Clevenger [2]" w:date="2022-06-15T17:18:00Z">
        <w:r w:rsidDel="0022754D">
          <w:delText>Program</w:delText>
        </w:r>
      </w:del>
    </w:p>
    <w:p w14:paraId="2B0CD717" w14:textId="6CC5D1F6" w:rsidR="008D1595" w:rsidRDefault="008D1595">
      <w:pPr>
        <w:spacing w:before="240"/>
        <w:ind w:firstLine="547"/>
        <w:jc w:val="both"/>
        <w:pPrChange w:id="10776" w:author="John Clevenger [2]" w:date="2022-06-15T17:26:00Z">
          <w:pPr>
            <w:ind w:firstLine="540"/>
            <w:jc w:val="both"/>
          </w:pPr>
        </w:pPrChange>
      </w:pPr>
      <w:del w:id="10777" w:author="John Clevenger [2]" w:date="2022-06-15T17:26:00Z">
        <w:r w:rsidRPr="008D1595" w:rsidDel="00831C8E">
          <w:delText xml:space="preserve">The </w:delText>
        </w:r>
      </w:del>
      <w:r w:rsidR="005C5621" w:rsidRPr="005C5621">
        <w:rPr>
          <w:b/>
        </w:rPr>
        <w:t>pc2report</w:t>
      </w:r>
      <w:ins w:id="10778" w:author="John Clevenger [2]" w:date="2022-06-15T17:27:00Z">
        <w:r w:rsidR="00831C8E">
          <w:rPr>
            <w:bCs/>
          </w:rPr>
          <w:t xml:space="preserve"> is a stand-alone </w:t>
        </w:r>
      </w:ins>
      <w:del w:id="10779" w:author="John Clevenger [2]" w:date="2022-06-15T17:27:00Z">
        <w:r w:rsidR="005C5621" w:rsidRPr="005C5621" w:rsidDel="00831C8E">
          <w:rPr>
            <w:b/>
          </w:rPr>
          <w:delText xml:space="preserve"> </w:delText>
        </w:r>
      </w:del>
      <w:r w:rsidR="005C5621">
        <w:t xml:space="preserve">program </w:t>
      </w:r>
      <w:ins w:id="10780" w:author="John Clevenger [2]" w:date="2022-06-15T17:27:00Z">
        <w:r w:rsidR="00831C8E">
          <w:t xml:space="preserve">which </w:t>
        </w:r>
      </w:ins>
      <w:r w:rsidR="005C5621">
        <w:t xml:space="preserve">can be used </w:t>
      </w:r>
      <w:r w:rsidRPr="008D1595">
        <w:t xml:space="preserve">to produce </w:t>
      </w:r>
      <w:del w:id="10781"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0782"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0783" w:author="John Clevenger [2]" w:date="2022-06-15T17:27:00Z">
        <w:r w:rsidRPr="008D1595" w:rsidDel="00831C8E">
          <w:delText xml:space="preserve">pc2server </w:delText>
        </w:r>
      </w:del>
      <w:ins w:id="10784" w:author="John Clevenger [2]" w:date="2022-06-15T17:27:00Z">
        <w:r w:rsidR="00831C8E">
          <w:t>PC</w:t>
        </w:r>
        <w:r w:rsidR="00831C8E" w:rsidRPr="00831C8E">
          <w:rPr>
            <w:vertAlign w:val="superscript"/>
            <w:rPrChange w:id="10785" w:author="John Clevenger [2]" w:date="2022-06-15T17:27:00Z">
              <w:rPr/>
            </w:rPrChange>
          </w:rPr>
          <w:t>2</w:t>
        </w:r>
        <w:r w:rsidR="00831C8E">
          <w:t xml:space="preserve"> </w:t>
        </w:r>
        <w:r w:rsidR="00831C8E" w:rsidRPr="008D1595">
          <w:t xml:space="preserve">server </w:t>
        </w:r>
      </w:ins>
      <w:del w:id="10786" w:author="John Clevenger [2]" w:date="2022-06-15T17:27:00Z">
        <w:r w:rsidRPr="008D1595" w:rsidDel="00831C8E">
          <w:delText>program</w:delText>
        </w:r>
        <w:r w:rsidR="005C5621" w:rsidDel="00831C8E">
          <w:delText xml:space="preserve"> </w:delText>
        </w:r>
      </w:del>
      <w:r w:rsidR="005C5621">
        <w:t>is run</w:t>
      </w:r>
      <w:ins w:id="10787" w:author="John Clevenger [2]" w:date="2022-06-15T17:17:00Z">
        <w:r w:rsidR="0022754D">
          <w:t>ning</w:t>
        </w:r>
      </w:ins>
      <w:del w:id="10788"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0789" w:author="John Clevenger [2]" w:date="2022-06-15T17:29:00Z">
          <w:pPr>
            <w:ind w:firstLine="540"/>
          </w:pPr>
        </w:pPrChange>
      </w:pPr>
      <w:r>
        <w:t>The following</w:t>
      </w:r>
      <w:r w:rsidR="008D1595" w:rsidRPr="008D1595">
        <w:t xml:space="preserve"> </w:t>
      </w:r>
      <w:ins w:id="10790" w:author="John Clevenger [2]" w:date="2022-06-15T17:28:00Z">
        <w:r w:rsidR="00831C8E">
          <w:t xml:space="preserve">shows </w:t>
        </w:r>
      </w:ins>
      <w:r w:rsidR="008D1595" w:rsidRPr="008D1595">
        <w:t>example</w:t>
      </w:r>
      <w:r w:rsidR="0010073D">
        <w:t>s</w:t>
      </w:r>
      <w:r w:rsidR="008D1595" w:rsidRPr="008D1595">
        <w:t xml:space="preserve"> </w:t>
      </w:r>
      <w:ins w:id="10791" w:author="John Clevenger [2]" w:date="2022-06-15T17:28:00Z">
        <w:r w:rsidR="00831C8E">
          <w:t xml:space="preserve">of using </w:t>
        </w:r>
        <w:r w:rsidR="00831C8E">
          <w:rPr>
            <w:b/>
            <w:bCs/>
          </w:rPr>
          <w:t xml:space="preserve">pc2report </w:t>
        </w:r>
        <w:r w:rsidR="00831C8E">
          <w:t xml:space="preserve">program to generate reports.  </w:t>
        </w:r>
      </w:ins>
      <w:ins w:id="10792" w:author="John Clevenger [2]" w:date="2022-06-15T17:29:00Z">
        <w:r w:rsidR="00721795">
          <w:t>(</w:t>
        </w:r>
      </w:ins>
      <w:ins w:id="10793" w:author="John Clevenger [2]" w:date="2022-06-15T17:28:00Z">
        <w:r w:rsidR="00831C8E">
          <w:t xml:space="preserve">The examples </w:t>
        </w:r>
      </w:ins>
      <w:r w:rsidR="008D1595" w:rsidRPr="008D1595">
        <w:t>use the contest password ‘</w:t>
      </w:r>
      <w:r w:rsidR="008D1595" w:rsidRPr="00831C8E">
        <w:rPr>
          <w:b/>
          <w:bCs/>
          <w:rPrChange w:id="10794" w:author="John Clevenger [2]" w:date="2022-06-15T17:28:00Z">
            <w:rPr/>
          </w:rPrChange>
        </w:rPr>
        <w:t>newpass</w:t>
      </w:r>
      <w:del w:id="10795" w:author="John Clevenger [2]" w:date="2022-06-15T17:16:00Z">
        <w:r w:rsidR="008D1595" w:rsidRPr="00831C8E" w:rsidDel="0022754D">
          <w:rPr>
            <w:b/>
            <w:bCs/>
            <w:rPrChange w:id="10796" w:author="John Clevenger [2]" w:date="2022-06-15T17:28:00Z">
              <w:rPr/>
            </w:rPrChange>
          </w:rPr>
          <w:delText>’</w:delText>
        </w:r>
        <w:r w:rsidR="0010073D" w:rsidRPr="00831C8E" w:rsidDel="0022754D">
          <w:rPr>
            <w:b/>
            <w:bCs/>
            <w:rPrChange w:id="10797" w:author="John Clevenger [2]" w:date="2022-06-15T17:28:00Z">
              <w:rPr/>
            </w:rPrChange>
          </w:rPr>
          <w:delText xml:space="preserve">; </w:delText>
        </w:r>
        <w:r w:rsidR="008D1595" w:rsidRPr="00831C8E" w:rsidDel="0022754D">
          <w:rPr>
            <w:b/>
            <w:bCs/>
            <w:rPrChange w:id="10798" w:author="John Clevenger [2]" w:date="2022-06-15T17:28:00Z">
              <w:rPr/>
            </w:rPrChange>
          </w:rPr>
          <w:delText xml:space="preserve"> replace</w:delText>
        </w:r>
      </w:del>
      <w:ins w:id="10799" w:author="John Clevenger [2]" w:date="2022-06-15T17:16:00Z">
        <w:r w:rsidR="0022754D" w:rsidRPr="00831C8E">
          <w:rPr>
            <w:b/>
            <w:bCs/>
            <w:rPrChange w:id="10800" w:author="John Clevenger [2]"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10801" w:author="John Clevenger [2]" w:date="2022-06-15T17:29:00Z">
            <w:rPr/>
          </w:rPrChange>
        </w:rPr>
        <w:t>newpass</w:t>
      </w:r>
      <w:r w:rsidR="0010073D" w:rsidRPr="00831C8E">
        <w:rPr>
          <w:b/>
          <w:bCs/>
          <w:rPrChange w:id="10802"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0803" w:author="John Clevenger [2]" w:date="2022-06-15T17:29:00Z">
        <w:r w:rsidR="0010073D" w:rsidDel="00721795">
          <w:delText xml:space="preserve"> </w:delText>
        </w:r>
      </w:del>
      <w:r w:rsidR="0010073D">
        <w:rPr>
          <w:rStyle w:val="FootnoteReference"/>
        </w:rPr>
        <w:footnoteReference w:id="71"/>
      </w:r>
      <w:ins w:id="10804" w:author="John Clevenger [2]" w:date="2022-06-15T17:29:00Z">
        <w:r w:rsidR="00721795">
          <w:t>)</w:t>
        </w:r>
      </w:ins>
      <w:ins w:id="10805"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0806"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10807" w:author="John Clevenger [2]" w:date="2022-06-15T17:29:00Z">
            <w:rPr>
              <w:rStyle w:val="CODE"/>
            </w:rPr>
          </w:rPrChange>
        </w:rPr>
        <w:pPrChange w:id="10808" w:author="John Clevenger [2]" w:date="2022-06-15T17:29:00Z">
          <w:pPr/>
        </w:pPrChange>
      </w:pPr>
      <w:r w:rsidRPr="00721795">
        <w:rPr>
          <w:rStyle w:val="CODE"/>
          <w:b/>
          <w:bCs/>
          <w:rPrChange w:id="10809" w:author="John Clevenger [2]" w:date="2022-06-15T17:29:00Z">
            <w:rPr>
              <w:rStyle w:val="CODE"/>
            </w:rPr>
          </w:rPrChange>
        </w:rPr>
        <w:t xml:space="preserve">$ pc2report </w:t>
      </w:r>
      <w:del w:id="10810" w:author="John Clevenger [2]" w:date="2022-06-15T17:18:00Z">
        <w:r w:rsidRPr="00721795" w:rsidDel="0022754D">
          <w:rPr>
            <w:rStyle w:val="CODE"/>
            <w:b/>
            <w:bCs/>
            <w:rPrChange w:id="10811" w:author="John Clevenger [2]" w:date="2022-06-15T17:29:00Z">
              <w:rPr>
                <w:rStyle w:val="CODE"/>
              </w:rPr>
            </w:rPrChange>
          </w:rPr>
          <w:delText>--</w:delText>
        </w:r>
      </w:del>
      <w:ins w:id="10812" w:author="John Clevenger [2]" w:date="2022-06-15T17:18:00Z">
        <w:r w:rsidR="0022754D" w:rsidRPr="00721795">
          <w:rPr>
            <w:rStyle w:val="CODE"/>
            <w:b/>
            <w:bCs/>
            <w:rPrChange w:id="10813" w:author="John Clevenger [2]" w:date="2022-06-15T17:29:00Z">
              <w:rPr>
                <w:rStyle w:val="CODE"/>
              </w:rPr>
            </w:rPrChange>
          </w:rPr>
          <w:t>–</w:t>
        </w:r>
      </w:ins>
      <w:r w:rsidRPr="00721795">
        <w:rPr>
          <w:rStyle w:val="CODE"/>
          <w:b/>
          <w:bCs/>
          <w:rPrChange w:id="10814" w:author="John Clevenger [2]" w:date="2022-06-15T17:29:00Z">
            <w:rPr>
              <w:rStyle w:val="CODE"/>
            </w:rPr>
          </w:rPrChange>
        </w:rPr>
        <w:t xml:space="preserve">contestPassword newpass  </w:t>
      </w:r>
      <w:del w:id="10815" w:author="John Clevenger [2]" w:date="2022-06-15T17:18:00Z">
        <w:r w:rsidRPr="00721795" w:rsidDel="0022754D">
          <w:rPr>
            <w:rStyle w:val="CODE"/>
            <w:b/>
            <w:bCs/>
            <w:rPrChange w:id="10816" w:author="John Clevenger [2]" w:date="2022-06-15T17:29:00Z">
              <w:rPr>
                <w:rStyle w:val="CODE"/>
              </w:rPr>
            </w:rPrChange>
          </w:rPr>
          <w:delText>'</w:delText>
        </w:r>
      </w:del>
      <w:ins w:id="10817" w:author="John Clevenger [2]" w:date="2022-06-15T17:18:00Z">
        <w:r w:rsidR="0022754D" w:rsidRPr="00721795">
          <w:rPr>
            <w:rStyle w:val="CODE"/>
            <w:b/>
            <w:bCs/>
            <w:rPrChange w:id="10818" w:author="John Clevenger [2]" w:date="2022-06-15T17:29:00Z">
              <w:rPr>
                <w:rStyle w:val="CODE"/>
              </w:rPr>
            </w:rPrChange>
          </w:rPr>
          <w:t>‘</w:t>
        </w:r>
      </w:ins>
      <w:r w:rsidRPr="00721795">
        <w:rPr>
          <w:rStyle w:val="CODE"/>
          <w:b/>
          <w:bCs/>
          <w:rPrChange w:id="10819" w:author="John Clevenger [2]" w:date="2022-06-15T17:29:00Z">
            <w:rPr>
              <w:rStyle w:val="CODE"/>
            </w:rPr>
          </w:rPrChange>
        </w:rPr>
        <w:t>Fastest Solution Summary</w:t>
      </w:r>
      <w:del w:id="10820" w:author="John Clevenger [2]" w:date="2022-06-15T17:18:00Z">
        <w:r w:rsidRPr="00721795" w:rsidDel="0022754D">
          <w:rPr>
            <w:rStyle w:val="CODE"/>
            <w:b/>
            <w:bCs/>
            <w:rPrChange w:id="10821" w:author="John Clevenger [2]" w:date="2022-06-15T17:29:00Z">
              <w:rPr>
                <w:rStyle w:val="CODE"/>
              </w:rPr>
            </w:rPrChange>
          </w:rPr>
          <w:delText>'</w:delText>
        </w:r>
      </w:del>
      <w:ins w:id="10822" w:author="John Clevenger [2]" w:date="2022-06-15T17:18:00Z">
        <w:r w:rsidR="0022754D" w:rsidRPr="00721795">
          <w:rPr>
            <w:rStyle w:val="CODE"/>
            <w:b/>
            <w:bCs/>
            <w:rPrChange w:id="10823"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10824" w:author="John Clevenger [2]" w:date="2022-06-15T17:29:00Z">
            <w:rPr>
              <w:rStyle w:val="CODE"/>
            </w:rPr>
          </w:rPrChange>
        </w:rPr>
        <w:pPrChange w:id="10825" w:author="John Clevenger [2]" w:date="2022-06-15T17:29:00Z">
          <w:pPr/>
        </w:pPrChange>
      </w:pPr>
      <w:r w:rsidRPr="00721795">
        <w:rPr>
          <w:rStyle w:val="CODE"/>
          <w:b/>
          <w:bCs/>
          <w:rPrChange w:id="10826" w:author="John Clevenger [2]" w:date="2022-06-15T17:29:00Z">
            <w:rPr>
              <w:rStyle w:val="CODE"/>
            </w:rPr>
          </w:rPrChange>
        </w:rPr>
        <w:t xml:space="preserve">$ pc2report </w:t>
      </w:r>
      <w:del w:id="10827" w:author="John Clevenger [2]" w:date="2022-06-15T17:18:00Z">
        <w:r w:rsidRPr="00721795" w:rsidDel="0022754D">
          <w:rPr>
            <w:rStyle w:val="CODE"/>
            <w:b/>
            <w:bCs/>
            <w:rPrChange w:id="10828" w:author="John Clevenger [2]" w:date="2022-06-15T17:29:00Z">
              <w:rPr>
                <w:rStyle w:val="CODE"/>
              </w:rPr>
            </w:rPrChange>
          </w:rPr>
          <w:delText>--</w:delText>
        </w:r>
      </w:del>
      <w:ins w:id="10829" w:author="John Clevenger [2]" w:date="2022-06-15T17:18:00Z">
        <w:r w:rsidR="0022754D" w:rsidRPr="00721795">
          <w:rPr>
            <w:rStyle w:val="CODE"/>
            <w:b/>
            <w:bCs/>
            <w:rPrChange w:id="10830" w:author="John Clevenger [2]" w:date="2022-06-15T17:29:00Z">
              <w:rPr>
                <w:rStyle w:val="CODE"/>
              </w:rPr>
            </w:rPrChange>
          </w:rPr>
          <w:t>–</w:t>
        </w:r>
      </w:ins>
      <w:r w:rsidRPr="00721795">
        <w:rPr>
          <w:rStyle w:val="CODE"/>
          <w:b/>
          <w:bCs/>
          <w:rPrChange w:id="10831" w:author="John Clevenger [2]"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10832" w:author="John Clevenger [2]" w:date="2022-06-15T17:30:00Z">
            <w:rPr>
              <w:rStyle w:val="CODE"/>
            </w:rPr>
          </w:rPrChange>
        </w:rPr>
        <w:pPrChange w:id="10833" w:author="John Clevenger [2]" w:date="2022-06-15T17:30:00Z">
          <w:pPr/>
        </w:pPrChange>
      </w:pPr>
      <w:r w:rsidRPr="00721795">
        <w:rPr>
          <w:rStyle w:val="CODE"/>
          <w:b/>
          <w:bCs/>
          <w:rPrChange w:id="10834" w:author="John Clevenger [2]" w:date="2022-06-15T17:30:00Z">
            <w:rPr>
              <w:rStyle w:val="CODE"/>
            </w:rPr>
          </w:rPrChange>
        </w:rPr>
        <w:t xml:space="preserve">$ pc2report </w:t>
      </w:r>
      <w:del w:id="10835" w:author="John Clevenger [2]" w:date="2022-06-15T17:18:00Z">
        <w:r w:rsidRPr="00721795" w:rsidDel="0022754D">
          <w:rPr>
            <w:rStyle w:val="CODE"/>
            <w:b/>
            <w:bCs/>
            <w:rPrChange w:id="10836" w:author="John Clevenger [2]" w:date="2022-06-15T17:30:00Z">
              <w:rPr>
                <w:rStyle w:val="CODE"/>
              </w:rPr>
            </w:rPrChange>
          </w:rPr>
          <w:delText>--</w:delText>
        </w:r>
      </w:del>
      <w:ins w:id="10837" w:author="John Clevenger [2]" w:date="2022-06-15T17:18:00Z">
        <w:r w:rsidR="0022754D" w:rsidRPr="00721795">
          <w:rPr>
            <w:rStyle w:val="CODE"/>
            <w:b/>
            <w:bCs/>
            <w:rPrChange w:id="10838" w:author="John Clevenger [2]" w:date="2022-06-15T17:30:00Z">
              <w:rPr>
                <w:rStyle w:val="CODE"/>
              </w:rPr>
            </w:rPrChange>
          </w:rPr>
          <w:t>–</w:t>
        </w:r>
      </w:ins>
      <w:r w:rsidRPr="00721795">
        <w:rPr>
          <w:rStyle w:val="CODE"/>
          <w:b/>
          <w:bCs/>
          <w:rPrChange w:id="10839" w:author="John Clevenger [2]"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0840" w:author="John Clevenger [2]" w:date="2022-06-15T17:30:00Z"/>
          <w:b/>
        </w:rPr>
      </w:pPr>
      <w:r w:rsidRPr="003003A9">
        <w:rPr>
          <w:b/>
        </w:rPr>
        <w:t>Usage</w:t>
      </w:r>
    </w:p>
    <w:p w14:paraId="5459BE24" w14:textId="6124E317" w:rsidR="00721795" w:rsidRDefault="00721795" w:rsidP="008D1595">
      <w:pPr>
        <w:rPr>
          <w:ins w:id="10841" w:author="John Clevenger [2]" w:date="2022-06-15T17:31:00Z"/>
          <w:bCs/>
        </w:rPr>
      </w:pPr>
      <w:ins w:id="10842"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0843" w:author="John Clevenger [2]" w:date="2022-06-15T17:31:00Z">
        <w:r>
          <w:rPr>
            <w:bCs/>
          </w:rPr>
          <w:t xml:space="preserve"> output:</w:t>
        </w:r>
      </w:ins>
    </w:p>
    <w:p w14:paraId="5F28E583" w14:textId="77777777" w:rsidR="00721795" w:rsidRPr="00721795" w:rsidRDefault="00721795" w:rsidP="008D1595">
      <w:pPr>
        <w:rPr>
          <w:bCs/>
          <w:rPrChange w:id="10844" w:author="John Clevenger [2]"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10845" w:author="John Clevenger [2]" w:date="2022-06-15T17:18:00Z">
        <w:r w:rsidRPr="008D1595" w:rsidDel="0022754D">
          <w:rPr>
            <w:rStyle w:val="CODE"/>
          </w:rPr>
          <w:delText>...</w:delText>
        </w:r>
      </w:del>
      <w:ins w:id="10846"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0847" w:author="John Clevenger [2]" w:date="2022-06-15T17:33:00Z"/>
          <w:rStyle w:val="CODE"/>
        </w:rPr>
      </w:pPr>
      <w:ins w:id="10848" w:author="John Clevenger [2]" w:date="2022-06-15T17:33:00Z">
        <w:r w:rsidRPr="00721795">
          <w:rPr>
            <w:rStyle w:val="CODE"/>
          </w:rPr>
          <w:t>-F filename</w:t>
        </w:r>
      </w:ins>
      <w:ins w:id="10849" w:author="John Clevenger [2]" w:date="2022-06-15T17:35:00Z">
        <w:r w:rsidR="009360F6">
          <w:rPr>
            <w:rStyle w:val="CODE"/>
          </w:rPr>
          <w:tab/>
        </w:r>
        <w:r w:rsidR="009360F6">
          <w:rPr>
            <w:rStyle w:val="CODE"/>
          </w:rPr>
          <w:tab/>
        </w:r>
      </w:ins>
      <w:ins w:id="10850" w:author="John Clevenger [2]" w:date="2022-06-15T17:36:00Z">
        <w:r w:rsidR="009360F6">
          <w:rPr>
            <w:rStyle w:val="CODE"/>
          </w:rPr>
          <w:t xml:space="preserve"> </w:t>
        </w:r>
      </w:ins>
      <w:ins w:id="10851"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0852" w:author="John Clevenger [2]" w:date="2022-06-15T17:36:00Z">
          <w:pPr/>
        </w:pPrChange>
      </w:pPr>
      <w:r w:rsidRPr="008D1595">
        <w:rPr>
          <w:rStyle w:val="CODE"/>
        </w:rPr>
        <w:t>--profile na</w:t>
      </w:r>
      <w:del w:id="10853" w:author="John Clevenger [2]" w:date="2022-06-15T17:18:00Z">
        <w:r w:rsidRPr="008D1595" w:rsidDel="0022754D">
          <w:rPr>
            <w:rStyle w:val="CODE"/>
          </w:rPr>
          <w:delText>m</w:delText>
        </w:r>
      </w:del>
      <w:ins w:id="10854" w:author="John Clevenger [2]" w:date="2022-06-15T17:31:00Z">
        <w:r w:rsidR="00721795">
          <w:rPr>
            <w:rStyle w:val="CODE"/>
          </w:rPr>
          <w:t>m</w:t>
        </w:r>
      </w:ins>
      <w:r w:rsidRPr="008D1595">
        <w:rPr>
          <w:rStyle w:val="CODE"/>
        </w:rPr>
        <w:t>e</w:t>
      </w:r>
      <w:ins w:id="10855" w:author="John Clevenger [2]" w:date="2022-06-15T17:36:00Z">
        <w:r w:rsidR="009360F6">
          <w:rPr>
            <w:rStyle w:val="CODE"/>
          </w:rPr>
          <w:t xml:space="preserve">     </w:t>
        </w:r>
      </w:ins>
      <w:del w:id="10856" w:author="John Clevenger [2]" w:date="2022-06-15T17:35:00Z">
        <w:r w:rsidRPr="008D1595" w:rsidDel="009360F6">
          <w:rPr>
            <w:rStyle w:val="CODE"/>
          </w:rPr>
          <w:delText xml:space="preserve"> </w:delText>
        </w:r>
      </w:del>
      <w:r w:rsidRPr="008D1595">
        <w:rPr>
          <w:rStyle w:val="CODE"/>
        </w:rPr>
        <w:t>- profile name, default uses current profile.  name may be a ## fr</w:t>
      </w:r>
      <w:del w:id="10857" w:author="John Clevenger [2]" w:date="2022-06-15T17:18:00Z">
        <w:r w:rsidRPr="008D1595" w:rsidDel="0022754D">
          <w:rPr>
            <w:rStyle w:val="CODE"/>
          </w:rPr>
          <w:delText>om</w:delText>
        </w:r>
      </w:del>
      <w:ins w:id="10858" w:author="John Clevenger [2]"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10859" w:author="John Clevenger [2]" w:date="2022-06-15T17:35:00Z"/>
          <w:rStyle w:val="CODE"/>
        </w:rPr>
      </w:pPr>
      <w:r w:rsidRPr="008D1595">
        <w:rPr>
          <w:rStyle w:val="CODE"/>
        </w:rPr>
        <w:t>--contestPassword pa</w:t>
      </w:r>
      <w:ins w:id="10860" w:author="John Clevenger [2]" w:date="2022-06-15T17:35:00Z">
        <w:r w:rsidR="009360F6">
          <w:rPr>
            <w:rStyle w:val="CODE"/>
          </w:rPr>
          <w:t>ss</w:t>
        </w:r>
      </w:ins>
      <w:del w:id="10861"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0862" w:author="John Clevenger [2]" w:date="2022-06-15T17:37:00Z"/>
          <w:rStyle w:val="CODE"/>
        </w:rPr>
      </w:pPr>
      <w:ins w:id="10863" w:author="John Clevenger [2]" w:date="2022-06-15T17:35:00Z">
        <w:r>
          <w:rPr>
            <w:rStyle w:val="CODE"/>
          </w:rPr>
          <w:t>--raw</w:t>
        </w:r>
      </w:ins>
      <w:ins w:id="10864" w:author="John Clevenger [2]" w:date="2022-06-15T17:36:00Z">
        <w:r>
          <w:rPr>
            <w:rStyle w:val="CODE"/>
          </w:rPr>
          <w:t xml:space="preserve">              </w:t>
        </w:r>
      </w:ins>
      <w:ins w:id="10865" w:author="John Clevenger [2]" w:date="2022-06-15T17:35:00Z">
        <w:r>
          <w:rPr>
            <w:rStyle w:val="CODE"/>
          </w:rPr>
          <w:t xml:space="preserve">- </w:t>
        </w:r>
      </w:ins>
      <w:ins w:id="10866" w:author="John Clevenger [2]" w:date="2022-06-15T17:36:00Z">
        <w:r>
          <w:rPr>
            <w:rStyle w:val="CODE"/>
          </w:rPr>
          <w:t>suppress header</w:t>
        </w:r>
      </w:ins>
      <w:ins w:id="10867"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10868"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0869"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0870" w:author="John Clevenger [2]" w:date="2022-06-15T17:38:00Z">
          <w:pPr/>
        </w:pPrChange>
      </w:pPr>
      <w:r w:rsidRPr="008D1595">
        <w:rPr>
          <w:rStyle w:val="CODE"/>
        </w:rPr>
        <w:t xml:space="preserve">--dir name     </w:t>
      </w:r>
      <w:ins w:id="10871" w:author="John Clevenger [2]"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10872"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10873"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10874" w:author="John Clevenger [2]" w:date="2022-06-15T17:18:00Z">
        <w:r w:rsidRPr="008D1595" w:rsidDel="0022754D">
          <w:rPr>
            <w:rStyle w:val="CODE"/>
          </w:rPr>
          <w:delText>l</w:delText>
        </w:r>
      </w:del>
      <w:ins w:id="10875" w:author="John Clevenger [2]" w:date="2022-06-15T17:38:00Z">
        <w:r w:rsidR="009360F6">
          <w:rPr>
            <w:rStyle w:val="CODE"/>
          </w:rPr>
          <w:t>l</w:t>
        </w:r>
      </w:ins>
      <w:r w:rsidRPr="008D1595">
        <w:rPr>
          <w:rStyle w:val="CODE"/>
        </w:rPr>
        <w:t xml:space="preserve">e </w:t>
      </w:r>
      <w:ins w:id="10876" w:author="John Clevenger [2]" w:date="2022-06-15T17:38:00Z">
        <w:r w:rsidR="009360F6">
          <w:rPr>
            <w:rStyle w:val="CODE"/>
          </w:rPr>
          <w:t xml:space="preserve">       </w:t>
        </w:r>
      </w:ins>
      <w:r w:rsidRPr="008D1595">
        <w:rPr>
          <w:rStyle w:val="CODE"/>
        </w:rPr>
        <w:t>- do not use profile directory</w:t>
      </w:r>
      <w:ins w:id="10877" w:author="John Clevenger [2]" w:date="2022-06-15T17:38:00Z">
        <w:r w:rsidR="009360F6">
          <w:rPr>
            <w:rStyle w:val="CODE"/>
          </w:rPr>
          <w:t>,</w:t>
        </w:r>
      </w:ins>
      <w:r w:rsidRPr="008D1595">
        <w:rPr>
          <w:rStyle w:val="CODE"/>
        </w:rPr>
        <w:t xml:space="preserve"> use </w:t>
      </w:r>
      <w:del w:id="10878" w:author="John Clevenger [2]" w:date="2022-06-15T17:38:00Z">
        <w:r w:rsidRPr="008D1595" w:rsidDel="009360F6">
          <w:rPr>
            <w:rStyle w:val="CODE"/>
          </w:rPr>
          <w:delText xml:space="preserve">pre </w:delText>
        </w:r>
      </w:del>
      <w:ins w:id="10879"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10880" w:author="John Clevenger [2]" w:date="2022-06-15T17:18:00Z">
        <w:r w:rsidRPr="008D1595" w:rsidDel="0022754D">
          <w:rPr>
            <w:rStyle w:val="CODE"/>
          </w:rPr>
          <w:delText>m</w:delText>
        </w:r>
      </w:del>
      <w:ins w:id="10881" w:author="John Clevenger [2]" w:date="2022-06-15T17:39:00Z">
        <w:r w:rsidR="009360F6">
          <w:rPr>
            <w:rStyle w:val="CODE"/>
          </w:rPr>
          <w:t>m</w:t>
        </w:r>
      </w:ins>
      <w:r w:rsidRPr="008D1595">
        <w:rPr>
          <w:rStyle w:val="CODE"/>
        </w:rPr>
        <w:t xml:space="preserve">e </w:t>
      </w:r>
      <w:ins w:id="10882" w:author="John Clevenger [2]" w:date="2022-06-15T17:39:00Z">
        <w:r w:rsidR="009360F6">
          <w:rPr>
            <w:rStyle w:val="CODE"/>
          </w:rPr>
          <w:t xml:space="preserve">        </w:t>
        </w:r>
      </w:ins>
      <w:r w:rsidRPr="008D1595">
        <w:rPr>
          <w:rStyle w:val="CODE"/>
        </w:rPr>
        <w:t xml:space="preserve">- name </w:t>
      </w:r>
      <w:ins w:id="10883" w:author="John Clevenger [2]" w:date="2022-06-15T17:39:00Z">
        <w:r w:rsidR="004D60B3">
          <w:rPr>
            <w:rStyle w:val="CODE"/>
          </w:rPr>
          <w:t xml:space="preserve">or number </w:t>
        </w:r>
      </w:ins>
      <w:r w:rsidRPr="008D1595">
        <w:rPr>
          <w:rStyle w:val="CODE"/>
        </w:rPr>
        <w:t>of report to print</w:t>
      </w:r>
      <w:del w:id="10884"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0885" w:author="John Clevenger [2]" w:date="2022-06-15T17:39:00Z">
        <w:r w:rsidR="004D60B3">
          <w:rPr>
            <w:rStyle w:val="CODE"/>
          </w:rPr>
          <w:t xml:space="preserve">        </w:t>
        </w:r>
      </w:ins>
      <w:r w:rsidRPr="008D1595">
        <w:rPr>
          <w:rStyle w:val="CODE"/>
        </w:rPr>
        <w:t>- number of report to print (numbers found usi</w:t>
      </w:r>
      <w:del w:id="10886" w:author="John Clevenger [2]" w:date="2022-06-15T17:18:00Z">
        <w:r w:rsidRPr="008D1595" w:rsidDel="0022754D">
          <w:rPr>
            <w:rStyle w:val="CODE"/>
          </w:rPr>
          <w:delText>ng</w:delText>
        </w:r>
      </w:del>
      <w:ins w:id="10887"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0888" w:author="John Clevenger [2]" w:date="2022-06-16T11:09:00Z"/>
          <w:b/>
        </w:rPr>
      </w:pPr>
    </w:p>
    <w:p w14:paraId="37F622D1" w14:textId="4CF11831" w:rsidR="004D60B3" w:rsidRPr="003003A9" w:rsidRDefault="004D60B3" w:rsidP="004D60B3">
      <w:pPr>
        <w:rPr>
          <w:ins w:id="10889" w:author="John Clevenger [2]" w:date="2022-06-15T17:43:00Z"/>
          <w:b/>
        </w:rPr>
      </w:pPr>
      <w:ins w:id="10890" w:author="John Clevenger [2]" w:date="2022-06-15T17:43:00Z">
        <w:r>
          <w:rPr>
            <w:b/>
          </w:rPr>
          <w:lastRenderedPageBreak/>
          <w:t>List known contest profiles:</w:t>
        </w:r>
      </w:ins>
    </w:p>
    <w:p w14:paraId="78A284F0" w14:textId="77777777" w:rsidR="004D60B3" w:rsidRPr="008D1595" w:rsidRDefault="004D60B3" w:rsidP="004D60B3">
      <w:pPr>
        <w:rPr>
          <w:ins w:id="10891" w:author="John Clevenger [2]" w:date="2022-06-15T17:43:00Z"/>
        </w:rPr>
      </w:pPr>
    </w:p>
    <w:p w14:paraId="581D6478" w14:textId="59148884" w:rsidR="008D1595" w:rsidRPr="004D60B3" w:rsidDel="004D60B3" w:rsidRDefault="008D1595">
      <w:pPr>
        <w:ind w:firstLine="720"/>
        <w:rPr>
          <w:del w:id="10892" w:author="John Clevenger [2]" w:date="2022-06-15T17:18:00Z"/>
          <w:rStyle w:val="CODE"/>
          <w:b/>
          <w:bCs/>
          <w:rPrChange w:id="10893" w:author="John Clevenger [2]" w:date="2022-06-15T17:40:00Z">
            <w:rPr>
              <w:del w:id="10894" w:author="John Clevenger [2]" w:date="2022-06-15T17:18:00Z"/>
              <w:rStyle w:val="CODE"/>
            </w:rPr>
          </w:rPrChange>
        </w:rPr>
        <w:pPrChange w:id="10895" w:author="John Clevenger [2]" w:date="2022-06-15T17:43:00Z">
          <w:pPr/>
        </w:pPrChange>
      </w:pPr>
      <w:r w:rsidRPr="004D60B3">
        <w:rPr>
          <w:rStyle w:val="CODE"/>
          <w:b/>
          <w:bCs/>
          <w:rPrChange w:id="10896" w:author="John Clevenger [2]" w:date="2022-06-15T17:40:00Z">
            <w:rPr>
              <w:rStyle w:val="CODE"/>
            </w:rPr>
          </w:rPrChange>
        </w:rPr>
        <w:t>$ pc2repor</w:t>
      </w:r>
      <w:del w:id="10897" w:author="John Clevenger [2]" w:date="2022-06-15T17:18:00Z">
        <w:r w:rsidRPr="004D60B3" w:rsidDel="0022754D">
          <w:rPr>
            <w:rStyle w:val="CODE"/>
            <w:b/>
            <w:bCs/>
            <w:rPrChange w:id="10898" w:author="John Clevenger [2]" w:date="2022-06-15T17:40:00Z">
              <w:rPr>
                <w:rStyle w:val="CODE"/>
              </w:rPr>
            </w:rPrChange>
          </w:rPr>
          <w:delText>ts</w:delText>
        </w:r>
      </w:del>
      <w:ins w:id="10899" w:author="John Clevenger [2]" w:date="2022-06-15T17:39:00Z">
        <w:r w:rsidR="004D60B3" w:rsidRPr="004D60B3">
          <w:rPr>
            <w:rStyle w:val="CODE"/>
            <w:b/>
            <w:bCs/>
            <w:rPrChange w:id="10900" w:author="John Clevenger [2]" w:date="2022-06-15T17:40:00Z">
              <w:rPr>
                <w:rStyle w:val="CODE"/>
              </w:rPr>
            </w:rPrChange>
          </w:rPr>
          <w:t>t</w:t>
        </w:r>
      </w:ins>
      <w:r w:rsidRPr="004D60B3">
        <w:rPr>
          <w:rStyle w:val="CODE"/>
          <w:b/>
          <w:bCs/>
          <w:rPrChange w:id="10901" w:author="John Clevenger [2]" w:date="2022-06-15T17:40:00Z">
            <w:rPr>
              <w:rStyle w:val="CODE"/>
            </w:rPr>
          </w:rPrChange>
        </w:rPr>
        <w:t xml:space="preserve"> --listp</w:t>
      </w:r>
    </w:p>
    <w:p w14:paraId="03C60DEB" w14:textId="77777777" w:rsidR="004D60B3" w:rsidRPr="004D60B3" w:rsidRDefault="004D60B3">
      <w:pPr>
        <w:ind w:firstLine="720"/>
        <w:rPr>
          <w:ins w:id="10902" w:author="John Clevenger [2]" w:date="2022-06-15T17:40:00Z"/>
          <w:rStyle w:val="CODE"/>
          <w:b/>
          <w:bCs/>
          <w:rPrChange w:id="10903" w:author="John Clevenger [2]" w:date="2022-06-15T17:40:00Z">
            <w:rPr>
              <w:ins w:id="10904" w:author="John Clevenger [2]" w:date="2022-06-15T17:40:00Z"/>
              <w:rStyle w:val="CODE"/>
            </w:rPr>
          </w:rPrChange>
        </w:rPr>
        <w:pPrChange w:id="10905" w:author="John Clevenger [2]" w:date="2022-06-15T17:43:00Z">
          <w:pPr/>
        </w:pPrChange>
      </w:pPr>
    </w:p>
    <w:p w14:paraId="7AA427DB" w14:textId="64D5CA0E" w:rsidR="008D1595" w:rsidRPr="008D1595" w:rsidDel="0022754D" w:rsidRDefault="008D1595">
      <w:pPr>
        <w:ind w:left="2700" w:right="-547" w:hanging="1260"/>
        <w:rPr>
          <w:del w:id="10906" w:author="John Clevenger [2]" w:date="2022-06-15T17:18:00Z"/>
          <w:rStyle w:val="CODE"/>
        </w:rPr>
        <w:pPrChange w:id="10907"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0908" w:author="John Clevenger [2]" w:date="2022-06-15T17:41:00Z"/>
          <w:rStyle w:val="CODE"/>
        </w:rPr>
        <w:pPrChange w:id="10909" w:author="John Clevenger [2]" w:date="2022-06-15T17:43:00Z">
          <w:pPr>
            <w:ind w:firstLine="720"/>
          </w:pPr>
        </w:pPrChange>
      </w:pPr>
    </w:p>
    <w:p w14:paraId="0699FBB7" w14:textId="75118A74" w:rsidR="008D1595" w:rsidRPr="008D1595" w:rsidRDefault="008D1595">
      <w:pPr>
        <w:ind w:left="1980" w:hanging="540"/>
        <w:rPr>
          <w:rStyle w:val="CODE"/>
        </w:rPr>
        <w:pPrChange w:id="10910" w:author="John Clevenger [2]" w:date="2022-06-15T17:43:00Z">
          <w:pPr/>
        </w:pPrChange>
      </w:pPr>
      <w:r w:rsidRPr="008D1595">
        <w:rPr>
          <w:rStyle w:val="CODE"/>
        </w:rPr>
        <w:t>2 - Id: Contes</w:t>
      </w:r>
      <w:del w:id="10911" w:author="John Clevenger [2]" w:date="2022-06-15T17:18:00Z">
        <w:r w:rsidRPr="008D1595" w:rsidDel="0022754D">
          <w:rPr>
            <w:rStyle w:val="CODE"/>
          </w:rPr>
          <w:delText xml:space="preserve">t </w:delText>
        </w:r>
      </w:del>
      <w:ins w:id="10912"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0913" w:author="John Clevenger [2]"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10914" w:author="John Clevenger [2]"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10915" w:author="John Clevenger [2]"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10916" w:author="John Clevenger [2]"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0917"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0918"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0919" w:author="John Clevenger [2]" w:date="2022-06-15T17:45:00Z"/>
          <w:rStyle w:val="CODE"/>
        </w:rPr>
        <w:pPrChange w:id="10920" w:author="John Clevenger [2]" w:date="2022-06-15T17:45:00Z">
          <w:pPr/>
        </w:pPrChange>
      </w:pPr>
      <w:ins w:id="10921" w:author="John Clevenger [2]"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10922" w:author="John Clevenger [2]" w:date="2022-06-15T17:45:00Z"/>
          <w:rStyle w:val="CODE"/>
        </w:rPr>
        <w:pPrChange w:id="10923" w:author="John Clevenger [2]" w:date="2022-06-15T17:45:00Z">
          <w:pPr/>
        </w:pPrChange>
      </w:pPr>
      <w:ins w:id="10924" w:author="John Clevenger [2]"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10925" w:author="John Clevenger [2]" w:date="2022-06-15T17:45:00Z"/>
          <w:rStyle w:val="CODE"/>
        </w:rPr>
        <w:pPrChange w:id="10926" w:author="John Clevenger [2]" w:date="2022-06-15T17:45:00Z">
          <w:pPr/>
        </w:pPrChange>
      </w:pPr>
      <w:ins w:id="10927" w:author="John Clevenger [2]"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10928" w:author="John Clevenger [2]" w:date="2022-06-15T17:45:00Z"/>
          <w:rStyle w:val="CODE"/>
        </w:rPr>
        <w:pPrChange w:id="10929" w:author="John Clevenger [2]" w:date="2022-06-15T17:45:00Z">
          <w:pPr/>
        </w:pPrChange>
      </w:pPr>
      <w:ins w:id="10930" w:author="John Clevenger [2]" w:date="2022-06-15T17:45:00Z">
        <w:r w:rsidRPr="00F14F9D">
          <w:rPr>
            <w:rStyle w:val="CODE"/>
          </w:rPr>
          <w:t>$ pc2report --contestPassword newpass --profile 2 9</w:t>
        </w:r>
      </w:ins>
    </w:p>
    <w:p w14:paraId="57A1ACBD" w14:textId="77777777" w:rsidR="00F14F9D" w:rsidRPr="00F14F9D" w:rsidRDefault="00F14F9D" w:rsidP="00F14F9D">
      <w:pPr>
        <w:rPr>
          <w:ins w:id="10931" w:author="John Clevenger [2]" w:date="2022-06-15T17:45:00Z"/>
          <w:rStyle w:val="CODE"/>
        </w:rPr>
      </w:pPr>
    </w:p>
    <w:p w14:paraId="4BF32480" w14:textId="78C61251" w:rsidR="008D1595" w:rsidDel="00F14F9D" w:rsidRDefault="008D1595" w:rsidP="008D1595">
      <w:pPr>
        <w:rPr>
          <w:del w:id="10932" w:author="John Clevenger [2]" w:date="2022-06-15T17:45:00Z"/>
          <w:rStyle w:val="CODE"/>
        </w:rPr>
      </w:pPr>
      <w:del w:id="10933" w:author="John Clevenger [2]" w:date="2022-06-15T17:45:00Z">
        <w:r w:rsidRPr="008D1595" w:rsidDel="00F14F9D">
          <w:rPr>
            <w:rStyle w:val="CODE"/>
          </w:rPr>
          <w:delText>$ pc2repo</w:delText>
        </w:r>
      </w:del>
      <w:del w:id="10934" w:author="John Clevenger [2]" w:date="2022-06-15T17:18:00Z">
        <w:r w:rsidRPr="008D1595" w:rsidDel="0022754D">
          <w:rPr>
            <w:rStyle w:val="CODE"/>
          </w:rPr>
          <w:delText>rt</w:delText>
        </w:r>
      </w:del>
      <w:del w:id="10935" w:author="John Clevenger [2]" w:date="2022-06-15T17:45:00Z">
        <w:r w:rsidRPr="008D1595" w:rsidDel="00F14F9D">
          <w:rPr>
            <w:rStyle w:val="CODE"/>
          </w:rPr>
          <w:delText xml:space="preserve"> --contestPassword newpa</w:delText>
        </w:r>
      </w:del>
      <w:del w:id="10936" w:author="John Clevenger [2]" w:date="2022-06-15T17:18:00Z">
        <w:r w:rsidRPr="008D1595" w:rsidDel="0022754D">
          <w:rPr>
            <w:rStyle w:val="CODE"/>
          </w:rPr>
          <w:delText>ss</w:delText>
        </w:r>
      </w:del>
      <w:del w:id="10937" w:author="John Clevenger [2]" w:date="2022-06-15T17:45:00Z">
        <w:r w:rsidRPr="008D1595" w:rsidDel="00F14F9D">
          <w:rPr>
            <w:rStyle w:val="CODE"/>
          </w:rPr>
          <w:delText xml:space="preserve"> --profile Contes</w:delText>
        </w:r>
      </w:del>
      <w:del w:id="10938" w:author="John Clevenger [2]" w:date="2022-06-15T17:18:00Z">
        <w:r w:rsidRPr="008D1595" w:rsidDel="0022754D">
          <w:rPr>
            <w:rStyle w:val="CODE"/>
          </w:rPr>
          <w:delText xml:space="preserve">t </w:delText>
        </w:r>
      </w:del>
      <w:del w:id="10939" w:author="John Clevenger [2]" w:date="2022-06-15T17:45:00Z">
        <w:r w:rsidRPr="008D1595" w:rsidDel="00F14F9D">
          <w:rPr>
            <w:rStyle w:val="CODE"/>
          </w:rPr>
          <w:delText>3--6130944336640188</w:delText>
        </w:r>
      </w:del>
      <w:del w:id="10940" w:author="John Clevenger [2]" w:date="2022-06-15T17:18:00Z">
        <w:r w:rsidRPr="008D1595" w:rsidDel="0022754D">
          <w:rPr>
            <w:rStyle w:val="CODE"/>
          </w:rPr>
          <w:delText>5</w:delText>
        </w:r>
      </w:del>
      <w:del w:id="10941" w:author="John Clevenger [2]" w:date="2022-06-15T17:45:00Z">
        <w:r w:rsidRPr="008D1595" w:rsidDel="00F14F9D">
          <w:rPr>
            <w:rStyle w:val="CODE"/>
          </w:rPr>
          <w:delText>2 'Fastest Solution Summ</w:delText>
        </w:r>
      </w:del>
      <w:del w:id="10942" w:author="John Clevenger [2]" w:date="2022-06-15T17:18:00Z">
        <w:r w:rsidRPr="008D1595" w:rsidDel="0022754D">
          <w:rPr>
            <w:rStyle w:val="CODE"/>
          </w:rPr>
          <w:delText>a</w:delText>
        </w:r>
      </w:del>
      <w:del w:id="10943"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0944" w:author="John Clevenger [2]" w:date="2022-06-15T17:45:00Z"/>
          <w:rStyle w:val="CODE"/>
        </w:rPr>
      </w:pPr>
      <w:del w:id="10945" w:author="John Clevenger [2]" w:date="2022-06-15T17:45:00Z">
        <w:r w:rsidRPr="008D1595" w:rsidDel="00F14F9D">
          <w:rPr>
            <w:rStyle w:val="CODE"/>
          </w:rPr>
          <w:delText>$ pc2repo</w:delText>
        </w:r>
      </w:del>
      <w:del w:id="10946" w:author="John Clevenger [2]" w:date="2022-06-15T17:18:00Z">
        <w:r w:rsidRPr="008D1595" w:rsidDel="0022754D">
          <w:rPr>
            <w:rStyle w:val="CODE"/>
          </w:rPr>
          <w:delText>rt</w:delText>
        </w:r>
      </w:del>
      <w:del w:id="10947" w:author="John Clevenger [2]" w:date="2022-06-15T17:45:00Z">
        <w:r w:rsidRPr="008D1595" w:rsidDel="00F14F9D">
          <w:rPr>
            <w:rStyle w:val="CODE"/>
          </w:rPr>
          <w:delText xml:space="preserve"> --contestPassword newpa</w:delText>
        </w:r>
      </w:del>
      <w:del w:id="10948" w:author="John Clevenger [2]" w:date="2022-06-15T17:18:00Z">
        <w:r w:rsidRPr="008D1595" w:rsidDel="0022754D">
          <w:rPr>
            <w:rStyle w:val="CODE"/>
          </w:rPr>
          <w:delText>ss</w:delText>
        </w:r>
      </w:del>
      <w:del w:id="10949" w:author="John Clevenger [2]" w:date="2022-06-15T17:45:00Z">
        <w:r w:rsidRPr="008D1595" w:rsidDel="00F14F9D">
          <w:rPr>
            <w:rStyle w:val="CODE"/>
          </w:rPr>
          <w:delText xml:space="preserve"> --profile</w:delText>
        </w:r>
      </w:del>
      <w:del w:id="10950" w:author="John Clevenger [2]" w:date="2022-06-15T17:18:00Z">
        <w:r w:rsidRPr="008D1595" w:rsidDel="0022754D">
          <w:rPr>
            <w:rStyle w:val="CODE"/>
          </w:rPr>
          <w:delText xml:space="preserve"> </w:delText>
        </w:r>
      </w:del>
      <w:del w:id="10951" w:author="John Clevenger [2]" w:date="2022-06-15T17:45:00Z">
        <w:r w:rsidRPr="008D1595" w:rsidDel="00F14F9D">
          <w:rPr>
            <w:rStyle w:val="CODE"/>
          </w:rPr>
          <w:delText>2 'Fastest Solution Summ</w:delText>
        </w:r>
      </w:del>
      <w:del w:id="10952" w:author="John Clevenger [2]" w:date="2022-06-15T17:18:00Z">
        <w:r w:rsidRPr="008D1595" w:rsidDel="0022754D">
          <w:rPr>
            <w:rStyle w:val="CODE"/>
          </w:rPr>
          <w:delText>a</w:delText>
        </w:r>
      </w:del>
      <w:del w:id="10953"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0954" w:author="John Clevenger [2]" w:date="2022-06-15T17:45:00Z"/>
          <w:rStyle w:val="CODE"/>
        </w:rPr>
      </w:pPr>
      <w:del w:id="10955" w:author="John Clevenger [2]" w:date="2022-06-15T17:45:00Z">
        <w:r w:rsidRPr="008D1595" w:rsidDel="00F14F9D">
          <w:rPr>
            <w:rStyle w:val="CODE"/>
          </w:rPr>
          <w:delText>$ pc2repo</w:delText>
        </w:r>
      </w:del>
      <w:del w:id="10956" w:author="John Clevenger [2]" w:date="2022-06-15T17:18:00Z">
        <w:r w:rsidRPr="008D1595" w:rsidDel="0022754D">
          <w:rPr>
            <w:rStyle w:val="CODE"/>
          </w:rPr>
          <w:delText>rt</w:delText>
        </w:r>
      </w:del>
      <w:del w:id="10957" w:author="John Clevenger [2]" w:date="2022-06-15T17:45:00Z">
        <w:r w:rsidRPr="008D1595" w:rsidDel="00F14F9D">
          <w:rPr>
            <w:rStyle w:val="CODE"/>
          </w:rPr>
          <w:delText xml:space="preserve"> --contestPassword newpa</w:delText>
        </w:r>
      </w:del>
      <w:del w:id="10958" w:author="John Clevenger [2]" w:date="2022-06-15T17:18:00Z">
        <w:r w:rsidRPr="008D1595" w:rsidDel="0022754D">
          <w:rPr>
            <w:rStyle w:val="CODE"/>
          </w:rPr>
          <w:delText>ss</w:delText>
        </w:r>
      </w:del>
      <w:del w:id="10959" w:author="John Clevenger [2]" w:date="2022-06-15T17:45:00Z">
        <w:r w:rsidRPr="008D1595" w:rsidDel="00F14F9D">
          <w:rPr>
            <w:rStyle w:val="CODE"/>
          </w:rPr>
          <w:delText xml:space="preserve"> --profile Contes</w:delText>
        </w:r>
      </w:del>
      <w:del w:id="10960" w:author="John Clevenger [2]" w:date="2022-06-15T17:18:00Z">
        <w:r w:rsidRPr="008D1595" w:rsidDel="0022754D">
          <w:rPr>
            <w:rStyle w:val="CODE"/>
          </w:rPr>
          <w:delText xml:space="preserve">t </w:delText>
        </w:r>
      </w:del>
      <w:del w:id="10961"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0962" w:author="John Clevenger [2]" w:date="2022-06-15T17:45:00Z"/>
          <w:rStyle w:val="CODE"/>
        </w:rPr>
      </w:pPr>
      <w:del w:id="10963" w:author="John Clevenger [2]" w:date="2022-06-15T17:45:00Z">
        <w:r w:rsidRPr="008D1595" w:rsidDel="00F14F9D">
          <w:rPr>
            <w:rStyle w:val="CODE"/>
          </w:rPr>
          <w:delText>$ pc2repo</w:delText>
        </w:r>
      </w:del>
      <w:del w:id="10964" w:author="John Clevenger [2]" w:date="2022-06-15T17:18:00Z">
        <w:r w:rsidRPr="008D1595" w:rsidDel="0022754D">
          <w:rPr>
            <w:rStyle w:val="CODE"/>
          </w:rPr>
          <w:delText>rt</w:delText>
        </w:r>
      </w:del>
      <w:del w:id="10965" w:author="John Clevenger [2]" w:date="2022-06-15T17:45:00Z">
        <w:r w:rsidRPr="008D1595" w:rsidDel="00F14F9D">
          <w:rPr>
            <w:rStyle w:val="CODE"/>
          </w:rPr>
          <w:delText xml:space="preserve"> --contestPassword newpa</w:delText>
        </w:r>
      </w:del>
      <w:del w:id="10966" w:author="John Clevenger [2]" w:date="2022-06-15T17:18:00Z">
        <w:r w:rsidRPr="008D1595" w:rsidDel="0022754D">
          <w:rPr>
            <w:rStyle w:val="CODE"/>
          </w:rPr>
          <w:delText>ss</w:delText>
        </w:r>
      </w:del>
      <w:del w:id="10967"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0968" w:author="John Clevenger [2]" w:date="2022-06-15T17:45:00Z"/>
          <w:rStyle w:val="CODE"/>
        </w:rPr>
      </w:pPr>
    </w:p>
    <w:p w14:paraId="10445E5D" w14:textId="645CE641" w:rsidR="008D1595" w:rsidRPr="008D1595" w:rsidDel="00F14F9D" w:rsidRDefault="008D1595" w:rsidP="008D1595">
      <w:pPr>
        <w:rPr>
          <w:del w:id="10969" w:author="John Clevenger [2]" w:date="2022-06-15T17:45:00Z"/>
          <w:rStyle w:val="CODE"/>
        </w:rPr>
      </w:pPr>
      <w:del w:id="10970"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0971" w:author="John Clevenger [2]" w:date="2022-06-15T17:45:00Z"/>
          <w:rStyle w:val="CODE"/>
        </w:rPr>
      </w:pPr>
    </w:p>
    <w:p w14:paraId="4BBEA1D8" w14:textId="01308230" w:rsidR="000A716F" w:rsidDel="00F14F9D" w:rsidRDefault="000A716F" w:rsidP="008D1595">
      <w:pPr>
        <w:rPr>
          <w:del w:id="10972" w:author="John Clevenger [2]" w:date="2022-06-15T17:45:00Z"/>
          <w:rStyle w:val="CODE"/>
        </w:rPr>
      </w:pPr>
      <w:del w:id="10973" w:author="John Clevenger [2]" w:date="2022-06-15T17:45:00Z">
        <w:r w:rsidRPr="000A716F" w:rsidDel="00F14F9D">
          <w:rPr>
            <w:rStyle w:val="CODE"/>
          </w:rPr>
          <w:delText>Version 9.3 20140802 (Saturday, Augus</w:delText>
        </w:r>
        <w:r w:rsidRPr="0022754D" w:rsidDel="00F14F9D">
          <w:rPr>
            <w:rStyle w:val="CODE"/>
            <w:vertAlign w:val="superscript"/>
            <w:rPrChange w:id="10974"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0975" w:author="John Clevenger [2]" w:date="2022-06-15T17:47:00Z">
            <w:rPr/>
          </w:rPrChange>
        </w:rPr>
      </w:pPr>
      <w:r w:rsidRPr="00F14F9D">
        <w:rPr>
          <w:b/>
          <w:bCs/>
          <w:rPrChange w:id="10976"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10977" w:author="John Clevenger [2]" w:date="2022-06-15T17:46:00Z">
            <w:rPr>
              <w:rStyle w:val="CODE"/>
            </w:rPr>
          </w:rPrChange>
        </w:rPr>
        <w:pPrChange w:id="10978" w:author="John Clevenger [2]" w:date="2022-06-15T17:46:00Z">
          <w:pPr/>
        </w:pPrChange>
      </w:pPr>
      <w:r w:rsidRPr="00F14F9D">
        <w:rPr>
          <w:rStyle w:val="CODE"/>
          <w:b/>
          <w:bCs/>
          <w:rPrChange w:id="10979" w:author="John Clevenger [2]" w:date="2022-06-15T17:46:00Z">
            <w:rPr>
              <w:rStyle w:val="CODE"/>
            </w:rPr>
          </w:rPrChange>
        </w:rPr>
        <w:t xml:space="preserve">$ </w:t>
      </w:r>
      <w:r w:rsidR="008D1595" w:rsidRPr="00F14F9D">
        <w:rPr>
          <w:rStyle w:val="CODE"/>
          <w:b/>
          <w:bCs/>
          <w:rPrChange w:id="10980" w:author="John Clevenger [2]" w:date="2022-06-15T17:46:00Z">
            <w:rPr>
              <w:rStyle w:val="CODE"/>
            </w:rPr>
          </w:rPrChange>
        </w:rPr>
        <w:t>pc2repo</w:t>
      </w:r>
      <w:del w:id="10981" w:author="John Clevenger [2]" w:date="2022-06-15T17:18:00Z">
        <w:r w:rsidR="008D1595" w:rsidRPr="00F14F9D" w:rsidDel="0022754D">
          <w:rPr>
            <w:rStyle w:val="CODE"/>
            <w:b/>
            <w:bCs/>
            <w:rPrChange w:id="10982" w:author="John Clevenger [2]" w:date="2022-06-15T17:46:00Z">
              <w:rPr>
                <w:rStyle w:val="CODE"/>
              </w:rPr>
            </w:rPrChange>
          </w:rPr>
          <w:delText>rt</w:delText>
        </w:r>
      </w:del>
      <w:ins w:id="10983" w:author="John Clevenger [2]" w:date="2022-06-15T17:45:00Z">
        <w:r w:rsidR="00F14F9D" w:rsidRPr="00F14F9D">
          <w:rPr>
            <w:rStyle w:val="CODE"/>
            <w:b/>
            <w:bCs/>
            <w:rPrChange w:id="10984" w:author="John Clevenger [2]" w:date="2022-06-15T17:46:00Z">
              <w:rPr>
                <w:rStyle w:val="CODE"/>
              </w:rPr>
            </w:rPrChange>
          </w:rPr>
          <w:t>rt</w:t>
        </w:r>
      </w:ins>
      <w:r w:rsidR="008D1595" w:rsidRPr="00F14F9D">
        <w:rPr>
          <w:rStyle w:val="CODE"/>
          <w:b/>
          <w:bCs/>
          <w:rPrChange w:id="10985"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0986" w:author="John Clevenger [2]" w:date="2022-06-15T17:47:00Z"/>
          <w:rStyle w:val="CODE"/>
        </w:rPr>
        <w:pPrChange w:id="10987" w:author="John Clevenger [2]" w:date="2022-06-15T17:47:00Z">
          <w:pPr/>
        </w:pPrChange>
      </w:pPr>
      <w:ins w:id="10988" w:author="John Clevenger [2]" w:date="2022-06-15T17:47:00Z">
        <w:r w:rsidRPr="00F14F9D">
          <w:rPr>
            <w:rStyle w:val="CODE"/>
          </w:rPr>
          <w:t>Report 1 Accounts</w:t>
        </w:r>
      </w:ins>
    </w:p>
    <w:p w14:paraId="3AF84731" w14:textId="77777777" w:rsidR="00F14F9D" w:rsidRPr="00F14F9D" w:rsidRDefault="00F14F9D">
      <w:pPr>
        <w:ind w:left="1440"/>
        <w:rPr>
          <w:ins w:id="10989" w:author="John Clevenger [2]" w:date="2022-06-15T17:47:00Z"/>
          <w:rStyle w:val="CODE"/>
        </w:rPr>
        <w:pPrChange w:id="10990" w:author="John Clevenger [2]" w:date="2022-06-15T17:47:00Z">
          <w:pPr/>
        </w:pPrChange>
      </w:pPr>
      <w:ins w:id="10991" w:author="John Clevenger [2]" w:date="2022-06-15T17:47:00Z">
        <w:r w:rsidRPr="00F14F9D">
          <w:rPr>
            <w:rStyle w:val="CODE"/>
          </w:rPr>
          <w:t>Report 2 Balloons Summary</w:t>
        </w:r>
      </w:ins>
    </w:p>
    <w:p w14:paraId="61CFEF13" w14:textId="77777777" w:rsidR="00F14F9D" w:rsidRPr="00F14F9D" w:rsidRDefault="00F14F9D">
      <w:pPr>
        <w:ind w:left="1440"/>
        <w:rPr>
          <w:ins w:id="10992" w:author="John Clevenger [2]" w:date="2022-06-15T17:47:00Z"/>
          <w:rStyle w:val="CODE"/>
        </w:rPr>
        <w:pPrChange w:id="10993" w:author="John Clevenger [2]" w:date="2022-06-15T17:47:00Z">
          <w:pPr/>
        </w:pPrChange>
      </w:pPr>
      <w:ins w:id="10994" w:author="John Clevenger [2]" w:date="2022-06-15T17:47:00Z">
        <w:r w:rsidRPr="00F14F9D">
          <w:rPr>
            <w:rStyle w:val="CODE"/>
          </w:rPr>
          <w:t>Report 3 All Reports</w:t>
        </w:r>
      </w:ins>
    </w:p>
    <w:p w14:paraId="0113A8AA" w14:textId="77777777" w:rsidR="00F14F9D" w:rsidRPr="00F14F9D" w:rsidRDefault="00F14F9D">
      <w:pPr>
        <w:ind w:left="1440"/>
        <w:rPr>
          <w:ins w:id="10995" w:author="John Clevenger [2]" w:date="2022-06-15T17:47:00Z"/>
          <w:rStyle w:val="CODE"/>
        </w:rPr>
        <w:pPrChange w:id="10996" w:author="John Clevenger [2]" w:date="2022-06-15T17:47:00Z">
          <w:pPr/>
        </w:pPrChange>
      </w:pPr>
      <w:ins w:id="10997" w:author="John Clevenger [2]" w:date="2022-06-15T17:47:00Z">
        <w:r w:rsidRPr="00F14F9D">
          <w:rPr>
            <w:rStyle w:val="CODE"/>
          </w:rPr>
          <w:t>Report 4 Contest Settings</w:t>
        </w:r>
      </w:ins>
    </w:p>
    <w:p w14:paraId="6A3A1F6D" w14:textId="77777777" w:rsidR="00F14F9D" w:rsidRPr="00F14F9D" w:rsidRDefault="00F14F9D">
      <w:pPr>
        <w:ind w:left="1440"/>
        <w:rPr>
          <w:ins w:id="10998" w:author="John Clevenger [2]" w:date="2022-06-15T17:47:00Z"/>
          <w:rStyle w:val="CODE"/>
        </w:rPr>
        <w:pPrChange w:id="10999" w:author="John Clevenger [2]" w:date="2022-06-15T17:47:00Z">
          <w:pPr/>
        </w:pPrChange>
      </w:pPr>
      <w:ins w:id="11000" w:author="John Clevenger [2]" w:date="2022-06-15T17:47:00Z">
        <w:r w:rsidRPr="00F14F9D">
          <w:rPr>
            <w:rStyle w:val="CODE"/>
          </w:rPr>
          <w:t>Report 5 Contest XML</w:t>
        </w:r>
      </w:ins>
    </w:p>
    <w:p w14:paraId="52D4961A" w14:textId="77777777" w:rsidR="00F14F9D" w:rsidRPr="00F14F9D" w:rsidRDefault="00F14F9D">
      <w:pPr>
        <w:ind w:left="1440"/>
        <w:rPr>
          <w:ins w:id="11001" w:author="John Clevenger [2]" w:date="2022-06-15T17:47:00Z"/>
          <w:rStyle w:val="CODE"/>
        </w:rPr>
        <w:pPrChange w:id="11002" w:author="John Clevenger [2]" w:date="2022-06-15T17:47:00Z">
          <w:pPr/>
        </w:pPrChange>
      </w:pPr>
      <w:ins w:id="11003" w:author="John Clevenger [2]" w:date="2022-06-15T17:47:00Z">
        <w:r w:rsidRPr="00F14F9D">
          <w:rPr>
            <w:rStyle w:val="CODE"/>
          </w:rPr>
          <w:t>Report 6 Contest Analysis</w:t>
        </w:r>
      </w:ins>
    </w:p>
    <w:p w14:paraId="408F5244" w14:textId="77777777" w:rsidR="00F14F9D" w:rsidRPr="00F14F9D" w:rsidRDefault="00F14F9D">
      <w:pPr>
        <w:ind w:left="1440"/>
        <w:rPr>
          <w:ins w:id="11004" w:author="John Clevenger [2]" w:date="2022-06-15T17:47:00Z"/>
          <w:rStyle w:val="CODE"/>
        </w:rPr>
        <w:pPrChange w:id="11005" w:author="John Clevenger [2]" w:date="2022-06-15T17:47:00Z">
          <w:pPr/>
        </w:pPrChange>
      </w:pPr>
      <w:ins w:id="11006" w:author="John Clevenger [2]" w:date="2022-06-15T17:47:00Z">
        <w:r w:rsidRPr="00F14F9D">
          <w:rPr>
            <w:rStyle w:val="CODE"/>
          </w:rPr>
          <w:t>Report 7 Solutions By Problem</w:t>
        </w:r>
      </w:ins>
    </w:p>
    <w:p w14:paraId="5553C6FB" w14:textId="77777777" w:rsidR="00F14F9D" w:rsidRPr="00F14F9D" w:rsidRDefault="00F14F9D">
      <w:pPr>
        <w:ind w:left="1440"/>
        <w:rPr>
          <w:ins w:id="11007" w:author="John Clevenger [2]" w:date="2022-06-15T17:47:00Z"/>
          <w:rStyle w:val="CODE"/>
        </w:rPr>
        <w:pPrChange w:id="11008" w:author="John Clevenger [2]" w:date="2022-06-15T17:47:00Z">
          <w:pPr/>
        </w:pPrChange>
      </w:pPr>
      <w:ins w:id="11009" w:author="John Clevenger [2]" w:date="2022-06-15T17:47:00Z">
        <w:r w:rsidRPr="00F14F9D">
          <w:rPr>
            <w:rStyle w:val="CODE"/>
          </w:rPr>
          <w:t>Report 8 Submissions by Language</w:t>
        </w:r>
      </w:ins>
    </w:p>
    <w:p w14:paraId="0A056194" w14:textId="77777777" w:rsidR="00F14F9D" w:rsidRPr="00F14F9D" w:rsidRDefault="00F14F9D">
      <w:pPr>
        <w:ind w:left="1440"/>
        <w:rPr>
          <w:ins w:id="11010" w:author="John Clevenger [2]" w:date="2022-06-15T17:47:00Z"/>
          <w:rStyle w:val="CODE"/>
        </w:rPr>
        <w:pPrChange w:id="11011" w:author="John Clevenger [2]" w:date="2022-06-15T17:47:00Z">
          <w:pPr/>
        </w:pPrChange>
      </w:pPr>
      <w:ins w:id="11012" w:author="John Clevenger [2]" w:date="2022-06-15T17:47:00Z">
        <w:r w:rsidRPr="00F14F9D">
          <w:rPr>
            <w:rStyle w:val="CODE"/>
          </w:rPr>
          <w:t>Report 9 Fastest Solutions Summary</w:t>
        </w:r>
      </w:ins>
    </w:p>
    <w:p w14:paraId="0B7D2ECE" w14:textId="77777777" w:rsidR="00F14F9D" w:rsidRPr="00F14F9D" w:rsidRDefault="00F14F9D">
      <w:pPr>
        <w:ind w:left="1440"/>
        <w:rPr>
          <w:ins w:id="11013" w:author="John Clevenger [2]" w:date="2022-06-15T17:47:00Z"/>
          <w:rStyle w:val="CODE"/>
        </w:rPr>
        <w:pPrChange w:id="11014" w:author="John Clevenger [2]" w:date="2022-06-15T17:47:00Z">
          <w:pPr/>
        </w:pPrChange>
      </w:pPr>
      <w:ins w:id="11015" w:author="John Clevenger [2]" w:date="2022-06-15T17:47:00Z">
        <w:r w:rsidRPr="00F14F9D">
          <w:rPr>
            <w:rStyle w:val="CODE"/>
          </w:rPr>
          <w:t>Report 10 Fastest Solutions Per Problem</w:t>
        </w:r>
      </w:ins>
    </w:p>
    <w:p w14:paraId="5C79459D" w14:textId="77777777" w:rsidR="00F14F9D" w:rsidRPr="00F14F9D" w:rsidRDefault="00F14F9D">
      <w:pPr>
        <w:ind w:left="1440"/>
        <w:rPr>
          <w:ins w:id="11016" w:author="John Clevenger [2]" w:date="2022-06-15T17:47:00Z"/>
          <w:rStyle w:val="CODE"/>
        </w:rPr>
        <w:pPrChange w:id="11017" w:author="John Clevenger [2]" w:date="2022-06-15T17:47:00Z">
          <w:pPr/>
        </w:pPrChange>
      </w:pPr>
      <w:ins w:id="11018" w:author="John Clevenger [2]" w:date="2022-06-15T17:47:00Z">
        <w:r w:rsidRPr="00F14F9D">
          <w:rPr>
            <w:rStyle w:val="CODE"/>
          </w:rPr>
          <w:t>Report 11 Standings XML</w:t>
        </w:r>
      </w:ins>
    </w:p>
    <w:p w14:paraId="33707B64" w14:textId="77777777" w:rsidR="00F14F9D" w:rsidRPr="00F14F9D" w:rsidRDefault="00F14F9D">
      <w:pPr>
        <w:ind w:left="1440"/>
        <w:rPr>
          <w:ins w:id="11019" w:author="John Clevenger [2]" w:date="2022-06-15T17:47:00Z"/>
          <w:rStyle w:val="CODE"/>
        </w:rPr>
        <w:pPrChange w:id="11020" w:author="John Clevenger [2]" w:date="2022-06-15T17:47:00Z">
          <w:pPr/>
        </w:pPrChange>
      </w:pPr>
      <w:ins w:id="11021" w:author="John Clevenger [2]" w:date="2022-06-15T17:47:00Z">
        <w:r w:rsidRPr="00F14F9D">
          <w:rPr>
            <w:rStyle w:val="CODE"/>
          </w:rPr>
          <w:t>Report 12 Logins</w:t>
        </w:r>
      </w:ins>
    </w:p>
    <w:p w14:paraId="7D3A7F9E" w14:textId="77777777" w:rsidR="00F14F9D" w:rsidRPr="00F14F9D" w:rsidRDefault="00F14F9D">
      <w:pPr>
        <w:ind w:left="1440"/>
        <w:rPr>
          <w:ins w:id="11022" w:author="John Clevenger [2]" w:date="2022-06-15T17:47:00Z"/>
          <w:rStyle w:val="CODE"/>
        </w:rPr>
        <w:pPrChange w:id="11023" w:author="John Clevenger [2]" w:date="2022-06-15T17:47:00Z">
          <w:pPr/>
        </w:pPrChange>
      </w:pPr>
      <w:ins w:id="11024" w:author="John Clevenger [2]" w:date="2022-06-15T17:47:00Z">
        <w:r w:rsidRPr="00F14F9D">
          <w:rPr>
            <w:rStyle w:val="CODE"/>
          </w:rPr>
          <w:t>Report 13 Profiles</w:t>
        </w:r>
      </w:ins>
    </w:p>
    <w:p w14:paraId="483EDDDD" w14:textId="77777777" w:rsidR="00F14F9D" w:rsidRPr="00F14F9D" w:rsidRDefault="00F14F9D">
      <w:pPr>
        <w:ind w:left="1440"/>
        <w:rPr>
          <w:ins w:id="11025" w:author="John Clevenger [2]" w:date="2022-06-15T17:47:00Z"/>
          <w:rStyle w:val="CODE"/>
        </w:rPr>
        <w:pPrChange w:id="11026" w:author="John Clevenger [2]" w:date="2022-06-15T17:47:00Z">
          <w:pPr/>
        </w:pPrChange>
      </w:pPr>
      <w:ins w:id="11027" w:author="John Clevenger [2]" w:date="2022-06-15T17:47:00Z">
        <w:r w:rsidRPr="00F14F9D">
          <w:rPr>
            <w:rStyle w:val="CODE"/>
          </w:rPr>
          <w:t>Report 14 Plugins</w:t>
        </w:r>
      </w:ins>
    </w:p>
    <w:p w14:paraId="2ED23EBA" w14:textId="77777777" w:rsidR="00F14F9D" w:rsidRPr="00F14F9D" w:rsidRDefault="00F14F9D">
      <w:pPr>
        <w:ind w:left="1440"/>
        <w:rPr>
          <w:ins w:id="11028" w:author="John Clevenger [2]" w:date="2022-06-15T17:47:00Z"/>
          <w:rStyle w:val="CODE"/>
        </w:rPr>
        <w:pPrChange w:id="11029" w:author="John Clevenger [2]" w:date="2022-06-15T17:47:00Z">
          <w:pPr/>
        </w:pPrChange>
      </w:pPr>
      <w:ins w:id="11030" w:author="John Clevenger [2]" w:date="2022-06-15T17:47:00Z">
        <w:r w:rsidRPr="00F14F9D">
          <w:rPr>
            <w:rStyle w:val="CODE"/>
          </w:rPr>
          <w:t>Report 15 Runs</w:t>
        </w:r>
      </w:ins>
    </w:p>
    <w:p w14:paraId="52BD3E6F" w14:textId="77777777" w:rsidR="00F14F9D" w:rsidRPr="00F14F9D" w:rsidRDefault="00F14F9D">
      <w:pPr>
        <w:ind w:left="1440"/>
        <w:rPr>
          <w:ins w:id="11031" w:author="John Clevenger [2]" w:date="2022-06-15T17:47:00Z"/>
          <w:rStyle w:val="CODE"/>
        </w:rPr>
        <w:pPrChange w:id="11032" w:author="John Clevenger [2]" w:date="2022-06-15T17:47:00Z">
          <w:pPr/>
        </w:pPrChange>
      </w:pPr>
      <w:ins w:id="11033" w:author="John Clevenger [2]" w:date="2022-06-15T17:47:00Z">
        <w:r w:rsidRPr="00F14F9D">
          <w:rPr>
            <w:rStyle w:val="CODE"/>
          </w:rPr>
          <w:t>Report 16 Clarifications</w:t>
        </w:r>
      </w:ins>
    </w:p>
    <w:p w14:paraId="4111127F" w14:textId="77777777" w:rsidR="00F14F9D" w:rsidRPr="00F14F9D" w:rsidRDefault="00F14F9D">
      <w:pPr>
        <w:ind w:left="1440"/>
        <w:rPr>
          <w:ins w:id="11034" w:author="John Clevenger [2]" w:date="2022-06-15T17:47:00Z"/>
          <w:rStyle w:val="CODE"/>
        </w:rPr>
        <w:pPrChange w:id="11035" w:author="John Clevenger [2]" w:date="2022-06-15T17:47:00Z">
          <w:pPr/>
        </w:pPrChange>
      </w:pPr>
      <w:ins w:id="11036" w:author="John Clevenger [2]" w:date="2022-06-15T17:47:00Z">
        <w:r w:rsidRPr="00F14F9D">
          <w:rPr>
            <w:rStyle w:val="CODE"/>
          </w:rPr>
          <w:t>Report 17 Problems</w:t>
        </w:r>
      </w:ins>
    </w:p>
    <w:p w14:paraId="46FF7ABD" w14:textId="77777777" w:rsidR="00F14F9D" w:rsidRPr="00F14F9D" w:rsidRDefault="00F14F9D">
      <w:pPr>
        <w:ind w:left="1440"/>
        <w:rPr>
          <w:ins w:id="11037" w:author="John Clevenger [2]" w:date="2022-06-15T17:47:00Z"/>
          <w:rStyle w:val="CODE"/>
        </w:rPr>
        <w:pPrChange w:id="11038" w:author="John Clevenger [2]" w:date="2022-06-15T17:47:00Z">
          <w:pPr/>
        </w:pPrChange>
      </w:pPr>
      <w:ins w:id="11039" w:author="John Clevenger [2]" w:date="2022-06-15T17:47:00Z">
        <w:r w:rsidRPr="00F14F9D">
          <w:rPr>
            <w:rStyle w:val="CODE"/>
          </w:rPr>
          <w:t>Report 18 Languages</w:t>
        </w:r>
      </w:ins>
    </w:p>
    <w:p w14:paraId="52146E04" w14:textId="77777777" w:rsidR="00F14F9D" w:rsidRPr="00F14F9D" w:rsidRDefault="00F14F9D">
      <w:pPr>
        <w:ind w:left="1440"/>
        <w:rPr>
          <w:ins w:id="11040" w:author="John Clevenger [2]" w:date="2022-06-15T17:47:00Z"/>
          <w:rStyle w:val="CODE"/>
        </w:rPr>
        <w:pPrChange w:id="11041" w:author="John Clevenger [2]" w:date="2022-06-15T17:47:00Z">
          <w:pPr/>
        </w:pPrChange>
      </w:pPr>
      <w:ins w:id="11042" w:author="John Clevenger [2]" w:date="2022-06-15T17:47:00Z">
        <w:r w:rsidRPr="00F14F9D">
          <w:rPr>
            <w:rStyle w:val="CODE"/>
          </w:rPr>
          <w:t>Report 19 Judgements</w:t>
        </w:r>
      </w:ins>
    </w:p>
    <w:p w14:paraId="74CD629F" w14:textId="77777777" w:rsidR="00F14F9D" w:rsidRPr="00F14F9D" w:rsidRDefault="00F14F9D">
      <w:pPr>
        <w:ind w:left="1440"/>
        <w:rPr>
          <w:ins w:id="11043" w:author="John Clevenger [2]" w:date="2022-06-15T17:47:00Z"/>
          <w:rStyle w:val="CODE"/>
        </w:rPr>
        <w:pPrChange w:id="11044" w:author="John Clevenger [2]" w:date="2022-06-15T17:47:00Z">
          <w:pPr/>
        </w:pPrChange>
      </w:pPr>
      <w:ins w:id="11045" w:author="John Clevenger [2]" w:date="2022-06-15T17:47:00Z">
        <w:r w:rsidRPr="00F14F9D">
          <w:rPr>
            <w:rStyle w:val="CODE"/>
          </w:rPr>
          <w:t>Report 20 Runs grouped by team</w:t>
        </w:r>
      </w:ins>
    </w:p>
    <w:p w14:paraId="064D5F6F" w14:textId="77777777" w:rsidR="00F14F9D" w:rsidRPr="00F14F9D" w:rsidRDefault="00F14F9D">
      <w:pPr>
        <w:ind w:left="1440"/>
        <w:rPr>
          <w:ins w:id="11046" w:author="John Clevenger [2]" w:date="2022-06-15T17:47:00Z"/>
          <w:rStyle w:val="CODE"/>
        </w:rPr>
        <w:pPrChange w:id="11047" w:author="John Clevenger [2]" w:date="2022-06-15T17:47:00Z">
          <w:pPr/>
        </w:pPrChange>
      </w:pPr>
      <w:ins w:id="11048" w:author="John Clevenger [2]" w:date="2022-06-15T17:47:00Z">
        <w:r w:rsidRPr="00F14F9D">
          <w:rPr>
            <w:rStyle w:val="CODE"/>
          </w:rPr>
          <w:t>Report 21 Notification Settings</w:t>
        </w:r>
      </w:ins>
    </w:p>
    <w:p w14:paraId="6152C791" w14:textId="77777777" w:rsidR="00F14F9D" w:rsidRPr="00F14F9D" w:rsidRDefault="00F14F9D">
      <w:pPr>
        <w:ind w:left="1440"/>
        <w:rPr>
          <w:ins w:id="11049" w:author="John Clevenger [2]" w:date="2022-06-15T17:47:00Z"/>
          <w:rStyle w:val="CODE"/>
        </w:rPr>
        <w:pPrChange w:id="11050" w:author="John Clevenger [2]" w:date="2022-06-15T17:47:00Z">
          <w:pPr/>
        </w:pPrChange>
      </w:pPr>
      <w:ins w:id="11051" w:author="John Clevenger [2]" w:date="2022-06-15T17:47:00Z">
        <w:r w:rsidRPr="00F14F9D">
          <w:rPr>
            <w:rStyle w:val="CODE"/>
          </w:rPr>
          <w:t>Report 22 Client Settings</w:t>
        </w:r>
      </w:ins>
    </w:p>
    <w:p w14:paraId="3FBEDFE4" w14:textId="77777777" w:rsidR="00F14F9D" w:rsidRPr="00F14F9D" w:rsidRDefault="00F14F9D">
      <w:pPr>
        <w:ind w:left="1440"/>
        <w:rPr>
          <w:ins w:id="11052" w:author="John Clevenger [2]" w:date="2022-06-15T17:47:00Z"/>
          <w:rStyle w:val="CODE"/>
        </w:rPr>
        <w:pPrChange w:id="11053" w:author="John Clevenger [2]" w:date="2022-06-15T17:47:00Z">
          <w:pPr/>
        </w:pPrChange>
      </w:pPr>
      <w:ins w:id="11054" w:author="John Clevenger [2]" w:date="2022-06-15T17:47:00Z">
        <w:r w:rsidRPr="00F14F9D">
          <w:rPr>
            <w:rStyle w:val="CODE"/>
          </w:rPr>
          <w:t>Report 23 Groups</w:t>
        </w:r>
      </w:ins>
    </w:p>
    <w:p w14:paraId="189FFBFB" w14:textId="77777777" w:rsidR="00F14F9D" w:rsidRPr="00F14F9D" w:rsidRDefault="00F14F9D">
      <w:pPr>
        <w:ind w:left="1440"/>
        <w:rPr>
          <w:ins w:id="11055" w:author="John Clevenger [2]" w:date="2022-06-15T17:47:00Z"/>
          <w:rStyle w:val="CODE"/>
        </w:rPr>
        <w:pPrChange w:id="11056" w:author="John Clevenger [2]" w:date="2022-06-15T17:47:00Z">
          <w:pPr/>
        </w:pPrChange>
      </w:pPr>
      <w:ins w:id="11057" w:author="John Clevenger [2]" w:date="2022-06-15T17:47:00Z">
        <w:r w:rsidRPr="00F14F9D">
          <w:rPr>
            <w:rStyle w:val="CODE"/>
          </w:rPr>
          <w:t>Report 24 Evaluations</w:t>
        </w:r>
      </w:ins>
    </w:p>
    <w:p w14:paraId="4C9290F8" w14:textId="77777777" w:rsidR="00F14F9D" w:rsidRPr="00F14F9D" w:rsidRDefault="00F14F9D">
      <w:pPr>
        <w:ind w:left="1440"/>
        <w:rPr>
          <w:ins w:id="11058" w:author="John Clevenger [2]" w:date="2022-06-15T17:47:00Z"/>
          <w:rStyle w:val="CODE"/>
        </w:rPr>
        <w:pPrChange w:id="11059" w:author="John Clevenger [2]" w:date="2022-06-15T17:47:00Z">
          <w:pPr/>
        </w:pPrChange>
      </w:pPr>
      <w:ins w:id="11060"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1061" w:author="John Clevenger [2]" w:date="2022-06-15T17:47:00Z"/>
          <w:rStyle w:val="CODE"/>
        </w:rPr>
        <w:pPrChange w:id="11062" w:author="John Clevenger [2]" w:date="2022-06-15T17:47:00Z">
          <w:pPr/>
        </w:pPrChange>
      </w:pPr>
      <w:ins w:id="11063" w:author="John Clevenger [2]" w:date="2022-06-15T17:47:00Z">
        <w:r w:rsidRPr="00F14F9D">
          <w:rPr>
            <w:rStyle w:val="CODE"/>
          </w:rPr>
          <w:t>Report 26 Run 5 field</w:t>
        </w:r>
      </w:ins>
    </w:p>
    <w:p w14:paraId="2ABB1A4F" w14:textId="77777777" w:rsidR="00F14F9D" w:rsidRPr="00F14F9D" w:rsidRDefault="00F14F9D">
      <w:pPr>
        <w:ind w:left="1440"/>
        <w:rPr>
          <w:ins w:id="11064" w:author="John Clevenger [2]" w:date="2022-06-15T17:47:00Z"/>
          <w:rStyle w:val="CODE"/>
        </w:rPr>
        <w:pPrChange w:id="11065" w:author="John Clevenger [2]" w:date="2022-06-15T17:47:00Z">
          <w:pPr/>
        </w:pPrChange>
      </w:pPr>
      <w:ins w:id="11066" w:author="John Clevenger [2]" w:date="2022-06-15T17:47:00Z">
        <w:r w:rsidRPr="00F14F9D">
          <w:rPr>
            <w:rStyle w:val="CODE"/>
          </w:rPr>
          <w:t>Report 27 Account Permissions Report</w:t>
        </w:r>
      </w:ins>
    </w:p>
    <w:p w14:paraId="66ED20BD" w14:textId="77777777" w:rsidR="00F14F9D" w:rsidRPr="00F14F9D" w:rsidRDefault="00F14F9D">
      <w:pPr>
        <w:ind w:left="1440"/>
        <w:rPr>
          <w:ins w:id="11067" w:author="John Clevenger [2]" w:date="2022-06-15T17:47:00Z"/>
          <w:rStyle w:val="CODE"/>
        </w:rPr>
        <w:pPrChange w:id="11068" w:author="John Clevenger [2]" w:date="2022-06-15T17:47:00Z">
          <w:pPr/>
        </w:pPrChange>
      </w:pPr>
      <w:ins w:id="11069"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1070" w:author="John Clevenger [2]" w:date="2022-06-15T17:47:00Z"/>
          <w:rStyle w:val="CODE"/>
        </w:rPr>
        <w:pPrChange w:id="11071" w:author="John Clevenger [2]" w:date="2022-06-15T17:47:00Z">
          <w:pPr/>
        </w:pPrChange>
      </w:pPr>
      <w:ins w:id="11072" w:author="John Clevenger [2]" w:date="2022-06-15T17:47:00Z">
        <w:r w:rsidRPr="00F14F9D">
          <w:rPr>
            <w:rStyle w:val="CODE"/>
          </w:rPr>
          <w:t>Report 29 Extract Replay Runs</w:t>
        </w:r>
      </w:ins>
    </w:p>
    <w:p w14:paraId="58E09FD9" w14:textId="77777777" w:rsidR="00F14F9D" w:rsidRPr="00F14F9D" w:rsidRDefault="00F14F9D">
      <w:pPr>
        <w:ind w:left="1440"/>
        <w:rPr>
          <w:ins w:id="11073" w:author="John Clevenger [2]" w:date="2022-06-15T17:47:00Z"/>
          <w:rStyle w:val="CODE"/>
        </w:rPr>
        <w:pPrChange w:id="11074" w:author="John Clevenger [2]" w:date="2022-06-15T17:47:00Z">
          <w:pPr/>
        </w:pPrChange>
      </w:pPr>
      <w:ins w:id="11075" w:author="John Clevenger [2]" w:date="2022-06-15T17:47:00Z">
        <w:r w:rsidRPr="00F14F9D">
          <w:rPr>
            <w:rStyle w:val="CODE"/>
          </w:rPr>
          <w:t>Report 30 Run Notifications Sent</w:t>
        </w:r>
      </w:ins>
    </w:p>
    <w:p w14:paraId="3C61336E" w14:textId="77777777" w:rsidR="00F14F9D" w:rsidRPr="00F14F9D" w:rsidRDefault="00F14F9D">
      <w:pPr>
        <w:ind w:left="1440"/>
        <w:rPr>
          <w:ins w:id="11076" w:author="John Clevenger [2]" w:date="2022-06-15T17:47:00Z"/>
          <w:rStyle w:val="CODE"/>
        </w:rPr>
        <w:pPrChange w:id="11077" w:author="John Clevenger [2]" w:date="2022-06-15T17:47:00Z">
          <w:pPr/>
        </w:pPrChange>
      </w:pPr>
      <w:ins w:id="11078" w:author="John Clevenger [2]" w:date="2022-06-15T17:47:00Z">
        <w:r w:rsidRPr="00F14F9D">
          <w:rPr>
            <w:rStyle w:val="CODE"/>
          </w:rPr>
          <w:t>Report 31 Judgement Notifications</w:t>
        </w:r>
      </w:ins>
    </w:p>
    <w:p w14:paraId="77FED681" w14:textId="77777777" w:rsidR="00F14F9D" w:rsidRPr="00F14F9D" w:rsidRDefault="00F14F9D">
      <w:pPr>
        <w:ind w:left="1440"/>
        <w:rPr>
          <w:ins w:id="11079" w:author="John Clevenger [2]" w:date="2022-06-15T17:47:00Z"/>
          <w:rStyle w:val="CODE"/>
        </w:rPr>
        <w:pPrChange w:id="11080" w:author="John Clevenger [2]" w:date="2022-06-15T17:47:00Z">
          <w:pPr/>
        </w:pPrChange>
      </w:pPr>
      <w:ins w:id="11081" w:author="John Clevenger [2]" w:date="2022-06-15T17:47:00Z">
        <w:r w:rsidRPr="00F14F9D">
          <w:rPr>
            <w:rStyle w:val="CODE"/>
          </w:rPr>
          <w:t>Report 32 Active Profile Clone Settings</w:t>
        </w:r>
      </w:ins>
    </w:p>
    <w:p w14:paraId="06780103" w14:textId="77777777" w:rsidR="00F14F9D" w:rsidRPr="00F14F9D" w:rsidRDefault="00F14F9D">
      <w:pPr>
        <w:ind w:left="1440"/>
        <w:rPr>
          <w:ins w:id="11082" w:author="John Clevenger [2]" w:date="2022-06-15T17:47:00Z"/>
          <w:rStyle w:val="CODE"/>
        </w:rPr>
        <w:pPrChange w:id="11083" w:author="John Clevenger [2]" w:date="2022-06-15T17:47:00Z">
          <w:pPr/>
        </w:pPrChange>
      </w:pPr>
      <w:ins w:id="11084" w:author="John Clevenger [2]" w:date="2022-06-15T17:47:00Z">
        <w:r w:rsidRPr="00F14F9D">
          <w:rPr>
            <w:rStyle w:val="CODE"/>
          </w:rPr>
          <w:t>Report 33 Sites</w:t>
        </w:r>
      </w:ins>
    </w:p>
    <w:p w14:paraId="44CB842A" w14:textId="77777777" w:rsidR="00F14F9D" w:rsidRPr="00F14F9D" w:rsidRDefault="00F14F9D">
      <w:pPr>
        <w:ind w:left="1440"/>
        <w:rPr>
          <w:ins w:id="11085" w:author="John Clevenger [2]" w:date="2022-06-15T17:47:00Z"/>
          <w:rStyle w:val="CODE"/>
        </w:rPr>
        <w:pPrChange w:id="11086" w:author="John Clevenger [2]" w:date="2022-06-15T17:47:00Z">
          <w:pPr/>
        </w:pPrChange>
      </w:pPr>
      <w:ins w:id="11087" w:author="John Clevenger [2]" w:date="2022-06-15T17:47:00Z">
        <w:r w:rsidRPr="00F14F9D">
          <w:rPr>
            <w:rStyle w:val="CODE"/>
          </w:rPr>
          <w:t>Report 34 Unused 2011 Event Feed XML</w:t>
        </w:r>
      </w:ins>
    </w:p>
    <w:p w14:paraId="4E9A2250" w14:textId="77777777" w:rsidR="00F14F9D" w:rsidRPr="00F14F9D" w:rsidRDefault="00F14F9D">
      <w:pPr>
        <w:ind w:left="1440"/>
        <w:rPr>
          <w:ins w:id="11088" w:author="John Clevenger [2]" w:date="2022-06-15T17:47:00Z"/>
          <w:rStyle w:val="CODE"/>
        </w:rPr>
        <w:pPrChange w:id="11089" w:author="John Clevenger [2]" w:date="2022-06-15T17:47:00Z">
          <w:pPr/>
        </w:pPrChange>
      </w:pPr>
      <w:ins w:id="11090" w:author="John Clevenger [2]" w:date="2022-06-15T17:47:00Z">
        <w:r w:rsidRPr="00F14F9D">
          <w:rPr>
            <w:rStyle w:val="CODE"/>
          </w:rPr>
          <w:t>Report 35 Notifications XML</w:t>
        </w:r>
      </w:ins>
    </w:p>
    <w:p w14:paraId="0A2335DA" w14:textId="77777777" w:rsidR="00F14F9D" w:rsidRPr="00F14F9D" w:rsidRDefault="00F14F9D">
      <w:pPr>
        <w:ind w:left="1440"/>
        <w:rPr>
          <w:ins w:id="11091" w:author="John Clevenger [2]" w:date="2022-06-15T17:47:00Z"/>
          <w:rStyle w:val="CODE"/>
        </w:rPr>
        <w:pPrChange w:id="11092" w:author="John Clevenger [2]" w:date="2022-06-15T17:47:00Z">
          <w:pPr/>
        </w:pPrChange>
      </w:pPr>
      <w:ins w:id="11093" w:author="John Clevenger [2]" w:date="2022-06-15T17:47:00Z">
        <w:r w:rsidRPr="00F14F9D">
          <w:rPr>
            <w:rStyle w:val="CODE"/>
          </w:rPr>
          <w:t>Report 36 Finalize-Certify</w:t>
        </w:r>
      </w:ins>
    </w:p>
    <w:p w14:paraId="03D5970F" w14:textId="77777777" w:rsidR="00F14F9D" w:rsidRPr="00F14F9D" w:rsidRDefault="00F14F9D">
      <w:pPr>
        <w:ind w:left="1440"/>
        <w:rPr>
          <w:ins w:id="11094" w:author="John Clevenger [2]" w:date="2022-06-15T17:47:00Z"/>
          <w:rStyle w:val="CODE"/>
        </w:rPr>
        <w:pPrChange w:id="11095" w:author="John Clevenger [2]" w:date="2022-06-15T17:47:00Z">
          <w:pPr/>
        </w:pPrChange>
      </w:pPr>
      <w:ins w:id="11096" w:author="John Clevenger [2]" w:date="2022-06-15T17:47:00Z">
        <w:r w:rsidRPr="00F14F9D">
          <w:rPr>
            <w:rStyle w:val="CODE"/>
          </w:rPr>
          <w:t>Report 37 Internal Dump</w:t>
        </w:r>
      </w:ins>
    </w:p>
    <w:p w14:paraId="3410CA08" w14:textId="77777777" w:rsidR="00F14F9D" w:rsidRPr="00F14F9D" w:rsidRDefault="00F14F9D">
      <w:pPr>
        <w:ind w:left="1440"/>
        <w:rPr>
          <w:ins w:id="11097" w:author="John Clevenger [2]" w:date="2022-06-15T17:47:00Z"/>
          <w:rStyle w:val="CODE"/>
        </w:rPr>
        <w:pPrChange w:id="11098" w:author="John Clevenger [2]" w:date="2022-06-15T17:47:00Z">
          <w:pPr/>
        </w:pPrChange>
      </w:pPr>
      <w:ins w:id="11099" w:author="John Clevenger [2]" w:date="2022-06-15T17:47:00Z">
        <w:r w:rsidRPr="00F14F9D">
          <w:rPr>
            <w:rStyle w:val="CODE"/>
          </w:rPr>
          <w:t>Report 38 Passwords</w:t>
        </w:r>
      </w:ins>
    </w:p>
    <w:p w14:paraId="03235580" w14:textId="77777777" w:rsidR="00F14F9D" w:rsidRPr="00F14F9D" w:rsidRDefault="00F14F9D">
      <w:pPr>
        <w:ind w:left="1440"/>
        <w:rPr>
          <w:ins w:id="11100" w:author="John Clevenger [2]" w:date="2022-06-15T17:47:00Z"/>
          <w:rStyle w:val="CODE"/>
        </w:rPr>
        <w:pPrChange w:id="11101" w:author="John Clevenger [2]" w:date="2022-06-15T17:47:00Z">
          <w:pPr/>
        </w:pPrChange>
      </w:pPr>
      <w:ins w:id="11102" w:author="John Clevenger [2]" w:date="2022-06-15T17:47:00Z">
        <w:r w:rsidRPr="00F14F9D">
          <w:rPr>
            <w:rStyle w:val="CODE"/>
          </w:rPr>
          <w:t>Report 39 accounts.tsv (team and judges)</w:t>
        </w:r>
      </w:ins>
    </w:p>
    <w:p w14:paraId="7D93B2A3" w14:textId="77777777" w:rsidR="00F14F9D" w:rsidRPr="00F14F9D" w:rsidRDefault="00F14F9D">
      <w:pPr>
        <w:ind w:left="1440"/>
        <w:rPr>
          <w:ins w:id="11103" w:author="John Clevenger [2]" w:date="2022-06-15T17:47:00Z"/>
          <w:rStyle w:val="CODE"/>
        </w:rPr>
        <w:pPrChange w:id="11104" w:author="John Clevenger [2]" w:date="2022-06-15T17:47:00Z">
          <w:pPr/>
        </w:pPrChange>
      </w:pPr>
      <w:ins w:id="11105" w:author="John Clevenger [2]" w:date="2022-06-15T17:47:00Z">
        <w:r w:rsidRPr="00F14F9D">
          <w:rPr>
            <w:rStyle w:val="CODE"/>
          </w:rPr>
          <w:t>Report 40 accounts.tsv (all accounts)</w:t>
        </w:r>
      </w:ins>
    </w:p>
    <w:p w14:paraId="26391EB0" w14:textId="77777777" w:rsidR="00F14F9D" w:rsidRPr="00F14F9D" w:rsidRDefault="00F14F9D">
      <w:pPr>
        <w:ind w:left="1440"/>
        <w:rPr>
          <w:ins w:id="11106" w:author="John Clevenger [2]" w:date="2022-06-15T17:47:00Z"/>
          <w:rStyle w:val="CODE"/>
        </w:rPr>
        <w:pPrChange w:id="11107" w:author="John Clevenger [2]" w:date="2022-06-15T17:47:00Z">
          <w:pPr/>
        </w:pPrChange>
      </w:pPr>
      <w:ins w:id="11108" w:author="John Clevenger [2]" w:date="2022-06-15T17:47:00Z">
        <w:r w:rsidRPr="00F14F9D">
          <w:rPr>
            <w:rStyle w:val="CODE"/>
          </w:rPr>
          <w:t>Report 41 runs.tsv Report</w:t>
        </w:r>
      </w:ins>
    </w:p>
    <w:p w14:paraId="785B2013" w14:textId="77777777" w:rsidR="00F14F9D" w:rsidRPr="00F14F9D" w:rsidRDefault="00F14F9D">
      <w:pPr>
        <w:ind w:left="1440"/>
        <w:rPr>
          <w:ins w:id="11109" w:author="John Clevenger [2]" w:date="2022-06-15T17:47:00Z"/>
          <w:rStyle w:val="CODE"/>
        </w:rPr>
        <w:pPrChange w:id="11110" w:author="John Clevenger [2]" w:date="2022-06-15T17:47:00Z">
          <w:pPr/>
        </w:pPrChange>
      </w:pPr>
      <w:ins w:id="11111" w:author="John Clevenger [2]" w:date="2022-06-15T17:47:00Z">
        <w:r w:rsidRPr="00F14F9D">
          <w:rPr>
            <w:rStyle w:val="CODE"/>
          </w:rPr>
          <w:t>Report 42 JSON Standings</w:t>
        </w:r>
      </w:ins>
    </w:p>
    <w:p w14:paraId="5AEA6672" w14:textId="77777777" w:rsidR="00F14F9D" w:rsidRPr="00F14F9D" w:rsidRDefault="00F14F9D">
      <w:pPr>
        <w:ind w:left="1440"/>
        <w:rPr>
          <w:ins w:id="11112" w:author="John Clevenger [2]" w:date="2022-06-15T17:47:00Z"/>
          <w:rStyle w:val="CODE"/>
        </w:rPr>
        <w:pPrChange w:id="11113" w:author="John Clevenger [2]" w:date="2022-06-15T17:47:00Z">
          <w:pPr/>
        </w:pPrChange>
      </w:pPr>
      <w:ins w:id="11114" w:author="John Clevenger [2]" w:date="2022-06-15T17:47:00Z">
        <w:r w:rsidRPr="00F14F9D">
          <w:rPr>
            <w:rStyle w:val="CODE"/>
          </w:rPr>
          <w:t>Report 43 Unused 2013 Event Feed XML</w:t>
        </w:r>
      </w:ins>
    </w:p>
    <w:p w14:paraId="6D6912D4" w14:textId="77777777" w:rsidR="00F14F9D" w:rsidRPr="00F14F9D" w:rsidRDefault="00F14F9D">
      <w:pPr>
        <w:ind w:left="1440"/>
        <w:rPr>
          <w:ins w:id="11115" w:author="John Clevenger [2]" w:date="2022-06-15T17:47:00Z"/>
          <w:rStyle w:val="CODE"/>
        </w:rPr>
        <w:pPrChange w:id="11116" w:author="John Clevenger [2]" w:date="2022-06-15T17:47:00Z">
          <w:pPr/>
        </w:pPrChange>
      </w:pPr>
      <w:ins w:id="11117" w:author="John Clevenger [2]" w:date="2022-06-15T17:47:00Z">
        <w:r w:rsidRPr="00F14F9D">
          <w:rPr>
            <w:rStyle w:val="CODE"/>
          </w:rPr>
          <w:t>Report 44 userdata.tsv</w:t>
        </w:r>
      </w:ins>
    </w:p>
    <w:p w14:paraId="73045309" w14:textId="77777777" w:rsidR="00F14F9D" w:rsidRPr="00F14F9D" w:rsidRDefault="00F14F9D">
      <w:pPr>
        <w:ind w:left="1440"/>
        <w:rPr>
          <w:ins w:id="11118" w:author="John Clevenger [2]" w:date="2022-06-15T17:47:00Z"/>
          <w:rStyle w:val="CODE"/>
        </w:rPr>
        <w:pPrChange w:id="11119" w:author="John Clevenger [2]" w:date="2022-06-15T17:47:00Z">
          <w:pPr/>
        </w:pPrChange>
      </w:pPr>
      <w:ins w:id="11120" w:author="John Clevenger [2]" w:date="2022-06-15T17:47:00Z">
        <w:r w:rsidRPr="00F14F9D">
          <w:rPr>
            <w:rStyle w:val="CODE"/>
          </w:rPr>
          <w:t>Report 45 groups.tsv</w:t>
        </w:r>
      </w:ins>
    </w:p>
    <w:p w14:paraId="07F28293" w14:textId="77777777" w:rsidR="00F14F9D" w:rsidRPr="00F14F9D" w:rsidRDefault="00F14F9D">
      <w:pPr>
        <w:ind w:left="1440"/>
        <w:rPr>
          <w:ins w:id="11121" w:author="John Clevenger [2]" w:date="2022-06-15T17:47:00Z"/>
          <w:rStyle w:val="CODE"/>
        </w:rPr>
        <w:pPrChange w:id="11122" w:author="John Clevenger [2]" w:date="2022-06-15T17:47:00Z">
          <w:pPr/>
        </w:pPrChange>
      </w:pPr>
      <w:ins w:id="11123" w:author="John Clevenger [2]" w:date="2022-06-15T17:47:00Z">
        <w:r w:rsidRPr="00F14F9D">
          <w:rPr>
            <w:rStyle w:val="CODE"/>
          </w:rPr>
          <w:t>Report 46 teams.tsv</w:t>
        </w:r>
      </w:ins>
    </w:p>
    <w:p w14:paraId="7D87F014" w14:textId="77777777" w:rsidR="00F14F9D" w:rsidRPr="00F14F9D" w:rsidRDefault="00F14F9D">
      <w:pPr>
        <w:ind w:left="1440"/>
        <w:rPr>
          <w:ins w:id="11124" w:author="John Clevenger [2]" w:date="2022-06-15T17:47:00Z"/>
          <w:rStyle w:val="CODE"/>
        </w:rPr>
        <w:pPrChange w:id="11125" w:author="John Clevenger [2]" w:date="2022-06-15T17:47:00Z">
          <w:pPr/>
        </w:pPrChange>
      </w:pPr>
      <w:ins w:id="11126" w:author="John Clevenger [2]" w:date="2022-06-15T17:47:00Z">
        <w:r w:rsidRPr="00F14F9D">
          <w:rPr>
            <w:rStyle w:val="CODE"/>
          </w:rPr>
          <w:t>Report 47 scoreboard.tsv</w:t>
        </w:r>
      </w:ins>
    </w:p>
    <w:p w14:paraId="631235AF" w14:textId="77777777" w:rsidR="00F14F9D" w:rsidRPr="00F14F9D" w:rsidRDefault="00F14F9D">
      <w:pPr>
        <w:ind w:left="1440"/>
        <w:rPr>
          <w:ins w:id="11127" w:author="John Clevenger [2]" w:date="2022-06-15T17:47:00Z"/>
          <w:rStyle w:val="CODE"/>
        </w:rPr>
        <w:pPrChange w:id="11128" w:author="John Clevenger [2]" w:date="2022-06-15T17:47:00Z">
          <w:pPr/>
        </w:pPrChange>
      </w:pPr>
      <w:ins w:id="11129" w:author="John Clevenger [2]" w:date="2022-06-15T17:47:00Z">
        <w:r w:rsidRPr="00F14F9D">
          <w:rPr>
            <w:rStyle w:val="CODE"/>
          </w:rPr>
          <w:t>Report 48 submissions.tsv</w:t>
        </w:r>
      </w:ins>
    </w:p>
    <w:p w14:paraId="4CA275AE" w14:textId="77777777" w:rsidR="00F14F9D" w:rsidRPr="00F14F9D" w:rsidRDefault="00F14F9D">
      <w:pPr>
        <w:ind w:left="1440"/>
        <w:rPr>
          <w:ins w:id="11130" w:author="John Clevenger [2]" w:date="2022-06-15T17:47:00Z"/>
          <w:rStyle w:val="CODE"/>
        </w:rPr>
        <w:pPrChange w:id="11131" w:author="John Clevenger [2]" w:date="2022-06-15T17:47:00Z">
          <w:pPr/>
        </w:pPrChange>
      </w:pPr>
      <w:ins w:id="11132" w:author="John Clevenger [2]" w:date="2022-06-15T17:47:00Z">
        <w:r w:rsidRPr="00F14F9D">
          <w:rPr>
            <w:rStyle w:val="CODE"/>
          </w:rPr>
          <w:t>Report 49 ICPC Tools Event Feed</w:t>
        </w:r>
      </w:ins>
    </w:p>
    <w:p w14:paraId="0F897EC3" w14:textId="77777777" w:rsidR="00F14F9D" w:rsidRPr="00F14F9D" w:rsidRDefault="00F14F9D">
      <w:pPr>
        <w:ind w:left="1440"/>
        <w:rPr>
          <w:ins w:id="11133" w:author="John Clevenger [2]" w:date="2022-06-15T17:47:00Z"/>
          <w:rStyle w:val="CODE"/>
        </w:rPr>
        <w:pPrChange w:id="11134" w:author="John Clevenger [2]" w:date="2022-06-15T17:47:00Z">
          <w:pPr/>
        </w:pPrChange>
      </w:pPr>
      <w:ins w:id="11135" w:author="John Clevenger [2]" w:date="2022-06-15T17:47:00Z">
        <w:r w:rsidRPr="00F14F9D">
          <w:rPr>
            <w:rStyle w:val="CODE"/>
          </w:rPr>
          <w:t>Report 50 Auto Judging Settings</w:t>
        </w:r>
      </w:ins>
    </w:p>
    <w:p w14:paraId="28D0BD8E" w14:textId="77777777" w:rsidR="00F14F9D" w:rsidRPr="00F14F9D" w:rsidRDefault="00F14F9D">
      <w:pPr>
        <w:ind w:left="1440"/>
        <w:rPr>
          <w:ins w:id="11136" w:author="John Clevenger [2]" w:date="2022-06-15T17:47:00Z"/>
          <w:rStyle w:val="CODE"/>
        </w:rPr>
        <w:pPrChange w:id="11137" w:author="John Clevenger [2]" w:date="2022-06-15T17:47:00Z">
          <w:pPr/>
        </w:pPrChange>
      </w:pPr>
      <w:ins w:id="11138" w:author="John Clevenger [2]" w:date="2022-06-15T17:47:00Z">
        <w:r w:rsidRPr="00F14F9D">
          <w:rPr>
            <w:rStyle w:val="CODE"/>
          </w:rPr>
          <w:t>Report 51 Judging Analysis</w:t>
        </w:r>
      </w:ins>
    </w:p>
    <w:p w14:paraId="6B04CBB2" w14:textId="77777777" w:rsidR="00F14F9D" w:rsidRPr="00F14F9D" w:rsidRDefault="00F14F9D">
      <w:pPr>
        <w:ind w:left="1440"/>
        <w:rPr>
          <w:ins w:id="11139" w:author="John Clevenger [2]" w:date="2022-06-15T17:47:00Z"/>
          <w:rStyle w:val="CODE"/>
        </w:rPr>
        <w:pPrChange w:id="11140" w:author="John Clevenger [2]" w:date="2022-06-15T17:47:00Z">
          <w:pPr/>
        </w:pPrChange>
      </w:pPr>
      <w:ins w:id="11141" w:author="John Clevenger [2]" w:date="2022-06-15T17:47:00Z">
        <w:r w:rsidRPr="00F14F9D">
          <w:rPr>
            <w:rStyle w:val="CODE"/>
          </w:rPr>
          <w:t>Report 52 JSON 2016 Scoreboard</w:t>
        </w:r>
      </w:ins>
    </w:p>
    <w:p w14:paraId="32076712" w14:textId="77777777" w:rsidR="00F14F9D" w:rsidRPr="00F14F9D" w:rsidRDefault="00F14F9D">
      <w:pPr>
        <w:ind w:left="1440"/>
        <w:rPr>
          <w:ins w:id="11142" w:author="John Clevenger [2]" w:date="2022-06-15T17:47:00Z"/>
          <w:rStyle w:val="CODE"/>
        </w:rPr>
        <w:pPrChange w:id="11143" w:author="John Clevenger [2]" w:date="2022-06-15T17:47:00Z">
          <w:pPr/>
        </w:pPrChange>
      </w:pPr>
      <w:ins w:id="11144" w:author="John Clevenger [2]" w:date="2022-06-15T17:47:00Z">
        <w:r w:rsidRPr="00F14F9D">
          <w:rPr>
            <w:rStyle w:val="CODE"/>
          </w:rPr>
          <w:t>Report 53 Contest Data Package</w:t>
        </w:r>
      </w:ins>
    </w:p>
    <w:p w14:paraId="6109FDAC" w14:textId="77777777" w:rsidR="00F14F9D" w:rsidRPr="00F14F9D" w:rsidRDefault="00F14F9D">
      <w:pPr>
        <w:ind w:left="1440"/>
        <w:rPr>
          <w:ins w:id="11145" w:author="John Clevenger [2]" w:date="2022-06-15T17:47:00Z"/>
          <w:rStyle w:val="CODE"/>
        </w:rPr>
        <w:pPrChange w:id="11146" w:author="John Clevenger [2]" w:date="2022-06-15T17:47:00Z">
          <w:pPr/>
        </w:pPrChange>
      </w:pPr>
      <w:ins w:id="11147" w:author="John Clevenger [2]" w:date="2022-06-15T17:47:00Z">
        <w:r w:rsidRPr="00F14F9D">
          <w:rPr>
            <w:rStyle w:val="CODE"/>
          </w:rPr>
          <w:t>Report 54 Event Feed JSON</w:t>
        </w:r>
      </w:ins>
    </w:p>
    <w:p w14:paraId="57558B0C" w14:textId="77777777" w:rsidR="00F14F9D" w:rsidRPr="00F14F9D" w:rsidRDefault="00F14F9D">
      <w:pPr>
        <w:ind w:left="1440"/>
        <w:rPr>
          <w:ins w:id="11148" w:author="John Clevenger [2]" w:date="2022-06-15T17:47:00Z"/>
          <w:rStyle w:val="CODE"/>
        </w:rPr>
        <w:pPrChange w:id="11149" w:author="John Clevenger [2]" w:date="2022-06-15T17:47:00Z">
          <w:pPr/>
        </w:pPrChange>
      </w:pPr>
      <w:ins w:id="11150"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1151" w:author="John Clevenger [2]" w:date="2022-06-15T17:47:00Z"/>
          <w:rStyle w:val="CODE"/>
        </w:rPr>
      </w:pPr>
      <w:ins w:id="11152" w:author="John Clevenger [2]" w:date="2022-06-15T17:47:00Z">
        <w:r w:rsidRPr="00F14F9D">
          <w:rPr>
            <w:rStyle w:val="CODE"/>
          </w:rPr>
          <w:t>Report 56 Problem Group Assignment</w:t>
        </w:r>
      </w:ins>
      <w:del w:id="11153"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1154" w:author="John Clevenger [2]" w:date="2022-06-15T17:47:00Z"/>
          <w:rStyle w:val="CODE"/>
        </w:rPr>
      </w:pPr>
    </w:p>
    <w:p w14:paraId="5E5C24D1" w14:textId="77777777" w:rsidR="00F14F9D" w:rsidRPr="008055F0" w:rsidRDefault="00F14F9D" w:rsidP="00D97410">
      <w:pPr>
        <w:rPr>
          <w:ins w:id="11155" w:author="John Clevenger [2]" w:date="2022-06-15T17:47:00Z"/>
          <w:rStyle w:val="CODE"/>
        </w:rPr>
      </w:pPr>
    </w:p>
    <w:p w14:paraId="5C1E0C35" w14:textId="55CEE176" w:rsidR="008055F0" w:rsidRPr="008055F0" w:rsidDel="00F14F9D" w:rsidRDefault="008055F0">
      <w:pPr>
        <w:rPr>
          <w:del w:id="11156" w:author="John Clevenger [2]" w:date="2022-06-15T17:47:00Z"/>
          <w:rStyle w:val="CODE"/>
        </w:rPr>
      </w:pPr>
      <w:del w:id="11157"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1158" w:author="John Clevenger [2]" w:date="2022-06-15T17:47:00Z"/>
          <w:rStyle w:val="CODE"/>
        </w:rPr>
      </w:pPr>
      <w:del w:id="11159"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1160" w:author="John Clevenger [2]" w:date="2022-06-15T17:47:00Z"/>
          <w:rStyle w:val="CODE"/>
        </w:rPr>
      </w:pPr>
      <w:del w:id="11161"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1162" w:author="John Clevenger [2]" w:date="2022-06-15T17:47:00Z"/>
          <w:rStyle w:val="CODE"/>
        </w:rPr>
      </w:pPr>
      <w:del w:id="11163"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1164" w:author="John Clevenger [2]" w:date="2022-06-15T17:47:00Z"/>
          <w:rStyle w:val="CODE"/>
        </w:rPr>
      </w:pPr>
      <w:del w:id="11165"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1166" w:author="John Clevenger [2]" w:date="2022-06-15T17:47:00Z"/>
          <w:rStyle w:val="CODE"/>
        </w:rPr>
      </w:pPr>
      <w:del w:id="11167"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1168" w:author="John Clevenger [2]" w:date="2022-06-15T17:47:00Z"/>
          <w:rStyle w:val="CODE"/>
        </w:rPr>
      </w:pPr>
      <w:del w:id="11169"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1170" w:author="John Clevenger [2]" w:date="2022-06-15T17:47:00Z"/>
          <w:rStyle w:val="CODE"/>
        </w:rPr>
      </w:pPr>
      <w:del w:id="11171"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1172" w:author="John Clevenger [2]" w:date="2022-06-15T17:47:00Z"/>
          <w:rStyle w:val="CODE"/>
        </w:rPr>
      </w:pPr>
      <w:del w:id="11173"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1174" w:author="John Clevenger [2]" w:date="2022-06-15T17:47:00Z"/>
          <w:rStyle w:val="CODE"/>
        </w:rPr>
      </w:pPr>
      <w:del w:id="11175"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1176" w:author="John Clevenger [2]" w:date="2022-06-15T17:47:00Z"/>
          <w:rStyle w:val="CODE"/>
        </w:rPr>
      </w:pPr>
      <w:del w:id="11177"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1178" w:author="John Clevenger [2]" w:date="2022-06-15T17:47:00Z"/>
          <w:rStyle w:val="CODE"/>
        </w:rPr>
      </w:pPr>
      <w:del w:id="11179"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1180" w:author="John Clevenger [2]" w:date="2022-06-15T17:47:00Z"/>
          <w:rStyle w:val="CODE"/>
        </w:rPr>
      </w:pPr>
      <w:del w:id="11181"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1182" w:author="John Clevenger [2]" w:date="2022-06-15T17:47:00Z"/>
          <w:rStyle w:val="CODE"/>
        </w:rPr>
      </w:pPr>
      <w:del w:id="11183"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1184" w:author="John Clevenger [2]" w:date="2022-06-15T17:47:00Z"/>
          <w:rStyle w:val="CODE"/>
        </w:rPr>
      </w:pPr>
      <w:del w:id="11185"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1186" w:author="John Clevenger [2]" w:date="2022-06-15T17:47:00Z"/>
          <w:rStyle w:val="CODE"/>
        </w:rPr>
      </w:pPr>
      <w:del w:id="11187"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1188" w:author="John Clevenger [2]" w:date="2022-06-15T17:47:00Z"/>
          <w:rStyle w:val="CODE"/>
        </w:rPr>
      </w:pPr>
      <w:del w:id="11189"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1190" w:author="John Clevenger [2]" w:date="2022-06-15T17:47:00Z"/>
          <w:rStyle w:val="CODE"/>
        </w:rPr>
      </w:pPr>
      <w:del w:id="11191"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1192" w:author="John Clevenger [2]" w:date="2022-06-15T17:47:00Z"/>
          <w:rStyle w:val="CODE"/>
        </w:rPr>
      </w:pPr>
      <w:del w:id="11193"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1194" w:author="John Clevenger [2]" w:date="2022-06-15T17:47:00Z"/>
          <w:rStyle w:val="CODE"/>
        </w:rPr>
      </w:pPr>
      <w:del w:id="11195"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1196" w:author="John Clevenger [2]" w:date="2022-06-15T17:47:00Z"/>
          <w:rStyle w:val="CODE"/>
        </w:rPr>
      </w:pPr>
      <w:del w:id="11197"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1198" w:author="John Clevenger [2]" w:date="2022-06-15T17:47:00Z"/>
          <w:rStyle w:val="CODE"/>
        </w:rPr>
      </w:pPr>
      <w:del w:id="11199"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1200" w:author="John Clevenger [2]" w:date="2022-06-15T17:47:00Z"/>
          <w:rStyle w:val="CODE"/>
        </w:rPr>
      </w:pPr>
      <w:del w:id="11201"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1202" w:author="John Clevenger [2]" w:date="2022-06-15T17:47:00Z"/>
          <w:rStyle w:val="CODE"/>
        </w:rPr>
      </w:pPr>
      <w:del w:id="11203"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1204" w:author="John Clevenger [2]" w:date="2022-06-15T17:47:00Z"/>
          <w:rStyle w:val="CODE"/>
        </w:rPr>
      </w:pPr>
      <w:del w:id="11205"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1206" w:author="John Clevenger [2]" w:date="2022-06-15T17:47:00Z"/>
          <w:rStyle w:val="CODE"/>
        </w:rPr>
      </w:pPr>
      <w:del w:id="11207"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1208" w:author="John Clevenger [2]" w:date="2022-06-15T17:47:00Z"/>
          <w:rStyle w:val="CODE"/>
        </w:rPr>
      </w:pPr>
      <w:del w:id="11209"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1210" w:author="John Clevenger [2]" w:date="2022-06-15T17:47:00Z"/>
          <w:rStyle w:val="CODE"/>
        </w:rPr>
      </w:pPr>
      <w:del w:id="11211"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1212" w:author="John Clevenger [2]" w:date="2022-06-15T17:47:00Z"/>
          <w:rStyle w:val="CODE"/>
        </w:rPr>
      </w:pPr>
      <w:del w:id="11213"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1214" w:author="John Clevenger [2]" w:date="2022-06-15T17:47:00Z"/>
          <w:rStyle w:val="CODE"/>
        </w:rPr>
      </w:pPr>
      <w:del w:id="11215"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1216" w:author="John Clevenger [2]" w:date="2022-06-15T17:47:00Z"/>
          <w:rStyle w:val="CODE"/>
        </w:rPr>
      </w:pPr>
      <w:del w:id="11217"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1218" w:author="John Clevenger [2]" w:date="2022-06-15T17:47:00Z"/>
          <w:rStyle w:val="CODE"/>
        </w:rPr>
      </w:pPr>
      <w:del w:id="11219"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1220" w:author="John Clevenger [2]" w:date="2022-06-15T17:47:00Z"/>
          <w:rStyle w:val="CODE"/>
        </w:rPr>
      </w:pPr>
      <w:del w:id="11221"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1222" w:author="John Clevenger [2]" w:date="2022-06-15T17:47:00Z"/>
          <w:rStyle w:val="CODE"/>
        </w:rPr>
      </w:pPr>
      <w:del w:id="11223"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1224" w:author="John Clevenger [2]" w:date="2022-06-15T17:47:00Z"/>
          <w:rStyle w:val="CODE"/>
        </w:rPr>
      </w:pPr>
      <w:del w:id="11225"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1226" w:author="John Clevenger [2]" w:date="2022-06-15T17:47:00Z"/>
          <w:rStyle w:val="CODE"/>
        </w:rPr>
      </w:pPr>
      <w:del w:id="11227"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1228" w:author="John Clevenger [2]" w:date="2022-06-15T17:47:00Z"/>
          <w:rStyle w:val="CODE"/>
        </w:rPr>
      </w:pPr>
      <w:del w:id="11229"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1230" w:author="John Clevenger [2]" w:date="2022-06-15T17:47:00Z"/>
          <w:rStyle w:val="CODE"/>
        </w:rPr>
      </w:pPr>
      <w:del w:id="11231"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1232" w:author="John Clevenger [2]" w:date="2022-06-15T17:47:00Z"/>
          <w:rStyle w:val="CODE"/>
        </w:rPr>
      </w:pPr>
      <w:del w:id="11233"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1234" w:author="John Clevenger [2]" w:date="2022-06-15T17:47:00Z"/>
          <w:rStyle w:val="CODE"/>
        </w:rPr>
      </w:pPr>
      <w:del w:id="11235"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1236" w:author="John Clevenger [2]" w:date="2022-06-15T17:47:00Z"/>
          <w:rStyle w:val="CODE"/>
        </w:rPr>
      </w:pPr>
      <w:del w:id="11237"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1238" w:author="John Clevenger [2]" w:date="2022-06-15T17:47:00Z"/>
          <w:rStyle w:val="CODE"/>
        </w:rPr>
      </w:pPr>
      <w:del w:id="11239"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1240" w:author="John Clevenger [2]" w:date="2022-06-15T17:47:00Z"/>
          <w:rStyle w:val="CODE"/>
        </w:rPr>
      </w:pPr>
      <w:del w:id="11241"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1242" w:author="John Clevenger [2]" w:date="2022-06-15T17:47:00Z"/>
          <w:rStyle w:val="CODE"/>
        </w:rPr>
      </w:pPr>
      <w:del w:id="11243"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1244" w:author="John Clevenger [2]" w:date="2022-06-15T17:47:00Z"/>
          <w:rStyle w:val="CODE"/>
        </w:rPr>
      </w:pPr>
      <w:del w:id="11245"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1246" w:author="John Clevenger [2]" w:date="2022-06-15T17:47:00Z"/>
          <w:rStyle w:val="CODE"/>
        </w:rPr>
      </w:pPr>
      <w:del w:id="11247"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1248" w:author="John Clevenger [2]" w:date="2022-06-15T17:47:00Z"/>
          <w:rStyle w:val="CODE"/>
        </w:rPr>
      </w:pPr>
      <w:del w:id="11249"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1250" w:author="John Clevenger [2]" w:date="2022-06-15T17:47:00Z"/>
          <w:rStyle w:val="CODE"/>
        </w:rPr>
      </w:pPr>
      <w:del w:id="11251"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1252" w:author="John Clevenger [2]" w:date="2022-06-15T17:47:00Z"/>
          <w:rStyle w:val="CODE"/>
        </w:rPr>
      </w:pPr>
      <w:del w:id="11253"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1254" w:author="John Clevenger [2]" w:date="2022-06-15T17:47:00Z"/>
          <w:rStyle w:val="CODE"/>
        </w:rPr>
      </w:pPr>
      <w:del w:id="11255"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1256" w:author="John Clevenger [2]" w:date="2022-06-15T17:47:00Z"/>
          <w:rStyle w:val="CODE"/>
        </w:rPr>
      </w:pPr>
      <w:del w:id="11257" w:author="John Clevenger [2]" w:date="2022-06-15T17:47:00Z">
        <w:r w:rsidRPr="008055F0" w:rsidDel="00F14F9D">
          <w:rPr>
            <w:rStyle w:val="CODE"/>
          </w:rPr>
          <w:delText>Report 52 JSON 2016 Scoreboard</w:delText>
        </w:r>
      </w:del>
    </w:p>
    <w:p w14:paraId="46F654CA" w14:textId="26C35E47" w:rsidR="0022754D" w:rsidRDefault="008055F0" w:rsidP="006A0DFE">
      <w:pPr>
        <w:rPr>
          <w:ins w:id="11258" w:author="John Clevenger [2]" w:date="2022-06-15T17:18:00Z"/>
          <w:rStyle w:val="CODE"/>
        </w:rPr>
      </w:pPr>
      <w:del w:id="11259" w:author="John Clevenger [2]" w:date="2022-06-15T17:47:00Z">
        <w:r w:rsidRPr="008055F0" w:rsidDel="00F14F9D">
          <w:rPr>
            <w:rStyle w:val="CODE"/>
          </w:rPr>
          <w:delText>Report 53 Contest Data Package</w:delText>
        </w:r>
      </w:del>
    </w:p>
    <w:p w14:paraId="6D4A45A1" w14:textId="338C760F" w:rsidR="0022754D" w:rsidRDefault="0022754D" w:rsidP="008055F0">
      <w:pPr>
        <w:rPr>
          <w:ins w:id="11260" w:author="John Clevenger [2]" w:date="2022-06-15T17:18:00Z"/>
          <w:rStyle w:val="CODE"/>
        </w:rPr>
      </w:pPr>
    </w:p>
    <w:p w14:paraId="41B2E0BF" w14:textId="091869DC" w:rsidR="00B01D70" w:rsidDel="005717C4" w:rsidRDefault="00B01D70">
      <w:pPr>
        <w:pStyle w:val="Appendix"/>
        <w:rPr>
          <w:del w:id="11261" w:author="John Clevenger [2]" w:date="2022-06-15T18:11:00Z"/>
        </w:rPr>
        <w:pPrChange w:id="11262" w:author="John Clevenger" w:date="2023-11-18T16:47:00Z">
          <w:pPr/>
        </w:pPrChange>
      </w:pPr>
    </w:p>
    <w:p w14:paraId="6A13615F" w14:textId="4F1F6B53" w:rsidR="00BC7198" w:rsidRDefault="00BC7198" w:rsidP="00E33FB1">
      <w:pPr>
        <w:pStyle w:val="Appendix"/>
      </w:pPr>
      <w:bookmarkStart w:id="11263" w:name="_Toc151724107"/>
      <w:r>
        <w:lastRenderedPageBreak/>
        <w:t>Appendix L – PC</w:t>
      </w:r>
      <w:r w:rsidRPr="00BC7198">
        <w:rPr>
          <w:vertAlign w:val="superscript"/>
        </w:rPr>
        <w:t>2</w:t>
      </w:r>
      <w:r>
        <w:t xml:space="preserve"> </w:t>
      </w:r>
      <w:r w:rsidR="00920F80">
        <w:t xml:space="preserve">XML </w:t>
      </w:r>
      <w:r w:rsidR="006430FA">
        <w:t xml:space="preserve">(Legacy) </w:t>
      </w:r>
      <w:r>
        <w:t>Event Feed</w:t>
      </w:r>
      <w:bookmarkEnd w:id="11263"/>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1264"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1265"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1266" w:author="John Clevenger [2]" w:date="2022-06-16T11:10:00Z">
        <w:r w:rsidR="00FE3AD6" w:rsidDel="00337891">
          <w:rPr>
            <w:rStyle w:val="Hyperlink"/>
          </w:rPr>
          <w:fldChar w:fldCharType="end"/>
        </w:r>
      </w:del>
      <w:r w:rsidR="00920F80">
        <w:t xml:space="preserve">).  </w:t>
      </w:r>
      <w:del w:id="11267"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1268" w:author="John Clevenger [2]" w:date="2022-06-16T11:12:00Z">
        <w:r w:rsidR="00FE3AD6" w:rsidDel="00337891">
          <w:rPr>
            <w:rStyle w:val="Hyperlink"/>
          </w:rPr>
          <w:fldChar w:fldCharType="end"/>
        </w:r>
        <w:r w:rsidR="00920F80" w:rsidDel="00337891">
          <w:delText>) is</w:delText>
        </w:r>
      </w:del>
      <w:ins w:id="11269" w:author="John Clevenger [2]" w:date="2022-06-16T11:12:00Z">
        <w:r w:rsidR="00337891">
          <w:t>Older versions of the CLICS specifications included support for a</w:t>
        </w:r>
      </w:ins>
      <w:del w:id="11270"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1272" w:author="John Clevenger [2]" w:date="2022-06-16T11:14:00Z">
        <w:r w:rsidR="003C2BB7">
          <w:t xml:space="preserve">Legacy </w:t>
        </w:r>
      </w:ins>
      <w:r w:rsidR="00C64F94">
        <w:t xml:space="preserve">Event Feed </w:t>
      </w:r>
      <w:r w:rsidR="00F12D22">
        <w:t xml:space="preserve">described in the </w:t>
      </w:r>
      <w:ins w:id="11273"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1276" w:author="John Clevenger [2]" w:date="2022-06-16T11:15:00Z">
        <w:r w:rsidR="00974279" w:rsidDel="003C2BB7">
          <w:delText>in order to</w:delText>
        </w:r>
      </w:del>
      <w:ins w:id="11277"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8240" behindDoc="0" locked="0" layoutInCell="1" allowOverlap="1" wp14:anchorId="35C5433C" wp14:editId="6B48E6DB">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1278" w:author="John Clevenger [2]" w:date="2022-06-16T11:15:00Z">
        <w:r w:rsidDel="003C2BB7">
          <w:delText>omitted</w:delText>
        </w:r>
      </w:del>
      <w:ins w:id="11279"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1280"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1281"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11282"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1283"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1284"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1285" w:author="John Clevenger [2]" w:date="2022-06-16T11:16:00Z">
        <w:r w:rsidR="00664437" w:rsidRPr="00941863" w:rsidDel="003C2BB7">
          <w:rPr>
            <w:i/>
          </w:rPr>
          <w:delText>insure</w:delText>
        </w:r>
      </w:del>
      <w:ins w:id="11286"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1287" w:author="John Clevenger [2]" w:date="2022-06-16T11:16:00Z">
        <w:r w:rsidR="00664437" w:rsidDel="003C2BB7">
          <w:delText>), and</w:delText>
        </w:r>
      </w:del>
      <w:ins w:id="11288"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1289" w:author="John Clevenger [2]" w:date="2022-06-16T11:17:00Z">
        <w:r w:rsidDel="003C2BB7">
          <w:delText>insure</w:delText>
        </w:r>
      </w:del>
      <w:ins w:id="11290"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1291" w:name="_Toc151724108"/>
      <w:r>
        <w:lastRenderedPageBreak/>
        <w:t>Appendix M – PC</w:t>
      </w:r>
      <w:r w:rsidRPr="00BC7198">
        <w:rPr>
          <w:vertAlign w:val="superscript"/>
        </w:rPr>
        <w:t>2</w:t>
      </w:r>
      <w:r>
        <w:t xml:space="preserve"> Web Services</w:t>
      </w:r>
      <w:bookmarkEnd w:id="11291"/>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70528" behindDoc="0" locked="0" layoutInCell="1" allowOverlap="1" wp14:anchorId="06E6D9EF" wp14:editId="4A1BFB91">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r w:rsidR="00E24905" w:rsidRPr="00E24905">
          <w:rPr>
            <w:rStyle w:val="Hyperlink"/>
          </w:rPr>
          <w:t>BasicAuth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r w:rsidRPr="00345803">
        <w:rPr>
          <w:rFonts w:ascii="Arial" w:hAnsi="Arial" w:cs="Arial"/>
          <w:b/>
          <w:sz w:val="20"/>
        </w:rPr>
        <w:t>realm.properties</w:t>
      </w:r>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1293" w:author="John Clevenger [2]" w:date="2022-06-23T12:44:00Z">
        <w:r w:rsidR="00673CEC">
          <w:rPr>
            <w:i/>
          </w:rPr>
          <w:t>contest/</w:t>
        </w:r>
      </w:ins>
      <w:r w:rsidR="00FD158F" w:rsidRPr="00FD158F">
        <w:rPr>
          <w:i/>
        </w:rPr>
        <w:t>service</w:t>
      </w:r>
      <w:r w:rsidR="00FD158F">
        <w:t xml:space="preserve"> (where </w:t>
      </w:r>
      <w:r w:rsidR="00FD158F" w:rsidRPr="00FD158F">
        <w:rPr>
          <w:i/>
        </w:rPr>
        <w:t>&lt;ip&gt;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1294" w:author="John Clevenger [2]" w:date="2022-06-21T12:43:00Z">
            <w:rPr>
              <w:rFonts w:ascii="Courier New" w:hAnsi="Courier New" w:cs="Courier New"/>
            </w:rPr>
          </w:rPrChange>
        </w:rPr>
        <w:t>https://198.1.100.0:50443/</w:t>
      </w:r>
      <w:ins w:id="11295"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1296"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r w:rsidR="00D21218" w:rsidRPr="00345803">
        <w:rPr>
          <w:rFonts w:ascii="Arial" w:hAnsi="Arial" w:cs="Arial"/>
          <w:b/>
          <w:sz w:val="20"/>
        </w:rPr>
        <w:t>realm.properties</w:t>
      </w:r>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1297"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1298"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1299"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1300" w:author="John Clevenger [2]" w:date="2022-06-21T13:37:00Z">
        <w:r w:rsidR="00B863CD">
          <w:t xml:space="preserve"> original CLICS JSON Scoreboard </w:t>
        </w:r>
      </w:ins>
      <w:del w:id="11301"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302"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1311" w:author="John Clevenger [2]" w:date="2022-06-23T12:44:00Z">
        <w:r w:rsidR="00673CEC">
          <w:t xml:space="preserve">Note also that all endpoints must </w:t>
        </w:r>
      </w:ins>
      <w:ins w:id="11312" w:author="John Clevenger [2]" w:date="2022-06-23T12:45:00Z">
        <w:r w:rsidR="00673CEC">
          <w:t xml:space="preserve">have </w:t>
        </w:r>
        <w:r w:rsidR="00673CEC" w:rsidRPr="00673CEC">
          <w:rPr>
            <w:rFonts w:ascii="Courier New" w:hAnsi="Courier New" w:cs="Courier New"/>
            <w:b/>
            <w:bCs/>
            <w:sz w:val="22"/>
            <w:szCs w:val="22"/>
            <w:rPrChange w:id="11313"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1314"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1315">
          <w:tblGrid>
            <w:gridCol w:w="1484"/>
            <w:gridCol w:w="1144"/>
            <w:gridCol w:w="3420"/>
            <w:gridCol w:w="4680"/>
          </w:tblGrid>
        </w:tblGridChange>
      </w:tblGrid>
      <w:tr w:rsidR="00117097" w14:paraId="44BE7988" w14:textId="77777777" w:rsidTr="00944FD5">
        <w:tc>
          <w:tcPr>
            <w:tcW w:w="1484" w:type="dxa"/>
            <w:shd w:val="clear" w:color="auto" w:fill="auto"/>
            <w:tcPrChange w:id="11316"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1317"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1318"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1319"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1320"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/scoreboard</w:t>
            </w:r>
          </w:p>
        </w:tc>
        <w:tc>
          <w:tcPr>
            <w:tcW w:w="1144" w:type="dxa"/>
            <w:tcPrChange w:id="11321"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322"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1323"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1324"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/teams</w:t>
            </w:r>
          </w:p>
        </w:tc>
        <w:tc>
          <w:tcPr>
            <w:tcW w:w="1144" w:type="dxa"/>
            <w:tcPrChange w:id="11325"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326"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1327"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1328"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/problems</w:t>
            </w:r>
          </w:p>
        </w:tc>
        <w:tc>
          <w:tcPr>
            <w:tcW w:w="1144" w:type="dxa"/>
            <w:tcPrChange w:id="11329"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330"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1331"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1332"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/languages</w:t>
            </w:r>
          </w:p>
        </w:tc>
        <w:tc>
          <w:tcPr>
            <w:tcW w:w="1144" w:type="dxa"/>
            <w:tcPrChange w:id="11333"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334"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1335"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1336"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/starttime</w:t>
            </w:r>
          </w:p>
        </w:tc>
        <w:tc>
          <w:tcPr>
            <w:tcW w:w="1144" w:type="dxa"/>
            <w:tcPrChange w:id="11337"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1338"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1339"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"StartTime"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1340" w:author="John Clevenger [2]" w:date="2022-06-21T13:41:00Z"/>
        </w:rPr>
        <w:pPrChange w:id="11341" w:author="John Clevenger [2]" w:date="2022-06-21T13:41:00Z">
          <w:pPr>
            <w:spacing w:before="240"/>
            <w:ind w:firstLine="547"/>
            <w:jc w:val="both"/>
          </w:pPr>
        </w:pPrChange>
      </w:pPr>
    </w:p>
    <w:p w14:paraId="7ED0DDC1" w14:textId="77777777" w:rsidR="00117097" w:rsidRDefault="00117097">
      <w:pPr>
        <w:spacing w:before="240"/>
        <w:jc w:val="both"/>
        <w:pPrChange w:id="11342"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1343"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344" w:author="John Clevenger [2]" w:date="2022-06-16T11:22:00Z">
        <w:r w:rsidR="00FE3AD6" w:rsidDel="00284932">
          <w:rPr>
            <w:rStyle w:val="Hyperlink"/>
          </w:rPr>
          <w:fldChar w:fldCharType="end"/>
        </w:r>
      </w:del>
      <w:ins w:id="11345"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11349" w:author="John Clevenger [2]" w:date="2022-06-21T13:36:00Z">
        <w:r w:rsidR="00B863CD">
          <w:t>that machine</w:t>
        </w:r>
      </w:ins>
      <w:del w:id="11350"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1351" w:name="_Toc151724109"/>
      <w:r>
        <w:lastRenderedPageBreak/>
        <w:t xml:space="preserve">Appendix </w:t>
      </w:r>
      <w:r w:rsidR="007D71A5">
        <w:t>N</w:t>
      </w:r>
      <w:r>
        <w:t xml:space="preserve"> – PC</w:t>
      </w:r>
      <w:r w:rsidRPr="00BC7198">
        <w:rPr>
          <w:vertAlign w:val="superscript"/>
        </w:rPr>
        <w:t>2</w:t>
      </w:r>
      <w:r>
        <w:t xml:space="preserve"> Team Clients</w:t>
      </w:r>
      <w:bookmarkEnd w:id="11351"/>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1352" w:author="John Clevenger [2]" w:date="2022-06-16T11:29:00Z">
        <w:r>
          <w:t>To utilize the WTI in a contest, the Contest Administrator must start a separate m</w:t>
        </w:r>
      </w:ins>
      <w:ins w:id="11353"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1354" w:author="John Clevenger [2]" w:date="2022-06-16T11:28:00Z">
        <w:r w:rsidR="00296DC9" w:rsidDel="00150DAF">
          <w:delText>default</w:delText>
        </w:r>
      </w:del>
      <w:ins w:id="11355" w:author="John Clevenger [2]" w:date="2022-06-16T11:28:00Z">
        <w:r>
          <w:t>default,</w:t>
        </w:r>
      </w:ins>
      <w:r w:rsidR="00296DC9">
        <w:t xml:space="preserve"> the WTI </w:t>
      </w:r>
      <w:del w:id="11356"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1357"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1358"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1359"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1360" w:author="John Clevenger [2]" w:date="2022-06-16T11:32:00Z">
        <w:r w:rsidR="00150DAF">
          <w:t xml:space="preserve">The components of the WTI system comprise a separate </w:t>
        </w:r>
        <w:r w:rsidR="00B22CBC">
          <w:t xml:space="preserve">project </w:t>
        </w:r>
      </w:ins>
      <w:ins w:id="11361" w:author="John Clevenger [2]" w:date="2022-06-16T11:33:00Z">
        <w:r w:rsidR="00B22CBC">
          <w:t xml:space="preserve">(distribution) </w:t>
        </w:r>
      </w:ins>
      <w:ins w:id="11362" w:author="John Clevenger [2]" w:date="2022-06-16T11:32:00Z">
        <w:r w:rsidR="00B22CBC">
          <w:t xml:space="preserve">within the PC2 </w:t>
        </w:r>
      </w:ins>
      <w:ins w:id="11363"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1364" w:author="John Clevenger [2]" w:date="2022-06-16T11:33:00Z">
        <w:r w:rsidR="003B0D42" w:rsidDel="00B22CBC">
          <w:delText>default</w:delText>
        </w:r>
      </w:del>
      <w:ins w:id="11365"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1366" w:author="John Clevenger [2]" w:date="2022-06-16T11:34:00Z">
        <w:r w:rsidR="00093A7D" w:rsidDel="006A0FAF">
          <w:delText>insure</w:delText>
        </w:r>
      </w:del>
      <w:ins w:id="11367"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1368" w:author="john" w:date="2020-11-28T18:19:00Z">
        <w:r w:rsidDel="009E0FD5">
          <w:delText>web</w:delText>
        </w:r>
      </w:del>
      <w:r>
        <w:t>server is running</w:t>
      </w:r>
      <w:ins w:id="11369" w:author="john" w:date="2020-11-28T18:18:00Z">
        <w:r w:rsidR="009E0FD5">
          <w:t xml:space="preserve"> (see the </w:t>
        </w:r>
      </w:ins>
      <w:ins w:id="11370" w:author="john" w:date="2020-11-28T18:19:00Z">
        <w:r w:rsidR="009E0FD5">
          <w:t xml:space="preserve">next </w:t>
        </w:r>
      </w:ins>
      <w:ins w:id="11371" w:author="john" w:date="2020-11-28T18:18:00Z">
        <w:r w:rsidR="009E0FD5">
          <w:t xml:space="preserve">section </w:t>
        </w:r>
      </w:ins>
      <w:ins w:id="11372" w:author="john" w:date="2020-11-28T18:19:00Z">
        <w:r w:rsidR="009E0FD5">
          <w:t xml:space="preserve">regarding configurations where the WTI server is running behind a firewall or other component using Network </w:t>
        </w:r>
      </w:ins>
      <w:ins w:id="11373" w:author="john" w:date="2020-11-28T18:20:00Z">
        <w:r w:rsidR="009E0FD5">
          <w:t>Address Translation (NAT</w:t>
        </w:r>
        <w:del w:id="11374" w:author="John Clevenger [2]" w:date="2022-06-16T11:34:00Z">
          <w:r w:rsidR="009E0FD5" w:rsidDel="006A0FAF">
            <w:delText>) )</w:delText>
          </w:r>
        </w:del>
      </w:ins>
      <w:ins w:id="11375" w:author="John Clevenger [2]" w:date="2022-06-16T11:34:00Z">
        <w:r w:rsidR="006A0FAF">
          <w:t>))</w:t>
        </w:r>
      </w:ins>
      <w:ins w:id="11376"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1377" w:author="John Clevenger [2]" w:date="2022-06-16T11:34:00Z">
        <w:r w:rsidR="00804DC6" w:rsidDel="006A0FAF">
          <w:delText>default</w:delText>
        </w:r>
      </w:del>
      <w:ins w:id="11378"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1379"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1380" w:author="john" w:date="2020-11-28T18:20:00Z"/>
        </w:rPr>
      </w:pPr>
      <w:r>
        <w:lastRenderedPageBreak/>
        <w:t xml:space="preserve">If the WTI </w:t>
      </w:r>
      <w:del w:id="11381"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1382" w:author="john" w:date="2020-11-28T18:20:00Z">
        <w:r>
          <w:t xml:space="preserve">If the WTI </w:t>
        </w:r>
      </w:ins>
      <w:ins w:id="11383" w:author="john" w:date="2020-11-28T18:23:00Z">
        <w:r w:rsidR="005C557C">
          <w:t xml:space="preserve">server is running on a machine with a private </w:t>
        </w:r>
      </w:ins>
      <w:ins w:id="11384" w:author="john" w:date="2020-11-28T18:24:00Z">
        <w:r w:rsidR="005C557C">
          <w:t xml:space="preserve">IP (for example, behind a NAT firewall), add an entry to the WTI </w:t>
        </w:r>
        <w:r w:rsidR="005C557C" w:rsidRPr="005C557C">
          <w:rPr>
            <w:rFonts w:ascii="Courier New" w:hAnsi="Courier New"/>
            <w:b/>
            <w:rPrChange w:id="11385" w:author="john" w:date="2020-11-28T18:27:00Z">
              <w:rPr/>
            </w:rPrChange>
          </w:rPr>
          <w:t>pc2v9.ini</w:t>
        </w:r>
        <w:r w:rsidR="005C557C">
          <w:t xml:space="preserve"> file of the form </w:t>
        </w:r>
      </w:ins>
      <w:ins w:id="11386" w:author="john" w:date="2020-11-28T18:25:00Z">
        <w:r w:rsidR="005C557C" w:rsidRPr="005C557C">
          <w:rPr>
            <w:rFonts w:ascii="Courier New" w:hAnsi="Courier New"/>
            <w:b/>
            <w:rPrChange w:id="11387" w:author="john" w:date="2020-11-28T18:26:00Z">
              <w:rPr/>
            </w:rPrChange>
          </w:rPr>
          <w:t>wtiOverridePublicIP=w.x.y.z</w:t>
        </w:r>
      </w:ins>
      <w:ins w:id="11388" w:author="john" w:date="2020-11-28T18:26:00Z">
        <w:r w:rsidR="005C557C" w:rsidRPr="005C557C">
          <w:rPr>
            <w:rPrChange w:id="11389"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11390" w:author="john" w:date="2020-11-28T18:27:00Z">
              <w:rPr>
                <w:rFonts w:ascii="Courier New" w:hAnsi="Courier New"/>
                <w:b/>
              </w:rPr>
            </w:rPrChange>
          </w:rPr>
          <w:t xml:space="preserve">is the </w:t>
        </w:r>
      </w:ins>
      <w:ins w:id="11391" w:author="john" w:date="2020-11-28T18:27:00Z">
        <w:r w:rsidR="005C557C">
          <w:t>public-facing IP address of the WTI server (that is, the IP address to which team browser sessions will initially connect</w:t>
        </w:r>
      </w:ins>
      <w:ins w:id="11392" w:author="john" w:date="2020-11-28T18:28:00Z">
        <w:r w:rsidR="005C557C">
          <w:t xml:space="preserve">).  This is necessary to </w:t>
        </w:r>
        <w:del w:id="11393" w:author="John Clevenger [2]" w:date="2022-06-16T11:35:00Z">
          <w:r w:rsidR="005C557C" w:rsidDel="006A0FAF">
            <w:delText>insure</w:delText>
          </w:r>
        </w:del>
      </w:ins>
      <w:ins w:id="11394" w:author="John Clevenger [2]" w:date="2022-06-16T11:35:00Z">
        <w:r w:rsidR="006A0FAF">
          <w:t>ensure</w:t>
        </w:r>
      </w:ins>
      <w:ins w:id="11395" w:author="john" w:date="2020-11-28T18:28:00Z">
        <w:r w:rsidR="005C557C">
          <w:t xml:space="preserve"> that connections </w:t>
        </w:r>
      </w:ins>
      <w:ins w:id="11396"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1397"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1398" w:author="john" w:date="2020-11-28T18:30:00Z"/>
        </w:rPr>
      </w:pPr>
    </w:p>
    <w:p w14:paraId="2EAF2834" w14:textId="77777777" w:rsidR="00804DC6" w:rsidDel="005C557C" w:rsidRDefault="00804DC6" w:rsidP="002E35C8">
      <w:pPr>
        <w:spacing w:before="120"/>
        <w:ind w:firstLine="547"/>
        <w:jc w:val="both"/>
        <w:rPr>
          <w:del w:id="11399" w:author="john" w:date="2020-11-28T18:30:00Z"/>
        </w:rPr>
      </w:pPr>
    </w:p>
    <w:p w14:paraId="10A6174E" w14:textId="77777777" w:rsidR="00804DC6" w:rsidRPr="002C4363" w:rsidRDefault="00804DC6">
      <w:pPr>
        <w:spacing w:before="120"/>
        <w:jc w:val="both"/>
        <w:pPrChange w:id="11400"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1401" w:author="John Clevenger [2]" w:date="2022-06-15T13:17:00Z"/>
        </w:rPr>
      </w:pPr>
      <w:r>
        <w:t xml:space="preserve">This starts the WTI </w:t>
      </w:r>
      <w:del w:id="11402"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1403"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1404" w:author="John Clevenger [2]" w:date="2022-06-15T13:17:00Z"/>
        </w:rPr>
      </w:pPr>
    </w:p>
    <w:p w14:paraId="2D8EE9EE" w14:textId="56444244" w:rsidR="00BD34C4" w:rsidRPr="00B30396" w:rsidRDefault="00BD34C4" w:rsidP="00BD34C4">
      <w:pPr>
        <w:spacing w:before="240"/>
        <w:jc w:val="both"/>
        <w:rPr>
          <w:ins w:id="11405" w:author="John Clevenger [2]" w:date="2022-06-15T13:17:00Z"/>
          <w:b/>
        </w:rPr>
      </w:pPr>
      <w:ins w:id="11406" w:author="John Clevenger [2]" w:date="2022-06-15T13:17:00Z">
        <w:r>
          <w:rPr>
            <w:b/>
          </w:rPr>
          <w:t>Getting help</w:t>
        </w:r>
        <w:r w:rsidRPr="00B30396">
          <w:rPr>
            <w:b/>
          </w:rPr>
          <w:t xml:space="preserve"> </w:t>
        </w:r>
      </w:ins>
      <w:ins w:id="11407" w:author="John Clevenger [2]" w:date="2022-06-15T13:20:00Z">
        <w:r w:rsidR="00FE65EB">
          <w:rPr>
            <w:b/>
          </w:rPr>
          <w:t xml:space="preserve">with </w:t>
        </w:r>
      </w:ins>
      <w:ins w:id="11408"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1409" w:author="John Clevenger [2]" w:date="2022-06-15T13:17:00Z"/>
        </w:rPr>
      </w:pPr>
      <w:ins w:id="11410" w:author="John Clevenger [2]" w:date="2022-06-15T13:17:00Z">
        <w:r>
          <w:t xml:space="preserve">If you are having problems </w:t>
        </w:r>
      </w:ins>
      <w:ins w:id="11411" w:author="John Clevenger [2]" w:date="2022-06-15T13:18:00Z">
        <w:r>
          <w:t xml:space="preserve">using the WTI, </w:t>
        </w:r>
      </w:ins>
      <w:ins w:id="11412" w:author="John Clevenger [2]" w:date="2022-06-15T13:24:00Z">
        <w:r w:rsidR="00BA28F8">
          <w:t xml:space="preserve">see the Appendix on </w:t>
        </w:r>
      </w:ins>
      <w:ins w:id="11413" w:author="John Clevenger [2]" w:date="2022-06-15T13:19:00Z">
        <w:r w:rsidR="00FE65EB">
          <w:t xml:space="preserve"> </w:t>
        </w:r>
      </w:ins>
      <w:ins w:id="11414" w:author="John Clevenger [2]" w:date="2022-06-15T13:26:00Z">
        <w:r w:rsidR="00BA28F8">
          <w:rPr>
            <w:b/>
            <w:bCs/>
          </w:rPr>
          <w:t>Troubleshooting / Getting Help.</w:t>
        </w:r>
      </w:ins>
      <w:ins w:id="11415"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1416" w:name="_Toc151724110"/>
      <w:r>
        <w:lastRenderedPageBreak/>
        <w:t>Appendix O – Input Validators</w:t>
      </w:r>
      <w:bookmarkEnd w:id="11416"/>
    </w:p>
    <w:p w14:paraId="6CED5DFB" w14:textId="77777777" w:rsidR="00AA35F5" w:rsidRPr="00661536" w:rsidRDefault="00AA35F5">
      <w:pPr>
        <w:pStyle w:val="ListParagraph"/>
        <w:numPr>
          <w:ilvl w:val="0"/>
          <w:numId w:val="38"/>
        </w:numPr>
        <w:spacing w:before="240"/>
        <w:jc w:val="both"/>
        <w:rPr>
          <w:ins w:id="11417" w:author="john" w:date="2020-10-22T21:18:00Z"/>
          <w:rFonts w:ascii="Arial" w:hAnsi="Arial" w:cs="Arial"/>
          <w:b/>
          <w:rPrChange w:id="11418" w:author="john" w:date="2020-10-22T21:47:00Z">
            <w:rPr>
              <w:ins w:id="11419" w:author="john" w:date="2020-10-22T21:18:00Z"/>
            </w:rPr>
          </w:rPrChange>
        </w:rPr>
        <w:pPrChange w:id="11420" w:author="john" w:date="2020-10-22T21:19:00Z">
          <w:pPr>
            <w:spacing w:before="240"/>
            <w:ind w:firstLine="720"/>
            <w:jc w:val="both"/>
          </w:pPr>
        </w:pPrChange>
      </w:pPr>
      <w:ins w:id="11421" w:author="john" w:date="2020-10-22T21:19:00Z">
        <w:r w:rsidRPr="00661536">
          <w:rPr>
            <w:rFonts w:ascii="Arial" w:hAnsi="Arial" w:cs="Arial"/>
            <w:b/>
            <w:rPrChange w:id="11422"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1423" w:author="john" w:date="2020-10-22T21:19:00Z">
        <w:r w:rsidR="00AA35F5">
          <w:t xml:space="preserve">contest </w:t>
        </w:r>
      </w:ins>
      <w:r>
        <w:t xml:space="preserve">problem so that it has associated with it </w:t>
      </w:r>
      <w:del w:id="11424" w:author="john" w:date="2020-10-22T21:02:00Z">
        <w:r w:rsidDel="00915E86">
          <w:delText xml:space="preserve">an </w:delText>
        </w:r>
      </w:del>
      <w:ins w:id="11425" w:author="john" w:date="2020-10-22T21:02:00Z">
        <w:r w:rsidR="00915E86">
          <w:t xml:space="preserve">one or more </w:t>
        </w:r>
      </w:ins>
      <w:r w:rsidRPr="006066C5">
        <w:rPr>
          <w:i/>
          <w:iCs/>
        </w:rPr>
        <w:t xml:space="preserve">input </w:t>
      </w:r>
      <w:r>
        <w:rPr>
          <w:i/>
          <w:iCs/>
        </w:rPr>
        <w:t>validator</w:t>
      </w:r>
      <w:ins w:id="11426"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1431" w:author="john" w:date="2020-10-22T21:05:00Z"/>
        </w:rPr>
      </w:pPr>
      <w:del w:id="11432" w:author="john" w:date="2020-10-22T21:05:00Z">
        <w:r w:rsidDel="00915E86">
          <w:delText xml:space="preserve">Note that because the required judge’s test data file </w:delText>
        </w:r>
      </w:del>
      <w:del w:id="11433" w:author="john" w:date="2020-10-22T21:03:00Z">
        <w:r w:rsidDel="00915E86">
          <w:delText xml:space="preserve">input format for </w:delText>
        </w:r>
      </w:del>
      <w:del w:id="11434" w:author="john" w:date="2020-10-22T21:04:00Z">
        <w:r w:rsidDel="00915E86">
          <w:delText xml:space="preserve">each contest problem </w:delText>
        </w:r>
      </w:del>
      <w:del w:id="11435"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1436" w:author="john" w:date="2020-10-22T21:14:00Z"/>
        </w:rPr>
      </w:pPr>
      <w:ins w:id="11437" w:author="john" w:date="2020-10-22T21:05:00Z">
        <w:r>
          <w:t>PC</w:t>
        </w:r>
        <w:r>
          <w:rPr>
            <w:vertAlign w:val="superscript"/>
          </w:rPr>
          <w:t xml:space="preserve">2 </w:t>
        </w:r>
      </w:ins>
      <w:ins w:id="11438" w:author="john" w:date="2020-10-22T21:06:00Z">
        <w:r>
          <w:t xml:space="preserve">supports two types of input validators.  First, </w:t>
        </w:r>
      </w:ins>
      <w:ins w:id="11439" w:author="john" w:date="2020-10-22T21:07:00Z">
        <w:r>
          <w:t>PC</w:t>
        </w:r>
        <w:r>
          <w:rPr>
            <w:vertAlign w:val="superscript"/>
          </w:rPr>
          <w:t xml:space="preserve">2 </w:t>
        </w:r>
        <w:r>
          <w:t>contains an embedded copy of the VIVA Input Validator.</w:t>
        </w:r>
      </w:ins>
      <w:ins w:id="11440" w:author="john" w:date="2020-10-22T21:08:00Z">
        <w:r>
          <w:rPr>
            <w:rStyle w:val="FootnoteReference"/>
          </w:rPr>
          <w:footnoteReference w:id="83"/>
        </w:r>
      </w:ins>
      <w:ins w:id="11449" w:author="john" w:date="2020-10-22T21:06:00Z">
        <w:r>
          <w:t xml:space="preserve"> </w:t>
        </w:r>
      </w:ins>
      <w:ins w:id="11450" w:author="john" w:date="2020-10-22T21:10:00Z">
        <w:r>
          <w:t xml:space="preserve"> VIVA supports a “pattern language</w:t>
        </w:r>
      </w:ins>
      <w:ins w:id="11451" w:author="john" w:date="2020-10-22T21:11:00Z">
        <w:r>
          <w:t xml:space="preserve">” that allows a user to describe the required syntax of a </w:t>
        </w:r>
      </w:ins>
      <w:ins w:id="11452" w:author="john" w:date="2020-10-22T21:12:00Z">
        <w:r w:rsidR="00AA35F5">
          <w:t>judge</w:t>
        </w:r>
      </w:ins>
      <w:ins w:id="11453" w:author="john" w:date="2020-10-22T21:13:00Z">
        <w:r w:rsidR="00AA35F5">
          <w:t xml:space="preserve">’s </w:t>
        </w:r>
      </w:ins>
      <w:ins w:id="11454" w:author="john" w:date="2020-10-22T21:11:00Z">
        <w:r>
          <w:t>data file; PC</w:t>
        </w:r>
        <w:r w:rsidRPr="00AA35F5">
          <w:rPr>
            <w:vertAlign w:val="superscript"/>
            <w:rPrChange w:id="11455" w:author="john" w:date="2020-10-22T21:12:00Z">
              <w:rPr/>
            </w:rPrChange>
          </w:rPr>
          <w:t>2</w:t>
        </w:r>
        <w:r>
          <w:t xml:space="preserve"> </w:t>
        </w:r>
      </w:ins>
      <w:ins w:id="11456" w:author="john" w:date="2020-10-22T21:20:00Z">
        <w:r w:rsidR="00AA35F5">
          <w:t>can be used to invoke</w:t>
        </w:r>
      </w:ins>
      <w:ins w:id="11457" w:author="john" w:date="2020-10-22T21:11:00Z">
        <w:r>
          <w:t xml:space="preserve"> VIVA with </w:t>
        </w:r>
      </w:ins>
      <w:ins w:id="11458" w:author="john" w:date="2020-10-22T21:13:00Z">
        <w:r w:rsidR="00AA35F5">
          <w:t>a</w:t>
        </w:r>
      </w:ins>
      <w:ins w:id="11459" w:author="john" w:date="2020-10-22T21:11:00Z">
        <w:r>
          <w:t xml:space="preserve"> specified pattern</w:t>
        </w:r>
      </w:ins>
      <w:ins w:id="11460" w:author="john" w:date="2020-10-22T21:13:00Z">
        <w:r w:rsidR="00AA35F5">
          <w:t xml:space="preserve"> and display the results when the pattern is applied by VIVA to each contest problem judge</w:t>
        </w:r>
      </w:ins>
      <w:ins w:id="11461" w:author="john" w:date="2020-10-22T21:14:00Z">
        <w:r w:rsidR="00AA35F5">
          <w:t>’s data file.</w:t>
        </w:r>
      </w:ins>
    </w:p>
    <w:p w14:paraId="0AC1E1E4" w14:textId="77777777" w:rsidR="00AA35F5" w:rsidRDefault="00AA35F5" w:rsidP="00D66AA0">
      <w:pPr>
        <w:spacing w:before="240"/>
        <w:ind w:firstLine="720"/>
        <w:jc w:val="both"/>
        <w:rPr>
          <w:ins w:id="11462" w:author="john" w:date="2020-10-22T21:23:00Z"/>
        </w:rPr>
      </w:pPr>
      <w:ins w:id="11463" w:author="john" w:date="2020-10-22T21:15:00Z">
        <w:r>
          <w:t>PC</w:t>
        </w:r>
        <w:r>
          <w:rPr>
            <w:vertAlign w:val="superscript"/>
          </w:rPr>
          <w:t xml:space="preserve">2  </w:t>
        </w:r>
      </w:ins>
      <w:ins w:id="11464" w:author="john" w:date="2020-10-22T21:14:00Z">
        <w:r>
          <w:t xml:space="preserve">also supports </w:t>
        </w:r>
        <w:r>
          <w:rPr>
            <w:i/>
          </w:rPr>
          <w:t xml:space="preserve">custom </w:t>
        </w:r>
        <w:r>
          <w:t>input validators.  A custom input validator is a</w:t>
        </w:r>
      </w:ins>
      <w:ins w:id="11465" w:author="john" w:date="2020-10-22T21:21:00Z">
        <w:r>
          <w:t>n external</w:t>
        </w:r>
      </w:ins>
      <w:ins w:id="11466" w:author="john" w:date="2020-10-22T21:14:00Z">
        <w:r>
          <w:t xml:space="preserve"> program</w:t>
        </w:r>
      </w:ins>
      <w:ins w:id="11467" w:author="john" w:date="2020-10-22T21:15:00Z">
        <w:r>
          <w:t>,</w:t>
        </w:r>
      </w:ins>
      <w:ins w:id="11468" w:author="john" w:date="2020-10-22T21:14:00Z">
        <w:r>
          <w:t xml:space="preserve"> written by the Contest Administrator (or staff), </w:t>
        </w:r>
      </w:ins>
      <w:ins w:id="11469" w:author="john" w:date="2020-10-22T21:16:00Z">
        <w:r>
          <w:t xml:space="preserve">which accepts as input a judge’s data file and returns an indication of whether the data file is “valid”.  Custom input validators can be </w:t>
        </w:r>
      </w:ins>
      <w:ins w:id="11470" w:author="john" w:date="2020-10-22T21:17:00Z">
        <w:r>
          <w:t>written in any language whose compiler (or interpreter) can be invoked from a command line.  PC</w:t>
        </w:r>
        <w:r>
          <w:rPr>
            <w:vertAlign w:val="superscript"/>
          </w:rPr>
          <w:t>2</w:t>
        </w:r>
        <w:r>
          <w:t xml:space="preserve"> arranges that</w:t>
        </w:r>
      </w:ins>
      <w:ins w:id="11471" w:author="john" w:date="2020-10-22T23:28:00Z">
        <w:r w:rsidR="00083FCE">
          <w:t xml:space="preserve"> when a custom input validator is run,</w:t>
        </w:r>
      </w:ins>
      <w:ins w:id="11472" w:author="john" w:date="2020-10-22T21:17:00Z">
        <w:r>
          <w:t xml:space="preserve"> each judge</w:t>
        </w:r>
      </w:ins>
      <w:ins w:id="11473" w:author="john" w:date="2020-10-22T21:18:00Z">
        <w:r>
          <w:t xml:space="preserve">’s data </w:t>
        </w:r>
      </w:ins>
      <w:ins w:id="11474" w:author="john" w:date="2020-10-22T21:31:00Z">
        <w:r w:rsidR="00373609">
          <w:t xml:space="preserve">file </w:t>
        </w:r>
      </w:ins>
      <w:ins w:id="11475" w:author="john" w:date="2020-10-22T21:21:00Z">
        <w:r>
          <w:t>is passed to the custom input validator</w:t>
        </w:r>
      </w:ins>
      <w:ins w:id="11476" w:author="john" w:date="2020-10-22T23:28:00Z">
        <w:r w:rsidR="00083FCE">
          <w:t>;</w:t>
        </w:r>
      </w:ins>
      <w:ins w:id="11477" w:author="john" w:date="2020-10-22T21:21:00Z">
        <w:r>
          <w:t xml:space="preserve"> </w:t>
        </w:r>
      </w:ins>
      <w:ins w:id="11478" w:author="john" w:date="2020-10-22T23:28:00Z">
        <w:r w:rsidR="00083FCE">
          <w:t>PC</w:t>
        </w:r>
        <w:r w:rsidR="00083FCE" w:rsidRPr="00083FCE">
          <w:rPr>
            <w:vertAlign w:val="superscript"/>
            <w:rPrChange w:id="11479" w:author="john" w:date="2020-10-22T23:29:00Z">
              <w:rPr/>
            </w:rPrChange>
          </w:rPr>
          <w:t>2</w:t>
        </w:r>
      </w:ins>
      <w:ins w:id="11480" w:author="john" w:date="2020-10-22T21:21:00Z">
        <w:r>
          <w:t xml:space="preserve"> then displays the results.</w:t>
        </w:r>
      </w:ins>
    </w:p>
    <w:p w14:paraId="4B038CD8" w14:textId="77777777" w:rsidR="00373609" w:rsidRPr="00373609" w:rsidRDefault="009C588D" w:rsidP="00D66AA0">
      <w:pPr>
        <w:spacing w:before="240"/>
        <w:ind w:firstLine="720"/>
        <w:jc w:val="both"/>
        <w:rPr>
          <w:ins w:id="11481" w:author="john" w:date="2020-10-22T21:05:00Z"/>
        </w:rPr>
      </w:pPr>
      <w:ins w:id="11482" w:author="john" w:date="2020-10-23T21:26:00Z">
        <w:r>
          <w:t>E</w:t>
        </w:r>
      </w:ins>
      <w:ins w:id="11483"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1484" w:author="john" w:date="2020-10-22T21:26:00Z">
        <w:r w:rsidR="00373609">
          <w:t>; see below</w:t>
        </w:r>
      </w:ins>
      <w:ins w:id="11485" w:author="john" w:date="2020-10-22T21:23:00Z">
        <w:r w:rsidR="00373609">
          <w:t xml:space="preserve">), so if a problem is configured </w:t>
        </w:r>
      </w:ins>
      <w:ins w:id="11486" w:author="john" w:date="2020-10-22T21:26:00Z">
        <w:r w:rsidR="00373609">
          <w:t>with both a VIVA pattern and a custom input validator the use</w:t>
        </w:r>
      </w:ins>
      <w:ins w:id="11487" w:author="john" w:date="2020-10-22T21:32:00Z">
        <w:r w:rsidR="0036772E">
          <w:t>r</w:t>
        </w:r>
      </w:ins>
      <w:ins w:id="11488" w:author="john" w:date="2020-10-22T21:26:00Z">
        <w:r w:rsidR="00373609">
          <w:t xml:space="preserve"> must manually choose which one </w:t>
        </w:r>
      </w:ins>
      <w:ins w:id="11489" w:author="john" w:date="2020-10-22T21:32:00Z">
        <w:r w:rsidR="0036772E">
          <w:t xml:space="preserve">is </w:t>
        </w:r>
      </w:ins>
      <w:ins w:id="11490" w:author="john" w:date="2020-10-22T21:26:00Z">
        <w:r w:rsidR="00373609">
          <w:t xml:space="preserve">to </w:t>
        </w:r>
      </w:ins>
      <w:ins w:id="11491" w:author="john" w:date="2020-10-22T21:32:00Z">
        <w:r w:rsidR="0036772E">
          <w:t xml:space="preserve">be </w:t>
        </w:r>
      </w:ins>
      <w:ins w:id="11492" w:author="john" w:date="2020-10-22T21:26:00Z">
        <w:r w:rsidR="00373609">
          <w:t>execute</w:t>
        </w:r>
      </w:ins>
      <w:ins w:id="11493" w:author="john" w:date="2020-10-22T21:32:00Z">
        <w:r w:rsidR="0036772E">
          <w:t>d</w:t>
        </w:r>
      </w:ins>
      <w:ins w:id="11494" w:author="john" w:date="2020-10-22T21:26:00Z">
        <w:r w:rsidR="00373609">
          <w:t xml:space="preserve">.  (Both may be executed, but each one must first be </w:t>
        </w:r>
      </w:ins>
      <w:ins w:id="11495" w:author="john" w:date="2020-10-22T21:27:00Z">
        <w:r w:rsidR="00373609">
          <w:t>‘selected’.)</w:t>
        </w:r>
      </w:ins>
    </w:p>
    <w:p w14:paraId="623F09F7" w14:textId="77777777" w:rsidR="00D66AA0" w:rsidRPr="00EA202C" w:rsidRDefault="00D66AA0" w:rsidP="00D66AA0">
      <w:pPr>
        <w:spacing w:before="240"/>
        <w:ind w:firstLine="720"/>
        <w:jc w:val="both"/>
      </w:pPr>
      <w:r>
        <w:t>Note</w:t>
      </w:r>
      <w:del w:id="11496" w:author="john" w:date="2020-10-22T21:27:00Z">
        <w:r w:rsidDel="00373609">
          <w:delText xml:space="preserve"> </w:delText>
        </w:r>
      </w:del>
      <w:del w:id="11497" w:author="john" w:date="2020-10-22T21:23:00Z">
        <w:r w:rsidDel="00373609">
          <w:delText xml:space="preserve">also </w:delText>
        </w:r>
      </w:del>
      <w:ins w:id="11498" w:author="john" w:date="2020-10-22T21:28:00Z">
        <w:r w:rsidR="00373609">
          <w:t xml:space="preserve"> also </w:t>
        </w:r>
      </w:ins>
      <w:r>
        <w:t xml:space="preserve">that while it is a bit of work to write an input validator </w:t>
      </w:r>
      <w:ins w:id="11499"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1500" w:author="john" w:date="2020-10-22T21:34:00Z"/>
        </w:rPr>
      </w:pPr>
      <w:del w:id="11501" w:author="john" w:date="2020-10-22T21:34:00Z">
        <w:r w:rsidDel="0036772E">
          <w:rPr>
            <w:noProof/>
          </w:rPr>
          <w:drawing>
            <wp:anchor distT="0" distB="0" distL="114300" distR="114300" simplePos="0" relativeHeight="251629568" behindDoc="0" locked="0" layoutInCell="1" allowOverlap="1" wp14:anchorId="70CE24BE" wp14:editId="3AF2CBC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1502"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1503" w:author="John Clevenger [2]" w:date="2022-12-17T15:23:00Z">
        <w:r w:rsidR="009F568F">
          <w:rPr>
            <w:iCs/>
          </w:rPr>
          <w:t xml:space="preserve"> </w:t>
        </w:r>
      </w:ins>
      <w:r w:rsidR="00712FF8">
        <w:t>for details on YAML configuration files</w:t>
      </w:r>
      <w:r w:rsidR="005C178D">
        <w:t xml:space="preserve">).  </w:t>
      </w:r>
      <w:ins w:id="11504" w:author="john" w:date="2020-10-22T21:35:00Z">
        <w:r w:rsidR="0036772E">
          <w:t xml:space="preserve">The following sections describe interactive input validator configuration, and </w:t>
        </w:r>
      </w:ins>
      <w:ins w:id="11505" w:author="john" w:date="2020-10-23T21:27:00Z">
        <w:r w:rsidR="009C588D">
          <w:t xml:space="preserve">input validator </w:t>
        </w:r>
      </w:ins>
      <w:ins w:id="11506"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1507" w:author="john" w:date="2020-10-22T21:34:00Z"/>
          <w:rFonts w:ascii="Arial" w:hAnsi="Arial" w:cs="Arial"/>
          <w:b/>
          <w:rPrChange w:id="11508" w:author="john" w:date="2020-10-22T21:47:00Z">
            <w:rPr>
              <w:ins w:id="11509" w:author="john" w:date="2020-10-22T21:34:00Z"/>
            </w:rPr>
          </w:rPrChange>
        </w:rPr>
        <w:pPrChange w:id="11510" w:author="john" w:date="2020-10-22T21:36:00Z">
          <w:pPr>
            <w:spacing w:before="240"/>
            <w:ind w:firstLine="720"/>
            <w:jc w:val="both"/>
          </w:pPr>
        </w:pPrChange>
      </w:pPr>
      <w:ins w:id="11511" w:author="john" w:date="2020-10-22T21:36:00Z">
        <w:r w:rsidRPr="00661536">
          <w:rPr>
            <w:rFonts w:ascii="Arial" w:hAnsi="Arial" w:cs="Arial"/>
            <w:b/>
            <w:rPrChange w:id="11512"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1513" w:author="john" w:date="2020-10-22T23:08:00Z"/>
        </w:rPr>
      </w:pPr>
      <w:ins w:id="11514" w:author="john" w:date="2020-10-22T21:37:00Z">
        <w:r>
          <w:t xml:space="preserve">Input validators </w:t>
        </w:r>
      </w:ins>
      <w:ins w:id="11515" w:author="john" w:date="2020-10-22T21:47:00Z">
        <w:r w:rsidR="00661536">
          <w:t>can be</w:t>
        </w:r>
      </w:ins>
      <w:ins w:id="11516" w:author="john" w:date="2020-10-22T21:37:00Z">
        <w:r>
          <w:t xml:space="preserve"> configured </w:t>
        </w:r>
      </w:ins>
      <w:ins w:id="11517" w:author="john" w:date="2020-10-22T21:47:00Z">
        <w:r w:rsidR="00661536">
          <w:t>using</w:t>
        </w:r>
      </w:ins>
      <w:ins w:id="11518" w:author="john" w:date="2020-10-22T21:37:00Z">
        <w:r>
          <w:t xml:space="preserve"> the </w:t>
        </w:r>
      </w:ins>
      <w:ins w:id="11519" w:author="john" w:date="2020-10-22T21:38:00Z">
        <w:r w:rsidRPr="0036772E">
          <w:rPr>
            <w:rFonts w:ascii="Arial" w:hAnsi="Arial" w:cs="Arial"/>
            <w:b/>
            <w:sz w:val="22"/>
            <w:szCs w:val="22"/>
            <w:rPrChange w:id="11520" w:author="john" w:date="2020-10-22T21:38:00Z">
              <w:rPr/>
            </w:rPrChange>
          </w:rPr>
          <w:t>Input Validator</w:t>
        </w:r>
        <w:r w:rsidRPr="0036772E">
          <w:rPr>
            <w:rFonts w:ascii="Arial" w:hAnsi="Arial" w:cs="Arial"/>
            <w:b/>
            <w:sz w:val="22"/>
            <w:szCs w:val="22"/>
          </w:rPr>
          <w:t xml:space="preserve"> </w:t>
        </w:r>
        <w:r>
          <w:t xml:space="preserve">tab </w:t>
        </w:r>
      </w:ins>
      <w:ins w:id="11521" w:author="john" w:date="2020-10-22T21:39:00Z">
        <w:r>
          <w:t xml:space="preserve">on the Contest Administrator’s </w:t>
        </w:r>
      </w:ins>
      <w:ins w:id="11522" w:author="john" w:date="2020-10-22T21:37:00Z">
        <w:r w:rsidRPr="0036772E">
          <w:rPr>
            <w:rFonts w:ascii="Arial" w:hAnsi="Arial" w:cs="Arial"/>
            <w:b/>
            <w:sz w:val="22"/>
            <w:szCs w:val="22"/>
            <w:rPrChange w:id="11523" w:author="john" w:date="2020-10-22T21:41:00Z">
              <w:rPr/>
            </w:rPrChange>
          </w:rPr>
          <w:t>Edit Problem</w:t>
        </w:r>
        <w:r>
          <w:t xml:space="preserve"> </w:t>
        </w:r>
      </w:ins>
      <w:ins w:id="11524" w:author="john" w:date="2020-10-22T21:41:00Z">
        <w:r>
          <w:t xml:space="preserve">or </w:t>
        </w:r>
        <w:r w:rsidRPr="0036772E">
          <w:rPr>
            <w:rFonts w:ascii="Arial" w:hAnsi="Arial" w:cs="Arial"/>
            <w:b/>
            <w:sz w:val="22"/>
            <w:szCs w:val="22"/>
            <w:rPrChange w:id="11525" w:author="john" w:date="2020-10-22T21:41:00Z">
              <w:rPr/>
            </w:rPrChange>
          </w:rPr>
          <w:t>Add problem</w:t>
        </w:r>
        <w:r>
          <w:t xml:space="preserve"> </w:t>
        </w:r>
      </w:ins>
      <w:ins w:id="11526" w:author="john" w:date="2020-10-22T21:37:00Z">
        <w:r>
          <w:t>screen</w:t>
        </w:r>
      </w:ins>
      <w:ins w:id="11527" w:author="john" w:date="2020-10-22T23:10:00Z">
        <w:r w:rsidR="00CA2190">
          <w:t>s</w:t>
        </w:r>
      </w:ins>
      <w:ins w:id="11528" w:author="john" w:date="2020-10-22T21:37:00Z">
        <w:r>
          <w:t xml:space="preserve"> </w:t>
        </w:r>
      </w:ins>
      <w:ins w:id="11529" w:author="john" w:date="2020-10-22T21:39:00Z">
        <w:r>
          <w:t xml:space="preserve">(the </w:t>
        </w:r>
        <w:r w:rsidRPr="00661536">
          <w:rPr>
            <w:rFonts w:ascii="Arial" w:hAnsi="Arial" w:cs="Arial"/>
            <w:b/>
            <w:sz w:val="22"/>
            <w:szCs w:val="22"/>
            <w:rPrChange w:id="11530" w:author="john" w:date="2020-10-22T21:43:00Z">
              <w:rPr/>
            </w:rPrChange>
          </w:rPr>
          <w:t>Edit Problem</w:t>
        </w:r>
        <w:r>
          <w:t xml:space="preserve"> </w:t>
        </w:r>
      </w:ins>
      <w:ins w:id="11531" w:author="john" w:date="2020-10-22T21:42:00Z">
        <w:r w:rsidR="00661536">
          <w:t xml:space="preserve">or </w:t>
        </w:r>
        <w:r w:rsidR="00661536" w:rsidRPr="00661536">
          <w:rPr>
            <w:rFonts w:ascii="Arial" w:hAnsi="Arial" w:cs="Arial"/>
            <w:b/>
            <w:sz w:val="22"/>
            <w:szCs w:val="22"/>
            <w:rPrChange w:id="11532" w:author="john" w:date="2020-10-22T21:43:00Z">
              <w:rPr/>
            </w:rPrChange>
          </w:rPr>
          <w:t>Add Problem</w:t>
        </w:r>
        <w:r w:rsidR="00661536">
          <w:t xml:space="preserve"> </w:t>
        </w:r>
      </w:ins>
      <w:ins w:id="11533" w:author="john" w:date="2020-10-22T21:39:00Z">
        <w:r>
          <w:t>screen</w:t>
        </w:r>
      </w:ins>
      <w:ins w:id="11534" w:author="john" w:date="2020-10-22T21:42:00Z">
        <w:r w:rsidR="00661536">
          <w:t>s</w:t>
        </w:r>
      </w:ins>
      <w:ins w:id="11535" w:author="john" w:date="2020-10-22T21:39:00Z">
        <w:r>
          <w:t xml:space="preserve"> </w:t>
        </w:r>
      </w:ins>
      <w:ins w:id="11536" w:author="john" w:date="2020-10-22T21:42:00Z">
        <w:r w:rsidR="00661536">
          <w:t>are</w:t>
        </w:r>
      </w:ins>
      <w:ins w:id="11537" w:author="john" w:date="2020-10-22T21:39:00Z">
        <w:r>
          <w:t xml:space="preserve"> accessed by </w:t>
        </w:r>
      </w:ins>
      <w:ins w:id="11538" w:author="john" w:date="2020-10-22T21:42:00Z">
        <w:r w:rsidR="00661536">
          <w:t xml:space="preserve">clicking on </w:t>
        </w:r>
      </w:ins>
      <w:ins w:id="11539" w:author="john" w:date="2020-10-22T21:40:00Z">
        <w:r>
          <w:t xml:space="preserve">the </w:t>
        </w:r>
        <w:r w:rsidRPr="00661536">
          <w:rPr>
            <w:rFonts w:ascii="Arial" w:hAnsi="Arial" w:cs="Arial"/>
            <w:b/>
            <w:sz w:val="22"/>
            <w:szCs w:val="22"/>
            <w:rPrChange w:id="11540" w:author="john" w:date="2020-10-22T21:43:00Z">
              <w:rPr/>
            </w:rPrChange>
          </w:rPr>
          <w:t>Problems</w:t>
        </w:r>
        <w:r>
          <w:t xml:space="preserve"> tab of the Admin’s </w:t>
        </w:r>
        <w:r w:rsidRPr="00661536">
          <w:rPr>
            <w:rFonts w:ascii="Arial" w:hAnsi="Arial" w:cs="Arial"/>
            <w:b/>
            <w:sz w:val="22"/>
            <w:szCs w:val="22"/>
            <w:rPrChange w:id="11541" w:author="john" w:date="2020-10-22T21:43:00Z">
              <w:rPr/>
            </w:rPrChange>
          </w:rPr>
          <w:t>Configure Contest</w:t>
        </w:r>
        <w:r>
          <w:t xml:space="preserve"> screen, then cl</w:t>
        </w:r>
        <w:r w:rsidR="00661536">
          <w:t xml:space="preserve">icking either the </w:t>
        </w:r>
      </w:ins>
      <w:ins w:id="11542" w:author="john" w:date="2020-10-22T21:44:00Z">
        <w:r w:rsidR="00661536" w:rsidRPr="00FC2033">
          <w:rPr>
            <w:rFonts w:ascii="Arial" w:hAnsi="Arial" w:cs="Arial"/>
            <w:b/>
            <w:sz w:val="22"/>
            <w:szCs w:val="22"/>
            <w:rPrChange w:id="11543" w:author="john" w:date="2020-10-22T22:35:00Z">
              <w:rPr/>
            </w:rPrChange>
          </w:rPr>
          <w:t>Edit</w:t>
        </w:r>
        <w:r w:rsidR="00661536">
          <w:t xml:space="preserve"> or </w:t>
        </w:r>
        <w:r w:rsidR="00661536" w:rsidRPr="00FC2033">
          <w:rPr>
            <w:rFonts w:ascii="Arial" w:hAnsi="Arial" w:cs="Arial"/>
            <w:b/>
            <w:sz w:val="22"/>
            <w:szCs w:val="22"/>
            <w:rPrChange w:id="11544" w:author="john" w:date="2020-10-22T22:35:00Z">
              <w:rPr/>
            </w:rPrChange>
          </w:rPr>
          <w:t>Add</w:t>
        </w:r>
        <w:r w:rsidR="00661536">
          <w:t xml:space="preserve"> button).</w:t>
        </w:r>
      </w:ins>
      <w:ins w:id="11545"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1546" w:author="john" w:date="2020-10-22T23:08:00Z"/>
        </w:rPr>
      </w:pPr>
      <w:ins w:id="11547"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1548" w:author="john" w:date="2020-10-22T23:09:00Z">
        <w:r>
          <w:t xml:space="preserve">  Note that input validators are not run automatically in PC</w:t>
        </w:r>
        <w:r w:rsidRPr="00CA2190">
          <w:rPr>
            <w:vertAlign w:val="superscript"/>
            <w:rPrChange w:id="11549" w:author="john" w:date="2020-10-22T23:10:00Z">
              <w:rPr/>
            </w:rPrChange>
          </w:rPr>
          <w:t>2</w:t>
        </w:r>
        <w:r>
          <w:t xml:space="preserve">; the Contest Administrator must use the </w:t>
        </w:r>
      </w:ins>
      <w:ins w:id="11550" w:author="john" w:date="2020-10-22T23:10:00Z">
        <w:r w:rsidRPr="00CA2190">
          <w:rPr>
            <w:rFonts w:ascii="Arial" w:hAnsi="Arial" w:cs="Arial"/>
            <w:b/>
            <w:sz w:val="22"/>
            <w:szCs w:val="22"/>
            <w:rPrChange w:id="11551" w:author="john" w:date="2020-10-22T23:11:00Z">
              <w:rPr/>
            </w:rPrChange>
          </w:rPr>
          <w:t>Run VIVA</w:t>
        </w:r>
        <w:r>
          <w:t xml:space="preserve"> and/or </w:t>
        </w:r>
        <w:r w:rsidRPr="00CA2190">
          <w:rPr>
            <w:rFonts w:ascii="Arial" w:hAnsi="Arial" w:cs="Arial"/>
            <w:b/>
            <w:sz w:val="22"/>
            <w:szCs w:val="22"/>
            <w:rPrChange w:id="11552" w:author="john" w:date="2020-10-22T23:11:00Z">
              <w:rPr/>
            </w:rPrChange>
          </w:rPr>
          <w:t>Run Custom Input Validator</w:t>
        </w:r>
        <w:r>
          <w:t xml:space="preserve"> </w:t>
        </w:r>
      </w:ins>
      <w:ins w:id="11553" w:author="john" w:date="2020-10-22T23:11:00Z">
        <w:r>
          <w:t xml:space="preserve">buttons </w:t>
        </w:r>
      </w:ins>
      <w:ins w:id="11554" w:author="john" w:date="2020-10-22T23:10:00Z">
        <w:r>
          <w:t>to test the judge</w:t>
        </w:r>
      </w:ins>
      <w:ins w:id="11555" w:author="john" w:date="2020-10-22T23:11:00Z">
        <w:r>
          <w:t>’s input data files with the corresponding input validator.</w:t>
        </w:r>
      </w:ins>
    </w:p>
    <w:p w14:paraId="7A3DB50D" w14:textId="77777777" w:rsidR="00CA2190" w:rsidRDefault="00CA2190" w:rsidP="006066C5">
      <w:pPr>
        <w:spacing w:before="240"/>
        <w:ind w:firstLine="720"/>
        <w:jc w:val="both"/>
        <w:rPr>
          <w:ins w:id="11556" w:author="john" w:date="2020-10-22T22:32:00Z"/>
        </w:rPr>
      </w:pPr>
    </w:p>
    <w:p w14:paraId="2C579EA6" w14:textId="77777777" w:rsidR="00FC2033" w:rsidRPr="00FC2033" w:rsidRDefault="008E11B4">
      <w:pPr>
        <w:pStyle w:val="ListParagraph"/>
        <w:numPr>
          <w:ilvl w:val="1"/>
          <w:numId w:val="38"/>
        </w:numPr>
        <w:spacing w:before="240"/>
        <w:ind w:left="450"/>
        <w:jc w:val="both"/>
        <w:rPr>
          <w:ins w:id="11557" w:author="john" w:date="2020-10-22T21:37:00Z"/>
          <w:rFonts w:ascii="Arial" w:hAnsi="Arial" w:cs="Arial"/>
          <w:b/>
          <w:rPrChange w:id="11558" w:author="john" w:date="2020-10-22T22:34:00Z">
            <w:rPr>
              <w:ins w:id="11559" w:author="john" w:date="2020-10-22T21:37:00Z"/>
            </w:rPr>
          </w:rPrChange>
        </w:rPr>
        <w:pPrChange w:id="11560" w:author="john" w:date="2020-10-22T22:34:00Z">
          <w:pPr>
            <w:spacing w:before="240"/>
            <w:ind w:firstLine="720"/>
            <w:jc w:val="both"/>
          </w:pPr>
        </w:pPrChange>
      </w:pPr>
      <w:ins w:id="11561" w:author="john" w:date="2020-10-22T22:44:00Z">
        <w:r>
          <w:rPr>
            <w:rFonts w:ascii="Arial" w:hAnsi="Arial" w:cs="Arial"/>
            <w:b/>
          </w:rPr>
          <w:t xml:space="preserve">  </w:t>
        </w:r>
      </w:ins>
      <w:ins w:id="11562" w:author="john" w:date="2020-10-22T22:34:00Z">
        <w:r w:rsidR="00FC2033">
          <w:rPr>
            <w:rFonts w:ascii="Arial" w:hAnsi="Arial" w:cs="Arial"/>
            <w:b/>
          </w:rPr>
          <w:t>VIVA</w:t>
        </w:r>
      </w:ins>
      <w:ins w:id="11563" w:author="john" w:date="2020-10-22T22:33:00Z">
        <w:r w:rsidR="00FC2033" w:rsidRPr="00E060BC">
          <w:rPr>
            <w:rFonts w:ascii="Arial" w:hAnsi="Arial" w:cs="Arial"/>
            <w:b/>
          </w:rPr>
          <w:t xml:space="preserve"> </w:t>
        </w:r>
      </w:ins>
      <w:ins w:id="11564" w:author="john" w:date="2020-10-22T22:44:00Z">
        <w:r>
          <w:rPr>
            <w:rFonts w:ascii="Arial" w:hAnsi="Arial" w:cs="Arial"/>
            <w:b/>
          </w:rPr>
          <w:t xml:space="preserve">Input Validator </w:t>
        </w:r>
      </w:ins>
      <w:ins w:id="11565"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11566" w:author="john" w:date="2020-10-22T22:21:00Z"/>
        </w:rPr>
      </w:pPr>
      <w:ins w:id="11567" w:author="john" w:date="2020-10-22T22:21:00Z">
        <w:r>
          <w:rPr>
            <w:noProof/>
          </w:rPr>
          <w:drawing>
            <wp:anchor distT="0" distB="0" distL="114300" distR="114300" simplePos="0" relativeHeight="251699200" behindDoc="0" locked="0" layoutInCell="1" allowOverlap="1" wp14:anchorId="4025F4D5" wp14:editId="064D196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1568" w:author="john" w:date="2020-10-22T21:48:00Z">
        <w:r w:rsidR="00FC2033" w:rsidRPr="00FC2033">
          <w:rPr>
            <w:rFonts w:ascii="Arial" w:hAnsi="Arial" w:cs="Arial"/>
            <w:b/>
            <w:sz w:val="22"/>
            <w:szCs w:val="22"/>
          </w:rPr>
          <w:t>Input Validator</w:t>
        </w:r>
        <w:r w:rsidR="00FC2033">
          <w:t xml:space="preserve"> </w:t>
        </w:r>
      </w:ins>
      <w:del w:id="11569" w:author="john" w:date="2020-10-22T22:35:00Z">
        <w:r w:rsidR="00D66AA0" w:rsidDel="00FC2033">
          <w:delText xml:space="preserve">interactive configuration </w:delText>
        </w:r>
        <w:r w:rsidR="00904D78" w:rsidDel="00FC2033">
          <w:delText>screen</w:delText>
        </w:r>
      </w:del>
      <w:ins w:id="11570" w:author="john" w:date="2020-10-22T22:35:00Z">
        <w:r w:rsidR="00FC2033">
          <w:t>tab</w:t>
        </w:r>
      </w:ins>
      <w:ins w:id="11571" w:author="john" w:date="2020-10-22T22:34:00Z">
        <w:r w:rsidR="00FC2033">
          <w:t xml:space="preserve"> with the </w:t>
        </w:r>
        <w:r w:rsidR="00FC2033" w:rsidRPr="00FC2033">
          <w:rPr>
            <w:rFonts w:ascii="Arial" w:hAnsi="Arial" w:cs="Arial"/>
            <w:b/>
            <w:sz w:val="22"/>
            <w:szCs w:val="22"/>
            <w:rPrChange w:id="11572" w:author="john" w:date="2020-10-22T22:35:00Z">
              <w:rPr/>
            </w:rPrChange>
          </w:rPr>
          <w:t>Use VIVA</w:t>
        </w:r>
      </w:ins>
      <w:ins w:id="11573" w:author="john" w:date="2020-10-22T22:37:00Z">
        <w:r w:rsidR="00FC2033">
          <w:rPr>
            <w:rFonts w:ascii="Arial" w:hAnsi="Arial" w:cs="Arial"/>
            <w:b/>
            <w:sz w:val="22"/>
            <w:szCs w:val="22"/>
          </w:rPr>
          <w:t xml:space="preserve"> Input Validator</w:t>
        </w:r>
      </w:ins>
      <w:ins w:id="11574" w:author="john" w:date="2020-10-22T22:34:00Z">
        <w:r w:rsidR="00FC2033">
          <w:t xml:space="preserve"> option selected</w:t>
        </w:r>
      </w:ins>
      <w:del w:id="11575"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11576" w:author="john" w:date="2020-10-22T23:11:00Z"/>
        </w:rPr>
      </w:pPr>
    </w:p>
    <w:p w14:paraId="66695788" w14:textId="77777777" w:rsidR="00445CB0" w:rsidRDefault="00904D78" w:rsidP="006066C5">
      <w:pPr>
        <w:spacing w:before="240"/>
        <w:ind w:firstLine="720"/>
        <w:jc w:val="both"/>
        <w:rPr>
          <w:ins w:id="11577" w:author="john" w:date="2020-10-23T21:37:00Z"/>
        </w:rPr>
      </w:pPr>
      <w:del w:id="11578" w:author="john" w:date="2020-10-22T21:49:00Z">
        <w:r w:rsidDel="00661536">
          <w:delText xml:space="preserve">As </w:delText>
        </w:r>
      </w:del>
      <w:ins w:id="11579" w:author="john" w:date="2020-10-22T21:49:00Z">
        <w:r w:rsidR="00661536">
          <w:t xml:space="preserve">The example problem </w:t>
        </w:r>
      </w:ins>
      <w:r>
        <w:t>shown on the above screen</w:t>
      </w:r>
      <w:ins w:id="11580" w:author="john" w:date="2020-10-22T21:49:00Z">
        <w:r w:rsidR="00661536">
          <w:t xml:space="preserve"> has been configured with two input validators: VIVA </w:t>
        </w:r>
      </w:ins>
      <w:ins w:id="11581" w:author="john" w:date="2020-10-22T21:50:00Z">
        <w:r w:rsidR="00661536">
          <w:t xml:space="preserve">as well as a custom input validator. </w:t>
        </w:r>
      </w:ins>
      <w:ins w:id="11582" w:author="john" w:date="2020-10-22T22:37:00Z">
        <w:r w:rsidR="00FC2033">
          <w:t>Because</w:t>
        </w:r>
      </w:ins>
      <w:ins w:id="11583" w:author="john" w:date="2020-10-22T21:50:00Z">
        <w:r w:rsidR="00661536">
          <w:t xml:space="preserve"> the VIVA input validator </w:t>
        </w:r>
      </w:ins>
      <w:ins w:id="11584" w:author="john" w:date="2020-10-22T22:37:00Z">
        <w:r w:rsidR="00FC2033">
          <w:t>is currently</w:t>
        </w:r>
      </w:ins>
      <w:ins w:id="11585" w:author="john" w:date="2020-10-22T21:50:00Z">
        <w:r w:rsidR="00661536">
          <w:t xml:space="preserve"> selected, </w:t>
        </w:r>
      </w:ins>
      <w:ins w:id="11586" w:author="john" w:date="2020-10-22T22:37:00Z">
        <w:r w:rsidR="00FC2033">
          <w:t>this</w:t>
        </w:r>
      </w:ins>
      <w:ins w:id="11587" w:author="john" w:date="2020-10-22T21:50:00Z">
        <w:r w:rsidR="00661536">
          <w:t xml:space="preserve"> automatically enables the VIVA </w:t>
        </w:r>
        <w:r w:rsidR="00661536" w:rsidRPr="0063176E">
          <w:rPr>
            <w:rFonts w:ascii="Arial" w:hAnsi="Arial" w:cs="Arial"/>
            <w:b/>
            <w:sz w:val="22"/>
            <w:szCs w:val="22"/>
            <w:rPrChange w:id="11588" w:author="john" w:date="2020-10-22T21:52:00Z">
              <w:rPr/>
            </w:rPrChange>
          </w:rPr>
          <w:t>Load Pattern</w:t>
        </w:r>
        <w:r w:rsidR="00661536">
          <w:t xml:space="preserve">, </w:t>
        </w:r>
        <w:r w:rsidR="00661536" w:rsidRPr="0063176E">
          <w:rPr>
            <w:rFonts w:ascii="Arial" w:hAnsi="Arial" w:cs="Arial"/>
            <w:b/>
            <w:sz w:val="22"/>
            <w:szCs w:val="22"/>
            <w:rPrChange w:id="11589" w:author="john" w:date="2020-10-22T21:52:00Z">
              <w:rPr/>
            </w:rPrChange>
          </w:rPr>
          <w:t>Run VIVA</w:t>
        </w:r>
        <w:r w:rsidR="00661536">
          <w:t xml:space="preserve">, and </w:t>
        </w:r>
        <w:r w:rsidR="00661536" w:rsidRPr="0063176E">
          <w:rPr>
            <w:rFonts w:ascii="Arial" w:hAnsi="Arial" w:cs="Arial"/>
            <w:b/>
            <w:sz w:val="22"/>
            <w:szCs w:val="22"/>
            <w:rPrChange w:id="11590" w:author="john" w:date="2020-10-22T21:52:00Z">
              <w:rPr/>
            </w:rPrChange>
          </w:rPr>
          <w:t>Save Pattern</w:t>
        </w:r>
        <w:r w:rsidR="00661536">
          <w:t xml:space="preserve"> buttons.</w:t>
        </w:r>
      </w:ins>
      <w:ins w:id="11591" w:author="john" w:date="2020-10-22T21:53:00Z">
        <w:r w:rsidR="0063176E">
          <w:t xml:space="preserve"> The </w:t>
        </w:r>
        <w:r w:rsidR="0063176E" w:rsidRPr="0063176E">
          <w:rPr>
            <w:rFonts w:ascii="Arial" w:hAnsi="Arial" w:cs="Arial"/>
            <w:b/>
            <w:sz w:val="22"/>
            <w:szCs w:val="22"/>
            <w:rPrChange w:id="11592"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1593"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1594" w:author="john" w:date="2020-10-23T21:34:00Z"/>
        </w:rPr>
      </w:pPr>
      <w:ins w:id="11595" w:author="john" w:date="2020-10-23T21:34:00Z">
        <w:r>
          <w:t>VIVA patterns are by convention stored in a file whose name ends with the suffix “</w:t>
        </w:r>
        <w:r w:rsidRPr="00445CB0">
          <w:rPr>
            <w:b/>
            <w:rPrChange w:id="11596" w:author="john" w:date="2020-10-23T21:35:00Z">
              <w:rPr/>
            </w:rPrChange>
          </w:rPr>
          <w:t>.viva</w:t>
        </w:r>
        <w:r>
          <w:t xml:space="preserve">” and are placed </w:t>
        </w:r>
      </w:ins>
      <w:ins w:id="11597" w:author="john" w:date="2020-10-23T21:35:00Z">
        <w:r>
          <w:t>in a folder named “</w:t>
        </w:r>
        <w:r w:rsidRPr="00445CB0">
          <w:rPr>
            <w:b/>
            <w:rPrChange w:id="11598" w:author="john" w:date="2020-10-23T21:35:00Z">
              <w:rPr/>
            </w:rPrChange>
          </w:rPr>
          <w:t>input_validators</w:t>
        </w:r>
        <w:r>
          <w:t xml:space="preserve">” beneath the </w:t>
        </w:r>
      </w:ins>
      <w:ins w:id="11599" w:author="john" w:date="2020-10-23T21:36:00Z">
        <w:r>
          <w:t xml:space="preserve">problem-specific folder (that is, </w:t>
        </w:r>
      </w:ins>
      <w:ins w:id="11600" w:author="john" w:date="2020-10-23T21:38:00Z">
        <w:r>
          <w:t xml:space="preserve">beneath the </w:t>
        </w:r>
      </w:ins>
      <w:ins w:id="11601" w:author="john" w:date="2020-10-23T21:36:00Z">
        <w:r>
          <w:t>folder named as the problem</w:t>
        </w:r>
      </w:ins>
      <w:ins w:id="11602" w:author="john" w:date="2020-10-23T21:37:00Z">
        <w:r>
          <w:t xml:space="preserve">’s “short-name”) </w:t>
        </w:r>
      </w:ins>
      <w:ins w:id="11603" w:author="john" w:date="2020-10-23T21:42:00Z">
        <w:r>
          <w:t xml:space="preserve">which in turn is stored </w:t>
        </w:r>
      </w:ins>
      <w:ins w:id="11604" w:author="john" w:date="2020-10-23T21:37:00Z">
        <w:r>
          <w:t xml:space="preserve">beneath the contest </w:t>
        </w:r>
      </w:ins>
      <w:ins w:id="11605" w:author="john" w:date="2020-10-23T21:36:00Z">
        <w:r>
          <w:t>“</w:t>
        </w:r>
        <w:r w:rsidRPr="00445CB0">
          <w:rPr>
            <w:b/>
            <w:rPrChange w:id="11606" w:author="john" w:date="2020-10-23T21:37:00Z">
              <w:rPr/>
            </w:rPrChange>
          </w:rPr>
          <w:t>config</w:t>
        </w:r>
        <w:r>
          <w:t xml:space="preserve">” folder. </w:t>
        </w:r>
      </w:ins>
    </w:p>
    <w:p w14:paraId="7FF71139" w14:textId="77777777" w:rsidR="0063176E" w:rsidRDefault="0063176E" w:rsidP="006066C5">
      <w:pPr>
        <w:spacing w:before="240"/>
        <w:ind w:firstLine="720"/>
        <w:jc w:val="both"/>
        <w:rPr>
          <w:ins w:id="11607" w:author="john" w:date="2020-10-22T21:59:00Z"/>
        </w:rPr>
      </w:pPr>
      <w:ins w:id="11608" w:author="john" w:date="2020-10-22T21:53:00Z">
        <w:r>
          <w:t xml:space="preserve">The VIVA pattern displayed above says that </w:t>
        </w:r>
      </w:ins>
      <w:ins w:id="11609" w:author="john" w:date="2020-10-22T22:38:00Z">
        <w:r w:rsidR="00FC2033">
          <w:t>each</w:t>
        </w:r>
      </w:ins>
      <w:ins w:id="11610" w:author="john" w:date="2020-10-22T21:53:00Z">
        <w:r>
          <w:t xml:space="preserve"> judge</w:t>
        </w:r>
      </w:ins>
      <w:ins w:id="11611" w:author="john" w:date="2020-10-22T21:54:00Z">
        <w:r>
          <w:t>’</w:t>
        </w:r>
      </w:ins>
      <w:ins w:id="11612" w:author="john" w:date="2020-10-22T21:55:00Z">
        <w:r>
          <w:t xml:space="preserve">s input data file must </w:t>
        </w:r>
      </w:ins>
      <w:ins w:id="11613" w:author="john" w:date="2020-10-22T21:56:00Z">
        <w:r>
          <w:t xml:space="preserve">consist of </w:t>
        </w:r>
      </w:ins>
      <w:ins w:id="11614" w:author="john" w:date="2020-10-22T21:55:00Z">
        <w:r>
          <w:t xml:space="preserve">a series of lines, each containing a single integer, and that the </w:t>
        </w:r>
      </w:ins>
      <w:ins w:id="11615" w:author="john" w:date="2020-10-22T22:38:00Z">
        <w:r w:rsidR="00FC2033">
          <w:t xml:space="preserve">file </w:t>
        </w:r>
      </w:ins>
      <w:ins w:id="11616" w:author="john" w:date="2020-10-22T21:55:00Z">
        <w:r>
          <w:t>data is terminated by a line containing a sentinel value of zero.</w:t>
        </w:r>
      </w:ins>
      <w:ins w:id="11617" w:author="john" w:date="2020-10-22T21:57:00Z">
        <w:r>
          <w:rPr>
            <w:rStyle w:val="FootnoteReference"/>
          </w:rPr>
          <w:footnoteReference w:id="84"/>
        </w:r>
      </w:ins>
    </w:p>
    <w:p w14:paraId="445CAB52" w14:textId="77777777" w:rsidR="008A76ED" w:rsidRDefault="008A76ED" w:rsidP="008A76ED">
      <w:pPr>
        <w:spacing w:before="240"/>
        <w:ind w:firstLine="720"/>
        <w:jc w:val="both"/>
        <w:rPr>
          <w:ins w:id="11625" w:author="john" w:date="2020-10-22T22:04:00Z"/>
        </w:rPr>
      </w:pPr>
      <w:ins w:id="11626" w:author="john" w:date="2020-10-22T22:04:00Z">
        <w:r>
          <w:rPr>
            <w:noProof/>
          </w:rPr>
          <w:drawing>
            <wp:anchor distT="0" distB="0" distL="114300" distR="114300" simplePos="0" relativeHeight="251680768" behindDoc="0" locked="0" layoutInCell="1" allowOverlap="1" wp14:anchorId="10A6A294" wp14:editId="3FE5A1CB">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11627" w:author="john" w:date="2020-10-22T21:59:00Z">
        <w:r w:rsidR="0063176E">
          <w:t xml:space="preserve">Pressing the </w:t>
        </w:r>
        <w:r w:rsidR="0063176E" w:rsidRPr="0063176E">
          <w:rPr>
            <w:rFonts w:ascii="Arial" w:hAnsi="Arial" w:cs="Arial"/>
            <w:b/>
            <w:sz w:val="22"/>
            <w:szCs w:val="22"/>
            <w:rPrChange w:id="11628" w:author="john" w:date="2020-10-22T22:00:00Z">
              <w:rPr/>
            </w:rPrChange>
          </w:rPr>
          <w:t>Run VIVA</w:t>
        </w:r>
        <w:r w:rsidR="0063176E">
          <w:t xml:space="preserve"> button will cause PC</w:t>
        </w:r>
        <w:r w:rsidR="0063176E" w:rsidRPr="0063176E">
          <w:rPr>
            <w:vertAlign w:val="superscript"/>
            <w:rPrChange w:id="11629" w:author="john" w:date="2020-10-22T22:00:00Z">
              <w:rPr/>
            </w:rPrChange>
          </w:rPr>
          <w:t>2</w:t>
        </w:r>
        <w:r w:rsidR="0063176E">
          <w:t xml:space="preserve"> to send each judge’s data file that has been configured into the contest problem </w:t>
        </w:r>
      </w:ins>
      <w:ins w:id="11630" w:author="john" w:date="2020-10-22T22:01:00Z">
        <w:r w:rsidR="0063176E">
          <w:t xml:space="preserve">(as shown on the </w:t>
        </w:r>
        <w:r w:rsidR="0063176E" w:rsidRPr="0063176E">
          <w:rPr>
            <w:rFonts w:ascii="Arial" w:hAnsi="Arial" w:cs="Arial"/>
            <w:b/>
            <w:sz w:val="22"/>
            <w:szCs w:val="22"/>
            <w:rPrChange w:id="11631" w:author="john" w:date="2020-10-22T22:01:00Z">
              <w:rPr/>
            </w:rPrChange>
          </w:rPr>
          <w:t>Test Data Files</w:t>
        </w:r>
        <w:r w:rsidR="0063176E">
          <w:t xml:space="preserve"> tab) </w:t>
        </w:r>
      </w:ins>
      <w:ins w:id="11632" w:author="john" w:date="2020-10-22T21:59:00Z">
        <w:r w:rsidR="0063176E">
          <w:t xml:space="preserve">to VIVA, along with the current VIVA pattern, and then to </w:t>
        </w:r>
      </w:ins>
      <w:ins w:id="11633" w:author="john" w:date="2020-10-22T22:00:00Z">
        <w:r w:rsidR="0063176E">
          <w:t>display</w:t>
        </w:r>
      </w:ins>
      <w:ins w:id="11634" w:author="john" w:date="2020-10-22T21:59:00Z">
        <w:r w:rsidR="0063176E">
          <w:t xml:space="preserve"> </w:t>
        </w:r>
      </w:ins>
      <w:ins w:id="11635" w:author="john" w:date="2020-10-22T22:00:00Z">
        <w:r w:rsidR="0063176E">
          <w:t>a</w:t>
        </w:r>
      </w:ins>
      <w:ins w:id="11636" w:author="john" w:date="2020-10-22T22:39:00Z">
        <w:r w:rsidR="00FC2033">
          <w:t>n</w:t>
        </w:r>
      </w:ins>
      <w:ins w:id="11637" w:author="john" w:date="2020-10-22T22:00:00Z">
        <w:r w:rsidR="0063176E">
          <w:t xml:space="preserve"> “</w:t>
        </w:r>
      </w:ins>
      <w:ins w:id="11638" w:author="john" w:date="2020-10-22T22:39:00Z">
        <w:r w:rsidR="00FC2033">
          <w:t xml:space="preserve">Input Validation </w:t>
        </w:r>
      </w:ins>
      <w:ins w:id="11639" w:author="john" w:date="2020-10-22T22:00:00Z">
        <w:r w:rsidR="0063176E">
          <w:t>Results” screen similar to the following:</w:t>
        </w:r>
      </w:ins>
    </w:p>
    <w:p w14:paraId="32254D1F" w14:textId="77777777" w:rsidR="008A76ED" w:rsidRDefault="008A76ED" w:rsidP="006066C5">
      <w:pPr>
        <w:spacing w:before="240"/>
        <w:ind w:firstLine="720"/>
        <w:jc w:val="both"/>
        <w:rPr>
          <w:ins w:id="11640" w:author="john" w:date="2020-10-22T22:06:00Z"/>
        </w:rPr>
      </w:pPr>
      <w:ins w:id="11641" w:author="john" w:date="2020-10-22T22:02:00Z">
        <w:r>
          <w:t xml:space="preserve">Note that in this example, four judge’s data files have been configured on the </w:t>
        </w:r>
        <w:r w:rsidRPr="008A76ED">
          <w:rPr>
            <w:rFonts w:ascii="Arial" w:hAnsi="Arial" w:cs="Arial"/>
            <w:b/>
            <w:sz w:val="22"/>
            <w:szCs w:val="22"/>
            <w:rPrChange w:id="11642"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1643" w:author="John Clevenger [2]" w:date="2022-06-22T19:00:00Z"/>
        </w:rPr>
      </w:pPr>
      <w:ins w:id="11644" w:author="john" w:date="2020-10-22T22:06:00Z">
        <w:r>
          <w:t xml:space="preserve">Clicking on any row in the </w:t>
        </w:r>
      </w:ins>
      <w:ins w:id="11645" w:author="john" w:date="2020-10-22T22:15:00Z">
        <w:r w:rsidR="00327DA7">
          <w:t xml:space="preserve">Input Validation </w:t>
        </w:r>
      </w:ins>
      <w:ins w:id="11646" w:author="john" w:date="2020-10-22T22:06:00Z">
        <w:r>
          <w:t xml:space="preserve">Results table will show details of the validation for the file listed in that row.  </w:t>
        </w:r>
      </w:ins>
      <w:ins w:id="11647" w:author="john" w:date="2020-10-22T22:08:00Z">
        <w:r>
          <w:t xml:space="preserve">For example, clicking on the fourth row produces the following </w:t>
        </w:r>
      </w:ins>
      <w:ins w:id="11648" w:author="john" w:date="2020-10-22T22:10:00Z">
        <w:r>
          <w:t>dialog</w:t>
        </w:r>
      </w:ins>
      <w:ins w:id="11649" w:author="john" w:date="2020-10-22T22:09:00Z">
        <w:r>
          <w:t>:</w:t>
        </w:r>
      </w:ins>
    </w:p>
    <w:p w14:paraId="6DCD770D" w14:textId="34401957" w:rsidR="008F5C2E" w:rsidRDefault="008F5C2E" w:rsidP="006066C5">
      <w:pPr>
        <w:spacing w:before="240"/>
        <w:ind w:firstLine="720"/>
        <w:jc w:val="both"/>
        <w:rPr>
          <w:ins w:id="11650" w:author="John Clevenger [2]" w:date="2022-06-22T19:00:00Z"/>
        </w:rPr>
      </w:pPr>
    </w:p>
    <w:p w14:paraId="47B62526" w14:textId="1FB3CCB9" w:rsidR="008F5C2E" w:rsidRDefault="008F5C2E" w:rsidP="006066C5">
      <w:pPr>
        <w:spacing w:before="240"/>
        <w:ind w:firstLine="720"/>
        <w:jc w:val="both"/>
        <w:rPr>
          <w:ins w:id="11651" w:author="john" w:date="2020-10-22T22:09:00Z"/>
        </w:rPr>
      </w:pPr>
    </w:p>
    <w:p w14:paraId="60E7A2FA" w14:textId="0AC8D0A4" w:rsidR="008A76ED" w:rsidRDefault="008F5C2E" w:rsidP="006066C5">
      <w:pPr>
        <w:spacing w:before="240"/>
        <w:ind w:firstLine="720"/>
        <w:jc w:val="both"/>
        <w:rPr>
          <w:ins w:id="11652" w:author="john" w:date="2020-10-22T23:12:00Z"/>
        </w:rPr>
      </w:pPr>
      <w:ins w:id="11653" w:author="john" w:date="2020-10-22T22:11:00Z">
        <w:r>
          <w:rPr>
            <w:noProof/>
          </w:rPr>
          <w:lastRenderedPageBreak/>
          <w:drawing>
            <wp:anchor distT="0" distB="0" distL="114300" distR="114300" simplePos="0" relativeHeight="251697152" behindDoc="0" locked="0" layoutInCell="1" allowOverlap="1" wp14:anchorId="7C27E32A" wp14:editId="70E11770">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11654" w:author="john" w:date="2020-10-22T22:09:00Z">
        <w:r>
          <w:rPr>
            <w:noProof/>
          </w:rPr>
          <w:drawing>
            <wp:anchor distT="0" distB="0" distL="114300" distR="114300" simplePos="0" relativeHeight="251693056" behindDoc="0" locked="0" layoutInCell="1" allowOverlap="1" wp14:anchorId="18C84005" wp14:editId="103A7477">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11655" w:author="john" w:date="2020-10-22T22:10:00Z">
        <w:r w:rsidR="007611B9">
          <w:t>Note on the above screen that</w:t>
        </w:r>
        <w:r w:rsidR="008A76ED">
          <w:t xml:space="preserve"> VIVA reports that there is extra data in the file after the expected input</w:t>
        </w:r>
      </w:ins>
      <w:ins w:id="11656" w:author="john" w:date="2020-10-22T22:12:00Z">
        <w:r w:rsidR="00886332">
          <w:t xml:space="preserve"> is completely processed</w:t>
        </w:r>
      </w:ins>
      <w:ins w:id="11657" w:author="john" w:date="2020-10-22T22:10:00Z">
        <w:r w:rsidR="008A76ED">
          <w:t>.  Clicking on the leftmost tab to display the file contents produces the following</w:t>
        </w:r>
      </w:ins>
      <w:ins w:id="11658" w:author="john" w:date="2020-10-22T22:11:00Z">
        <w:r w:rsidR="008A76ED">
          <w:t xml:space="preserve"> display</w:t>
        </w:r>
      </w:ins>
      <w:ins w:id="11659" w:author="john" w:date="2020-10-22T22:10:00Z">
        <w:r w:rsidR="008A76ED">
          <w:t>:</w:t>
        </w:r>
      </w:ins>
    </w:p>
    <w:p w14:paraId="31642D22" w14:textId="66BC31E0" w:rsidR="008A76ED" w:rsidRDefault="00327DA7">
      <w:pPr>
        <w:spacing w:before="240"/>
        <w:jc w:val="both"/>
        <w:rPr>
          <w:ins w:id="11660" w:author="john" w:date="2020-10-22T22:41:00Z"/>
        </w:rPr>
        <w:pPrChange w:id="11661" w:author="john" w:date="2020-10-22T22:29:00Z">
          <w:pPr>
            <w:spacing w:before="240"/>
            <w:ind w:firstLine="720"/>
            <w:jc w:val="both"/>
          </w:pPr>
        </w:pPrChange>
      </w:pPr>
      <w:ins w:id="11662" w:author="john" w:date="2020-10-22T22:15:00Z">
        <w:r>
          <w:t xml:space="preserve">This shows that the data file indeed has data following the sentinel value of zero (recall that the </w:t>
        </w:r>
      </w:ins>
      <w:ins w:id="11663" w:author="john" w:date="2020-10-22T22:16:00Z">
        <w:r>
          <w:t xml:space="preserve">specified </w:t>
        </w:r>
      </w:ins>
      <w:ins w:id="11664" w:author="john" w:date="2020-10-22T22:15:00Z">
        <w:r>
          <w:t>VIVA pattern</w:t>
        </w:r>
      </w:ins>
      <w:ins w:id="11665" w:author="john" w:date="2020-10-22T22:16:00Z">
        <w:r>
          <w:t xml:space="preserve"> says that the data file terminates with a line containing a zero).</w:t>
        </w:r>
      </w:ins>
    </w:p>
    <w:p w14:paraId="6B2442CC" w14:textId="0141E4C9" w:rsidR="00FC2033" w:rsidRDefault="00FC2033">
      <w:pPr>
        <w:spacing w:before="240"/>
        <w:jc w:val="both"/>
        <w:rPr>
          <w:ins w:id="11666" w:author="John Clevenger [2]" w:date="2022-06-22T19:02:00Z"/>
        </w:rPr>
      </w:pPr>
    </w:p>
    <w:p w14:paraId="57F298DB" w14:textId="4B93821E" w:rsidR="008F5C2E" w:rsidRDefault="008F5C2E">
      <w:pPr>
        <w:spacing w:before="240"/>
        <w:jc w:val="both"/>
        <w:rPr>
          <w:ins w:id="11667" w:author="John Clevenger [2]" w:date="2022-06-22T19:02:00Z"/>
        </w:rPr>
      </w:pPr>
    </w:p>
    <w:p w14:paraId="74F3A59E" w14:textId="2F605972" w:rsidR="008F5C2E" w:rsidRDefault="008F5C2E">
      <w:pPr>
        <w:spacing w:before="240"/>
        <w:jc w:val="both"/>
        <w:rPr>
          <w:ins w:id="11668" w:author="John Clevenger [2]" w:date="2022-06-22T19:02:00Z"/>
        </w:rPr>
      </w:pPr>
    </w:p>
    <w:p w14:paraId="1E54411C" w14:textId="2D59C50E" w:rsidR="008F5C2E" w:rsidRDefault="008F5C2E">
      <w:pPr>
        <w:spacing w:before="240"/>
        <w:jc w:val="both"/>
        <w:rPr>
          <w:ins w:id="11669" w:author="John Clevenger [2]" w:date="2022-06-22T19:03:00Z"/>
        </w:rPr>
      </w:pPr>
    </w:p>
    <w:p w14:paraId="67E97C6E" w14:textId="0DF71BFE" w:rsidR="008F5C2E" w:rsidRDefault="008F5C2E">
      <w:pPr>
        <w:spacing w:before="240"/>
        <w:jc w:val="both"/>
        <w:rPr>
          <w:ins w:id="11670" w:author="John Clevenger [2]" w:date="2022-06-22T19:03:00Z"/>
        </w:rPr>
      </w:pPr>
    </w:p>
    <w:p w14:paraId="5BF9A46E" w14:textId="0F2CDB47" w:rsidR="008F5C2E" w:rsidRDefault="008F5C2E">
      <w:pPr>
        <w:spacing w:before="240"/>
        <w:jc w:val="both"/>
        <w:rPr>
          <w:ins w:id="11671" w:author="John Clevenger [2]" w:date="2022-06-22T19:03:00Z"/>
        </w:rPr>
      </w:pPr>
    </w:p>
    <w:p w14:paraId="46E4E751" w14:textId="7594F877" w:rsidR="008F5C2E" w:rsidRDefault="008F5C2E">
      <w:pPr>
        <w:spacing w:before="240"/>
        <w:jc w:val="both"/>
        <w:rPr>
          <w:ins w:id="11672" w:author="John Clevenger [2]" w:date="2022-06-22T19:03:00Z"/>
        </w:rPr>
      </w:pPr>
    </w:p>
    <w:p w14:paraId="6F0CECE8" w14:textId="112C51D6" w:rsidR="008F5C2E" w:rsidRDefault="008F5C2E">
      <w:pPr>
        <w:spacing w:before="240"/>
        <w:jc w:val="both"/>
        <w:rPr>
          <w:ins w:id="11673" w:author="John Clevenger [2]" w:date="2022-06-22T19:03:00Z"/>
        </w:rPr>
      </w:pPr>
    </w:p>
    <w:p w14:paraId="6C4C2EB2" w14:textId="58852D36" w:rsidR="008F5C2E" w:rsidRDefault="008F5C2E">
      <w:pPr>
        <w:spacing w:before="240"/>
        <w:jc w:val="both"/>
        <w:rPr>
          <w:ins w:id="11674" w:author="John Clevenger [2]" w:date="2022-06-22T19:03:00Z"/>
        </w:rPr>
      </w:pPr>
    </w:p>
    <w:p w14:paraId="08244F68" w14:textId="77777777" w:rsidR="008F5C2E" w:rsidRDefault="008F5C2E">
      <w:pPr>
        <w:spacing w:before="240"/>
        <w:jc w:val="both"/>
        <w:rPr>
          <w:ins w:id="11675" w:author="john" w:date="2020-10-22T22:11:00Z"/>
        </w:rPr>
        <w:pPrChange w:id="11676"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1677" w:author="john" w:date="2020-10-22T22:17:00Z"/>
          <w:rFonts w:ascii="Arial" w:hAnsi="Arial" w:cs="Arial"/>
          <w:b/>
          <w:rPrChange w:id="11678" w:author="john" w:date="2020-10-22T22:41:00Z">
            <w:rPr>
              <w:ins w:id="11679" w:author="john" w:date="2020-10-22T22:17:00Z"/>
            </w:rPr>
          </w:rPrChange>
        </w:rPr>
        <w:pPrChange w:id="11680" w:author="john" w:date="2020-10-23T21:44:00Z">
          <w:pPr>
            <w:spacing w:before="240"/>
            <w:ind w:firstLine="720"/>
            <w:jc w:val="both"/>
          </w:pPr>
        </w:pPrChange>
      </w:pPr>
      <w:ins w:id="11681" w:author="john" w:date="2020-10-22T22:44:00Z">
        <w:r>
          <w:rPr>
            <w:rFonts w:ascii="Arial" w:hAnsi="Arial" w:cs="Arial"/>
            <w:b/>
          </w:rPr>
          <w:lastRenderedPageBreak/>
          <w:t xml:space="preserve">  </w:t>
        </w:r>
      </w:ins>
      <w:ins w:id="11682" w:author="john" w:date="2020-10-22T22:41:00Z">
        <w:r w:rsidR="00FC2033">
          <w:rPr>
            <w:rFonts w:ascii="Arial" w:hAnsi="Arial" w:cs="Arial"/>
            <w:b/>
          </w:rPr>
          <w:t>Custom Input Validator</w:t>
        </w:r>
      </w:ins>
      <w:ins w:id="11683"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11684" w:author="john" w:date="2020-10-22T22:42:00Z"/>
        </w:rPr>
      </w:pPr>
      <w:ins w:id="11685" w:author="john" w:date="2020-10-22T22:43:00Z">
        <w:r>
          <w:rPr>
            <w:noProof/>
          </w:rPr>
          <w:drawing>
            <wp:anchor distT="0" distB="0" distL="114300" distR="114300" simplePos="0" relativeHeight="251701248" behindDoc="0" locked="0" layoutInCell="1" allowOverlap="1" wp14:anchorId="15C9C19E" wp14:editId="56D445AE">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11686" w:author="john" w:date="2020-10-22T22:57:00Z">
        <w:r w:rsidR="00FD7D76">
          <w:t>Selecting</w:t>
        </w:r>
      </w:ins>
      <w:ins w:id="11687" w:author="john" w:date="2020-10-22T22:30:00Z">
        <w:r w:rsidR="007611B9">
          <w:t xml:space="preserve"> the </w:t>
        </w:r>
      </w:ins>
      <w:ins w:id="11688" w:author="john" w:date="2020-10-22T22:31:00Z">
        <w:r w:rsidR="007611B9" w:rsidRPr="00FC2033">
          <w:rPr>
            <w:rFonts w:ascii="Arial" w:hAnsi="Arial" w:cs="Arial"/>
            <w:b/>
            <w:sz w:val="22"/>
            <w:szCs w:val="22"/>
            <w:rPrChange w:id="11689"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1690" w:author="john" w:date="2020-10-22T22:42:00Z">
              <w:rPr/>
            </w:rPrChange>
          </w:rPr>
          <w:t>Input Validator</w:t>
        </w:r>
        <w:r w:rsidR="007611B9">
          <w:t xml:space="preserve"> t</w:t>
        </w:r>
      </w:ins>
      <w:ins w:id="11691" w:author="john" w:date="2020-10-22T22:42:00Z">
        <w:r w:rsidR="00FC2033">
          <w:t xml:space="preserve">ab </w:t>
        </w:r>
      </w:ins>
      <w:ins w:id="11692" w:author="john" w:date="2020-10-22T22:45:00Z">
        <w:r w:rsidR="008E11B4">
          <w:t>allows configuring a custom input validator</w:t>
        </w:r>
      </w:ins>
      <w:ins w:id="11693" w:author="john" w:date="2020-10-22T22:42:00Z">
        <w:r w:rsidR="00FC2033">
          <w:t>:</w:t>
        </w:r>
      </w:ins>
    </w:p>
    <w:p w14:paraId="1CA6A497" w14:textId="77777777" w:rsidR="00D22A92" w:rsidRDefault="008E11B4" w:rsidP="008E11B4">
      <w:pPr>
        <w:spacing w:before="240"/>
        <w:ind w:firstLine="720"/>
        <w:jc w:val="both"/>
        <w:rPr>
          <w:ins w:id="11694" w:author="john" w:date="2020-10-23T21:44:00Z"/>
        </w:rPr>
      </w:pPr>
      <w:ins w:id="11695" w:author="john" w:date="2020-10-22T22:46:00Z">
        <w:r>
          <w:t xml:space="preserve">Custom input validators require two </w:t>
        </w:r>
      </w:ins>
      <w:ins w:id="11696" w:author="john" w:date="2020-10-22T22:49:00Z">
        <w:r>
          <w:t>configuration items</w:t>
        </w:r>
      </w:ins>
      <w:ins w:id="11697" w:author="john" w:date="2020-10-22T22:46:00Z">
        <w:r>
          <w:t xml:space="preserve">:  the name of the </w:t>
        </w:r>
        <w:r w:rsidR="00FD7D76" w:rsidRPr="00FD7D76">
          <w:rPr>
            <w:i/>
          </w:rPr>
          <w:t>input validator program</w:t>
        </w:r>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11698" w:author="john" w:date="2020-10-22T22:47:00Z">
        <w:r>
          <w:t xml:space="preserve">the </w:t>
        </w:r>
        <w:r w:rsidRPr="008E11B4">
          <w:rPr>
            <w:rFonts w:ascii="Arial" w:hAnsi="Arial" w:cs="Arial"/>
            <w:b/>
            <w:sz w:val="22"/>
            <w:szCs w:val="22"/>
            <w:rPrChange w:id="11699" w:author="john" w:date="2020-10-22T22:50:00Z">
              <w:rPr/>
            </w:rPrChange>
          </w:rPr>
          <w:t>Choose Program…</w:t>
        </w:r>
        <w:r>
          <w:t xml:space="preserve"> button has been used to select a Java program (</w:t>
        </w:r>
        <w:r w:rsidRPr="00FD7D76">
          <w:rPr>
            <w:b/>
            <w:rPrChange w:id="11700" w:author="john" w:date="2020-10-22T22:59:00Z">
              <w:rPr/>
            </w:rPrChange>
          </w:rPr>
          <w:t>.class</w:t>
        </w:r>
        <w:r>
          <w:t xml:space="preserve"> file) named </w:t>
        </w:r>
        <w:r w:rsidRPr="008E11B4">
          <w:rPr>
            <w:rFonts w:ascii="Arial" w:hAnsi="Arial" w:cs="Arial"/>
            <w:b/>
            <w:sz w:val="22"/>
            <w:szCs w:val="22"/>
            <w:rPrChange w:id="11701" w:author="john" w:date="2020-10-22T22:50:00Z">
              <w:rPr/>
            </w:rPrChange>
          </w:rPr>
          <w:t>SumitInputValidator.class</w:t>
        </w:r>
        <w:r>
          <w:t xml:space="preserve">, and the </w:t>
        </w:r>
        <w:r w:rsidR="00FD7D76">
          <w:t xml:space="preserve">input validator </w:t>
        </w:r>
        <w:r>
          <w:t>command has been set to invoke the Java JVM</w:t>
        </w:r>
      </w:ins>
      <w:ins w:id="11702" w:author="john" w:date="2020-10-22T22:52:00Z">
        <w:r>
          <w:t>,</w:t>
        </w:r>
      </w:ins>
      <w:ins w:id="11703" w:author="john" w:date="2020-10-22T22:47:00Z">
        <w:r>
          <w:t xml:space="preserve"> passing </w:t>
        </w:r>
      </w:ins>
      <w:ins w:id="11704" w:author="john" w:date="2020-10-22T22:59:00Z">
        <w:r w:rsidR="00FD7D76">
          <w:t xml:space="preserve">to </w:t>
        </w:r>
      </w:ins>
      <w:ins w:id="11705" w:author="john" w:date="2020-10-22T22:47:00Z">
        <w:r>
          <w:t>it the base</w:t>
        </w:r>
      </w:ins>
      <w:ins w:id="11706" w:author="john" w:date="2020-10-22T22:48:00Z">
        <w:r>
          <w:t>name of the program (that is</w:t>
        </w:r>
      </w:ins>
      <w:ins w:id="11707" w:author="john" w:date="2020-10-22T22:51:00Z">
        <w:r>
          <w:t>,</w:t>
        </w:r>
      </w:ins>
      <w:ins w:id="11708" w:author="john" w:date="2020-10-22T22:48:00Z">
        <w:r>
          <w:t xml:space="preserve"> the program name omitting the </w:t>
        </w:r>
      </w:ins>
      <w:ins w:id="11709" w:author="john" w:date="2020-10-22T22:49:00Z">
        <w:r>
          <w:t>“</w:t>
        </w:r>
        <w:r w:rsidRPr="00FD7D76">
          <w:rPr>
            <w:b/>
            <w:rPrChange w:id="11710"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11711" w:author="john" w:date="2020-10-22T23:16:00Z"/>
        </w:rPr>
      </w:pPr>
      <w:ins w:id="11712" w:author="john" w:date="2020-10-23T21:44:00Z">
        <w:r>
          <w:t xml:space="preserve">(Note: custom input validator programs, like VIVA pattern files, are by convention stored in a folder named </w:t>
        </w:r>
      </w:ins>
      <w:ins w:id="11713" w:author="john" w:date="2020-10-23T21:45:00Z">
        <w:r>
          <w:t>“</w:t>
        </w:r>
        <w:r w:rsidRPr="00BB77E8">
          <w:rPr>
            <w:b/>
            <w:rPrChange w:id="11714" w:author="john" w:date="2020-10-23T21:46:00Z">
              <w:rPr/>
            </w:rPrChange>
          </w:rPr>
          <w:t>input_validators</w:t>
        </w:r>
        <w:r>
          <w:t xml:space="preserve">” beneath the problem-specific configuration folder under the </w:t>
        </w:r>
      </w:ins>
      <w:ins w:id="11715" w:author="john" w:date="2020-10-23T21:46:00Z">
        <w:r>
          <w:t>“</w:t>
        </w:r>
        <w:r w:rsidRPr="00BB77E8">
          <w:rPr>
            <w:b/>
            <w:rPrChange w:id="11716" w:author="john" w:date="2020-10-23T21:46:00Z">
              <w:rPr/>
            </w:rPrChange>
          </w:rPr>
          <w:t>config</w:t>
        </w:r>
        <w:r>
          <w:t>” folder.)</w:t>
        </w:r>
      </w:ins>
    </w:p>
    <w:p w14:paraId="1B56E841" w14:textId="77777777" w:rsidR="00661536" w:rsidRDefault="00FD7D76" w:rsidP="008E11B4">
      <w:pPr>
        <w:spacing w:before="240"/>
        <w:ind w:firstLine="720"/>
        <w:jc w:val="both"/>
        <w:rPr>
          <w:ins w:id="11717" w:author="john" w:date="2020-10-22T21:51:00Z"/>
        </w:rPr>
      </w:pPr>
      <w:ins w:id="11718" w:author="john" w:date="2020-10-22T22:49:00Z">
        <w:r>
          <w:t>V</w:t>
        </w:r>
      </w:ins>
      <w:moveToRangeStart w:id="11719" w:author="john" w:date="2020-10-22T22:51:00Z" w:name="move54299525"/>
      <w:moveTo w:id="11720" w:author="john" w:date="2020-10-22T22:51:00Z">
        <w:del w:id="11721" w:author="john" w:date="2020-10-22T22:51:00Z">
          <w:r w:rsidR="008E11B4" w:rsidDel="008E11B4">
            <w:delText>V</w:delText>
          </w:r>
        </w:del>
        <w:r w:rsidR="008E11B4">
          <w:t xml:space="preserve">ariable substitutions in the </w:t>
        </w:r>
      </w:moveTo>
      <w:ins w:id="11722" w:author="john" w:date="2020-10-22T22:52:00Z">
        <w:r>
          <w:t xml:space="preserve">input validator </w:t>
        </w:r>
      </w:ins>
      <w:moveTo w:id="11723" w:author="john" w:date="2020-10-22T22:51:00Z">
        <w:r w:rsidR="008E11B4">
          <w:t>command are supported as with other PC</w:t>
        </w:r>
        <w:r w:rsidR="008E11B4" w:rsidRPr="00904D78">
          <w:rPr>
            <w:vertAlign w:val="superscript"/>
          </w:rPr>
          <w:t>2</w:t>
        </w:r>
        <w:r w:rsidR="008E11B4">
          <w:t xml:space="preserve"> command configurations</w:t>
        </w:r>
      </w:moveTo>
      <w:ins w:id="11724" w:author="john" w:date="2020-10-22T23:13:00Z">
        <w:r w:rsidR="00D22A92">
          <w:t>, and PC</w:t>
        </w:r>
        <w:r w:rsidR="00D22A92" w:rsidRPr="00D22A92">
          <w:rPr>
            <w:vertAlign w:val="superscript"/>
            <w:rPrChange w:id="11725" w:author="john" w:date="2020-10-22T23:15:00Z">
              <w:rPr/>
            </w:rPrChange>
          </w:rPr>
          <w:t>2</w:t>
        </w:r>
        <w:r w:rsidR="00D22A92">
          <w:t xml:space="preserve"> will automatically add an appropriate input validator command when it recognizes certain input valid</w:t>
        </w:r>
      </w:ins>
      <w:ins w:id="11726" w:author="john" w:date="2020-10-22T23:14:00Z">
        <w:r w:rsidR="00D22A92">
          <w:t>ator programs (for example, the above input validator command “</w:t>
        </w:r>
        <w:r w:rsidR="00D22A92" w:rsidRPr="00D22A92">
          <w:rPr>
            <w:rFonts w:ascii="Arial" w:hAnsi="Arial" w:cs="Arial"/>
            <w:b/>
            <w:sz w:val="22"/>
            <w:szCs w:val="22"/>
            <w:rPrChange w:id="11727" w:author="john" w:date="2020-10-22T23:15:00Z">
              <w:rPr/>
            </w:rPrChange>
          </w:rPr>
          <w:t>java {:basename}</w:t>
        </w:r>
        <w:r w:rsidR="00D22A92">
          <w:t>” was automatically added when PC</w:t>
        </w:r>
        <w:r w:rsidR="00D22A92" w:rsidRPr="00D22A92">
          <w:rPr>
            <w:vertAlign w:val="superscript"/>
            <w:rPrChange w:id="11728" w:author="john" w:date="2020-10-22T23:15:00Z">
              <w:rPr/>
            </w:rPrChange>
          </w:rPr>
          <w:t>2</w:t>
        </w:r>
        <w:r w:rsidR="00D22A92">
          <w:t xml:space="preserve"> recognized that the input validator program was a </w:t>
        </w:r>
      </w:ins>
      <w:ins w:id="11729" w:author="john" w:date="2020-10-22T23:15:00Z">
        <w:r w:rsidR="00D22A92">
          <w:t>“</w:t>
        </w:r>
        <w:r w:rsidR="00D22A92" w:rsidRPr="00D22A92">
          <w:rPr>
            <w:b/>
            <w:rPrChange w:id="11730" w:author="john" w:date="2020-10-22T23:15:00Z">
              <w:rPr/>
            </w:rPrChange>
          </w:rPr>
          <w:t>.class</w:t>
        </w:r>
        <w:r w:rsidR="00D22A92">
          <w:t>” file)</w:t>
        </w:r>
      </w:ins>
      <w:moveTo w:id="11731" w:author="john" w:date="2020-10-22T22:51:00Z">
        <w:del w:id="11732" w:author="john" w:date="2020-10-22T22:52:00Z">
          <w:r w:rsidR="008E11B4" w:rsidDel="008E11B4">
            <w:delText>.</w:delText>
          </w:r>
        </w:del>
      </w:moveTo>
      <w:moveToRangeEnd w:id="11719"/>
      <w:ins w:id="11733" w:author="john" w:date="2020-10-22T22:49:00Z">
        <w:r w:rsidR="008E11B4">
          <w:t xml:space="preserve">. </w:t>
        </w:r>
      </w:ins>
      <w:del w:id="11734"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1735" w:author="john" w:date="2020-10-22T22:52:00Z"/>
        </w:rPr>
      </w:pPr>
      <w:del w:id="11736"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1737" w:author="john" w:date="2020-10-22T22:51:00Z" w:name="move54299525"/>
      <w:moveFrom w:id="11738" w:author="john" w:date="2020-10-22T22:51:00Z">
        <w:del w:id="11739"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1737"/>
    </w:p>
    <w:p w14:paraId="028F55DB" w14:textId="77777777" w:rsidR="00EA3573" w:rsidRDefault="00904D78" w:rsidP="00712FF8">
      <w:pPr>
        <w:spacing w:before="240"/>
        <w:ind w:firstLine="720"/>
        <w:jc w:val="both"/>
        <w:rPr>
          <w:ins w:id="11740" w:author="john" w:date="2020-10-22T22:54:00Z"/>
        </w:rPr>
      </w:pPr>
      <w:r>
        <w:t xml:space="preserve">Pressing the </w:t>
      </w:r>
      <w:r w:rsidRPr="008E7C5A">
        <w:rPr>
          <w:rFonts w:ascii="Arial" w:hAnsi="Arial" w:cs="Arial"/>
          <w:b/>
          <w:sz w:val="22"/>
          <w:szCs w:val="22"/>
        </w:rPr>
        <w:t xml:space="preserve">Run </w:t>
      </w:r>
      <w:ins w:id="11741"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1742" w:author="john" w:date="2020-10-22T22:53:00Z">
        <w:r w:rsidR="00EA3573">
          <w:t xml:space="preserve">custom </w:t>
        </w:r>
      </w:ins>
      <w:r>
        <w:t>input validator against each of the test data files configured in the problem</w:t>
      </w:r>
      <w:r w:rsidR="008E7C5A">
        <w:t xml:space="preserve"> and displays </w:t>
      </w:r>
      <w:del w:id="11743"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1744" w:author="john" w:date="2020-10-22T22:53:00Z">
        <w:r w:rsidR="00EA3573">
          <w:t xml:space="preserve">an Input Validation Results table </w:t>
        </w:r>
      </w:ins>
      <w:ins w:id="11745" w:author="john" w:date="2020-10-22T23:00:00Z">
        <w:r w:rsidR="00FD7D76">
          <w:t>analogous</w:t>
        </w:r>
      </w:ins>
      <w:ins w:id="11746"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1747" w:author="john" w:date="2020-10-22T23:01:00Z"/>
        </w:rPr>
      </w:pPr>
      <w:del w:id="11748"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1749" w:author="john" w:date="2020-10-22T22:54:00Z"/>
        </w:rPr>
      </w:pPr>
      <w:del w:id="11750" w:author="john" w:date="2020-10-22T22:54:00Z">
        <w:r w:rsidDel="00FD7D76">
          <w:rPr>
            <w:noProof/>
          </w:rPr>
          <w:drawing>
            <wp:anchor distT="0" distB="0" distL="114300" distR="114300" simplePos="0" relativeHeight="251623424" behindDoc="0" locked="0" layoutInCell="1" allowOverlap="1" wp14:anchorId="6F7BBEA7" wp14:editId="7EA53B52">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19328" behindDoc="0" locked="0" layoutInCell="1" allowOverlap="1" wp14:anchorId="3E348818" wp14:editId="2A307E4D">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1751" w:author="john" w:date="2020-10-22T23:02:00Z"/>
        </w:rPr>
      </w:pPr>
    </w:p>
    <w:p w14:paraId="6780628D" w14:textId="4F2F41B9" w:rsidR="00FD7D76" w:rsidRDefault="00943DE1" w:rsidP="00FD7D76">
      <w:pPr>
        <w:spacing w:before="240"/>
        <w:ind w:firstLine="720"/>
        <w:jc w:val="both"/>
        <w:rPr>
          <w:ins w:id="11752" w:author="john" w:date="2020-10-22T23:01:00Z"/>
        </w:rPr>
      </w:pPr>
      <w:r>
        <w:t>A</w:t>
      </w:r>
      <w:ins w:id="11753" w:author="john" w:date="2020-10-22T23:02:00Z">
        <w:r w:rsidR="00FD7D76">
          <w:t xml:space="preserve"> custom</w:t>
        </w:r>
      </w:ins>
      <w:del w:id="11754"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1755" w:author="john" w:date="2020-10-22T23:03:00Z">
        <w:r w:rsidR="001B52A6" w:rsidRPr="00A71CD4" w:rsidDel="00CA2190">
          <w:delText xml:space="preserve">CLICS </w:delText>
        </w:r>
      </w:del>
      <w:ins w:id="11756"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1757"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1758" w:author="john" w:date="2020-10-22T23:06:00Z">
        <w:del w:id="11759"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1760" w:author="john" w:date="2020-10-22T23:06:00Z">
        <w:del w:id="11761" w:author="John Clevenger [2]" w:date="2022-06-16T11:42:00Z">
          <w:r w:rsidR="00CA2190" w:rsidDel="00E06F34">
            <w:fldChar w:fldCharType="end"/>
          </w:r>
        </w:del>
      </w:ins>
      <w:del w:id="11762"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1763" w:author="john" w:date="2020-10-22T23:05:00Z">
        <w:r w:rsidR="00A71CD4" w:rsidDel="00CA2190">
          <w:fldChar w:fldCharType="end"/>
        </w:r>
      </w:del>
      <w:r w:rsidR="001B52A6">
        <w:t>.)</w:t>
      </w:r>
      <w:ins w:id="11764" w:author="john" w:date="2020-10-22T23:01:00Z">
        <w:r w:rsidR="00FD7D76" w:rsidRPr="00FD7D76">
          <w:t xml:space="preserve"> </w:t>
        </w:r>
      </w:ins>
    </w:p>
    <w:p w14:paraId="4351A0AD" w14:textId="77777777" w:rsidR="00FD7D76" w:rsidRDefault="00FD7D76" w:rsidP="00FD7D76">
      <w:pPr>
        <w:spacing w:before="240"/>
        <w:ind w:firstLine="720"/>
        <w:jc w:val="both"/>
        <w:rPr>
          <w:ins w:id="11765" w:author="john" w:date="2020-10-22T23:02:00Z"/>
        </w:rPr>
      </w:pPr>
    </w:p>
    <w:p w14:paraId="2D8DE471" w14:textId="77777777" w:rsidR="00D20048" w:rsidRDefault="00D20048" w:rsidP="00D20048">
      <w:pPr>
        <w:pStyle w:val="ListParagraph"/>
        <w:numPr>
          <w:ilvl w:val="0"/>
          <w:numId w:val="38"/>
        </w:numPr>
        <w:spacing w:before="240"/>
        <w:jc w:val="both"/>
        <w:rPr>
          <w:ins w:id="11766" w:author="john" w:date="2020-10-22T23:17:00Z"/>
          <w:rFonts w:ascii="Arial" w:hAnsi="Arial" w:cs="Arial"/>
          <w:b/>
        </w:rPr>
      </w:pPr>
      <w:ins w:id="11767"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1768" w:author="john" w:date="2020-10-23T21:54:00Z"/>
          <w:rFonts w:ascii="Arial" w:hAnsi="Arial" w:cs="Arial"/>
          <w:b/>
          <w:sz w:val="22"/>
          <w:szCs w:val="22"/>
        </w:rPr>
        <w:pPrChange w:id="11769" w:author="john" w:date="2020-10-23T21:54:00Z">
          <w:pPr>
            <w:pStyle w:val="ListParagraph"/>
            <w:numPr>
              <w:numId w:val="38"/>
            </w:numPr>
            <w:spacing w:before="240"/>
            <w:ind w:left="360" w:hanging="360"/>
            <w:jc w:val="both"/>
          </w:pPr>
        </w:pPrChange>
      </w:pPr>
      <w:ins w:id="11770" w:author="john" w:date="2020-10-22T23:18:00Z">
        <w:r>
          <w:t>As with nearly all PC</w:t>
        </w:r>
        <w:r w:rsidRPr="00D20048">
          <w:rPr>
            <w:vertAlign w:val="superscript"/>
            <w:rPrChange w:id="11771" w:author="john" w:date="2020-10-22T23:19:00Z">
              <w:rPr/>
            </w:rPrChange>
          </w:rPr>
          <w:t>2</w:t>
        </w:r>
        <w:r>
          <w:t xml:space="preserve"> configuration items, input validator configuration can be accomplished </w:t>
        </w:r>
      </w:ins>
      <w:ins w:id="11772" w:author="john" w:date="2020-10-22T23:19:00Z">
        <w:r>
          <w:t xml:space="preserve">via YAML files.  </w:t>
        </w:r>
      </w:ins>
      <w:ins w:id="11773" w:author="john" w:date="2020-10-22T23:20:00Z">
        <w:r>
          <w:t xml:space="preserve">To configure input validator(s) via YAML, the </w:t>
        </w:r>
      </w:ins>
      <w:ins w:id="11774" w:author="john" w:date="2020-10-23T21:48:00Z">
        <w:r w:rsidR="00D51D5E" w:rsidRPr="00D51D5E">
          <w:rPr>
            <w:b/>
            <w:rPrChange w:id="11775" w:author="john" w:date="2020-10-23T21:48:00Z">
              <w:rPr/>
            </w:rPrChange>
          </w:rPr>
          <w:t>contest.yaml</w:t>
        </w:r>
        <w:r w:rsidR="00D51D5E">
          <w:t xml:space="preserve"> file must contain a </w:t>
        </w:r>
        <w:r w:rsidR="00D51D5E" w:rsidRPr="00D51D5E">
          <w:rPr>
            <w:b/>
            <w:rPrChange w:id="11776" w:author="john" w:date="2020-10-23T21:48:00Z">
              <w:rPr/>
            </w:rPrChange>
          </w:rPr>
          <w:t>problemset</w:t>
        </w:r>
        <w:r w:rsidR="00D51D5E">
          <w:t xml:space="preserve"> YAML </w:t>
        </w:r>
      </w:ins>
      <w:ins w:id="11777" w:author="john" w:date="2020-10-23T21:57:00Z">
        <w:r w:rsidR="008F4FAE">
          <w:t>key with entries</w:t>
        </w:r>
      </w:ins>
      <w:ins w:id="11778" w:author="john" w:date="2020-10-23T21:48:00Z">
        <w:r w:rsidR="00D51D5E">
          <w:t xml:space="preserve"> giving the name of each contest problem</w:t>
        </w:r>
      </w:ins>
      <w:ins w:id="11779" w:author="john" w:date="2020-10-23T21:49:00Z">
        <w:r w:rsidR="00D51D5E">
          <w:t xml:space="preserve">, and there must be a folder corresponding to </w:t>
        </w:r>
      </w:ins>
      <w:ins w:id="11780" w:author="john" w:date="2020-10-23T21:57:00Z">
        <w:r w:rsidR="008F4FAE">
          <w:t>each</w:t>
        </w:r>
      </w:ins>
      <w:ins w:id="11781"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1782"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11783" w:author="john" w:date="2020-10-23T21:53:00Z">
        <w:r w:rsidR="00D51D5E" w:rsidRPr="00D51D5E">
          <w:rPr>
            <w:rFonts w:ascii="Arial" w:hAnsi="Arial" w:cs="Arial"/>
            <w:b/>
            <w:sz w:val="22"/>
            <w:szCs w:val="22"/>
            <w:rPrChange w:id="11784" w:author="john" w:date="2020-10-23T21:54:00Z">
              <w:rPr/>
            </w:rPrChange>
          </w:rPr>
          <w:t>input_validator</w:t>
        </w:r>
      </w:ins>
      <w:ins w:id="11785"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1786" w:author="john" w:date="2020-10-23T21:58:00Z"/>
        </w:rPr>
        <w:pPrChange w:id="11787" w:author="john" w:date="2020-10-23T21:54:00Z">
          <w:pPr>
            <w:pStyle w:val="ListParagraph"/>
            <w:numPr>
              <w:numId w:val="38"/>
            </w:numPr>
            <w:spacing w:before="240"/>
            <w:ind w:left="360" w:hanging="360"/>
            <w:jc w:val="both"/>
          </w:pPr>
        </w:pPrChange>
      </w:pPr>
      <w:ins w:id="11788" w:author="john" w:date="2020-10-23T21:54:00Z">
        <w:r w:rsidRPr="00D51D5E">
          <w:rPr>
            <w:rPrChange w:id="11789"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11790" w:author="john" w:date="2020-10-23T21:55:00Z">
              <w:rPr/>
            </w:rPrChange>
          </w:rPr>
          <w:t>input_validator</w:t>
        </w:r>
        <w:r w:rsidR="008F4FAE">
          <w:t xml:space="preserve"> section of the </w:t>
        </w:r>
        <w:r w:rsidR="008F4FAE" w:rsidRPr="008F4FAE">
          <w:rPr>
            <w:b/>
            <w:rPrChange w:id="11791" w:author="john" w:date="2020-10-23T21:54:00Z">
              <w:rPr/>
            </w:rPrChange>
          </w:rPr>
          <w:t>problem.yaml</w:t>
        </w:r>
        <w:r w:rsidR="008F4FAE">
          <w:t xml:space="preserve"> file </w:t>
        </w:r>
      </w:ins>
      <w:ins w:id="11792"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1793" w:author="john" w:date="2020-10-23T21:58:00Z"/>
        </w:rPr>
        <w:pPrChange w:id="11794"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1795" w:author="john" w:date="2020-10-23T22:37:00Z">
          <w:tblPr>
            <w:tblStyle w:val="TableGrid"/>
            <w:tblW w:w="0" w:type="auto"/>
            <w:tblLook w:val="04A0" w:firstRow="1" w:lastRow="0" w:firstColumn="1" w:lastColumn="0" w:noHBand="0" w:noVBand="1"/>
          </w:tblPr>
        </w:tblPrChange>
      </w:tblPr>
      <w:tblGrid>
        <w:gridCol w:w="2880"/>
        <w:gridCol w:w="3600"/>
        <w:gridCol w:w="3870"/>
        <w:tblGridChange w:id="11796">
          <w:tblGrid>
            <w:gridCol w:w="3174"/>
            <w:gridCol w:w="3174"/>
            <w:gridCol w:w="3175"/>
          </w:tblGrid>
        </w:tblGridChange>
      </w:tblGrid>
      <w:tr w:rsidR="008F4FAE" w14:paraId="2386C68F" w14:textId="77777777" w:rsidTr="008806FA">
        <w:trPr>
          <w:ins w:id="11797" w:author="john" w:date="2020-10-23T21:59:00Z"/>
        </w:trPr>
        <w:tc>
          <w:tcPr>
            <w:tcW w:w="2880" w:type="dxa"/>
            <w:tcPrChange w:id="11798" w:author="john" w:date="2020-10-23T22:37:00Z">
              <w:tcPr>
                <w:tcW w:w="3174" w:type="dxa"/>
              </w:tcPr>
            </w:tcPrChange>
          </w:tcPr>
          <w:p w14:paraId="50253777" w14:textId="77777777" w:rsidR="008F4FAE" w:rsidRPr="008806FA" w:rsidRDefault="008F4FAE">
            <w:pPr>
              <w:spacing w:before="240"/>
              <w:jc w:val="center"/>
              <w:rPr>
                <w:ins w:id="11799" w:author="john" w:date="2020-10-23T21:59:00Z"/>
                <w:rFonts w:ascii="Arial" w:hAnsi="Arial" w:cs="Arial"/>
                <w:b/>
                <w:sz w:val="22"/>
                <w:szCs w:val="22"/>
                <w:rPrChange w:id="11800" w:author="john" w:date="2020-10-23T22:37:00Z">
                  <w:rPr>
                    <w:ins w:id="11801" w:author="john" w:date="2020-10-23T21:59:00Z"/>
                  </w:rPr>
                </w:rPrChange>
              </w:rPr>
              <w:pPrChange w:id="11802" w:author="john" w:date="2020-10-23T22:08:00Z">
                <w:pPr>
                  <w:spacing w:before="240"/>
                  <w:jc w:val="both"/>
                </w:pPr>
              </w:pPrChange>
            </w:pPr>
            <w:ins w:id="11803" w:author="john" w:date="2020-10-23T21:59:00Z">
              <w:r w:rsidRPr="008806FA">
                <w:rPr>
                  <w:rFonts w:ascii="Arial" w:hAnsi="Arial" w:cs="Arial"/>
                  <w:b/>
                  <w:sz w:val="22"/>
                  <w:szCs w:val="22"/>
                  <w:rPrChange w:id="11804" w:author="john" w:date="2020-10-23T22:37:00Z">
                    <w:rPr/>
                  </w:rPrChange>
                </w:rPr>
                <w:t>YAML Key</w:t>
              </w:r>
            </w:ins>
          </w:p>
        </w:tc>
        <w:tc>
          <w:tcPr>
            <w:tcW w:w="3600" w:type="dxa"/>
            <w:tcPrChange w:id="11805" w:author="john" w:date="2020-10-23T22:37:00Z">
              <w:tcPr>
                <w:tcW w:w="3174" w:type="dxa"/>
              </w:tcPr>
            </w:tcPrChange>
          </w:tcPr>
          <w:p w14:paraId="3ECDAE7E" w14:textId="77777777" w:rsidR="008F4FAE" w:rsidRPr="008806FA" w:rsidRDefault="008F4FAE">
            <w:pPr>
              <w:spacing w:before="240"/>
              <w:jc w:val="center"/>
              <w:rPr>
                <w:ins w:id="11806" w:author="john" w:date="2020-10-23T21:59:00Z"/>
                <w:rFonts w:ascii="Arial" w:hAnsi="Arial" w:cs="Arial"/>
                <w:b/>
                <w:sz w:val="22"/>
                <w:szCs w:val="22"/>
                <w:rPrChange w:id="11807" w:author="john" w:date="2020-10-23T22:37:00Z">
                  <w:rPr>
                    <w:ins w:id="11808" w:author="john" w:date="2020-10-23T21:59:00Z"/>
                  </w:rPr>
                </w:rPrChange>
              </w:rPr>
              <w:pPrChange w:id="11809" w:author="john" w:date="2020-10-23T22:00:00Z">
                <w:pPr>
                  <w:spacing w:before="240"/>
                  <w:jc w:val="both"/>
                </w:pPr>
              </w:pPrChange>
            </w:pPr>
            <w:ins w:id="11810" w:author="john" w:date="2020-10-23T21:59:00Z">
              <w:r w:rsidRPr="008806FA">
                <w:rPr>
                  <w:rFonts w:ascii="Arial" w:hAnsi="Arial" w:cs="Arial"/>
                  <w:b/>
                  <w:sz w:val="22"/>
                  <w:szCs w:val="22"/>
                  <w:rPrChange w:id="11811" w:author="john" w:date="2020-10-23T22:37:00Z">
                    <w:rPr/>
                  </w:rPrChange>
                </w:rPr>
                <w:t>Corresponding Value</w:t>
              </w:r>
            </w:ins>
          </w:p>
        </w:tc>
        <w:tc>
          <w:tcPr>
            <w:tcW w:w="3870" w:type="dxa"/>
            <w:tcPrChange w:id="11812" w:author="john" w:date="2020-10-23T22:37:00Z">
              <w:tcPr>
                <w:tcW w:w="3175" w:type="dxa"/>
              </w:tcPr>
            </w:tcPrChange>
          </w:tcPr>
          <w:p w14:paraId="73ABDE94" w14:textId="77777777" w:rsidR="008F4FAE" w:rsidRPr="008806FA" w:rsidRDefault="008F4FAE">
            <w:pPr>
              <w:spacing w:before="240"/>
              <w:jc w:val="center"/>
              <w:rPr>
                <w:ins w:id="11813" w:author="john" w:date="2020-10-23T21:59:00Z"/>
                <w:rFonts w:ascii="Arial" w:hAnsi="Arial" w:cs="Arial"/>
                <w:b/>
                <w:sz w:val="22"/>
                <w:szCs w:val="22"/>
                <w:rPrChange w:id="11814" w:author="john" w:date="2020-10-23T22:37:00Z">
                  <w:rPr>
                    <w:ins w:id="11815" w:author="john" w:date="2020-10-23T21:59:00Z"/>
                  </w:rPr>
                </w:rPrChange>
              </w:rPr>
              <w:pPrChange w:id="11816" w:author="john" w:date="2020-10-23T22:00:00Z">
                <w:pPr>
                  <w:spacing w:before="240"/>
                  <w:jc w:val="both"/>
                </w:pPr>
              </w:pPrChange>
            </w:pPr>
            <w:ins w:id="11817" w:author="john" w:date="2020-10-23T22:00:00Z">
              <w:r w:rsidRPr="008806FA">
                <w:rPr>
                  <w:rFonts w:ascii="Arial" w:hAnsi="Arial" w:cs="Arial"/>
                  <w:b/>
                  <w:sz w:val="22"/>
                  <w:szCs w:val="22"/>
                  <w:rPrChange w:id="11818" w:author="john" w:date="2020-10-23T22:37:00Z">
                    <w:rPr>
                      <w:rFonts w:ascii="Arial" w:hAnsi="Arial" w:cs="Arial"/>
                    </w:rPr>
                  </w:rPrChange>
                </w:rPr>
                <w:t>Notes</w:t>
              </w:r>
            </w:ins>
          </w:p>
        </w:tc>
      </w:tr>
      <w:tr w:rsidR="008F4FAE" w:rsidRPr="008F4FAE" w14:paraId="79398D1D" w14:textId="77777777" w:rsidTr="008806FA">
        <w:trPr>
          <w:ins w:id="11819" w:author="john" w:date="2020-10-23T21:59:00Z"/>
        </w:trPr>
        <w:tc>
          <w:tcPr>
            <w:tcW w:w="2880" w:type="dxa"/>
            <w:tcPrChange w:id="11820" w:author="john" w:date="2020-10-23T22:37:00Z">
              <w:tcPr>
                <w:tcW w:w="3174" w:type="dxa"/>
              </w:tcPr>
            </w:tcPrChange>
          </w:tcPr>
          <w:p w14:paraId="047C19EB" w14:textId="77777777" w:rsidR="008F4FAE" w:rsidRPr="008806FA" w:rsidRDefault="008F4FAE">
            <w:pPr>
              <w:spacing w:before="240"/>
              <w:jc w:val="center"/>
              <w:rPr>
                <w:ins w:id="11821" w:author="john" w:date="2020-10-23T21:59:00Z"/>
                <w:rFonts w:ascii="Arial" w:hAnsi="Arial" w:cs="Arial"/>
                <w:sz w:val="22"/>
                <w:szCs w:val="22"/>
                <w:rPrChange w:id="11822" w:author="john" w:date="2020-10-23T22:37:00Z">
                  <w:rPr>
                    <w:ins w:id="11823" w:author="john" w:date="2020-10-23T21:59:00Z"/>
                  </w:rPr>
                </w:rPrChange>
              </w:rPr>
              <w:pPrChange w:id="11824" w:author="john" w:date="2020-10-23T22:08:00Z">
                <w:pPr>
                  <w:spacing w:before="240"/>
                  <w:jc w:val="both"/>
                </w:pPr>
              </w:pPrChange>
            </w:pPr>
            <w:ins w:id="11825" w:author="john" w:date="2020-10-23T22:00:00Z">
              <w:r w:rsidRPr="008806FA">
                <w:rPr>
                  <w:rFonts w:ascii="Arial" w:hAnsi="Arial" w:cs="Arial"/>
                  <w:sz w:val="22"/>
                  <w:szCs w:val="22"/>
                  <w:rPrChange w:id="11826" w:author="john" w:date="2020-10-23T22:37:00Z">
                    <w:rPr/>
                  </w:rPrChange>
                </w:rPr>
                <w:t>defaultInputValidator</w:t>
              </w:r>
            </w:ins>
          </w:p>
        </w:tc>
        <w:tc>
          <w:tcPr>
            <w:tcW w:w="3600" w:type="dxa"/>
            <w:tcPrChange w:id="11827" w:author="john" w:date="2020-10-23T22:37:00Z">
              <w:tcPr>
                <w:tcW w:w="3174" w:type="dxa"/>
              </w:tcPr>
            </w:tcPrChange>
          </w:tcPr>
          <w:p w14:paraId="27FB082A" w14:textId="77777777" w:rsidR="008F4FAE" w:rsidRPr="008806FA" w:rsidRDefault="008F4FAE" w:rsidP="00D51D5E">
            <w:pPr>
              <w:spacing w:before="240"/>
              <w:jc w:val="both"/>
              <w:rPr>
                <w:ins w:id="11828" w:author="john" w:date="2020-10-23T21:59:00Z"/>
                <w:rFonts w:ascii="Arial" w:hAnsi="Arial" w:cs="Arial"/>
                <w:sz w:val="22"/>
                <w:szCs w:val="22"/>
                <w:rPrChange w:id="11829" w:author="john" w:date="2020-10-23T22:37:00Z">
                  <w:rPr>
                    <w:ins w:id="11830" w:author="john" w:date="2020-10-23T21:59:00Z"/>
                  </w:rPr>
                </w:rPrChange>
              </w:rPr>
            </w:pPr>
            <w:ins w:id="11831" w:author="john" w:date="2020-10-23T22:00:00Z">
              <w:r w:rsidRPr="008806FA">
                <w:rPr>
                  <w:rFonts w:ascii="Arial" w:hAnsi="Arial" w:cs="Arial"/>
                  <w:sz w:val="22"/>
                  <w:szCs w:val="22"/>
                  <w:rPrChange w:id="11832" w:author="john" w:date="2020-10-23T22:37:00Z">
                    <w:rPr/>
                  </w:rPrChange>
                </w:rPr>
                <w:t>NONE, VIVA, or CUSTOM</w:t>
              </w:r>
            </w:ins>
          </w:p>
        </w:tc>
        <w:tc>
          <w:tcPr>
            <w:tcW w:w="3870" w:type="dxa"/>
            <w:tcPrChange w:id="11833" w:author="john" w:date="2020-10-23T22:37:00Z">
              <w:tcPr>
                <w:tcW w:w="3175" w:type="dxa"/>
              </w:tcPr>
            </w:tcPrChange>
          </w:tcPr>
          <w:p w14:paraId="64750B26" w14:textId="77777777" w:rsidR="008F4FAE" w:rsidRPr="008806FA" w:rsidRDefault="008F4FAE" w:rsidP="00D51D5E">
            <w:pPr>
              <w:spacing w:before="240"/>
              <w:jc w:val="both"/>
              <w:rPr>
                <w:ins w:id="11834" w:author="john" w:date="2020-10-23T21:59:00Z"/>
                <w:rFonts w:ascii="Arial" w:hAnsi="Arial" w:cs="Arial"/>
                <w:sz w:val="22"/>
                <w:szCs w:val="22"/>
                <w:rPrChange w:id="11835" w:author="john" w:date="2020-10-23T22:37:00Z">
                  <w:rPr>
                    <w:ins w:id="11836" w:author="john" w:date="2020-10-23T21:59:00Z"/>
                  </w:rPr>
                </w:rPrChange>
              </w:rPr>
            </w:pPr>
            <w:ins w:id="11837" w:author="john" w:date="2020-10-23T22:00:00Z">
              <w:r w:rsidRPr="008806FA">
                <w:rPr>
                  <w:rFonts w:ascii="Arial" w:hAnsi="Arial" w:cs="Arial"/>
                  <w:sz w:val="22"/>
                  <w:szCs w:val="22"/>
                  <w:rPrChange w:id="11838" w:author="john" w:date="2020-10-23T22:37:00Z">
                    <w:rPr/>
                  </w:rPrChange>
                </w:rPr>
                <w:t xml:space="preserve">Sets the </w:t>
              </w:r>
            </w:ins>
            <w:ins w:id="11839" w:author="john" w:date="2020-10-23T22:01:00Z">
              <w:r w:rsidRPr="008806FA">
                <w:rPr>
                  <w:rFonts w:ascii="Arial" w:hAnsi="Arial" w:cs="Arial"/>
                  <w:sz w:val="22"/>
                  <w:szCs w:val="22"/>
                  <w:rPrChange w:id="11840" w:author="john" w:date="2020-10-23T22:37:00Z">
                    <w:rPr/>
                  </w:rPrChange>
                </w:rPr>
                <w:t>default (</w:t>
              </w:r>
            </w:ins>
            <w:ins w:id="11841" w:author="john" w:date="2020-10-23T22:00:00Z">
              <w:r w:rsidRPr="008806FA">
                <w:rPr>
                  <w:rFonts w:ascii="Arial" w:hAnsi="Arial" w:cs="Arial"/>
                  <w:sz w:val="22"/>
                  <w:szCs w:val="22"/>
                  <w:rPrChange w:id="11842" w:author="john" w:date="2020-10-23T22:37:00Z">
                    <w:rPr/>
                  </w:rPrChange>
                </w:rPr>
                <w:t>currently-selected</w:t>
              </w:r>
            </w:ins>
            <w:ins w:id="11843" w:author="john" w:date="2020-10-23T22:01:00Z">
              <w:r w:rsidRPr="008806FA">
                <w:rPr>
                  <w:rFonts w:ascii="Arial" w:hAnsi="Arial" w:cs="Arial"/>
                  <w:sz w:val="22"/>
                  <w:szCs w:val="22"/>
                  <w:rPrChange w:id="11844" w:author="john" w:date="2020-10-23T22:37:00Z">
                    <w:rPr/>
                  </w:rPrChange>
                </w:rPr>
                <w:t>)</w:t>
              </w:r>
            </w:ins>
            <w:ins w:id="11845" w:author="john" w:date="2020-10-23T22:00:00Z">
              <w:r w:rsidRPr="008806FA">
                <w:rPr>
                  <w:rFonts w:ascii="Arial" w:hAnsi="Arial" w:cs="Arial"/>
                  <w:sz w:val="22"/>
                  <w:szCs w:val="22"/>
                  <w:rPrChange w:id="11846" w:author="john" w:date="2020-10-23T22:37:00Z">
                    <w:rPr/>
                  </w:rPrChange>
                </w:rPr>
                <w:t xml:space="preserve"> Input Validator type</w:t>
              </w:r>
            </w:ins>
          </w:p>
        </w:tc>
      </w:tr>
      <w:tr w:rsidR="008F4FAE" w:rsidRPr="008F4FAE" w14:paraId="27390F79" w14:textId="77777777" w:rsidTr="008806FA">
        <w:trPr>
          <w:ins w:id="11847" w:author="john" w:date="2020-10-23T21:59:00Z"/>
        </w:trPr>
        <w:tc>
          <w:tcPr>
            <w:tcW w:w="2880" w:type="dxa"/>
            <w:tcPrChange w:id="11848" w:author="john" w:date="2020-10-23T22:37:00Z">
              <w:tcPr>
                <w:tcW w:w="3174" w:type="dxa"/>
              </w:tcPr>
            </w:tcPrChange>
          </w:tcPr>
          <w:p w14:paraId="2FE78959" w14:textId="77777777" w:rsidR="008F4FAE" w:rsidRPr="008806FA" w:rsidRDefault="008F4FAE">
            <w:pPr>
              <w:spacing w:before="240"/>
              <w:jc w:val="center"/>
              <w:rPr>
                <w:ins w:id="11849" w:author="john" w:date="2020-10-23T21:59:00Z"/>
                <w:rFonts w:ascii="Arial" w:hAnsi="Arial" w:cs="Arial"/>
                <w:sz w:val="22"/>
                <w:szCs w:val="22"/>
                <w:rPrChange w:id="11850" w:author="john" w:date="2020-10-23T22:37:00Z">
                  <w:rPr>
                    <w:ins w:id="11851" w:author="john" w:date="2020-10-23T21:59:00Z"/>
                  </w:rPr>
                </w:rPrChange>
              </w:rPr>
              <w:pPrChange w:id="11852" w:author="john" w:date="2020-10-23T22:08:00Z">
                <w:pPr>
                  <w:spacing w:before="240"/>
                  <w:jc w:val="both"/>
                </w:pPr>
              </w:pPrChange>
            </w:pPr>
            <w:ins w:id="11853" w:author="john" w:date="2020-10-23T22:02:00Z">
              <w:r w:rsidRPr="008806FA">
                <w:rPr>
                  <w:rFonts w:ascii="Arial" w:hAnsi="Arial" w:cs="Arial"/>
                  <w:sz w:val="22"/>
                  <w:szCs w:val="22"/>
                  <w:rPrChange w:id="11854" w:author="john" w:date="2020-10-23T22:37:00Z">
                    <w:rPr>
                      <w:rFonts w:ascii="Courier New" w:hAnsi="Courier New" w:cs="Courier New"/>
                      <w:color w:val="2A00FF"/>
                      <w:sz w:val="20"/>
                    </w:rPr>
                  </w:rPrChange>
                </w:rPr>
                <w:t>customInputValidatorProg</w:t>
              </w:r>
            </w:ins>
          </w:p>
        </w:tc>
        <w:tc>
          <w:tcPr>
            <w:tcW w:w="3600" w:type="dxa"/>
            <w:tcPrChange w:id="11855" w:author="john" w:date="2020-10-23T22:37:00Z">
              <w:tcPr>
                <w:tcW w:w="3174" w:type="dxa"/>
              </w:tcPr>
            </w:tcPrChange>
          </w:tcPr>
          <w:p w14:paraId="608CDFE4" w14:textId="77777777" w:rsidR="008F4FAE" w:rsidRPr="008806FA" w:rsidRDefault="008F4FAE" w:rsidP="00D51D5E">
            <w:pPr>
              <w:spacing w:before="240"/>
              <w:jc w:val="both"/>
              <w:rPr>
                <w:ins w:id="11856" w:author="john" w:date="2020-10-23T21:59:00Z"/>
                <w:rFonts w:ascii="Arial" w:hAnsi="Arial" w:cs="Arial"/>
                <w:sz w:val="22"/>
                <w:szCs w:val="22"/>
                <w:rPrChange w:id="11857" w:author="john" w:date="2020-10-23T22:37:00Z">
                  <w:rPr>
                    <w:ins w:id="11858" w:author="john" w:date="2020-10-23T21:59:00Z"/>
                  </w:rPr>
                </w:rPrChange>
              </w:rPr>
            </w:pPr>
            <w:ins w:id="11859" w:author="john" w:date="2020-10-23T22:03:00Z">
              <w:r w:rsidRPr="008806FA">
                <w:rPr>
                  <w:rFonts w:ascii="Arial" w:hAnsi="Arial" w:cs="Arial"/>
                  <w:sz w:val="22"/>
                  <w:szCs w:val="22"/>
                  <w:rPrChange w:id="11860" w:author="john" w:date="2020-10-23T22:37:00Z">
                    <w:rPr>
                      <w:rFonts w:ascii="Arial" w:hAnsi="Arial" w:cs="Arial"/>
                    </w:rPr>
                  </w:rPrChange>
                </w:rPr>
                <w:t>The name of the custom input validator program</w:t>
              </w:r>
            </w:ins>
          </w:p>
        </w:tc>
        <w:tc>
          <w:tcPr>
            <w:tcW w:w="3870" w:type="dxa"/>
            <w:tcPrChange w:id="11861" w:author="john" w:date="2020-10-23T22:37:00Z">
              <w:tcPr>
                <w:tcW w:w="3175" w:type="dxa"/>
              </w:tcPr>
            </w:tcPrChange>
          </w:tcPr>
          <w:p w14:paraId="17760F63" w14:textId="77777777" w:rsidR="008F4FAE" w:rsidRPr="008806FA" w:rsidRDefault="008F4FAE" w:rsidP="00D51D5E">
            <w:pPr>
              <w:spacing w:before="240"/>
              <w:jc w:val="both"/>
              <w:rPr>
                <w:ins w:id="11862" w:author="john" w:date="2020-10-23T21:59:00Z"/>
                <w:rFonts w:ascii="Arial" w:hAnsi="Arial" w:cs="Arial"/>
                <w:sz w:val="22"/>
                <w:szCs w:val="22"/>
                <w:rPrChange w:id="11863" w:author="john" w:date="2020-10-23T22:37:00Z">
                  <w:rPr>
                    <w:ins w:id="11864" w:author="john" w:date="2020-10-23T21:59:00Z"/>
                  </w:rPr>
                </w:rPrChange>
              </w:rPr>
            </w:pPr>
            <w:ins w:id="11865" w:author="john" w:date="2020-10-23T22:03:00Z">
              <w:r w:rsidRPr="008806FA">
                <w:rPr>
                  <w:rFonts w:ascii="Arial" w:hAnsi="Arial" w:cs="Arial"/>
                  <w:sz w:val="22"/>
                  <w:szCs w:val="22"/>
                  <w:rPrChange w:id="11866" w:author="john" w:date="2020-10-23T22:37:00Z">
                    <w:rPr>
                      <w:rFonts w:ascii="Arial" w:hAnsi="Arial" w:cs="Arial"/>
                    </w:rPr>
                  </w:rPrChange>
                </w:rPr>
                <w:t>Sets the custom input validator program name</w:t>
              </w:r>
            </w:ins>
          </w:p>
        </w:tc>
      </w:tr>
      <w:tr w:rsidR="008F4FAE" w:rsidRPr="008F4FAE" w14:paraId="05A18DAE" w14:textId="77777777" w:rsidTr="008806FA">
        <w:trPr>
          <w:ins w:id="11867" w:author="john" w:date="2020-10-23T21:59:00Z"/>
        </w:trPr>
        <w:tc>
          <w:tcPr>
            <w:tcW w:w="2880" w:type="dxa"/>
            <w:tcPrChange w:id="11868" w:author="john" w:date="2020-10-23T22:37:00Z">
              <w:tcPr>
                <w:tcW w:w="3174" w:type="dxa"/>
              </w:tcPr>
            </w:tcPrChange>
          </w:tcPr>
          <w:p w14:paraId="53136BDF" w14:textId="77777777" w:rsidR="008F4FAE" w:rsidRPr="008806FA" w:rsidRDefault="008F4FAE">
            <w:pPr>
              <w:spacing w:before="240"/>
              <w:jc w:val="center"/>
              <w:rPr>
                <w:ins w:id="11869" w:author="john" w:date="2020-10-23T21:59:00Z"/>
                <w:rFonts w:ascii="Arial" w:hAnsi="Arial" w:cs="Arial"/>
                <w:sz w:val="22"/>
                <w:szCs w:val="22"/>
                <w:rPrChange w:id="11870" w:author="john" w:date="2020-10-23T22:37:00Z">
                  <w:rPr>
                    <w:ins w:id="11871" w:author="john" w:date="2020-10-23T21:59:00Z"/>
                  </w:rPr>
                </w:rPrChange>
              </w:rPr>
              <w:pPrChange w:id="11872" w:author="john" w:date="2020-10-23T22:08:00Z">
                <w:pPr>
                  <w:spacing w:before="240"/>
                  <w:jc w:val="both"/>
                </w:pPr>
              </w:pPrChange>
            </w:pPr>
            <w:ins w:id="11873" w:author="john" w:date="2020-10-23T22:04:00Z">
              <w:r w:rsidRPr="008806FA">
                <w:rPr>
                  <w:rFonts w:ascii="Arial" w:hAnsi="Arial" w:cs="Arial"/>
                  <w:sz w:val="22"/>
                  <w:szCs w:val="22"/>
                  <w:rPrChange w:id="11874" w:author="john" w:date="2020-10-23T22:37:00Z">
                    <w:rPr>
                      <w:rFonts w:ascii="Courier New" w:hAnsi="Courier New" w:cs="Courier New"/>
                      <w:color w:val="2A00FF"/>
                      <w:sz w:val="20"/>
                    </w:rPr>
                  </w:rPrChange>
                </w:rPr>
                <w:t>customInputValidatorCmd</w:t>
              </w:r>
            </w:ins>
          </w:p>
        </w:tc>
        <w:tc>
          <w:tcPr>
            <w:tcW w:w="3600" w:type="dxa"/>
            <w:tcPrChange w:id="11875" w:author="john" w:date="2020-10-23T22:37:00Z">
              <w:tcPr>
                <w:tcW w:w="3174" w:type="dxa"/>
              </w:tcPr>
            </w:tcPrChange>
          </w:tcPr>
          <w:p w14:paraId="2B1E3ED4" w14:textId="77777777" w:rsidR="008F4FAE" w:rsidRPr="008806FA" w:rsidRDefault="008F4FAE" w:rsidP="00D51D5E">
            <w:pPr>
              <w:spacing w:before="240"/>
              <w:jc w:val="both"/>
              <w:rPr>
                <w:ins w:id="11876" w:author="john" w:date="2020-10-23T21:59:00Z"/>
                <w:rFonts w:ascii="Arial" w:hAnsi="Arial" w:cs="Arial"/>
                <w:sz w:val="22"/>
                <w:szCs w:val="22"/>
                <w:rPrChange w:id="11877" w:author="john" w:date="2020-10-23T22:37:00Z">
                  <w:rPr>
                    <w:ins w:id="11878" w:author="john" w:date="2020-10-23T21:59:00Z"/>
                  </w:rPr>
                </w:rPrChange>
              </w:rPr>
            </w:pPr>
            <w:ins w:id="11879" w:author="john" w:date="2020-10-23T22:04:00Z">
              <w:r w:rsidRPr="008806FA">
                <w:rPr>
                  <w:rFonts w:ascii="Arial" w:hAnsi="Arial" w:cs="Arial"/>
                  <w:sz w:val="22"/>
                  <w:szCs w:val="22"/>
                  <w:rPrChange w:id="11880" w:author="john" w:date="2020-10-23T22:37:00Z">
                    <w:rPr>
                      <w:rFonts w:ascii="Arial" w:hAnsi="Arial" w:cs="Arial"/>
                    </w:rPr>
                  </w:rPrChange>
                </w:rPr>
                <w:t xml:space="preserve">A string giving the </w:t>
              </w:r>
              <w:r w:rsidR="00154E98" w:rsidRPr="008806FA">
                <w:rPr>
                  <w:rFonts w:ascii="Arial" w:hAnsi="Arial" w:cs="Arial"/>
                  <w:sz w:val="22"/>
                  <w:szCs w:val="22"/>
                  <w:rPrChange w:id="11881" w:author="john" w:date="2020-10-23T22:37:00Z">
                    <w:rPr>
                      <w:rFonts w:ascii="Arial" w:hAnsi="Arial" w:cs="Arial"/>
                    </w:rPr>
                  </w:rPrChange>
                </w:rPr>
                <w:t>command used to invoke a custom input validator</w:t>
              </w:r>
            </w:ins>
          </w:p>
        </w:tc>
        <w:tc>
          <w:tcPr>
            <w:tcW w:w="3870" w:type="dxa"/>
            <w:tcPrChange w:id="11882" w:author="john" w:date="2020-10-23T22:37:00Z">
              <w:tcPr>
                <w:tcW w:w="3175" w:type="dxa"/>
              </w:tcPr>
            </w:tcPrChange>
          </w:tcPr>
          <w:p w14:paraId="425D054F" w14:textId="77777777" w:rsidR="008F4FAE" w:rsidRPr="008806FA" w:rsidRDefault="00154E98" w:rsidP="00D51D5E">
            <w:pPr>
              <w:spacing w:before="240"/>
              <w:jc w:val="both"/>
              <w:rPr>
                <w:ins w:id="11883" w:author="john" w:date="2020-10-23T21:59:00Z"/>
                <w:rFonts w:ascii="Arial" w:hAnsi="Arial" w:cs="Arial"/>
                <w:sz w:val="22"/>
                <w:szCs w:val="22"/>
                <w:rPrChange w:id="11884" w:author="john" w:date="2020-10-23T22:37:00Z">
                  <w:rPr>
                    <w:ins w:id="11885" w:author="john" w:date="2020-10-23T21:59:00Z"/>
                  </w:rPr>
                </w:rPrChange>
              </w:rPr>
            </w:pPr>
            <w:ins w:id="11886" w:author="john" w:date="2020-10-23T22:06:00Z">
              <w:r w:rsidRPr="008806FA">
                <w:rPr>
                  <w:rFonts w:ascii="Arial" w:hAnsi="Arial" w:cs="Arial"/>
                  <w:sz w:val="22"/>
                  <w:szCs w:val="22"/>
                  <w:rPrChange w:id="11887"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1888" w:author="john" w:date="2020-10-23T21:59:00Z"/>
        </w:trPr>
        <w:tc>
          <w:tcPr>
            <w:tcW w:w="2880" w:type="dxa"/>
            <w:tcPrChange w:id="11889" w:author="john" w:date="2020-10-23T22:37:00Z">
              <w:tcPr>
                <w:tcW w:w="3174" w:type="dxa"/>
              </w:tcPr>
            </w:tcPrChange>
          </w:tcPr>
          <w:p w14:paraId="21C507DB" w14:textId="77777777" w:rsidR="008F4FAE" w:rsidRPr="008806FA" w:rsidRDefault="00154E98">
            <w:pPr>
              <w:spacing w:before="240"/>
              <w:jc w:val="center"/>
              <w:rPr>
                <w:ins w:id="11890" w:author="john" w:date="2020-10-23T21:59:00Z"/>
                <w:rFonts w:ascii="Arial" w:hAnsi="Arial" w:cs="Arial"/>
                <w:sz w:val="22"/>
                <w:szCs w:val="22"/>
                <w:rPrChange w:id="11891" w:author="john" w:date="2020-10-23T22:37:00Z">
                  <w:rPr>
                    <w:ins w:id="11892" w:author="john" w:date="2020-10-23T21:59:00Z"/>
                  </w:rPr>
                </w:rPrChange>
              </w:rPr>
              <w:pPrChange w:id="11893" w:author="john" w:date="2020-10-23T22:08:00Z">
                <w:pPr>
                  <w:spacing w:before="240"/>
                  <w:jc w:val="both"/>
                </w:pPr>
              </w:pPrChange>
            </w:pPr>
            <w:ins w:id="11894" w:author="john" w:date="2020-10-23T22:05:00Z">
              <w:r w:rsidRPr="008806FA">
                <w:rPr>
                  <w:rFonts w:ascii="Arial" w:hAnsi="Arial" w:cs="Arial"/>
                  <w:sz w:val="22"/>
                  <w:szCs w:val="22"/>
                  <w:rPrChange w:id="11895" w:author="john" w:date="2020-10-23T22:37:00Z">
                    <w:rPr>
                      <w:rFonts w:ascii="Courier New" w:hAnsi="Courier New" w:cs="Courier New"/>
                      <w:color w:val="2A00FF"/>
                      <w:sz w:val="20"/>
                    </w:rPr>
                  </w:rPrChange>
                </w:rPr>
                <w:t>vivaPattern</w:t>
              </w:r>
            </w:ins>
          </w:p>
        </w:tc>
        <w:tc>
          <w:tcPr>
            <w:tcW w:w="3600" w:type="dxa"/>
            <w:tcPrChange w:id="11896" w:author="john" w:date="2020-10-23T22:37:00Z">
              <w:tcPr>
                <w:tcW w:w="3174" w:type="dxa"/>
              </w:tcPr>
            </w:tcPrChange>
          </w:tcPr>
          <w:p w14:paraId="1ECB2684" w14:textId="77777777" w:rsidR="008F4FAE" w:rsidRPr="008806FA" w:rsidRDefault="00154E98" w:rsidP="00D51D5E">
            <w:pPr>
              <w:spacing w:before="240"/>
              <w:jc w:val="both"/>
              <w:rPr>
                <w:ins w:id="11897" w:author="john" w:date="2020-10-23T21:59:00Z"/>
                <w:rFonts w:ascii="Arial" w:hAnsi="Arial" w:cs="Arial"/>
                <w:sz w:val="22"/>
                <w:szCs w:val="22"/>
                <w:rPrChange w:id="11898" w:author="john" w:date="2020-10-23T22:37:00Z">
                  <w:rPr>
                    <w:ins w:id="11899" w:author="john" w:date="2020-10-23T21:59:00Z"/>
                  </w:rPr>
                </w:rPrChange>
              </w:rPr>
            </w:pPr>
            <w:ins w:id="11900" w:author="john" w:date="2020-10-23T22:05:00Z">
              <w:r w:rsidRPr="008806FA">
                <w:rPr>
                  <w:rFonts w:ascii="Arial" w:hAnsi="Arial" w:cs="Arial"/>
                  <w:sz w:val="22"/>
                  <w:szCs w:val="22"/>
                  <w:rPrChange w:id="11901" w:author="john" w:date="2020-10-23T22:37:00Z">
                    <w:rPr>
                      <w:rFonts w:ascii="Arial" w:hAnsi="Arial" w:cs="Arial"/>
                    </w:rPr>
                  </w:rPrChange>
                </w:rPr>
                <w:t>A string containing a VIVA pattern</w:t>
              </w:r>
            </w:ins>
          </w:p>
        </w:tc>
        <w:tc>
          <w:tcPr>
            <w:tcW w:w="3870" w:type="dxa"/>
            <w:tcPrChange w:id="11902" w:author="john" w:date="2020-10-23T22:37:00Z">
              <w:tcPr>
                <w:tcW w:w="3175" w:type="dxa"/>
              </w:tcPr>
            </w:tcPrChange>
          </w:tcPr>
          <w:p w14:paraId="72915424" w14:textId="77777777" w:rsidR="008F4FAE" w:rsidRPr="008806FA" w:rsidRDefault="00154E98" w:rsidP="00D51D5E">
            <w:pPr>
              <w:spacing w:before="240"/>
              <w:jc w:val="both"/>
              <w:rPr>
                <w:ins w:id="11903" w:author="john" w:date="2020-10-23T21:59:00Z"/>
                <w:rFonts w:ascii="Arial" w:hAnsi="Arial" w:cs="Arial"/>
                <w:sz w:val="22"/>
                <w:szCs w:val="22"/>
                <w:rPrChange w:id="11904" w:author="john" w:date="2020-10-23T22:37:00Z">
                  <w:rPr>
                    <w:ins w:id="11905" w:author="john" w:date="2020-10-23T21:59:00Z"/>
                  </w:rPr>
                </w:rPrChange>
              </w:rPr>
            </w:pPr>
            <w:ins w:id="11906" w:author="john" w:date="2020-10-23T22:05:00Z">
              <w:r w:rsidRPr="008806FA">
                <w:rPr>
                  <w:rFonts w:ascii="Arial" w:hAnsi="Arial" w:cs="Arial"/>
                  <w:sz w:val="22"/>
                  <w:szCs w:val="22"/>
                  <w:rPrChange w:id="11907"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1908" w:author="john" w:date="2020-10-23T21:59:00Z"/>
        </w:trPr>
        <w:tc>
          <w:tcPr>
            <w:tcW w:w="2880" w:type="dxa"/>
            <w:tcPrChange w:id="11909" w:author="john" w:date="2020-10-23T22:37:00Z">
              <w:tcPr>
                <w:tcW w:w="3174" w:type="dxa"/>
              </w:tcPr>
            </w:tcPrChange>
          </w:tcPr>
          <w:p w14:paraId="158490AF" w14:textId="77777777" w:rsidR="008F4FAE" w:rsidRPr="008806FA" w:rsidRDefault="00154E98">
            <w:pPr>
              <w:spacing w:before="240"/>
              <w:jc w:val="center"/>
              <w:rPr>
                <w:ins w:id="11910" w:author="john" w:date="2020-10-23T21:59:00Z"/>
                <w:rFonts w:ascii="Arial" w:hAnsi="Arial" w:cs="Arial"/>
                <w:sz w:val="22"/>
                <w:szCs w:val="22"/>
                <w:rPrChange w:id="11911" w:author="john" w:date="2020-10-23T22:37:00Z">
                  <w:rPr>
                    <w:ins w:id="11912" w:author="john" w:date="2020-10-23T21:59:00Z"/>
                  </w:rPr>
                </w:rPrChange>
              </w:rPr>
              <w:pPrChange w:id="11913" w:author="john" w:date="2020-10-23T22:08:00Z">
                <w:pPr>
                  <w:spacing w:before="240"/>
                  <w:jc w:val="both"/>
                </w:pPr>
              </w:pPrChange>
            </w:pPr>
            <w:ins w:id="11914" w:author="john" w:date="2020-10-23T22:07:00Z">
              <w:r w:rsidRPr="008806FA">
                <w:rPr>
                  <w:rFonts w:ascii="Arial" w:hAnsi="Arial" w:cs="Arial"/>
                  <w:sz w:val="22"/>
                  <w:szCs w:val="22"/>
                  <w:rPrChange w:id="11915" w:author="john" w:date="2020-10-23T22:37:00Z">
                    <w:rPr>
                      <w:rFonts w:ascii="Courier New" w:hAnsi="Courier New" w:cs="Courier New"/>
                      <w:color w:val="2A00FF"/>
                      <w:sz w:val="20"/>
                    </w:rPr>
                  </w:rPrChange>
                </w:rPr>
                <w:t>vivaPatternFile</w:t>
              </w:r>
            </w:ins>
          </w:p>
        </w:tc>
        <w:tc>
          <w:tcPr>
            <w:tcW w:w="3600" w:type="dxa"/>
            <w:tcPrChange w:id="11916" w:author="john" w:date="2020-10-23T22:37:00Z">
              <w:tcPr>
                <w:tcW w:w="3174" w:type="dxa"/>
              </w:tcPr>
            </w:tcPrChange>
          </w:tcPr>
          <w:p w14:paraId="19AF479E" w14:textId="6626A9BA" w:rsidR="008F4FAE" w:rsidRPr="008806FA" w:rsidRDefault="00154E98" w:rsidP="00D51D5E">
            <w:pPr>
              <w:spacing w:before="240"/>
              <w:jc w:val="both"/>
              <w:rPr>
                <w:ins w:id="11917" w:author="john" w:date="2020-10-23T21:59:00Z"/>
                <w:rFonts w:ascii="Arial" w:hAnsi="Arial" w:cs="Arial"/>
                <w:sz w:val="22"/>
                <w:szCs w:val="22"/>
                <w:rPrChange w:id="11918" w:author="john" w:date="2020-10-23T22:37:00Z">
                  <w:rPr>
                    <w:ins w:id="11919" w:author="john" w:date="2020-10-23T21:59:00Z"/>
                  </w:rPr>
                </w:rPrChange>
              </w:rPr>
            </w:pPr>
            <w:ins w:id="11920" w:author="john" w:date="2020-10-23T22:07:00Z">
              <w:r w:rsidRPr="008806FA">
                <w:rPr>
                  <w:rFonts w:ascii="Arial" w:hAnsi="Arial" w:cs="Arial"/>
                  <w:sz w:val="22"/>
                  <w:szCs w:val="22"/>
                  <w:rPrChange w:id="11921" w:author="john" w:date="2020-10-23T22:37:00Z">
                    <w:rPr>
                      <w:rFonts w:ascii="Arial" w:hAnsi="Arial" w:cs="Arial"/>
                    </w:rPr>
                  </w:rPrChange>
                </w:rPr>
                <w:t xml:space="preserve">The name of a file containing </w:t>
              </w:r>
              <w:del w:id="11922" w:author="John Clevenger [2]" w:date="2022-06-16T11:43:00Z">
                <w:r w:rsidRPr="008806FA" w:rsidDel="00E06F34">
                  <w:rPr>
                    <w:rFonts w:ascii="Arial" w:hAnsi="Arial" w:cs="Arial"/>
                    <w:sz w:val="22"/>
                    <w:szCs w:val="22"/>
                    <w:rPrChange w:id="11923" w:author="john" w:date="2020-10-23T22:37:00Z">
                      <w:rPr>
                        <w:rFonts w:ascii="Arial" w:hAnsi="Arial" w:cs="Arial"/>
                      </w:rPr>
                    </w:rPrChange>
                  </w:rPr>
                  <w:delText>a  VIVA</w:delText>
                </w:r>
              </w:del>
            </w:ins>
            <w:ins w:id="11924" w:author="John Clevenger [2]" w:date="2022-06-16T11:43:00Z">
              <w:r w:rsidR="00E06F34" w:rsidRPr="00E06F34">
                <w:rPr>
                  <w:rFonts w:ascii="Arial" w:hAnsi="Arial" w:cs="Arial"/>
                  <w:sz w:val="22"/>
                  <w:szCs w:val="22"/>
                </w:rPr>
                <w:t>a VIVA</w:t>
              </w:r>
            </w:ins>
            <w:ins w:id="11925" w:author="john" w:date="2020-10-23T22:07:00Z">
              <w:r w:rsidRPr="008806FA">
                <w:rPr>
                  <w:rFonts w:ascii="Arial" w:hAnsi="Arial" w:cs="Arial"/>
                  <w:sz w:val="22"/>
                  <w:szCs w:val="22"/>
                  <w:rPrChange w:id="11926" w:author="john" w:date="2020-10-23T22:37:00Z">
                    <w:rPr>
                      <w:rFonts w:ascii="Arial" w:hAnsi="Arial" w:cs="Arial"/>
                    </w:rPr>
                  </w:rPrChange>
                </w:rPr>
                <w:t xml:space="preserve"> pattern</w:t>
              </w:r>
            </w:ins>
          </w:p>
        </w:tc>
        <w:tc>
          <w:tcPr>
            <w:tcW w:w="3870" w:type="dxa"/>
            <w:tcPrChange w:id="11927" w:author="john" w:date="2020-10-23T22:37:00Z">
              <w:tcPr>
                <w:tcW w:w="3175" w:type="dxa"/>
              </w:tcPr>
            </w:tcPrChange>
          </w:tcPr>
          <w:p w14:paraId="745B3B28" w14:textId="77777777" w:rsidR="008F4FAE" w:rsidRPr="008806FA" w:rsidRDefault="00154E98" w:rsidP="00D51D5E">
            <w:pPr>
              <w:spacing w:before="240"/>
              <w:jc w:val="both"/>
              <w:rPr>
                <w:ins w:id="11928" w:author="john" w:date="2020-10-23T21:59:00Z"/>
                <w:rFonts w:ascii="Arial" w:hAnsi="Arial" w:cs="Arial"/>
                <w:sz w:val="22"/>
                <w:szCs w:val="22"/>
                <w:rPrChange w:id="11929" w:author="john" w:date="2020-10-23T22:37:00Z">
                  <w:rPr>
                    <w:ins w:id="11930" w:author="john" w:date="2020-10-23T21:59:00Z"/>
                  </w:rPr>
                </w:rPrChange>
              </w:rPr>
            </w:pPr>
            <w:ins w:id="11931" w:author="john" w:date="2020-10-23T22:07:00Z">
              <w:r w:rsidRPr="008806FA">
                <w:rPr>
                  <w:rFonts w:ascii="Arial" w:hAnsi="Arial" w:cs="Arial"/>
                  <w:sz w:val="22"/>
                  <w:szCs w:val="22"/>
                  <w:rPrChange w:id="11932"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1933" w:author="john" w:date="2020-10-23T22:11:00Z"/>
        </w:rPr>
        <w:pPrChange w:id="11934" w:author="john" w:date="2020-10-23T22:08:00Z">
          <w:pPr>
            <w:pStyle w:val="ListParagraph"/>
            <w:numPr>
              <w:numId w:val="38"/>
            </w:numPr>
            <w:spacing w:before="240"/>
            <w:ind w:left="360" w:hanging="360"/>
            <w:jc w:val="both"/>
          </w:pPr>
        </w:pPrChange>
      </w:pPr>
      <w:ins w:id="11935" w:author="john" w:date="2020-10-23T22:10:00Z">
        <w:r>
          <w:lastRenderedPageBreak/>
          <w:t xml:space="preserve">As an example, the following files might be used to configure a contest with a problem named </w:t>
        </w:r>
      </w:ins>
      <w:ins w:id="11936" w:author="john" w:date="2020-10-23T22:11:00Z">
        <w:r>
          <w:t>“sumit”:</w:t>
        </w:r>
      </w:ins>
    </w:p>
    <w:p w14:paraId="20B1C028" w14:textId="77777777" w:rsidR="00F56F70" w:rsidRDefault="00154E98">
      <w:pPr>
        <w:spacing w:before="240" w:after="120"/>
        <w:jc w:val="both"/>
        <w:rPr>
          <w:ins w:id="11937" w:author="john" w:date="2020-10-23T22:11:00Z"/>
        </w:rPr>
        <w:pPrChange w:id="11938" w:author="john" w:date="2020-10-23T22:20:00Z">
          <w:pPr>
            <w:pStyle w:val="ListParagraph"/>
            <w:numPr>
              <w:numId w:val="38"/>
            </w:numPr>
            <w:spacing w:before="240"/>
            <w:ind w:left="360" w:hanging="360"/>
            <w:jc w:val="both"/>
          </w:pPr>
        </w:pPrChange>
      </w:pPr>
      <w:ins w:id="11939" w:author="john" w:date="2020-10-23T22:11:00Z">
        <w:r w:rsidRPr="00F56F70">
          <w:rPr>
            <w:b/>
            <w:rPrChange w:id="11940" w:author="john" w:date="2020-10-23T22:23:00Z">
              <w:rPr/>
            </w:rPrChange>
          </w:rPr>
          <w:t>Contest.yaml</w:t>
        </w:r>
        <w:r>
          <w:t xml:space="preserve"> file stored in the </w:t>
        </w:r>
      </w:ins>
      <w:ins w:id="11941" w:author="john" w:date="2020-10-23T22:12:00Z">
        <w:r>
          <w:rPr>
            <w:b/>
          </w:rPr>
          <w:t xml:space="preserve">config </w:t>
        </w:r>
        <w:r>
          <w:t>folder</w:t>
        </w:r>
      </w:ins>
      <w:ins w:id="11942" w:author="john" w:date="2020-10-23T22:11:00Z">
        <w:r>
          <w:t>:</w:t>
        </w:r>
      </w:ins>
    </w:p>
    <w:p w14:paraId="5E259393" w14:textId="77777777" w:rsidR="00F56F70" w:rsidRPr="00F56F70" w:rsidRDefault="00F56F70">
      <w:pPr>
        <w:spacing w:before="120"/>
        <w:ind w:left="720"/>
        <w:jc w:val="both"/>
        <w:rPr>
          <w:ins w:id="11943" w:author="john" w:date="2020-10-23T22:14:00Z"/>
          <w:rFonts w:ascii="Arial" w:hAnsi="Arial" w:cs="Arial"/>
          <w:sz w:val="20"/>
          <w:u w:val="single"/>
          <w:rPrChange w:id="11944" w:author="john" w:date="2020-10-23T22:17:00Z">
            <w:rPr>
              <w:ins w:id="11945" w:author="john" w:date="2020-10-23T22:14:00Z"/>
            </w:rPr>
          </w:rPrChange>
        </w:rPr>
        <w:pPrChange w:id="11946" w:author="john" w:date="2020-10-23T22:18:00Z">
          <w:pPr>
            <w:spacing w:before="240"/>
            <w:jc w:val="both"/>
          </w:pPr>
        </w:pPrChange>
      </w:pPr>
      <w:ins w:id="11947" w:author="john" w:date="2020-10-23T22:14:00Z">
        <w:r w:rsidRPr="00F56F70">
          <w:rPr>
            <w:rFonts w:ascii="Arial" w:hAnsi="Arial" w:cs="Arial"/>
            <w:sz w:val="20"/>
            <w:u w:val="single"/>
            <w:rPrChange w:id="11948" w:author="john" w:date="2020-10-23T22:17:00Z">
              <w:rPr/>
            </w:rPrChange>
          </w:rPr>
          <w:t># Contest name:</w:t>
        </w:r>
      </w:ins>
    </w:p>
    <w:p w14:paraId="629B4E75" w14:textId="77777777" w:rsidR="00154E98" w:rsidRPr="00F56F70" w:rsidRDefault="00F56F70">
      <w:pPr>
        <w:spacing w:before="120"/>
        <w:ind w:left="720"/>
        <w:jc w:val="both"/>
        <w:rPr>
          <w:ins w:id="11949" w:author="john" w:date="2020-10-23T22:13:00Z"/>
          <w:rFonts w:ascii="Arial" w:hAnsi="Arial" w:cs="Arial"/>
          <w:sz w:val="20"/>
          <w:u w:val="single"/>
          <w:rPrChange w:id="11950" w:author="john" w:date="2020-10-23T22:17:00Z">
            <w:rPr>
              <w:ins w:id="11951" w:author="john" w:date="2020-10-23T22:13:00Z"/>
            </w:rPr>
          </w:rPrChange>
        </w:rPr>
        <w:pPrChange w:id="11952" w:author="john" w:date="2020-10-23T22:18:00Z">
          <w:pPr>
            <w:spacing w:before="240"/>
            <w:jc w:val="both"/>
          </w:pPr>
        </w:pPrChange>
      </w:pPr>
      <w:ins w:id="11953" w:author="john" w:date="2020-10-23T22:13:00Z">
        <w:r w:rsidRPr="00F56F70">
          <w:rPr>
            <w:rFonts w:ascii="Arial" w:hAnsi="Arial" w:cs="Arial"/>
            <w:sz w:val="20"/>
            <w:u w:val="single"/>
            <w:rPrChange w:id="11954" w:author="john" w:date="2020-10-23T22:17:00Z">
              <w:rPr>
                <w:u w:val="single"/>
              </w:rPr>
            </w:rPrChange>
          </w:rPr>
          <w:t>name: Sumit</w:t>
        </w:r>
        <w:r w:rsidR="00154E98" w:rsidRPr="00F56F70">
          <w:rPr>
            <w:rFonts w:ascii="Arial" w:hAnsi="Arial" w:cs="Arial"/>
            <w:sz w:val="20"/>
            <w:u w:val="single"/>
            <w:rPrChange w:id="11955" w:author="john" w:date="2020-10-23T22:17:00Z">
              <w:rPr/>
            </w:rPrChange>
          </w:rPr>
          <w:t xml:space="preserve"> </w:t>
        </w:r>
      </w:ins>
      <w:ins w:id="11956" w:author="john" w:date="2020-10-23T22:15:00Z">
        <w:r w:rsidRPr="00F56F70">
          <w:rPr>
            <w:rFonts w:ascii="Arial" w:hAnsi="Arial" w:cs="Arial"/>
            <w:sz w:val="20"/>
            <w:u w:val="single"/>
            <w:rPrChange w:id="11957" w:author="john" w:date="2020-10-23T22:17:00Z">
              <w:rPr>
                <w:u w:val="single"/>
              </w:rPr>
            </w:rPrChange>
          </w:rPr>
          <w:t>Example</w:t>
        </w:r>
      </w:ins>
    </w:p>
    <w:p w14:paraId="7B1DD975" w14:textId="77777777" w:rsidR="00154E98" w:rsidRPr="00F56F70" w:rsidRDefault="00F56F70">
      <w:pPr>
        <w:spacing w:before="120"/>
        <w:ind w:left="720"/>
        <w:jc w:val="both"/>
        <w:rPr>
          <w:ins w:id="11958" w:author="john" w:date="2020-10-23T22:13:00Z"/>
          <w:rFonts w:ascii="Arial" w:hAnsi="Arial" w:cs="Arial"/>
          <w:sz w:val="20"/>
          <w:u w:val="single"/>
          <w:rPrChange w:id="11959" w:author="john" w:date="2020-10-23T22:17:00Z">
            <w:rPr>
              <w:ins w:id="11960" w:author="john" w:date="2020-10-23T22:13:00Z"/>
            </w:rPr>
          </w:rPrChange>
        </w:rPr>
        <w:pPrChange w:id="11961" w:author="john" w:date="2020-10-23T22:18:00Z">
          <w:pPr>
            <w:spacing w:before="240"/>
            <w:jc w:val="both"/>
          </w:pPr>
        </w:pPrChange>
      </w:pPr>
      <w:ins w:id="11962" w:author="john" w:date="2020-10-23T22:13:00Z">
        <w:r w:rsidRPr="00F56F70">
          <w:rPr>
            <w:rFonts w:ascii="Arial" w:hAnsi="Arial" w:cs="Arial"/>
            <w:sz w:val="20"/>
            <w:u w:val="single"/>
            <w:rPrChange w:id="11963" w:author="john" w:date="2020-10-23T22:17:00Z">
              <w:rPr>
                <w:u w:val="single"/>
              </w:rPr>
            </w:rPrChange>
          </w:rPr>
          <w:t>short-name: SumitEX</w:t>
        </w:r>
      </w:ins>
    </w:p>
    <w:p w14:paraId="432C607B" w14:textId="77777777" w:rsidR="00154E98" w:rsidRPr="00F56F70" w:rsidRDefault="00154E98">
      <w:pPr>
        <w:spacing w:before="120"/>
        <w:ind w:left="720"/>
        <w:jc w:val="both"/>
        <w:rPr>
          <w:ins w:id="11964" w:author="john" w:date="2020-10-23T22:13:00Z"/>
          <w:rFonts w:ascii="Arial" w:hAnsi="Arial" w:cs="Arial"/>
          <w:sz w:val="20"/>
          <w:u w:val="single"/>
          <w:rPrChange w:id="11965" w:author="john" w:date="2020-10-23T22:17:00Z">
            <w:rPr>
              <w:ins w:id="11966" w:author="john" w:date="2020-10-23T22:13:00Z"/>
            </w:rPr>
          </w:rPrChange>
        </w:rPr>
        <w:pPrChange w:id="11967" w:author="john" w:date="2020-10-23T22:18:00Z">
          <w:pPr>
            <w:spacing w:before="240"/>
            <w:jc w:val="both"/>
          </w:pPr>
        </w:pPrChange>
      </w:pPr>
      <w:ins w:id="11968" w:author="john" w:date="2020-10-23T22:13:00Z">
        <w:r w:rsidRPr="00F56F70">
          <w:rPr>
            <w:rFonts w:ascii="Arial" w:hAnsi="Arial" w:cs="Arial"/>
            <w:sz w:val="20"/>
            <w:u w:val="single"/>
            <w:rPrChange w:id="11969" w:author="john" w:date="2020-10-23T22:17:00Z">
              <w:rPr/>
            </w:rPrChange>
          </w:rPr>
          <w:t>duration: 5:00:00</w:t>
        </w:r>
      </w:ins>
    </w:p>
    <w:p w14:paraId="187E15A5" w14:textId="77777777" w:rsidR="00154E98" w:rsidRPr="00F56F70" w:rsidRDefault="00154E98">
      <w:pPr>
        <w:spacing w:before="120"/>
        <w:ind w:left="720"/>
        <w:jc w:val="both"/>
        <w:rPr>
          <w:ins w:id="11970" w:author="john" w:date="2020-10-23T22:13:00Z"/>
          <w:rFonts w:ascii="Arial" w:hAnsi="Arial" w:cs="Arial"/>
          <w:sz w:val="20"/>
          <w:u w:val="single"/>
          <w:rPrChange w:id="11971" w:author="john" w:date="2020-10-23T22:17:00Z">
            <w:rPr>
              <w:ins w:id="11972" w:author="john" w:date="2020-10-23T22:13:00Z"/>
            </w:rPr>
          </w:rPrChange>
        </w:rPr>
        <w:pPrChange w:id="11973" w:author="john" w:date="2020-10-23T22:18:00Z">
          <w:pPr>
            <w:spacing w:before="240"/>
            <w:jc w:val="both"/>
          </w:pPr>
        </w:pPrChange>
      </w:pPr>
      <w:ins w:id="11974" w:author="john" w:date="2020-10-23T22:13:00Z">
        <w:r w:rsidRPr="00F56F70">
          <w:rPr>
            <w:rFonts w:ascii="Arial" w:hAnsi="Arial" w:cs="Arial"/>
            <w:sz w:val="20"/>
            <w:u w:val="single"/>
            <w:rPrChange w:id="11975" w:author="john" w:date="2020-10-23T22:17:00Z">
              <w:rPr/>
            </w:rPrChange>
          </w:rPr>
          <w:t>scoreboard-freeze-length: 1:00:00</w:t>
        </w:r>
      </w:ins>
    </w:p>
    <w:p w14:paraId="38110EF1" w14:textId="77777777" w:rsidR="00154E98" w:rsidRPr="00F56F70" w:rsidRDefault="00154E98">
      <w:pPr>
        <w:spacing w:before="120"/>
        <w:ind w:left="720"/>
        <w:jc w:val="both"/>
        <w:rPr>
          <w:ins w:id="11976" w:author="john" w:date="2020-10-23T22:13:00Z"/>
          <w:rFonts w:ascii="Arial" w:hAnsi="Arial" w:cs="Arial"/>
          <w:sz w:val="20"/>
          <w:rPrChange w:id="11977" w:author="john" w:date="2020-10-23T22:17:00Z">
            <w:rPr>
              <w:ins w:id="11978" w:author="john" w:date="2020-10-23T22:13:00Z"/>
            </w:rPr>
          </w:rPrChange>
        </w:rPr>
        <w:pPrChange w:id="11979" w:author="john" w:date="2020-10-23T22:18:00Z">
          <w:pPr>
            <w:spacing w:before="240"/>
            <w:jc w:val="both"/>
          </w:pPr>
        </w:pPrChange>
      </w:pPr>
      <w:ins w:id="11980" w:author="john" w:date="2020-10-23T22:13:00Z">
        <w:r w:rsidRPr="00F56F70">
          <w:rPr>
            <w:rFonts w:ascii="Arial" w:hAnsi="Arial" w:cs="Arial"/>
            <w:sz w:val="20"/>
            <w:rPrChange w:id="11981" w:author="john" w:date="2020-10-23T22:17:00Z">
              <w:rPr/>
            </w:rPrChange>
          </w:rPr>
          <w:t>languages:</w:t>
        </w:r>
      </w:ins>
    </w:p>
    <w:p w14:paraId="01770FA4" w14:textId="77777777" w:rsidR="00154E98" w:rsidRPr="00F56F70" w:rsidRDefault="00154E98">
      <w:pPr>
        <w:spacing w:before="120"/>
        <w:ind w:left="720"/>
        <w:jc w:val="both"/>
        <w:rPr>
          <w:ins w:id="11982" w:author="john" w:date="2020-10-23T22:13:00Z"/>
          <w:rFonts w:ascii="Arial" w:hAnsi="Arial" w:cs="Arial"/>
          <w:sz w:val="20"/>
          <w:rPrChange w:id="11983" w:author="john" w:date="2020-10-23T22:17:00Z">
            <w:rPr>
              <w:ins w:id="11984" w:author="john" w:date="2020-10-23T22:13:00Z"/>
            </w:rPr>
          </w:rPrChange>
        </w:rPr>
        <w:pPrChange w:id="11985" w:author="john" w:date="2020-10-23T22:18:00Z">
          <w:pPr>
            <w:spacing w:before="240"/>
            <w:jc w:val="both"/>
          </w:pPr>
        </w:pPrChange>
      </w:pPr>
      <w:ins w:id="11986" w:author="john" w:date="2020-10-23T22:13:00Z">
        <w:r w:rsidRPr="00F56F70">
          <w:rPr>
            <w:rFonts w:ascii="Arial" w:hAnsi="Arial" w:cs="Arial"/>
            <w:sz w:val="20"/>
            <w:rPrChange w:id="11987" w:author="john" w:date="2020-10-23T22:17:00Z">
              <w:rPr/>
            </w:rPrChange>
          </w:rPr>
          <w:t xml:space="preserve">  - name: Java</w:t>
        </w:r>
      </w:ins>
    </w:p>
    <w:p w14:paraId="4F9FC31F" w14:textId="77777777" w:rsidR="00154E98" w:rsidRPr="00F56F70" w:rsidRDefault="00F56F70">
      <w:pPr>
        <w:spacing w:before="120"/>
        <w:ind w:left="720"/>
        <w:jc w:val="both"/>
        <w:rPr>
          <w:ins w:id="11988" w:author="john" w:date="2020-10-23T22:13:00Z"/>
          <w:rFonts w:ascii="Arial" w:hAnsi="Arial" w:cs="Arial"/>
          <w:sz w:val="20"/>
          <w:rPrChange w:id="11989" w:author="john" w:date="2020-10-23T22:17:00Z">
            <w:rPr>
              <w:ins w:id="11990" w:author="john" w:date="2020-10-23T22:13:00Z"/>
            </w:rPr>
          </w:rPrChange>
        </w:rPr>
        <w:pPrChange w:id="11991" w:author="john" w:date="2020-10-23T22:18:00Z">
          <w:pPr>
            <w:spacing w:before="240"/>
            <w:jc w:val="both"/>
          </w:pPr>
        </w:pPrChange>
      </w:pPr>
      <w:ins w:id="11992" w:author="john" w:date="2020-10-23T22:13:00Z">
        <w:r w:rsidRPr="00F56F70">
          <w:rPr>
            <w:rFonts w:ascii="Arial" w:hAnsi="Arial" w:cs="Arial"/>
            <w:sz w:val="20"/>
            <w:rPrChange w:id="11993" w:author="john" w:date="2020-10-23T22:17:00Z">
              <w:rPr/>
            </w:rPrChange>
          </w:rPr>
          <w:t xml:space="preserve">    active: true</w:t>
        </w:r>
      </w:ins>
    </w:p>
    <w:p w14:paraId="3F0D4D1C" w14:textId="77777777" w:rsidR="00154E98" w:rsidRPr="00F56F70" w:rsidRDefault="00154E98">
      <w:pPr>
        <w:spacing w:before="120"/>
        <w:ind w:left="720"/>
        <w:jc w:val="both"/>
        <w:rPr>
          <w:ins w:id="11994" w:author="john" w:date="2020-10-23T22:13:00Z"/>
          <w:rFonts w:ascii="Arial" w:hAnsi="Arial" w:cs="Arial"/>
          <w:sz w:val="20"/>
          <w:rPrChange w:id="11995" w:author="john" w:date="2020-10-23T22:17:00Z">
            <w:rPr>
              <w:ins w:id="11996" w:author="john" w:date="2020-10-23T22:13:00Z"/>
            </w:rPr>
          </w:rPrChange>
        </w:rPr>
        <w:pPrChange w:id="11997" w:author="john" w:date="2020-10-23T22:18:00Z">
          <w:pPr>
            <w:spacing w:before="240"/>
            <w:jc w:val="both"/>
          </w:pPr>
        </w:pPrChange>
      </w:pPr>
      <w:ins w:id="11998" w:author="john" w:date="2020-10-23T22:13:00Z">
        <w:r w:rsidRPr="00F56F70">
          <w:rPr>
            <w:rFonts w:ascii="Arial" w:hAnsi="Arial" w:cs="Arial"/>
            <w:sz w:val="20"/>
            <w:rPrChange w:id="11999" w:author="john" w:date="2020-10-23T22:17:00Z">
              <w:rPr/>
            </w:rPrChange>
          </w:rPr>
          <w:t xml:space="preserve">  - name: GNU C++</w:t>
        </w:r>
      </w:ins>
    </w:p>
    <w:p w14:paraId="7C541019" w14:textId="77777777" w:rsidR="00154E98" w:rsidRPr="00F56F70" w:rsidRDefault="00154E98">
      <w:pPr>
        <w:spacing w:before="120"/>
        <w:ind w:left="720"/>
        <w:jc w:val="both"/>
        <w:rPr>
          <w:ins w:id="12000" w:author="john" w:date="2020-10-23T22:13:00Z"/>
          <w:rFonts w:ascii="Arial" w:hAnsi="Arial" w:cs="Arial"/>
          <w:sz w:val="20"/>
          <w:rPrChange w:id="12001" w:author="john" w:date="2020-10-23T22:17:00Z">
            <w:rPr>
              <w:ins w:id="12002" w:author="john" w:date="2020-10-23T22:13:00Z"/>
            </w:rPr>
          </w:rPrChange>
        </w:rPr>
        <w:pPrChange w:id="12003" w:author="john" w:date="2020-10-23T22:18:00Z">
          <w:pPr>
            <w:spacing w:before="240"/>
            <w:jc w:val="both"/>
          </w:pPr>
        </w:pPrChange>
      </w:pPr>
      <w:ins w:id="12004" w:author="john" w:date="2020-10-23T22:13:00Z">
        <w:r w:rsidRPr="00F56F70">
          <w:rPr>
            <w:rFonts w:ascii="Arial" w:hAnsi="Arial" w:cs="Arial"/>
            <w:sz w:val="20"/>
            <w:rPrChange w:id="12005" w:author="john" w:date="2020-10-23T22:17:00Z">
              <w:rPr/>
            </w:rPrChange>
          </w:rPr>
          <w:t xml:space="preserve">    active: true</w:t>
        </w:r>
      </w:ins>
    </w:p>
    <w:p w14:paraId="3FFA829F" w14:textId="77777777" w:rsidR="00154E98" w:rsidRPr="00F56F70" w:rsidRDefault="00F56F70">
      <w:pPr>
        <w:spacing w:before="120"/>
        <w:ind w:left="720"/>
        <w:jc w:val="both"/>
        <w:rPr>
          <w:ins w:id="12006" w:author="john" w:date="2020-10-23T22:13:00Z"/>
          <w:rFonts w:ascii="Arial" w:hAnsi="Arial" w:cs="Arial"/>
          <w:sz w:val="20"/>
          <w:rPrChange w:id="12007" w:author="john" w:date="2020-10-23T22:17:00Z">
            <w:rPr>
              <w:ins w:id="12008" w:author="john" w:date="2020-10-23T22:13:00Z"/>
            </w:rPr>
          </w:rPrChange>
        </w:rPr>
        <w:pPrChange w:id="12009" w:author="john" w:date="2020-10-23T22:18:00Z">
          <w:pPr>
            <w:spacing w:before="240"/>
            <w:jc w:val="both"/>
          </w:pPr>
        </w:pPrChange>
      </w:pPr>
      <w:ins w:id="12010" w:author="john" w:date="2020-10-23T22:13:00Z">
        <w:r w:rsidRPr="00F56F70">
          <w:rPr>
            <w:rFonts w:ascii="Arial" w:hAnsi="Arial" w:cs="Arial"/>
            <w:sz w:val="20"/>
            <w:rPrChange w:id="12011" w:author="john" w:date="2020-10-23T22:17:00Z">
              <w:rPr/>
            </w:rPrChange>
          </w:rPr>
          <w:t>problemset:</w:t>
        </w:r>
      </w:ins>
    </w:p>
    <w:p w14:paraId="0871EB33" w14:textId="77777777" w:rsidR="00154E98" w:rsidRPr="00F56F70" w:rsidRDefault="00154E98">
      <w:pPr>
        <w:spacing w:before="120"/>
        <w:ind w:left="720"/>
        <w:jc w:val="both"/>
        <w:rPr>
          <w:ins w:id="12012" w:author="john" w:date="2020-10-23T22:13:00Z"/>
          <w:rFonts w:ascii="Arial" w:hAnsi="Arial" w:cs="Arial"/>
          <w:sz w:val="20"/>
          <w:rPrChange w:id="12013" w:author="john" w:date="2020-10-23T22:17:00Z">
            <w:rPr>
              <w:ins w:id="12014" w:author="john" w:date="2020-10-23T22:13:00Z"/>
            </w:rPr>
          </w:rPrChange>
        </w:rPr>
        <w:pPrChange w:id="12015" w:author="john" w:date="2020-10-23T22:18:00Z">
          <w:pPr>
            <w:spacing w:before="240"/>
            <w:jc w:val="both"/>
          </w:pPr>
        </w:pPrChange>
      </w:pPr>
      <w:ins w:id="12016" w:author="john" w:date="2020-10-23T22:13:00Z">
        <w:r w:rsidRPr="00F56F70">
          <w:rPr>
            <w:rFonts w:ascii="Arial" w:hAnsi="Arial" w:cs="Arial"/>
            <w:sz w:val="20"/>
            <w:rPrChange w:id="12017" w:author="john" w:date="2020-10-23T22:17:00Z">
              <w:rPr/>
            </w:rPrChange>
          </w:rPr>
          <w:t xml:space="preserve">  - letter: </w:t>
        </w:r>
      </w:ins>
      <w:ins w:id="12018" w:author="john" w:date="2020-10-23T22:16:00Z">
        <w:r w:rsidR="00F56F70" w:rsidRPr="00F56F70">
          <w:rPr>
            <w:rFonts w:ascii="Arial" w:hAnsi="Arial" w:cs="Arial"/>
            <w:sz w:val="20"/>
            <w:rPrChange w:id="12019" w:author="john" w:date="2020-10-23T22:17:00Z">
              <w:rPr/>
            </w:rPrChange>
          </w:rPr>
          <w:t>A</w:t>
        </w:r>
      </w:ins>
    </w:p>
    <w:p w14:paraId="1558CA6A" w14:textId="77777777" w:rsidR="00154E98" w:rsidRPr="00F56F70" w:rsidRDefault="00154E98">
      <w:pPr>
        <w:spacing w:before="120"/>
        <w:ind w:left="720"/>
        <w:jc w:val="both"/>
        <w:rPr>
          <w:ins w:id="12020" w:author="john" w:date="2020-10-23T22:13:00Z"/>
          <w:rFonts w:ascii="Arial" w:hAnsi="Arial" w:cs="Arial"/>
          <w:sz w:val="20"/>
          <w:rPrChange w:id="12021" w:author="john" w:date="2020-10-23T22:17:00Z">
            <w:rPr>
              <w:ins w:id="12022" w:author="john" w:date="2020-10-23T22:13:00Z"/>
            </w:rPr>
          </w:rPrChange>
        </w:rPr>
        <w:pPrChange w:id="12023" w:author="john" w:date="2020-10-23T22:18:00Z">
          <w:pPr>
            <w:spacing w:before="240"/>
            <w:jc w:val="both"/>
          </w:pPr>
        </w:pPrChange>
      </w:pPr>
      <w:ins w:id="12024" w:author="john" w:date="2020-10-23T22:13:00Z">
        <w:r w:rsidRPr="00F56F70">
          <w:rPr>
            <w:rFonts w:ascii="Arial" w:hAnsi="Arial" w:cs="Arial"/>
            <w:sz w:val="20"/>
            <w:rPrChange w:id="12025" w:author="john" w:date="2020-10-23T22:17:00Z">
              <w:rPr/>
            </w:rPrChange>
          </w:rPr>
          <w:t xml:space="preserve">    short-name: sumit</w:t>
        </w:r>
      </w:ins>
    </w:p>
    <w:p w14:paraId="0A59F18B" w14:textId="77777777" w:rsidR="00154E98" w:rsidRPr="00F56F70" w:rsidRDefault="00154E98">
      <w:pPr>
        <w:spacing w:before="120"/>
        <w:ind w:left="720"/>
        <w:jc w:val="both"/>
        <w:rPr>
          <w:ins w:id="12026" w:author="john" w:date="2020-10-23T22:13:00Z"/>
          <w:rFonts w:ascii="Arial" w:hAnsi="Arial" w:cs="Arial"/>
          <w:sz w:val="20"/>
          <w:rPrChange w:id="12027" w:author="john" w:date="2020-10-23T22:17:00Z">
            <w:rPr>
              <w:ins w:id="12028" w:author="john" w:date="2020-10-23T22:13:00Z"/>
            </w:rPr>
          </w:rPrChange>
        </w:rPr>
        <w:pPrChange w:id="12029" w:author="john" w:date="2020-10-23T22:18:00Z">
          <w:pPr>
            <w:spacing w:before="240"/>
            <w:jc w:val="both"/>
          </w:pPr>
        </w:pPrChange>
      </w:pPr>
      <w:ins w:id="12030" w:author="john" w:date="2020-10-23T22:13:00Z">
        <w:r w:rsidRPr="00F56F70">
          <w:rPr>
            <w:rFonts w:ascii="Arial" w:hAnsi="Arial" w:cs="Arial"/>
            <w:sz w:val="20"/>
            <w:rPrChange w:id="12031" w:author="john" w:date="2020-10-23T22:17:00Z">
              <w:rPr/>
            </w:rPrChange>
          </w:rPr>
          <w:t xml:space="preserve">    color: yellow</w:t>
        </w:r>
      </w:ins>
    </w:p>
    <w:p w14:paraId="37941B57" w14:textId="77777777" w:rsidR="00154E98" w:rsidRDefault="00154E98">
      <w:pPr>
        <w:spacing w:before="120"/>
        <w:ind w:left="720"/>
        <w:jc w:val="both"/>
        <w:rPr>
          <w:ins w:id="12032" w:author="john" w:date="2020-10-23T22:13:00Z"/>
        </w:rPr>
        <w:pPrChange w:id="12033" w:author="john" w:date="2020-10-23T22:38:00Z">
          <w:pPr>
            <w:spacing w:before="240"/>
            <w:jc w:val="both"/>
          </w:pPr>
        </w:pPrChange>
      </w:pPr>
      <w:ins w:id="12034" w:author="john" w:date="2020-10-23T22:13:00Z">
        <w:r w:rsidRPr="00F56F70">
          <w:rPr>
            <w:rFonts w:ascii="Arial" w:hAnsi="Arial" w:cs="Arial"/>
            <w:sz w:val="20"/>
            <w:rPrChange w:id="12035" w:author="john" w:date="2020-10-23T22:17:00Z">
              <w:rPr/>
            </w:rPrChange>
          </w:rPr>
          <w:t xml:space="preserve">    rgb: "#FFFF00"</w:t>
        </w:r>
      </w:ins>
    </w:p>
    <w:p w14:paraId="47E9BB23" w14:textId="77777777" w:rsidR="00F56F70" w:rsidRDefault="00154E98">
      <w:pPr>
        <w:spacing w:before="240" w:after="120"/>
        <w:jc w:val="both"/>
        <w:rPr>
          <w:ins w:id="12036" w:author="john" w:date="2020-10-23T22:12:00Z"/>
        </w:rPr>
        <w:pPrChange w:id="12037" w:author="john" w:date="2020-10-23T22:23:00Z">
          <w:pPr>
            <w:pStyle w:val="ListParagraph"/>
            <w:numPr>
              <w:numId w:val="38"/>
            </w:numPr>
            <w:spacing w:before="240"/>
            <w:ind w:left="360" w:hanging="360"/>
            <w:jc w:val="both"/>
          </w:pPr>
        </w:pPrChange>
      </w:pPr>
      <w:ins w:id="12038" w:author="john" w:date="2020-10-23T22:11:00Z">
        <w:r w:rsidRPr="00F56F70">
          <w:rPr>
            <w:b/>
            <w:rPrChange w:id="12039" w:author="john" w:date="2020-10-23T22:23:00Z">
              <w:rPr/>
            </w:rPrChange>
          </w:rPr>
          <w:t>Problem.yaml</w:t>
        </w:r>
        <w:r>
          <w:t xml:space="preserve"> file stored </w:t>
        </w:r>
      </w:ins>
      <w:ins w:id="12040"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2041" w:author="john" w:date="2020-10-23T22:19:00Z"/>
          <w:rFonts w:ascii="Arial" w:hAnsi="Arial" w:cs="Arial"/>
          <w:sz w:val="20"/>
          <w:rPrChange w:id="12042" w:author="john" w:date="2020-10-23T22:19:00Z">
            <w:rPr>
              <w:ins w:id="12043" w:author="john" w:date="2020-10-23T22:19:00Z"/>
            </w:rPr>
          </w:rPrChange>
        </w:rPr>
        <w:pPrChange w:id="12044" w:author="john" w:date="2020-10-23T22:19:00Z">
          <w:pPr>
            <w:spacing w:before="240"/>
            <w:jc w:val="both"/>
          </w:pPr>
        </w:pPrChange>
      </w:pPr>
      <w:ins w:id="12045" w:author="john" w:date="2020-10-23T22:19:00Z">
        <w:r w:rsidRPr="00F56F70">
          <w:rPr>
            <w:rFonts w:ascii="Arial" w:hAnsi="Arial" w:cs="Arial"/>
            <w:sz w:val="20"/>
            <w:rPrChange w:id="12046" w:author="john" w:date="2020-10-23T22:19:00Z">
              <w:rPr/>
            </w:rPrChange>
          </w:rPr>
          <w:t>name: Sumit</w:t>
        </w:r>
      </w:ins>
    </w:p>
    <w:p w14:paraId="2A05CDB3" w14:textId="77777777" w:rsidR="00F56F70" w:rsidRPr="00F56F70" w:rsidRDefault="00F56F70">
      <w:pPr>
        <w:spacing w:before="120"/>
        <w:ind w:left="720"/>
        <w:jc w:val="both"/>
        <w:rPr>
          <w:ins w:id="12047" w:author="john" w:date="2020-10-23T22:19:00Z"/>
          <w:rFonts w:ascii="Arial" w:hAnsi="Arial" w:cs="Arial"/>
          <w:sz w:val="20"/>
          <w:rPrChange w:id="12048" w:author="john" w:date="2020-10-23T22:19:00Z">
            <w:rPr>
              <w:ins w:id="12049" w:author="john" w:date="2020-10-23T22:19:00Z"/>
            </w:rPr>
          </w:rPrChange>
        </w:rPr>
        <w:pPrChange w:id="12050" w:author="john" w:date="2020-10-23T22:19:00Z">
          <w:pPr>
            <w:spacing w:before="240"/>
            <w:jc w:val="both"/>
          </w:pPr>
        </w:pPrChange>
      </w:pPr>
      <w:ins w:id="12051" w:author="john" w:date="2020-10-23T22:19:00Z">
        <w:r w:rsidRPr="00F56F70">
          <w:rPr>
            <w:rFonts w:ascii="Arial" w:hAnsi="Arial" w:cs="Arial"/>
            <w:sz w:val="20"/>
            <w:rPrChange w:id="12052" w:author="john" w:date="2020-10-23T22:19:00Z">
              <w:rPr/>
            </w:rPrChange>
          </w:rPr>
          <w:t>timeout: 10</w:t>
        </w:r>
      </w:ins>
    </w:p>
    <w:p w14:paraId="3BB11F6C" w14:textId="77777777" w:rsidR="00F56F70" w:rsidRPr="00F56F70" w:rsidRDefault="00F56F70">
      <w:pPr>
        <w:spacing w:before="120"/>
        <w:ind w:left="720"/>
        <w:jc w:val="both"/>
        <w:rPr>
          <w:ins w:id="12053" w:author="john" w:date="2020-10-23T22:19:00Z"/>
          <w:rFonts w:ascii="Arial" w:hAnsi="Arial" w:cs="Arial"/>
          <w:sz w:val="20"/>
          <w:rPrChange w:id="12054" w:author="john" w:date="2020-10-23T22:19:00Z">
            <w:rPr>
              <w:ins w:id="12055" w:author="john" w:date="2020-10-23T22:19:00Z"/>
            </w:rPr>
          </w:rPrChange>
        </w:rPr>
        <w:pPrChange w:id="12056" w:author="john" w:date="2020-10-23T22:19:00Z">
          <w:pPr>
            <w:spacing w:before="240"/>
            <w:jc w:val="both"/>
          </w:pPr>
        </w:pPrChange>
      </w:pPr>
      <w:ins w:id="12057" w:author="john" w:date="2020-10-23T22:19:00Z">
        <w:r w:rsidRPr="00F56F70">
          <w:rPr>
            <w:rFonts w:ascii="Arial" w:hAnsi="Arial" w:cs="Arial"/>
            <w:sz w:val="20"/>
            <w:rPrChange w:id="12058" w:author="john" w:date="2020-10-23T22:19:00Z">
              <w:rPr/>
            </w:rPrChange>
          </w:rPr>
          <w:t xml:space="preserve">input_validator: </w:t>
        </w:r>
      </w:ins>
    </w:p>
    <w:p w14:paraId="150F5272" w14:textId="77777777" w:rsidR="00F56F70" w:rsidRPr="00F56F70" w:rsidRDefault="00F56F70">
      <w:pPr>
        <w:spacing w:before="120"/>
        <w:ind w:left="720"/>
        <w:jc w:val="both"/>
        <w:rPr>
          <w:ins w:id="12059" w:author="john" w:date="2020-10-23T22:19:00Z"/>
          <w:rFonts w:ascii="Arial" w:hAnsi="Arial" w:cs="Arial"/>
          <w:sz w:val="20"/>
          <w:rPrChange w:id="12060" w:author="john" w:date="2020-10-23T22:19:00Z">
            <w:rPr>
              <w:ins w:id="12061" w:author="john" w:date="2020-10-23T22:19:00Z"/>
            </w:rPr>
          </w:rPrChange>
        </w:rPr>
        <w:pPrChange w:id="12062" w:author="john" w:date="2020-10-23T22:19:00Z">
          <w:pPr>
            <w:spacing w:before="240"/>
            <w:jc w:val="both"/>
          </w:pPr>
        </w:pPrChange>
      </w:pPr>
      <w:ins w:id="12063" w:author="john" w:date="2020-10-23T22:19:00Z">
        <w:r w:rsidRPr="00F56F70">
          <w:rPr>
            <w:rFonts w:ascii="Arial" w:hAnsi="Arial" w:cs="Arial"/>
            <w:sz w:val="20"/>
            <w:rPrChange w:id="12064" w:author="john" w:date="2020-10-23T22:19:00Z">
              <w:rPr/>
            </w:rPrChange>
          </w:rPr>
          <w:t xml:space="preserve">   defaultInputValidator: custom</w:t>
        </w:r>
      </w:ins>
    </w:p>
    <w:p w14:paraId="07DA9B96" w14:textId="77777777" w:rsidR="00F56F70" w:rsidRPr="00F56F70" w:rsidRDefault="00F56F70">
      <w:pPr>
        <w:spacing w:before="120"/>
        <w:ind w:left="720"/>
        <w:jc w:val="both"/>
        <w:rPr>
          <w:ins w:id="12065" w:author="john" w:date="2020-10-23T22:19:00Z"/>
          <w:rFonts w:ascii="Arial" w:hAnsi="Arial" w:cs="Arial"/>
          <w:sz w:val="20"/>
          <w:rPrChange w:id="12066" w:author="john" w:date="2020-10-23T22:19:00Z">
            <w:rPr>
              <w:ins w:id="12067" w:author="john" w:date="2020-10-23T22:19:00Z"/>
            </w:rPr>
          </w:rPrChange>
        </w:rPr>
        <w:pPrChange w:id="12068" w:author="john" w:date="2020-10-23T22:19:00Z">
          <w:pPr>
            <w:spacing w:before="240"/>
            <w:jc w:val="both"/>
          </w:pPr>
        </w:pPrChange>
      </w:pPr>
      <w:ins w:id="12069" w:author="john" w:date="2020-10-23T22:19:00Z">
        <w:r w:rsidRPr="00F56F70">
          <w:rPr>
            <w:rFonts w:ascii="Arial" w:hAnsi="Arial" w:cs="Arial"/>
            <w:sz w:val="20"/>
            <w:rPrChange w:id="12070" w:author="john" w:date="2020-10-23T22:19:00Z">
              <w:rPr/>
            </w:rPrChange>
          </w:rPr>
          <w:t xml:space="preserve">   vivaPattern: '{x;}'</w:t>
        </w:r>
      </w:ins>
    </w:p>
    <w:p w14:paraId="688F777F" w14:textId="77777777" w:rsidR="00F56F70" w:rsidRPr="00F56F70" w:rsidRDefault="00F56F70">
      <w:pPr>
        <w:spacing w:before="120"/>
        <w:ind w:left="720"/>
        <w:jc w:val="both"/>
        <w:rPr>
          <w:ins w:id="12071" w:author="john" w:date="2020-10-23T22:19:00Z"/>
          <w:rFonts w:ascii="Arial" w:hAnsi="Arial" w:cs="Arial"/>
          <w:sz w:val="20"/>
          <w:rPrChange w:id="12072" w:author="john" w:date="2020-10-23T22:19:00Z">
            <w:rPr>
              <w:ins w:id="12073" w:author="john" w:date="2020-10-23T22:19:00Z"/>
            </w:rPr>
          </w:rPrChange>
        </w:rPr>
        <w:pPrChange w:id="12074" w:author="john" w:date="2020-10-23T22:19:00Z">
          <w:pPr>
            <w:spacing w:before="240"/>
            <w:jc w:val="both"/>
          </w:pPr>
        </w:pPrChange>
      </w:pPr>
      <w:ins w:id="12075" w:author="john" w:date="2020-10-23T22:19:00Z">
        <w:r w:rsidRPr="00F56F70">
          <w:rPr>
            <w:rFonts w:ascii="Arial" w:hAnsi="Arial" w:cs="Arial"/>
            <w:sz w:val="20"/>
            <w:rPrChange w:id="12076"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2077" w:author="john" w:date="2020-10-23T22:12:00Z"/>
          <w:rFonts w:ascii="Arial" w:hAnsi="Arial" w:cs="Arial"/>
          <w:sz w:val="20"/>
          <w:rPrChange w:id="12078" w:author="john" w:date="2020-10-23T22:19:00Z">
            <w:rPr>
              <w:ins w:id="12079" w:author="john" w:date="2020-10-23T22:12:00Z"/>
            </w:rPr>
          </w:rPrChange>
        </w:rPr>
        <w:pPrChange w:id="12080" w:author="john" w:date="2020-10-23T22:19:00Z">
          <w:pPr>
            <w:pStyle w:val="ListParagraph"/>
            <w:numPr>
              <w:numId w:val="38"/>
            </w:numPr>
            <w:spacing w:before="240"/>
            <w:ind w:left="360" w:hanging="360"/>
            <w:jc w:val="both"/>
          </w:pPr>
        </w:pPrChange>
      </w:pPr>
      <w:ins w:id="12081" w:author="john" w:date="2020-10-23T22:19:00Z">
        <w:r w:rsidRPr="00F56F70">
          <w:rPr>
            <w:rFonts w:ascii="Arial" w:hAnsi="Arial" w:cs="Arial"/>
            <w:sz w:val="20"/>
            <w:rPrChange w:id="12082"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2083" w:author="john" w:date="2020-10-23T22:20:00Z"/>
        </w:rPr>
      </w:pPr>
      <w:ins w:id="12084" w:author="john" w:date="2020-10-23T22:28:00Z">
        <w:r>
          <w:t>The above problem.yaml file specifies that the problem named “Sumit” (which is stored in folder “</w:t>
        </w:r>
        <w:r w:rsidRPr="00081A7B">
          <w:rPr>
            <w:b/>
            <w:rPrChange w:id="12085" w:author="john" w:date="2020-10-23T22:33:00Z">
              <w:rPr/>
            </w:rPrChange>
          </w:rPr>
          <w:t>sumit</w:t>
        </w:r>
        <w:r>
          <w:t xml:space="preserve">”) has a 10-second run time limit and has a default input validator type of </w:t>
        </w:r>
      </w:ins>
      <w:ins w:id="12086" w:author="john" w:date="2020-10-23T22:29:00Z">
        <w:r>
          <w:t>“custom”, a VIVA pattern of “</w:t>
        </w:r>
        <w:r w:rsidRPr="001061F3">
          <w:rPr>
            <w:b/>
            <w:rPrChange w:id="12087" w:author="john" w:date="2020-10-23T22:54:00Z">
              <w:rPr/>
            </w:rPrChange>
          </w:rPr>
          <w:t>{x;}</w:t>
        </w:r>
      </w:ins>
      <w:ins w:id="12088" w:author="john" w:date="2020-10-23T22:54:00Z">
        <w:r w:rsidR="001061F3">
          <w:t>”</w:t>
        </w:r>
      </w:ins>
      <w:ins w:id="12089" w:author="john" w:date="2020-10-23T22:29:00Z">
        <w:r>
          <w:t xml:space="preserve">, and a custom input validator program named </w:t>
        </w:r>
      </w:ins>
      <w:ins w:id="12090" w:author="john" w:date="2020-10-23T22:30:00Z">
        <w:r>
          <w:t>“SumitInputValidator.class” which is invoked using the command “java SumitInputValidator”.  (Note that the above is not a complete</w:t>
        </w:r>
      </w:ins>
      <w:ins w:id="12091" w:author="john" w:date="2020-10-23T22:33:00Z">
        <w:r>
          <w:t xml:space="preserve"> problem.yaml file; it is only intended to show how to configure input validators.  Typically the problem.yaml file would contain other entries as well, such as the </w:t>
        </w:r>
      </w:ins>
      <w:ins w:id="12092" w:author="john" w:date="2020-10-23T22:34:00Z">
        <w:r>
          <w:rPr>
            <w:i/>
          </w:rPr>
          <w:t xml:space="preserve">output </w:t>
        </w:r>
        <w:r>
          <w:t xml:space="preserve">validator configuration, </w:t>
        </w:r>
      </w:ins>
      <w:ins w:id="12093" w:author="john" w:date="2020-10-23T22:56:00Z">
        <w:r w:rsidR="001061F3">
          <w:t xml:space="preserve">information on </w:t>
        </w:r>
      </w:ins>
      <w:ins w:id="12094" w:author="john" w:date="2020-10-23T22:34:00Z">
        <w:r>
          <w:t>where team programs should read their input (for example, from stdin or from a file), etc.</w:t>
        </w:r>
      </w:ins>
      <w:ins w:id="12095" w:author="john" w:date="2020-10-23T22:56:00Z">
        <w:r w:rsidR="001061F3">
          <w:t>)</w:t>
        </w:r>
      </w:ins>
    </w:p>
    <w:p w14:paraId="2A418DA5" w14:textId="77777777" w:rsidR="00F56F70" w:rsidRPr="00081A7B" w:rsidRDefault="00F56F70" w:rsidP="009F4943">
      <w:pPr>
        <w:spacing w:before="240"/>
        <w:ind w:firstLine="450"/>
        <w:jc w:val="both"/>
        <w:rPr>
          <w:ins w:id="12096" w:author="john" w:date="2020-10-23T22:20:00Z"/>
        </w:rPr>
      </w:pPr>
      <w:ins w:id="12097" w:author="john" w:date="2020-10-23T22:20:00Z">
        <w:r>
          <w:t>Note that the  “</w:t>
        </w:r>
        <w:r>
          <w:rPr>
            <w:b/>
          </w:rPr>
          <w:t>sumit</w:t>
        </w:r>
        <w:r>
          <w:t xml:space="preserve">” </w:t>
        </w:r>
      </w:ins>
      <w:ins w:id="12098" w:author="john" w:date="2020-10-23T22:21:00Z">
        <w:r>
          <w:t xml:space="preserve">folder </w:t>
        </w:r>
      </w:ins>
      <w:ins w:id="12099" w:author="john" w:date="2020-10-23T22:20:00Z">
        <w:r>
          <w:t>beneath the “</w:t>
        </w:r>
        <w:r>
          <w:rPr>
            <w:b/>
          </w:rPr>
          <w:t>config</w:t>
        </w:r>
        <w:r>
          <w:t xml:space="preserve">” folder should also contain folders </w:t>
        </w:r>
      </w:ins>
      <w:ins w:id="12100" w:author="john" w:date="2020-10-23T22:21:00Z">
        <w:r>
          <w:t>“</w:t>
        </w:r>
        <w:r>
          <w:rPr>
            <w:b/>
          </w:rPr>
          <w:t>data</w:t>
        </w:r>
        <w:r>
          <w:t xml:space="preserve">”, holding the “sample” and “secret” data files in correspondingly-named subfolders; </w:t>
        </w:r>
      </w:ins>
      <w:ins w:id="12101" w:author="john" w:date="2020-10-23T22:22:00Z">
        <w:r>
          <w:t>“</w:t>
        </w:r>
        <w:r>
          <w:rPr>
            <w:b/>
          </w:rPr>
          <w:t>input_validators</w:t>
        </w:r>
        <w:r>
          <w:t>”, holding the “</w:t>
        </w:r>
        <w:r w:rsidRPr="00081A7B">
          <w:rPr>
            <w:b/>
            <w:rPrChange w:id="12102" w:author="john" w:date="2020-10-23T22:26:00Z">
              <w:rPr/>
            </w:rPrChange>
          </w:rPr>
          <w:t>SumitInputValidator.class</w:t>
        </w:r>
        <w:r>
          <w:t>” file</w:t>
        </w:r>
      </w:ins>
      <w:ins w:id="12103" w:author="john" w:date="2020-10-23T22:25:00Z">
        <w:r w:rsidR="00081A7B">
          <w:t>;</w:t>
        </w:r>
      </w:ins>
      <w:ins w:id="12104" w:author="john" w:date="2020-10-23T22:22:00Z">
        <w:r>
          <w:t xml:space="preserve"> </w:t>
        </w:r>
      </w:ins>
      <w:ins w:id="12105" w:author="john" w:date="2020-10-23T22:25:00Z">
        <w:r w:rsidR="00081A7B">
          <w:t>and “</w:t>
        </w:r>
        <w:r w:rsidR="00081A7B">
          <w:rPr>
            <w:b/>
          </w:rPr>
          <w:t>problem_statement</w:t>
        </w:r>
        <w:r w:rsidR="00081A7B">
          <w:t xml:space="preserve">”, </w:t>
        </w:r>
      </w:ins>
      <w:ins w:id="12106" w:author="john" w:date="2020-10-23T22:26:00Z">
        <w:r w:rsidR="00081A7B">
          <w:t xml:space="preserve">holding a LaTex copy of the problem statement containing at least a </w:t>
        </w:r>
        <w:r w:rsidR="00081A7B" w:rsidRPr="00081A7B">
          <w:rPr>
            <w:b/>
            <w:rPrChange w:id="12107" w:author="john" w:date="2020-10-23T22:27:00Z">
              <w:rPr/>
            </w:rPrChange>
          </w:rPr>
          <w:t>\problemtitle{Sumit}</w:t>
        </w:r>
      </w:ins>
      <w:ins w:id="12108"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2109" w:author="john" w:date="2020-10-23T22:36:00Z"/>
        </w:rPr>
        <w:pPrChange w:id="12110" w:author="John Clevenger" w:date="2023-11-18T16:47:00Z">
          <w:pPr>
            <w:spacing w:before="240"/>
            <w:ind w:firstLine="720"/>
            <w:jc w:val="both"/>
          </w:pPr>
        </w:pPrChange>
      </w:pPr>
    </w:p>
    <w:p w14:paraId="4D5FBDEE" w14:textId="77777777" w:rsidR="00811BFD" w:rsidRDefault="00811BFD" w:rsidP="00E33FB1">
      <w:pPr>
        <w:pStyle w:val="Appendix"/>
      </w:pPr>
      <w:del w:id="12111" w:author="john" w:date="2020-10-23T22:36:00Z">
        <w:r w:rsidDel="008806FA">
          <w:br w:type="page"/>
        </w:r>
      </w:del>
      <w:bookmarkStart w:id="12112" w:name="_Toc151724111"/>
      <w:r>
        <w:t>Appendix P – reject.ini</w:t>
      </w:r>
      <w:bookmarkEnd w:id="12112"/>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2113" w:author="John Clevenger [2]" w:date="2021-03-14T18:59:00Z">
            <w:rPr/>
          </w:rPrChange>
        </w:rPr>
        <w:t>reject.ini</w:t>
      </w:r>
      <w:r w:rsidR="00312B2F">
        <w:t xml:space="preserve"> file.  This file must be present on the server machine in the installation directory (the directory that has the </w:t>
      </w:r>
      <w:del w:id="12114" w:author="John Clevenger [2]" w:date="2022-06-22T19:03:00Z">
        <w:r w:rsidR="00312B2F" w:rsidDel="008F5C2E">
          <w:delText xml:space="preserve">pc2 </w:delText>
        </w:r>
      </w:del>
      <w:ins w:id="12115" w:author="John Clevenger [2]" w:date="2022-06-22T19:03:00Z">
        <w:r w:rsidR="008F5C2E">
          <w:t xml:space="preserve">PC2 </w:t>
        </w:r>
      </w:ins>
      <w:r w:rsidR="00312B2F" w:rsidRPr="008F5C2E">
        <w:rPr>
          <w:rFonts w:ascii="Courier New" w:hAnsi="Courier New" w:cs="Courier New"/>
          <w:b/>
          <w:bCs/>
          <w:rPrChange w:id="12116" w:author="John Clevenger [2]" w:date="2022-06-22T19:03:00Z">
            <w:rPr/>
          </w:rPrChange>
        </w:rPr>
        <w:t>bin/</w:t>
      </w:r>
      <w:r w:rsidR="00312B2F">
        <w:t xml:space="preserve"> directory)</w:t>
      </w:r>
      <w:ins w:id="12117" w:author="John Clevenger [2]" w:date="2021-03-14T18:57:00Z">
        <w:r w:rsidR="00D4118D">
          <w:t xml:space="preserve"> or (since Version 9.7)</w:t>
        </w:r>
      </w:ins>
      <w:ins w:id="12118"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2119"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2120" w:author="John Clevenger [2]" w:date="2021-03-14T19:00:00Z">
            <w:rPr/>
          </w:rPrChange>
        </w:rPr>
        <w:t>reject.ini</w:t>
      </w:r>
      <w:r>
        <w:t xml:space="preserve"> will be loaded and </w:t>
      </w:r>
      <w:ins w:id="12121" w:author="John Clevenger [2]" w:date="2022-06-21T14:28:00Z">
        <w:r w:rsidR="0074226E">
          <w:t xml:space="preserve">(for lines other than those indicating an “AC” acronym) </w:t>
        </w:r>
      </w:ins>
      <w:r w:rsidR="00643C8D">
        <w:t xml:space="preserve">prepended with a “No </w:t>
      </w:r>
      <w:del w:id="12122" w:author="John Clevenger [2]" w:date="2022-06-16T11:44:00Z">
        <w:r w:rsidR="00643C8D" w:rsidDel="00541DA7">
          <w:delText>-</w:delText>
        </w:r>
      </w:del>
      <w:ins w:id="12123" w:author="John Clevenger [2]" w:date="2022-06-16T11:44:00Z">
        <w:r w:rsidR="00541DA7">
          <w:t>–</w:t>
        </w:r>
      </w:ins>
      <w:r w:rsidR="00643C8D">
        <w:t xml:space="preserve"> </w:t>
      </w:r>
      <w:del w:id="12124" w:author="John Clevenger [2]" w:date="2022-06-16T11:44:00Z">
        <w:r w:rsidR="00643C8D" w:rsidDel="00541DA7">
          <w:delText xml:space="preserve">“ </w:delText>
        </w:r>
      </w:del>
      <w:ins w:id="12125" w:author="John Clevenger [2]" w:date="2022-06-16T11:44:00Z">
        <w:r w:rsidR="00541DA7">
          <w:t xml:space="preserve">“ </w:t>
        </w:r>
      </w:ins>
      <w:r w:rsidR="00643C8D">
        <w:t xml:space="preserve">phrase.  </w:t>
      </w:r>
      <w:del w:id="12126"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2127" w:author="John Clevenger [2]" w:date="2022-06-16T11:44:00Z">
            <w:rPr/>
          </w:rPrChange>
        </w:rPr>
      </w:pPr>
      <w:r w:rsidRPr="00541DA7">
        <w:rPr>
          <w:b/>
          <w:bCs/>
          <w:rPrChange w:id="12128" w:author="John Clevenger [2]" w:date="2022-06-16T11:44:00Z">
            <w:rPr/>
          </w:rPrChange>
        </w:rPr>
        <w:t>Time Limit Exceeded|TLE</w:t>
      </w:r>
    </w:p>
    <w:p w14:paraId="56EA1E1B" w14:textId="6C6B4329" w:rsidR="00312B2F" w:rsidRDefault="00312B2F" w:rsidP="00811BFD">
      <w:pPr>
        <w:spacing w:before="240"/>
        <w:jc w:val="both"/>
      </w:pPr>
      <w:r>
        <w:t>This would produce a judgement with the text “No -</w:t>
      </w:r>
      <w:ins w:id="12129"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2130" w:author="John Clevenger [2]" w:date="2022-06-16T11:45:00Z">
        <w:r w:rsidRPr="00312B2F" w:rsidDel="00541DA7">
          <w:rPr>
            <w:b/>
          </w:rPr>
          <w:delText xml:space="preserve">reject </w:delText>
        </w:r>
      </w:del>
      <w:ins w:id="12131"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2132" w:author="John Clevenger [2]" w:date="2022-06-21T14:27:00Z">
            <w:rPr/>
          </w:rPrChange>
        </w:rPr>
        <w:t>reje</w:t>
      </w:r>
      <w:r w:rsidR="00993DFE" w:rsidRPr="0074226E">
        <w:rPr>
          <w:rFonts w:ascii="Courier New" w:hAnsi="Courier New" w:cs="Courier New"/>
          <w:b/>
          <w:bCs/>
          <w:sz w:val="20"/>
          <w:rPrChange w:id="12133" w:author="John Clevenger [2]" w:date="2022-06-21T14:27:00Z">
            <w:rPr/>
          </w:rPrChange>
        </w:rPr>
        <w:t>ct.ini</w:t>
      </w:r>
      <w:r w:rsidR="00993DFE">
        <w:t xml:space="preserve"> did not have the “No</w:t>
      </w:r>
      <w:ins w:id="12134" w:author="John Clevenger [2]" w:date="2022-06-21T14:26:00Z">
        <w:r w:rsidR="0074226E">
          <w:t xml:space="preserve"> –  ”</w:t>
        </w:r>
      </w:ins>
      <w:del w:id="12135" w:author="John Clevenger [2]" w:date="2022-06-21T14:26:00Z">
        <w:r w:rsidR="00993DFE" w:rsidDel="0074226E">
          <w:delText xml:space="preserve"> –</w:delText>
        </w:r>
      </w:del>
      <w:r w:rsidR="00993DFE">
        <w:t xml:space="preserve"> </w:t>
      </w:r>
      <w:del w:id="12136" w:author="John Clevenger [2]" w:date="2022-06-21T14:25:00Z">
        <w:r w:rsidR="00993DFE" w:rsidDel="0074226E">
          <w:delText xml:space="preserve">“ </w:delText>
        </w:r>
        <w:r w:rsidR="00643C8D" w:rsidDel="0074226E">
          <w:delText>prepended</w:delText>
        </w:r>
      </w:del>
      <w:ins w:id="12137"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t>Note that if the judgement acronym is AC then that will replace the Yes judgement text.</w:t>
      </w:r>
    </w:p>
    <w:p w14:paraId="36BB7C36" w14:textId="77777777" w:rsidR="00541DA7" w:rsidRDefault="00541DA7" w:rsidP="00811BFD">
      <w:pPr>
        <w:spacing w:before="240"/>
        <w:jc w:val="both"/>
        <w:rPr>
          <w:ins w:id="12138" w:author="John Clevenger [2]" w:date="2022-06-16T11:45:00Z"/>
          <w:b/>
          <w:bCs/>
        </w:rPr>
      </w:pPr>
    </w:p>
    <w:p w14:paraId="75719933" w14:textId="3A4CFE10" w:rsidR="00811BFD" w:rsidRPr="00541DA7" w:rsidRDefault="00811BFD" w:rsidP="00811BFD">
      <w:pPr>
        <w:spacing w:before="240"/>
        <w:jc w:val="both"/>
        <w:rPr>
          <w:b/>
          <w:bCs/>
          <w:rPrChange w:id="12139" w:author="John Clevenger [2]" w:date="2022-06-16T11:45:00Z">
            <w:rPr/>
          </w:rPrChange>
        </w:rPr>
      </w:pPr>
      <w:r w:rsidRPr="00541DA7">
        <w:rPr>
          <w:b/>
          <w:bCs/>
          <w:rPrChange w:id="12140"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2141" w:author="John Clevenger [2]" w:date="2022-06-21T14:24:00Z">
        <w:r w:rsidR="0074226E">
          <w:t>PC</w:t>
        </w:r>
        <w:r w:rsidR="0074226E" w:rsidRPr="0074226E">
          <w:rPr>
            <w:vertAlign w:val="superscript"/>
            <w:rPrChange w:id="12142" w:author="John Clevenger [2]" w:date="2022-06-21T14:24:00Z">
              <w:rPr/>
            </w:rPrChange>
          </w:rPr>
          <w:t>2</w:t>
        </w:r>
        <w:r w:rsidR="0074226E">
          <w:t xml:space="preserve"> </w:t>
        </w:r>
      </w:ins>
      <w:r>
        <w:t xml:space="preserve">Wiki Article </w:t>
      </w:r>
      <w:ins w:id="12143"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2144" w:author="John Clevenger [2]" w:date="2022-06-21T14:24:00Z">
        <w:r w:rsidR="0074226E" w:rsidRPr="0074226E" w:rsidDel="0074226E">
          <w:t xml:space="preserve"> </w:t>
        </w:r>
      </w:ins>
      <w:del w:id="12145"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2146"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2147" w:name="_Toc151724112"/>
      <w:r>
        <w:t>Appendix Q – GUI Customization</w:t>
      </w:r>
      <w:bookmarkEnd w:id="12147"/>
    </w:p>
    <w:p w14:paraId="63BFC6E5" w14:textId="77777777" w:rsidR="00175AAB" w:rsidRDefault="00175AAB">
      <w:pPr>
        <w:spacing w:before="240"/>
        <w:ind w:firstLine="270"/>
        <w:jc w:val="both"/>
        <w:pPrChange w:id="12148"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2149" w:author="John Clevenger [2]" w:date="2022-06-16T11:46:00Z">
            <w:rPr/>
          </w:rPrChange>
        </w:rPr>
        <w:t>bi</w:t>
      </w:r>
      <w:r w:rsidR="00293E8D" w:rsidRPr="00541DA7">
        <w:rPr>
          <w:rFonts w:ascii="Courier New" w:hAnsi="Courier New" w:cs="Courier New"/>
          <w:b/>
          <w:bCs/>
          <w:sz w:val="22"/>
          <w:szCs w:val="22"/>
          <w:rPrChange w:id="12150"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2151"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2152"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2153"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2154"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2155"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2156"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2157"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2158"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2159"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2160"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2161"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2162"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2163"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2164"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2165"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2166"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2167" w:author="John Clevenger [2]"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2168"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2169" w:author="John Clevenger [2]"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2170"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2171"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8000" behindDoc="0" locked="0" layoutInCell="1" allowOverlap="1" wp14:anchorId="75BD5380" wp14:editId="69D67906">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2172" w:name="_Toc151724113"/>
      <w:r>
        <w:t>Appendix R – Shadow Mode</w:t>
      </w:r>
      <w:bookmarkEnd w:id="12172"/>
    </w:p>
    <w:p w14:paraId="5905058E" w14:textId="77777777" w:rsidR="00D618A1" w:rsidRPr="00D618A1" w:rsidRDefault="00D618A1">
      <w:pPr>
        <w:keepNext/>
        <w:numPr>
          <w:ilvl w:val="0"/>
          <w:numId w:val="35"/>
        </w:numPr>
        <w:spacing w:before="240"/>
        <w:jc w:val="both"/>
        <w:rPr>
          <w:b/>
        </w:rPr>
        <w:pPrChange w:id="12173"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2174" w:author="John Clevenger [2]" w:date="2022-12-17T16:19:00Z">
        <w:r w:rsidR="004D72C9">
          <w:t xml:space="preserve">most recent </w:t>
        </w:r>
      </w:ins>
      <w:r w:rsidR="00247421">
        <w:t xml:space="preserve">CLICS Contest API can be found at </w:t>
      </w:r>
      <w:ins w:id="12175"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2176"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2177" w:author="John Clevenger [2]" w:date="2022-06-16T11:06:00Z">
        <w:r w:rsidR="00FE3AD6" w:rsidDel="00372652">
          <w:rPr>
            <w:rStyle w:val="Hyperlink"/>
          </w:rPr>
          <w:fldChar w:fldCharType="end"/>
        </w:r>
      </w:del>
      <w:ins w:id="12178" w:author="John Clevenger [2]" w:date="2023-11-21T19:53:00Z">
        <w:r w:rsidR="00B968E7">
          <w:t xml:space="preserve"> (and its successors).</w:t>
        </w:r>
      </w:ins>
      <w:del w:id="12179"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2180"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2181"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2182"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2183"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2184"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2185" w:author="John Clevenger [2]" w:date="2022-06-27T15:23:00Z">
          <w:pPr>
            <w:numPr>
              <w:ilvl w:val="1"/>
              <w:numId w:val="35"/>
            </w:numPr>
            <w:spacing w:before="240"/>
            <w:ind w:left="630" w:hanging="432"/>
            <w:jc w:val="both"/>
          </w:pPr>
        </w:pPrChange>
      </w:pPr>
      <w:r>
        <w:rPr>
          <w:b/>
        </w:rPr>
        <w:t>Interactive Setup</w:t>
      </w:r>
    </w:p>
    <w:p w14:paraId="63AE4BB5" w14:textId="32C13909" w:rsidR="001805B9" w:rsidDel="006D0822" w:rsidRDefault="006D0822">
      <w:pPr>
        <w:spacing w:before="240"/>
        <w:ind w:firstLine="540"/>
        <w:jc w:val="both"/>
        <w:rPr>
          <w:del w:id="12186" w:author="John Clevenger [2]" w:date="2022-06-27T15:18:00Z"/>
        </w:rPr>
      </w:pPr>
      <w:r>
        <w:rPr>
          <w:noProof/>
        </w:rPr>
        <w:drawing>
          <wp:anchor distT="0" distB="0" distL="114300" distR="114300" simplePos="0" relativeHeight="251613184" behindDoc="0" locked="0" layoutInCell="1" allowOverlap="1" wp14:anchorId="625D31BA" wp14:editId="667E478C">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2187"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2188"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2189"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2190"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2191" w:author="John Clevenger [2]" w:date="2022-06-27T15:43:00Z"/>
        </w:rPr>
      </w:pPr>
      <w:ins w:id="12192" w:author="John Clevenger [2]" w:date="2022-06-27T13:10:00Z">
        <w:r>
          <w:t xml:space="preserve">In addition to configuring </w:t>
        </w:r>
      </w:ins>
      <w:ins w:id="12193" w:author="John Clevenger [2]" w:date="2022-06-27T13:11:00Z">
        <w:r>
          <w:t xml:space="preserve">shadowing on the </w:t>
        </w:r>
        <w:r w:rsidRPr="007453E7">
          <w:rPr>
            <w:rFonts w:ascii="Arial Narrow" w:hAnsi="Arial Narrow"/>
            <w:b/>
            <w:rPrChange w:id="12194" w:author="John Clevenger [2]" w:date="2022-06-27T13:16:00Z">
              <w:rPr/>
            </w:rPrChange>
          </w:rPr>
          <w:t>Settings</w:t>
        </w:r>
        <w:r>
          <w:t xml:space="preserve"> screen as described above, </w:t>
        </w:r>
      </w:ins>
      <w:ins w:id="12195" w:author="John Clevenger [2]" w:date="2022-06-27T15:20:00Z">
        <w:r w:rsidR="006D0822">
          <w:t xml:space="preserve">the </w:t>
        </w:r>
      </w:ins>
      <w:ins w:id="12196" w:author="John Clevenger [2]" w:date="2022-06-27T15:19:00Z">
        <w:r w:rsidR="006D0822">
          <w:t>PC</w:t>
        </w:r>
        <w:r w:rsidR="006D0822" w:rsidRPr="006D0822">
          <w:rPr>
            <w:vertAlign w:val="superscript"/>
            <w:rPrChange w:id="12197" w:author="John Clevenger [2]" w:date="2022-06-27T15:20:00Z">
              <w:rPr/>
            </w:rPrChange>
          </w:rPr>
          <w:t>2</w:t>
        </w:r>
        <w:r w:rsidR="006D0822">
          <w:t xml:space="preserve"> </w:t>
        </w:r>
      </w:ins>
      <w:ins w:id="12198" w:author="John Clevenger [2]" w:date="2022-06-27T15:28:00Z">
        <w:r w:rsidR="009A5BD5">
          <w:t>“</w:t>
        </w:r>
      </w:ins>
      <w:ins w:id="12199" w:author="John Clevenger [2]" w:date="2022-06-27T15:20:00Z">
        <w:r w:rsidR="006D0822">
          <w:t>FEEDER1</w:t>
        </w:r>
      </w:ins>
      <w:ins w:id="12200" w:author="John Clevenger [2]" w:date="2022-06-27T15:28:00Z">
        <w:r w:rsidR="009A5BD5">
          <w:t>”</w:t>
        </w:r>
      </w:ins>
      <w:ins w:id="12201" w:author="John Clevenger [2]" w:date="2022-06-27T15:20:00Z">
        <w:r w:rsidR="006D0822">
          <w:t xml:space="preserve"> </w:t>
        </w:r>
      </w:ins>
      <w:ins w:id="12202" w:author="John Clevenger [2]" w:date="2022-06-27T15:19:00Z">
        <w:r w:rsidR="006D0822">
          <w:t xml:space="preserve">account must </w:t>
        </w:r>
      </w:ins>
      <w:ins w:id="12203" w:author="John Clevenger [2]" w:date="2022-06-27T15:32:00Z">
        <w:r w:rsidR="00FB7A42">
          <w:t xml:space="preserve">exist and be </w:t>
        </w:r>
      </w:ins>
      <w:ins w:id="12204" w:author="John Clevenger [2]" w:date="2022-06-27T15:19:00Z">
        <w:r w:rsidR="006D0822">
          <w:t>configured for shadow operation</w:t>
        </w:r>
      </w:ins>
      <w:ins w:id="12205" w:author="John Clevenger [2]" w:date="2022-06-27T15:20:00Z">
        <w:r w:rsidR="006D0822">
          <w:t>s</w:t>
        </w:r>
      </w:ins>
      <w:ins w:id="12206" w:author="John Clevenger [2]" w:date="2022-06-27T13:12:00Z">
        <w:r>
          <w:t xml:space="preserve">.  Shadowing is started by logging into </w:t>
        </w:r>
      </w:ins>
      <w:ins w:id="12207" w:author="John Clevenger [2]" w:date="2022-06-27T13:13:00Z">
        <w:r>
          <w:t>PC</w:t>
        </w:r>
        <w:r w:rsidRPr="00D45050">
          <w:rPr>
            <w:vertAlign w:val="superscript"/>
            <w:rPrChange w:id="12208" w:author="John Clevenger [2]" w:date="2022-06-27T13:13:00Z">
              <w:rPr/>
            </w:rPrChange>
          </w:rPr>
          <w:t>2</w:t>
        </w:r>
        <w:r>
          <w:t xml:space="preserve"> using </w:t>
        </w:r>
      </w:ins>
      <w:ins w:id="12209" w:author="John Clevenger [2]" w:date="2022-06-27T15:20:00Z">
        <w:r w:rsidR="006D0822">
          <w:t>the</w:t>
        </w:r>
      </w:ins>
      <w:ins w:id="12210" w:author="John Clevenger [2]" w:date="2022-06-27T13:13:00Z">
        <w:r>
          <w:t xml:space="preserve"> FEEDER</w:t>
        </w:r>
      </w:ins>
      <w:ins w:id="12211" w:author="John Clevenger [2]" w:date="2022-06-27T15:20:00Z">
        <w:r w:rsidR="006D0822">
          <w:t>1</w:t>
        </w:r>
      </w:ins>
      <w:ins w:id="12212" w:author="John Clevenger [2]" w:date="2022-06-27T13:13:00Z">
        <w:r>
          <w:t xml:space="preserve"> account (s</w:t>
        </w:r>
      </w:ins>
      <w:ins w:id="12213" w:author="John Clevenger [2]" w:date="2022-06-27T13:12:00Z">
        <w:r>
          <w:t xml:space="preserve">ee </w:t>
        </w:r>
        <w:r w:rsidRPr="007453E7">
          <w:rPr>
            <w:b/>
            <w:bCs/>
            <w:rPrChange w:id="12214" w:author="John Clevenger [2]" w:date="2022-06-27T13:13:00Z">
              <w:rPr/>
            </w:rPrChange>
          </w:rPr>
          <w:t>Starting Shadowing</w:t>
        </w:r>
        <w:r>
          <w:t>, below, for additional details</w:t>
        </w:r>
      </w:ins>
      <w:ins w:id="12215" w:author="John Clevenger [2]" w:date="2022-06-27T13:15:00Z">
        <w:r w:rsidR="007453E7">
          <w:t>)</w:t>
        </w:r>
      </w:ins>
      <w:ins w:id="12216" w:author="John Clevenger [2]" w:date="2022-06-27T13:12:00Z">
        <w:r>
          <w:t xml:space="preserve">.  </w:t>
        </w:r>
      </w:ins>
      <w:ins w:id="12217" w:author="John Clevenger [2]" w:date="2022-06-27T13:16:00Z">
        <w:r w:rsidR="007453E7">
          <w:t>For</w:t>
        </w:r>
      </w:ins>
      <w:ins w:id="12218" w:author="John Clevenger [2]" w:date="2022-06-27T13:14:00Z">
        <w:r w:rsidR="007453E7">
          <w:t xml:space="preserve"> </w:t>
        </w:r>
      </w:ins>
      <w:ins w:id="12219" w:author="John Clevenger [2]" w:date="2022-06-27T15:21:00Z">
        <w:r w:rsidR="006D0822">
          <w:t>the FEEDER1</w:t>
        </w:r>
      </w:ins>
      <w:ins w:id="12220" w:author="John Clevenger [2]" w:date="2022-06-27T13:14:00Z">
        <w:r w:rsidR="007453E7">
          <w:t xml:space="preserve"> account to be able to send submissions to the PC</w:t>
        </w:r>
        <w:r w:rsidR="007453E7" w:rsidRPr="007453E7">
          <w:rPr>
            <w:vertAlign w:val="superscript"/>
            <w:rPrChange w:id="12221" w:author="John Clevenger [2]" w:date="2022-06-27T13:15:00Z">
              <w:rPr/>
            </w:rPrChange>
          </w:rPr>
          <w:t>2</w:t>
        </w:r>
        <w:r w:rsidR="007453E7">
          <w:t xml:space="preserve"> server on behalf o</w:t>
        </w:r>
      </w:ins>
      <w:ins w:id="12222" w:author="John Clevenger [2]" w:date="2022-06-27T13:15:00Z">
        <w:r w:rsidR="007453E7">
          <w:t xml:space="preserve">f a team, </w:t>
        </w:r>
      </w:ins>
      <w:ins w:id="12223" w:author="John Clevenger [2]" w:date="2022-06-27T15:21:00Z">
        <w:r w:rsidR="006D0822">
          <w:t>this</w:t>
        </w:r>
      </w:ins>
      <w:ins w:id="12224" w:author="John Clevenger [2]" w:date="2022-06-27T13:15:00Z">
        <w:r w:rsidR="007453E7">
          <w:t xml:space="preserve"> account must have the ‘</w:t>
        </w:r>
        <w:r w:rsidR="007453E7" w:rsidRPr="00C93464">
          <w:rPr>
            <w:rFonts w:ascii="Arial Narrow" w:hAnsi="Arial Narrow"/>
            <w:b/>
            <w:sz w:val="22"/>
            <w:szCs w:val="22"/>
            <w:rPrChange w:id="12225" w:author="John Clevenger [2]" w:date="2022-12-16T17:57:00Z">
              <w:rPr/>
            </w:rPrChange>
          </w:rPr>
          <w:t>SHADOW_PROXY_TEAM</w:t>
        </w:r>
      </w:ins>
      <w:ins w:id="12226" w:author="John Clevenger [2]" w:date="2022-12-16T17:15:00Z">
        <w:r w:rsidR="00790BFD">
          <w:t>’</w:t>
        </w:r>
      </w:ins>
      <w:ins w:id="12227" w:author="John Clevenger [2]" w:date="2022-06-27T13:15:00Z">
        <w:r w:rsidR="007453E7">
          <w:t xml:space="preserve"> permission</w:t>
        </w:r>
      </w:ins>
      <w:ins w:id="12228" w:author="John Clevenger [2]" w:date="2022-12-16T17:57:00Z">
        <w:r w:rsidR="00C93464">
          <w:t>;</w:t>
        </w:r>
      </w:ins>
      <w:ins w:id="12229" w:author="John Clevenger [2]" w:date="2022-12-16T17:55:00Z">
        <w:r w:rsidR="00C93464">
          <w:t xml:space="preserve"> in order for the FEEDER1 account to </w:t>
        </w:r>
      </w:ins>
      <w:ins w:id="12230" w:author="John Clevenger [2]" w:date="2022-12-16T17:56:00Z">
        <w:r w:rsidR="00C93464">
          <w:t>be able to “resolve” submission differences (</w:t>
        </w:r>
      </w:ins>
      <w:ins w:id="12231"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2232" w:author="John Clevenger [2]" w:date="2022-12-16T17:58:00Z">
              <w:rPr/>
            </w:rPrChange>
          </w:rPr>
          <w:t>EDIT_RUN</w:t>
        </w:r>
        <w:r w:rsidR="00C93464">
          <w:t xml:space="preserve"> permission.  </w:t>
        </w:r>
      </w:ins>
      <w:ins w:id="12233" w:author="John Clevenger [2]" w:date="2022-12-16T17:16:00Z">
        <w:r w:rsidR="00790BFD">
          <w:t>These</w:t>
        </w:r>
      </w:ins>
      <w:ins w:id="12234" w:author="John Clevenger [2]" w:date="2022-06-27T13:16:00Z">
        <w:r w:rsidR="007453E7">
          <w:t xml:space="preserve"> permiss</w:t>
        </w:r>
      </w:ins>
      <w:ins w:id="12235" w:author="John Clevenger [2]" w:date="2022-06-27T13:17:00Z">
        <w:r w:rsidR="007453E7">
          <w:t>ion</w:t>
        </w:r>
      </w:ins>
      <w:ins w:id="12236" w:author="John Clevenger [2]" w:date="2022-12-16T17:16:00Z">
        <w:r w:rsidR="00790BFD">
          <w:t>s</w:t>
        </w:r>
      </w:ins>
      <w:ins w:id="12237" w:author="John Clevenger [2]" w:date="2022-06-27T13:17:00Z">
        <w:r w:rsidR="007453E7">
          <w:t xml:space="preserve"> can be added via the PC</w:t>
        </w:r>
        <w:r w:rsidR="007453E7" w:rsidRPr="007453E7">
          <w:rPr>
            <w:vertAlign w:val="superscript"/>
            <w:rPrChange w:id="12238" w:author="John Clevenger [2]" w:date="2022-06-27T13:17:00Z">
              <w:rPr/>
            </w:rPrChange>
          </w:rPr>
          <w:t>2</w:t>
        </w:r>
        <w:r w:rsidR="007453E7">
          <w:t xml:space="preserve"> Admin’s </w:t>
        </w:r>
        <w:r w:rsidR="007453E7" w:rsidRPr="00FB7A42">
          <w:rPr>
            <w:rFonts w:ascii="Arial Narrow" w:hAnsi="Arial Narrow"/>
            <w:b/>
            <w:rPrChange w:id="12239" w:author="John Clevenger [2]" w:date="2022-06-27T15:33:00Z">
              <w:rPr/>
            </w:rPrChange>
          </w:rPr>
          <w:t>Edit Account</w:t>
        </w:r>
        <w:r w:rsidR="007453E7">
          <w:t xml:space="preserve"> function.  </w:t>
        </w:r>
      </w:ins>
      <w:ins w:id="12240" w:author="John Clevenger [2]" w:date="2022-06-27T13:18:00Z">
        <w:r w:rsidR="007453E7">
          <w:t>(</w:t>
        </w:r>
      </w:ins>
      <w:ins w:id="12241" w:author="John Clevenger [2]" w:date="2022-12-16T17:16:00Z">
        <w:r w:rsidR="00790BFD">
          <w:t>They</w:t>
        </w:r>
      </w:ins>
      <w:ins w:id="12242"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2243" w:author="John Clevenger [2]" w:date="2022-06-27T15:46:00Z"/>
        </w:rPr>
        <w:pPrChange w:id="12244"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2245" w:author="John Clevenger [2]" w:date="2022-06-27T15:22:00Z">
          <w:pPr>
            <w:numPr>
              <w:ilvl w:val="1"/>
              <w:numId w:val="35"/>
            </w:numPr>
            <w:spacing w:before="240"/>
            <w:ind w:left="630" w:hanging="432"/>
            <w:jc w:val="both"/>
          </w:pPr>
        </w:pPrChange>
      </w:pPr>
      <w:r>
        <w:rPr>
          <w:b/>
        </w:rPr>
        <w:t xml:space="preserve">YAML </w:t>
      </w:r>
      <w:del w:id="12246" w:author="John Clevenger [2]" w:date="2022-06-27T15:26:00Z">
        <w:r w:rsidDel="009A5BD5">
          <w:rPr>
            <w:b/>
          </w:rPr>
          <w:delText>Configuration</w:delText>
        </w:r>
      </w:del>
      <w:ins w:id="12247" w:author="John Clevenger [2]" w:date="2022-06-27T15:26:00Z">
        <w:r w:rsidR="009A5BD5">
          <w:rPr>
            <w:b/>
          </w:rPr>
          <w:t>Setup</w:t>
        </w:r>
      </w:ins>
    </w:p>
    <w:p w14:paraId="11C2D35D" w14:textId="49DE3B03" w:rsidR="001E4054" w:rsidRDefault="00AB4D97" w:rsidP="001E4054">
      <w:pPr>
        <w:spacing w:before="240"/>
        <w:ind w:firstLine="540"/>
        <w:jc w:val="both"/>
      </w:pPr>
      <w:del w:id="12248" w:author="John Clevenger [2]" w:date="2022-06-27T15:36:00Z">
        <w:r w:rsidDel="009F292C">
          <w:delText>As with almost all other configuration items in</w:delText>
        </w:r>
      </w:del>
      <w:ins w:id="12249" w:author="John Clevenger [2]" w:date="2022-06-27T15:36:00Z">
        <w:r w:rsidR="009F292C">
          <w:t>Starting with Version 9.8,</w:t>
        </w:r>
      </w:ins>
      <w:r>
        <w:t xml:space="preserve"> PC</w:t>
      </w:r>
      <w:r w:rsidRPr="00E2235B">
        <w:rPr>
          <w:vertAlign w:val="superscript"/>
        </w:rPr>
        <w:t>2</w:t>
      </w:r>
      <w:del w:id="12250" w:author="John Clevenger [2]" w:date="2022-06-27T15:36:00Z">
        <w:r w:rsidDel="009F292C">
          <w:delText>,</w:delText>
        </w:r>
      </w:del>
      <w:r>
        <w:t xml:space="preserve"> shadow mode </w:t>
      </w:r>
      <w:del w:id="12251" w:author="John Clevenger [2]" w:date="2022-06-27T15:49:00Z">
        <w:r w:rsidDel="002A7E1C">
          <w:delText xml:space="preserve">can be fully </w:delText>
        </w:r>
      </w:del>
      <w:r>
        <w:t>configur</w:t>
      </w:r>
      <w:ins w:id="12252" w:author="John Clevenger [2]" w:date="2022-06-27T15:49:00Z">
        <w:r w:rsidR="002A7E1C">
          <w:t>ation can be done</w:t>
        </w:r>
      </w:ins>
      <w:del w:id="12253"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2254" w:author="John Clevenger [2]" w:date="2022-12-17T15:24:00Z">
        <w:r w:rsidR="009F568F" w:rsidRPr="009F568F">
          <w:t xml:space="preserve"> </w:t>
        </w:r>
        <w:r w:rsidR="009F568F">
          <w:rPr>
            <w:iCs/>
          </w:rPr>
          <w:t>as well as the PC</w:t>
        </w:r>
        <w:r w:rsidR="009F568F" w:rsidRPr="009F568F">
          <w:rPr>
            <w:iCs/>
            <w:vertAlign w:val="superscript"/>
            <w:rPrChange w:id="12255"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2256"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2257" w:author="John Clevenger [2]" w:date="2022-06-27T15:29:00Z">
            <w:rPr>
              <w:rFonts w:ascii="Arial Narrow" w:hAnsi="Arial Narrow"/>
            </w:rPr>
          </w:rPrChange>
        </w:rPr>
      </w:pPr>
      <w:r w:rsidRPr="00FB7A42">
        <w:rPr>
          <w:rFonts w:ascii="Arial Narrow" w:hAnsi="Arial Narrow"/>
          <w:b/>
          <w:bCs/>
          <w:rPrChange w:id="12258"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2259" w:author="John Clevenger [2]" w:date="2022-06-27T15:29:00Z">
            <w:rPr>
              <w:rFonts w:ascii="Arial Narrow" w:hAnsi="Arial Narrow"/>
            </w:rPr>
          </w:rPrChange>
        </w:rPr>
      </w:pPr>
      <w:r w:rsidRPr="00FB7A42">
        <w:rPr>
          <w:rFonts w:ascii="Arial Narrow" w:hAnsi="Arial Narrow"/>
          <w:b/>
          <w:bCs/>
          <w:rPrChange w:id="12260"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2261" w:author="John Clevenger [2]" w:date="2022-06-27T15:29:00Z">
            <w:rPr>
              <w:rFonts w:ascii="Arial Narrow" w:hAnsi="Arial Narrow"/>
            </w:rPr>
          </w:rPrChange>
        </w:rPr>
      </w:pPr>
      <w:r w:rsidRPr="00FB7A42">
        <w:rPr>
          <w:rFonts w:ascii="Arial Narrow" w:hAnsi="Arial Narrow"/>
          <w:b/>
          <w:bCs/>
          <w:rPrChange w:id="12262"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2263" w:author="John Clevenger [2]" w:date="2022-06-27T15:29:00Z">
            <w:rPr>
              <w:rFonts w:ascii="Arial Narrow" w:hAnsi="Arial Narrow"/>
            </w:rPr>
          </w:rPrChange>
        </w:rPr>
      </w:pPr>
      <w:r w:rsidRPr="00FB7A42">
        <w:rPr>
          <w:rFonts w:ascii="Arial Narrow" w:hAnsi="Arial Narrow"/>
          <w:b/>
          <w:bCs/>
          <w:rPrChange w:id="12264"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2265" w:author="John Clevenger [2]" w:date="2022-06-27T15:29:00Z">
            <w:rPr>
              <w:rFonts w:ascii="Arial Narrow" w:hAnsi="Arial Narrow"/>
            </w:rPr>
          </w:rPrChange>
        </w:rPr>
      </w:pPr>
      <w:r w:rsidRPr="00FB7A42">
        <w:rPr>
          <w:rFonts w:ascii="Arial Narrow" w:hAnsi="Arial Narrow"/>
          <w:b/>
          <w:bCs/>
          <w:rPrChange w:id="12266"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2267" w:author="John Clevenger [2]" w:date="2022-06-27T15:25:00Z"/>
          <w:rFonts w:ascii="Arial Narrow" w:hAnsi="Arial Narrow"/>
          <w:b/>
          <w:bCs/>
          <w:rPrChange w:id="12268" w:author="John Clevenger [2]" w:date="2022-06-27T15:29:00Z">
            <w:rPr>
              <w:ins w:id="12269" w:author="John Clevenger [2]" w:date="2022-06-27T15:25:00Z"/>
              <w:rFonts w:ascii="Arial Narrow" w:hAnsi="Arial Narrow"/>
            </w:rPr>
          </w:rPrChange>
        </w:rPr>
      </w:pPr>
      <w:r w:rsidRPr="00FB7A42">
        <w:rPr>
          <w:rFonts w:ascii="Arial Narrow" w:hAnsi="Arial Narrow"/>
          <w:b/>
          <w:bCs/>
          <w:rPrChange w:id="12270" w:author="John Clevenger [2]" w:date="2022-06-27T15:29:00Z">
            <w:rPr>
              <w:rFonts w:ascii="Arial Narrow" w:hAnsi="Arial Narrow"/>
            </w:rPr>
          </w:rPrChange>
        </w:rPr>
        <w:t>ccs-last-event-id: &lt;event id from which shadowing should start&gt;</w:t>
      </w:r>
      <w:r w:rsidR="00FA7C27" w:rsidRPr="00FB7A42">
        <w:rPr>
          <w:rFonts w:ascii="Arial Narrow" w:hAnsi="Arial Narrow"/>
          <w:b/>
          <w:bCs/>
          <w:rPrChange w:id="12271" w:author="John Clevenger [2]" w:date="2022-06-27T15:29:00Z">
            <w:rPr>
              <w:rFonts w:ascii="Arial Narrow" w:hAnsi="Arial Narrow"/>
            </w:rPr>
          </w:rPrChange>
        </w:rPr>
        <w:t xml:space="preserve">   </w:t>
      </w:r>
      <w:r w:rsidR="00FA7C27" w:rsidRPr="00FB7A42">
        <w:rPr>
          <w:rPrChange w:id="12272"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2273" w:author="John Clevenger [2]" w:date="2022-12-16T17:19:00Z"/>
          <w:rFonts w:ascii="Arial Narrow" w:hAnsi="Arial Narrow"/>
          <w:b/>
          <w:bCs/>
        </w:rPr>
      </w:pPr>
      <w:ins w:id="12274"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2275" w:author="John Clevenger [2]" w:date="2022-12-16T17:19:00Z"/>
          <w:rFonts w:ascii="Arial Narrow" w:hAnsi="Arial Narrow"/>
          <w:b/>
          <w:bCs/>
        </w:rPr>
      </w:pPr>
      <w:ins w:id="12276"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2277" w:author="John Clevenger [2]" w:date="2022-12-16T17:20:00Z"/>
          <w:rFonts w:ascii="Arial Narrow" w:hAnsi="Arial Narrow"/>
          <w:b/>
          <w:bCs/>
        </w:rPr>
      </w:pPr>
      <w:ins w:id="12278"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2279" w:author="John Clevenger [2]" w:date="2022-06-27T15:29:00Z">
            <w:rPr>
              <w:rFonts w:ascii="Arial Narrow" w:hAnsi="Arial Narrow"/>
            </w:rPr>
          </w:rPrChange>
        </w:rPr>
      </w:pPr>
      <w:ins w:id="12280" w:author="John Clevenger [2]" w:date="2022-12-16T17:20:00Z">
        <w:r>
          <w:rPr>
            <w:rFonts w:ascii="Arial Narrow" w:hAnsi="Arial Narrow"/>
            <w:b/>
            <w:bCs/>
          </w:rPr>
          <w:t xml:space="preserve">      enable: EDIT_RUN</w:t>
        </w:r>
      </w:ins>
      <w:ins w:id="12281"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2282"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2283" w:author="John Clevenger [2]" w:date="2022-12-16T17:29:00Z">
        <w:r w:rsidR="0002725E">
          <w:t xml:space="preserve">for shadow mode </w:t>
        </w:r>
      </w:ins>
      <w:r>
        <w:t>(either in</w:t>
      </w:r>
      <w:ins w:id="12284" w:author="John Clevenger [2]" w:date="2022-12-16T17:29:00Z">
        <w:r w:rsidR="0002725E">
          <w:t>ter</w:t>
        </w:r>
      </w:ins>
      <w:r>
        <w:t>actively or via YAML files)</w:t>
      </w:r>
      <w:del w:id="12285"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2286" w:author="John Clevenger [2]" w:date="2022-06-16T11:51:00Z">
        <w:r w:rsidDel="00517D62">
          <w:delText>All of</w:delText>
        </w:r>
      </w:del>
      <w:ins w:id="12287"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2288" w:author="John Clevenger [2]" w:date="2022-06-16T11:51:00Z">
        <w:r w:rsidR="00D62819" w:rsidDel="00517D62">
          <w:delText>in order for</w:delText>
        </w:r>
      </w:del>
      <w:ins w:id="12289"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2290"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2291" w:author="John Clevenger [2]" w:date="2022-06-27T15:30:00Z"/>
        </w:rPr>
      </w:pPr>
      <w:r>
        <w:t xml:space="preserve">Start one or more “Auto-Judges”. </w:t>
      </w:r>
    </w:p>
    <w:p w14:paraId="2D25CCF5" w14:textId="77777777" w:rsidR="00FB7A42" w:rsidRDefault="00FB7A42">
      <w:pPr>
        <w:spacing w:before="120"/>
        <w:ind w:left="3240"/>
        <w:jc w:val="both"/>
        <w:pPrChange w:id="12292"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2293"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2294"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2295"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2296"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2297" w:author="John Clevenger [2]" w:date="2022-12-15T15:42:00Z"/>
        </w:rPr>
      </w:pPr>
      <w:ins w:id="12298" w:author="John Clevenger [2]" w:date="2023-11-21T20:13:00Z">
        <w:r>
          <w:rPr>
            <w:noProof/>
          </w:rPr>
          <w:drawing>
            <wp:anchor distT="0" distB="0" distL="114300" distR="114300" simplePos="0" relativeHeight="251754496" behindDoc="0" locked="0" layoutInCell="1" allowOverlap="1" wp14:anchorId="24B2366E" wp14:editId="30386B9C">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2299" w:author="John Clevenger [2]" w:date="2022-06-16T12:03:00Z">
        <w:del w:id="12300" w:author="John Clevenger" w:date="2022-12-14T11:32:00Z">
          <w:r w:rsidR="00FB7A42" w:rsidDel="003B0AFC">
            <w:rPr>
              <w:noProof/>
            </w:rPr>
            <w:drawing>
              <wp:anchor distT="0" distB="0" distL="114300" distR="114300" simplePos="0" relativeHeight="251631616" behindDoc="0" locked="0" layoutInCell="1" allowOverlap="1" wp14:anchorId="3B5949E4" wp14:editId="0F81209D">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2301" w:author="John Clevenger [2]" w:date="2022-06-16T11:52:00Z">
        <w:r w:rsidR="00B15DDA" w:rsidDel="00517D62">
          <w:delText>In order to</w:delText>
        </w:r>
      </w:del>
      <w:ins w:id="12302"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2303" w:author="John Clevenger [2]" w:date="2022-06-27T15:38:00Z">
        <w:r w:rsidR="009F292C">
          <w:rPr>
            <w:rFonts w:ascii="Arial Narrow" w:hAnsi="Arial Narrow"/>
            <w:b/>
          </w:rPr>
          <w:t>1</w:t>
        </w:r>
      </w:ins>
      <w:r w:rsidR="009F292C">
        <w:t xml:space="preserve"> </w:t>
      </w:r>
      <w:r w:rsidR="00B15DDA">
        <w:t xml:space="preserve">account with which to login; </w:t>
      </w:r>
      <w:del w:id="12304" w:author="John Clevenger [2]" w:date="2022-06-27T15:38:00Z">
        <w:r w:rsidR="00B15DDA" w:rsidDel="009F292C">
          <w:delText>at least one such</w:delText>
        </w:r>
      </w:del>
      <w:ins w:id="12305"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2306"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2307"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2308"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2309"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2310" w:author="John Clevenger" w:date="2022-12-14T11:53:00Z">
        <w:del w:id="12311"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2312" w:author="John Clevenger [2]" w:date="2022-12-15T15:43:00Z"/>
        </w:rPr>
      </w:pPr>
    </w:p>
    <w:p w14:paraId="0488C62A" w14:textId="614737CC" w:rsidR="001D7389" w:rsidDel="00007756" w:rsidRDefault="001D7389" w:rsidP="006430FA">
      <w:pPr>
        <w:spacing w:before="480"/>
        <w:ind w:firstLine="547"/>
        <w:jc w:val="both"/>
        <w:rPr>
          <w:del w:id="12313" w:author="John Clevenger [2]" w:date="2022-06-16T12:03:00Z"/>
        </w:rPr>
      </w:pPr>
    </w:p>
    <w:p w14:paraId="59164176" w14:textId="6DB4E029" w:rsidR="00DC32C7" w:rsidRDefault="00A92296" w:rsidP="00DC32C7">
      <w:pPr>
        <w:spacing w:before="360"/>
        <w:ind w:firstLine="547"/>
        <w:jc w:val="both"/>
        <w:rPr>
          <w:ins w:id="12314" w:author="John Clevenger [2]" w:date="2022-12-15T15:44:00Z"/>
        </w:rPr>
      </w:pPr>
      <w:del w:id="12315" w:author="John Clevenger [2]" w:date="2022-06-16T12:03:00Z">
        <w:r w:rsidDel="00007756">
          <w:rPr>
            <w:noProof/>
          </w:rPr>
          <w:drawing>
            <wp:anchor distT="0" distB="0" distL="114300" distR="114300" simplePos="0" relativeHeight="251643904" behindDoc="0" locked="0" layoutInCell="1" allowOverlap="1" wp14:anchorId="1FFA8AAD" wp14:editId="70851AE1">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2316" w:author="John Clevenger [2]" w:date="2022-12-15T15:44:00Z">
        <w:r w:rsidR="00DC32C7">
          <w:t>This screen displays the current shadow mode values (as configured either interactively or via a YAML file)</w:t>
        </w:r>
      </w:ins>
      <w:ins w:id="12317" w:author="John Clevenger [2]" w:date="2023-11-21T20:15:00Z">
        <w:r w:rsidR="00C3207A">
          <w:t xml:space="preserve">, along with </w:t>
        </w:r>
      </w:ins>
      <w:ins w:id="12318" w:author="John Clevenger [2]" w:date="2023-11-21T20:33:00Z">
        <w:r w:rsidR="00115FA3">
          <w:t>dynamically updated</w:t>
        </w:r>
      </w:ins>
      <w:ins w:id="12319" w:author="John Clevenger [2]" w:date="2023-11-21T20:15:00Z">
        <w:r w:rsidR="00C3207A">
          <w:t xml:space="preserve"> shadow status information</w:t>
        </w:r>
      </w:ins>
      <w:ins w:id="12320"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3CD17ABC" w:rsidR="00DC32C7" w:rsidRPr="00921279" w:rsidRDefault="006430FA" w:rsidP="00DC32C7">
      <w:pPr>
        <w:spacing w:before="240"/>
        <w:ind w:firstLine="540"/>
        <w:jc w:val="both"/>
        <w:rPr>
          <w:ins w:id="12321" w:author="John Clevenger [2]" w:date="2022-12-15T15:45:00Z"/>
        </w:rPr>
      </w:pPr>
      <w:del w:id="12322"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2323"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2324" w:author="John Clevenger [2]" w:date="2023-11-21T20:16:00Z">
        <w:r w:rsidR="00C3207A">
          <w:t xml:space="preserve">  Note that in the above screen</w:t>
        </w:r>
      </w:ins>
      <w:ins w:id="12325" w:author="John Clevenger [2]" w:date="2023-11-21T20:18:00Z">
        <w:r w:rsidR="00C3207A">
          <w:t>shot</w:t>
        </w:r>
      </w:ins>
      <w:ins w:id="12326" w:author="John Clevenger [2]" w:date="2023-11-21T20:16:00Z">
        <w:r w:rsidR="00C3207A">
          <w:t xml:space="preserve"> the status area shows a FAILURE message</w:t>
        </w:r>
      </w:ins>
      <w:ins w:id="12327" w:author="John Clevenger [2]" w:date="2023-11-21T20:17:00Z">
        <w:r w:rsidR="00C3207A">
          <w:t xml:space="preserve">; this </w:t>
        </w:r>
      </w:ins>
      <w:ins w:id="12328" w:author="John Clevenger [2]" w:date="2023-11-21T20:19:00Z">
        <w:r w:rsidR="00C3207A">
          <w:t>is</w:t>
        </w:r>
      </w:ins>
      <w:ins w:id="12329" w:author="John Clevenger [2]" w:date="2023-11-21T20:17:00Z">
        <w:r w:rsidR="00C3207A">
          <w:t xml:space="preserve"> due to the </w:t>
        </w:r>
        <w:r w:rsidR="00C3207A" w:rsidRPr="00C3207A">
          <w:rPr>
            <w:rFonts w:ascii="Arial Narrow" w:hAnsi="Arial Narrow"/>
            <w:b/>
            <w:rPrChange w:id="12330"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2331" w:author="John Clevenger [2]" w:date="2022-12-15T15:45:00Z"/>
        </w:rPr>
      </w:pPr>
      <w:ins w:id="12332"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2333" w:author="John Clevenger [2]" w:date="2022-12-15T15:46:00Z"/>
        </w:rPr>
      </w:pPr>
      <w:ins w:id="12334"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2335" w:author="John Clevenger [2]" w:date="2022-12-15T15:47:00Z"/>
        </w:rPr>
      </w:pPr>
      <w:ins w:id="12336"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2337" w:author="John Clevenger [2]" w:date="2022-12-15T15:47:00Z"/>
        </w:rPr>
      </w:pPr>
      <w:ins w:id="12338"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2341"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2342"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2343" w:author="John Clevenger" w:date="2022-12-14T11:50:00Z"/>
          <w:del w:id="12344" w:author="John Clevenger [2]" w:date="2022-12-15T15:46:00Z"/>
        </w:rPr>
      </w:pPr>
      <w:del w:id="12345" w:author="John Clevenger [2]" w:date="2022-12-15T15:46:00Z">
        <w:r w:rsidDel="00DC32C7">
          <w:delText>It also displays an additional field</w:delText>
        </w:r>
      </w:del>
      <w:ins w:id="12346" w:author="John Clevenger" w:date="2022-12-14T11:47:00Z">
        <w:del w:id="12347" w:author="John Clevenger [2]" w:date="2022-12-15T15:46:00Z">
          <w:r w:rsidR="00360A01" w:rsidDel="00DC32C7">
            <w:delText>s</w:delText>
          </w:r>
        </w:del>
      </w:ins>
      <w:del w:id="12348" w:author="John Clevenger [2]" w:date="2022-12-15T15:46:00Z">
        <w:r w:rsidDel="00DC32C7">
          <w:delText xml:space="preserve">, </w:delText>
        </w:r>
      </w:del>
      <w:ins w:id="12349" w:author="John Clevenger" w:date="2022-12-14T11:47:00Z">
        <w:del w:id="12350" w:author="John Clevenger [2]" w:date="2022-12-15T15:46:00Z">
          <w:r w:rsidR="00360A01" w:rsidRPr="00360A01" w:rsidDel="00DC32C7">
            <w:rPr>
              <w:rFonts w:ascii="Arial Narrow" w:hAnsi="Arial Narrow"/>
              <w:b/>
              <w:rPrChange w:id="12351" w:author="John Clevenger" w:date="2022-12-14T11:48:00Z">
                <w:rPr/>
              </w:rPrChange>
            </w:rPr>
            <w:delText>Last Event Processed At</w:delText>
          </w:r>
          <w:r w:rsidR="00360A01" w:rsidDel="00DC32C7">
            <w:delText xml:space="preserve">, </w:delText>
          </w:r>
        </w:del>
      </w:ins>
      <w:del w:id="12352" w:author="John Clevenger [2]" w:date="2022-12-15T15:46:00Z">
        <w:r w:rsidRPr="006430FA" w:rsidDel="00DC32C7">
          <w:rPr>
            <w:rFonts w:ascii="Arial Narrow" w:hAnsi="Arial Narrow"/>
            <w:b/>
          </w:rPr>
          <w:delText>Last Event ID</w:delText>
        </w:r>
      </w:del>
      <w:ins w:id="12353" w:author="John Clevenger" w:date="2022-12-14T11:47:00Z">
        <w:del w:id="12354" w:author="John Clevenger [2]" w:date="2022-12-15T15:46:00Z">
          <w:r w:rsidR="00360A01" w:rsidDel="00DC32C7">
            <w:rPr>
              <w:rFonts w:ascii="Arial Narrow" w:hAnsi="Arial Narrow"/>
              <w:b/>
            </w:rPr>
            <w:delText xml:space="preserve">, </w:delText>
          </w:r>
          <w:r w:rsidR="00360A01" w:rsidRPr="00360A01" w:rsidDel="00DC32C7">
            <w:rPr>
              <w:rPrChange w:id="12355"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2356" w:author="John Clevenger" w:date="2022-12-14T11:48:00Z">
                <w:rPr/>
              </w:rPrChange>
            </w:rPr>
            <w:delText>Records Read</w:delText>
          </w:r>
        </w:del>
      </w:ins>
      <w:del w:id="12357" w:author="John Clevenger [2]" w:date="2022-12-15T15:46:00Z">
        <w:r w:rsidDel="00DC32C7">
          <w:delText xml:space="preserve">.  </w:delText>
        </w:r>
      </w:del>
      <w:ins w:id="12358" w:author="John Clevenger" w:date="2022-12-14T11:48:00Z">
        <w:del w:id="12359" w:author="John Clevenger [2]" w:date="2022-12-15T15:46:00Z">
          <w:r w:rsidR="00360A01" w:rsidDel="00DC32C7">
            <w:delText xml:space="preserve">Once </w:delText>
          </w:r>
        </w:del>
      </w:ins>
      <w:ins w:id="12360" w:author="John Clevenger" w:date="2022-12-14T11:50:00Z">
        <w:del w:id="12361" w:author="John Clevenger [2]" w:date="2022-12-15T15:46:00Z">
          <w:r w:rsidR="00360A01" w:rsidDel="00DC32C7">
            <w:delText>s</w:delText>
          </w:r>
        </w:del>
      </w:ins>
      <w:ins w:id="12362" w:author="John Clevenger" w:date="2022-12-14T11:48:00Z">
        <w:del w:id="12363" w:author="John Clevenger [2]" w:date="2022-12-15T15:46:00Z">
          <w:r w:rsidR="00360A01" w:rsidDel="00DC32C7">
            <w:delText>hadowing h</w:delText>
          </w:r>
        </w:del>
      </w:ins>
      <w:ins w:id="12364" w:author="John Clevenger" w:date="2022-12-14T11:49:00Z">
        <w:del w:id="12365" w:author="John Clevenger [2]" w:date="2022-12-15T15:46:00Z">
          <w:r w:rsidR="00360A01" w:rsidDel="00DC32C7">
            <w:delText>as been started, t</w:delText>
          </w:r>
        </w:del>
      </w:ins>
      <w:ins w:id="12366" w:author="John Clevenger" w:date="2022-12-14T11:48:00Z">
        <w:del w:id="12367" w:author="John Clevenger [2]" w:date="2022-12-15T15:46:00Z">
          <w:r w:rsidR="00360A01" w:rsidDel="00DC32C7">
            <w:delText xml:space="preserve">hese fields are dynamically updated as the Event Feed from the </w:delText>
          </w:r>
        </w:del>
      </w:ins>
      <w:ins w:id="12368" w:author="John Clevenger" w:date="2022-12-14T11:49:00Z">
        <w:del w:id="12369" w:author="John Clevenger [2]" w:date="2022-12-15T15:46:00Z">
          <w:r w:rsidR="00360A01" w:rsidDel="00DC32C7">
            <w:delText xml:space="preserve">Primary CCS provides </w:delText>
          </w:r>
        </w:del>
      </w:ins>
      <w:ins w:id="12370" w:author="John Clevenger" w:date="2022-12-14T11:54:00Z">
        <w:del w:id="12371" w:author="John Clevenger [2]" w:date="2022-12-15T15:46:00Z">
          <w:r w:rsidR="00470077" w:rsidDel="00DC32C7">
            <w:delText xml:space="preserve">event </w:delText>
          </w:r>
        </w:del>
      </w:ins>
      <w:ins w:id="12372" w:author="John Clevenger" w:date="2022-12-14T11:49:00Z">
        <w:del w:id="12373" w:author="John Clevenger [2]" w:date="2022-12-15T15:46:00Z">
          <w:r w:rsidR="00360A01" w:rsidDel="00DC32C7">
            <w:delText xml:space="preserve">input, giving visual </w:delText>
          </w:r>
        </w:del>
      </w:ins>
      <w:ins w:id="12374" w:author="John Clevenger" w:date="2022-12-14T11:50:00Z">
        <w:del w:id="12375"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2376" w:author="John Clevenger [2]" w:date="2022-12-15T15:47:00Z"/>
        </w:rPr>
        <w:pPrChange w:id="12377" w:author="John Clevenger" w:date="2022-12-14T11:52:00Z">
          <w:pPr>
            <w:spacing w:before="480"/>
            <w:ind w:firstLine="547"/>
            <w:jc w:val="both"/>
          </w:pPr>
        </w:pPrChange>
      </w:pPr>
      <w:ins w:id="12378" w:author="John Clevenger" w:date="2022-12-14T11:32:00Z">
        <w:del w:id="12379" w:author="John Clevenger [2]" w:date="2022-12-15T15:46:00Z">
          <w:r w:rsidDel="00DC32C7">
            <w:rPr>
              <w:noProof/>
            </w:rPr>
            <w:drawing>
              <wp:anchor distT="0" distB="0" distL="114300" distR="114300" simplePos="0" relativeHeight="251633664" behindDoc="0" locked="0" layoutInCell="1" allowOverlap="1" wp14:anchorId="6A6FD1CD" wp14:editId="67CCCFCB">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2380" w:author="John Clevenger [2]" w:date="2022-06-27T15:34:00Z">
        <w:r w:rsidR="006430FA" w:rsidDel="009F292C">
          <w:delText xml:space="preserve">This </w:delText>
        </w:r>
      </w:del>
      <w:ins w:id="12381" w:author="John Clevenger" w:date="2022-12-14T11:54:00Z">
        <w:del w:id="12382" w:author="John Clevenger [2]" w:date="2022-12-15T15:47:00Z">
          <w:r w:rsidR="00470077" w:rsidDel="001C6D6E">
            <w:delText xml:space="preserve">the </w:delText>
          </w:r>
          <w:r w:rsidR="00470077" w:rsidRPr="00470077" w:rsidDel="001C6D6E">
            <w:rPr>
              <w:rFonts w:ascii="Arial Narrow" w:hAnsi="Arial Narrow"/>
              <w:b/>
              <w:rPrChange w:id="12383" w:author="John Clevenger" w:date="2022-12-14T11:54:00Z">
                <w:rPr/>
              </w:rPrChange>
            </w:rPr>
            <w:delText>Last Event ID</w:delText>
          </w:r>
        </w:del>
      </w:ins>
      <w:del w:id="12384"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2385" w:author="John Clevenger [2]" w:date="2022-12-15T15:45:00Z"/>
        </w:rPr>
      </w:pPr>
      <w:del w:id="12386"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2387"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2388"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2389" w:author="John Clevenger [2]" w:date="2022-12-15T15:45:00Z"/>
        </w:rPr>
      </w:pPr>
      <w:del w:id="12390"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2391"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2392" w:author="John Clevenger [2]" w:date="2022-06-24T13:28:00Z">
        <w:r w:rsidR="002A04E3">
          <w:t>Starting with Version 9.8, PC</w:t>
        </w:r>
        <w:r w:rsidR="002A04E3" w:rsidRPr="002A04E3">
          <w:rPr>
            <w:vertAlign w:val="superscript"/>
            <w:rPrChange w:id="12393" w:author="John Clevenger [2]" w:date="2022-06-24T13:29:00Z">
              <w:rPr/>
            </w:rPrChange>
          </w:rPr>
          <w:t>2</w:t>
        </w:r>
        <w:r w:rsidR="002A04E3">
          <w:t xml:space="preserve"> supports the ability to run multiple shadow clients.  </w:t>
        </w:r>
      </w:ins>
      <w:ins w:id="12394" w:author="John Clevenger [2]" w:date="2022-06-24T13:29:00Z">
        <w:r w:rsidR="002A04E3">
          <w:t xml:space="preserve">However, </w:t>
        </w:r>
      </w:ins>
      <w:ins w:id="12395" w:author="John Clevenger [2]" w:date="2022-06-24T13:30:00Z">
        <w:r w:rsidR="002A04E3">
          <w:t xml:space="preserve">only </w:t>
        </w:r>
        <w:r w:rsidR="002A04E3">
          <w:rPr>
            <w:i/>
            <w:iCs/>
          </w:rPr>
          <w:t xml:space="preserve">one </w:t>
        </w:r>
        <w:r w:rsidR="002A04E3">
          <w:t xml:space="preserve">shadow client is allowed to perform </w:t>
        </w:r>
      </w:ins>
      <w:ins w:id="12396" w:author="John Clevenger [2]" w:date="2022-06-24T13:31:00Z">
        <w:r w:rsidR="002A04E3">
          <w:t>modifications to the PC</w:t>
        </w:r>
        <w:r w:rsidR="002A04E3" w:rsidRPr="002A04E3">
          <w:rPr>
            <w:vertAlign w:val="superscript"/>
            <w:rPrChange w:id="12397" w:author="John Clevenger [2]" w:date="2022-06-24T13:33:00Z">
              <w:rPr/>
            </w:rPrChange>
          </w:rPr>
          <w:t>2</w:t>
        </w:r>
        <w:r w:rsidR="002A04E3">
          <w:t xml:space="preserve"> system; the others can act as “</w:t>
        </w:r>
      </w:ins>
      <w:ins w:id="12398" w:author="John Clevenger [2]" w:date="2022-06-24T13:35:00Z">
        <w:r w:rsidR="0060115F">
          <w:t>r</w:t>
        </w:r>
      </w:ins>
      <w:ins w:id="12399" w:author="John Clevenger [2]" w:date="2022-06-24T13:31:00Z">
        <w:r w:rsidR="002A04E3">
          <w:t>ead-only Shadows”, allowing them to observe ongoing shadow operations – but they will not be a</w:t>
        </w:r>
      </w:ins>
      <w:ins w:id="12400" w:author="John Clevenger [2]" w:date="2022-06-24T13:32:00Z">
        <w:r w:rsidR="002A04E3">
          <w:t>ble to invoke shadow operations which modify the PC</w:t>
        </w:r>
        <w:r w:rsidR="002A04E3" w:rsidRPr="002A04E3">
          <w:rPr>
            <w:vertAlign w:val="superscript"/>
            <w:rPrChange w:id="12401" w:author="John Clevenger [2]" w:date="2022-06-24T13:33:00Z">
              <w:rPr/>
            </w:rPrChange>
          </w:rPr>
          <w:t>2</w:t>
        </w:r>
        <w:r w:rsidR="002A04E3">
          <w:t xml:space="preserve"> server data</w:t>
        </w:r>
      </w:ins>
      <w:ins w:id="12402" w:author="John Clevenger [2]" w:date="2022-06-24T13:35:00Z">
        <w:r w:rsidR="0060115F">
          <w:t xml:space="preserve"> (such as submitting runs or resolving conflicts)</w:t>
        </w:r>
      </w:ins>
      <w:ins w:id="12403" w:author="John Clevenger [2]" w:date="2022-06-24T13:32:00Z">
        <w:r w:rsidR="002A04E3">
          <w:t xml:space="preserve">.   </w:t>
        </w:r>
      </w:ins>
      <w:ins w:id="12404" w:author="John Clevenger [2]" w:date="2022-06-24T13:33:00Z">
        <w:r w:rsidR="002A04E3">
          <w:t>A</w:t>
        </w:r>
      </w:ins>
      <w:ins w:id="12405" w:author="John Clevenger [2]" w:date="2022-06-24T13:32:00Z">
        <w:r w:rsidR="002A04E3">
          <w:t xml:space="preserve">ccount </w:t>
        </w:r>
      </w:ins>
      <w:ins w:id="12406"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2407" w:author="John Clevenger [2]" w:date="2022-06-24T13:32:00Z">
        <w:r w:rsidR="002A04E3">
          <w:t>is allowed to perform the full range of sha</w:t>
        </w:r>
      </w:ins>
      <w:ins w:id="12408"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2409" w:author="John Clevenger [2]" w:date="2022-06-24T13:35:00Z"/>
        </w:rPr>
        <w:pPrChange w:id="12410"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2411" w:author="John Clevenger [2]" w:date="2022-06-27T15:59:00Z"/>
          <w:b/>
        </w:rPr>
      </w:pPr>
      <w:r>
        <w:rPr>
          <w:b/>
        </w:rPr>
        <w:t xml:space="preserve">Comparing </w:t>
      </w:r>
      <w:del w:id="12412"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2413" w:author="John Clevenger [2]" w:date="2022-06-27T16:01:00Z">
          <w:pPr>
            <w:numPr>
              <w:numId w:val="35"/>
            </w:numPr>
            <w:spacing w:before="240"/>
            <w:ind w:left="360" w:hanging="360"/>
            <w:jc w:val="both"/>
          </w:pPr>
        </w:pPrChange>
      </w:pPr>
      <w:ins w:id="12414"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2415" w:author="John Clevenger [2]" w:date="2022-06-27T16:00:00Z"/>
          <w:b/>
          <w:bCs/>
          <w:rPrChange w:id="12416" w:author="John Clevenger [2]" w:date="2022-06-27T15:59:00Z">
            <w:rPr>
              <w:del w:id="12417" w:author="John Clevenger [2]" w:date="2022-06-27T16:00:00Z"/>
            </w:rPr>
          </w:rPrChange>
        </w:rPr>
        <w:pPrChange w:id="12418" w:author="John Clevenger [2]" w:date="2022-06-27T15:59:00Z">
          <w:pPr>
            <w:spacing w:before="240"/>
            <w:ind w:firstLine="540"/>
            <w:jc w:val="both"/>
          </w:pPr>
        </w:pPrChange>
      </w:pPr>
      <w:ins w:id="12419" w:author="John Clevenger [2]" w:date="2022-06-24T15:32:00Z">
        <w:r>
          <w:rPr>
            <w:noProof/>
          </w:rPr>
          <w:drawing>
            <wp:anchor distT="0" distB="0" distL="114300" distR="114300" simplePos="0" relativeHeight="251609088" behindDoc="0" locked="0" layoutInCell="1" allowOverlap="1" wp14:anchorId="634CDD1A" wp14:editId="0AD4E893">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2420" w:author="John Clevenger [2]" w:date="2022-06-16T12:04:00Z">
        <w:r w:rsidR="001D7389" w:rsidRPr="00C30426" w:rsidDel="00007756">
          <w:rPr>
            <w:b/>
            <w:bCs/>
            <w:rPrChange w:id="12421" w:author="John Clevenger [2]" w:date="2022-06-27T15:59:00Z">
              <w:rPr/>
            </w:rPrChange>
          </w:rPr>
          <w:delText>Starting a PC</w:delText>
        </w:r>
        <w:r w:rsidR="001D7389" w:rsidRPr="00C30426" w:rsidDel="00007756">
          <w:rPr>
            <w:b/>
            <w:bCs/>
            <w:vertAlign w:val="superscript"/>
            <w:rPrChange w:id="12422" w:author="John Clevenger [2]" w:date="2022-06-27T15:59:00Z">
              <w:rPr>
                <w:vertAlign w:val="superscript"/>
              </w:rPr>
            </w:rPrChange>
          </w:rPr>
          <w:delText>2</w:delText>
        </w:r>
        <w:r w:rsidR="001D7389" w:rsidRPr="00C30426" w:rsidDel="00007756">
          <w:rPr>
            <w:b/>
            <w:bCs/>
            <w:rPrChange w:id="12423" w:author="John Clevenger [2]" w:date="2022-06-27T15:59:00Z">
              <w:rPr/>
            </w:rPrChange>
          </w:rPr>
          <w:delText xml:space="preserve"> scoreboard (as described elsewhere in this manual) will allow viewing the </w:delText>
        </w:r>
        <w:r w:rsidR="006E385D" w:rsidRPr="00C30426" w:rsidDel="00007756">
          <w:rPr>
            <w:b/>
            <w:bCs/>
            <w:rPrChange w:id="12424" w:author="John Clevenger [2]" w:date="2022-06-27T15:59:00Z">
              <w:rPr/>
            </w:rPrChange>
          </w:rPr>
          <w:delText>PC</w:delText>
        </w:r>
        <w:r w:rsidR="006E385D" w:rsidRPr="00C30426" w:rsidDel="00007756">
          <w:rPr>
            <w:b/>
            <w:bCs/>
            <w:vertAlign w:val="superscript"/>
            <w:rPrChange w:id="12425" w:author="John Clevenger [2]" w:date="2022-06-27T15:59:00Z">
              <w:rPr>
                <w:vertAlign w:val="superscript"/>
              </w:rPr>
            </w:rPrChange>
          </w:rPr>
          <w:delText>2</w:delText>
        </w:r>
        <w:r w:rsidR="006E385D" w:rsidRPr="00C30426" w:rsidDel="00007756">
          <w:rPr>
            <w:b/>
            <w:bCs/>
            <w:rPrChange w:id="12426" w:author="John Clevenger [2]" w:date="2022-06-27T15:59:00Z">
              <w:rPr/>
            </w:rPrChange>
          </w:rPr>
          <w:delText>-</w:delText>
        </w:r>
        <w:r w:rsidR="001D7389" w:rsidRPr="00C30426" w:rsidDel="00007756">
          <w:rPr>
            <w:b/>
            <w:bCs/>
            <w:rPrChange w:id="12427" w:author="John Clevenger [2]" w:date="2022-06-27T15:59:00Z">
              <w:rPr/>
            </w:rPrChange>
          </w:rPr>
          <w:delText>computed results</w:delText>
        </w:r>
        <w:r w:rsidR="000E4A54" w:rsidRPr="00C30426" w:rsidDel="00007756">
          <w:rPr>
            <w:b/>
            <w:bCs/>
            <w:rPrChange w:id="12428" w:author="John Clevenger [2]" w:date="2022-06-27T15:59:00Z">
              <w:rPr/>
            </w:rPrChange>
          </w:rPr>
          <w:delText xml:space="preserve"> for comparison with the primary CCS</w:delText>
        </w:r>
        <w:r w:rsidR="001D7389" w:rsidRPr="00C30426" w:rsidDel="00007756">
          <w:rPr>
            <w:b/>
            <w:bCs/>
            <w:rPrChange w:id="12429" w:author="John Clevenger [2]" w:date="2022-06-27T15:59:00Z">
              <w:rPr/>
            </w:rPrChange>
          </w:rPr>
          <w:delText>.</w:delText>
        </w:r>
        <w:r w:rsidR="000E4A54" w:rsidRPr="00C30426" w:rsidDel="00007756">
          <w:rPr>
            <w:b/>
            <w:bCs/>
            <w:rPrChange w:id="12430" w:author="John Clevenger [2]" w:date="2022-06-27T15:59:00Z">
              <w:rPr/>
            </w:rPrChange>
          </w:rPr>
          <w:delText xml:space="preserve">  However, this is really only practical at the </w:delText>
        </w:r>
        <w:r w:rsidR="000E4A54" w:rsidRPr="00C30426" w:rsidDel="00007756">
          <w:rPr>
            <w:b/>
            <w:bCs/>
            <w:i/>
            <w:rPrChange w:id="12431" w:author="John Clevenger [2]" w:date="2022-06-27T15:59:00Z">
              <w:rPr>
                <w:i/>
              </w:rPr>
            </w:rPrChange>
          </w:rPr>
          <w:delText>end</w:delText>
        </w:r>
        <w:r w:rsidR="000E4A54" w:rsidRPr="00C30426" w:rsidDel="00007756">
          <w:rPr>
            <w:b/>
            <w:bCs/>
            <w:rPrChange w:id="12432"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2433"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2434" w:author="John Clevenger [2]" w:date="2022-06-16T12:06:00Z">
        <w:r w:rsidR="00007756">
          <w:t xml:space="preserve">pressing </w:t>
        </w:r>
      </w:ins>
      <w:r w:rsidR="00373399">
        <w:t xml:space="preserve">the </w:t>
      </w:r>
      <w:r w:rsidR="00373399" w:rsidRPr="00373399">
        <w:rPr>
          <w:rFonts w:ascii="Arial Narrow" w:hAnsi="Arial Narrow"/>
          <w:b/>
        </w:rPr>
        <w:t>Compare</w:t>
      </w:r>
      <w:ins w:id="12435" w:author="John Clevenger [2]" w:date="2022-06-16T12:06:00Z">
        <w:r w:rsidR="00007756">
          <w:rPr>
            <w:rFonts w:ascii="Arial Narrow" w:hAnsi="Arial Narrow"/>
            <w:b/>
          </w:rPr>
          <w:t xml:space="preserve"> Runs</w:t>
        </w:r>
      </w:ins>
      <w:r w:rsidR="00373399">
        <w:t xml:space="preserve"> button will produce a screen </w:t>
      </w:r>
      <w:del w:id="12436" w:author="John Clevenger [2]" w:date="2022-06-22T19:07:00Z">
        <w:r w:rsidR="00373399" w:rsidDel="005921CC">
          <w:delText>similar to</w:delText>
        </w:r>
      </w:del>
      <w:ins w:id="12437" w:author="John Clevenger [2]" w:date="2022-06-22T19:07:00Z">
        <w:r w:rsidR="005921CC">
          <w:t>like</w:t>
        </w:r>
      </w:ins>
      <w:r w:rsidR="00373399">
        <w:t xml:space="preserve"> the following:</w:t>
      </w:r>
      <w:ins w:id="12438"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2439" w:author="John Clevenger [2]" w:date="2022-06-24T15:32:00Z">
        <w:r w:rsidDel="00A365EF">
          <w:rPr>
            <w:noProof/>
          </w:rPr>
          <w:drawing>
            <wp:anchor distT="0" distB="0" distL="114300" distR="114300" simplePos="0" relativeHeight="251607040" behindDoc="0" locked="0" layoutInCell="1" allowOverlap="1" wp14:anchorId="3E70F0B4" wp14:editId="5625FFD8">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2440" w:author="John Clevenger [2]" w:date="2022-06-24T15:33:00Z">
        <w:r w:rsidR="00115EAA" w:rsidDel="00FE3FFB">
          <w:delText xml:space="preserve">20 </w:delText>
        </w:r>
      </w:del>
      <w:ins w:id="12441" w:author="John Clevenger [2]" w:date="2022-06-24T15:33:00Z">
        <w:r w:rsidR="00FE3FFB">
          <w:t xml:space="preserve">58 </w:t>
        </w:r>
      </w:ins>
      <w:r w:rsidR="00115EAA">
        <w:t>submissions from the primary CCS</w:t>
      </w:r>
      <w:ins w:id="12442" w:author="John Clevenger [2]" w:date="2022-06-24T15:38:00Z">
        <w:r w:rsidR="00FE3FFB">
          <w:t>.  Two of these submissions</w:t>
        </w:r>
      </w:ins>
      <w:del w:id="12443" w:author="John Clevenger [2]" w:date="2022-06-24T15:38:00Z">
        <w:r w:rsidR="00115EAA" w:rsidDel="00FE3FFB">
          <w:delText xml:space="preserve">; 2 of them </w:delText>
        </w:r>
      </w:del>
      <w:ins w:id="12444" w:author="John Clevenger [2]" w:date="2022-06-24T15:38:00Z">
        <w:r w:rsidR="00FE3FFB">
          <w:t xml:space="preserve"> </w:t>
        </w:r>
      </w:ins>
      <w:r w:rsidR="005978FF">
        <w:t>(</w:t>
      </w:r>
      <w:ins w:id="12445" w:author="John Clevenger [2]" w:date="2022-06-24T15:35:00Z">
        <w:r w:rsidR="00FE3FFB">
          <w:t xml:space="preserve">shown in </w:t>
        </w:r>
      </w:ins>
      <w:del w:id="12446" w:author="John Clevenger [2]" w:date="2022-06-24T15:34:00Z">
        <w:r w:rsidR="005978FF" w:rsidDel="00FE3FFB">
          <w:delText>green</w:delText>
        </w:r>
      </w:del>
      <w:ins w:id="12447" w:author="John Clevenger [2]" w:date="2022-06-24T15:34:00Z">
        <w:r w:rsidR="00FE3FFB">
          <w:t>red</w:t>
        </w:r>
      </w:ins>
      <w:r w:rsidR="005978FF">
        <w:t xml:space="preserve">) </w:t>
      </w:r>
      <w:ins w:id="12448" w:author="John Clevenger [2]" w:date="2022-06-24T16:07:00Z">
        <w:r w:rsidR="00A563D7">
          <w:t>produced judgements in</w:t>
        </w:r>
      </w:ins>
      <w:ins w:id="12449" w:author="John Clevenger [2]" w:date="2022-06-24T15:34:00Z">
        <w:r w:rsidR="00FE3FFB">
          <w:t xml:space="preserve"> PC</w:t>
        </w:r>
        <w:r w:rsidR="00FE3FFB" w:rsidRPr="00373399">
          <w:rPr>
            <w:vertAlign w:val="superscript"/>
          </w:rPr>
          <w:t>2</w:t>
        </w:r>
        <w:r w:rsidR="00FE3FFB">
          <w:t xml:space="preserve"> that did not </w:t>
        </w:r>
      </w:ins>
      <w:del w:id="12450" w:author="John Clevenger [2]" w:date="2022-06-24T15:35:00Z">
        <w:r w:rsidR="00115EAA" w:rsidDel="00FE3FFB">
          <w:delText>“</w:delText>
        </w:r>
      </w:del>
      <w:r w:rsidR="00115EAA">
        <w:t>match</w:t>
      </w:r>
      <w:del w:id="12451" w:author="John Clevenger [2]" w:date="2022-06-24T15:35:00Z">
        <w:r w:rsidR="00115EAA" w:rsidDel="00FE3FFB">
          <w:delText>”</w:delText>
        </w:r>
      </w:del>
      <w:r w:rsidR="00115EAA">
        <w:t xml:space="preserve"> </w:t>
      </w:r>
      <w:ins w:id="12452" w:author="John Clevenger [2]" w:date="2022-06-24T15:34:00Z">
        <w:r w:rsidR="00FE3FFB">
          <w:t xml:space="preserve">the Remote CCS </w:t>
        </w:r>
      </w:ins>
      <w:ins w:id="12453" w:author="John Clevenger [2]" w:date="2022-06-24T16:07:00Z">
        <w:r w:rsidR="00A563D7">
          <w:t>judgeme</w:t>
        </w:r>
      </w:ins>
      <w:ins w:id="12454" w:author="John Clevenger [2]" w:date="2022-06-24T16:08:00Z">
        <w:r w:rsidR="00A563D7">
          <w:t>nts</w:t>
        </w:r>
      </w:ins>
      <w:del w:id="12455"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2456" w:author="John Clevenger [2]" w:date="2022-06-24T15:34:00Z">
        <w:r w:rsidR="00115EAA" w:rsidDel="00FE3FFB">
          <w:delText>the same</w:delText>
        </w:r>
      </w:del>
      <w:del w:id="12457" w:author="John Clevenger [2]" w:date="2022-06-24T16:08:00Z">
        <w:r w:rsidR="00115EAA" w:rsidDel="00A563D7">
          <w:delText xml:space="preserve"> judgement </w:delText>
        </w:r>
      </w:del>
      <w:del w:id="12458" w:author="John Clevenger [2]" w:date="2022-06-24T15:35:00Z">
        <w:r w:rsidR="00115EAA" w:rsidDel="00FE3FFB">
          <w:delText xml:space="preserve">as </w:delText>
        </w:r>
      </w:del>
      <w:del w:id="12459" w:author="John Clevenger [2]" w:date="2022-06-24T16:08:00Z">
        <w:r w:rsidR="00115EAA" w:rsidDel="00A563D7">
          <w:delText>the primary)</w:delText>
        </w:r>
      </w:del>
      <w:ins w:id="12460" w:author="John Clevenger [2]" w:date="2022-06-24T15:38:00Z">
        <w:r w:rsidR="00FE3FFB">
          <w:t>;</w:t>
        </w:r>
      </w:ins>
      <w:del w:id="12461" w:author="John Clevenger [2]" w:date="2022-06-24T15:38:00Z">
        <w:r w:rsidR="00115EAA" w:rsidDel="00FE3FFB">
          <w:delText>,</w:delText>
        </w:r>
      </w:del>
      <w:r w:rsidR="00115EAA">
        <w:t xml:space="preserve"> </w:t>
      </w:r>
      <w:del w:id="12462" w:author="John Clevenger [2]" w:date="2022-06-24T15:36:00Z">
        <w:r w:rsidR="00115EAA" w:rsidDel="00FE3FFB">
          <w:delText xml:space="preserve">6 </w:delText>
        </w:r>
      </w:del>
      <w:ins w:id="12463" w:author="John Clevenger [2]" w:date="2022-06-24T15:38:00Z">
        <w:r w:rsidR="00FE3FFB">
          <w:t>ten</w:t>
        </w:r>
      </w:ins>
      <w:ins w:id="12464" w:author="John Clevenger [2]" w:date="2022-06-24T15:36:00Z">
        <w:r w:rsidR="00FE3FFB">
          <w:t xml:space="preserve"> </w:t>
        </w:r>
      </w:ins>
      <w:ins w:id="12465" w:author="John Clevenger [2]" w:date="2022-06-24T15:40:00Z">
        <w:r w:rsidR="006C52AA">
          <w:t xml:space="preserve">of these submissions </w:t>
        </w:r>
      </w:ins>
      <w:r w:rsidR="005978FF">
        <w:t>(</w:t>
      </w:r>
      <w:del w:id="12466" w:author="John Clevenger [2]" w:date="2022-06-24T15:36:00Z">
        <w:r w:rsidR="005978FF" w:rsidDel="00FE3FFB">
          <w:delText>red</w:delText>
        </w:r>
      </w:del>
      <w:ins w:id="12467" w:author="John Clevenger [2]" w:date="2022-06-24T15:36:00Z">
        <w:r w:rsidR="00FE3FFB">
          <w:t>shown in yellow</w:t>
        </w:r>
      </w:ins>
      <w:r w:rsidR="005978FF">
        <w:t xml:space="preserve">) </w:t>
      </w:r>
      <w:del w:id="12468"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2469" w:author="John Clevenger [2]" w:date="2022-06-24T15:36:00Z">
        <w:r w:rsidR="00FE3FFB">
          <w:t xml:space="preserve">still </w:t>
        </w:r>
      </w:ins>
      <w:r w:rsidR="00115EAA">
        <w:t>“pending” (</w:t>
      </w:r>
      <w:del w:id="12470" w:author="John Clevenger [2]" w:date="2022-06-24T15:37:00Z">
        <w:r w:rsidR="00115EAA" w:rsidDel="00FE3FFB">
          <w:delText>still being judged</w:delText>
        </w:r>
      </w:del>
      <w:ins w:id="12471" w:author="John Clevenger [2]" w:date="2022-06-24T15:37:00Z">
        <w:r w:rsidR="00FE3FFB">
          <w:t>waiting to be judged either</w:t>
        </w:r>
      </w:ins>
      <w:r w:rsidR="00115EAA">
        <w:t xml:space="preserve"> by PC</w:t>
      </w:r>
      <w:r w:rsidR="00115EAA" w:rsidRPr="00373399">
        <w:rPr>
          <w:vertAlign w:val="superscript"/>
        </w:rPr>
        <w:t>2</w:t>
      </w:r>
      <w:ins w:id="12472" w:author="John Clevenger [2]" w:date="2022-06-24T15:37:00Z">
        <w:r w:rsidR="00FE3FFB">
          <w:rPr>
            <w:vertAlign w:val="superscript"/>
          </w:rPr>
          <w:t xml:space="preserve"> </w:t>
        </w:r>
        <w:r w:rsidR="00FE3FFB">
          <w:t>and/or the Remote CCS</w:t>
        </w:r>
      </w:ins>
      <w:r w:rsidR="00115EAA">
        <w:t>)</w:t>
      </w:r>
      <w:del w:id="12473" w:author="John Clevenger [2]" w:date="2022-06-24T15:37:00Z">
        <w:r w:rsidR="00115EAA" w:rsidDel="00FE3FFB">
          <w:delText xml:space="preserve">.  </w:delText>
        </w:r>
      </w:del>
      <w:ins w:id="12474" w:author="John Clevenger [2]" w:date="2022-06-24T15:38:00Z">
        <w:r w:rsidR="006C52AA">
          <w:t xml:space="preserve">; and the remaining 46 </w:t>
        </w:r>
      </w:ins>
      <w:ins w:id="12475" w:author="John Clevenger [2]" w:date="2022-06-24T15:40:00Z">
        <w:r w:rsidR="006C52AA">
          <w:t xml:space="preserve">submissions </w:t>
        </w:r>
      </w:ins>
      <w:ins w:id="12476" w:author="John Clevenger [2]" w:date="2022-06-24T15:38:00Z">
        <w:r w:rsidR="006C52AA">
          <w:t xml:space="preserve">(shown in green) have judgements which </w:t>
        </w:r>
      </w:ins>
      <w:ins w:id="12477" w:author="John Clevenger [2]" w:date="2022-06-24T15:39:00Z">
        <w:r w:rsidR="006C52AA">
          <w:t>match between PC</w:t>
        </w:r>
        <w:r w:rsidR="006C52AA" w:rsidRPr="006C52AA">
          <w:rPr>
            <w:vertAlign w:val="superscript"/>
            <w:rPrChange w:id="12478" w:author="John Clevenger [2]" w:date="2022-06-24T15:40:00Z">
              <w:rPr/>
            </w:rPrChange>
          </w:rPr>
          <w:t>2</w:t>
        </w:r>
        <w:r w:rsidR="006C52AA">
          <w:t xml:space="preserve"> and the Remote CCS</w:t>
        </w:r>
      </w:ins>
      <w:ins w:id="12479" w:author="John Clevenger [2]" w:date="2022-06-24T15:40:00Z">
        <w:r w:rsidR="006C52AA">
          <w:t>.</w:t>
        </w:r>
      </w:ins>
      <w:del w:id="12480"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2481" w:author="John Clevenger [2]" w:date="2022-06-24T15:40:00Z"/>
        </w:rPr>
      </w:pPr>
      <w:del w:id="12482"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2483" w:author="John Clevenger [2]" w:date="2022-06-24T15:44:00Z"/>
        </w:rPr>
      </w:pPr>
      <w:r>
        <w:t xml:space="preserve">The </w:t>
      </w:r>
      <w:r w:rsidRPr="005978FF">
        <w:rPr>
          <w:rFonts w:ascii="Arial Narrow" w:hAnsi="Arial Narrow"/>
          <w:b/>
        </w:rPr>
        <w:t>Compare</w:t>
      </w:r>
      <w:ins w:id="12484" w:author="John Clevenger [2]" w:date="2022-06-16T12:07:00Z">
        <w:r w:rsidR="00007756">
          <w:rPr>
            <w:rFonts w:ascii="Arial Narrow" w:hAnsi="Arial Narrow"/>
            <w:b/>
          </w:rPr>
          <w:t xml:space="preserve"> Runs</w:t>
        </w:r>
      </w:ins>
      <w:r>
        <w:t xml:space="preserve"> screen can be sorted on any column by clicking in that column’s header</w:t>
      </w:r>
      <w:ins w:id="12485" w:author="John Clevenger [2]" w:date="2022-06-24T15:44:00Z">
        <w:r w:rsidR="008572B1">
          <w:t>;</w:t>
        </w:r>
      </w:ins>
      <w:ins w:id="12486"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2487" w:author="John Clevenger [2]" w:date="2022-06-27T16:00:00Z"/>
          <w:b/>
          <w:bCs/>
        </w:rPr>
        <w:pPrChange w:id="12488" w:author="John Clevenger [2]" w:date="2022-06-27T16:01:00Z">
          <w:pPr>
            <w:keepNext/>
            <w:keepLines/>
            <w:pageBreakBefore/>
            <w:numPr>
              <w:ilvl w:val="1"/>
              <w:numId w:val="35"/>
            </w:numPr>
            <w:spacing w:before="240"/>
            <w:ind w:left="792" w:hanging="432"/>
            <w:jc w:val="both"/>
          </w:pPr>
        </w:pPrChange>
      </w:pPr>
      <w:ins w:id="12489" w:author="John Clevenger [2]" w:date="2022-06-27T16:00:00Z">
        <w:r>
          <w:rPr>
            <w:b/>
            <w:bCs/>
          </w:rPr>
          <w:t>Resolving Runs</w:t>
        </w:r>
      </w:ins>
    </w:p>
    <w:p w14:paraId="5474A7ED" w14:textId="15717A1B" w:rsidR="00891C62" w:rsidRDefault="008572B1" w:rsidP="008572B1">
      <w:pPr>
        <w:spacing w:before="240"/>
        <w:ind w:firstLine="540"/>
        <w:jc w:val="both"/>
        <w:rPr>
          <w:ins w:id="12490" w:author="John Clevenger [2]" w:date="2022-06-24T15:50:00Z"/>
        </w:rPr>
      </w:pPr>
      <w:ins w:id="12491" w:author="John Clevenger [2]" w:date="2022-06-24T15:44:00Z">
        <w:r>
          <w:t>When the PC</w:t>
        </w:r>
        <w:r w:rsidRPr="008572B1">
          <w:rPr>
            <w:vertAlign w:val="superscript"/>
            <w:rPrChange w:id="12492" w:author="John Clevenger [2]" w:date="2022-06-24T15:46:00Z">
              <w:rPr/>
            </w:rPrChange>
          </w:rPr>
          <w:t>2</w:t>
        </w:r>
        <w:r>
          <w:t xml:space="preserve"> Shadow</w:t>
        </w:r>
      </w:ins>
      <w:ins w:id="12493" w:author="John Clevenger [2]" w:date="2022-06-24T15:45:00Z">
        <w:r>
          <w:t xml:space="preserve"> produces a judgement which does not match the Remote CCS (</w:t>
        </w:r>
      </w:ins>
      <w:ins w:id="12494" w:author="John Clevenger [2]" w:date="2022-06-24T15:47:00Z">
        <w:r>
          <w:t xml:space="preserve">for example, </w:t>
        </w:r>
      </w:ins>
      <w:ins w:id="12495" w:author="John Clevenger [2]" w:date="2022-06-24T15:45:00Z">
        <w:r>
          <w:t xml:space="preserve">the submissions shown in red above), it is up to the Contest Administrator to investigate the reasons for this discrepancy.  </w:t>
        </w:r>
      </w:ins>
      <w:ins w:id="12496" w:author="John Clevenger [2]" w:date="2022-06-24T15:46:00Z">
        <w:r>
          <w:t>A common reason for discrepancies is different timings on the judge machines used by PC</w:t>
        </w:r>
        <w:r w:rsidRPr="008572B1">
          <w:rPr>
            <w:vertAlign w:val="superscript"/>
            <w:rPrChange w:id="12497" w:author="John Clevenger [2]" w:date="2022-06-24T15:47:00Z">
              <w:rPr/>
            </w:rPrChange>
          </w:rPr>
          <w:t>2</w:t>
        </w:r>
        <w:r>
          <w:t xml:space="preserve"> as compared to those used by the Remote CCS</w:t>
        </w:r>
      </w:ins>
      <w:ins w:id="12498" w:author="John Clevenger [2]" w:date="2022-06-24T15:47:00Z">
        <w:r>
          <w:t>; another reason might be differences in the configurations of PC</w:t>
        </w:r>
        <w:r w:rsidRPr="008572B1">
          <w:rPr>
            <w:vertAlign w:val="superscript"/>
            <w:rPrChange w:id="12499" w:author="John Clevenger [2]" w:date="2022-06-24T15:48:00Z">
              <w:rPr/>
            </w:rPrChange>
          </w:rPr>
          <w:t>2</w:t>
        </w:r>
        <w:r>
          <w:t xml:space="preserve"> vs. the Re</w:t>
        </w:r>
      </w:ins>
      <w:ins w:id="12500" w:author="John Clevenger [2]" w:date="2022-06-24T15:48:00Z">
        <w:r>
          <w:t xml:space="preserve">mote CCS.  </w:t>
        </w:r>
      </w:ins>
    </w:p>
    <w:p w14:paraId="73C1B1AD" w14:textId="2B6F058F" w:rsidR="00E40EA3" w:rsidRDefault="00E40EA3" w:rsidP="00E40EA3">
      <w:pPr>
        <w:spacing w:before="240"/>
        <w:ind w:firstLine="540"/>
        <w:jc w:val="both"/>
        <w:rPr>
          <w:ins w:id="12501" w:author="John Clevenger [2]" w:date="2022-06-24T15:58:00Z"/>
        </w:rPr>
      </w:pPr>
      <w:ins w:id="12502" w:author="John Clevenger [2]" w:date="2022-06-24T15:58:00Z">
        <w:r>
          <w:rPr>
            <w:noProof/>
          </w:rPr>
          <w:drawing>
            <wp:anchor distT="0" distB="0" distL="114300" distR="114300" simplePos="0" relativeHeight="251625472" behindDoc="0" locked="0" layoutInCell="1" allowOverlap="1" wp14:anchorId="3EE4CACF" wp14:editId="23E1B266">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2503" w:author="John Clevenger [2]" w:date="2022-06-24T15:48:00Z">
        <w:r w:rsidR="008572B1">
          <w:t xml:space="preserve">In any case, once the reason for the discrepancy is determined, </w:t>
        </w:r>
      </w:ins>
      <w:ins w:id="12504" w:author="John Clevenger [2]" w:date="2022-06-24T15:50:00Z">
        <w:r w:rsidR="00891C62">
          <w:t>sometimes it is desired</w:t>
        </w:r>
      </w:ins>
      <w:ins w:id="12505" w:author="John Clevenger [2]" w:date="2022-06-24T15:48:00Z">
        <w:r w:rsidR="008572B1">
          <w:t xml:space="preserve"> to instruct PC</w:t>
        </w:r>
        <w:r w:rsidR="008572B1" w:rsidRPr="008572B1">
          <w:rPr>
            <w:vertAlign w:val="superscript"/>
            <w:rPrChange w:id="12506" w:author="John Clevenger [2]" w:date="2022-06-24T15:49:00Z">
              <w:rPr/>
            </w:rPrChange>
          </w:rPr>
          <w:t>2</w:t>
        </w:r>
        <w:r w:rsidR="008572B1">
          <w:t xml:space="preserve"> to accept the Remote CCS judge</w:t>
        </w:r>
      </w:ins>
      <w:ins w:id="12507" w:author="John Clevenger [2]" w:date="2022-06-24T15:49:00Z">
        <w:r w:rsidR="008572B1">
          <w:t xml:space="preserve">ment.  This can be done automatically by selecting </w:t>
        </w:r>
      </w:ins>
      <w:ins w:id="12508" w:author="John Clevenger [2]" w:date="2022-06-24T15:59:00Z">
        <w:r>
          <w:t>one or more</w:t>
        </w:r>
      </w:ins>
      <w:ins w:id="12509" w:author="John Clevenger [2]" w:date="2022-06-24T15:49:00Z">
        <w:r w:rsidR="008572B1">
          <w:t xml:space="preserve"> </w:t>
        </w:r>
      </w:ins>
      <w:ins w:id="12510" w:author="John Clevenger [2]" w:date="2022-06-24T15:51:00Z">
        <w:r w:rsidR="00891C62">
          <w:t>submission</w:t>
        </w:r>
      </w:ins>
      <w:ins w:id="12511" w:author="John Clevenger [2]" w:date="2022-06-24T15:59:00Z">
        <w:r>
          <w:t>s</w:t>
        </w:r>
      </w:ins>
      <w:ins w:id="12512" w:author="John Clevenger [2]" w:date="2022-06-24T15:49:00Z">
        <w:r w:rsidR="008572B1">
          <w:t xml:space="preserve"> in the </w:t>
        </w:r>
        <w:r w:rsidR="008572B1" w:rsidRPr="00891C62">
          <w:rPr>
            <w:rFonts w:ascii="Arial Narrow" w:hAnsi="Arial Narrow"/>
            <w:b/>
            <w:rPrChange w:id="12513" w:author="John Clevenger [2]" w:date="2022-06-24T15:50:00Z">
              <w:rPr/>
            </w:rPrChange>
          </w:rPr>
          <w:t>Compare Runs</w:t>
        </w:r>
        <w:r w:rsidR="008572B1">
          <w:t xml:space="preserve"> table, then clicking the “</w:t>
        </w:r>
        <w:r w:rsidR="008572B1" w:rsidRPr="00891C62">
          <w:rPr>
            <w:rFonts w:ascii="Arial Narrow" w:hAnsi="Arial Narrow"/>
            <w:b/>
            <w:rPrChange w:id="12514" w:author="John Clevenger [2]" w:date="2022-06-24T15:51:00Z">
              <w:rPr/>
            </w:rPrChange>
          </w:rPr>
          <w:t>Resolve Selected</w:t>
        </w:r>
        <w:r w:rsidR="008572B1">
          <w:t>” button</w:t>
        </w:r>
      </w:ins>
      <w:ins w:id="12515" w:author="John Clevenger [2]" w:date="2022-06-24T15:57:00Z">
        <w:r>
          <w:t>, which displays the followi</w:t>
        </w:r>
      </w:ins>
      <w:ins w:id="12516" w:author="John Clevenger [2]" w:date="2022-06-24T15:58:00Z">
        <w:r>
          <w:t>ng dialog:</w:t>
        </w:r>
      </w:ins>
    </w:p>
    <w:p w14:paraId="6427AD6D" w14:textId="49D7035D" w:rsidR="00891C62" w:rsidRDefault="008572B1">
      <w:pPr>
        <w:spacing w:before="360"/>
        <w:ind w:firstLine="547"/>
        <w:jc w:val="both"/>
        <w:rPr>
          <w:ins w:id="12517" w:author="John Clevenger [2]" w:date="2022-06-24T15:54:00Z"/>
        </w:rPr>
        <w:pPrChange w:id="12518" w:author="John Clevenger [2]" w:date="2022-06-27T16:02:00Z">
          <w:pPr>
            <w:spacing w:before="240"/>
            <w:ind w:firstLine="540"/>
            <w:jc w:val="both"/>
          </w:pPr>
        </w:pPrChange>
      </w:pPr>
      <w:ins w:id="12519" w:author="John Clevenger [2]" w:date="2022-06-24T15:50:00Z">
        <w:r>
          <w:t xml:space="preserve">  </w:t>
        </w:r>
      </w:ins>
      <w:ins w:id="12520" w:author="John Clevenger [2]" w:date="2022-06-24T15:58:00Z">
        <w:r w:rsidR="00E40EA3">
          <w:t>P</w:t>
        </w:r>
      </w:ins>
      <w:ins w:id="12521" w:author="John Clevenger [2]" w:date="2022-06-24T15:50:00Z">
        <w:r>
          <w:t xml:space="preserve">ressing </w:t>
        </w:r>
      </w:ins>
      <w:ins w:id="12522" w:author="John Clevenger [2]" w:date="2022-06-24T15:58:00Z">
        <w:r w:rsidR="00E40EA3">
          <w:t>“Yes”</w:t>
        </w:r>
      </w:ins>
      <w:ins w:id="12523" w:author="John Clevenger [2]" w:date="2022-06-24T15:51:00Z">
        <w:r w:rsidR="00891C62">
          <w:t xml:space="preserve"> instructs PC</w:t>
        </w:r>
        <w:r w:rsidR="00891C62" w:rsidRPr="00891C62">
          <w:rPr>
            <w:vertAlign w:val="superscript"/>
            <w:rPrChange w:id="12524" w:author="John Clevenger [2]" w:date="2022-06-24T15:55:00Z">
              <w:rPr/>
            </w:rPrChange>
          </w:rPr>
          <w:t>2</w:t>
        </w:r>
        <w:r w:rsidR="00891C62">
          <w:t xml:space="preserve"> to “resolve” the judgement</w:t>
        </w:r>
      </w:ins>
      <w:ins w:id="12525" w:author="John Clevenger [2]" w:date="2022-06-24T16:09:00Z">
        <w:r w:rsidR="00A563D7">
          <w:t>s</w:t>
        </w:r>
      </w:ins>
      <w:ins w:id="12526" w:author="John Clevenger [2]" w:date="2022-06-24T16:00:00Z">
        <w:r w:rsidR="00E40EA3">
          <w:t xml:space="preserve"> for the selected submission(s)</w:t>
        </w:r>
      </w:ins>
      <w:ins w:id="12527" w:author="John Clevenger [2]" w:date="2022-06-24T15:51:00Z">
        <w:r w:rsidR="00891C62">
          <w:t xml:space="preserve"> in favor of </w:t>
        </w:r>
      </w:ins>
      <w:ins w:id="12528" w:author="John Clevenger [2]" w:date="2022-06-24T15:59:00Z">
        <w:r w:rsidR="00E40EA3">
          <w:t>the judgement</w:t>
        </w:r>
      </w:ins>
      <w:ins w:id="12529" w:author="John Clevenger [2]" w:date="2022-06-24T16:00:00Z">
        <w:r w:rsidR="006425D5">
          <w:t>s</w:t>
        </w:r>
      </w:ins>
      <w:ins w:id="12530" w:author="John Clevenger [2]" w:date="2022-06-24T15:51:00Z">
        <w:r w:rsidR="00891C62">
          <w:t xml:space="preserve"> assigned by the Remote CCS (in other words, to change the judgement</w:t>
        </w:r>
      </w:ins>
      <w:ins w:id="12531" w:author="John Clevenger [2]" w:date="2022-06-24T16:00:00Z">
        <w:r w:rsidR="006425D5">
          <w:t>s</w:t>
        </w:r>
      </w:ins>
      <w:ins w:id="12532" w:author="John Clevenger [2]" w:date="2022-06-24T15:51:00Z">
        <w:r w:rsidR="00891C62">
          <w:t xml:space="preserve"> in PC</w:t>
        </w:r>
        <w:r w:rsidR="00891C62" w:rsidRPr="00891C62">
          <w:rPr>
            <w:vertAlign w:val="superscript"/>
            <w:rPrChange w:id="12533" w:author="John Clevenger [2]" w:date="2022-06-24T15:55:00Z">
              <w:rPr/>
            </w:rPrChange>
          </w:rPr>
          <w:t>2</w:t>
        </w:r>
        <w:r w:rsidR="00891C62">
          <w:t xml:space="preserve"> to</w:t>
        </w:r>
      </w:ins>
      <w:ins w:id="12534" w:author="John Clevenger [2]" w:date="2022-06-24T15:52:00Z">
        <w:r w:rsidR="00891C62">
          <w:t xml:space="preserve"> be the same as the judgement</w:t>
        </w:r>
      </w:ins>
      <w:ins w:id="12535" w:author="John Clevenger [2]" w:date="2022-06-24T16:00:00Z">
        <w:r w:rsidR="006425D5">
          <w:t>s</w:t>
        </w:r>
      </w:ins>
      <w:ins w:id="12536" w:author="John Clevenger [2]" w:date="2022-06-24T15:52:00Z">
        <w:r w:rsidR="00891C62">
          <w:t xml:space="preserve"> assigned by the Remote CCS).</w:t>
        </w:r>
      </w:ins>
      <w:ins w:id="12537" w:author="John Clevenger [2]" w:date="2022-06-25T15:34:00Z">
        <w:r w:rsidR="00A71F4F">
          <w:rPr>
            <w:rStyle w:val="FootnoteReference"/>
          </w:rPr>
          <w:footnoteReference w:id="87"/>
        </w:r>
      </w:ins>
      <w:ins w:id="12557" w:author="John Clevenger [2]" w:date="2022-06-24T15:52:00Z">
        <w:r w:rsidR="00891C62">
          <w:t xml:space="preserve">  </w:t>
        </w:r>
      </w:ins>
    </w:p>
    <w:p w14:paraId="293B62A2" w14:textId="5DD69640" w:rsidR="008572B1" w:rsidRDefault="00891C62" w:rsidP="008572B1">
      <w:pPr>
        <w:spacing w:before="240"/>
        <w:ind w:firstLine="540"/>
        <w:jc w:val="both"/>
        <w:rPr>
          <w:ins w:id="12558" w:author="John Clevenger [2]" w:date="2022-06-24T16:03:00Z"/>
        </w:rPr>
      </w:pPr>
      <w:ins w:id="12559" w:author="John Clevenger [2]" w:date="2022-06-24T15:52:00Z">
        <w:r>
          <w:t>In the screen shown above the second mismatched (red) submission has been selected</w:t>
        </w:r>
      </w:ins>
      <w:ins w:id="12560" w:author="John Clevenger [2]" w:date="2022-06-24T15:56:00Z">
        <w:r w:rsidR="00E40EA3">
          <w:t>; this is</w:t>
        </w:r>
      </w:ins>
      <w:ins w:id="12561" w:author="John Clevenger [2]" w:date="2022-06-24T15:52:00Z">
        <w:r>
          <w:t xml:space="preserve"> </w:t>
        </w:r>
      </w:ins>
      <w:ins w:id="12562" w:author="John Clevenger [2]" w:date="2022-06-24T15:53:00Z">
        <w:r>
          <w:t xml:space="preserve">indicated by the fact that it is </w:t>
        </w:r>
        <w:r w:rsidRPr="00891C62">
          <w:rPr>
            <w:b/>
            <w:bCs/>
            <w:rPrChange w:id="12563" w:author="John Clevenger [2]" w:date="2022-06-24T15:53:00Z">
              <w:rPr/>
            </w:rPrChange>
          </w:rPr>
          <w:t>bold</w:t>
        </w:r>
        <w:r>
          <w:t xml:space="preserve"> and </w:t>
        </w:r>
        <w:r w:rsidRPr="00891C62">
          <w:rPr>
            <w:i/>
            <w:iCs/>
            <w:rPrChange w:id="12564" w:author="John Clevenger [2]" w:date="2022-06-24T15:53:00Z">
              <w:rPr/>
            </w:rPrChange>
          </w:rPr>
          <w:t>italicized</w:t>
        </w:r>
        <w:r>
          <w:t xml:space="preserve">.  </w:t>
        </w:r>
      </w:ins>
      <w:ins w:id="12565" w:author="John Clevenger [2]" w:date="2022-06-24T15:57:00Z">
        <w:r w:rsidR="00E40EA3">
          <w:t>Multiple submissions can be selected at once</w:t>
        </w:r>
      </w:ins>
      <w:ins w:id="12566" w:author="John Clevenger [2]" w:date="2022-06-24T16:01:00Z">
        <w:r w:rsidR="006425D5">
          <w:t xml:space="preserve"> by using CTRL and SHIFT to </w:t>
        </w:r>
      </w:ins>
      <w:ins w:id="12567" w:author="John Clevenger [2]" w:date="2022-06-24T16:02:00Z">
        <w:r w:rsidR="006425D5">
          <w:t>add</w:t>
        </w:r>
      </w:ins>
      <w:ins w:id="12568" w:author="John Clevenger [2]" w:date="2022-06-24T16:01:00Z">
        <w:r w:rsidR="006425D5">
          <w:t xml:space="preserve"> individual submissions or a range of submissions</w:t>
        </w:r>
      </w:ins>
      <w:ins w:id="12569" w:author="John Clevenger [2]" w:date="2022-06-24T16:02:00Z">
        <w:r w:rsidR="006425D5">
          <w:t xml:space="preserve"> to the selection</w:t>
        </w:r>
      </w:ins>
      <w:ins w:id="12570" w:author="John Clevenger [2]" w:date="2022-06-24T16:01:00Z">
        <w:r w:rsidR="006425D5">
          <w:t>.</w:t>
        </w:r>
      </w:ins>
    </w:p>
    <w:p w14:paraId="0C4EF4C9" w14:textId="345B7E40" w:rsidR="006425D5" w:rsidRDefault="006425D5" w:rsidP="008572B1">
      <w:pPr>
        <w:spacing w:before="240"/>
        <w:ind w:firstLine="540"/>
        <w:jc w:val="both"/>
        <w:rPr>
          <w:ins w:id="12571" w:author="John Clevenger [2]" w:date="2022-06-24T15:41:00Z"/>
        </w:rPr>
      </w:pPr>
      <w:ins w:id="12572" w:author="John Clevenger [2]" w:date="2022-06-24T16:03:00Z">
        <w:r>
          <w:t>When submissions have been “resolved” in the manner just described, the value i</w:t>
        </w:r>
      </w:ins>
      <w:ins w:id="12573" w:author="John Clevenger [2]" w:date="2022-06-24T16:04:00Z">
        <w:r>
          <w:t xml:space="preserve">n the “Overridden?” column changes from “N” to “Y” for each changed submission, and </w:t>
        </w:r>
      </w:ins>
      <w:ins w:id="12574" w:author="John Clevenger [2]" w:date="2022-06-24T16:05:00Z">
        <w:r>
          <w:t>the “Overridden” count at the bottom of the screen is increased to show the total number of submissions whose PC</w:t>
        </w:r>
        <w:r w:rsidRPr="00A563D7">
          <w:rPr>
            <w:vertAlign w:val="superscript"/>
            <w:rPrChange w:id="12575" w:author="John Clevenger [2]" w:date="2022-06-24T16:10:00Z">
              <w:rPr/>
            </w:rPrChange>
          </w:rPr>
          <w:t>2</w:t>
        </w:r>
        <w:r>
          <w:t xml:space="preserve"> judgement has been overridden (resolved) in favor of the </w:t>
        </w:r>
      </w:ins>
      <w:ins w:id="12576" w:author="John Clevenger [2]" w:date="2022-06-24T16:06:00Z">
        <w:r>
          <w:t>judgement from the Remote CCS.</w:t>
        </w:r>
      </w:ins>
    </w:p>
    <w:p w14:paraId="40AAA5B7" w14:textId="385CAD05" w:rsidR="00007756" w:rsidRDefault="00115EAA" w:rsidP="006055B7">
      <w:pPr>
        <w:spacing w:before="240"/>
        <w:ind w:firstLine="540"/>
        <w:jc w:val="both"/>
        <w:rPr>
          <w:ins w:id="12577" w:author="John Clevenger [2]" w:date="2022-06-24T16:06:00Z"/>
        </w:rPr>
      </w:pPr>
      <w:del w:id="12578" w:author="John Clevenger [2]" w:date="2022-06-24T15:41:00Z">
        <w:r w:rsidDel="006C52AA">
          <w:delText xml:space="preserve">. </w:delText>
        </w:r>
      </w:del>
      <w:del w:id="12579" w:author="John Clevenger [2]" w:date="2022-06-24T15:42:00Z">
        <w:r w:rsidDel="006C52AA">
          <w:delText xml:space="preserve"> </w:delText>
        </w:r>
      </w:del>
      <w:r>
        <w:t xml:space="preserve">The </w:t>
      </w:r>
      <w:ins w:id="12580"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2581"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2582" w:author="John Clevenger [2]" w:date="2022-06-22T19:10:00Z"/>
          <w:b/>
          <w:bCs/>
          <w:rPrChange w:id="12583" w:author="John Clevenger [2]" w:date="2022-06-22T23:21:00Z">
            <w:rPr>
              <w:ins w:id="12584" w:author="John Clevenger [2]" w:date="2022-06-22T19:10:00Z"/>
              <w:noProof/>
            </w:rPr>
          </w:rPrChange>
        </w:rPr>
        <w:pPrChange w:id="12585" w:author="John Clevenger [2]" w:date="2022-06-27T16:07:00Z">
          <w:pPr>
            <w:spacing w:before="240"/>
            <w:ind w:firstLine="720"/>
            <w:jc w:val="both"/>
          </w:pPr>
        </w:pPrChange>
      </w:pPr>
      <w:ins w:id="12586" w:author="John Clevenger [2]" w:date="2022-06-16T12:08:00Z">
        <w:r w:rsidRPr="007D205C">
          <w:rPr>
            <w:b/>
            <w:bCs/>
            <w:rPrChange w:id="12587"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2588" w:author="John Clevenger [2]" w:date="2022-06-22T23:23:00Z"/>
        </w:rPr>
      </w:pPr>
      <w:ins w:id="12589" w:author="John Clevenger [2]" w:date="2022-06-16T17:01:00Z">
        <w:r>
          <w:t xml:space="preserve">Once shadowing has been successfully started, pressing the </w:t>
        </w:r>
        <w:r w:rsidRPr="008A4264">
          <w:rPr>
            <w:rFonts w:ascii="Arial Narrow" w:hAnsi="Arial Narrow"/>
            <w:b/>
            <w:rPrChange w:id="12590" w:author="John Clevenger [2]" w:date="2022-06-16T17:02:00Z">
              <w:rPr/>
            </w:rPrChange>
          </w:rPr>
          <w:t>Compare Scoreboards</w:t>
        </w:r>
        <w:r>
          <w:t xml:space="preserve"> button will generate </w:t>
        </w:r>
      </w:ins>
      <w:ins w:id="12591" w:author="John Clevenger [2]" w:date="2022-06-27T16:18:00Z">
        <w:r w:rsidR="00BB23B4">
          <w:t xml:space="preserve">a </w:t>
        </w:r>
      </w:ins>
      <w:ins w:id="12592" w:author="John Clevenger [2]" w:date="2022-06-16T17:02:00Z">
        <w:r>
          <w:t xml:space="preserve">screen </w:t>
        </w:r>
      </w:ins>
      <w:ins w:id="12593" w:author="John Clevenger [2]" w:date="2022-06-23T17:03:00Z">
        <w:r w:rsidR="00FA377B">
          <w:t xml:space="preserve">like the one below, </w:t>
        </w:r>
      </w:ins>
      <w:ins w:id="12594" w:author="John Clevenger [2]" w:date="2022-06-16T17:02:00Z">
        <w:r>
          <w:t>showing a comparison between the c</w:t>
        </w:r>
      </w:ins>
      <w:ins w:id="12595" w:author="John Clevenger [2]" w:date="2022-06-16T17:03:00Z">
        <w:r>
          <w:t>urrent</w:t>
        </w:r>
      </w:ins>
      <w:ins w:id="12596" w:author="John Clevenger [2]" w:date="2022-06-16T17:02:00Z">
        <w:r>
          <w:t xml:space="preserve"> PC</w:t>
        </w:r>
        <w:r w:rsidRPr="008A4264">
          <w:rPr>
            <w:vertAlign w:val="superscript"/>
            <w:rPrChange w:id="12597" w:author="John Clevenger [2]" w:date="2022-06-16T17:02:00Z">
              <w:rPr/>
            </w:rPrChange>
          </w:rPr>
          <w:t>2</w:t>
        </w:r>
        <w:r>
          <w:t xml:space="preserve"> standings and those reported by the primary CCS</w:t>
        </w:r>
      </w:ins>
      <w:ins w:id="12598" w:author="John Clevenger [2]" w:date="2022-06-22T23:21:00Z">
        <w:r w:rsidR="006055B7">
          <w:t xml:space="preserve">.  </w:t>
        </w:r>
      </w:ins>
      <w:ins w:id="12599" w:author="John Clevenger [2]" w:date="2022-06-23T17:03:00Z">
        <w:r w:rsidR="00FA377B">
          <w:t>(No</w:t>
        </w:r>
      </w:ins>
      <w:ins w:id="12600"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2601" w:author="John Clevenger [2]" w:date="2022-06-23T17:05:00Z">
        <w:r w:rsidR="00FA377B">
          <w:t>this sequence of</w:t>
        </w:r>
      </w:ins>
      <w:ins w:id="12602" w:author="John Clevenger [2]" w:date="2022-06-23T17:04:00Z">
        <w:r w:rsidR="00FA377B">
          <w:t xml:space="preserve"> screens </w:t>
        </w:r>
      </w:ins>
      <w:ins w:id="12603" w:author="John Clevenger [2]" w:date="2022-06-23T17:05:00Z">
        <w:r w:rsidR="00FA377B">
          <w:t xml:space="preserve">is an artificially created example, created to explain various aspects of the scoreboard </w:t>
        </w:r>
      </w:ins>
      <w:ins w:id="12604" w:author="John Clevenger [2]" w:date="2022-06-23T17:06:00Z">
        <w:r w:rsidR="00FA377B">
          <w:t>comparison operations.)</w:t>
        </w:r>
      </w:ins>
    </w:p>
    <w:p w14:paraId="7CB08BAE" w14:textId="2B52D213" w:rsidR="008A4264" w:rsidRDefault="00FA377B" w:rsidP="006055B7">
      <w:pPr>
        <w:spacing w:before="240"/>
        <w:ind w:firstLine="720"/>
        <w:jc w:val="both"/>
        <w:rPr>
          <w:ins w:id="12605" w:author="John Clevenger [2]" w:date="2022-06-22T19:11:00Z"/>
        </w:rPr>
      </w:pPr>
      <w:ins w:id="12606" w:author="John Clevenger [2]" w:date="2022-06-21T18:49:00Z">
        <w:r>
          <w:rPr>
            <w:noProof/>
          </w:rPr>
          <w:drawing>
            <wp:anchor distT="0" distB="0" distL="114300" distR="114300" simplePos="0" relativeHeight="251713536" behindDoc="0" locked="0" layoutInCell="1" allowOverlap="1" wp14:anchorId="24B0B885" wp14:editId="10D9B589">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607"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2608" w:author="John Clevenger [2]" w:date="2022-06-22T23:23:00Z">
        <w:r w:rsidR="006055B7">
          <w:t xml:space="preserve">  </w:t>
        </w:r>
      </w:ins>
      <w:ins w:id="12609" w:author="John Clevenger [2]" w:date="2022-06-22T23:21:00Z">
        <w:r w:rsidR="006055B7">
          <w:t xml:space="preserve">Initially the </w:t>
        </w:r>
      </w:ins>
      <w:ins w:id="12610" w:author="John Clevenger [2]" w:date="2022-06-23T17:06:00Z">
        <w:r>
          <w:t xml:space="preserve">top portion of the </w:t>
        </w:r>
      </w:ins>
      <w:ins w:id="12611" w:author="John Clevenger [2]" w:date="2022-06-22T23:21:00Z">
        <w:r w:rsidR="006055B7">
          <w:t xml:space="preserve">comparison might look something </w:t>
        </w:r>
      </w:ins>
      <w:ins w:id="12612" w:author="John Clevenger [2]" w:date="2022-06-22T19:06:00Z">
        <w:r w:rsidR="005921CC">
          <w:t>like</w:t>
        </w:r>
      </w:ins>
      <w:ins w:id="12613" w:author="John Clevenger [2]" w:date="2022-06-16T17:02:00Z">
        <w:r w:rsidR="008A4264">
          <w:t xml:space="preserve"> the following:</w:t>
        </w:r>
      </w:ins>
    </w:p>
    <w:p w14:paraId="7BC2B9DB" w14:textId="18BC031E" w:rsidR="006055B7" w:rsidRDefault="00273E68" w:rsidP="008A4264">
      <w:pPr>
        <w:spacing w:before="240"/>
        <w:ind w:firstLine="720"/>
        <w:jc w:val="both"/>
        <w:rPr>
          <w:ins w:id="12614" w:author="John Clevenger [2]" w:date="2022-06-22T23:24:00Z"/>
        </w:rPr>
      </w:pPr>
      <w:ins w:id="12615" w:author="John Clevenger [2]" w:date="2022-06-27T16:12:00Z">
        <w:r>
          <w:t xml:space="preserve">To understand the above scoreboard, remember that the </w:t>
        </w:r>
      </w:ins>
      <w:ins w:id="12616" w:author="John Clevenger [2]" w:date="2022-06-22T19:11:00Z">
        <w:r w:rsidR="005921CC">
          <w:t xml:space="preserve">comparison starts by considering each </w:t>
        </w:r>
        <w:r w:rsidR="005921CC">
          <w:rPr>
            <w:i/>
            <w:iCs/>
          </w:rPr>
          <w:t>rank</w:t>
        </w:r>
        <w:r w:rsidR="005921CC">
          <w:t xml:space="preserve"> (1, 2, 3,…).  </w:t>
        </w:r>
      </w:ins>
      <w:ins w:id="12617" w:author="John Clevenger [2]" w:date="2022-06-22T19:12:00Z">
        <w:r w:rsidR="00D414E5">
          <w:t xml:space="preserve">For each rank, all scoreboard rows holding that rank are compared.  If there is a </w:t>
        </w:r>
      </w:ins>
      <w:ins w:id="12618" w:author="John Clevenger [2]" w:date="2022-06-23T17:40:00Z">
        <w:r w:rsidR="00990033">
          <w:t xml:space="preserve">row with a given </w:t>
        </w:r>
      </w:ins>
      <w:ins w:id="12619" w:author="John Clevenger [2]" w:date="2022-06-22T19:12:00Z">
        <w:r w:rsidR="00D414E5">
          <w:t xml:space="preserve">rank present in </w:t>
        </w:r>
      </w:ins>
      <w:ins w:id="12620" w:author="John Clevenger [2]" w:date="2022-06-22T19:13:00Z">
        <w:r w:rsidR="00D414E5">
          <w:t>one scoreboard but not in the other</w:t>
        </w:r>
      </w:ins>
      <w:ins w:id="12621" w:author="John Clevenger [2]" w:date="2022-06-22T23:23:00Z">
        <w:r w:rsidR="006055B7">
          <w:t xml:space="preserve"> (which could happen</w:t>
        </w:r>
      </w:ins>
      <w:ins w:id="12622" w:author="John Clevenger [2]" w:date="2022-06-22T23:24:00Z">
        <w:r w:rsidR="006055B7">
          <w:t>,</w:t>
        </w:r>
      </w:ins>
      <w:ins w:id="12623" w:author="John Clevenger [2]" w:date="2022-06-22T23:23:00Z">
        <w:r w:rsidR="006055B7">
          <w:t xml:space="preserve"> for example</w:t>
        </w:r>
      </w:ins>
      <w:ins w:id="12624" w:author="John Clevenger [2]" w:date="2022-06-22T23:24:00Z">
        <w:r w:rsidR="006055B7">
          <w:t>,</w:t>
        </w:r>
      </w:ins>
      <w:ins w:id="12625" w:author="John Clevenger [2]" w:date="2022-06-22T23:23:00Z">
        <w:r w:rsidR="006055B7">
          <w:t xml:space="preserve"> due to having </w:t>
        </w:r>
      </w:ins>
      <w:ins w:id="12626" w:author="John Clevenger [2]" w:date="2022-06-22T23:24:00Z">
        <w:r w:rsidR="006055B7">
          <w:t>different numbers of teams holding a given rank)</w:t>
        </w:r>
      </w:ins>
      <w:ins w:id="12627"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2628" w:author="John Clevenger [2]" w:date="2022-06-23T17:48:00Z"/>
        </w:rPr>
      </w:pPr>
      <w:ins w:id="12629" w:author="John Clevenger [2]" w:date="2022-06-22T19:14:00Z">
        <w:r>
          <w:t>F</w:t>
        </w:r>
      </w:ins>
      <w:ins w:id="12630" w:author="John Clevenger [2]" w:date="2022-06-22T19:13:00Z">
        <w:r>
          <w:t xml:space="preserve">or example, the second and third rank 6 </w:t>
        </w:r>
      </w:ins>
      <w:ins w:id="12631" w:author="John Clevenger [2]" w:date="2022-06-27T16:20:00Z">
        <w:r w:rsidR="00454997">
          <w:t xml:space="preserve">rows </w:t>
        </w:r>
      </w:ins>
      <w:ins w:id="12632" w:author="John Clevenger [2]" w:date="2022-06-22T19:14:00Z">
        <w:r>
          <w:t>in the PC</w:t>
        </w:r>
        <w:r w:rsidRPr="00D414E5">
          <w:rPr>
            <w:vertAlign w:val="superscript"/>
            <w:rPrChange w:id="12633" w:author="John Clevenger [2]" w:date="2022-06-22T19:16:00Z">
              <w:rPr/>
            </w:rPrChange>
          </w:rPr>
          <w:t>2</w:t>
        </w:r>
        <w:r>
          <w:t xml:space="preserve"> scoreboard </w:t>
        </w:r>
      </w:ins>
      <w:ins w:id="12634" w:author="John Clevenger [2]" w:date="2022-06-22T19:15:00Z">
        <w:r>
          <w:t>(on the left</w:t>
        </w:r>
      </w:ins>
      <w:ins w:id="12635" w:author="John Clevenger [2]" w:date="2022-06-22T23:24:00Z">
        <w:r w:rsidR="006055B7">
          <w:t>, above</w:t>
        </w:r>
      </w:ins>
      <w:ins w:id="12636" w:author="John Clevenger [2]" w:date="2022-06-22T19:15:00Z">
        <w:r>
          <w:t xml:space="preserve">) </w:t>
        </w:r>
      </w:ins>
      <w:ins w:id="12637" w:author="John Clevenger [2]" w:date="2022-06-22T19:14:00Z">
        <w:r>
          <w:t xml:space="preserve">have no equivalent rank rows in the Remote CCS </w:t>
        </w:r>
      </w:ins>
      <w:ins w:id="12638" w:author="John Clevenger [2]" w:date="2022-06-22T19:15:00Z">
        <w:r>
          <w:t xml:space="preserve">scoreboard (on the right), so those rows </w:t>
        </w:r>
      </w:ins>
      <w:ins w:id="12639" w:author="John Clevenger [2]" w:date="2022-06-27T16:08:00Z">
        <w:r w:rsidR="00B13936">
          <w:t xml:space="preserve">on the right </w:t>
        </w:r>
      </w:ins>
      <w:ins w:id="12640" w:author="John Clevenger [2]" w:date="2022-06-22T19:15:00Z">
        <w:r>
          <w:t>are empty</w:t>
        </w:r>
      </w:ins>
      <w:ins w:id="12641" w:author="John Clevenger [2]" w:date="2022-06-23T17:41:00Z">
        <w:r w:rsidR="00990033">
          <w:t xml:space="preserve"> (white)</w:t>
        </w:r>
      </w:ins>
      <w:ins w:id="12642" w:author="John Clevenger [2]" w:date="2022-06-22T19:15:00Z">
        <w:r>
          <w:t xml:space="preserve">.  </w:t>
        </w:r>
      </w:ins>
      <w:ins w:id="12643"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2644" w:author="John Clevenger [2]" w:date="2022-06-27T16:10:00Z">
        <w:r w:rsidR="00273E68">
          <w:t>7 and 8</w:t>
        </w:r>
      </w:ins>
      <w:ins w:id="12645" w:author="John Clevenger [2]" w:date="2022-06-27T16:20:00Z">
        <w:r w:rsidR="00454997">
          <w:t>,</w:t>
        </w:r>
      </w:ins>
      <w:ins w:id="12646" w:author="John Clevenger [2]" w:date="2022-06-27T16:10:00Z">
        <w:r w:rsidR="00273E68">
          <w:t xml:space="preserve"> there are no equivalent rows in the left scoreboard (because three teams are tied with rank 6</w:t>
        </w:r>
      </w:ins>
      <w:ins w:id="12647" w:author="John Clevenger [2]" w:date="2022-06-27T16:13:00Z">
        <w:r w:rsidR="00273E68">
          <w:t xml:space="preserve"> so the next rank is 9</w:t>
        </w:r>
      </w:ins>
      <w:ins w:id="12648" w:author="John Clevenger [2]" w:date="2022-06-27T16:10:00Z">
        <w:r w:rsidR="00273E68">
          <w:t xml:space="preserve">), so those rows on the left are empty (white).   </w:t>
        </w:r>
      </w:ins>
      <w:ins w:id="12649" w:author="John Clevenger [2]" w:date="2022-06-22T19:15:00Z">
        <w:r>
          <w:t>Note that this is quite common at the beginn</w:t>
        </w:r>
      </w:ins>
      <w:ins w:id="12650" w:author="John Clevenger [2]" w:date="2022-06-22T19:16:00Z">
        <w:r>
          <w:t>ing of a contest when the PC</w:t>
        </w:r>
        <w:r w:rsidRPr="00D414E5">
          <w:rPr>
            <w:vertAlign w:val="superscript"/>
            <w:rPrChange w:id="12651"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2652" w:author="John Clevenger [2]" w:date="2022-06-16T17:04:00Z"/>
        </w:rPr>
      </w:pPr>
      <w:ins w:id="12653" w:author="John Clevenger [2]" w:date="2022-06-23T17:52:00Z">
        <w:r>
          <w:rPr>
            <w:noProof/>
          </w:rPr>
          <w:drawing>
            <wp:anchor distT="0" distB="0" distL="114300" distR="114300" simplePos="0" relativeHeight="251639808" behindDoc="0" locked="0" layoutInCell="1" allowOverlap="1" wp14:anchorId="6D7C0281" wp14:editId="4E3C0B2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654" w:author="John Clevenger [2]" w:date="2022-06-23T17:48:00Z">
        <w:r w:rsidR="001B666E">
          <w:t>As shadowing progresses the scoreboards will tend to b</w:t>
        </w:r>
      </w:ins>
      <w:ins w:id="12655" w:author="John Clevenger [2]" w:date="2022-06-23T17:49:00Z">
        <w:r w:rsidR="001B666E">
          <w:t xml:space="preserve">ecome more and more similar, as shown </w:t>
        </w:r>
      </w:ins>
      <w:ins w:id="12656" w:author="John Clevenger [2]" w:date="2022-06-23T17:55:00Z">
        <w:r w:rsidR="00073BC5">
          <w:t xml:space="preserve">in the sequence </w:t>
        </w:r>
      </w:ins>
      <w:ins w:id="12657" w:author="John Clevenger [2]" w:date="2022-06-23T17:49:00Z">
        <w:r w:rsidR="001B666E">
          <w:t xml:space="preserve">below.  (Note that in the current implementation the Scoreboard Compare screen </w:t>
        </w:r>
        <w:r w:rsidR="001B666E">
          <w:rPr>
            <w:i/>
            <w:iCs/>
          </w:rPr>
          <w:t xml:space="preserve">does </w:t>
        </w:r>
      </w:ins>
      <w:ins w:id="12658" w:author="John Clevenger [2]" w:date="2022-06-23T17:50:00Z">
        <w:r w:rsidR="001B666E">
          <w:rPr>
            <w:i/>
            <w:iCs/>
          </w:rPr>
          <w:t xml:space="preserve">not update dynamically; </w:t>
        </w:r>
        <w:r w:rsidR="001B666E">
          <w:t xml:space="preserve">it is necessary to click the </w:t>
        </w:r>
        <w:r w:rsidR="001B666E" w:rsidRPr="001B666E">
          <w:rPr>
            <w:b/>
            <w:bCs/>
            <w:rPrChange w:id="12659" w:author="John Clevenger [2]" w:date="2022-06-23T17:51:00Z">
              <w:rPr/>
            </w:rPrChange>
          </w:rPr>
          <w:t>Refresh</w:t>
        </w:r>
        <w:r w:rsidR="001B666E">
          <w:t xml:space="preserve"> button to see an updated version of </w:t>
        </w:r>
      </w:ins>
      <w:ins w:id="12660"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2661" w:author="John Clevenger [2]" w:date="2022-06-23T17:57:00Z"/>
          <w:noProof/>
        </w:rPr>
      </w:pPr>
      <w:ins w:id="12662" w:author="John Clevenger [2]" w:date="2022-06-23T17:54:00Z">
        <w:r>
          <w:rPr>
            <w:noProof/>
          </w:rPr>
          <w:drawing>
            <wp:anchor distT="0" distB="0" distL="114300" distR="114300" simplePos="0" relativeHeight="251674624" behindDoc="0" locked="0" layoutInCell="1" allowOverlap="1" wp14:anchorId="7F202C44" wp14:editId="695E0B28">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663" w:author="John Clevenger [2]" w:date="2022-06-23T17:58:00Z">
        <w:r w:rsidR="00A55261">
          <w:rPr>
            <w:noProof/>
          </w:rPr>
          <w:t>…</w:t>
        </w:r>
      </w:ins>
    </w:p>
    <w:p w14:paraId="6E3FB2DA" w14:textId="48342C6D" w:rsidR="00073BC5" w:rsidRDefault="00A55261" w:rsidP="008A4264">
      <w:pPr>
        <w:spacing w:before="240"/>
        <w:ind w:firstLine="720"/>
        <w:jc w:val="both"/>
        <w:rPr>
          <w:ins w:id="12664" w:author="John Clevenger [2]" w:date="2022-06-23T17:52:00Z"/>
          <w:noProof/>
        </w:rPr>
      </w:pPr>
      <w:ins w:id="12665" w:author="John Clevenger [2]" w:date="2022-06-23T17:56:00Z">
        <w:r>
          <w:rPr>
            <w:noProof/>
          </w:rPr>
          <w:t>…</w:t>
        </w:r>
      </w:ins>
    </w:p>
    <w:p w14:paraId="35209B0E" w14:textId="3B3E72CD" w:rsidR="00C47D84" w:rsidRDefault="00A91B3D" w:rsidP="00A55261">
      <w:pPr>
        <w:spacing w:before="240"/>
        <w:ind w:firstLine="720"/>
        <w:jc w:val="both"/>
        <w:rPr>
          <w:ins w:id="12666" w:author="John Clevenger [2]" w:date="2022-06-23T18:02:00Z"/>
        </w:rPr>
      </w:pPr>
      <w:ins w:id="12667" w:author="John Clevenger [2]" w:date="2022-06-23T17:57:00Z">
        <w:r>
          <w:rPr>
            <w:noProof/>
          </w:rPr>
          <w:drawing>
            <wp:anchor distT="0" distB="0" distL="114300" distR="114300" simplePos="0" relativeHeight="251688960" behindDoc="0" locked="0" layoutInCell="1" allowOverlap="1" wp14:anchorId="52183C06" wp14:editId="3AFBCFC2">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668" w:author="John Clevenger [2]" w:date="2022-06-23T17:59:00Z">
        <w:r w:rsidR="00A55261">
          <w:t xml:space="preserve">Eventually </w:t>
        </w:r>
      </w:ins>
      <w:ins w:id="12669" w:author="John Clevenger [2]" w:date="2022-06-23T18:00:00Z">
        <w:r w:rsidR="00A55261">
          <w:t xml:space="preserve">(when all shadowing operations have completed) </w:t>
        </w:r>
      </w:ins>
      <w:ins w:id="12670" w:author="John Clevenger [2]" w:date="2022-06-23T17:59:00Z">
        <w:r w:rsidR="00A55261">
          <w:t>the scoreboards should match exactly</w:t>
        </w:r>
      </w:ins>
      <w:ins w:id="12671" w:author="John Clevenger [2]" w:date="2022-06-23T18:00:00Z">
        <w:r w:rsidR="00A55261">
          <w:t>.  However, sometimes this does not happen, for one of two reasons.</w:t>
        </w:r>
      </w:ins>
      <w:ins w:id="12672" w:author="John Clevenger [2]" w:date="2022-06-23T18:01:00Z">
        <w:r w:rsidR="00A55261">
          <w:t xml:space="preserve">  </w:t>
        </w:r>
      </w:ins>
    </w:p>
    <w:p w14:paraId="30B7384E" w14:textId="4F0000E1" w:rsidR="00A55261" w:rsidRDefault="00A55261" w:rsidP="00A55261">
      <w:pPr>
        <w:spacing w:before="240"/>
        <w:ind w:firstLine="720"/>
        <w:jc w:val="both"/>
        <w:rPr>
          <w:ins w:id="12673" w:author="John Clevenger [2]" w:date="2022-06-23T18:03:00Z"/>
        </w:rPr>
      </w:pPr>
      <w:ins w:id="12674" w:author="John Clevenger [2]" w:date="2022-06-23T18:00:00Z">
        <w:r>
          <w:t>First</w:t>
        </w:r>
      </w:ins>
      <w:ins w:id="12675" w:author="John Clevenger [2]" w:date="2022-06-23T18:01:00Z">
        <w:r>
          <w:t>, the PC</w:t>
        </w:r>
        <w:r w:rsidRPr="00DA6BC6">
          <w:rPr>
            <w:vertAlign w:val="superscript"/>
            <w:rPrChange w:id="12676" w:author="John Clevenger [2]" w:date="2022-06-23T18:29:00Z">
              <w:rPr/>
            </w:rPrChange>
          </w:rPr>
          <w:t>2</w:t>
        </w:r>
        <w:r>
          <w:t xml:space="preserve"> shadow may have </w:t>
        </w:r>
        <w:r w:rsidR="00C47D84">
          <w:t>judged one or more submissions differently than the Remot</w:t>
        </w:r>
      </w:ins>
      <w:ins w:id="12677" w:author="John Clevenger [2]" w:date="2022-06-23T18:02:00Z">
        <w:r w:rsidR="00C47D84">
          <w:t xml:space="preserve">e CCS.  This can be checked by examining the </w:t>
        </w:r>
        <w:r w:rsidR="00C47D84" w:rsidRPr="00C47D84">
          <w:rPr>
            <w:b/>
            <w:bCs/>
            <w:rPrChange w:id="12678" w:author="John Clevenger [2]" w:date="2022-06-23T18:03:00Z">
              <w:rPr/>
            </w:rPrChange>
          </w:rPr>
          <w:t>Compare Runs</w:t>
        </w:r>
        <w:r w:rsidR="00C47D84">
          <w:t xml:space="preserve"> screen (see above).  If there are mismatched results </w:t>
        </w:r>
      </w:ins>
      <w:ins w:id="12679" w:author="John Clevenger [2]" w:date="2022-06-23T18:29:00Z">
        <w:r w:rsidR="00DA6BC6">
          <w:t>in com</w:t>
        </w:r>
      </w:ins>
      <w:ins w:id="12680" w:author="John Clevenger [2]" w:date="2022-06-23T18:30:00Z">
        <w:r w:rsidR="00DA6BC6">
          <w:t xml:space="preserve">paring runs </w:t>
        </w:r>
      </w:ins>
      <w:ins w:id="12681" w:author="John Clevenger [2]" w:date="2022-06-23T18:02:00Z">
        <w:r w:rsidR="00C47D84">
          <w:t xml:space="preserve">then it is up to the Contest Administrator </w:t>
        </w:r>
      </w:ins>
      <w:ins w:id="12682" w:author="John Clevenger [2]" w:date="2022-06-23T18:03:00Z">
        <w:r w:rsidR="00C47D84">
          <w:t xml:space="preserve">to determine the reason for, and </w:t>
        </w:r>
      </w:ins>
      <w:ins w:id="12683" w:author="John Clevenger [2]" w:date="2022-06-24T16:11:00Z">
        <w:r w:rsidR="00415BDF">
          <w:t xml:space="preserve">to </w:t>
        </w:r>
      </w:ins>
      <w:ins w:id="12684" w:author="John Clevenger [2]" w:date="2022-06-23T18:03:00Z">
        <w:r w:rsidR="00C47D84">
          <w:t>resolve, the mismatches.</w:t>
        </w:r>
      </w:ins>
    </w:p>
    <w:p w14:paraId="69F18417" w14:textId="1A19792E" w:rsidR="00C47D84" w:rsidRDefault="00A91B3D" w:rsidP="00A55261">
      <w:pPr>
        <w:spacing w:before="240"/>
        <w:ind w:firstLine="720"/>
        <w:jc w:val="both"/>
        <w:rPr>
          <w:ins w:id="12685" w:author="John Clevenger [2]" w:date="2022-06-23T18:04:00Z"/>
        </w:rPr>
      </w:pPr>
      <w:ins w:id="12686" w:author="John Clevenger [2]" w:date="2022-06-23T18:05:00Z">
        <w:r>
          <w:rPr>
            <w:noProof/>
          </w:rPr>
          <w:drawing>
            <wp:anchor distT="0" distB="0" distL="114300" distR="114300" simplePos="0" relativeHeight="251691008" behindDoc="0" locked="0" layoutInCell="1" allowOverlap="1" wp14:anchorId="5D540692" wp14:editId="3451A38B">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2687" w:author="John Clevenger [2]" w:date="2022-06-23T18:03:00Z">
        <w:r w:rsidR="00C47D84">
          <w:t>A second reason that the Scoreboard Compare screen might not show 100% ag</w:t>
        </w:r>
      </w:ins>
      <w:ins w:id="12688"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2689" w:author="John Clevenger [2]" w:date="2022-06-23T18:08:00Z"/>
        </w:rPr>
      </w:pPr>
      <w:ins w:id="12690" w:author="John Clevenger [2]" w:date="2022-06-23T18:05:00Z">
        <w:r>
          <w:t xml:space="preserve">As can be seen, there are two team </w:t>
        </w:r>
        <w:r w:rsidRPr="00415BDF">
          <w:rPr>
            <w:i/>
            <w:iCs/>
            <w:rPrChange w:id="12691" w:author="John Clevenger [2]" w:date="2022-06-24T16:12:00Z">
              <w:rPr/>
            </w:rPrChange>
          </w:rPr>
          <w:t>names</w:t>
        </w:r>
        <w:r>
          <w:t xml:space="preserve"> which do not match – although all other results are id</w:t>
        </w:r>
      </w:ins>
      <w:ins w:id="12692" w:author="John Clevenger [2]" w:date="2022-06-23T18:06:00Z">
        <w:r>
          <w:t xml:space="preserve">entical.  The reason for this is that in one CCS the team name contained an ASCII “hyphen”, whereas in the other CCS this same character was represented as a Unicode “em-dash”.  The result is that </w:t>
        </w:r>
      </w:ins>
      <w:ins w:id="12693"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2694" w:author="John Clevenger [2]" w:date="2022-06-24T12:36:00Z"/>
        </w:rPr>
      </w:pPr>
      <w:ins w:id="12695" w:author="John Clevenger [2]" w:date="2022-06-23T18:08:00Z">
        <w:r>
          <w:t xml:space="preserve">One additional note:  the numbers in parentheses following the team names are the CCS-specific </w:t>
        </w:r>
      </w:ins>
      <w:ins w:id="12696" w:author="John Clevenger [2]" w:date="2022-06-23T18:09:00Z">
        <w:r>
          <w:rPr>
            <w:i/>
            <w:iCs/>
          </w:rPr>
          <w:t>internal team numbers</w:t>
        </w:r>
        <w:r>
          <w:t xml:space="preserve">.  </w:t>
        </w:r>
      </w:ins>
      <w:ins w:id="12697" w:author="John Clevenger [2]"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2698" w:author="John Clevenger [2]" w:date="2022-06-24T12:36:00Z">
        <w:r w:rsidR="008C1A65">
          <w:t xml:space="preserve"> even though the teams have different team numbers</w:t>
        </w:r>
      </w:ins>
      <w:ins w:id="12699" w:author="John Clevenger [2]" w:date="2022-06-23T18:33:00Z">
        <w:r w:rsidR="005A34C1">
          <w:t xml:space="preserve">).  </w:t>
        </w:r>
      </w:ins>
      <w:ins w:id="12700" w:author="John Clevenger [2]" w:date="2022-06-23T18:34:00Z">
        <w:r w:rsidR="005A34C1">
          <w:t>The</w:t>
        </w:r>
      </w:ins>
      <w:ins w:id="12701" w:author="John Clevenger [2]" w:date="2022-06-23T18:31:00Z">
        <w:r w:rsidR="005A34C1">
          <w:t xml:space="preserve"> numbers </w:t>
        </w:r>
      </w:ins>
      <w:ins w:id="12702" w:author="John Clevenger [2]" w:date="2022-06-23T18:35:00Z">
        <w:r w:rsidR="005A34C1">
          <w:t xml:space="preserve">shown </w:t>
        </w:r>
      </w:ins>
      <w:ins w:id="12703" w:author="John Clevenger [2]" w:date="2022-06-23T18:32:00Z">
        <w:r w:rsidR="005A34C1">
          <w:t>in the PC</w:t>
        </w:r>
        <w:r w:rsidR="005A34C1" w:rsidRPr="005A34C1">
          <w:rPr>
            <w:vertAlign w:val="superscript"/>
            <w:rPrChange w:id="12704" w:author="John Clevenger [2]" w:date="2022-06-23T18:32:00Z">
              <w:rPr/>
            </w:rPrChange>
          </w:rPr>
          <w:t>2</w:t>
        </w:r>
        <w:r w:rsidR="005A34C1">
          <w:t xml:space="preserve"> scoreboard (on the left) are the </w:t>
        </w:r>
      </w:ins>
      <w:ins w:id="12705" w:author="John Clevenger [2]" w:date="2022-06-23T18:33:00Z">
        <w:r w:rsidR="005A34C1">
          <w:t xml:space="preserve">team </w:t>
        </w:r>
      </w:ins>
      <w:ins w:id="12706" w:author="John Clevenger [2]" w:date="2022-06-23T18:32:00Z">
        <w:r w:rsidR="005A34C1">
          <w:t xml:space="preserve">numbers reported by the Remote CCS </w:t>
        </w:r>
        <w:r w:rsidR="005A34C1" w:rsidRPr="005A34C1">
          <w:rPr>
            <w:i/>
            <w:iCs/>
            <w:rPrChange w:id="12707" w:author="John Clevenger [2]" w:date="2022-06-23T18:35:00Z">
              <w:rPr/>
            </w:rPrChange>
          </w:rPr>
          <w:t>in its Event Feed</w:t>
        </w:r>
        <w:r w:rsidR="005A34C1">
          <w:t xml:space="preserve">, whereas the numbers on the right are the </w:t>
        </w:r>
      </w:ins>
      <w:ins w:id="12708" w:author="John Clevenger [2]" w:date="2022-06-23T18:34:00Z">
        <w:r w:rsidR="005A34C1">
          <w:t xml:space="preserve">team numbers reported by the Remote CCS </w:t>
        </w:r>
        <w:r w:rsidR="005A34C1" w:rsidRPr="005A34C1">
          <w:rPr>
            <w:i/>
            <w:iCs/>
            <w:rPrChange w:id="12709" w:author="John Clevenger [2]" w:date="2022-06-23T18:35:00Z">
              <w:rPr/>
            </w:rPrChange>
          </w:rPr>
          <w:t xml:space="preserve">in its </w:t>
        </w:r>
        <w:r w:rsidR="005A34C1" w:rsidRPr="005A34C1">
          <w:rPr>
            <w:rFonts w:ascii="Courier New" w:hAnsi="Courier New" w:cs="Courier New"/>
            <w:b/>
            <w:bCs/>
            <w:i/>
            <w:iCs/>
            <w:sz w:val="22"/>
            <w:szCs w:val="22"/>
            <w:rPrChange w:id="12710" w:author="John Clevenger [2]" w:date="2022-06-23T18:35:00Z">
              <w:rPr/>
            </w:rPrChange>
          </w:rPr>
          <w:t>/scoreboard</w:t>
        </w:r>
        <w:r w:rsidR="005A34C1" w:rsidRPr="005A34C1">
          <w:rPr>
            <w:i/>
            <w:iCs/>
            <w:rPrChange w:id="12711"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2712" w:author="John Clevenger [2]" w:date="2023-11-21T20:39:00Z"/>
        </w:rPr>
      </w:pPr>
      <w:ins w:id="12713" w:author="John Clevenger [2]" w:date="2022-06-24T16:13:00Z">
        <w:r>
          <w:t xml:space="preserve">Note </w:t>
        </w:r>
      </w:ins>
      <w:ins w:id="12714" w:author="John Clevenger [2]" w:date="2022-06-27T16:22:00Z">
        <w:r w:rsidR="00454997">
          <w:t>that even</w:t>
        </w:r>
      </w:ins>
      <w:ins w:id="12715" w:author="John Clevenger [2]" w:date="2022-06-23T18:35:00Z">
        <w:r w:rsidR="00871882">
          <w:t xml:space="preserve"> though </w:t>
        </w:r>
      </w:ins>
      <w:ins w:id="12716" w:author="John Clevenger [2]" w:date="2022-06-24T16:13:00Z">
        <w:r>
          <w:t>the</w:t>
        </w:r>
      </w:ins>
      <w:ins w:id="12717" w:author="John Clevenger [2]" w:date="2022-06-23T18:35:00Z">
        <w:r w:rsidR="00871882">
          <w:t xml:space="preserve"> numbers </w:t>
        </w:r>
      </w:ins>
      <w:ins w:id="12718" w:author="John Clevenger [2]" w:date="2022-06-24T16:13:00Z">
        <w:r>
          <w:t xml:space="preserve">appended to team names </w:t>
        </w:r>
      </w:ins>
      <w:ins w:id="12719" w:author="John Clevenger [2]" w:date="2022-06-23T18:35:00Z">
        <w:r w:rsidR="00871882">
          <w:t xml:space="preserve">are not considered when comparing team names, </w:t>
        </w:r>
      </w:ins>
      <w:ins w:id="12720" w:author="John Clevenger [2]" w:date="2022-06-23T18:36:00Z">
        <w:r w:rsidR="00871882">
          <w:t xml:space="preserve">they </w:t>
        </w:r>
      </w:ins>
      <w:ins w:id="12721" w:author="John Clevenger [2]" w:date="2022-06-23T18:21:00Z">
        <w:r w:rsidR="00392F15">
          <w:rPr>
            <w:i/>
            <w:iCs/>
          </w:rPr>
          <w:t xml:space="preserve">are </w:t>
        </w:r>
      </w:ins>
      <w:ins w:id="12722" w:author="John Clevenger [2]" w:date="2022-06-24T16:13:00Z">
        <w:r>
          <w:t xml:space="preserve">currently </w:t>
        </w:r>
      </w:ins>
      <w:ins w:id="12723" w:author="John Clevenger [2]" w:date="2022-06-23T18:21:00Z">
        <w:r w:rsidR="00392F15">
          <w:t xml:space="preserve">considered when determining the </w:t>
        </w:r>
      </w:ins>
      <w:ins w:id="12724" w:author="John Clevenger [2]" w:date="2022-06-23T18:22:00Z">
        <w:r w:rsidR="00392F15">
          <w:t>count of mismatched rows shown in the “</w:t>
        </w:r>
        <w:r w:rsidR="00392F15" w:rsidRPr="005A34C1">
          <w:rPr>
            <w:b/>
            <w:bCs/>
            <w:rPrChange w:id="12725" w:author="John Clevenger [2]" w:date="2022-06-23T18:31:00Z">
              <w:rPr/>
            </w:rPrChange>
          </w:rPr>
          <w:t>Current Status</w:t>
        </w:r>
        <w:r w:rsidR="00392F15">
          <w:t xml:space="preserve">” summary at the top of the </w:t>
        </w:r>
      </w:ins>
      <w:ins w:id="12726" w:author="John Clevenger [2]" w:date="2022-06-24T16:14:00Z">
        <w:r w:rsidRPr="00A11580">
          <w:rPr>
            <w:rFonts w:ascii="Arial Narrow" w:hAnsi="Arial Narrow"/>
            <w:b/>
          </w:rPr>
          <w:t>Compare Scoreboards</w:t>
        </w:r>
        <w:r>
          <w:t xml:space="preserve"> </w:t>
        </w:r>
      </w:ins>
      <w:ins w:id="12727" w:author="John Clevenger [2]" w:date="2022-06-23T18:22:00Z">
        <w:r w:rsidR="00392F15">
          <w:t xml:space="preserve">screen.  </w:t>
        </w:r>
      </w:ins>
      <w:ins w:id="12728" w:author="John Clevenger [2]" w:date="2022-06-23T18:25:00Z">
        <w:r w:rsidR="00DA6BC6">
          <w:t>In this case,</w:t>
        </w:r>
      </w:ins>
      <w:ins w:id="12729" w:author="John Clevenger [2]" w:date="2022-06-23T18:22:00Z">
        <w:r w:rsidR="00392F15">
          <w:t xml:space="preserve"> t</w:t>
        </w:r>
      </w:ins>
      <w:ins w:id="12730" w:author="John Clevenger [2]" w:date="2022-06-23T18:23:00Z">
        <w:r w:rsidR="00392F15">
          <w:t>he Remote CCS used in the examples assigned different internal numbers in its scoreboard from those it reported to the PC</w:t>
        </w:r>
        <w:r w:rsidR="00392F15" w:rsidRPr="00392F15">
          <w:rPr>
            <w:vertAlign w:val="superscript"/>
            <w:rPrChange w:id="12731" w:author="John Clevenger [2]" w:date="2022-06-23T18:24:00Z">
              <w:rPr/>
            </w:rPrChange>
          </w:rPr>
          <w:t>2</w:t>
        </w:r>
        <w:r w:rsidR="00392F15">
          <w:t xml:space="preserve"> Shadow in its Event Feed</w:t>
        </w:r>
      </w:ins>
      <w:ins w:id="12732" w:author="John Clevenger [2]" w:date="2022-06-23T18:26:00Z">
        <w:r w:rsidR="00DA6BC6">
          <w:t xml:space="preserve">, resulting in </w:t>
        </w:r>
      </w:ins>
      <w:ins w:id="12733" w:author="John Clevenger [2]" w:date="2022-06-23T18:24:00Z">
        <w:r w:rsidR="00392F15">
          <w:t xml:space="preserve">all 50 rows of the scoreboard in this example </w:t>
        </w:r>
      </w:ins>
      <w:ins w:id="12734" w:author="John Clevenger [2]" w:date="2022-06-23T18:26:00Z">
        <w:r w:rsidR="00DA6BC6">
          <w:t>being</w:t>
        </w:r>
      </w:ins>
      <w:ins w:id="12735" w:author="John Clevenger [2]" w:date="2022-06-23T18:24:00Z">
        <w:r w:rsidR="00392F15">
          <w:t xml:space="preserve"> treated</w:t>
        </w:r>
      </w:ins>
      <w:ins w:id="12736" w:author="John Clevenger [2]" w:date="2022-06-23T18:25:00Z">
        <w:r w:rsidR="00392F15">
          <w:t xml:space="preserve"> as “not matching”</w:t>
        </w:r>
      </w:ins>
      <w:ins w:id="12737" w:author="John Clevenger [2]" w:date="2022-06-23T18:26:00Z">
        <w:r w:rsidR="00DA6BC6">
          <w:t xml:space="preserve"> in the </w:t>
        </w:r>
        <w:r w:rsidR="00DA6BC6" w:rsidRPr="005A34C1">
          <w:rPr>
            <w:b/>
            <w:bCs/>
            <w:rPrChange w:id="12738" w:author="John Clevenger [2]" w:date="2022-06-23T18:31:00Z">
              <w:rPr/>
            </w:rPrChange>
          </w:rPr>
          <w:t>Current Status</w:t>
        </w:r>
        <w:r w:rsidR="00DA6BC6">
          <w:t xml:space="preserve"> summary</w:t>
        </w:r>
      </w:ins>
      <w:ins w:id="12739" w:author="John Clevenger [2]" w:date="2022-06-23T18:25:00Z">
        <w:r w:rsidR="00392F15">
          <w:t>.</w:t>
        </w:r>
      </w:ins>
      <w:ins w:id="12740"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2755" w:author="John Clevenger [2]" w:date="2023-11-21T20:39:00Z"/>
          <w:b/>
          <w:bCs/>
        </w:rPr>
      </w:pPr>
      <w:ins w:id="12756"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2757" w:author="John Clevenger [2]" w:date="2023-11-21T23:09:00Z"/>
        </w:rPr>
      </w:pPr>
      <w:ins w:id="12758" w:author="John Clevenger [2]" w:date="2023-11-21T20:39:00Z">
        <w:r>
          <w:t>Once a contest has</w:t>
        </w:r>
      </w:ins>
      <w:ins w:id="12759" w:author="John Clevenger [2]" w:date="2023-11-21T20:40:00Z">
        <w:r>
          <w:t xml:space="preserve"> been finished and “Finalized” (see</w:t>
        </w:r>
      </w:ins>
      <w:ins w:id="12760" w:author="John Clevenger [2]" w:date="2023-11-21T20:41:00Z">
        <w:r>
          <w:t xml:space="preserve"> the chapter on </w:t>
        </w:r>
        <w:r w:rsidRPr="00B34BE5">
          <w:rPr>
            <w:rFonts w:ascii="Arial Narrow" w:hAnsi="Arial Narrow"/>
            <w:b/>
            <w:rPrChange w:id="12761" w:author="John Clevenger [2]" w:date="2023-11-21T20:42:00Z">
              <w:rPr/>
            </w:rPrChange>
          </w:rPr>
          <w:t>Finishing the Contest</w:t>
        </w:r>
        <w:r>
          <w:t xml:space="preserve">), </w:t>
        </w:r>
      </w:ins>
      <w:ins w:id="12762" w:author="John Clevenger [2]" w:date="2023-11-21T23:33:00Z">
        <w:r w:rsidR="001D6C65">
          <w:t xml:space="preserve">the </w:t>
        </w:r>
      </w:ins>
      <w:ins w:id="12763" w:author="John Clevenger [2]" w:date="2023-11-21T23:55:00Z">
        <w:r w:rsidR="006C2CFE">
          <w:t xml:space="preserve">final </w:t>
        </w:r>
      </w:ins>
      <w:ins w:id="12764" w:author="John Clevenger [2]" w:date="2023-11-21T23:33:00Z">
        <w:r w:rsidR="001D6C65">
          <w:t xml:space="preserve">contest results are </w:t>
        </w:r>
      </w:ins>
      <w:ins w:id="12765" w:author="John Clevenger [2]" w:date="2023-11-21T23:35:00Z">
        <w:r w:rsidR="001D6C65">
          <w:t>contained in</w:t>
        </w:r>
      </w:ins>
      <w:ins w:id="12766" w:author="John Clevenger [2]" w:date="2023-11-21T20:41:00Z">
        <w:r>
          <w:t xml:space="preserve"> three CLICS-defined “results files”:  </w:t>
        </w:r>
        <w:r w:rsidRPr="000A5F5D">
          <w:rPr>
            <w:rFonts w:ascii="Arial Narrow" w:hAnsi="Arial Narrow"/>
            <w:b/>
            <w:rPrChange w:id="12767" w:author="John Clevenger [2]" w:date="2023-11-21T21:30:00Z">
              <w:rPr/>
            </w:rPrChange>
          </w:rPr>
          <w:t>results.tsv</w:t>
        </w:r>
        <w:r>
          <w:t xml:space="preserve">, </w:t>
        </w:r>
      </w:ins>
      <w:ins w:id="12768" w:author="John Clevenger [2]" w:date="2023-11-21T21:30:00Z">
        <w:r w:rsidR="000A5F5D" w:rsidRPr="000A5F5D">
          <w:rPr>
            <w:rFonts w:ascii="Arial Narrow" w:hAnsi="Arial Narrow"/>
            <w:b/>
            <w:rPrChange w:id="12769" w:author="John Clevenger [2]" w:date="2023-11-21T21:30:00Z">
              <w:rPr>
                <w:b/>
                <w:bCs/>
                <w:i/>
                <w:iCs/>
              </w:rPr>
            </w:rPrChange>
          </w:rPr>
          <w:t>awards.json</w:t>
        </w:r>
        <w:r w:rsidR="000A5F5D">
          <w:t xml:space="preserve">, and </w:t>
        </w:r>
        <w:r w:rsidR="000A5F5D" w:rsidRPr="000A5F5D">
          <w:rPr>
            <w:rFonts w:ascii="Arial Narrow" w:hAnsi="Arial Narrow"/>
            <w:b/>
            <w:rPrChange w:id="12770" w:author="John Clevenger [2]" w:date="2023-11-21T21:30:00Z">
              <w:rPr>
                <w:b/>
                <w:bCs/>
                <w:i/>
                <w:iCs/>
              </w:rPr>
            </w:rPrChange>
          </w:rPr>
          <w:t>scoreboard.json</w:t>
        </w:r>
        <w:r w:rsidR="000A5F5D">
          <w:rPr>
            <w:b/>
            <w:bCs/>
            <w:i/>
            <w:iCs/>
          </w:rPr>
          <w:t xml:space="preserve">.  </w:t>
        </w:r>
      </w:ins>
      <w:ins w:id="12771" w:author="John Clevenger [2]" w:date="2023-11-21T21:31:00Z">
        <w:r w:rsidR="000A5F5D">
          <w:t>The final step in verifying that the results computed by a PC</w:t>
        </w:r>
        <w:r w:rsidR="000A5F5D" w:rsidRPr="000A5F5D">
          <w:rPr>
            <w:vertAlign w:val="superscript"/>
            <w:rPrChange w:id="12772" w:author="John Clevenger [2]" w:date="2023-11-21T21:31:00Z">
              <w:rPr/>
            </w:rPrChange>
          </w:rPr>
          <w:t>2</w:t>
        </w:r>
        <w:r w:rsidR="000A5F5D">
          <w:t xml:space="preserve"> Shadow match those computed by the Primary CCS is to compare the contents of</w:t>
        </w:r>
      </w:ins>
      <w:ins w:id="12773" w:author="John Clevenger [2]" w:date="2023-11-21T21:32:00Z">
        <w:r w:rsidR="000A5F5D">
          <w:t xml:space="preserve"> the PC</w:t>
        </w:r>
        <w:r w:rsidR="000A5F5D" w:rsidRPr="000A5F5D">
          <w:rPr>
            <w:vertAlign w:val="superscript"/>
            <w:rPrChange w:id="12774" w:author="John Clevenger [2]" w:date="2023-11-21T21:32:00Z">
              <w:rPr/>
            </w:rPrChange>
          </w:rPr>
          <w:t>2</w:t>
        </w:r>
        <w:r w:rsidR="000A5F5D">
          <w:t xml:space="preserve"> and Primary CCS versions of these files.  Starting with Version 9.9, PC</w:t>
        </w:r>
        <w:r w:rsidR="000A5F5D" w:rsidRPr="000A5F5D">
          <w:rPr>
            <w:vertAlign w:val="superscript"/>
            <w:rPrChange w:id="12775" w:author="John Clevenger [2]" w:date="2023-11-21T21:33:00Z">
              <w:rPr/>
            </w:rPrChange>
          </w:rPr>
          <w:t>2</w:t>
        </w:r>
        <w:r w:rsidR="000A5F5D">
          <w:t xml:space="preserve"> contains a mechanism </w:t>
        </w:r>
      </w:ins>
      <w:ins w:id="12776" w:author="John Clevenger [2]" w:date="2023-11-21T21:35:00Z">
        <w:r w:rsidR="000A5F5D">
          <w:t>to help automate</w:t>
        </w:r>
      </w:ins>
      <w:ins w:id="12777" w:author="John Clevenger [2]" w:date="2023-11-21T21:33:00Z">
        <w:r w:rsidR="000A5F5D">
          <w:t xml:space="preserve"> these comparisons</w:t>
        </w:r>
      </w:ins>
      <w:ins w:id="12778" w:author="John Clevenger [2]" w:date="2023-11-21T22:41:00Z">
        <w:r w:rsidR="00DF791F">
          <w:t>.</w:t>
        </w:r>
      </w:ins>
      <w:ins w:id="12779" w:author="John Clevenger [2]" w:date="2023-11-21T22:42:00Z">
        <w:r w:rsidR="00DF791F">
          <w:t xml:space="preserve">  Specifically, t</w:t>
        </w:r>
      </w:ins>
      <w:ins w:id="12780" w:author="John Clevenger [2]" w:date="2023-11-21T22:41:00Z">
        <w:r w:rsidR="00DF791F">
          <w:t xml:space="preserve">he </w:t>
        </w:r>
      </w:ins>
      <w:ins w:id="12781" w:author="John Clevenger [2]" w:date="2023-11-21T22:42:00Z">
        <w:r w:rsidR="00DF791F">
          <w:t xml:space="preserve">Admin </w:t>
        </w:r>
        <w:r w:rsidR="00DF791F" w:rsidRPr="00DF791F">
          <w:rPr>
            <w:rFonts w:ascii="Arial Narrow" w:hAnsi="Arial Narrow"/>
            <w:b/>
            <w:rPrChange w:id="12782" w:author="John Clevenger [2]" w:date="2023-11-21T22:43:00Z">
              <w:rPr/>
            </w:rPrChange>
          </w:rPr>
          <w:t>Run Contest</w:t>
        </w:r>
        <w:r w:rsidR="00DF791F">
          <w:t xml:space="preserve"> tab now contains a new </w:t>
        </w:r>
        <w:r w:rsidR="00DF791F" w:rsidRPr="00DF791F">
          <w:rPr>
            <w:rFonts w:ascii="Arial Narrow" w:hAnsi="Arial Narrow"/>
            <w:b/>
            <w:rPrChange w:id="12783" w:author="John Clevenger [2]" w:date="2023-11-21T22:43:00Z">
              <w:rPr/>
            </w:rPrChange>
          </w:rPr>
          <w:t>Results Compare</w:t>
        </w:r>
        <w:r w:rsidR="00DF791F">
          <w:t xml:space="preserve"> tab, </w:t>
        </w:r>
      </w:ins>
      <w:ins w:id="12784" w:author="John Clevenger [2]" w:date="2023-11-21T22:43:00Z">
        <w:r w:rsidR="00DF791F">
          <w:t>shown below</w:t>
        </w:r>
      </w:ins>
      <w:ins w:id="12785" w:author="John Clevenger [2]" w:date="2023-11-21T23:09:00Z">
        <w:r w:rsidR="007A6AEB">
          <w:t>.</w:t>
        </w:r>
      </w:ins>
    </w:p>
    <w:p w14:paraId="7F4AB297" w14:textId="77777777" w:rsidR="002A1046" w:rsidRDefault="002A1046" w:rsidP="00B34BE5">
      <w:pPr>
        <w:spacing w:before="240"/>
        <w:ind w:firstLine="720"/>
        <w:jc w:val="both"/>
        <w:rPr>
          <w:ins w:id="12786" w:author="John Clevenger [2]" w:date="2023-11-21T23:22:00Z"/>
        </w:rPr>
      </w:pPr>
    </w:p>
    <w:p w14:paraId="268EA945" w14:textId="77777777" w:rsidR="002A1046" w:rsidRDefault="002A1046" w:rsidP="00B34BE5">
      <w:pPr>
        <w:spacing w:before="240"/>
        <w:ind w:firstLine="720"/>
        <w:jc w:val="both"/>
        <w:rPr>
          <w:ins w:id="12787" w:author="John Clevenger [2]" w:date="2023-11-21T23:22:00Z"/>
        </w:rPr>
      </w:pPr>
    </w:p>
    <w:p w14:paraId="0E53004E" w14:textId="77777777" w:rsidR="002A1046" w:rsidRDefault="002A1046" w:rsidP="00B34BE5">
      <w:pPr>
        <w:spacing w:before="240"/>
        <w:ind w:firstLine="720"/>
        <w:jc w:val="both"/>
        <w:rPr>
          <w:ins w:id="12788" w:author="John Clevenger [2]" w:date="2023-11-21T23:22:00Z"/>
        </w:rPr>
      </w:pPr>
    </w:p>
    <w:p w14:paraId="186F0508" w14:textId="77777777" w:rsidR="002A1046" w:rsidRDefault="002A1046" w:rsidP="00B34BE5">
      <w:pPr>
        <w:spacing w:before="240"/>
        <w:ind w:firstLine="720"/>
        <w:jc w:val="both"/>
        <w:rPr>
          <w:ins w:id="12789" w:author="John Clevenger [2]" w:date="2023-11-21T23:22:00Z"/>
        </w:rPr>
      </w:pPr>
    </w:p>
    <w:p w14:paraId="6394B4D4" w14:textId="0BD3A338" w:rsidR="002A1046" w:rsidRDefault="001D6C65" w:rsidP="00B34BE5">
      <w:pPr>
        <w:spacing w:before="240"/>
        <w:ind w:firstLine="720"/>
        <w:jc w:val="both"/>
        <w:rPr>
          <w:ins w:id="12790" w:author="John Clevenger [2]" w:date="2023-11-21T23:23:00Z"/>
        </w:rPr>
      </w:pPr>
      <w:ins w:id="12791" w:author="John Clevenger [2]" w:date="2023-11-21T23:00:00Z">
        <w:r>
          <w:rPr>
            <w:noProof/>
          </w:rPr>
          <w:drawing>
            <wp:anchor distT="0" distB="0" distL="114300" distR="114300" simplePos="0" relativeHeight="251756544" behindDoc="0" locked="0" layoutInCell="1" allowOverlap="1" wp14:anchorId="4500C18F" wp14:editId="7F84FA43">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2792" w:author="John Clevenger [2]" w:date="2023-11-21T23:57:00Z"/>
        </w:rPr>
      </w:pPr>
      <w:ins w:id="12793"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r w:rsidRPr="004D0D57">
          <w:rPr>
            <w:rFonts w:ascii="Arial Narrow" w:hAnsi="Arial Narrow"/>
            <w:b/>
          </w:rPr>
          <w:t>results.tsv</w:t>
        </w:r>
        <w:r>
          <w:t xml:space="preserve">, </w:t>
        </w:r>
        <w:r w:rsidRPr="004D0D57">
          <w:rPr>
            <w:rFonts w:ascii="Arial Narrow" w:hAnsi="Arial Narrow"/>
            <w:b/>
          </w:rPr>
          <w:t>awards.json</w:t>
        </w:r>
        <w:r>
          <w:t xml:space="preserve">, and </w:t>
        </w:r>
        <w:r w:rsidRPr="004D0D57">
          <w:rPr>
            <w:rFonts w:ascii="Arial Narrow" w:hAnsi="Arial Narrow"/>
            <w:b/>
          </w:rPr>
          <w:t>scoreboard.json</w:t>
        </w:r>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2794" w:author="John Clevenger [2]" w:date="2023-11-21T23:15:00Z"/>
        </w:rPr>
      </w:pPr>
      <w:ins w:id="12795" w:author="John Clevenger [2]" w:date="2023-11-21T23:10:00Z">
        <w:r>
          <w:t xml:space="preserve">To </w:t>
        </w:r>
      </w:ins>
      <w:ins w:id="12796" w:author="John Clevenger [2]" w:date="2023-11-21T23:11:00Z">
        <w:r>
          <w:t>save the PC</w:t>
        </w:r>
        <w:r w:rsidRPr="007A6AEB">
          <w:rPr>
            <w:vertAlign w:val="superscript"/>
            <w:rPrChange w:id="12797" w:author="John Clevenger [2]" w:date="2023-11-21T23:12:00Z">
              <w:rPr/>
            </w:rPrChange>
          </w:rPr>
          <w:t>2</w:t>
        </w:r>
        <w:r>
          <w:t xml:space="preserve"> </w:t>
        </w:r>
      </w:ins>
      <w:ins w:id="12798" w:author="John Clevenger [2]" w:date="2023-11-21T23:12:00Z">
        <w:r>
          <w:t xml:space="preserve">results </w:t>
        </w:r>
      </w:ins>
      <w:ins w:id="12799" w:author="John Clevenger [2]" w:date="2023-11-21T23:11:00Z">
        <w:r>
          <w:t xml:space="preserve">files, </w:t>
        </w:r>
      </w:ins>
      <w:ins w:id="12800"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2801" w:author="John Clevenger [2]" w:date="2023-11-21T23:16:00Z">
              <w:rPr/>
            </w:rPrChange>
          </w:rPr>
          <w:t xml:space="preserve">Export </w:t>
        </w:r>
      </w:ins>
      <w:ins w:id="12802" w:author="John Clevenger [2]" w:date="2023-11-21T23:14:00Z">
        <w:r w:rsidRPr="002A1046">
          <w:rPr>
            <w:rFonts w:ascii="Arial Narrow" w:hAnsi="Arial Narrow"/>
            <w:b/>
            <w:rPrChange w:id="12803" w:author="John Clevenger [2]" w:date="2023-11-21T23:16:00Z">
              <w:rPr/>
            </w:rPrChange>
          </w:rPr>
          <w:t>Results</w:t>
        </w:r>
        <w:r>
          <w:t xml:space="preserve"> button.  If the specified folder does not already </w:t>
        </w:r>
      </w:ins>
      <w:ins w:id="12804" w:author="John Clevenger [2]" w:date="2023-11-21T23:16:00Z">
        <w:r w:rsidR="002A1046">
          <w:t>exist,</w:t>
        </w:r>
      </w:ins>
      <w:ins w:id="12805" w:author="John Clevenger [2]" w:date="2023-11-21T23:14:00Z">
        <w:r>
          <w:t xml:space="preserve"> the system will </w:t>
        </w:r>
      </w:ins>
      <w:ins w:id="12806" w:author="John Clevenger [2]" w:date="2023-11-21T23:24:00Z">
        <w:r w:rsidR="002A1046">
          <w:t>ask</w:t>
        </w:r>
      </w:ins>
      <w:ins w:id="12807" w:author="John Clevenger [2]" w:date="2023-11-21T23:14:00Z">
        <w:r>
          <w:t xml:space="preserve"> if it should be created; if the folder</w:t>
        </w:r>
      </w:ins>
      <w:ins w:id="12808" w:author="John Clevenger [2]" w:date="2023-11-21T23:15:00Z">
        <w:r>
          <w:t xml:space="preserve"> does already exist and it already contains results files then the system will </w:t>
        </w:r>
      </w:ins>
      <w:ins w:id="12809" w:author="John Clevenger [2]" w:date="2023-11-21T23:24:00Z">
        <w:r w:rsidR="002A1046">
          <w:t>ask</w:t>
        </w:r>
      </w:ins>
      <w:ins w:id="12810"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2811" w:author="John Clevenger [2]" w:date="2023-11-21T23:25:00Z"/>
        </w:rPr>
      </w:pPr>
      <w:ins w:id="12812" w:author="John Clevenger [2]" w:date="2023-11-21T23:17:00Z">
        <w:r>
          <w:rPr>
            <w:bCs/>
          </w:rPr>
          <w:t xml:space="preserve">The results files from the Primary CCS should similarly be stored in a folder </w:t>
        </w:r>
      </w:ins>
      <w:ins w:id="12813" w:author="John Clevenger [2]" w:date="2023-11-21T23:18:00Z">
        <w:r>
          <w:rPr>
            <w:bCs/>
          </w:rPr>
          <w:t xml:space="preserve">whose name is specified </w:t>
        </w:r>
      </w:ins>
      <w:ins w:id="12814" w:author="John Clevenger [2]" w:date="2023-11-21T23:17:00Z">
        <w:r>
          <w:rPr>
            <w:bCs/>
          </w:rPr>
          <w:t xml:space="preserve">by using the </w:t>
        </w:r>
      </w:ins>
      <w:ins w:id="12815"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2816" w:author="John Clevenger [2]" w:date="2023-11-22T10:45:00Z">
        <w:r w:rsidR="00232CE6" w:rsidRPr="00232CE6">
          <w:rPr>
            <w:rPrChange w:id="12817"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all of the results files from </w:t>
        </w:r>
      </w:ins>
      <w:ins w:id="12818" w:author="John Clevenger [2]" w:date="2023-11-22T10:47:00Z">
        <w:r w:rsidR="00232CE6">
          <w:t>a</w:t>
        </w:r>
      </w:ins>
      <w:ins w:id="12819" w:author="John Clevenger [2]" w:date="2023-11-22T10:45:00Z">
        <w:r w:rsidR="00232CE6" w:rsidRPr="00232CE6">
          <w:rPr>
            <w:rPrChange w:id="12820" w:author="John Clevenger [2]" w:date="2023-11-22T10:46:00Z">
              <w:rPr>
                <w:rFonts w:ascii="Arial" w:hAnsi="Arial" w:cs="Arial"/>
                <w:color w:val="1D1C1D"/>
                <w:sz w:val="23"/>
                <w:szCs w:val="23"/>
                <w:shd w:val="clear" w:color="auto" w:fill="F8F8F8"/>
              </w:rPr>
            </w:rPrChange>
          </w:rPr>
          <w:t xml:space="preserve"> Primary CCS; therefore, the files must be </w:t>
        </w:r>
      </w:ins>
      <w:ins w:id="12821" w:author="John Clevenger [2]" w:date="2023-11-22T10:47:00Z">
        <w:r w:rsidR="00232CE6">
          <w:t xml:space="preserve">obtained </w:t>
        </w:r>
      </w:ins>
      <w:ins w:id="12822" w:author="John Clevenger [2]" w:date="2023-11-21T23:19:00Z">
        <w:r>
          <w:t>via external means and stored in the specified folder in order to perform a results comparison.  (</w:t>
        </w:r>
      </w:ins>
      <w:ins w:id="12823" w:author="John Clevenger [2]" w:date="2023-11-21T23:20:00Z">
        <w:r>
          <w:t>Yes, w</w:t>
        </w:r>
      </w:ins>
      <w:ins w:id="12824" w:author="John Clevenger [2]" w:date="2023-11-21T23:19:00Z">
        <w:r>
          <w:t>e’re workin</w:t>
        </w:r>
      </w:ins>
      <w:ins w:id="12825"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2826" w:author="John Clevenger [2]" w:date="2023-11-21T23:48:00Z"/>
        </w:rPr>
      </w:pPr>
      <w:ins w:id="12827" w:author="John Clevenger [2]" w:date="2023-11-21T23:25:00Z">
        <w:r>
          <w:t xml:space="preserve">Once </w:t>
        </w:r>
      </w:ins>
      <w:ins w:id="12828" w:author="John Clevenger [2]" w:date="2023-11-21T23:26:00Z">
        <w:r>
          <w:t>both the PC</w:t>
        </w:r>
        <w:r w:rsidRPr="008F3ED7">
          <w:rPr>
            <w:vertAlign w:val="superscript"/>
            <w:rPrChange w:id="12829"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2830" w:author="John Clevenger [2]" w:date="2023-11-21T23:37:00Z">
              <w:rPr/>
            </w:rPrChange>
          </w:rPr>
          <w:t>Show Comparison</w:t>
        </w:r>
        <w:r>
          <w:t xml:space="preserve"> button to generate a comparison </w:t>
        </w:r>
      </w:ins>
      <w:ins w:id="12831" w:author="John Clevenger [2]" w:date="2023-11-21T23:37:00Z">
        <w:r w:rsidR="00691D33">
          <w:t xml:space="preserve">summary </w:t>
        </w:r>
      </w:ins>
      <w:ins w:id="12832" w:author="John Clevenger [2]" w:date="2023-11-21T23:26:00Z">
        <w:r>
          <w:t>repor</w:t>
        </w:r>
      </w:ins>
      <w:ins w:id="12833" w:author="John Clevenger [2]" w:date="2023-11-21T23:27:00Z">
        <w:r>
          <w:t xml:space="preserve">t </w:t>
        </w:r>
      </w:ins>
      <w:ins w:id="12834" w:author="John Clevenger [2]" w:date="2023-11-21T23:50:00Z">
        <w:r w:rsidR="006C2CFE">
          <w:t>like</w:t>
        </w:r>
      </w:ins>
      <w:ins w:id="12835" w:author="John Clevenger [2]" w:date="2023-11-21T23:27:00Z">
        <w:r>
          <w:t xml:space="preserve"> the following</w:t>
        </w:r>
      </w:ins>
      <w:ins w:id="12836" w:author="John Clevenger [2]" w:date="2023-11-21T23:49:00Z">
        <w:r w:rsidR="006C2CFE">
          <w:t xml:space="preserve"> (which shows a successful comparison)</w:t>
        </w:r>
      </w:ins>
      <w:ins w:id="12837" w:author="John Clevenger [2]" w:date="2023-11-21T23:27:00Z">
        <w:r>
          <w:t>:</w:t>
        </w:r>
      </w:ins>
    </w:p>
    <w:p w14:paraId="6E154F5F" w14:textId="77777777" w:rsidR="008F3ED7" w:rsidRDefault="008F3ED7" w:rsidP="001D6C65">
      <w:pPr>
        <w:spacing w:before="240"/>
        <w:ind w:firstLine="720"/>
        <w:jc w:val="both"/>
        <w:rPr>
          <w:ins w:id="12838" w:author="John Clevenger [2]" w:date="2023-11-21T23:48:00Z"/>
        </w:rPr>
      </w:pPr>
    </w:p>
    <w:p w14:paraId="6D39F0B6" w14:textId="7B254602" w:rsidR="008F3ED7" w:rsidRDefault="006C2CFE" w:rsidP="001D6C65">
      <w:pPr>
        <w:spacing w:before="240"/>
        <w:ind w:firstLine="720"/>
        <w:jc w:val="both"/>
        <w:rPr>
          <w:ins w:id="12839" w:author="John Clevenger [2]" w:date="2023-11-21T23:44:00Z"/>
        </w:rPr>
      </w:pPr>
      <w:ins w:id="12840" w:author="John Clevenger [2]" w:date="2023-11-21T23:50:00Z">
        <w:r>
          <w:rPr>
            <w:noProof/>
          </w:rPr>
          <w:drawing>
            <wp:anchor distT="0" distB="0" distL="114300" distR="114300" simplePos="0" relativeHeight="251752448" behindDoc="0" locked="0" layoutInCell="1" allowOverlap="1" wp14:anchorId="08EACC51" wp14:editId="0E38B304">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2841" w:author="John Clevenger [2]" w:date="2023-11-21T23:52:00Z">
        <w:r>
          <w:t>A comparison summary report in the style of standard PC</w:t>
        </w:r>
        <w:r w:rsidRPr="006C2CFE">
          <w:rPr>
            <w:vertAlign w:val="superscript"/>
            <w:rPrChange w:id="12842" w:author="John Clevenger [2]" w:date="2023-11-21T23:53:00Z">
              <w:rPr/>
            </w:rPrChange>
          </w:rPr>
          <w:t>2</w:t>
        </w:r>
        <w:r>
          <w:t xml:space="preserve"> reports </w:t>
        </w:r>
      </w:ins>
      <w:ins w:id="12843" w:author="John Clevenger [2]" w:date="2023-11-21T23:53:00Z">
        <w:r>
          <w:t xml:space="preserve">which can be saved to a file </w:t>
        </w:r>
      </w:ins>
      <w:ins w:id="12844" w:author="John Clevenger [2]" w:date="2023-11-21T23:52:00Z">
        <w:r>
          <w:t xml:space="preserve">can be generated by clicking the </w:t>
        </w:r>
        <w:r w:rsidRPr="006C2CFE">
          <w:rPr>
            <w:rFonts w:ascii="Arial Narrow" w:hAnsi="Arial Narrow"/>
            <w:b/>
            <w:rPrChange w:id="12845" w:author="John Clevenger [2]" w:date="2023-11-21T23:54:00Z">
              <w:rPr/>
            </w:rPrChange>
          </w:rPr>
          <w:t>View Report</w:t>
        </w:r>
        <w:r>
          <w:t xml:space="preserve"> button; che</w:t>
        </w:r>
      </w:ins>
      <w:ins w:id="12846" w:author="John Clevenger [2]" w:date="2023-11-21T23:53:00Z">
        <w:r>
          <w:t xml:space="preserve">cking the </w:t>
        </w:r>
        <w:r w:rsidRPr="006C2CFE">
          <w:rPr>
            <w:rFonts w:ascii="Arial Narrow" w:hAnsi="Arial Narrow"/>
            <w:b/>
            <w:rPrChange w:id="12847" w:author="John Clevenger [2]" w:date="2023-11-21T23:54:00Z">
              <w:rPr/>
            </w:rPrChange>
          </w:rPr>
          <w:t>Include details in comparison</w:t>
        </w:r>
        <w:r>
          <w:t xml:space="preserve"> checkbox before </w:t>
        </w:r>
      </w:ins>
      <w:ins w:id="12848" w:author="John Clevenger [2]" w:date="2023-11-21T23:54:00Z">
        <w:r>
          <w:t xml:space="preserve">clicking </w:t>
        </w:r>
        <w:r w:rsidRPr="006C2CFE">
          <w:rPr>
            <w:rFonts w:ascii="Arial Narrow" w:hAnsi="Arial Narrow"/>
            <w:b/>
            <w:rPrChange w:id="12849" w:author="John Clevenger [2]" w:date="2023-11-21T23:54:00Z">
              <w:rPr/>
            </w:rPrChange>
          </w:rPr>
          <w:t>View Report</w:t>
        </w:r>
        <w:r>
          <w:t xml:space="preserve"> will include detailed information about the comparison</w:t>
        </w:r>
      </w:ins>
      <w:ins w:id="12850" w:author="John Clevenger [2]" w:date="2023-11-21T23:55:00Z">
        <w:r>
          <w:t xml:space="preserve"> in the report</w:t>
        </w:r>
      </w:ins>
      <w:ins w:id="12851" w:author="John Clevenger [2]" w:date="2023-11-21T23:54:00Z">
        <w:r>
          <w:t>.</w:t>
        </w:r>
      </w:ins>
    </w:p>
    <w:p w14:paraId="35BEB880" w14:textId="77777777" w:rsidR="008F3ED7" w:rsidRDefault="008F3ED7" w:rsidP="001D6C65">
      <w:pPr>
        <w:spacing w:before="240"/>
        <w:ind w:firstLine="720"/>
        <w:jc w:val="both"/>
        <w:rPr>
          <w:ins w:id="12852" w:author="John Clevenger [2]" w:date="2023-11-21T23:44:00Z"/>
        </w:rPr>
      </w:pPr>
    </w:p>
    <w:p w14:paraId="2B8560AB" w14:textId="77777777" w:rsidR="008F3ED7" w:rsidRPr="001D6C65" w:rsidRDefault="008F3ED7" w:rsidP="001D6C65">
      <w:pPr>
        <w:spacing w:before="240"/>
        <w:ind w:firstLine="720"/>
        <w:jc w:val="both"/>
        <w:rPr>
          <w:ins w:id="12853" w:author="John Clevenger [2]" w:date="2023-11-21T22:51:00Z"/>
        </w:rPr>
      </w:pPr>
    </w:p>
    <w:p w14:paraId="57527D6C" w14:textId="09C809CD" w:rsidR="005C2784" w:rsidRDefault="005C2784" w:rsidP="00E33FB1">
      <w:pPr>
        <w:pStyle w:val="Appendix"/>
        <w:rPr>
          <w:ins w:id="12854" w:author="John Clevenger [2]" w:date="2022-06-15T18:10:00Z"/>
        </w:rPr>
      </w:pPr>
      <w:bookmarkStart w:id="12855" w:name="_Toc151724114"/>
      <w:ins w:id="12856" w:author="John Clevenger [2]" w:date="2022-06-15T18:10:00Z">
        <w:r>
          <w:t xml:space="preserve">Appendix S – </w:t>
        </w:r>
      </w:ins>
      <w:ins w:id="12857" w:author="John Clevenger [2]" w:date="2022-06-22T15:31:00Z">
        <w:r w:rsidR="005C72BA">
          <w:t xml:space="preserve">The </w:t>
        </w:r>
      </w:ins>
      <w:ins w:id="12858" w:author="John Clevenger [2]" w:date="2022-06-15T18:10:00Z">
        <w:r w:rsidRPr="005C72BA">
          <w:rPr>
            <w:i/>
            <w:iCs/>
            <w:rPrChange w:id="12859" w:author="John Clevenger [2]" w:date="2022-06-22T15:31:00Z">
              <w:rPr/>
            </w:rPrChange>
          </w:rPr>
          <w:t>pc2rui</w:t>
        </w:r>
        <w:r>
          <w:t xml:space="preserve"> Tool</w:t>
        </w:r>
        <w:bookmarkEnd w:id="12855"/>
      </w:ins>
    </w:p>
    <w:p w14:paraId="245D861C" w14:textId="77777777" w:rsidR="00BA377F" w:rsidRDefault="005717C4">
      <w:pPr>
        <w:spacing w:before="240"/>
        <w:ind w:firstLine="547"/>
        <w:jc w:val="both"/>
        <w:rPr>
          <w:ins w:id="12860" w:author="John Clevenger [2]" w:date="2022-06-22T22:57:00Z"/>
        </w:rPr>
      </w:pPr>
      <w:ins w:id="12861" w:author="John Clevenger [2]" w:date="2022-06-15T18:11:00Z">
        <w:r w:rsidRPr="002604C8">
          <w:t xml:space="preserve">Starting with </w:t>
        </w:r>
        <w:r>
          <w:t>Version 9.8, PC</w:t>
        </w:r>
        <w:r w:rsidRPr="002604C8">
          <w:rPr>
            <w:vertAlign w:val="superscript"/>
          </w:rPr>
          <w:t>2</w:t>
        </w:r>
        <w:r>
          <w:t xml:space="preserve"> contains a </w:t>
        </w:r>
      </w:ins>
      <w:ins w:id="12862" w:author="John Clevenger [2]" w:date="2022-06-15T18:12:00Z">
        <w:r>
          <w:t xml:space="preserve">new </w:t>
        </w:r>
      </w:ins>
      <w:ins w:id="12863"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2864" w:author="John Clevenger [2]" w:date="2022-06-16T11:00:00Z">
              <w:rPr/>
            </w:rPrChange>
          </w:rPr>
          <w:t>R</w:t>
        </w:r>
        <w:r>
          <w:t xml:space="preserve">eports </w:t>
        </w:r>
        <w:r w:rsidRPr="00547A20">
          <w:rPr>
            <w:u w:val="single"/>
            <w:rPrChange w:id="12865"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2866" w:author="John Clevenger [2]" w:date="2022-06-16T11:01:00Z">
        <w:r w:rsidR="00547A20">
          <w:t xml:space="preserve">pointing to its server </w:t>
        </w:r>
      </w:ins>
      <w:ins w:id="12867" w:author="John Clevenger [2]" w:date="2022-06-15T18:11:00Z">
        <w:r>
          <w:t>in its starting folder).</w:t>
        </w:r>
      </w:ins>
    </w:p>
    <w:p w14:paraId="0DF2BB11" w14:textId="5285014E" w:rsidR="005717C4" w:rsidRDefault="00BA377F">
      <w:pPr>
        <w:spacing w:before="240"/>
        <w:ind w:firstLine="547"/>
        <w:jc w:val="both"/>
        <w:rPr>
          <w:ins w:id="12868" w:author="John Clevenger [2]" w:date="2022-06-15T18:11:00Z"/>
        </w:rPr>
        <w:pPrChange w:id="12869" w:author="John Clevenger [2]" w:date="2022-06-15T18:11:00Z">
          <w:pPr>
            <w:ind w:firstLine="540"/>
            <w:jc w:val="both"/>
          </w:pPr>
        </w:pPrChange>
      </w:pPr>
      <w:ins w:id="12870" w:author="John Clevenger [2]" w:date="2022-06-22T22:57:00Z">
        <w:r>
          <w:t>To start</w:t>
        </w:r>
      </w:ins>
      <w:ins w:id="12871" w:author="John Clevenger [2]" w:date="2022-06-22T22:58:00Z">
        <w:r>
          <w:t xml:space="preserve"> </w:t>
        </w:r>
        <w:r w:rsidRPr="00BA377F">
          <w:rPr>
            <w:rFonts w:ascii="Courier New" w:hAnsi="Courier New" w:cs="Courier New"/>
            <w:b/>
            <w:bCs/>
            <w:sz w:val="22"/>
            <w:szCs w:val="22"/>
            <w:rPrChange w:id="12872" w:author="John Clevenger [2]" w:date="2022-06-22T22:59:00Z">
              <w:rPr/>
            </w:rPrChange>
          </w:rPr>
          <w:t>pc2rui</w:t>
        </w:r>
        <w:r>
          <w:t xml:space="preserve">, enter the command </w:t>
        </w:r>
        <w:r w:rsidRPr="00BA377F">
          <w:rPr>
            <w:rFonts w:ascii="Courier New" w:hAnsi="Courier New" w:cs="Courier New"/>
            <w:b/>
            <w:bCs/>
            <w:sz w:val="22"/>
            <w:szCs w:val="22"/>
            <w:rPrChange w:id="12873" w:author="John Clevenger [2]" w:date="2022-06-22T22:59:00Z">
              <w:rPr/>
            </w:rPrChange>
          </w:rPr>
          <w:t>./bin/pc2rui</w:t>
        </w:r>
        <w:r>
          <w:t xml:space="preserve">.  This </w:t>
        </w:r>
      </w:ins>
      <w:ins w:id="12874" w:author="John Clevenger [2]" w:date="2022-06-15T18:11:00Z">
        <w:r w:rsidR="005717C4">
          <w:t xml:space="preserve">displays a </w:t>
        </w:r>
      </w:ins>
      <w:ins w:id="12875" w:author="John Clevenger [2]" w:date="2022-06-22T22:59:00Z">
        <w:r>
          <w:t>standard PC</w:t>
        </w:r>
        <w:r w:rsidRPr="00BA377F">
          <w:rPr>
            <w:vertAlign w:val="superscript"/>
            <w:rPrChange w:id="12876" w:author="John Clevenger [2]" w:date="2022-06-22T22:59:00Z">
              <w:rPr/>
            </w:rPrChange>
          </w:rPr>
          <w:t>2</w:t>
        </w:r>
        <w:r>
          <w:t xml:space="preserve"> client </w:t>
        </w:r>
      </w:ins>
      <w:ins w:id="12877"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2878" w:author="John Clevenger [2]" w:date="2022-06-22T22:59:00Z">
        <w:r>
          <w:t xml:space="preserve">  Alternatively, </w:t>
        </w:r>
      </w:ins>
      <w:ins w:id="12879" w:author="John Clevenger [2]" w:date="2022-06-22T23:00:00Z">
        <w:r w:rsidR="000A3DF8">
          <w:t xml:space="preserve">the user can use the </w:t>
        </w:r>
        <w:r w:rsidR="000A3DF8" w:rsidRPr="000A3DF8">
          <w:rPr>
            <w:rFonts w:ascii="Courier New" w:hAnsi="Courier New" w:cs="Courier New"/>
            <w:b/>
            <w:bCs/>
            <w:sz w:val="22"/>
            <w:szCs w:val="22"/>
            <w:rPrChange w:id="12880" w:author="John Clevenger [2]" w:date="2022-06-22T23:01:00Z">
              <w:rPr/>
            </w:rPrChange>
          </w:rPr>
          <w:t>--login</w:t>
        </w:r>
      </w:ins>
      <w:ins w:id="12881" w:author="John Clevenger [2]" w:date="2022-06-22T23:01:00Z">
        <w:r w:rsidR="000A3DF8">
          <w:rPr>
            <w:rFonts w:ascii="Courier New" w:hAnsi="Courier New" w:cs="Courier New"/>
            <w:b/>
            <w:bCs/>
            <w:sz w:val="22"/>
            <w:szCs w:val="22"/>
          </w:rPr>
          <w:t xml:space="preserve"> &lt;account</w:t>
        </w:r>
      </w:ins>
      <w:ins w:id="12882" w:author="John Clevenger [2]" w:date="2022-06-22T23:02:00Z">
        <w:r w:rsidR="000A3DF8">
          <w:rPr>
            <w:rFonts w:ascii="Courier New" w:hAnsi="Courier New" w:cs="Courier New"/>
            <w:b/>
            <w:bCs/>
            <w:sz w:val="22"/>
            <w:szCs w:val="22"/>
          </w:rPr>
          <w:t xml:space="preserve">&gt; </w:t>
        </w:r>
        <w:r w:rsidR="000A3DF8">
          <w:t>and</w:t>
        </w:r>
      </w:ins>
      <w:ins w:id="12883" w:author="John Clevenger [2]" w:date="2022-06-22T23:00:00Z">
        <w:r w:rsidR="000A3DF8">
          <w:t xml:space="preserve"> </w:t>
        </w:r>
      </w:ins>
      <w:ins w:id="12884" w:author="John Clevenger [2]" w:date="2022-06-22T23:02:00Z">
        <w:r w:rsidR="000A3DF8">
          <w:rPr>
            <w:rFonts w:ascii="Courier New" w:hAnsi="Courier New" w:cs="Courier New"/>
            <w:b/>
            <w:bCs/>
            <w:sz w:val="22"/>
            <w:szCs w:val="22"/>
          </w:rPr>
          <w:t>--</w:t>
        </w:r>
      </w:ins>
      <w:ins w:id="12885" w:author="John Clevenger [2]" w:date="2022-06-22T23:00:00Z">
        <w:r w:rsidR="000A3DF8" w:rsidRPr="000A3DF8">
          <w:rPr>
            <w:rFonts w:ascii="Courier New" w:hAnsi="Courier New" w:cs="Courier New"/>
            <w:b/>
            <w:bCs/>
            <w:sz w:val="22"/>
            <w:szCs w:val="22"/>
            <w:rPrChange w:id="12886" w:author="John Clevenger [2]" w:date="2022-06-22T23:01:00Z">
              <w:rPr/>
            </w:rPrChange>
          </w:rPr>
          <w:t>password</w:t>
        </w:r>
      </w:ins>
      <w:ins w:id="12887" w:author="John Clevenger [2]" w:date="2022-06-22T23:01:00Z">
        <w:r w:rsidR="000A3DF8">
          <w:rPr>
            <w:rFonts w:ascii="Courier New" w:hAnsi="Courier New" w:cs="Courier New"/>
            <w:b/>
            <w:bCs/>
            <w:sz w:val="22"/>
            <w:szCs w:val="22"/>
          </w:rPr>
          <w:t xml:space="preserve"> &lt;pw&gt;</w:t>
        </w:r>
      </w:ins>
      <w:ins w:id="12888" w:author="John Clevenger [2]" w:date="2022-06-22T23:00:00Z">
        <w:r w:rsidR="000A3DF8">
          <w:t xml:space="preserve"> </w:t>
        </w:r>
      </w:ins>
      <w:ins w:id="12889" w:author="John Clevenger [2]" w:date="2022-06-22T23:02:00Z">
        <w:r w:rsidR="000A3DF8">
          <w:t>parameters</w:t>
        </w:r>
      </w:ins>
      <w:ins w:id="12890"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2891" w:author="John Clevenger [2]" w:date="2022-06-15T18:11:00Z"/>
        </w:rPr>
      </w:pPr>
    </w:p>
    <w:p w14:paraId="61039EF3" w14:textId="56A11637" w:rsidR="005717C4" w:rsidRDefault="005717C4" w:rsidP="005717C4">
      <w:pPr>
        <w:ind w:firstLine="540"/>
        <w:jc w:val="both"/>
        <w:rPr>
          <w:ins w:id="12892" w:author="John Clevenger [2]" w:date="2022-06-15T18:11:00Z"/>
        </w:rPr>
      </w:pPr>
      <w:ins w:id="12893" w:author="John Clevenger [2]" w:date="2022-06-15T18:11:00Z">
        <w:r>
          <w:rPr>
            <w:noProof/>
          </w:rPr>
          <w:drawing>
            <wp:anchor distT="0" distB="0" distL="114300" distR="114300" simplePos="0" relativeHeight="251705344" behindDoc="0" locked="0" layoutInCell="1" allowOverlap="1" wp14:anchorId="4E60D2D3" wp14:editId="1F2F9C8F">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2894" w:author="John Clevenger [2]" w:date="2022-06-15T18:11:00Z"/>
        </w:rPr>
      </w:pPr>
    </w:p>
    <w:p w14:paraId="1763B006" w14:textId="49B4BA4C" w:rsidR="005717C4" w:rsidRDefault="005717C4" w:rsidP="005717C4">
      <w:pPr>
        <w:ind w:firstLine="540"/>
        <w:jc w:val="both"/>
        <w:rPr>
          <w:ins w:id="12895" w:author="John Clevenger [2]" w:date="2022-06-15T18:13:00Z"/>
        </w:rPr>
      </w:pPr>
      <w:ins w:id="12896" w:author="John Clevenger [2]" w:date="2022-06-15T18:11:00Z">
        <w:r>
          <w:t xml:space="preserve">This screen is </w:t>
        </w:r>
      </w:ins>
      <w:ins w:id="12897" w:author="John Clevenger [2]" w:date="2022-06-22T22:54:00Z">
        <w:r w:rsidR="00BA377F">
          <w:t>identical</w:t>
        </w:r>
      </w:ins>
      <w:ins w:id="12898"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2899" w:author="John Clevenger [2]" w:date="2022-06-16T11:02:00Z">
              <w:rPr/>
            </w:rPrChange>
          </w:rPr>
          <w:t>2</w:t>
        </w:r>
        <w:r>
          <w:t xml:space="preserve"> reports.</w:t>
        </w:r>
      </w:ins>
      <w:ins w:id="12900" w:author="John Clevenger [2]" w:date="2022-06-15T18:13:00Z">
        <w:r>
          <w:t xml:space="preserve">  </w:t>
        </w:r>
      </w:ins>
    </w:p>
    <w:p w14:paraId="5A6BB984" w14:textId="31795B25" w:rsidR="005717C4" w:rsidRDefault="005717C4" w:rsidP="005717C4">
      <w:pPr>
        <w:ind w:firstLine="540"/>
        <w:jc w:val="both"/>
        <w:rPr>
          <w:ins w:id="12901" w:author="John Clevenger [2]" w:date="2022-06-15T18:13:00Z"/>
        </w:rPr>
      </w:pPr>
    </w:p>
    <w:p w14:paraId="369C5210" w14:textId="478CF27D" w:rsidR="005717C4" w:rsidRDefault="005717C4" w:rsidP="005717C4">
      <w:pPr>
        <w:ind w:firstLine="540"/>
        <w:jc w:val="both"/>
        <w:rPr>
          <w:ins w:id="12902" w:author="John Clevenger [2]" w:date="2022-06-15T18:15:00Z"/>
        </w:rPr>
      </w:pPr>
      <w:ins w:id="12903"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2904" w:author="John Clevenger [2]" w:date="2022-06-22T22:55:00Z">
        <w:r w:rsidR="00BA377F">
          <w:rPr>
            <w:rFonts w:ascii="Courier New" w:hAnsi="Courier New" w:cs="Courier New"/>
            <w:b/>
            <w:bCs/>
            <w:sz w:val="22"/>
            <w:szCs w:val="22"/>
          </w:rPr>
          <w:t xml:space="preserve"> </w:t>
        </w:r>
      </w:ins>
      <w:ins w:id="12905"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2906" w:author="John Clevenger [2]" w:date="2022-06-15T18:15:00Z"/>
        </w:rPr>
      </w:pPr>
      <w:ins w:id="12907" w:author="John Clevenger [2]" w:date="2022-06-15T18:15:00Z">
        <w:r>
          <w:rPr>
            <w:noProof/>
          </w:rPr>
          <w:drawing>
            <wp:anchor distT="0" distB="0" distL="114300" distR="114300" simplePos="0" relativeHeight="251711488" behindDoc="0" locked="0" layoutInCell="1" allowOverlap="1" wp14:anchorId="720398CE" wp14:editId="4505F6CB">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2908" w:author="John Clevenger [2]" w:date="2022-06-15T18:11:00Z"/>
        </w:rPr>
      </w:pPr>
    </w:p>
    <w:p w14:paraId="01B75E01" w14:textId="72289436" w:rsidR="005717C4" w:rsidRDefault="005717C4" w:rsidP="005717C4">
      <w:pPr>
        <w:ind w:firstLine="540"/>
        <w:jc w:val="both"/>
        <w:rPr>
          <w:ins w:id="12909" w:author="John Clevenger [2]" w:date="2022-06-15T18:11:00Z"/>
        </w:rPr>
      </w:pPr>
      <w:ins w:id="12910" w:author="John Clevenger [2]" w:date="2022-06-15T18:11:00Z">
        <w:r>
          <w:t xml:space="preserve">The </w:t>
        </w:r>
        <w:r w:rsidRPr="001105DC">
          <w:rPr>
            <w:b/>
            <w:bCs/>
            <w:rPrChange w:id="12911" w:author="John Clevenger [2]" w:date="2022-06-15T18:23:00Z">
              <w:rPr/>
            </w:rPrChange>
          </w:rPr>
          <w:t>UI</w:t>
        </w:r>
      </w:ins>
      <w:ins w:id="12912" w:author="John Clevenger [2]" w:date="2022-06-22T22:55:00Z">
        <w:r w:rsidR="00BA377F">
          <w:rPr>
            <w:b/>
            <w:bCs/>
          </w:rPr>
          <w:t xml:space="preserve"> </w:t>
        </w:r>
      </w:ins>
      <w:ins w:id="12913" w:author="John Clevenger [2]" w:date="2022-06-15T18:11:00Z">
        <w:r w:rsidRPr="001105DC">
          <w:rPr>
            <w:b/>
            <w:bCs/>
            <w:rPrChange w:id="12914"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2915" w:author="John Clevenger [2]" w:date="2022-06-22T23:19:00Z">
              <w:rPr/>
            </w:rPrChange>
          </w:rPr>
          <w:t>Runs Table Panel</w:t>
        </w:r>
        <w:r>
          <w:t>” and then clicking “</w:t>
        </w:r>
        <w:r w:rsidRPr="00451568">
          <w:rPr>
            <w:rFonts w:ascii="Courier New" w:hAnsi="Courier New" w:cs="Courier New"/>
            <w:b/>
            <w:bCs/>
            <w:sz w:val="22"/>
            <w:szCs w:val="22"/>
            <w:rPrChange w:id="12916"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2917" w:author="John Clevenger [2]" w:date="2022-06-15T18:11:00Z"/>
        </w:rPr>
      </w:pPr>
    </w:p>
    <w:p w14:paraId="321F1046" w14:textId="77777777" w:rsidR="005717C4" w:rsidRDefault="005717C4" w:rsidP="005717C4">
      <w:pPr>
        <w:ind w:firstLine="540"/>
        <w:jc w:val="both"/>
        <w:rPr>
          <w:ins w:id="12918" w:author="John Clevenger [2]" w:date="2022-06-15T18:11:00Z"/>
        </w:rPr>
      </w:pPr>
    </w:p>
    <w:p w14:paraId="6CC013A3" w14:textId="77777777" w:rsidR="005717C4" w:rsidRDefault="005717C4" w:rsidP="005717C4">
      <w:pPr>
        <w:ind w:firstLine="540"/>
        <w:jc w:val="both"/>
        <w:rPr>
          <w:ins w:id="12919" w:author="John Clevenger [2]" w:date="2022-06-15T18:11:00Z"/>
        </w:rPr>
      </w:pPr>
      <w:ins w:id="12920" w:author="John Clevenger [2]" w:date="2022-06-15T18:11:00Z">
        <w:r>
          <w:rPr>
            <w:noProof/>
          </w:rPr>
          <w:drawing>
            <wp:anchor distT="0" distB="0" distL="114300" distR="114300" simplePos="0" relativeHeight="251709440" behindDoc="0" locked="0" layoutInCell="1" allowOverlap="1" wp14:anchorId="6F46B736" wp14:editId="10CDDF8E">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2921" w:author="John Clevenger [2]" w:date="2022-06-15T18:11:00Z"/>
        </w:rPr>
      </w:pPr>
    </w:p>
    <w:p w14:paraId="5F1BF3B2" w14:textId="170F4476" w:rsidR="005717C4" w:rsidRDefault="005717C4" w:rsidP="005717C4">
      <w:pPr>
        <w:ind w:firstLine="540"/>
        <w:jc w:val="both"/>
        <w:rPr>
          <w:ins w:id="12922" w:author="John Clevenger [2]" w:date="2022-06-22T23:17:00Z"/>
        </w:rPr>
      </w:pPr>
      <w:ins w:id="12923"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2924" w:author="John Clevenger [2]" w:date="2022-06-15T18:23:00Z">
              <w:rPr/>
            </w:rPrChange>
          </w:rPr>
          <w:t>UI</w:t>
        </w:r>
      </w:ins>
      <w:ins w:id="12925" w:author="John Clevenger [2]" w:date="2022-06-22T22:55:00Z">
        <w:r w:rsidR="00BA377F">
          <w:rPr>
            <w:b/>
            <w:bCs/>
          </w:rPr>
          <w:t xml:space="preserve"> </w:t>
        </w:r>
      </w:ins>
      <w:ins w:id="12926" w:author="John Clevenger [2]" w:date="2022-06-15T18:11:00Z">
        <w:r w:rsidRPr="001105DC">
          <w:rPr>
            <w:b/>
            <w:bCs/>
            <w:rPrChange w:id="12927" w:author="John Clevenger [2]" w:date="2022-06-15T18:23:00Z">
              <w:rPr/>
            </w:rPrChange>
          </w:rPr>
          <w:t>Plugin</w:t>
        </w:r>
        <w:r>
          <w:t xml:space="preserve"> components are dynamically updated </w:t>
        </w:r>
      </w:ins>
      <w:ins w:id="12928" w:author="John Clevenger [2]" w:date="2022-06-22T23:16:00Z">
        <w:r w:rsidR="00451568">
          <w:t>the same</w:t>
        </w:r>
      </w:ins>
      <w:ins w:id="12929"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2930" w:author="John Clevenger [2]" w:date="2022-06-22T23:17:00Z"/>
        </w:rPr>
      </w:pPr>
    </w:p>
    <w:p w14:paraId="7B2CEFD9" w14:textId="28050BAE" w:rsidR="00451568" w:rsidRDefault="00451568" w:rsidP="005717C4">
      <w:pPr>
        <w:ind w:firstLine="540"/>
        <w:jc w:val="both"/>
        <w:rPr>
          <w:ins w:id="12931" w:author="John Clevenger [2]" w:date="2022-06-15T18:11:00Z"/>
        </w:rPr>
      </w:pPr>
      <w:ins w:id="12932" w:author="John Clevenger [2]" w:date="2022-06-22T23:17:00Z">
        <w:r>
          <w:t xml:space="preserve">Note that the above example shows a </w:t>
        </w:r>
        <w:r w:rsidRPr="00451568">
          <w:rPr>
            <w:rFonts w:ascii="Courier New" w:hAnsi="Courier New" w:cs="Courier New"/>
            <w:b/>
            <w:bCs/>
            <w:sz w:val="22"/>
            <w:szCs w:val="22"/>
            <w:rPrChange w:id="12933" w:author="John Clevenger [2]" w:date="2022-06-22T23:19:00Z">
              <w:rPr/>
            </w:rPrChange>
          </w:rPr>
          <w:t>Runs Table Panel</w:t>
        </w:r>
        <w:r>
          <w:t xml:space="preserve"> displayed from an Admin account.  The contents of </w:t>
        </w:r>
      </w:ins>
      <w:ins w:id="12934" w:author="John Clevenger [2]" w:date="2022-06-22T23:18:00Z">
        <w:r>
          <w:t xml:space="preserve">the </w:t>
        </w:r>
        <w:r w:rsidRPr="00451568">
          <w:rPr>
            <w:rFonts w:ascii="Courier New" w:hAnsi="Courier New" w:cs="Courier New"/>
            <w:b/>
            <w:bCs/>
            <w:sz w:val="22"/>
            <w:szCs w:val="22"/>
            <w:rPrChange w:id="12935"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2936"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2937" w:author="John Clevenger [2]" w:date="2022-06-22T12:49:00Z"/>
        </w:rPr>
      </w:pPr>
    </w:p>
    <w:p w14:paraId="2A4CDD9D" w14:textId="47AEE536" w:rsidR="00CE31E9" w:rsidRDefault="00CE31E9" w:rsidP="00115EAA">
      <w:pPr>
        <w:spacing w:before="240"/>
        <w:ind w:firstLine="540"/>
        <w:jc w:val="both"/>
        <w:rPr>
          <w:ins w:id="12938" w:author="John Clevenger [2]" w:date="2022-06-22T12:49:00Z"/>
        </w:rPr>
      </w:pPr>
    </w:p>
    <w:p w14:paraId="1B9C13D9" w14:textId="2FE465E9" w:rsidR="00CE31E9" w:rsidRDefault="00CE31E9" w:rsidP="00115EAA">
      <w:pPr>
        <w:spacing w:before="240"/>
        <w:ind w:firstLine="540"/>
        <w:jc w:val="both"/>
        <w:rPr>
          <w:ins w:id="12939" w:author="John Clevenger [2]" w:date="2022-06-22T12:49:00Z"/>
        </w:rPr>
      </w:pPr>
    </w:p>
    <w:p w14:paraId="6B0EB516" w14:textId="7CB9835B" w:rsidR="00CE31E9" w:rsidRDefault="00CE31E9" w:rsidP="00E33FB1">
      <w:pPr>
        <w:pStyle w:val="Appendix"/>
        <w:rPr>
          <w:ins w:id="12940" w:author="John Clevenger [2]" w:date="2022-06-22T12:49:00Z"/>
        </w:rPr>
      </w:pPr>
      <w:bookmarkStart w:id="12941" w:name="_Toc151724115"/>
      <w:ins w:id="12942" w:author="John Clevenger [2]" w:date="2022-06-22T12:49:00Z">
        <w:r>
          <w:t xml:space="preserve">Appendix T – </w:t>
        </w:r>
      </w:ins>
      <w:ins w:id="12943" w:author="John Clevenger [2]" w:date="2022-06-22T15:29:00Z">
        <w:r w:rsidR="0028047D">
          <w:t xml:space="preserve">The </w:t>
        </w:r>
        <w:r w:rsidR="0028047D" w:rsidRPr="005C72BA">
          <w:rPr>
            <w:i/>
            <w:iCs/>
            <w:rPrChange w:id="12944" w:author="John Clevenger [2]" w:date="2022-06-22T15:32:00Z">
              <w:rPr/>
            </w:rPrChange>
          </w:rPr>
          <w:t>pc2tools</w:t>
        </w:r>
        <w:r w:rsidR="0028047D">
          <w:t xml:space="preserve"> </w:t>
        </w:r>
      </w:ins>
      <w:ins w:id="12945" w:author="John Clevenger [2]" w:date="2022-06-22T15:30:00Z">
        <w:r w:rsidR="0028047D">
          <w:t>Toolsuite</w:t>
        </w:r>
      </w:ins>
      <w:bookmarkEnd w:id="12941"/>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2946" w:author="John Clevenger [2]" w:date="2022-06-22T15:31:00Z"/>
          <w:b/>
          <w:bCs/>
          <w:color w:val="000000"/>
        </w:rPr>
      </w:pPr>
      <w:ins w:id="12947" w:author="John Clevenger [2]" w:date="2022-06-22T15:31:00Z">
        <w:r>
          <w:rPr>
            <w:b/>
            <w:bCs/>
            <w:color w:val="000000"/>
          </w:rPr>
          <w:t>Overview</w:t>
        </w:r>
      </w:ins>
    </w:p>
    <w:p w14:paraId="3D38584E" w14:textId="0E0FA9C4" w:rsidR="00475149" w:rsidRDefault="005C72BA" w:rsidP="00115EAA">
      <w:pPr>
        <w:spacing w:before="240"/>
        <w:ind w:firstLine="540"/>
        <w:jc w:val="both"/>
        <w:rPr>
          <w:ins w:id="12948" w:author="John Clevenger [2]" w:date="2022-06-22T15:40:00Z"/>
          <w:color w:val="000000"/>
        </w:rPr>
      </w:pPr>
      <w:ins w:id="12949" w:author="John Clevenger [2]" w:date="2022-06-22T15:34:00Z">
        <w:r>
          <w:rPr>
            <w:color w:val="000000"/>
          </w:rPr>
          <w:t>There</w:t>
        </w:r>
      </w:ins>
      <w:ins w:id="12950" w:author="John Clevenger [2]" w:date="2022-06-22T15:32:00Z">
        <w:r>
          <w:rPr>
            <w:color w:val="000000"/>
          </w:rPr>
          <w:t xml:space="preserve"> are times when the PC</w:t>
        </w:r>
        <w:r w:rsidRPr="005C72BA">
          <w:rPr>
            <w:color w:val="000000"/>
            <w:vertAlign w:val="superscript"/>
            <w:rPrChange w:id="12951" w:author="John Clevenger [2]" w:date="2022-06-22T15:33:00Z">
              <w:rPr>
                <w:color w:val="000000"/>
              </w:rPr>
            </w:rPrChange>
          </w:rPr>
          <w:t>2</w:t>
        </w:r>
        <w:r>
          <w:rPr>
            <w:color w:val="000000"/>
          </w:rPr>
          <w:t xml:space="preserve"> Development Team </w:t>
        </w:r>
      </w:ins>
      <w:ins w:id="12952" w:author="John Clevenger [2]" w:date="2022-06-22T15:34:00Z">
        <w:r>
          <w:rPr>
            <w:color w:val="000000"/>
          </w:rPr>
          <w:t>needs</w:t>
        </w:r>
      </w:ins>
      <w:ins w:id="12953" w:author="John Clevenger [2]" w:date="2022-06-22T15:33:00Z">
        <w:r>
          <w:rPr>
            <w:color w:val="000000"/>
          </w:rPr>
          <w:t xml:space="preserve"> a new tool to perform some </w:t>
        </w:r>
      </w:ins>
      <w:ins w:id="12954" w:author="John Clevenger [2]" w:date="2022-06-22T15:48:00Z">
        <w:r w:rsidR="009071EC">
          <w:rPr>
            <w:color w:val="000000"/>
          </w:rPr>
          <w:t>frequently used</w:t>
        </w:r>
      </w:ins>
      <w:ins w:id="12955" w:author="John Clevenger [2]" w:date="2022-06-22T15:33:00Z">
        <w:r>
          <w:rPr>
            <w:color w:val="000000"/>
          </w:rPr>
          <w:t xml:space="preserve"> </w:t>
        </w:r>
      </w:ins>
      <w:ins w:id="12956" w:author="John Clevenger [2]" w:date="2022-06-22T15:36:00Z">
        <w:r w:rsidR="00475149">
          <w:rPr>
            <w:color w:val="000000"/>
          </w:rPr>
          <w:t>operation</w:t>
        </w:r>
      </w:ins>
      <w:ins w:id="12957" w:author="John Clevenger [2]" w:date="2022-06-22T15:34:00Z">
        <w:r>
          <w:rPr>
            <w:color w:val="000000"/>
          </w:rPr>
          <w:t xml:space="preserve">.  </w:t>
        </w:r>
      </w:ins>
      <w:ins w:id="12958" w:author="John Clevenger [2]" w:date="2022-06-22T15:36:00Z">
        <w:r>
          <w:rPr>
            <w:color w:val="000000"/>
          </w:rPr>
          <w:t>E</w:t>
        </w:r>
      </w:ins>
      <w:ins w:id="12959" w:author="John Clevenger [2]" w:date="2022-06-22T15:34:00Z">
        <w:r>
          <w:rPr>
            <w:color w:val="000000"/>
          </w:rPr>
          <w:t xml:space="preserve">ventually </w:t>
        </w:r>
      </w:ins>
      <w:ins w:id="12960" w:author="John Clevenger [2]" w:date="2022-06-22T15:37:00Z">
        <w:r w:rsidR="00475149">
          <w:rPr>
            <w:color w:val="000000"/>
          </w:rPr>
          <w:t xml:space="preserve">many of </w:t>
        </w:r>
      </w:ins>
      <w:ins w:id="12961" w:author="John Clevenger [2]" w:date="2022-06-22T15:34:00Z">
        <w:r>
          <w:rPr>
            <w:color w:val="000000"/>
          </w:rPr>
          <w:t xml:space="preserve">these new tools </w:t>
        </w:r>
      </w:ins>
      <w:ins w:id="12962" w:author="John Clevenger [2]" w:date="2022-06-22T15:38:00Z">
        <w:r w:rsidR="00475149">
          <w:rPr>
            <w:color w:val="000000"/>
          </w:rPr>
          <w:t>get</w:t>
        </w:r>
      </w:ins>
      <w:ins w:id="12963" w:author="John Clevenger [2]" w:date="2022-06-22T15:36:00Z">
        <w:r>
          <w:rPr>
            <w:color w:val="000000"/>
          </w:rPr>
          <w:t xml:space="preserve"> </w:t>
        </w:r>
      </w:ins>
      <w:ins w:id="12964" w:author="John Clevenger [2]" w:date="2022-06-22T15:34:00Z">
        <w:r>
          <w:rPr>
            <w:color w:val="000000"/>
          </w:rPr>
          <w:t>integr</w:t>
        </w:r>
      </w:ins>
      <w:ins w:id="12965" w:author="John Clevenger [2]" w:date="2022-06-22T15:35:00Z">
        <w:r>
          <w:rPr>
            <w:color w:val="000000"/>
          </w:rPr>
          <w:t>ated into the “self-contained” form of PC</w:t>
        </w:r>
        <w:r w:rsidRPr="00475149">
          <w:rPr>
            <w:color w:val="000000"/>
            <w:vertAlign w:val="superscript"/>
            <w:rPrChange w:id="12966"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2967" w:author="John Clevenger [2]" w:date="2022-06-22T15:37:00Z">
              <w:rPr>
                <w:color w:val="000000"/>
              </w:rPr>
            </w:rPrChange>
          </w:rPr>
          <w:t>2</w:t>
        </w:r>
        <w:r>
          <w:rPr>
            <w:color w:val="000000"/>
          </w:rPr>
          <w:t xml:space="preserve"> Administrator client).  However, some of these tools exist </w:t>
        </w:r>
      </w:ins>
      <w:ins w:id="12968" w:author="John Clevenger [2]" w:date="2022-06-22T15:36:00Z">
        <w:r>
          <w:rPr>
            <w:color w:val="000000"/>
          </w:rPr>
          <w:t>at present only in “stand-alone” form – but they DO exist in the PC</w:t>
        </w:r>
        <w:r w:rsidRPr="00475149">
          <w:rPr>
            <w:color w:val="000000"/>
            <w:vertAlign w:val="superscript"/>
            <w:rPrChange w:id="12969" w:author="John Clevenger [2]" w:date="2022-06-22T15:37:00Z">
              <w:rPr>
                <w:color w:val="000000"/>
              </w:rPr>
            </w:rPrChange>
          </w:rPr>
          <w:t>2</w:t>
        </w:r>
        <w:r>
          <w:rPr>
            <w:color w:val="000000"/>
          </w:rPr>
          <w:t xml:space="preserve"> distribution</w:t>
        </w:r>
      </w:ins>
      <w:ins w:id="12970" w:author="John Clevenger [2]" w:date="2022-06-22T15:39:00Z">
        <w:r w:rsidR="00475149">
          <w:rPr>
            <w:color w:val="000000"/>
          </w:rPr>
          <w:t xml:space="preserve">, typically as </w:t>
        </w:r>
      </w:ins>
      <w:ins w:id="12971" w:author="John Clevenger [2]" w:date="2022-06-22T15:40:00Z">
        <w:r w:rsidR="00475149">
          <w:rPr>
            <w:color w:val="000000"/>
          </w:rPr>
          <w:t>elements of a</w:t>
        </w:r>
      </w:ins>
      <w:ins w:id="12972" w:author="John Clevenger [2]" w:date="2022-06-22T15:39:00Z">
        <w:r w:rsidR="00475149">
          <w:rPr>
            <w:color w:val="000000"/>
          </w:rPr>
          <w:t xml:space="preserve"> </w:t>
        </w:r>
      </w:ins>
      <w:ins w:id="12973" w:author="John Clevenger [2]" w:date="2022-06-22T15:41:00Z">
        <w:r w:rsidR="00475149">
          <w:rPr>
            <w:color w:val="000000"/>
          </w:rPr>
          <w:t>tool suite</w:t>
        </w:r>
      </w:ins>
      <w:ins w:id="12974"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2975" w:author="John Clevenger [2]" w:date="2022-06-22T15:39:00Z">
              <w:rPr>
                <w:color w:val="000000"/>
              </w:rPr>
            </w:rPrChange>
          </w:rPr>
          <w:t>pc2tools</w:t>
        </w:r>
        <w:r w:rsidR="00475149">
          <w:rPr>
            <w:color w:val="000000"/>
          </w:rPr>
          <w:t xml:space="preserve">.  </w:t>
        </w:r>
      </w:ins>
      <w:ins w:id="12976" w:author="John Clevenger [2]" w:date="2022-06-22T15:49:00Z">
        <w:r w:rsidR="009071EC">
          <w:rPr>
            <w:color w:val="000000"/>
          </w:rPr>
          <w:t>Because they exist in the PC</w:t>
        </w:r>
        <w:r w:rsidR="009071EC" w:rsidRPr="009071EC">
          <w:rPr>
            <w:color w:val="000000"/>
            <w:vertAlign w:val="superscript"/>
            <w:rPrChange w:id="12977" w:author="John Clevenger [2]" w:date="2022-06-22T15:50:00Z">
              <w:rPr>
                <w:color w:val="000000"/>
              </w:rPr>
            </w:rPrChange>
          </w:rPr>
          <w:t>2</w:t>
        </w:r>
        <w:r w:rsidR="009071EC">
          <w:rPr>
            <w:color w:val="000000"/>
          </w:rPr>
          <w:t xml:space="preserve"> distribution, they can be invoked by users</w:t>
        </w:r>
      </w:ins>
      <w:ins w:id="12978"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2979" w:author="John Clevenger [2]" w:date="2022-06-22T15:45:00Z"/>
          <w:color w:val="000000"/>
        </w:rPr>
      </w:pPr>
      <w:ins w:id="12980" w:author="John Clevenger [2]" w:date="2022-06-22T15:40:00Z">
        <w:r>
          <w:rPr>
            <w:color w:val="000000"/>
          </w:rPr>
          <w:t xml:space="preserve">The </w:t>
        </w:r>
        <w:r w:rsidRPr="00475149">
          <w:rPr>
            <w:rFonts w:ascii="Courier New" w:hAnsi="Courier New" w:cs="Courier New"/>
            <w:b/>
            <w:bCs/>
            <w:color w:val="000000"/>
            <w:sz w:val="22"/>
            <w:szCs w:val="22"/>
            <w:rPrChange w:id="12981" w:author="John Clevenger [2]" w:date="2022-06-22T15:41:00Z">
              <w:rPr>
                <w:color w:val="000000"/>
              </w:rPr>
            </w:rPrChange>
          </w:rPr>
          <w:t>pc2tools</w:t>
        </w:r>
        <w:r>
          <w:rPr>
            <w:color w:val="000000"/>
          </w:rPr>
          <w:t xml:space="preserve"> </w:t>
        </w:r>
      </w:ins>
      <w:ins w:id="12982" w:author="John Clevenger [2]" w:date="2022-06-22T15:41:00Z">
        <w:r>
          <w:rPr>
            <w:color w:val="000000"/>
          </w:rPr>
          <w:t>tool suite</w:t>
        </w:r>
      </w:ins>
      <w:ins w:id="12983" w:author="John Clevenger [2]" w:date="2022-06-22T15:40:00Z">
        <w:r>
          <w:rPr>
            <w:color w:val="000000"/>
          </w:rPr>
          <w:t xml:space="preserve"> can </w:t>
        </w:r>
      </w:ins>
      <w:ins w:id="12984" w:author="John Clevenger [2]" w:date="2022-06-22T15:41:00Z">
        <w:r>
          <w:rPr>
            <w:color w:val="000000"/>
          </w:rPr>
          <w:t>be invoked from the PC</w:t>
        </w:r>
        <w:r w:rsidRPr="00112C2D">
          <w:rPr>
            <w:color w:val="000000"/>
            <w:vertAlign w:val="superscript"/>
            <w:rPrChange w:id="12985" w:author="John Clevenger [2]" w:date="2022-06-22T15:42:00Z">
              <w:rPr>
                <w:color w:val="000000"/>
              </w:rPr>
            </w:rPrChange>
          </w:rPr>
          <w:t>2</w:t>
        </w:r>
        <w:r>
          <w:rPr>
            <w:color w:val="000000"/>
          </w:rPr>
          <w:t xml:space="preserve"> installation folder using the command</w:t>
        </w:r>
      </w:ins>
      <w:ins w:id="12986"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2987" w:author="John Clevenger [2]" w:date="2022-06-22T15:43:00Z">
              <w:rPr>
                <w:color w:val="000000"/>
              </w:rPr>
            </w:rPrChange>
          </w:rPr>
          <w:t>./bin/pc2tools</w:t>
        </w:r>
        <w:r w:rsidR="00112C2D">
          <w:rPr>
            <w:color w:val="000000"/>
          </w:rPr>
          <w:t xml:space="preserve">.  </w:t>
        </w:r>
      </w:ins>
      <w:ins w:id="12988"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2989" w:author="John Clevenger [2]" w:date="2022-06-22T15:43:00Z">
              <w:rPr>
                <w:color w:val="000000"/>
              </w:rPr>
            </w:rPrChange>
          </w:rPr>
          <w:t>--help</w:t>
        </w:r>
        <w:r w:rsidR="00112C2D">
          <w:rPr>
            <w:color w:val="000000"/>
          </w:rPr>
          <w:t xml:space="preserve">, will display a “usage” </w:t>
        </w:r>
      </w:ins>
      <w:ins w:id="12990" w:author="John Clevenger [2]" w:date="2022-06-22T15:44:00Z">
        <w:r w:rsidR="00112C2D">
          <w:rPr>
            <w:color w:val="000000"/>
          </w:rPr>
          <w:t xml:space="preserve">statement describing the various tools contained in the tool suite.  Alternatively, typing the command </w:t>
        </w:r>
      </w:ins>
      <w:ins w:id="12991" w:author="John Clevenger [2]"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2992"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2993" w:author="John Clevenger [2]" w:date="2022-06-22T15:44:00Z">
              <w:rPr>
                <w:color w:val="000000"/>
              </w:rPr>
            </w:rPrChange>
          </w:rPr>
          <w:t>--xxx</w:t>
        </w:r>
        <w:r w:rsidR="00112C2D">
          <w:rPr>
            <w:color w:val="000000"/>
          </w:rPr>
          <w:t xml:space="preserve">, where </w:t>
        </w:r>
      </w:ins>
      <w:ins w:id="12994"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2995" w:author="John Clevenger [2]" w:date="2022-06-22T15:46:00Z"/>
          <w:color w:val="000000"/>
        </w:rPr>
      </w:pPr>
      <w:ins w:id="12996"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2997"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2998" w:author="John Clevenger [2]" w:date="2022-06-22T16:18:00Z"/>
          <w:b/>
          <w:bCs/>
          <w:color w:val="000000"/>
        </w:rPr>
      </w:pPr>
      <w:ins w:id="12999" w:author="John Clevenger [2]" w:date="2022-06-22T15:47:00Z">
        <w:r>
          <w:rPr>
            <w:b/>
            <w:bCs/>
            <w:color w:val="000000"/>
          </w:rPr>
          <w:t xml:space="preserve">The </w:t>
        </w:r>
      </w:ins>
      <w:ins w:id="13000" w:author="John Clevenger [2]" w:date="2022-06-22T15:51:00Z">
        <w:r>
          <w:rPr>
            <w:b/>
            <w:bCs/>
            <w:color w:val="000000"/>
          </w:rPr>
          <w:t>Update Judge’s Data Files (</w:t>
        </w:r>
      </w:ins>
      <w:ins w:id="13001" w:author="John Clevenger [2]" w:date="2022-06-22T15:46:00Z">
        <w:r w:rsidR="00112C2D" w:rsidRPr="009071EC">
          <w:rPr>
            <w:b/>
            <w:bCs/>
            <w:color w:val="000000"/>
            <w:u w:val="single"/>
            <w:rPrChange w:id="13002" w:author="John Clevenger [2]" w:date="2022-06-22T15:47:00Z">
              <w:rPr>
                <w:b/>
                <w:bCs/>
                <w:color w:val="000000"/>
              </w:rPr>
            </w:rPrChange>
          </w:rPr>
          <w:t>u</w:t>
        </w:r>
      </w:ins>
      <w:ins w:id="13003" w:author="John Clevenger [2]" w:date="2022-06-22T15:59:00Z">
        <w:r w:rsidR="00A14362">
          <w:rPr>
            <w:b/>
            <w:bCs/>
            <w:color w:val="000000"/>
            <w:u w:val="single"/>
          </w:rPr>
          <w:t>p</w:t>
        </w:r>
      </w:ins>
      <w:ins w:id="13004" w:author="John Clevenger [2]" w:date="2022-06-22T15:47:00Z">
        <w:r w:rsidR="00112C2D" w:rsidRPr="009071EC">
          <w:rPr>
            <w:b/>
            <w:bCs/>
            <w:color w:val="000000"/>
            <w:u w:val="single"/>
            <w:rPrChange w:id="13005" w:author="John Clevenger [2]" w:date="2022-06-22T15:47:00Z">
              <w:rPr>
                <w:b/>
                <w:bCs/>
                <w:color w:val="000000"/>
              </w:rPr>
            </w:rPrChange>
          </w:rPr>
          <w:t>jdf</w:t>
        </w:r>
      </w:ins>
      <w:ins w:id="13006" w:author="John Clevenger [2]" w:date="2022-06-22T15:51:00Z">
        <w:r>
          <w:rPr>
            <w:b/>
            <w:bCs/>
            <w:color w:val="000000"/>
            <w:u w:val="single"/>
          </w:rPr>
          <w:t>)</w:t>
        </w:r>
      </w:ins>
      <w:ins w:id="13007"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3008" w:author="John Clevenger [2]" w:date="2022-06-22T15:46:00Z"/>
          <w:b/>
          <w:bCs/>
          <w:color w:val="000000"/>
        </w:rPr>
        <w:pPrChange w:id="13009" w:author="John Clevenger [2]" w:date="2022-06-22T16:18:00Z">
          <w:pPr>
            <w:pStyle w:val="ListParagraph"/>
            <w:numPr>
              <w:numId w:val="42"/>
            </w:numPr>
            <w:tabs>
              <w:tab w:val="num" w:pos="450"/>
              <w:tab w:val="num" w:pos="1080"/>
            </w:tabs>
            <w:spacing w:before="240"/>
            <w:ind w:left="450" w:hanging="360"/>
            <w:jc w:val="both"/>
          </w:pPr>
        </w:pPrChange>
      </w:pPr>
      <w:ins w:id="13010" w:author="John Clevenger [2]" w:date="2022-06-22T16:18:00Z">
        <w:r>
          <w:rPr>
            <w:b/>
            <w:bCs/>
            <w:color w:val="000000"/>
          </w:rPr>
          <w:t>The Issue</w:t>
        </w:r>
      </w:ins>
    </w:p>
    <w:p w14:paraId="68266CDD" w14:textId="4DA5F15D" w:rsidR="00CE31E9" w:rsidRDefault="00781D83" w:rsidP="00115EAA">
      <w:pPr>
        <w:spacing w:before="240"/>
        <w:ind w:firstLine="540"/>
        <w:jc w:val="both"/>
        <w:rPr>
          <w:ins w:id="13011" w:author="John Clevenger [2]" w:date="2022-06-22T16:19:00Z"/>
          <w:color w:val="000000"/>
        </w:rPr>
      </w:pPr>
      <w:ins w:id="13012"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3013" w:author="John Clevenger [2]" w:date="2022-06-22T12:50:00Z">
        <w:r w:rsidR="00CE31E9">
          <w:rPr>
            <w:color w:val="000000"/>
          </w:rPr>
          <w:t xml:space="preserve">he CLICS Problem Package Format specification (at </w:t>
        </w:r>
      </w:ins>
      <w:ins w:id="13014"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3015" w:author="John Clevenger [2]" w:date="2022-06-22T12:52:00Z">
        <w:r w:rsidR="00CE31E9">
          <w:rPr>
            <w:color w:val="000000"/>
          </w:rPr>
          <w:t xml:space="preserve">) </w:t>
        </w:r>
      </w:ins>
      <w:ins w:id="13016" w:author="John Clevenger [2]" w:date="2022-06-22T12:54:00Z">
        <w:r w:rsidR="004D0A55">
          <w:rPr>
            <w:color w:val="000000"/>
          </w:rPr>
          <w:t>requires t</w:t>
        </w:r>
      </w:ins>
      <w:ins w:id="13017"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3018"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3019" w:author="John Clevenger [2]" w:date="2022-06-22T13:01:00Z">
              <w:rPr>
                <w:b/>
                <w:bCs/>
                <w:i/>
                <w:iCs/>
                <w:color w:val="000000"/>
              </w:rPr>
            </w:rPrChange>
          </w:rPr>
          <w:t>secret</w:t>
        </w:r>
      </w:ins>
      <w:ins w:id="13020" w:author="John Clevenger [2]" w:date="2022-06-22T16:04:00Z">
        <w:r w:rsidR="00353E86" w:rsidRPr="00353E86">
          <w:rPr>
            <w:color w:val="000000"/>
            <w:rPrChange w:id="13021"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3022" w:author="John Clevenger [2]" w:date="2022-06-22T16:05:00Z">
              <w:rPr>
                <w:b/>
                <w:bCs/>
                <w:color w:val="000000"/>
              </w:rPr>
            </w:rPrChange>
          </w:rPr>
          <w:t>data</w:t>
        </w:r>
        <w:r w:rsidR="00353E86" w:rsidRPr="00353E86">
          <w:rPr>
            <w:color w:val="000000"/>
            <w:rPrChange w:id="13023" w:author="John Clevenger [2]" w:date="2022-06-22T16:04:00Z">
              <w:rPr>
                <w:b/>
                <w:bCs/>
                <w:color w:val="000000"/>
              </w:rPr>
            </w:rPrChange>
          </w:rPr>
          <w:t xml:space="preserve"> </w:t>
        </w:r>
      </w:ins>
      <w:ins w:id="13024" w:author="John Clevenger [2]" w:date="2022-06-22T16:05:00Z">
        <w:r w:rsidR="00353E86">
          <w:rPr>
            <w:color w:val="000000"/>
          </w:rPr>
          <w:t>which lies within the folder describing a particular contest problem</w:t>
        </w:r>
      </w:ins>
      <w:ins w:id="13025" w:author="John Clevenger [2]" w:date="2022-06-22T16:04:00Z">
        <w:r w:rsidR="00353E86" w:rsidRPr="00353E86">
          <w:rPr>
            <w:color w:val="000000"/>
            <w:rPrChange w:id="13026" w:author="John Clevenger [2]" w:date="2022-06-22T16:04:00Z">
              <w:rPr>
                <w:b/>
                <w:bCs/>
                <w:color w:val="000000"/>
              </w:rPr>
            </w:rPrChange>
          </w:rPr>
          <w:t xml:space="preserve"> </w:t>
        </w:r>
      </w:ins>
      <w:ins w:id="13027"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3028"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3029" w:author="John Clevenger [2]" w:date="2022-06-22T12:56:00Z">
        <w:r w:rsidR="004D0A55">
          <w:rPr>
            <w:color w:val="000000"/>
          </w:rPr>
          <w:t>test case data files (and corre</w:t>
        </w:r>
      </w:ins>
      <w:ins w:id="13030" w:author="John Clevenger [2]" w:date="2022-06-22T12:57:00Z">
        <w:r w:rsidR="004D0A55">
          <w:rPr>
            <w:color w:val="000000"/>
          </w:rPr>
          <w:t>sponding answer files</w:t>
        </w:r>
      </w:ins>
      <w:ins w:id="13031"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3032" w:author="John Clevenger [2]" w:date="2022-06-22T13:01:00Z">
              <w:rPr>
                <w:b/>
                <w:bCs/>
                <w:i/>
                <w:iCs/>
                <w:color w:val="000000"/>
              </w:rPr>
            </w:rPrChange>
          </w:rPr>
          <w:t>secret</w:t>
        </w:r>
        <w:r w:rsidR="004D0A55">
          <w:rPr>
            <w:color w:val="000000"/>
          </w:rPr>
          <w:t xml:space="preserve"> folder holds test cases/ans</w:t>
        </w:r>
      </w:ins>
      <w:ins w:id="13033" w:author="John Clevenger [2]" w:date="2022-06-22T12:57:00Z">
        <w:r w:rsidR="004D0A55">
          <w:rPr>
            <w:color w:val="000000"/>
          </w:rPr>
          <w:t>wer files which are the judge</w:t>
        </w:r>
      </w:ins>
      <w:ins w:id="13034" w:author="John Clevenger [2]" w:date="2022-06-22T13:01:00Z">
        <w:r w:rsidR="00C709C8">
          <w:rPr>
            <w:color w:val="000000"/>
          </w:rPr>
          <w:t>’</w:t>
        </w:r>
      </w:ins>
      <w:ins w:id="13035"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3036" w:author="John Clevenger [2]" w:date="2022-06-22T12:57:00Z"/>
          <w:b/>
          <w:bCs/>
          <w:color w:val="000000"/>
          <w:rPrChange w:id="13037" w:author="John Clevenger [2]" w:date="2022-06-22T16:20:00Z">
            <w:rPr>
              <w:ins w:id="13038" w:author="John Clevenger [2]" w:date="2022-06-22T12:57:00Z"/>
            </w:rPr>
          </w:rPrChange>
        </w:rPr>
        <w:pPrChange w:id="13039" w:author="John Clevenger [2]" w:date="2022-06-22T16:20:00Z">
          <w:pPr>
            <w:spacing w:before="240"/>
            <w:ind w:firstLine="540"/>
            <w:jc w:val="both"/>
          </w:pPr>
        </w:pPrChange>
      </w:pPr>
      <w:ins w:id="13040" w:author="John Clevenger [2]" w:date="2022-06-22T16:20:00Z">
        <w:r>
          <w:rPr>
            <w:b/>
            <w:bCs/>
            <w:color w:val="000000"/>
          </w:rPr>
          <w:t>The Solution</w:t>
        </w:r>
      </w:ins>
    </w:p>
    <w:p w14:paraId="2E80595C" w14:textId="25E5C3EB" w:rsidR="004D0A55" w:rsidRDefault="00781D83" w:rsidP="00115EAA">
      <w:pPr>
        <w:spacing w:before="240"/>
        <w:ind w:firstLine="540"/>
        <w:jc w:val="both"/>
        <w:rPr>
          <w:ins w:id="13041" w:author="John Clevenger [2]" w:date="2022-06-22T13:04:00Z"/>
          <w:color w:val="000000"/>
        </w:rPr>
      </w:pPr>
      <w:ins w:id="13042" w:author="John Clevenger [2]" w:date="2022-06-22T14:56:00Z">
        <w:r>
          <w:rPr>
            <w:color w:val="000000"/>
          </w:rPr>
          <w:t>S</w:t>
        </w:r>
      </w:ins>
      <w:ins w:id="13043" w:author="John Clevenger [2]" w:date="2022-06-22T12:58:00Z">
        <w:r w:rsidR="004D0A55">
          <w:rPr>
            <w:color w:val="000000"/>
          </w:rPr>
          <w:t xml:space="preserve">tarting with Version 9.8, </w:t>
        </w:r>
      </w:ins>
      <w:ins w:id="13044"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3045" w:author="John Clevenger [2]" w:date="2022-06-22T15:48:00Z">
              <w:rPr>
                <w:color w:val="000000"/>
              </w:rPr>
            </w:rPrChange>
          </w:rPr>
          <w:t>pc2tools</w:t>
        </w:r>
        <w:r w:rsidR="009071EC">
          <w:rPr>
            <w:color w:val="000000"/>
          </w:rPr>
          <w:t xml:space="preserve"> suite </w:t>
        </w:r>
      </w:ins>
      <w:ins w:id="13046" w:author="John Clevenger [2]" w:date="2022-06-22T12:58:00Z">
        <w:r w:rsidR="004D0A55">
          <w:rPr>
            <w:color w:val="000000"/>
          </w:rPr>
          <w:t xml:space="preserve">contains a tool that can be used to solve this </w:t>
        </w:r>
      </w:ins>
      <w:ins w:id="13047" w:author="John Clevenger [2]" w:date="2022-06-22T13:04:00Z">
        <w:r w:rsidR="00C709C8">
          <w:rPr>
            <w:color w:val="000000"/>
          </w:rPr>
          <w:t>mismatch</w:t>
        </w:r>
      </w:ins>
      <w:ins w:id="13048" w:author="John Clevenger [2]" w:date="2022-06-22T12:58:00Z">
        <w:r w:rsidR="004D0A55">
          <w:rPr>
            <w:color w:val="000000"/>
          </w:rPr>
          <w:t xml:space="preserve"> </w:t>
        </w:r>
      </w:ins>
      <w:ins w:id="13049" w:author="John Clevenger [2]" w:date="2022-06-22T12:59:00Z">
        <w:r w:rsidR="004D0A55">
          <w:rPr>
            <w:color w:val="000000"/>
          </w:rPr>
          <w:t>–</w:t>
        </w:r>
      </w:ins>
      <w:ins w:id="13050" w:author="John Clevenger [2]" w:date="2022-06-22T12:58:00Z">
        <w:r w:rsidR="004D0A55">
          <w:rPr>
            <w:color w:val="000000"/>
          </w:rPr>
          <w:t xml:space="preserve"> </w:t>
        </w:r>
      </w:ins>
      <w:ins w:id="13051" w:author="John Clevenger [2]" w:date="2022-06-22T12:59:00Z">
        <w:r w:rsidR="004D0A55">
          <w:rPr>
            <w:color w:val="000000"/>
          </w:rPr>
          <w:t xml:space="preserve">i.e., to merge a CLICS data file set </w:t>
        </w:r>
      </w:ins>
      <w:ins w:id="13052" w:author="John Clevenger [2]" w:date="2022-06-22T14:57:00Z">
        <w:r>
          <w:rPr>
            <w:color w:val="000000"/>
          </w:rPr>
          <w:t xml:space="preserve">contained in two separate folders </w:t>
        </w:r>
      </w:ins>
      <w:ins w:id="13053" w:author="John Clevenger [2]" w:date="2022-06-22T12:59:00Z">
        <w:r w:rsidR="00C709C8">
          <w:rPr>
            <w:color w:val="000000"/>
          </w:rPr>
          <w:t xml:space="preserve">into a single set of data files suitable </w:t>
        </w:r>
      </w:ins>
      <w:ins w:id="13054" w:author="John Clevenger [2]" w:date="2022-06-22T13:00:00Z">
        <w:r w:rsidR="00C709C8">
          <w:rPr>
            <w:color w:val="000000"/>
          </w:rPr>
          <w:t>for input to PC</w:t>
        </w:r>
        <w:r w:rsidR="00C709C8" w:rsidRPr="00C709C8">
          <w:rPr>
            <w:color w:val="000000"/>
            <w:vertAlign w:val="superscript"/>
            <w:rPrChange w:id="13055" w:author="John Clevenger [2]" w:date="2022-06-22T13:00:00Z">
              <w:rPr>
                <w:color w:val="000000"/>
              </w:rPr>
            </w:rPrChange>
          </w:rPr>
          <w:t>2</w:t>
        </w:r>
        <w:r w:rsidR="00C709C8">
          <w:rPr>
            <w:color w:val="000000"/>
          </w:rPr>
          <w:t xml:space="preserve">.  </w:t>
        </w:r>
      </w:ins>
      <w:ins w:id="13056" w:author="John Clevenger [2]" w:date="2022-06-22T14:57:00Z">
        <w:r>
          <w:rPr>
            <w:color w:val="000000"/>
          </w:rPr>
          <w:t xml:space="preserve"> This makes it easier to configure </w:t>
        </w:r>
      </w:ins>
      <w:ins w:id="13057" w:author="John Clevenger [2]" w:date="2022-06-22T14:58:00Z">
        <w:r>
          <w:rPr>
            <w:color w:val="000000"/>
          </w:rPr>
          <w:t>PC</w:t>
        </w:r>
        <w:r w:rsidRPr="00781D83">
          <w:rPr>
            <w:color w:val="000000"/>
            <w:vertAlign w:val="superscript"/>
            <w:rPrChange w:id="13058" w:author="John Clevenger [2]" w:date="2022-06-22T14:58:00Z">
              <w:rPr>
                <w:color w:val="000000"/>
              </w:rPr>
            </w:rPrChange>
          </w:rPr>
          <w:t>2</w:t>
        </w:r>
        <w:r>
          <w:rPr>
            <w:color w:val="000000"/>
          </w:rPr>
          <w:t xml:space="preserve"> from a CLICS Contest Data Package </w:t>
        </w:r>
      </w:ins>
      <w:ins w:id="13059" w:author="John Clevenger [2]" w:date="2022-06-22T15:01:00Z">
        <w:r w:rsidR="00384A7A">
          <w:rPr>
            <w:color w:val="000000"/>
          </w:rPr>
          <w:t>(</w:t>
        </w:r>
        <w:r w:rsidR="00384A7A">
          <w:fldChar w:fldCharType="begin"/>
        </w:r>
        <w:r w:rsidR="00384A7A">
          <w:instrText xml:space="preserve"> HYPERLINK "</w:instrText>
        </w:r>
        <w:r w:rsidR="00384A7A" w:rsidRPr="00384A7A">
          <w:rPr>
            <w:rPrChange w:id="13060"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3061" w:author="John Clevenger [2]" w:date="2022-06-22T14:58:00Z">
        <w:r>
          <w:rPr>
            <w:color w:val="000000"/>
          </w:rPr>
          <w:t>or Contest Archive Format</w:t>
        </w:r>
      </w:ins>
      <w:ins w:id="13062"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3063" w:author="John Clevenger [2]" w:date="2022-06-22T14:58:00Z">
        <w:r>
          <w:rPr>
            <w:color w:val="000000"/>
          </w:rPr>
          <w:t>.</w:t>
        </w:r>
      </w:ins>
    </w:p>
    <w:p w14:paraId="318F668A" w14:textId="5377DB2F" w:rsidR="00DB0031" w:rsidRDefault="004F7E92" w:rsidP="00115EAA">
      <w:pPr>
        <w:spacing w:before="240"/>
        <w:ind w:firstLine="540"/>
        <w:jc w:val="both"/>
        <w:rPr>
          <w:ins w:id="13064" w:author="John Clevenger [2]" w:date="2022-06-22T16:07:00Z"/>
          <w:color w:val="000000"/>
        </w:rPr>
      </w:pPr>
      <w:ins w:id="13065" w:author="John Clevenger [2]" w:date="2022-06-22T15:21:00Z">
        <w:r>
          <w:rPr>
            <w:color w:val="000000"/>
          </w:rPr>
          <w:t xml:space="preserve">The tool which merges </w:t>
        </w:r>
        <w:r w:rsidRPr="004F7E92">
          <w:rPr>
            <w:rFonts w:ascii="Courier New" w:hAnsi="Courier New" w:cs="Courier New"/>
            <w:b/>
            <w:bCs/>
            <w:color w:val="000000"/>
            <w:sz w:val="22"/>
            <w:szCs w:val="22"/>
            <w:rPrChange w:id="13066"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3067" w:author="John Clevenger [2]" w:date="2022-06-22T15:22:00Z">
              <w:rPr>
                <w:color w:val="000000"/>
              </w:rPr>
            </w:rPrChange>
          </w:rPr>
          <w:t>secret</w:t>
        </w:r>
        <w:r>
          <w:rPr>
            <w:color w:val="000000"/>
          </w:rPr>
          <w:t xml:space="preserve"> data files is </w:t>
        </w:r>
      </w:ins>
      <w:ins w:id="13068" w:author="John Clevenger [2]" w:date="2022-06-22T15:52:00Z">
        <w:r w:rsidR="009071EC">
          <w:rPr>
            <w:color w:val="000000"/>
          </w:rPr>
          <w:t xml:space="preserve">invoked by passing the argument </w:t>
        </w:r>
      </w:ins>
      <w:ins w:id="13069" w:author="John Clevenger [2]" w:date="2022-06-22T16:01:00Z">
        <w:r w:rsidR="00A14362">
          <w:rPr>
            <w:color w:val="000000"/>
          </w:rPr>
          <w:t xml:space="preserve">      </w:t>
        </w:r>
      </w:ins>
      <w:ins w:id="13070" w:author="John Clevenger [2]" w:date="2022-06-22T15:52:00Z">
        <w:r w:rsidR="009071EC" w:rsidRPr="009071EC">
          <w:rPr>
            <w:rFonts w:ascii="Courier New" w:hAnsi="Courier New" w:cs="Courier New"/>
            <w:b/>
            <w:bCs/>
            <w:color w:val="000000"/>
            <w:sz w:val="22"/>
            <w:szCs w:val="22"/>
            <w:rPrChange w:id="13071" w:author="John Clevenger [2]" w:date="2022-06-22T15:52:00Z">
              <w:rPr>
                <w:color w:val="000000"/>
              </w:rPr>
            </w:rPrChange>
          </w:rPr>
          <w:t>--u</w:t>
        </w:r>
      </w:ins>
      <w:ins w:id="13072" w:author="John Clevenger [2]" w:date="2022-06-22T15:59:00Z">
        <w:r w:rsidR="00A14362">
          <w:rPr>
            <w:rFonts w:ascii="Courier New" w:hAnsi="Courier New" w:cs="Courier New"/>
            <w:b/>
            <w:bCs/>
            <w:color w:val="000000"/>
            <w:sz w:val="22"/>
            <w:szCs w:val="22"/>
          </w:rPr>
          <w:t>p</w:t>
        </w:r>
      </w:ins>
      <w:ins w:id="13073" w:author="John Clevenger [2]" w:date="2022-06-22T15:52:00Z">
        <w:r w:rsidR="009071EC" w:rsidRPr="009071EC">
          <w:rPr>
            <w:rFonts w:ascii="Courier New" w:hAnsi="Courier New" w:cs="Courier New"/>
            <w:b/>
            <w:bCs/>
            <w:color w:val="000000"/>
            <w:sz w:val="22"/>
            <w:szCs w:val="22"/>
            <w:rPrChange w:id="13074" w:author="John Clevenger [2]"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3075" w:author="John Clevenger [2]" w:date="2022-06-22T15:52:00Z">
              <w:rPr>
                <w:color w:val="000000"/>
              </w:rPr>
            </w:rPrChange>
          </w:rPr>
          <w:t>pc2tools</w:t>
        </w:r>
        <w:r w:rsidR="009071EC">
          <w:rPr>
            <w:color w:val="000000"/>
          </w:rPr>
          <w:t xml:space="preserve"> command.</w:t>
        </w:r>
      </w:ins>
      <w:ins w:id="13076" w:author="John Clevenger [2]" w:date="2022-06-22T15:59:00Z">
        <w:r w:rsidR="00A14362">
          <w:rPr>
            <w:color w:val="000000"/>
          </w:rPr>
          <w:t xml:space="preserve">  </w:t>
        </w:r>
      </w:ins>
      <w:ins w:id="13077" w:author="John Clevenger [2]" w:date="2022-06-22T16:01:00Z">
        <w:r w:rsidR="00A14362">
          <w:rPr>
            <w:color w:val="000000"/>
          </w:rPr>
          <w:t xml:space="preserve">The </w:t>
        </w:r>
        <w:r w:rsidR="00A14362" w:rsidRPr="00353E86">
          <w:rPr>
            <w:rFonts w:ascii="Courier New" w:hAnsi="Courier New" w:cs="Courier New"/>
            <w:b/>
            <w:bCs/>
            <w:color w:val="000000"/>
            <w:sz w:val="22"/>
            <w:szCs w:val="22"/>
            <w:rPrChange w:id="13078" w:author="John Clevenger [2]" w:date="2022-06-22T16:06:00Z">
              <w:rPr>
                <w:color w:val="000000"/>
              </w:rPr>
            </w:rPrChange>
          </w:rPr>
          <w:t>up</w:t>
        </w:r>
      </w:ins>
      <w:ins w:id="13079" w:author="John Clevenger [2]" w:date="2022-06-22T16:02:00Z">
        <w:r w:rsidR="00A14362" w:rsidRPr="00353E86">
          <w:rPr>
            <w:rFonts w:ascii="Courier New" w:hAnsi="Courier New" w:cs="Courier New"/>
            <w:b/>
            <w:bCs/>
            <w:color w:val="000000"/>
            <w:sz w:val="22"/>
            <w:szCs w:val="22"/>
            <w:rPrChange w:id="13080" w:author="John Clevenger [2]" w:date="2022-06-22T16:06:00Z">
              <w:rPr>
                <w:color w:val="000000"/>
              </w:rPr>
            </w:rPrChange>
          </w:rPr>
          <w:t>jdf</w:t>
        </w:r>
        <w:r w:rsidR="00A14362">
          <w:rPr>
            <w:color w:val="000000"/>
          </w:rPr>
          <w:t xml:space="preserve"> tool then expects </w:t>
        </w:r>
      </w:ins>
      <w:ins w:id="13081" w:author="John Clevenger [2]" w:date="2022-06-22T16:08:00Z">
        <w:r w:rsidR="00DB0031">
          <w:rPr>
            <w:color w:val="000000"/>
          </w:rPr>
          <w:t>to receive an</w:t>
        </w:r>
      </w:ins>
      <w:ins w:id="13082" w:author="John Clevenger [2]" w:date="2022-06-22T16:02:00Z">
        <w:r w:rsidR="00A14362">
          <w:rPr>
            <w:color w:val="000000"/>
          </w:rPr>
          <w:t xml:space="preserve"> argument</w:t>
        </w:r>
      </w:ins>
      <w:ins w:id="13083" w:author="John Clevenger [2]" w:date="2022-06-22T16:09:00Z">
        <w:r w:rsidR="00DB0031">
          <w:rPr>
            <w:color w:val="000000"/>
          </w:rPr>
          <w:t xml:space="preserve"> giving</w:t>
        </w:r>
      </w:ins>
      <w:ins w:id="13084" w:author="John Clevenger [2]" w:date="2022-06-22T16:02:00Z">
        <w:r w:rsidR="00A14362">
          <w:rPr>
            <w:color w:val="000000"/>
          </w:rPr>
          <w:t xml:space="preserve"> the name of a </w:t>
        </w:r>
      </w:ins>
      <w:ins w:id="13085" w:author="John Clevenger [2]" w:date="2022-06-22T16:03:00Z">
        <w:r w:rsidR="00A14362">
          <w:rPr>
            <w:color w:val="000000"/>
          </w:rPr>
          <w:t xml:space="preserve">folder containing a CLICS CDP/CAF </w:t>
        </w:r>
      </w:ins>
      <w:ins w:id="13086" w:author="John Clevenger [2]" w:date="2022-06-22T16:09:00Z">
        <w:r w:rsidR="00076E2D">
          <w:rPr>
            <w:color w:val="000000"/>
          </w:rPr>
          <w:t>problem description</w:t>
        </w:r>
      </w:ins>
      <w:ins w:id="13087" w:author="John Clevenger [2]" w:date="2022-06-22T16:06:00Z">
        <w:r w:rsidR="00353E86">
          <w:rPr>
            <w:color w:val="000000"/>
          </w:rPr>
          <w:t xml:space="preserve">.  </w:t>
        </w:r>
      </w:ins>
      <w:ins w:id="13088"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3089" w:author="John Clevenger [2]" w:date="2022-06-22T16:09:00Z"/>
          <w:rFonts w:ascii="Courier New" w:hAnsi="Courier New" w:cs="Courier New"/>
          <w:b/>
          <w:bCs/>
          <w:color w:val="000000"/>
          <w:sz w:val="22"/>
          <w:szCs w:val="22"/>
          <w:rPrChange w:id="13090" w:author="John Clevenger [2]" w:date="2022-06-22T16:09:00Z">
            <w:rPr>
              <w:ins w:id="13091" w:author="John Clevenger [2]" w:date="2022-06-22T16:09:00Z"/>
              <w:color w:val="000000"/>
            </w:rPr>
          </w:rPrChange>
        </w:rPr>
      </w:pPr>
      <w:ins w:id="13092" w:author="John Clevenger [2]" w:date="2022-06-22T16:07:00Z">
        <w:r w:rsidRPr="00076E2D">
          <w:rPr>
            <w:rFonts w:ascii="Courier New" w:hAnsi="Courier New" w:cs="Courier New"/>
            <w:b/>
            <w:bCs/>
            <w:color w:val="000000"/>
            <w:sz w:val="22"/>
            <w:szCs w:val="22"/>
            <w:rPrChange w:id="13093" w:author="John Clevenger [2]" w:date="2022-06-22T16:09:00Z">
              <w:rPr>
                <w:color w:val="000000"/>
              </w:rPr>
            </w:rPrChange>
          </w:rPr>
          <w:t>.</w:t>
        </w:r>
      </w:ins>
      <w:ins w:id="13094" w:author="John Clevenger [2]" w:date="2022-06-22T16:08:00Z">
        <w:r w:rsidRPr="00076E2D">
          <w:rPr>
            <w:rFonts w:ascii="Courier New" w:hAnsi="Courier New" w:cs="Courier New"/>
            <w:b/>
            <w:bCs/>
            <w:color w:val="000000"/>
            <w:sz w:val="22"/>
            <w:szCs w:val="22"/>
            <w:rPrChange w:id="13095" w:author="John Clevenger [2]" w:date="2022-06-22T16:09:00Z">
              <w:rPr>
                <w:color w:val="000000"/>
              </w:rPr>
            </w:rPrChange>
          </w:rPr>
          <w:t>/</w:t>
        </w:r>
      </w:ins>
      <w:ins w:id="13096" w:author="John Clevenger [2]" w:date="2022-06-22T16:07:00Z">
        <w:r w:rsidRPr="00076E2D">
          <w:rPr>
            <w:rFonts w:ascii="Courier New" w:hAnsi="Courier New" w:cs="Courier New"/>
            <w:b/>
            <w:bCs/>
            <w:color w:val="000000"/>
            <w:sz w:val="22"/>
            <w:szCs w:val="22"/>
            <w:rPrChange w:id="13097" w:author="John Clevenger [2]" w:date="2022-06-22T16:09:00Z">
              <w:rPr>
                <w:color w:val="000000"/>
              </w:rPr>
            </w:rPrChange>
          </w:rPr>
          <w:t>bin</w:t>
        </w:r>
      </w:ins>
      <w:ins w:id="13098" w:author="John Clevenger [2]" w:date="2022-06-22T16:08:00Z">
        <w:r w:rsidRPr="00076E2D">
          <w:rPr>
            <w:rFonts w:ascii="Courier New" w:hAnsi="Courier New" w:cs="Courier New"/>
            <w:b/>
            <w:bCs/>
            <w:color w:val="000000"/>
            <w:sz w:val="22"/>
            <w:szCs w:val="22"/>
            <w:rPrChange w:id="13099" w:author="John Clevenger [2]" w:date="2022-06-22T16:09:00Z">
              <w:rPr>
                <w:color w:val="000000"/>
              </w:rPr>
            </w:rPrChange>
          </w:rPr>
          <w:t>/</w:t>
        </w:r>
      </w:ins>
      <w:ins w:id="13100" w:author="John Clevenger [2]" w:date="2022-06-22T16:07:00Z">
        <w:r w:rsidRPr="00076E2D">
          <w:rPr>
            <w:rFonts w:ascii="Courier New" w:hAnsi="Courier New" w:cs="Courier New"/>
            <w:b/>
            <w:bCs/>
            <w:color w:val="000000"/>
            <w:sz w:val="22"/>
            <w:szCs w:val="22"/>
            <w:rPrChange w:id="13101" w:author="John Clevenger [2]" w:date="2022-06-22T16:09:00Z">
              <w:rPr>
                <w:color w:val="000000"/>
              </w:rPr>
            </w:rPrChange>
          </w:rPr>
          <w:t xml:space="preserve">pc2tools  --upjdf </w:t>
        </w:r>
      </w:ins>
      <w:ins w:id="13102" w:author="John Clevenger [2]" w:date="2022-06-22T16:03:00Z">
        <w:r w:rsidR="00A14362" w:rsidRPr="00076E2D">
          <w:rPr>
            <w:rFonts w:ascii="Courier New" w:hAnsi="Courier New" w:cs="Courier New"/>
            <w:b/>
            <w:bCs/>
            <w:color w:val="000000"/>
            <w:sz w:val="22"/>
            <w:szCs w:val="22"/>
            <w:rPrChange w:id="13103" w:author="John Clevenger [2]" w:date="2022-06-22T16:09:00Z">
              <w:rPr>
                <w:color w:val="000000"/>
              </w:rPr>
            </w:rPrChange>
          </w:rPr>
          <w:t xml:space="preserve"> </w:t>
        </w:r>
      </w:ins>
      <w:ins w:id="13104" w:author="John Clevenger [2]" w:date="2022-06-22T16:08:00Z">
        <w:r w:rsidRPr="00076E2D">
          <w:rPr>
            <w:rFonts w:ascii="Courier New" w:hAnsi="Courier New" w:cs="Courier New"/>
            <w:b/>
            <w:bCs/>
            <w:color w:val="000000"/>
            <w:sz w:val="22"/>
            <w:szCs w:val="22"/>
            <w:rPrChange w:id="13105" w:author="John Clevenger [2]" w:date="2022-06-22T16:09:00Z">
              <w:rPr>
                <w:color w:val="000000"/>
              </w:rPr>
            </w:rPrChange>
          </w:rPr>
          <w:t>/contest/cdp/config</w:t>
        </w:r>
      </w:ins>
      <w:ins w:id="13106" w:author="John Clevenger [2]" w:date="2022-06-22T16:09:00Z">
        <w:r w:rsidR="00076E2D" w:rsidRPr="00076E2D">
          <w:rPr>
            <w:rFonts w:ascii="Courier New" w:hAnsi="Courier New" w:cs="Courier New"/>
            <w:b/>
            <w:bCs/>
            <w:color w:val="000000"/>
            <w:sz w:val="22"/>
            <w:szCs w:val="22"/>
            <w:rPrChange w:id="13107" w:author="John Clevenger [2]" w:date="2022-06-22T16:09:00Z">
              <w:rPr>
                <w:color w:val="000000"/>
              </w:rPr>
            </w:rPrChange>
          </w:rPr>
          <w:t>/problemA</w:t>
        </w:r>
      </w:ins>
    </w:p>
    <w:p w14:paraId="39E99A3C" w14:textId="5719D3F5" w:rsidR="00076E2D" w:rsidRDefault="00076E2D">
      <w:pPr>
        <w:spacing w:before="240"/>
        <w:jc w:val="both"/>
        <w:rPr>
          <w:ins w:id="13108" w:author="John Clevenger [2]" w:date="2022-06-22T16:14:00Z"/>
          <w:color w:val="000000"/>
        </w:rPr>
        <w:pPrChange w:id="13109" w:author="John Clevenger [2]" w:date="2022-06-22T16:21:00Z">
          <w:pPr>
            <w:spacing w:before="240"/>
            <w:ind w:firstLine="540"/>
            <w:jc w:val="both"/>
          </w:pPr>
        </w:pPrChange>
      </w:pPr>
      <w:ins w:id="13110" w:author="John Clevenger [2]" w:date="2022-06-22T16:10:00Z">
        <w:r>
          <w:rPr>
            <w:color w:val="000000"/>
          </w:rPr>
          <w:t xml:space="preserve">will invoke the </w:t>
        </w:r>
        <w:r w:rsidRPr="00076E2D">
          <w:rPr>
            <w:rFonts w:ascii="Courier New" w:hAnsi="Courier New" w:cs="Courier New"/>
            <w:b/>
            <w:bCs/>
            <w:color w:val="000000"/>
            <w:sz w:val="22"/>
            <w:szCs w:val="22"/>
            <w:rPrChange w:id="13111" w:author="John Clevenger [2]" w:date="2022-06-22T16:11:00Z">
              <w:rPr>
                <w:color w:val="000000"/>
              </w:rPr>
            </w:rPrChange>
          </w:rPr>
          <w:t>upjdf</w:t>
        </w:r>
        <w:r>
          <w:rPr>
            <w:color w:val="000000"/>
          </w:rPr>
          <w:t xml:space="preserve"> tool and instruct it </w:t>
        </w:r>
      </w:ins>
      <w:ins w:id="13112" w:author="John Clevenger [2]" w:date="2022-06-22T16:11:00Z">
        <w:r>
          <w:rPr>
            <w:color w:val="000000"/>
          </w:rPr>
          <w:t xml:space="preserve">to merge the </w:t>
        </w:r>
        <w:r w:rsidRPr="00076E2D">
          <w:rPr>
            <w:rFonts w:ascii="Courier New" w:hAnsi="Courier New" w:cs="Courier New"/>
            <w:b/>
            <w:bCs/>
            <w:color w:val="000000"/>
            <w:sz w:val="22"/>
            <w:szCs w:val="22"/>
            <w:rPrChange w:id="13113"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3114" w:author="John Clevenger [2]"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3115" w:author="John Clevenger [2]"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3116" w:author="John Clevenger [2]" w:date="2022-06-22T16:11:00Z">
              <w:rPr>
                <w:color w:val="000000"/>
              </w:rPr>
            </w:rPrChange>
          </w:rPr>
          <w:t>/contest/cdp/config</w:t>
        </w:r>
        <w:r>
          <w:rPr>
            <w:color w:val="000000"/>
          </w:rPr>
          <w:t xml:space="preserve">. If the </w:t>
        </w:r>
      </w:ins>
      <w:ins w:id="13117" w:author="John Clevenger [2]" w:date="2022-06-22T16:12:00Z">
        <w:r>
          <w:rPr>
            <w:color w:val="000000"/>
          </w:rPr>
          <w:t>folder name given on the command line is the root of the configuration (e.g.,</w:t>
        </w:r>
      </w:ins>
      <w:ins w:id="13118" w:author="John Clevenger [2]" w:date="2022-06-22T16:14:00Z">
        <w:r w:rsidR="00FE3AD6">
          <w:rPr>
            <w:color w:val="000000"/>
          </w:rPr>
          <w:t xml:space="preserve"> just</w:t>
        </w:r>
      </w:ins>
      <w:ins w:id="13119" w:author="John Clevenger [2]" w:date="2022-06-22T16:12:00Z">
        <w:r>
          <w:rPr>
            <w:color w:val="000000"/>
          </w:rPr>
          <w:t xml:space="preserve"> </w:t>
        </w:r>
        <w:r w:rsidRPr="00076E2D">
          <w:rPr>
            <w:rFonts w:ascii="Courier New" w:hAnsi="Courier New" w:cs="Courier New"/>
            <w:b/>
            <w:bCs/>
            <w:color w:val="000000"/>
            <w:sz w:val="22"/>
            <w:szCs w:val="22"/>
            <w:rPrChange w:id="13120" w:author="John Clevenger [2]" w:date="2022-06-22T16:14:00Z">
              <w:rPr>
                <w:color w:val="000000"/>
              </w:rPr>
            </w:rPrChange>
          </w:rPr>
          <w:t>/contest/cdp/config</w:t>
        </w:r>
        <w:r>
          <w:rPr>
            <w:color w:val="000000"/>
          </w:rPr>
          <w:t xml:space="preserve"> with no trailing problem name), then the command will search </w:t>
        </w:r>
      </w:ins>
      <w:ins w:id="13121" w:author="John Clevenger [2]" w:date="2022-06-22T16:13:00Z">
        <w:r>
          <w:rPr>
            <w:color w:val="000000"/>
          </w:rPr>
          <w:t xml:space="preserve">all folders beneath the specified folder and for each problem folder </w:t>
        </w:r>
      </w:ins>
      <w:ins w:id="13122" w:author="John Clevenger [2]" w:date="2022-06-22T16:14:00Z">
        <w:r w:rsidR="00FE3AD6">
          <w:rPr>
            <w:color w:val="000000"/>
          </w:rPr>
          <w:t xml:space="preserve">found </w:t>
        </w:r>
      </w:ins>
      <w:ins w:id="13123" w:author="John Clevenger [2]" w:date="2022-06-22T16:13:00Z">
        <w:r>
          <w:rPr>
            <w:color w:val="000000"/>
          </w:rPr>
          <w:t xml:space="preserve">will merge the </w:t>
        </w:r>
        <w:r w:rsidRPr="00FE3AD6">
          <w:rPr>
            <w:rFonts w:ascii="Courier New" w:hAnsi="Courier New" w:cs="Courier New"/>
            <w:b/>
            <w:bCs/>
            <w:color w:val="000000"/>
            <w:sz w:val="22"/>
            <w:szCs w:val="22"/>
            <w:rPrChange w:id="13124"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3125"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3126" w:author="John Clevenger [2]" w:date="2022-06-22T16:15:00Z"/>
          <w:color w:val="000000"/>
        </w:rPr>
      </w:pPr>
      <w:ins w:id="13127" w:author="John Clevenger [2]" w:date="2022-06-22T16:14:00Z">
        <w:r>
          <w:rPr>
            <w:color w:val="000000"/>
          </w:rPr>
          <w:t xml:space="preserve">The </w:t>
        </w:r>
        <w:r w:rsidRPr="00A12E27">
          <w:rPr>
            <w:rFonts w:ascii="Courier New" w:hAnsi="Courier New" w:cs="Courier New"/>
            <w:b/>
            <w:bCs/>
            <w:color w:val="000000"/>
            <w:sz w:val="22"/>
            <w:szCs w:val="22"/>
            <w:rPrChange w:id="13128" w:author="John Clevenger [2]" w:date="2022-06-22T16:21:00Z">
              <w:rPr>
                <w:color w:val="000000"/>
              </w:rPr>
            </w:rPrChange>
          </w:rPr>
          <w:t>upjdf</w:t>
        </w:r>
        <w:r>
          <w:rPr>
            <w:color w:val="000000"/>
          </w:rPr>
          <w:t xml:space="preserve"> </w:t>
        </w:r>
      </w:ins>
      <w:ins w:id="13129" w:author="John Clevenger [2]" w:date="2022-06-22T23:06:00Z">
        <w:r w:rsidR="00201921">
          <w:rPr>
            <w:color w:val="000000"/>
          </w:rPr>
          <w:t>tool</w:t>
        </w:r>
      </w:ins>
      <w:ins w:id="13130" w:author="John Clevenger [2]" w:date="2022-06-22T16:14:00Z">
        <w:r>
          <w:rPr>
            <w:color w:val="000000"/>
          </w:rPr>
          <w:t xml:space="preserve"> accepts several options</w:t>
        </w:r>
      </w:ins>
      <w:ins w:id="13131"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3132" w:author="John Clevenger [2]"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3133" w:author="John Clevenger [2]" w:date="2022-06-22T16:17:00Z"/>
          <w:color w:val="000000"/>
        </w:rPr>
      </w:pPr>
      <w:ins w:id="13134" w:author="John Clevenger [2]" w:date="2022-06-22T16:15:00Z">
        <w:r w:rsidRPr="00FE3AD6">
          <w:rPr>
            <w:rFonts w:ascii="Courier New" w:hAnsi="Courier New" w:cs="Courier New"/>
            <w:b/>
            <w:bCs/>
            <w:color w:val="000000"/>
            <w:sz w:val="22"/>
            <w:szCs w:val="22"/>
            <w:rPrChange w:id="13135" w:author="John Clevenger [2]" w:date="2022-06-22T16:17:00Z">
              <w:rPr>
                <w:color w:val="000000"/>
              </w:rPr>
            </w:rPrChange>
          </w:rPr>
          <w:t>--</w:t>
        </w:r>
      </w:ins>
      <w:ins w:id="13136" w:author="John Clevenger [2]" w:date="2022-06-22T16:16:00Z">
        <w:r w:rsidRPr="00FE3AD6">
          <w:rPr>
            <w:rFonts w:ascii="Courier New" w:hAnsi="Courier New" w:cs="Courier New"/>
            <w:b/>
            <w:bCs/>
            <w:color w:val="000000"/>
            <w:sz w:val="22"/>
            <w:szCs w:val="22"/>
            <w:rPrChange w:id="13137" w:author="John Clevenger [2]"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3138" w:author="John Clevenger [2]" w:date="2022-06-22T16:11:00Z"/>
          <w:color w:val="000000"/>
        </w:rPr>
        <w:pPrChange w:id="13139" w:author="John Clevenger [2]" w:date="2022-06-22T16:58:00Z">
          <w:pPr>
            <w:spacing w:before="240"/>
            <w:jc w:val="both"/>
          </w:pPr>
        </w:pPrChange>
      </w:pPr>
      <w:ins w:id="13140" w:author="John Clevenger [2]"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3141" w:author="John Clevenger [2]"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3142" w:author="John Clevenger [2]" w:date="2022-06-22T16:23:00Z"/>
          <w:b/>
          <w:bCs/>
          <w:color w:val="000000"/>
        </w:rPr>
      </w:pPr>
      <w:ins w:id="13143" w:author="John Clevenger [2]" w:date="2022-06-22T16:23:00Z">
        <w:r>
          <w:rPr>
            <w:b/>
            <w:bCs/>
            <w:color w:val="000000"/>
          </w:rPr>
          <w:t>The Details</w:t>
        </w:r>
      </w:ins>
    </w:p>
    <w:p w14:paraId="7543CC51" w14:textId="1ED2D048" w:rsidR="00271329" w:rsidRDefault="0064676F" w:rsidP="00A12E27">
      <w:pPr>
        <w:spacing w:before="240"/>
        <w:ind w:firstLine="540"/>
        <w:jc w:val="both"/>
        <w:rPr>
          <w:ins w:id="13144" w:author="John Clevenger [2]" w:date="2022-06-22T16:43:00Z"/>
          <w:color w:val="000000"/>
        </w:rPr>
      </w:pPr>
      <w:ins w:id="13145" w:author="John Clevenger [2]" w:date="2022-06-22T16:24:00Z">
        <w:r>
          <w:rPr>
            <w:color w:val="000000"/>
          </w:rPr>
          <w:t xml:space="preserve">What the </w:t>
        </w:r>
        <w:r w:rsidRPr="0064676F">
          <w:rPr>
            <w:rFonts w:ascii="Courier New" w:hAnsi="Courier New" w:cs="Courier New"/>
            <w:b/>
            <w:bCs/>
            <w:color w:val="000000"/>
            <w:sz w:val="22"/>
            <w:szCs w:val="22"/>
            <w:rPrChange w:id="13146" w:author="John Clevenger [2]" w:date="2022-06-22T16:25:00Z">
              <w:rPr>
                <w:color w:val="000000"/>
              </w:rPr>
            </w:rPrChange>
          </w:rPr>
          <w:t>upjdf</w:t>
        </w:r>
        <w:r>
          <w:rPr>
            <w:color w:val="000000"/>
          </w:rPr>
          <w:t xml:space="preserve"> tool </w:t>
        </w:r>
      </w:ins>
      <w:ins w:id="13147" w:author="John Clevenger [2]" w:date="2022-06-22T16:44:00Z">
        <w:r w:rsidR="00271329">
          <w:rPr>
            <w:color w:val="000000"/>
          </w:rPr>
          <w:t>effectively</w:t>
        </w:r>
      </w:ins>
      <w:ins w:id="13148" w:author="John Clevenger [2]" w:date="2022-06-22T16:24:00Z">
        <w:r>
          <w:rPr>
            <w:color w:val="000000"/>
          </w:rPr>
          <w:t xml:space="preserve"> does, for each problem description found under the specified folder, is</w:t>
        </w:r>
      </w:ins>
      <w:ins w:id="13149" w:author="John Clevenger [2]" w:date="2022-06-22T16:25:00Z">
        <w:r>
          <w:rPr>
            <w:color w:val="000000"/>
          </w:rPr>
          <w:t xml:space="preserve"> </w:t>
        </w:r>
      </w:ins>
      <w:ins w:id="13150" w:author="John Clevenger [2]" w:date="2022-06-22T16:42:00Z">
        <w:r w:rsidR="00271329">
          <w:rPr>
            <w:color w:val="000000"/>
          </w:rPr>
          <w:t>to</w:t>
        </w:r>
      </w:ins>
      <w:ins w:id="13151" w:author="John Clevenger [2]" w:date="2022-06-22T16:25:00Z">
        <w:r>
          <w:rPr>
            <w:color w:val="000000"/>
          </w:rPr>
          <w:t xml:space="preserve"> cop</w:t>
        </w:r>
      </w:ins>
      <w:ins w:id="13152" w:author="John Clevenger [2]" w:date="2022-06-22T16:42:00Z">
        <w:r w:rsidR="00271329">
          <w:rPr>
            <w:color w:val="000000"/>
          </w:rPr>
          <w:t>y</w:t>
        </w:r>
      </w:ins>
      <w:ins w:id="13153" w:author="John Clevenger [2]" w:date="2022-06-22T16:25:00Z">
        <w:r>
          <w:rPr>
            <w:color w:val="000000"/>
          </w:rPr>
          <w:t xml:space="preserve"> the data </w:t>
        </w:r>
      </w:ins>
      <w:ins w:id="13154" w:author="John Clevenger [2]" w:date="2022-06-22T16:26:00Z">
        <w:r>
          <w:rPr>
            <w:color w:val="000000"/>
          </w:rPr>
          <w:t>(</w:t>
        </w:r>
        <w:r w:rsidRPr="0064676F">
          <w:rPr>
            <w:rFonts w:ascii="Courier New" w:hAnsi="Courier New" w:cs="Courier New"/>
            <w:b/>
            <w:bCs/>
            <w:color w:val="000000"/>
            <w:sz w:val="22"/>
            <w:szCs w:val="22"/>
            <w:rPrChange w:id="13155" w:author="John Clevenger [2]" w:date="2022-06-22T16:26:00Z">
              <w:rPr>
                <w:color w:val="000000"/>
              </w:rPr>
            </w:rPrChange>
          </w:rPr>
          <w:t>.in</w:t>
        </w:r>
        <w:r>
          <w:rPr>
            <w:color w:val="000000"/>
          </w:rPr>
          <w:t xml:space="preserve">) </w:t>
        </w:r>
      </w:ins>
      <w:ins w:id="13156" w:author="John Clevenger [2]" w:date="2022-06-22T16:25:00Z">
        <w:r>
          <w:rPr>
            <w:color w:val="000000"/>
          </w:rPr>
          <w:t xml:space="preserve">and answer </w:t>
        </w:r>
      </w:ins>
      <w:ins w:id="13157" w:author="John Clevenger [2]" w:date="2022-06-22T16:26:00Z">
        <w:r>
          <w:rPr>
            <w:color w:val="000000"/>
          </w:rPr>
          <w:t>(</w:t>
        </w:r>
        <w:r w:rsidRPr="0064676F">
          <w:rPr>
            <w:rFonts w:ascii="Courier New" w:hAnsi="Courier New" w:cs="Courier New"/>
            <w:b/>
            <w:bCs/>
            <w:color w:val="000000"/>
            <w:sz w:val="22"/>
            <w:szCs w:val="22"/>
            <w:rPrChange w:id="13158" w:author="John Clevenger [2]" w:date="2022-06-22T16:26:00Z">
              <w:rPr>
                <w:color w:val="000000"/>
              </w:rPr>
            </w:rPrChange>
          </w:rPr>
          <w:t>.ans</w:t>
        </w:r>
        <w:r>
          <w:rPr>
            <w:color w:val="000000"/>
          </w:rPr>
          <w:t xml:space="preserve">) </w:t>
        </w:r>
      </w:ins>
      <w:ins w:id="13159" w:author="John Clevenger [2]" w:date="2022-06-22T16:25:00Z">
        <w:r>
          <w:rPr>
            <w:color w:val="000000"/>
          </w:rPr>
          <w:t xml:space="preserve">files found under the </w:t>
        </w:r>
      </w:ins>
      <w:ins w:id="13160" w:author="John Clevenger [2]" w:date="2022-06-22T16:26:00Z">
        <w:r w:rsidRPr="0064676F">
          <w:rPr>
            <w:rFonts w:ascii="Courier New" w:hAnsi="Courier New" w:cs="Courier New"/>
            <w:b/>
            <w:bCs/>
            <w:color w:val="000000"/>
            <w:sz w:val="22"/>
            <w:szCs w:val="22"/>
            <w:rPrChange w:id="13161" w:author="John Clevenger [2]" w:date="2022-06-22T16:26:00Z">
              <w:rPr>
                <w:color w:val="000000"/>
              </w:rPr>
            </w:rPrChange>
          </w:rPr>
          <w:t>data/</w:t>
        </w:r>
      </w:ins>
      <w:ins w:id="13162" w:author="John Clevenger [2]" w:date="2022-06-22T16:25:00Z">
        <w:r w:rsidRPr="0064676F">
          <w:rPr>
            <w:rFonts w:ascii="Courier New" w:hAnsi="Courier New" w:cs="Courier New"/>
            <w:b/>
            <w:bCs/>
            <w:color w:val="000000"/>
            <w:sz w:val="22"/>
            <w:szCs w:val="22"/>
            <w:rPrChange w:id="13163" w:author="John Clevenger [2]" w:date="2022-06-22T16:26:00Z">
              <w:rPr>
                <w:color w:val="000000"/>
              </w:rPr>
            </w:rPrChange>
          </w:rPr>
          <w:t>sample</w:t>
        </w:r>
        <w:r>
          <w:rPr>
            <w:color w:val="000000"/>
          </w:rPr>
          <w:t xml:space="preserve"> fo</w:t>
        </w:r>
      </w:ins>
      <w:ins w:id="13164" w:author="John Clevenger [2]" w:date="2022-06-22T16:26:00Z">
        <w:r>
          <w:rPr>
            <w:color w:val="000000"/>
          </w:rPr>
          <w:t xml:space="preserve">lder into the </w:t>
        </w:r>
        <w:r w:rsidRPr="00271329">
          <w:rPr>
            <w:rFonts w:ascii="Courier New" w:hAnsi="Courier New" w:cs="Courier New"/>
            <w:b/>
            <w:bCs/>
            <w:color w:val="000000"/>
            <w:sz w:val="22"/>
            <w:szCs w:val="22"/>
            <w:rPrChange w:id="13165" w:author="John Clevenger [2]" w:date="2022-06-22T16:41:00Z">
              <w:rPr>
                <w:color w:val="000000"/>
              </w:rPr>
            </w:rPrChange>
          </w:rPr>
          <w:t>data/se</w:t>
        </w:r>
      </w:ins>
      <w:ins w:id="13166" w:author="John Clevenger [2]" w:date="2022-06-22T16:27:00Z">
        <w:r w:rsidRPr="00271329">
          <w:rPr>
            <w:rFonts w:ascii="Courier New" w:hAnsi="Courier New" w:cs="Courier New"/>
            <w:b/>
            <w:bCs/>
            <w:color w:val="000000"/>
            <w:sz w:val="22"/>
            <w:szCs w:val="22"/>
            <w:rPrChange w:id="13167" w:author="John Clevenger [2]" w:date="2022-06-22T16:41:00Z">
              <w:rPr>
                <w:color w:val="000000"/>
              </w:rPr>
            </w:rPrChange>
          </w:rPr>
          <w:t>cret</w:t>
        </w:r>
        <w:r>
          <w:rPr>
            <w:color w:val="000000"/>
          </w:rPr>
          <w:t xml:space="preserve"> folder.</w:t>
        </w:r>
      </w:ins>
      <w:ins w:id="13168"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3169" w:author="John Clevenger [2]" w:date="2022-06-22T16:43:00Z">
              <w:rPr>
                <w:color w:val="000000"/>
              </w:rPr>
            </w:rPrChange>
          </w:rPr>
          <w:t>data/secret</w:t>
        </w:r>
        <w:r w:rsidR="00271329">
          <w:rPr>
            <w:color w:val="000000"/>
          </w:rPr>
          <w:t>, containing all the data files</w:t>
        </w:r>
      </w:ins>
      <w:ins w:id="13170" w:author="John Clevenger [2]" w:date="2022-06-22T16:43:00Z">
        <w:r w:rsidR="00271329">
          <w:rPr>
            <w:color w:val="000000"/>
          </w:rPr>
          <w:t xml:space="preserve"> – and this folder can then be used as the target </w:t>
        </w:r>
      </w:ins>
      <w:ins w:id="13171" w:author="John Clevenger [2]" w:date="2022-06-22T16:51:00Z">
        <w:r w:rsidR="00006BB1">
          <w:rPr>
            <w:color w:val="000000"/>
          </w:rPr>
          <w:t xml:space="preserve">test data folder </w:t>
        </w:r>
      </w:ins>
      <w:ins w:id="13172" w:author="John Clevenger [2]" w:date="2022-06-22T16:43:00Z">
        <w:r w:rsidR="00271329">
          <w:rPr>
            <w:color w:val="000000"/>
          </w:rPr>
          <w:t>for loading into PC</w:t>
        </w:r>
        <w:r w:rsidR="00271329" w:rsidRPr="00271329">
          <w:rPr>
            <w:color w:val="000000"/>
            <w:vertAlign w:val="superscript"/>
            <w:rPrChange w:id="13173" w:author="John Clevenger [2]" w:date="2022-06-22T16:44:00Z">
              <w:rPr>
                <w:color w:val="000000"/>
              </w:rPr>
            </w:rPrChange>
          </w:rPr>
          <w:t>2</w:t>
        </w:r>
      </w:ins>
      <w:ins w:id="13174" w:author="John Clevenger [2]" w:date="2022-06-22T16:51:00Z">
        <w:r w:rsidR="00006BB1">
          <w:rPr>
            <w:color w:val="000000"/>
          </w:rPr>
          <w:t xml:space="preserve"> via the </w:t>
        </w:r>
      </w:ins>
      <w:ins w:id="13175" w:author="John Clevenger [2]" w:date="2022-06-22T16:52:00Z">
        <w:r w:rsidR="00006BB1" w:rsidRPr="00006BB1">
          <w:rPr>
            <w:rFonts w:ascii="Courier New" w:hAnsi="Courier New" w:cs="Courier New"/>
            <w:b/>
            <w:bCs/>
            <w:color w:val="000000"/>
            <w:sz w:val="22"/>
            <w:szCs w:val="22"/>
            <w:rPrChange w:id="13176" w:author="John Clevenger [2]" w:date="2022-06-22T16:52:00Z">
              <w:rPr>
                <w:color w:val="000000"/>
              </w:rPr>
            </w:rPrChange>
          </w:rPr>
          <w:t>Test Data Files</w:t>
        </w:r>
        <w:r w:rsidR="00006BB1">
          <w:rPr>
            <w:color w:val="000000"/>
          </w:rPr>
          <w:t xml:space="preserve"> tab on the </w:t>
        </w:r>
      </w:ins>
      <w:ins w:id="13177"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3178" w:author="John Clevenger [2]" w:date="2022-06-22T16:52:00Z">
              <w:rPr>
                <w:color w:val="000000"/>
              </w:rPr>
            </w:rPrChange>
          </w:rPr>
          <w:t>Add/Edit Problem</w:t>
        </w:r>
        <w:r w:rsidR="00006BB1">
          <w:rPr>
            <w:color w:val="000000"/>
          </w:rPr>
          <w:t xml:space="preserve"> screen</w:t>
        </w:r>
      </w:ins>
      <w:ins w:id="13179" w:author="John Clevenger [2]" w:date="2022-06-22T16:52:00Z">
        <w:r w:rsidR="00006BB1">
          <w:rPr>
            <w:color w:val="000000"/>
          </w:rPr>
          <w:t>.</w:t>
        </w:r>
      </w:ins>
    </w:p>
    <w:p w14:paraId="4D1A7290" w14:textId="4EB51511" w:rsidR="00006BB1" w:rsidRDefault="0064676F" w:rsidP="00A12E27">
      <w:pPr>
        <w:spacing w:before="240"/>
        <w:ind w:firstLine="540"/>
        <w:jc w:val="both"/>
        <w:rPr>
          <w:ins w:id="13180" w:author="John Clevenger [2]" w:date="2022-06-22T16:49:00Z"/>
          <w:color w:val="000000"/>
        </w:rPr>
      </w:pPr>
      <w:ins w:id="13181" w:author="John Clevenger [2]" w:date="2022-06-22T16:27:00Z">
        <w:r>
          <w:rPr>
            <w:color w:val="000000"/>
          </w:rPr>
          <w:t xml:space="preserve">  However, if </w:t>
        </w:r>
      </w:ins>
      <w:ins w:id="13182" w:author="John Clevenger [2]" w:date="2022-06-22T16:43:00Z">
        <w:r w:rsidR="00271329">
          <w:rPr>
            <w:color w:val="000000"/>
          </w:rPr>
          <w:t>the above</w:t>
        </w:r>
      </w:ins>
      <w:ins w:id="13183" w:author="John Clevenger [2]" w:date="2022-06-22T16:27:00Z">
        <w:r>
          <w:rPr>
            <w:color w:val="000000"/>
          </w:rPr>
          <w:t xml:space="preserve"> was just a straight copy</w:t>
        </w:r>
      </w:ins>
      <w:ins w:id="13184"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3185"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3186" w:author="John Clevenger [2]" w:date="2022-06-22T16:52:00Z">
              <w:rPr>
                <w:color w:val="000000"/>
              </w:rPr>
            </w:rPrChange>
          </w:rPr>
          <w:t>data/secret</w:t>
        </w:r>
      </w:ins>
      <w:ins w:id="13187" w:author="John Clevenger [2]" w:date="2022-06-22T16:27:00Z">
        <w:r>
          <w:rPr>
            <w:color w:val="000000"/>
          </w:rPr>
          <w:t xml:space="preserve">, </w:t>
        </w:r>
      </w:ins>
      <w:ins w:id="13188" w:author="John Clevenger [2]" w:date="2022-06-22T16:41:00Z">
        <w:r w:rsidR="00271329">
          <w:rPr>
            <w:color w:val="000000"/>
          </w:rPr>
          <w:t>several</w:t>
        </w:r>
      </w:ins>
      <w:ins w:id="13189" w:author="John Clevenger [2]" w:date="2022-06-22T16:27:00Z">
        <w:r>
          <w:rPr>
            <w:color w:val="000000"/>
          </w:rPr>
          <w:t xml:space="preserve"> problems could arise</w:t>
        </w:r>
      </w:ins>
      <w:ins w:id="13190" w:author="John Clevenger [2]" w:date="2022-06-22T16:28:00Z">
        <w:r>
          <w:rPr>
            <w:color w:val="000000"/>
          </w:rPr>
          <w:t>.  F</w:t>
        </w:r>
      </w:ins>
      <w:ins w:id="13191" w:author="John Clevenger [2]" w:date="2022-06-22T16:27:00Z">
        <w:r>
          <w:rPr>
            <w:color w:val="000000"/>
          </w:rPr>
          <w:t xml:space="preserve">irst, if there were already files in </w:t>
        </w:r>
      </w:ins>
      <w:ins w:id="13192" w:author="John Clevenger [2]" w:date="2022-06-22T16:28:00Z">
        <w:r w:rsidRPr="00AE14BB">
          <w:rPr>
            <w:rFonts w:ascii="Courier New" w:hAnsi="Courier New" w:cs="Courier New"/>
            <w:b/>
            <w:bCs/>
            <w:color w:val="000000"/>
            <w:sz w:val="22"/>
            <w:szCs w:val="22"/>
            <w:rPrChange w:id="13193"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3194" w:author="John Clevenger [2]" w:date="2022-06-22T16:45:00Z">
              <w:rPr>
                <w:color w:val="000000"/>
              </w:rPr>
            </w:rPrChange>
          </w:rPr>
          <w:t>data/sample</w:t>
        </w:r>
        <w:r>
          <w:rPr>
            <w:color w:val="000000"/>
          </w:rPr>
          <w:t>, those files would be overwritten</w:t>
        </w:r>
      </w:ins>
      <w:ins w:id="13195"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3196" w:author="John Clevenger [2]" w:date="2022-06-22T16:34:00Z"/>
          <w:color w:val="000000"/>
        </w:rPr>
      </w:pPr>
      <w:ins w:id="13197" w:author="John Clevenger [2]" w:date="2022-06-22T16:29:00Z">
        <w:r>
          <w:rPr>
            <w:color w:val="000000"/>
          </w:rPr>
          <w:t xml:space="preserve">Second, </w:t>
        </w:r>
      </w:ins>
      <w:ins w:id="13198" w:author="John Clevenger [2]" w:date="2022-06-22T16:46:00Z">
        <w:r w:rsidR="00AE14BB">
          <w:rPr>
            <w:color w:val="000000"/>
          </w:rPr>
          <w:t xml:space="preserve">it is normally the intention that a CCS </w:t>
        </w:r>
      </w:ins>
      <w:ins w:id="13199"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3200"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3201" w:author="John Clevenger [2]" w:date="2022-06-22T16:47:00Z">
              <w:rPr>
                <w:color w:val="000000"/>
              </w:rPr>
            </w:rPrChange>
          </w:rPr>
          <w:t>secret</w:t>
        </w:r>
        <w:r w:rsidR="00AE14BB">
          <w:rPr>
            <w:color w:val="000000"/>
          </w:rPr>
          <w:t xml:space="preserve"> data files</w:t>
        </w:r>
      </w:ins>
      <w:ins w:id="13202" w:author="John Clevenger [2]" w:date="2022-06-22T16:49:00Z">
        <w:r w:rsidR="00006BB1">
          <w:rPr>
            <w:color w:val="000000"/>
          </w:rPr>
          <w:t>,</w:t>
        </w:r>
      </w:ins>
      <w:ins w:id="13203"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3204" w:author="John Clevenger [2]" w:date="2022-06-22T16:49:00Z">
              <w:rPr>
                <w:color w:val="000000"/>
              </w:rPr>
            </w:rPrChange>
          </w:rPr>
          <w:t>sample</w:t>
        </w:r>
        <w:r w:rsidR="00AE14BB">
          <w:rPr>
            <w:color w:val="000000"/>
          </w:rPr>
          <w:t xml:space="preserve"> files first (i.e., before running against</w:t>
        </w:r>
      </w:ins>
      <w:ins w:id="13205"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3206" w:author="John Clevenger [2]" w:date="2022-06-22T16:49:00Z">
              <w:rPr>
                <w:color w:val="000000"/>
              </w:rPr>
            </w:rPrChange>
          </w:rPr>
          <w:t>secret</w:t>
        </w:r>
        <w:r w:rsidR="00AE14BB">
          <w:rPr>
            <w:color w:val="000000"/>
          </w:rPr>
          <w:t xml:space="preserve"> data files</w:t>
        </w:r>
        <w:r w:rsidR="00006BB1">
          <w:rPr>
            <w:color w:val="000000"/>
          </w:rPr>
          <w:t>)</w:t>
        </w:r>
      </w:ins>
      <w:ins w:id="13207" w:author="John Clevenger [2]" w:date="2022-06-22T16:47:00Z">
        <w:r w:rsidR="00AE14BB">
          <w:rPr>
            <w:color w:val="000000"/>
          </w:rPr>
          <w:t xml:space="preserve">.  </w:t>
        </w:r>
      </w:ins>
      <w:ins w:id="13208" w:author="John Clevenger [2]" w:date="2022-06-22T16:54:00Z">
        <w:r w:rsidR="00941397">
          <w:rPr>
            <w:color w:val="000000"/>
          </w:rPr>
          <w:t>In addition, t</w:t>
        </w:r>
      </w:ins>
      <w:ins w:id="13209" w:author="John Clevenger [2]" w:date="2022-06-22T16:29:00Z">
        <w:r w:rsidR="00AE14BB">
          <w:rPr>
            <w:color w:val="000000"/>
          </w:rPr>
          <w:t xml:space="preserve">he </w:t>
        </w:r>
        <w:r>
          <w:rPr>
            <w:color w:val="000000"/>
          </w:rPr>
          <w:t xml:space="preserve">CLICS CCS specification (at </w:t>
        </w:r>
      </w:ins>
      <w:ins w:id="13210"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3211" w:author="John Clevenger [2]" w:date="2022-06-22T16:33:00Z">
        <w:r>
          <w:rPr>
            <w:color w:val="000000"/>
          </w:rPr>
          <w:t xml:space="preserve"> requires that judgements be determined by the </w:t>
        </w:r>
        <w:r w:rsidRPr="00941397">
          <w:rPr>
            <w:i/>
            <w:iCs/>
            <w:color w:val="000000"/>
            <w:rPrChange w:id="13212" w:author="John Clevenger [2]" w:date="2022-06-22T16:54:00Z">
              <w:rPr>
                <w:color w:val="000000"/>
              </w:rPr>
            </w:rPrChange>
          </w:rPr>
          <w:t>first</w:t>
        </w:r>
        <w:r>
          <w:rPr>
            <w:color w:val="000000"/>
          </w:rPr>
          <w:t xml:space="preserve"> failed test case file, </w:t>
        </w:r>
        <w:r>
          <w:rPr>
            <w:i/>
            <w:iCs/>
            <w:color w:val="000000"/>
          </w:rPr>
          <w:t>whe</w:t>
        </w:r>
      </w:ins>
      <w:ins w:id="13213" w:author="John Clevenger [2]" w:date="2022-06-22T16:34:00Z">
        <w:r>
          <w:rPr>
            <w:i/>
            <w:iCs/>
            <w:color w:val="000000"/>
          </w:rPr>
          <w:t xml:space="preserve">n </w:t>
        </w:r>
      </w:ins>
      <w:ins w:id="13214" w:author="John Clevenger [2]" w:date="2022-06-22T16:54:00Z">
        <w:r w:rsidR="00006BB1">
          <w:rPr>
            <w:i/>
            <w:iCs/>
            <w:color w:val="000000"/>
          </w:rPr>
          <w:t xml:space="preserve">the data files are </w:t>
        </w:r>
      </w:ins>
      <w:ins w:id="13215" w:author="John Clevenger [2]" w:date="2022-06-22T16:34:00Z">
        <w:r>
          <w:rPr>
            <w:i/>
            <w:iCs/>
            <w:color w:val="000000"/>
          </w:rPr>
          <w:t>processed in alphabetical order by filename</w:t>
        </w:r>
      </w:ins>
      <w:ins w:id="13216" w:author="John Clevenger [2]" w:date="2022-06-22T16:47:00Z">
        <w:r w:rsidR="00AE14BB">
          <w:rPr>
            <w:color w:val="000000"/>
          </w:rPr>
          <w:t xml:space="preserve">. </w:t>
        </w:r>
      </w:ins>
      <w:ins w:id="13217" w:author="John Clevenger [2]" w:date="2022-06-22T16:48:00Z">
        <w:r w:rsidR="00AE14BB">
          <w:rPr>
            <w:color w:val="000000"/>
          </w:rPr>
          <w:t xml:space="preserve"> However, </w:t>
        </w:r>
      </w:ins>
      <w:ins w:id="13218" w:author="John Clevenger [2]" w:date="2022-06-22T16:45:00Z">
        <w:r w:rsidR="00AE14BB">
          <w:rPr>
            <w:color w:val="000000"/>
          </w:rPr>
          <w:t xml:space="preserve">there is nothing requiring judges to name </w:t>
        </w:r>
      </w:ins>
      <w:ins w:id="13219" w:author="John Clevenger [2]" w:date="2022-06-22T16:48:00Z">
        <w:r w:rsidR="00AE14BB" w:rsidRPr="00006BB1">
          <w:rPr>
            <w:rFonts w:ascii="Courier New" w:hAnsi="Courier New" w:cs="Courier New"/>
            <w:b/>
            <w:bCs/>
            <w:color w:val="000000"/>
            <w:sz w:val="22"/>
            <w:szCs w:val="22"/>
            <w:rPrChange w:id="13220" w:author="John Clevenger [2]" w:date="2022-06-22T16:50:00Z">
              <w:rPr>
                <w:color w:val="000000"/>
              </w:rPr>
            </w:rPrChange>
          </w:rPr>
          <w:t>sample</w:t>
        </w:r>
        <w:r w:rsidR="00AE14BB">
          <w:rPr>
            <w:color w:val="000000"/>
          </w:rPr>
          <w:t xml:space="preserve"> </w:t>
        </w:r>
      </w:ins>
      <w:ins w:id="13221" w:author="John Clevenger [2]" w:date="2022-06-22T16:45:00Z">
        <w:r w:rsidR="00AE14BB">
          <w:rPr>
            <w:color w:val="000000"/>
          </w:rPr>
          <w:t>data</w:t>
        </w:r>
      </w:ins>
      <w:ins w:id="13222" w:author="John Clevenger [2]" w:date="2022-06-22T16:46:00Z">
        <w:r w:rsidR="00AE14BB">
          <w:rPr>
            <w:color w:val="000000"/>
          </w:rPr>
          <w:t xml:space="preserve"> files </w:t>
        </w:r>
      </w:ins>
      <w:ins w:id="13223" w:author="John Clevenger [2]" w:date="2022-06-22T16:48:00Z">
        <w:r w:rsidR="00AE14BB">
          <w:rPr>
            <w:color w:val="000000"/>
          </w:rPr>
          <w:t>such that they</w:t>
        </w:r>
      </w:ins>
      <w:ins w:id="13224"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3225" w:author="John Clevenger [2]" w:date="2022-06-22T16:50:00Z">
              <w:rPr>
                <w:color w:val="000000"/>
              </w:rPr>
            </w:rPrChange>
          </w:rPr>
          <w:t>secret</w:t>
        </w:r>
        <w:r w:rsidR="00006BB1">
          <w:rPr>
            <w:color w:val="000000"/>
          </w:rPr>
          <w:t xml:space="preserve"> data files.</w:t>
        </w:r>
      </w:ins>
      <w:ins w:id="13226"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3227" w:author="John Clevenger [2]" w:date="2022-06-22T16:56:00Z"/>
          <w:color w:val="000000"/>
        </w:rPr>
      </w:pPr>
      <w:ins w:id="13228" w:author="John Clevenger [2]" w:date="2022-06-22T16:34:00Z">
        <w:r>
          <w:rPr>
            <w:color w:val="000000"/>
          </w:rPr>
          <w:t xml:space="preserve">To solve these problems, what the </w:t>
        </w:r>
        <w:r w:rsidRPr="00A35B94">
          <w:rPr>
            <w:rFonts w:ascii="Courier New" w:hAnsi="Courier New" w:cs="Courier New"/>
            <w:b/>
            <w:bCs/>
            <w:color w:val="000000"/>
            <w:sz w:val="22"/>
            <w:szCs w:val="22"/>
            <w:rPrChange w:id="13229" w:author="John Clevenger [2]" w:date="2022-06-22T16:37:00Z">
              <w:rPr>
                <w:color w:val="000000"/>
              </w:rPr>
            </w:rPrChange>
          </w:rPr>
          <w:t>upjdf</w:t>
        </w:r>
        <w:r>
          <w:rPr>
            <w:color w:val="000000"/>
          </w:rPr>
          <w:t xml:space="preserve"> tool </w:t>
        </w:r>
        <w:r w:rsidRPr="00941397">
          <w:rPr>
            <w:i/>
            <w:iCs/>
            <w:color w:val="000000"/>
            <w:rPrChange w:id="13230" w:author="John Clevenger [2]" w:date="2022-06-22T16:55:00Z">
              <w:rPr>
                <w:color w:val="000000"/>
              </w:rPr>
            </w:rPrChange>
          </w:rPr>
          <w:t>actually</w:t>
        </w:r>
        <w:r>
          <w:rPr>
            <w:color w:val="000000"/>
          </w:rPr>
          <w:t xml:space="preserve"> does is </w:t>
        </w:r>
      </w:ins>
      <w:ins w:id="13231" w:author="John Clevenger [2]" w:date="2022-06-22T16:38:00Z">
        <w:r>
          <w:rPr>
            <w:color w:val="000000"/>
          </w:rPr>
          <w:t xml:space="preserve">first </w:t>
        </w:r>
      </w:ins>
      <w:ins w:id="13232" w:author="John Clevenger [2]" w:date="2022-06-22T16:34:00Z">
        <w:r>
          <w:rPr>
            <w:i/>
            <w:iCs/>
            <w:color w:val="000000"/>
          </w:rPr>
          <w:t xml:space="preserve">rename </w:t>
        </w:r>
        <w:r>
          <w:rPr>
            <w:color w:val="000000"/>
          </w:rPr>
          <w:t>each of the data files</w:t>
        </w:r>
      </w:ins>
      <w:ins w:id="13233" w:author="John Clevenger [2]" w:date="2022-06-22T16:38:00Z">
        <w:r>
          <w:rPr>
            <w:color w:val="000000"/>
          </w:rPr>
          <w:t xml:space="preserve"> in </w:t>
        </w:r>
        <w:r w:rsidRPr="00A35B94">
          <w:rPr>
            <w:rFonts w:ascii="Courier New" w:hAnsi="Courier New" w:cs="Courier New"/>
            <w:b/>
            <w:bCs/>
            <w:color w:val="000000"/>
            <w:sz w:val="22"/>
            <w:szCs w:val="22"/>
            <w:rPrChange w:id="13234" w:author="John Clevenger [2]" w:date="2022-06-22T16:39:00Z">
              <w:rPr>
                <w:color w:val="000000"/>
              </w:rPr>
            </w:rPrChange>
          </w:rPr>
          <w:t>data/</w:t>
        </w:r>
      </w:ins>
      <w:ins w:id="13235" w:author="John Clevenger [2]" w:date="2022-06-22T16:36:00Z">
        <w:r w:rsidRPr="00A35B94">
          <w:rPr>
            <w:rFonts w:ascii="Courier New" w:hAnsi="Courier New" w:cs="Courier New"/>
            <w:b/>
            <w:bCs/>
            <w:color w:val="000000"/>
            <w:sz w:val="22"/>
            <w:szCs w:val="22"/>
            <w:rPrChange w:id="13236" w:author="John Clevenger [2]" w:date="2022-06-22T16:37:00Z">
              <w:rPr>
                <w:color w:val="000000"/>
              </w:rPr>
            </w:rPrChange>
          </w:rPr>
          <w:t>secret</w:t>
        </w:r>
        <w:r>
          <w:rPr>
            <w:color w:val="000000"/>
          </w:rPr>
          <w:t xml:space="preserve"> </w:t>
        </w:r>
      </w:ins>
      <w:ins w:id="13237" w:author="John Clevenger [2]" w:date="2022-06-22T16:39:00Z">
        <w:r>
          <w:rPr>
            <w:color w:val="000000"/>
          </w:rPr>
          <w:t xml:space="preserve">by prepending </w:t>
        </w:r>
      </w:ins>
      <w:ins w:id="13238" w:author="John Clevenger [2]" w:date="2022-06-22T16:36:00Z">
        <w:r>
          <w:rPr>
            <w:color w:val="000000"/>
          </w:rPr>
          <w:t>“</w:t>
        </w:r>
        <w:r w:rsidRPr="00A35B94">
          <w:rPr>
            <w:rFonts w:ascii="Courier New" w:hAnsi="Courier New" w:cs="Courier New"/>
            <w:b/>
            <w:bCs/>
            <w:color w:val="000000"/>
            <w:sz w:val="22"/>
            <w:szCs w:val="22"/>
            <w:rPrChange w:id="13239" w:author="John Clevenger [2]" w:date="2022-06-22T16:37:00Z">
              <w:rPr>
                <w:color w:val="000000"/>
              </w:rPr>
            </w:rPrChange>
          </w:rPr>
          <w:t>secret__</w:t>
        </w:r>
        <w:r>
          <w:rPr>
            <w:color w:val="000000"/>
          </w:rPr>
          <w:t>”</w:t>
        </w:r>
      </w:ins>
      <w:ins w:id="13240" w:author="John Clevenger [2]" w:date="2022-06-22T16:39:00Z">
        <w:r>
          <w:rPr>
            <w:color w:val="000000"/>
          </w:rPr>
          <w:t xml:space="preserve"> to the file name</w:t>
        </w:r>
      </w:ins>
      <w:ins w:id="13241" w:author="John Clevenger [2]" w:date="2022-06-22T16:37:00Z">
        <w:r>
          <w:rPr>
            <w:color w:val="000000"/>
          </w:rPr>
          <w:t xml:space="preserve">.  </w:t>
        </w:r>
      </w:ins>
      <w:ins w:id="13242"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3243"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3244" w:author="John Clevenger [2]" w:date="2022-06-22T16:55:00Z">
              <w:rPr>
                <w:color w:val="000000"/>
              </w:rPr>
            </w:rPrChange>
          </w:rPr>
          <w:t>data/secret</w:t>
        </w:r>
        <w:r w:rsidR="00271329">
          <w:rPr>
            <w:color w:val="000000"/>
          </w:rPr>
          <w:t>, p</w:t>
        </w:r>
      </w:ins>
      <w:ins w:id="13245" w:author="John Clevenger [2]" w:date="2022-06-22T16:40:00Z">
        <w:r w:rsidR="00271329">
          <w:rPr>
            <w:color w:val="000000"/>
          </w:rPr>
          <w:t>repending “</w:t>
        </w:r>
        <w:r w:rsidR="00271329" w:rsidRPr="00941397">
          <w:rPr>
            <w:rFonts w:ascii="Courier New" w:hAnsi="Courier New" w:cs="Courier New"/>
            <w:b/>
            <w:bCs/>
            <w:color w:val="000000"/>
            <w:sz w:val="22"/>
            <w:szCs w:val="22"/>
            <w:rPrChange w:id="13246"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3247" w:author="John Clevenger [2]" w:date="2022-06-22T16:56:00Z">
              <w:rPr>
                <w:color w:val="000000"/>
              </w:rPr>
            </w:rPrChange>
          </w:rPr>
          <w:t>2</w:t>
        </w:r>
        <w:r w:rsidR="00271329">
          <w:rPr>
            <w:color w:val="000000"/>
          </w:rPr>
          <w:t xml:space="preserve"> processes test data files in alphabetical order, this ensures that all sample data </w:t>
        </w:r>
      </w:ins>
      <w:ins w:id="13248"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3249" w:author="John Clevenger [2]" w:date="2022-06-22T16:11:00Z"/>
          <w:color w:val="000000"/>
        </w:rPr>
        <w:pPrChange w:id="13250" w:author="John Clevenger [2]" w:date="2022-06-22T16:24:00Z">
          <w:pPr>
            <w:spacing w:before="240"/>
            <w:jc w:val="both"/>
          </w:pPr>
        </w:pPrChange>
      </w:pPr>
      <w:ins w:id="13251" w:author="John Clevenger [2]" w:date="2022-06-22T16:56:00Z">
        <w:r>
          <w:rPr>
            <w:color w:val="000000"/>
          </w:rPr>
          <w:t xml:space="preserve">Note that one side-effect of the above is that </w:t>
        </w:r>
      </w:ins>
      <w:ins w:id="13252" w:author="John Clevenger [2]" w:date="2022-06-22T16:57:00Z">
        <w:r>
          <w:rPr>
            <w:color w:val="000000"/>
          </w:rPr>
          <w:t xml:space="preserve">the contents of the </w:t>
        </w:r>
        <w:r w:rsidRPr="00F46B4D">
          <w:rPr>
            <w:rFonts w:ascii="Courier New" w:hAnsi="Courier New" w:cs="Courier New"/>
            <w:b/>
            <w:bCs/>
            <w:color w:val="000000"/>
            <w:sz w:val="22"/>
            <w:szCs w:val="22"/>
            <w:rPrChange w:id="13253" w:author="John Clevenger [2]" w:date="2022-06-22T17:00:00Z">
              <w:rPr>
                <w:color w:val="000000"/>
              </w:rPr>
            </w:rPrChange>
          </w:rPr>
          <w:t>data/secret</w:t>
        </w:r>
        <w:r>
          <w:rPr>
            <w:color w:val="000000"/>
          </w:rPr>
          <w:t xml:space="preserve"> folder in each problem </w:t>
        </w:r>
      </w:ins>
      <w:ins w:id="13254" w:author="John Clevenger [2]" w:date="2022-06-22T17:00:00Z">
        <w:r w:rsidR="00F46B4D">
          <w:rPr>
            <w:color w:val="000000"/>
          </w:rPr>
          <w:t xml:space="preserve">folder </w:t>
        </w:r>
      </w:ins>
      <w:ins w:id="13255" w:author="John Clevenger [2]" w:date="2022-06-22T16:57:00Z">
        <w:r>
          <w:rPr>
            <w:color w:val="000000"/>
          </w:rPr>
          <w:t>are modified.  If this is not desired, be sure to copy the files to some other location and then process those copies and load the re</w:t>
        </w:r>
      </w:ins>
      <w:ins w:id="13256" w:author="John Clevenger [2]" w:date="2022-06-22T16:58:00Z">
        <w:r>
          <w:rPr>
            <w:color w:val="000000"/>
          </w:rPr>
          <w:t>sults into PC</w:t>
        </w:r>
        <w:r w:rsidRPr="00941397">
          <w:rPr>
            <w:color w:val="000000"/>
            <w:vertAlign w:val="superscript"/>
            <w:rPrChange w:id="13257"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3258" w:author="John Clevenger [2]" w:date="2022-06-22T14:59:00Z"/>
          <w:color w:val="000000"/>
        </w:rPr>
        <w:pPrChange w:id="13259"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3260" w:author="John Clevenger [2]" w:date="2022-06-22T17:01:00Z"/>
          <w:b/>
          <w:bCs/>
          <w:color w:val="000000"/>
        </w:rPr>
      </w:pPr>
      <w:ins w:id="13261" w:author="John Clevenger [2]" w:date="2022-06-22T17:00:00Z">
        <w:r>
          <w:rPr>
            <w:b/>
            <w:bCs/>
            <w:color w:val="000000"/>
          </w:rPr>
          <w:t xml:space="preserve">The </w:t>
        </w:r>
      </w:ins>
      <w:ins w:id="13262" w:author="John Clevenger [2]" w:date="2022-06-22T17:01:00Z">
        <w:r>
          <w:rPr>
            <w:b/>
            <w:bCs/>
            <w:color w:val="000000"/>
          </w:rPr>
          <w:t>Password Generator</w:t>
        </w:r>
      </w:ins>
      <w:ins w:id="13263" w:author="John Clevenger [2]" w:date="2022-06-22T17:00:00Z">
        <w:r>
          <w:rPr>
            <w:b/>
            <w:bCs/>
            <w:color w:val="000000"/>
          </w:rPr>
          <w:t xml:space="preserve"> (</w:t>
        </w:r>
      </w:ins>
      <w:ins w:id="13264" w:author="John Clevenger [2]" w:date="2022-06-22T17:01:00Z">
        <w:r>
          <w:rPr>
            <w:b/>
            <w:bCs/>
            <w:color w:val="000000"/>
            <w:u w:val="single"/>
          </w:rPr>
          <w:t>gen</w:t>
        </w:r>
      </w:ins>
      <w:ins w:id="13265"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3266" w:author="John Clevenger [2]" w:date="2022-06-22T17:00:00Z"/>
          <w:b/>
          <w:bCs/>
          <w:color w:val="000000"/>
          <w:rPrChange w:id="13267" w:author="John Clevenger [2]" w:date="2022-06-22T17:01:00Z">
            <w:rPr>
              <w:ins w:id="13268" w:author="John Clevenger [2]" w:date="2022-06-22T17:00:00Z"/>
            </w:rPr>
          </w:rPrChange>
        </w:rPr>
        <w:pPrChange w:id="13269" w:author="John Clevenger [2]" w:date="2022-06-22T17:41:00Z">
          <w:pPr>
            <w:pStyle w:val="ListParagraph"/>
            <w:numPr>
              <w:ilvl w:val="1"/>
              <w:numId w:val="43"/>
            </w:numPr>
            <w:spacing w:before="360"/>
            <w:ind w:left="1080" w:hanging="360"/>
            <w:jc w:val="both"/>
          </w:pPr>
        </w:pPrChange>
      </w:pPr>
      <w:ins w:id="13270" w:author="John Clevenger [2]" w:date="2022-06-22T17:00:00Z">
        <w:r w:rsidRPr="00F46B4D">
          <w:rPr>
            <w:b/>
            <w:bCs/>
            <w:color w:val="000000"/>
            <w:rPrChange w:id="13271" w:author="John Clevenger [2]" w:date="2022-06-22T17:01:00Z">
              <w:rPr/>
            </w:rPrChange>
          </w:rPr>
          <w:t>The Issue</w:t>
        </w:r>
      </w:ins>
    </w:p>
    <w:p w14:paraId="7C66FA84" w14:textId="6B87E84F" w:rsidR="00384A7A" w:rsidRDefault="00F46B4D">
      <w:pPr>
        <w:spacing w:before="120"/>
        <w:ind w:firstLine="547"/>
        <w:jc w:val="both"/>
        <w:rPr>
          <w:ins w:id="13272" w:author="John Clevenger [2]" w:date="2022-06-22T17:10:00Z"/>
        </w:rPr>
        <w:pPrChange w:id="13273" w:author="John Clevenger [2]" w:date="2022-06-22T17:41:00Z">
          <w:pPr>
            <w:spacing w:before="240"/>
            <w:ind w:firstLine="540"/>
            <w:jc w:val="both"/>
          </w:pPr>
        </w:pPrChange>
      </w:pPr>
      <w:ins w:id="13274" w:author="John Clevenger [2]" w:date="2022-06-22T17:02:00Z">
        <w:r>
          <w:t>By default, PC</w:t>
        </w:r>
        <w:r w:rsidRPr="00F46B4D">
          <w:rPr>
            <w:vertAlign w:val="superscript"/>
            <w:rPrChange w:id="13275" w:author="John Clevenger [2]" w:date="2022-06-22T17:03:00Z">
              <w:rPr/>
            </w:rPrChange>
          </w:rPr>
          <w:t>2</w:t>
        </w:r>
        <w:r>
          <w:t xml:space="preserve"> applies “joe passwords” to each account (“if the account name is joe, the password is also “joe</w:t>
        </w:r>
      </w:ins>
      <w:ins w:id="13276" w:author="John Clevenger [2]" w:date="2022-06-22T17:03:00Z">
        <w:r>
          <w:t>”; the</w:t>
        </w:r>
      </w:ins>
      <w:ins w:id="13277" w:author="John Clevenger [2]" w:date="2022-06-22T17:02:00Z">
        <w:r>
          <w:t xml:space="preserve"> </w:t>
        </w:r>
      </w:ins>
      <w:ins w:id="13278" w:author="John Clevenger [2]" w:date="2022-06-22T17:03:00Z">
        <w:r>
          <w:t xml:space="preserve">default password for account “team3” is “team3”).  </w:t>
        </w:r>
      </w:ins>
      <w:ins w:id="13279" w:author="John Clevenger [2]" w:date="2022-06-22T17:08:00Z">
        <w:r w:rsidR="005F1E2A">
          <w:t xml:space="preserve">The PC2 Admin does have a function to load different account data including </w:t>
        </w:r>
      </w:ins>
      <w:ins w:id="13280" w:author="John Clevenger [2]" w:date="2022-06-22T17:09:00Z">
        <w:r w:rsidR="005F1E2A">
          <w:t xml:space="preserve">different passwords (see the </w:t>
        </w:r>
        <w:r w:rsidR="005F1E2A" w:rsidRPr="005F1E2A">
          <w:rPr>
            <w:b/>
            <w:bCs/>
            <w:rPrChange w:id="13281" w:author="John Clevenger [2]" w:date="2022-06-22T17:10:00Z">
              <w:rPr/>
            </w:rPrChange>
          </w:rPr>
          <w:t>Load Account Data</w:t>
        </w:r>
        <w:r w:rsidR="005F1E2A">
          <w:t xml:space="preserve"> section in the chap</w:t>
        </w:r>
      </w:ins>
      <w:ins w:id="13282" w:author="John Clevenger [2]" w:date="2022-06-22T17:10:00Z">
        <w:r w:rsidR="005F1E2A">
          <w:t>t</w:t>
        </w:r>
      </w:ins>
      <w:ins w:id="13283" w:author="John Clevenger [2]" w:date="2022-06-22T17:09:00Z">
        <w:r w:rsidR="005F1E2A">
          <w:t xml:space="preserve">er on </w:t>
        </w:r>
        <w:r w:rsidR="005F1E2A" w:rsidRPr="005F1E2A">
          <w:rPr>
            <w:b/>
            <w:bCs/>
            <w:rPrChange w:id="13284" w:author="John Clevenger [2]" w:date="2022-06-22T17:10:00Z">
              <w:rPr/>
            </w:rPrChange>
          </w:rPr>
          <w:t>Interactive Contest Configuration</w:t>
        </w:r>
        <w:r w:rsidR="005F1E2A">
          <w:t>).  However, it is still necessary to come up with a set of pass</w:t>
        </w:r>
      </w:ins>
      <w:ins w:id="13285" w:author="John Clevenger [2]" w:date="2022-06-22T17:10:00Z">
        <w:r w:rsidR="005F1E2A">
          <w:t>words to be used.</w:t>
        </w:r>
      </w:ins>
      <w:ins w:id="13286"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3287" w:author="John Clevenger [2]" w:date="2022-06-22T17:10:00Z"/>
          <w:b/>
          <w:bCs/>
          <w:color w:val="000000"/>
        </w:rPr>
        <w:pPrChange w:id="13288" w:author="John Clevenger [2]" w:date="2022-06-22T17:41:00Z">
          <w:pPr>
            <w:pStyle w:val="ListParagraph"/>
            <w:numPr>
              <w:ilvl w:val="1"/>
              <w:numId w:val="44"/>
            </w:numPr>
            <w:spacing w:before="360"/>
            <w:ind w:left="1080" w:hanging="360"/>
            <w:jc w:val="both"/>
          </w:pPr>
        </w:pPrChange>
      </w:pPr>
      <w:ins w:id="13289" w:author="John Clevenger [2]" w:date="2022-06-22T17:10:00Z">
        <w:r w:rsidRPr="00CC4C3B">
          <w:rPr>
            <w:b/>
            <w:bCs/>
            <w:color w:val="000000"/>
          </w:rPr>
          <w:t xml:space="preserve">The </w:t>
        </w:r>
      </w:ins>
      <w:ins w:id="13290" w:author="John Clevenger [2]" w:date="2022-06-22T17:11:00Z">
        <w:r>
          <w:rPr>
            <w:b/>
            <w:bCs/>
            <w:color w:val="000000"/>
          </w:rPr>
          <w:t>Solution</w:t>
        </w:r>
      </w:ins>
    </w:p>
    <w:p w14:paraId="57E81A54" w14:textId="4EA222C1" w:rsidR="0090412F" w:rsidRDefault="0090412F">
      <w:pPr>
        <w:spacing w:before="120"/>
        <w:ind w:firstLine="547"/>
        <w:jc w:val="both"/>
        <w:rPr>
          <w:ins w:id="13291" w:author="John Clevenger [2]" w:date="2022-06-22T17:11:00Z"/>
        </w:rPr>
        <w:pPrChange w:id="13292" w:author="John Clevenger [2]" w:date="2022-06-22T17:42:00Z">
          <w:pPr>
            <w:spacing w:before="240"/>
            <w:ind w:firstLine="540"/>
            <w:jc w:val="both"/>
          </w:pPr>
        </w:pPrChange>
      </w:pPr>
      <w:ins w:id="13293" w:author="John Clevenger [2]" w:date="2022-06-22T17:11:00Z">
        <w:r>
          <w:t xml:space="preserve">The </w:t>
        </w:r>
        <w:r w:rsidRPr="0090412F">
          <w:rPr>
            <w:rFonts w:ascii="Courier New" w:hAnsi="Courier New" w:cs="Courier New"/>
            <w:b/>
            <w:bCs/>
            <w:color w:val="000000"/>
            <w:sz w:val="22"/>
            <w:szCs w:val="22"/>
            <w:rPrChange w:id="13294"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3295" w:author="John Clevenger [2]" w:date="2022-06-22T17:13:00Z"/>
          <w:rFonts w:ascii="Courier New" w:hAnsi="Courier New" w:cs="Courier New"/>
          <w:b/>
          <w:bCs/>
          <w:color w:val="000000"/>
          <w:sz w:val="22"/>
          <w:szCs w:val="22"/>
        </w:rPr>
        <w:pPrChange w:id="13296" w:author="John Clevenger [2]" w:date="2022-06-22T17:42:00Z">
          <w:pPr>
            <w:spacing w:before="240"/>
            <w:ind w:firstLine="540"/>
            <w:jc w:val="both"/>
          </w:pPr>
        </w:pPrChange>
      </w:pPr>
      <w:ins w:id="13297" w:author="John Clevenger [2]" w:date="2022-06-22T17:11:00Z">
        <w:r w:rsidRPr="0090412F">
          <w:rPr>
            <w:rFonts w:ascii="Courier New" w:hAnsi="Courier New" w:cs="Courier New"/>
            <w:b/>
            <w:bCs/>
            <w:color w:val="000000"/>
            <w:sz w:val="22"/>
            <w:szCs w:val="22"/>
            <w:rPrChange w:id="13298" w:author="John Clevenger [2]" w:date="2022-06-22T17:12:00Z">
              <w:rPr/>
            </w:rPrChange>
          </w:rPr>
          <w:t>./bin/</w:t>
        </w:r>
      </w:ins>
      <w:ins w:id="13299" w:author="John Clevenger [2]" w:date="2022-06-22T17:12:00Z">
        <w:r w:rsidRPr="0090412F">
          <w:rPr>
            <w:rFonts w:ascii="Courier New" w:hAnsi="Courier New" w:cs="Courier New"/>
            <w:b/>
            <w:bCs/>
            <w:color w:val="000000"/>
            <w:sz w:val="22"/>
            <w:szCs w:val="22"/>
            <w:rPrChange w:id="13300" w:author="John Clevenger [2]" w:date="2022-06-22T17:12:00Z">
              <w:rPr/>
            </w:rPrChange>
          </w:rPr>
          <w:t xml:space="preserve">pc2tools </w:t>
        </w:r>
        <w:r>
          <w:rPr>
            <w:rFonts w:ascii="Courier New" w:hAnsi="Courier New" w:cs="Courier New"/>
            <w:b/>
            <w:bCs/>
            <w:color w:val="000000"/>
            <w:sz w:val="22"/>
            <w:szCs w:val="22"/>
          </w:rPr>
          <w:t>--gen  num   type  length</w:t>
        </w:r>
      </w:ins>
      <w:ins w:id="13301"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3302" w:author="John Clevenger [2]" w:date="2022-06-22T17:13:00Z"/>
        </w:rPr>
        <w:pPrChange w:id="13303" w:author="John Clevenger [2]" w:date="2022-06-22T17:42:00Z">
          <w:pPr>
            <w:spacing w:before="240"/>
            <w:jc w:val="both"/>
          </w:pPr>
        </w:pPrChange>
      </w:pPr>
      <w:ins w:id="13304" w:author="John Clevenger [2]" w:date="2022-06-22T17:13:00Z">
        <w:r w:rsidRPr="0090412F">
          <w:t xml:space="preserve">where </w:t>
        </w:r>
      </w:ins>
    </w:p>
    <w:p w14:paraId="274A191F" w14:textId="33FD4742" w:rsidR="0090412F" w:rsidRDefault="0090412F">
      <w:pPr>
        <w:spacing w:before="120"/>
        <w:ind w:firstLine="360"/>
        <w:jc w:val="both"/>
        <w:rPr>
          <w:ins w:id="13305" w:author="John Clevenger [2]" w:date="2022-06-22T17:13:00Z"/>
        </w:rPr>
        <w:pPrChange w:id="13306" w:author="John Clevenger [2]" w:date="2022-06-22T17:42:00Z">
          <w:pPr>
            <w:spacing w:before="240"/>
            <w:jc w:val="both"/>
          </w:pPr>
        </w:pPrChange>
      </w:pPr>
      <w:ins w:id="13307" w:author="John Clevenger [2]" w:date="2022-06-22T17:13:00Z">
        <w:r>
          <w:tab/>
        </w:r>
        <w:r w:rsidRPr="0090412F">
          <w:rPr>
            <w:rFonts w:ascii="Courier New" w:hAnsi="Courier New" w:cs="Courier New"/>
            <w:b/>
            <w:bCs/>
            <w:color w:val="000000"/>
            <w:sz w:val="22"/>
            <w:szCs w:val="22"/>
            <w:rPrChange w:id="13308" w:author="John Clevenger [2]"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3309" w:author="John Clevenger [2]" w:date="2022-06-22T17:14:00Z"/>
        </w:rPr>
        <w:pPrChange w:id="13310" w:author="John Clevenger [2]" w:date="2022-06-22T17:43:00Z">
          <w:pPr>
            <w:spacing w:before="240"/>
            <w:jc w:val="both"/>
          </w:pPr>
        </w:pPrChange>
      </w:pPr>
      <w:ins w:id="13311" w:author="John Clevenger [2]" w:date="2022-06-22T17:13:00Z">
        <w:r>
          <w:tab/>
        </w:r>
        <w:r w:rsidRPr="0090412F">
          <w:rPr>
            <w:rFonts w:ascii="Courier New" w:hAnsi="Courier New" w:cs="Courier New"/>
            <w:b/>
            <w:bCs/>
            <w:color w:val="000000"/>
            <w:sz w:val="22"/>
            <w:szCs w:val="22"/>
            <w:rPrChange w:id="13312" w:author="John Clevenger [2]" w:date="2022-06-22T17:15:00Z">
              <w:rPr/>
            </w:rPrChange>
          </w:rPr>
          <w:t>type</w:t>
        </w:r>
        <w:r>
          <w:t xml:space="preserve"> is the type of pas</w:t>
        </w:r>
      </w:ins>
      <w:ins w:id="13313" w:author="John Clevenger [2]" w:date="2022-06-22T17:14:00Z">
        <w:r>
          <w:t xml:space="preserve">swords desired:  </w:t>
        </w:r>
        <w:r w:rsidRPr="0090412F">
          <w:rPr>
            <w:rFonts w:ascii="Courier New" w:hAnsi="Courier New" w:cs="Courier New"/>
            <w:b/>
            <w:bCs/>
            <w:color w:val="000000"/>
            <w:sz w:val="22"/>
            <w:szCs w:val="22"/>
            <w:rPrChange w:id="13314" w:author="John Clevenger [2]" w:date="2022-06-22T17:16:00Z">
              <w:rPr/>
            </w:rPrChange>
          </w:rPr>
          <w:t>d</w:t>
        </w:r>
        <w:r>
          <w:t xml:space="preserve"> indicates “all digits”, </w:t>
        </w:r>
        <w:r w:rsidRPr="0090412F">
          <w:rPr>
            <w:rFonts w:ascii="Courier New" w:hAnsi="Courier New" w:cs="Courier New"/>
            <w:b/>
            <w:bCs/>
            <w:color w:val="000000"/>
            <w:sz w:val="22"/>
            <w:szCs w:val="22"/>
            <w:rPrChange w:id="13315" w:author="John Clevenger [2]" w:date="2022-06-22T17:16:00Z">
              <w:rPr/>
            </w:rPrChange>
          </w:rPr>
          <w:t>j</w:t>
        </w:r>
        <w:r>
          <w:t xml:space="preserve"> indicates “joe”</w:t>
        </w:r>
      </w:ins>
      <w:ins w:id="13316" w:author="John Clevenger [2]" w:date="2022-06-22T17:43:00Z">
        <w:r w:rsidR="001F1215">
          <w:t xml:space="preserve"> (</w:t>
        </w:r>
      </w:ins>
      <w:ins w:id="13317" w:author="John Clevenger [2]" w:date="2022-06-22T17:14:00Z">
        <w:r>
          <w:t>the default is letters and digits</w:t>
        </w:r>
      </w:ins>
      <w:ins w:id="13318" w:author="John Clevenger [2]" w:date="2022-06-22T17:43:00Z">
        <w:r w:rsidR="001F1215">
          <w:t>)</w:t>
        </w:r>
      </w:ins>
      <w:ins w:id="13319" w:author="John Clevenger [2]" w:date="2022-06-22T17:14:00Z">
        <w:r>
          <w:t>;</w:t>
        </w:r>
      </w:ins>
    </w:p>
    <w:p w14:paraId="7C9FF8BD" w14:textId="23FD7D43" w:rsidR="0090412F" w:rsidRDefault="0090412F">
      <w:pPr>
        <w:spacing w:before="120"/>
        <w:ind w:firstLine="360"/>
        <w:jc w:val="both"/>
        <w:rPr>
          <w:ins w:id="13320" w:author="John Clevenger [2]" w:date="2022-06-22T17:15:00Z"/>
        </w:rPr>
        <w:pPrChange w:id="13321" w:author="John Clevenger [2]" w:date="2022-06-22T17:41:00Z">
          <w:pPr>
            <w:spacing w:before="240"/>
            <w:jc w:val="both"/>
          </w:pPr>
        </w:pPrChange>
      </w:pPr>
      <w:ins w:id="13322" w:author="John Clevenger [2]" w:date="2022-06-22T17:14:00Z">
        <w:r>
          <w:tab/>
        </w:r>
      </w:ins>
      <w:ins w:id="13323" w:author="John Clevenger [2]" w:date="2022-06-22T17:15:00Z">
        <w:r w:rsidRPr="009A1B03">
          <w:rPr>
            <w:rFonts w:ascii="Courier New" w:hAnsi="Courier New" w:cs="Courier New"/>
            <w:b/>
            <w:bCs/>
            <w:color w:val="000000"/>
            <w:sz w:val="22"/>
            <w:szCs w:val="22"/>
            <w:rPrChange w:id="13324" w:author="John Clevenger [2]" w:date="2022-06-22T17:16:00Z">
              <w:rPr/>
            </w:rPrChange>
          </w:rPr>
          <w:t>length</w:t>
        </w:r>
        <w:r>
          <w:t xml:space="preserve"> is the desired password length (default is 8 characters);</w:t>
        </w:r>
      </w:ins>
      <w:ins w:id="13325" w:author="John Clevenger [2]" w:date="2022-06-22T17:18:00Z">
        <w:r w:rsidR="009D1A69">
          <w:t xml:space="preserve"> and</w:t>
        </w:r>
      </w:ins>
    </w:p>
    <w:p w14:paraId="03946AA8" w14:textId="4FFF2C04" w:rsidR="0090412F" w:rsidRDefault="0090412F">
      <w:pPr>
        <w:spacing w:before="120"/>
        <w:ind w:firstLine="360"/>
        <w:jc w:val="both"/>
        <w:rPr>
          <w:ins w:id="13326" w:author="John Clevenger [2]" w:date="2022-06-22T17:16:00Z"/>
        </w:rPr>
        <w:pPrChange w:id="13327" w:author="John Clevenger [2]" w:date="2022-06-22T17:41:00Z">
          <w:pPr>
            <w:spacing w:before="240"/>
            <w:ind w:firstLine="540"/>
            <w:jc w:val="both"/>
          </w:pPr>
        </w:pPrChange>
      </w:pPr>
      <w:ins w:id="13328" w:author="John Clevenger [2]" w:date="2022-06-22T17:15:00Z">
        <w:r>
          <w:tab/>
        </w:r>
        <w:r w:rsidRPr="009A1B03">
          <w:rPr>
            <w:rFonts w:ascii="Courier New" w:hAnsi="Courier New" w:cs="Courier New"/>
            <w:b/>
            <w:bCs/>
            <w:color w:val="000000"/>
            <w:sz w:val="22"/>
            <w:szCs w:val="22"/>
            <w:rPrChange w:id="13329"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3330" w:author="John Clevenger [2]" w:date="2022-06-22T17:18:00Z"/>
        </w:rPr>
        <w:pPrChange w:id="13331" w:author="John Clevenger [2]" w:date="2022-06-22T17:41:00Z">
          <w:pPr>
            <w:spacing w:before="240"/>
            <w:jc w:val="both"/>
          </w:pPr>
        </w:pPrChange>
      </w:pPr>
      <w:ins w:id="13332" w:author="John Clevenger [2]" w:date="2022-06-22T17:16:00Z">
        <w:r>
          <w:t xml:space="preserve">The </w:t>
        </w:r>
        <w:r w:rsidRPr="009A1B03">
          <w:rPr>
            <w:rFonts w:ascii="Courier New" w:hAnsi="Courier New" w:cs="Courier New"/>
            <w:b/>
            <w:bCs/>
            <w:color w:val="000000"/>
            <w:sz w:val="22"/>
            <w:szCs w:val="22"/>
            <w:rPrChange w:id="13333" w:author="John Clevenger [2]" w:date="2022-06-22T17:17:00Z">
              <w:rPr/>
            </w:rPrChange>
          </w:rPr>
          <w:t>type</w:t>
        </w:r>
        <w:r>
          <w:t xml:space="preserve">, </w:t>
        </w:r>
        <w:r w:rsidRPr="009A1B03">
          <w:rPr>
            <w:rFonts w:ascii="Courier New" w:hAnsi="Courier New" w:cs="Courier New"/>
            <w:b/>
            <w:bCs/>
            <w:color w:val="000000"/>
            <w:sz w:val="22"/>
            <w:szCs w:val="22"/>
            <w:rPrChange w:id="13334" w:author="John Clevenger [2]" w:date="2022-06-22T17:17:00Z">
              <w:rPr/>
            </w:rPrChange>
          </w:rPr>
          <w:t>length</w:t>
        </w:r>
        <w:r>
          <w:t xml:space="preserve">, and </w:t>
        </w:r>
        <w:r w:rsidRPr="009A1B03">
          <w:rPr>
            <w:rFonts w:ascii="Courier New" w:hAnsi="Courier New" w:cs="Courier New"/>
            <w:b/>
            <w:bCs/>
            <w:color w:val="000000"/>
            <w:sz w:val="22"/>
            <w:szCs w:val="22"/>
            <w:rPrChange w:id="13335" w:author="John Clevenger [2]" w:date="2022-06-22T17:17:00Z">
              <w:rPr/>
            </w:rPrChange>
          </w:rPr>
          <w:t>prefix</w:t>
        </w:r>
        <w:r>
          <w:t xml:space="preserve"> fields should contain a dash (-) </w:t>
        </w:r>
      </w:ins>
      <w:ins w:id="13336"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3337" w:author="John Clevenger [2]" w:date="2022-06-22T17:19:00Z"/>
          <w:b/>
          <w:bCs/>
          <w:color w:val="000000"/>
        </w:rPr>
      </w:pPr>
      <w:ins w:id="13338"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3339" w:author="John Clevenger [2]" w:date="2022-06-22T17:25:00Z"/>
        </w:rPr>
      </w:pPr>
      <w:ins w:id="13340"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3341" w:author="John Clevenger [2]" w:date="2022-06-22T17:33:00Z">
        <w:r w:rsidR="00271CD2">
          <w:t>several</w:t>
        </w:r>
      </w:ins>
      <w:ins w:id="13342" w:author="John Clevenger [2]" w:date="2022-06-22T17:24:00Z">
        <w:r w:rsidR="00B3774A">
          <w:t xml:space="preserve"> additional</w:t>
        </w:r>
      </w:ins>
      <w:ins w:id="13343" w:author="John Clevenger [2]" w:date="2022-06-22T17:18:00Z">
        <w:r>
          <w:t xml:space="preserve"> tool</w:t>
        </w:r>
      </w:ins>
      <w:ins w:id="13344" w:author="John Clevenger [2]" w:date="2022-06-22T17:24:00Z">
        <w:r w:rsidR="00B3774A">
          <w:t>s</w:t>
        </w:r>
      </w:ins>
      <w:ins w:id="13345" w:author="John Clevenger [2]" w:date="2022-06-22T17:18:00Z">
        <w:r>
          <w:t xml:space="preserve"> which can be used to </w:t>
        </w:r>
      </w:ins>
      <w:ins w:id="13346" w:author="John Clevenger [2]" w:date="2022-06-22T17:24:00Z">
        <w:r w:rsidR="00B3774A">
          <w:t>perform various useful functions.  These inc</w:t>
        </w:r>
      </w:ins>
      <w:ins w:id="13347"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3348" w:author="John Clevenger [2]" w:date="2022-06-22T17:26:00Z"/>
        </w:rPr>
        <w:pPrChange w:id="13349" w:author="John Clevenger [2]" w:date="2022-06-22T17:33:00Z">
          <w:pPr>
            <w:pStyle w:val="ListParagraph"/>
            <w:numPr>
              <w:numId w:val="47"/>
            </w:numPr>
            <w:spacing w:before="240"/>
            <w:ind w:left="1260" w:hanging="360"/>
            <w:jc w:val="both"/>
          </w:pPr>
        </w:pPrChange>
      </w:pPr>
      <w:ins w:id="13350" w:author="John Clevenger [2]" w:date="2022-06-22T17:25:00Z">
        <w:r>
          <w:t xml:space="preserve">The </w:t>
        </w:r>
        <w:r w:rsidRPr="00D62711">
          <w:rPr>
            <w:b/>
            <w:bCs/>
            <w:rPrChange w:id="13351" w:author="John Clevenger [2]" w:date="2022-06-22T17:39:00Z">
              <w:rPr/>
            </w:rPrChange>
          </w:rPr>
          <w:t>PrintMergeFile</w:t>
        </w:r>
        <w:r>
          <w:t xml:space="preserve"> (</w:t>
        </w:r>
        <w:r w:rsidRPr="00B3774A">
          <w:rPr>
            <w:rFonts w:ascii="Courier New" w:hAnsi="Courier New" w:cs="Courier New"/>
            <w:b/>
            <w:bCs/>
            <w:color w:val="000000"/>
            <w:sz w:val="22"/>
            <w:szCs w:val="22"/>
            <w:rPrChange w:id="13352" w:author="John Clevenger [2]" w:date="2022-06-22T17:26:00Z">
              <w:rPr/>
            </w:rPrChange>
          </w:rPr>
          <w:t>--mer</w:t>
        </w:r>
        <w:r>
          <w:t>) tool, used to generate a “MailMerge-type” file containing team login and password information</w:t>
        </w:r>
      </w:ins>
      <w:ins w:id="13353" w:author="John Clevenger [2]" w:date="2022-06-22T17:26:00Z">
        <w:r>
          <w:t>;</w:t>
        </w:r>
      </w:ins>
    </w:p>
    <w:p w14:paraId="4C27B0A3" w14:textId="6F4BCA36" w:rsidR="00B3774A" w:rsidRDefault="00A3410A">
      <w:pPr>
        <w:pStyle w:val="ListParagraph"/>
        <w:numPr>
          <w:ilvl w:val="0"/>
          <w:numId w:val="47"/>
        </w:numPr>
        <w:spacing w:before="240"/>
        <w:ind w:left="720"/>
        <w:jc w:val="both"/>
        <w:rPr>
          <w:ins w:id="13354" w:author="John Clevenger [2]" w:date="2022-06-22T17:30:00Z"/>
        </w:rPr>
        <w:pPrChange w:id="13355" w:author="John Clevenger [2]" w:date="2022-06-22T17:33:00Z">
          <w:pPr>
            <w:pStyle w:val="ListParagraph"/>
            <w:numPr>
              <w:numId w:val="47"/>
            </w:numPr>
            <w:spacing w:before="240"/>
            <w:ind w:left="1260" w:hanging="360"/>
            <w:jc w:val="both"/>
          </w:pPr>
        </w:pPrChange>
      </w:pPr>
      <w:ins w:id="13356" w:author="John Clevenger [2]" w:date="2022-06-22T17:26:00Z">
        <w:r>
          <w:t xml:space="preserve">The </w:t>
        </w:r>
      </w:ins>
      <w:ins w:id="13357" w:author="John Clevenger [2]" w:date="2022-06-22T17:27:00Z">
        <w:r w:rsidRPr="00D62711">
          <w:rPr>
            <w:b/>
            <w:bCs/>
            <w:rPrChange w:id="13358" w:author="John Clevenger [2]" w:date="2022-06-22T17:39:00Z">
              <w:rPr/>
            </w:rPrChange>
          </w:rPr>
          <w:t>SubmitRunsFromEventFeed</w:t>
        </w:r>
        <w:r>
          <w:t xml:space="preserve"> (</w:t>
        </w:r>
        <w:r w:rsidRPr="00A3410A">
          <w:rPr>
            <w:rFonts w:ascii="Courier New" w:hAnsi="Courier New" w:cs="Courier New"/>
            <w:b/>
            <w:bCs/>
            <w:color w:val="000000"/>
            <w:sz w:val="22"/>
            <w:szCs w:val="22"/>
            <w:rPrChange w:id="13359" w:author="John Clevenger [2]" w:date="2022-06-22T17:29:00Z">
              <w:rPr/>
            </w:rPrChange>
          </w:rPr>
          <w:t>--sr</w:t>
        </w:r>
        <w:r>
          <w:t>) tool, used to read a JSON</w:t>
        </w:r>
      </w:ins>
      <w:ins w:id="13360" w:author="John Clevenger [2]" w:date="2022-06-22T17:29:00Z">
        <w:r>
          <w:t xml:space="preserve"> Event Feed file (such as one received from a Primary CCS when PC</w:t>
        </w:r>
        <w:r w:rsidRPr="00A3410A">
          <w:rPr>
            <w:vertAlign w:val="superscript"/>
            <w:rPrChange w:id="13361" w:author="John Clevenger [2]" w:date="2022-06-22T17:29:00Z">
              <w:rPr/>
            </w:rPrChange>
          </w:rPr>
          <w:t>2</w:t>
        </w:r>
        <w:r>
          <w:t xml:space="preserve"> is running in “Shadow Mode”) and submit runs defined in the Event Feed to a PC</w:t>
        </w:r>
        <w:r w:rsidRPr="00A3410A">
          <w:rPr>
            <w:vertAlign w:val="superscript"/>
            <w:rPrChange w:id="13362"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3363" w:author="John Clevenger [2]" w:date="2022-06-22T17:38:00Z"/>
        </w:rPr>
      </w:pPr>
      <w:ins w:id="13364" w:author="John Clevenger [2]" w:date="2022-06-22T17:31:00Z">
        <w:r>
          <w:t xml:space="preserve">The </w:t>
        </w:r>
        <w:r w:rsidRPr="00D62711">
          <w:rPr>
            <w:b/>
            <w:bCs/>
            <w:rPrChange w:id="13365" w:author="John Clevenger [2]" w:date="2022-06-22T17:39:00Z">
              <w:rPr/>
            </w:rPrChange>
          </w:rPr>
          <w:t>CreateTeamsTSV</w:t>
        </w:r>
        <w:r>
          <w:t xml:space="preserve"> (</w:t>
        </w:r>
        <w:r w:rsidRPr="00D62711">
          <w:rPr>
            <w:rFonts w:ascii="Courier New" w:hAnsi="Courier New" w:cs="Courier New"/>
            <w:b/>
            <w:bCs/>
            <w:color w:val="000000"/>
            <w:sz w:val="22"/>
            <w:szCs w:val="22"/>
            <w:rPrChange w:id="13366" w:author="John Clevenger [2]" w:date="2022-06-22T17:38:00Z">
              <w:rPr/>
            </w:rPrChange>
          </w:rPr>
          <w:t>--ttsv</w:t>
        </w:r>
        <w:r>
          <w:t>) too</w:t>
        </w:r>
      </w:ins>
      <w:ins w:id="13367" w:author="John Clevenger [2]" w:date="2022-06-22T17:32:00Z">
        <w:r>
          <w:t>l</w:t>
        </w:r>
      </w:ins>
      <w:ins w:id="13368" w:author="John Clevenger [2]" w:date="2022-06-22T17:31:00Z">
        <w:r>
          <w:t xml:space="preserve">, used to </w:t>
        </w:r>
      </w:ins>
      <w:ins w:id="13369" w:author="John Clevenger [2]" w:date="2022-06-22T17:32:00Z">
        <w:r>
          <w:t xml:space="preserve">convert a CLICS </w:t>
        </w:r>
        <w:r w:rsidRPr="00D62711">
          <w:rPr>
            <w:rFonts w:ascii="Courier New" w:hAnsi="Courier New" w:cs="Courier New"/>
            <w:b/>
            <w:bCs/>
            <w:color w:val="000000"/>
            <w:sz w:val="22"/>
            <w:szCs w:val="22"/>
            <w:rPrChange w:id="13370" w:author="John Clevenger [2]" w:date="2022-06-22T17:38:00Z">
              <w:rPr/>
            </w:rPrChange>
          </w:rPr>
          <w:t>teams.json</w:t>
        </w:r>
        <w:r>
          <w:t xml:space="preserve"> file into a </w:t>
        </w:r>
        <w:r w:rsidRPr="00D62711">
          <w:rPr>
            <w:rFonts w:ascii="Courier New" w:hAnsi="Courier New" w:cs="Courier New"/>
            <w:b/>
            <w:bCs/>
            <w:color w:val="000000"/>
            <w:sz w:val="22"/>
            <w:szCs w:val="22"/>
            <w:rPrChange w:id="13371" w:author="John Clevenger [2]" w:date="2022-06-22T17:38:00Z">
              <w:rPr/>
            </w:rPrChange>
          </w:rPr>
          <w:t>teams.tsv</w:t>
        </w:r>
        <w:r>
          <w:t xml:space="preserve"> file which can be loaded into PC</w:t>
        </w:r>
        <w:r w:rsidRPr="00D62711">
          <w:rPr>
            <w:vertAlign w:val="superscript"/>
            <w:rPrChange w:id="13372"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3373" w:author="John Clevenger [2]" w:date="2022-06-22T17:41:00Z"/>
        </w:rPr>
      </w:pPr>
      <w:ins w:id="13374" w:author="John Clevenger [2]" w:date="2022-06-22T17:34:00Z">
        <w:r>
          <w:t xml:space="preserve">Several </w:t>
        </w:r>
      </w:ins>
      <w:ins w:id="13375" w:author="John Clevenger [2]" w:date="2022-06-22T17:35:00Z">
        <w:r>
          <w:t xml:space="preserve">forms of </w:t>
        </w:r>
        <w:r w:rsidRPr="00D62711">
          <w:rPr>
            <w:b/>
            <w:bCs/>
            <w:rPrChange w:id="13376" w:author="John Clevenger [2]" w:date="2022-06-22T17:39:00Z">
              <w:rPr/>
            </w:rPrChange>
          </w:rPr>
          <w:t>ContestControl</w:t>
        </w:r>
        <w:r>
          <w:t xml:space="preserve"> tools </w:t>
        </w:r>
        <w:r w:rsidRPr="00D62711">
          <w:rPr>
            <w:rFonts w:ascii="Courier New" w:hAnsi="Courier New" w:cs="Courier New"/>
            <w:b/>
            <w:bCs/>
            <w:color w:val="000000"/>
            <w:sz w:val="22"/>
            <w:szCs w:val="22"/>
            <w:rPrChange w:id="13377" w:author="John Clevenger [2]" w:date="2022-06-22T17:38:00Z">
              <w:rPr/>
            </w:rPrChange>
          </w:rPr>
          <w:t>(</w:t>
        </w:r>
        <w:r w:rsidRPr="00D62711">
          <w:rPr>
            <w:rFonts w:ascii="Courier New" w:hAnsi="Courier New" w:cs="Courier New"/>
            <w:b/>
            <w:bCs/>
            <w:color w:val="000000"/>
            <w:sz w:val="22"/>
            <w:szCs w:val="22"/>
            <w:rPrChange w:id="13378" w:author="John Clevenger [2]" w:date="2022-06-22T17:38:00Z">
              <w:rPr>
                <w:rFonts w:ascii="Consolas" w:hAnsi="Consolas" w:cs="Consolas"/>
                <w:color w:val="2A00FF"/>
                <w:sz w:val="20"/>
              </w:rPr>
            </w:rPrChange>
          </w:rPr>
          <w:t>--startat</w:t>
        </w:r>
      </w:ins>
      <w:ins w:id="13379" w:author="John Clevenger [2]" w:date="2022-06-22T17:37:00Z">
        <w:r w:rsidR="00D62711">
          <w:t>,</w:t>
        </w:r>
      </w:ins>
      <w:ins w:id="13380" w:author="John Clevenger [2]" w:date="2022-06-22T17:36:00Z">
        <w:r w:rsidRPr="00D62711">
          <w:rPr>
            <w:rFonts w:ascii="Courier New" w:hAnsi="Courier New" w:cs="Courier New"/>
            <w:b/>
            <w:bCs/>
            <w:color w:val="000000"/>
            <w:sz w:val="22"/>
            <w:szCs w:val="22"/>
            <w:rPrChange w:id="13381" w:author="John Clevenger [2]" w:date="2022-06-22T17:38:00Z">
              <w:rPr>
                <w:rFonts w:ascii="Consolas" w:hAnsi="Consolas" w:cs="Consolas"/>
                <w:color w:val="2A00FF"/>
                <w:sz w:val="20"/>
              </w:rPr>
            </w:rPrChange>
          </w:rPr>
          <w:t xml:space="preserve"> </w:t>
        </w:r>
      </w:ins>
      <w:ins w:id="13382" w:author="John Clevenger [2]" w:date="2022-06-22T17:35:00Z">
        <w:r w:rsidRPr="00D62711">
          <w:rPr>
            <w:rFonts w:ascii="Courier New" w:hAnsi="Courier New" w:cs="Courier New"/>
            <w:b/>
            <w:bCs/>
            <w:color w:val="000000"/>
            <w:sz w:val="22"/>
            <w:szCs w:val="22"/>
            <w:rPrChange w:id="13383" w:author="John Clevenger [2]" w:date="2022-06-22T17:38:00Z">
              <w:rPr>
                <w:rFonts w:ascii="Consolas" w:hAnsi="Consolas" w:cs="Consolas"/>
                <w:color w:val="2A00FF"/>
                <w:sz w:val="20"/>
              </w:rPr>
            </w:rPrChange>
          </w:rPr>
          <w:t>--startin</w:t>
        </w:r>
      </w:ins>
      <w:ins w:id="13384" w:author="John Clevenger [2]" w:date="2022-06-22T17:37:00Z">
        <w:r w:rsidR="00D62711">
          <w:t>,</w:t>
        </w:r>
      </w:ins>
      <w:ins w:id="13385" w:author="John Clevenger [2]" w:date="2022-06-22T17:35:00Z">
        <w:r w:rsidRPr="00D62711">
          <w:rPr>
            <w:rFonts w:ascii="Courier New" w:hAnsi="Courier New" w:cs="Courier New"/>
            <w:b/>
            <w:bCs/>
            <w:color w:val="000000"/>
            <w:sz w:val="22"/>
            <w:szCs w:val="22"/>
            <w:rPrChange w:id="13386" w:author="John Clevenger [2]" w:date="2022-06-22T17:38:00Z">
              <w:rPr>
                <w:rFonts w:ascii="Consolas" w:hAnsi="Consolas" w:cs="Consolas"/>
                <w:color w:val="2A00FF"/>
                <w:sz w:val="20"/>
              </w:rPr>
            </w:rPrChange>
          </w:rPr>
          <w:t xml:space="preserve"> --shutdown</w:t>
        </w:r>
      </w:ins>
      <w:ins w:id="13387" w:author="John Clevenger [2]" w:date="2022-06-22T17:37:00Z">
        <w:r w:rsidR="00D62711">
          <w:t>,</w:t>
        </w:r>
      </w:ins>
      <w:ins w:id="13388" w:author="John Clevenger [2]" w:date="2022-06-22T17:36:00Z">
        <w:r w:rsidR="00D62711" w:rsidRPr="00D62711">
          <w:rPr>
            <w:rFonts w:ascii="Courier New" w:hAnsi="Courier New" w:cs="Courier New"/>
            <w:b/>
            <w:bCs/>
            <w:color w:val="000000"/>
            <w:sz w:val="22"/>
            <w:szCs w:val="22"/>
            <w:rPrChange w:id="13389" w:author="John Clevenger [2]" w:date="2022-06-22T17:38:00Z">
              <w:rPr>
                <w:rFonts w:ascii="Consolas" w:hAnsi="Consolas" w:cs="Consolas"/>
                <w:color w:val="2A00FF"/>
                <w:sz w:val="20"/>
              </w:rPr>
            </w:rPrChange>
          </w:rPr>
          <w:t xml:space="preserve"> </w:t>
        </w:r>
      </w:ins>
      <w:ins w:id="13390" w:author="John Clevenger [2]" w:date="2022-06-22T17:35:00Z">
        <w:r w:rsidRPr="00D62711">
          <w:rPr>
            <w:rFonts w:ascii="Courier New" w:hAnsi="Courier New" w:cs="Courier New"/>
            <w:b/>
            <w:bCs/>
            <w:color w:val="000000"/>
            <w:sz w:val="22"/>
            <w:szCs w:val="22"/>
            <w:rPrChange w:id="13391" w:author="John Clevenger [2]" w:date="2022-06-22T17:38:00Z">
              <w:rPr>
                <w:rFonts w:ascii="Consolas" w:hAnsi="Consolas" w:cs="Consolas"/>
                <w:color w:val="2A00FF"/>
                <w:sz w:val="20"/>
              </w:rPr>
            </w:rPrChange>
          </w:rPr>
          <w:t>--startnow</w:t>
        </w:r>
      </w:ins>
      <w:ins w:id="13392" w:author="John Clevenger [2]" w:date="2022-06-22T17:38:00Z">
        <w:r w:rsidR="00D62711" w:rsidRPr="00D62711">
          <w:rPr>
            <w:rPrChange w:id="13393"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3394" w:author="John Buck" w:date="2023-04-11T15:51:00Z"/>
        </w:rPr>
      </w:pPr>
      <w:ins w:id="13395"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3396" w:author="John Clevenger [2]" w:date="2022-06-22T17:43:00Z">
              <w:rPr/>
            </w:rPrChange>
          </w:rPr>
          <w:t>--help</w:t>
        </w:r>
        <w:r>
          <w:t xml:space="preserve"> </w:t>
        </w:r>
      </w:ins>
      <w:ins w:id="13397" w:author="John Clevenger [2]" w:date="2022-06-22T17:40:00Z">
        <w:r>
          <w:t>argument for more information on these tools.</w:t>
        </w:r>
      </w:ins>
    </w:p>
    <w:p w14:paraId="10E6AFF7" w14:textId="77777777" w:rsidR="00917410" w:rsidRDefault="00917410">
      <w:pPr>
        <w:rPr>
          <w:ins w:id="13398" w:author="John Buck" w:date="2023-04-11T15:51:00Z"/>
        </w:rPr>
      </w:pPr>
      <w:ins w:id="13399" w:author="John Buck" w:date="2023-04-11T15:51:00Z">
        <w:r>
          <w:br w:type="page"/>
        </w:r>
      </w:ins>
    </w:p>
    <w:p w14:paraId="00155D39" w14:textId="40B686A2" w:rsidR="00917410" w:rsidRDefault="00917410" w:rsidP="00E33FB1">
      <w:pPr>
        <w:pStyle w:val="Appendix"/>
        <w:rPr>
          <w:ins w:id="13400" w:author="John Buck" w:date="2023-04-11T15:51:00Z"/>
        </w:rPr>
      </w:pPr>
      <w:bookmarkStart w:id="13401" w:name="_Toc151724116"/>
      <w:ins w:id="13402" w:author="John Buck" w:date="2023-04-11T15:51:00Z">
        <w:r>
          <w:t xml:space="preserve">Appendix </w:t>
        </w:r>
      </w:ins>
      <w:ins w:id="13403" w:author="John Buck" w:date="2023-04-11T15:52:00Z">
        <w:r>
          <w:t>U</w:t>
        </w:r>
      </w:ins>
      <w:ins w:id="13404" w:author="John Buck" w:date="2023-04-11T15:51:00Z">
        <w:r>
          <w:t xml:space="preserve"> – </w:t>
        </w:r>
      </w:ins>
      <w:ins w:id="13405" w:author="John Buck" w:date="2023-04-11T15:52:00Z">
        <w:r>
          <w:t>Running in a Sandbox</w:t>
        </w:r>
      </w:ins>
      <w:bookmarkEnd w:id="13401"/>
    </w:p>
    <w:p w14:paraId="4EA604DC" w14:textId="77777777" w:rsidR="00917410" w:rsidRDefault="00917410">
      <w:pPr>
        <w:pStyle w:val="ListParagraph"/>
        <w:keepNext/>
        <w:numPr>
          <w:ilvl w:val="0"/>
          <w:numId w:val="48"/>
        </w:numPr>
        <w:spacing w:before="240"/>
        <w:jc w:val="both"/>
        <w:rPr>
          <w:ins w:id="13406" w:author="John Buck" w:date="2023-04-11T15:51:00Z"/>
          <w:b/>
          <w:bCs/>
          <w:color w:val="000000"/>
        </w:rPr>
        <w:pPrChange w:id="13407" w:author="John Clevenger [2]" w:date="2023-11-21T19:38:00Z">
          <w:pPr>
            <w:pStyle w:val="ListParagraph"/>
            <w:numPr>
              <w:numId w:val="48"/>
            </w:numPr>
            <w:tabs>
              <w:tab w:val="num" w:pos="360"/>
            </w:tabs>
            <w:spacing w:before="240"/>
            <w:ind w:left="360" w:hanging="360"/>
            <w:jc w:val="both"/>
          </w:pPr>
        </w:pPrChange>
      </w:pPr>
      <w:ins w:id="13408"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3409" w:author="John Buck" w:date="2023-04-11T16:28:00Z"/>
          <w:color w:val="000000"/>
        </w:rPr>
        <w:pPrChange w:id="13410" w:author="John Clevenger [2]" w:date="2023-11-22T12:41:00Z">
          <w:pPr>
            <w:autoSpaceDE w:val="0"/>
            <w:autoSpaceDN w:val="0"/>
            <w:adjustRightInd w:val="0"/>
            <w:spacing w:before="240"/>
            <w:ind w:right="533" w:firstLine="720"/>
            <w:jc w:val="both"/>
          </w:pPr>
        </w:pPrChange>
      </w:pPr>
      <w:ins w:id="13411" w:author="John Buck" w:date="2023-04-11T15:56:00Z">
        <w:r>
          <w:rPr>
            <w:color w:val="000000"/>
          </w:rPr>
          <w:t xml:space="preserve">Starting with Version 9.9, </w:t>
        </w:r>
      </w:ins>
      <w:ins w:id="13412" w:author="John Buck" w:date="2023-04-11T15:51:00Z">
        <w:r>
          <w:rPr>
            <w:color w:val="000000"/>
          </w:rPr>
          <w:t>PC</w:t>
        </w:r>
        <w:r w:rsidRPr="00FB6179">
          <w:rPr>
            <w:color w:val="000000"/>
            <w:vertAlign w:val="superscript"/>
          </w:rPr>
          <w:t>2</w:t>
        </w:r>
        <w:r>
          <w:rPr>
            <w:color w:val="000000"/>
          </w:rPr>
          <w:t xml:space="preserve"> </w:t>
        </w:r>
      </w:ins>
      <w:ins w:id="13413" w:author="John Buck" w:date="2023-04-11T15:57:00Z">
        <w:r>
          <w:rPr>
            <w:color w:val="000000"/>
          </w:rPr>
          <w:t>supports running submissions in a controlled sandbox environment on Linux systems</w:t>
        </w:r>
      </w:ins>
      <w:ins w:id="13414" w:author="John Clevenger [2]" w:date="2023-11-21T19:21:00Z">
        <w:r w:rsidR="00FC7C34">
          <w:rPr>
            <w:color w:val="000000"/>
          </w:rPr>
          <w:t xml:space="preserve"> </w:t>
        </w:r>
        <w:r w:rsidR="00FC7C34" w:rsidRPr="00FC7C34">
          <w:rPr>
            <w:i/>
            <w:iCs/>
            <w:color w:val="000000"/>
            <w:rPrChange w:id="13415" w:author="John Clevenger [2]" w:date="2023-11-21T19:21:00Z">
              <w:rPr>
                <w:color w:val="000000"/>
              </w:rPr>
            </w:rPrChange>
          </w:rPr>
          <w:t>which are configured for</w:t>
        </w:r>
      </w:ins>
      <w:ins w:id="13416" w:author="John Buck" w:date="2023-04-11T15:57:00Z">
        <w:r>
          <w:rPr>
            <w:color w:val="000000"/>
          </w:rPr>
          <w:t xml:space="preserve"> </w:t>
        </w:r>
        <w:r w:rsidRPr="00917410">
          <w:rPr>
            <w:i/>
            <w:iCs/>
            <w:color w:val="000000"/>
            <w:rPrChange w:id="13417" w:author="John Buck" w:date="2023-04-11T16:07:00Z">
              <w:rPr>
                <w:color w:val="000000"/>
              </w:rPr>
            </w:rPrChange>
          </w:rPr>
          <w:t xml:space="preserve">supporting </w:t>
        </w:r>
      </w:ins>
      <w:ins w:id="13418" w:author="John Buck" w:date="2023-04-11T16:04:00Z">
        <w:r w:rsidRPr="00917410">
          <w:rPr>
            <w:i/>
            <w:iCs/>
            <w:color w:val="000000"/>
            <w:rPrChange w:id="13419" w:author="John Buck" w:date="2023-04-11T16:07:00Z">
              <w:rPr>
                <w:color w:val="000000"/>
              </w:rPr>
            </w:rPrChange>
          </w:rPr>
          <w:t>cg</w:t>
        </w:r>
      </w:ins>
      <w:ins w:id="13420" w:author="John Buck" w:date="2023-04-11T15:57:00Z">
        <w:r w:rsidRPr="00917410">
          <w:rPr>
            <w:i/>
            <w:iCs/>
            <w:color w:val="000000"/>
            <w:rPrChange w:id="13421" w:author="John Buck" w:date="2023-04-11T16:07:00Z">
              <w:rPr>
                <w:color w:val="000000"/>
              </w:rPr>
            </w:rPrChange>
          </w:rPr>
          <w:t xml:space="preserve">roup </w:t>
        </w:r>
      </w:ins>
      <w:ins w:id="13422" w:author="John Buck" w:date="2023-04-11T16:07:00Z">
        <w:r w:rsidRPr="00917410">
          <w:rPr>
            <w:i/>
            <w:iCs/>
            <w:color w:val="000000"/>
            <w:rPrChange w:id="13423" w:author="John Buck" w:date="2023-04-11T16:07:00Z">
              <w:rPr>
                <w:color w:val="000000"/>
              </w:rPr>
            </w:rPrChange>
          </w:rPr>
          <w:t>v</w:t>
        </w:r>
      </w:ins>
      <w:ins w:id="13424" w:author="John Buck" w:date="2023-04-11T15:57:00Z">
        <w:r w:rsidRPr="00917410">
          <w:rPr>
            <w:i/>
            <w:iCs/>
            <w:color w:val="000000"/>
            <w:rPrChange w:id="13425" w:author="John Buck" w:date="2023-04-11T16:07:00Z">
              <w:rPr>
                <w:color w:val="000000"/>
              </w:rPr>
            </w:rPrChange>
          </w:rPr>
          <w:t>2</w:t>
        </w:r>
      </w:ins>
      <w:ins w:id="13426" w:author="John Buck" w:date="2023-04-11T15:58:00Z">
        <w:r>
          <w:rPr>
            <w:color w:val="000000"/>
          </w:rPr>
          <w:t>.  This gives PC</w:t>
        </w:r>
        <w:r w:rsidRPr="00917410">
          <w:rPr>
            <w:color w:val="000000"/>
            <w:vertAlign w:val="superscript"/>
            <w:rPrChange w:id="13427" w:author="John Buck" w:date="2023-04-11T16:03:00Z">
              <w:rPr>
                <w:color w:val="000000"/>
              </w:rPr>
            </w:rPrChange>
          </w:rPr>
          <w:t>2</w:t>
        </w:r>
        <w:r>
          <w:rPr>
            <w:color w:val="000000"/>
          </w:rPr>
          <w:t xml:space="preserve"> the ability to </w:t>
        </w:r>
      </w:ins>
      <w:ins w:id="13428" w:author="John Buck" w:date="2023-04-11T15:59:00Z">
        <w:r>
          <w:rPr>
            <w:color w:val="000000"/>
          </w:rPr>
          <w:t>limit memory usage</w:t>
        </w:r>
      </w:ins>
      <w:ins w:id="13429" w:author="John Buck" w:date="2023-04-21T13:46:00Z">
        <w:r w:rsidR="008E2241">
          <w:rPr>
            <w:color w:val="000000"/>
          </w:rPr>
          <w:t xml:space="preserve">, prevent </w:t>
        </w:r>
        <w:r w:rsidR="008E2241" w:rsidRPr="008E2241">
          <w:rPr>
            <w:i/>
            <w:iCs/>
            <w:color w:val="000000"/>
            <w:rPrChange w:id="13430" w:author="John Buck" w:date="2023-04-21T13:46:00Z">
              <w:rPr>
                <w:color w:val="000000"/>
              </w:rPr>
            </w:rPrChange>
          </w:rPr>
          <w:t>fork-</w:t>
        </w:r>
        <w:del w:id="13431" w:author="John Clevenger [2]" w:date="2023-11-21T19:21:00Z">
          <w:r w:rsidR="008E2241" w:rsidRPr="008E2241" w:rsidDel="00FC7C34">
            <w:rPr>
              <w:i/>
              <w:iCs/>
              <w:color w:val="000000"/>
              <w:rPrChange w:id="13432" w:author="John Buck" w:date="2023-04-21T13:46:00Z">
                <w:rPr>
                  <w:color w:val="000000"/>
                </w:rPr>
              </w:rPrChange>
            </w:rPr>
            <w:delText>bombs</w:delText>
          </w:r>
          <w:r w:rsidR="008E2241" w:rsidDel="00FC7C34">
            <w:rPr>
              <w:color w:val="000000"/>
            </w:rPr>
            <w:delText xml:space="preserve">, </w:delText>
          </w:r>
        </w:del>
      </w:ins>
      <w:ins w:id="13433" w:author="John Buck" w:date="2023-04-11T15:59:00Z">
        <w:del w:id="13434" w:author="John Clevenger [2]" w:date="2023-11-21T19:21:00Z">
          <w:r w:rsidDel="00FC7C34">
            <w:rPr>
              <w:color w:val="000000"/>
            </w:rPr>
            <w:delText xml:space="preserve"> as</w:delText>
          </w:r>
        </w:del>
      </w:ins>
      <w:ins w:id="13435" w:author="John Clevenger [2]" w:date="2023-11-21T19:21:00Z">
        <w:r w:rsidR="00FC7C34" w:rsidRPr="00FC7C34">
          <w:rPr>
            <w:i/>
            <w:iCs/>
            <w:color w:val="000000"/>
          </w:rPr>
          <w:t>bombs</w:t>
        </w:r>
        <w:r w:rsidR="00FC7C34">
          <w:rPr>
            <w:color w:val="000000"/>
          </w:rPr>
          <w:t>, as</w:t>
        </w:r>
      </w:ins>
      <w:ins w:id="13436" w:author="John Buck" w:date="2023-04-11T15:59:00Z">
        <w:r>
          <w:rPr>
            <w:color w:val="000000"/>
          </w:rPr>
          <w:t xml:space="preserve"> well as more accurately limit </w:t>
        </w:r>
      </w:ins>
      <w:ins w:id="13437" w:author="John Buck" w:date="2023-04-11T16:03:00Z">
        <w:r>
          <w:rPr>
            <w:color w:val="000000"/>
          </w:rPr>
          <w:t xml:space="preserve">and measure </w:t>
        </w:r>
      </w:ins>
      <w:ins w:id="13438" w:author="John Buck" w:date="2023-04-11T15:59:00Z">
        <w:r>
          <w:rPr>
            <w:color w:val="000000"/>
          </w:rPr>
          <w:t>CPU time</w:t>
        </w:r>
      </w:ins>
      <w:ins w:id="13439"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3440" w:author="John Buck" w:date="2023-04-11T16:03:00Z"/>
          <w:b/>
          <w:bCs/>
          <w:color w:val="000000"/>
          <w:rPrChange w:id="13441" w:author="John Buck" w:date="2023-04-11T16:28:00Z">
            <w:rPr>
              <w:ins w:id="13442" w:author="John Buck" w:date="2023-04-11T16:03:00Z"/>
            </w:rPr>
          </w:rPrChange>
        </w:rPr>
        <w:pPrChange w:id="13443" w:author="John Clevenger [2]" w:date="2023-11-21T19:39:00Z">
          <w:pPr>
            <w:autoSpaceDE w:val="0"/>
            <w:autoSpaceDN w:val="0"/>
            <w:adjustRightInd w:val="0"/>
            <w:spacing w:before="240"/>
            <w:ind w:right="533" w:firstLine="720"/>
            <w:jc w:val="both"/>
          </w:pPr>
        </w:pPrChange>
      </w:pPr>
      <w:ins w:id="13444" w:author="John Clevenger [2]" w:date="2023-11-21T19:23:00Z">
        <w:r>
          <w:rPr>
            <w:b/>
            <w:bCs/>
            <w:color w:val="000000"/>
          </w:rPr>
          <w:t xml:space="preserve">Setting up </w:t>
        </w:r>
      </w:ins>
      <w:ins w:id="13445" w:author="John Buck" w:date="2023-04-11T16:28:00Z">
        <w:r w:rsidR="00D70F35" w:rsidRPr="00D70F35">
          <w:rPr>
            <w:b/>
            <w:bCs/>
            <w:color w:val="000000"/>
            <w:rPrChange w:id="13446" w:author="John Buck" w:date="2023-04-11T16:28:00Z">
              <w:rPr>
                <w:color w:val="000000"/>
              </w:rPr>
            </w:rPrChange>
          </w:rPr>
          <w:t>cgroup v2</w:t>
        </w:r>
      </w:ins>
    </w:p>
    <w:p w14:paraId="2F35996F" w14:textId="77777777" w:rsidR="00917410" w:rsidRDefault="00917410">
      <w:pPr>
        <w:autoSpaceDE w:val="0"/>
        <w:autoSpaceDN w:val="0"/>
        <w:adjustRightInd w:val="0"/>
        <w:spacing w:before="240"/>
        <w:ind w:right="-7" w:firstLine="720"/>
        <w:jc w:val="both"/>
        <w:rPr>
          <w:ins w:id="13447" w:author="John Buck" w:date="2023-04-11T16:15:00Z"/>
          <w:color w:val="000000"/>
        </w:rPr>
        <w:pPrChange w:id="13448" w:author="John Clevenger [2]" w:date="2023-11-22T12:41:00Z">
          <w:pPr>
            <w:autoSpaceDE w:val="0"/>
            <w:autoSpaceDN w:val="0"/>
            <w:adjustRightInd w:val="0"/>
            <w:spacing w:before="240"/>
            <w:ind w:right="533" w:firstLine="720"/>
            <w:jc w:val="both"/>
          </w:pPr>
        </w:pPrChange>
      </w:pPr>
      <w:ins w:id="13449" w:author="John Buck" w:date="2023-04-11T16:03:00Z">
        <w:r>
          <w:rPr>
            <w:color w:val="000000"/>
          </w:rPr>
          <w:t xml:space="preserve">Linux </w:t>
        </w:r>
      </w:ins>
      <w:ins w:id="13450" w:author="John Buck" w:date="2023-04-11T16:04:00Z">
        <w:r w:rsidRPr="00917410">
          <w:rPr>
            <w:i/>
            <w:iCs/>
            <w:color w:val="000000"/>
            <w:rPrChange w:id="13451" w:author="John Buck" w:date="2023-04-11T16:07:00Z">
              <w:rPr>
                <w:color w:val="000000"/>
              </w:rPr>
            </w:rPrChange>
          </w:rPr>
          <w:t xml:space="preserve">cgroup </w:t>
        </w:r>
      </w:ins>
      <w:ins w:id="13452" w:author="John Buck" w:date="2023-04-11T16:07:00Z">
        <w:r>
          <w:rPr>
            <w:i/>
            <w:iCs/>
            <w:color w:val="000000"/>
          </w:rPr>
          <w:t>v</w:t>
        </w:r>
      </w:ins>
      <w:ins w:id="13453" w:author="John Buck" w:date="2023-04-11T16:04:00Z">
        <w:r w:rsidRPr="00917410">
          <w:rPr>
            <w:i/>
            <w:iCs/>
            <w:color w:val="000000"/>
            <w:rPrChange w:id="13454" w:author="John Buck" w:date="2023-04-11T16:07:00Z">
              <w:rPr>
                <w:color w:val="000000"/>
              </w:rPr>
            </w:rPrChange>
          </w:rPr>
          <w:t>2</w:t>
        </w:r>
        <w:r>
          <w:rPr>
            <w:color w:val="000000"/>
          </w:rPr>
          <w:t xml:space="preserve"> is required</w:t>
        </w:r>
      </w:ins>
      <w:ins w:id="13455" w:author="John Buck" w:date="2023-04-11T16:05:00Z">
        <w:r>
          <w:rPr>
            <w:color w:val="000000"/>
          </w:rPr>
          <w:t xml:space="preserve"> and must be enabled in your Linux kernel.  </w:t>
        </w:r>
      </w:ins>
      <w:ins w:id="13456" w:author="John Buck" w:date="2023-04-11T16:12:00Z">
        <w:r>
          <w:rPr>
            <w:color w:val="000000"/>
          </w:rPr>
          <w:t xml:space="preserve">A </w:t>
        </w:r>
        <w:r w:rsidRPr="00917410">
          <w:rPr>
            <w:i/>
            <w:iCs/>
            <w:color w:val="000000"/>
            <w:rPrChange w:id="13457" w:author="John Buck" w:date="2023-04-11T16:13:00Z">
              <w:rPr>
                <w:color w:val="000000"/>
              </w:rPr>
            </w:rPrChange>
          </w:rPr>
          <w:t>cgroup</w:t>
        </w:r>
        <w:r>
          <w:rPr>
            <w:color w:val="000000"/>
          </w:rPr>
          <w:t xml:space="preserve"> allows</w:t>
        </w:r>
      </w:ins>
      <w:ins w:id="13458" w:author="John Buck" w:date="2023-04-11T16:13:00Z">
        <w:r>
          <w:rPr>
            <w:color w:val="000000"/>
          </w:rPr>
          <w:t xml:space="preserve"> the user to limit system resources for all processes belonging to that group.  </w:t>
        </w:r>
      </w:ins>
      <w:ins w:id="13459" w:author="John Buck" w:date="2023-04-11T16:06:00Z">
        <w:r>
          <w:rPr>
            <w:color w:val="000000"/>
          </w:rPr>
          <w:t>The PC</w:t>
        </w:r>
        <w:r w:rsidRPr="00917410">
          <w:rPr>
            <w:color w:val="000000"/>
            <w:vertAlign w:val="superscript"/>
            <w:rPrChange w:id="13460" w:author="John Buck" w:date="2023-04-11T16:07:00Z">
              <w:rPr>
                <w:color w:val="000000"/>
              </w:rPr>
            </w:rPrChange>
          </w:rPr>
          <w:t>2</w:t>
        </w:r>
        <w:r>
          <w:rPr>
            <w:color w:val="000000"/>
          </w:rPr>
          <w:t xml:space="preserve"> distribution provides a couple of “</w:t>
        </w:r>
        <w:r w:rsidRPr="00917410">
          <w:rPr>
            <w:b/>
            <w:bCs/>
            <w:color w:val="000000"/>
            <w:rPrChange w:id="13461" w:author="John Buck" w:date="2023-04-11T16:08:00Z">
              <w:rPr>
                <w:color w:val="000000"/>
              </w:rPr>
            </w:rPrChange>
          </w:rPr>
          <w:t>bash</w:t>
        </w:r>
        <w:r>
          <w:rPr>
            <w:color w:val="000000"/>
          </w:rPr>
          <w:t xml:space="preserve">” shell scripts to help set up the proper </w:t>
        </w:r>
        <w:r w:rsidRPr="00917410">
          <w:rPr>
            <w:i/>
            <w:iCs/>
            <w:color w:val="000000"/>
            <w:rPrChange w:id="13462" w:author="John Buck" w:date="2023-04-11T16:08:00Z">
              <w:rPr>
                <w:color w:val="000000"/>
              </w:rPr>
            </w:rPrChange>
          </w:rPr>
          <w:t>cgroup</w:t>
        </w:r>
        <w:r>
          <w:rPr>
            <w:color w:val="000000"/>
          </w:rPr>
          <w:t xml:space="preserve"> used by </w:t>
        </w:r>
      </w:ins>
      <w:ins w:id="13463" w:author="John Buck" w:date="2023-04-11T16:07:00Z">
        <w:r>
          <w:rPr>
            <w:color w:val="000000"/>
          </w:rPr>
          <w:t>PC</w:t>
        </w:r>
        <w:r w:rsidRPr="00917410">
          <w:rPr>
            <w:color w:val="000000"/>
            <w:vertAlign w:val="superscript"/>
            <w:rPrChange w:id="13464" w:author="John Buck" w:date="2023-04-11T16:07:00Z">
              <w:rPr>
                <w:color w:val="000000"/>
              </w:rPr>
            </w:rPrChange>
          </w:rPr>
          <w:t>2</w:t>
        </w:r>
        <w:r>
          <w:rPr>
            <w:color w:val="000000"/>
          </w:rPr>
          <w:t xml:space="preserve">.  </w:t>
        </w:r>
      </w:ins>
      <w:ins w:id="13465" w:author="John Buck" w:date="2023-04-11T16:03:00Z">
        <w:r>
          <w:rPr>
            <w:color w:val="000000"/>
          </w:rPr>
          <w:t xml:space="preserve"> </w:t>
        </w:r>
      </w:ins>
      <w:ins w:id="13466" w:author="John Buck" w:date="2023-04-11T16:08:00Z">
        <w:r>
          <w:rPr>
            <w:color w:val="000000"/>
          </w:rPr>
          <w:t>Each time your Linux system is booted, the PC</w:t>
        </w:r>
        <w:r w:rsidRPr="00917410">
          <w:rPr>
            <w:color w:val="000000"/>
            <w:vertAlign w:val="superscript"/>
            <w:rPrChange w:id="13467" w:author="John Buck" w:date="2023-04-11T16:13:00Z">
              <w:rPr>
                <w:color w:val="000000"/>
              </w:rPr>
            </w:rPrChange>
          </w:rPr>
          <w:t>2</w:t>
        </w:r>
        <w:r>
          <w:rPr>
            <w:color w:val="000000"/>
          </w:rPr>
          <w:t xml:space="preserve"> </w:t>
        </w:r>
        <w:r w:rsidRPr="00917410">
          <w:rPr>
            <w:i/>
            <w:iCs/>
            <w:color w:val="000000"/>
            <w:rPrChange w:id="13468" w:author="John Buck" w:date="2023-04-11T16:13:00Z">
              <w:rPr>
                <w:color w:val="000000"/>
              </w:rPr>
            </w:rPrChange>
          </w:rPr>
          <w:t>cgroup</w:t>
        </w:r>
        <w:r>
          <w:rPr>
            <w:color w:val="000000"/>
          </w:rPr>
          <w:t xml:space="preserve"> must be created and initialized by the super user (root).  </w:t>
        </w:r>
      </w:ins>
      <w:ins w:id="13469" w:author="John Buck" w:date="2023-04-11T16:09:00Z">
        <w:r>
          <w:rPr>
            <w:color w:val="000000"/>
          </w:rPr>
          <w:t xml:space="preserve">The script </w:t>
        </w:r>
      </w:ins>
      <w:ins w:id="13470" w:author="John Buck" w:date="2023-04-11T16:11:00Z">
        <w:r>
          <w:rPr>
            <w:color w:val="000000"/>
          </w:rPr>
          <w:t>“</w:t>
        </w:r>
      </w:ins>
      <w:ins w:id="13471" w:author="John Buck" w:date="2023-04-11T16:09:00Z">
        <w:r w:rsidRPr="00917410">
          <w:rPr>
            <w:b/>
            <w:bCs/>
            <w:color w:val="000000"/>
            <w:rPrChange w:id="13472" w:author="John Buck" w:date="2023-04-11T16:11:00Z">
              <w:rPr>
                <w:color w:val="000000"/>
              </w:rPr>
            </w:rPrChange>
          </w:rPr>
          <w:t>pc2installsandbox</w:t>
        </w:r>
      </w:ins>
      <w:ins w:id="13473" w:author="John Buck" w:date="2023-04-11T16:11:00Z">
        <w:r>
          <w:rPr>
            <w:color w:val="000000"/>
          </w:rPr>
          <w:t>”</w:t>
        </w:r>
      </w:ins>
      <w:ins w:id="13474" w:author="John Buck" w:date="2023-04-11T16:09:00Z">
        <w:r>
          <w:rPr>
            <w:color w:val="000000"/>
          </w:rPr>
          <w:t xml:space="preserve">, found in the </w:t>
        </w:r>
      </w:ins>
      <w:ins w:id="13475" w:author="John Buck" w:date="2023-04-11T16:11:00Z">
        <w:r>
          <w:rPr>
            <w:color w:val="000000"/>
          </w:rPr>
          <w:t>PC</w:t>
        </w:r>
        <w:r w:rsidRPr="00917410">
          <w:rPr>
            <w:color w:val="000000"/>
            <w:vertAlign w:val="superscript"/>
            <w:rPrChange w:id="13476" w:author="John Buck" w:date="2023-04-11T16:14:00Z">
              <w:rPr>
                <w:color w:val="000000"/>
              </w:rPr>
            </w:rPrChange>
          </w:rPr>
          <w:t>2</w:t>
        </w:r>
        <w:r>
          <w:rPr>
            <w:color w:val="000000"/>
          </w:rPr>
          <w:t xml:space="preserve"> </w:t>
        </w:r>
        <w:r w:rsidRPr="00917410">
          <w:rPr>
            <w:b/>
            <w:bCs/>
            <w:color w:val="000000"/>
            <w:rPrChange w:id="13477" w:author="John Buck" w:date="2023-04-11T16:16:00Z">
              <w:rPr>
                <w:color w:val="000000"/>
              </w:rPr>
            </w:rPrChange>
          </w:rPr>
          <w:t>bin</w:t>
        </w:r>
        <w:r>
          <w:rPr>
            <w:color w:val="000000"/>
          </w:rPr>
          <w:t xml:space="preserve"> folder</w:t>
        </w:r>
      </w:ins>
      <w:ins w:id="13478" w:author="John Buck" w:date="2023-04-11T16:14:00Z">
        <w:r>
          <w:rPr>
            <w:color w:val="000000"/>
          </w:rPr>
          <w:t>,</w:t>
        </w:r>
      </w:ins>
      <w:ins w:id="13479" w:author="John Buck" w:date="2023-04-11T16:11:00Z">
        <w:r>
          <w:rPr>
            <w:color w:val="000000"/>
          </w:rPr>
          <w:t xml:space="preserve"> will create </w:t>
        </w:r>
      </w:ins>
      <w:ins w:id="13480" w:author="John Buck" w:date="2023-04-11T16:12:00Z">
        <w:r>
          <w:rPr>
            <w:color w:val="000000"/>
          </w:rPr>
          <w:t xml:space="preserve">the required </w:t>
        </w:r>
        <w:r w:rsidRPr="00917410">
          <w:rPr>
            <w:i/>
            <w:iCs/>
            <w:color w:val="000000"/>
            <w:rPrChange w:id="13481" w:author="John Buck" w:date="2023-04-11T16:12:00Z">
              <w:rPr>
                <w:color w:val="000000"/>
              </w:rPr>
            </w:rPrChange>
          </w:rPr>
          <w:t>cgroup</w:t>
        </w:r>
        <w:r>
          <w:rPr>
            <w:color w:val="000000"/>
          </w:rPr>
          <w:t xml:space="preserve"> tree.  This script must be run as the super user (root)</w:t>
        </w:r>
      </w:ins>
      <w:ins w:id="13482"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3483" w:author="John Buck" w:date="2023-04-11T16:29:00Z"/>
          <w:color w:val="000000"/>
        </w:rPr>
        <w:pPrChange w:id="13484" w:author="John Clevenger [2]" w:date="2023-11-22T12:41:00Z">
          <w:pPr>
            <w:autoSpaceDE w:val="0"/>
            <w:autoSpaceDN w:val="0"/>
            <w:adjustRightInd w:val="0"/>
            <w:spacing w:before="240"/>
            <w:ind w:right="533" w:firstLine="720"/>
            <w:jc w:val="both"/>
          </w:pPr>
        </w:pPrChange>
      </w:pPr>
      <w:ins w:id="13485" w:author="John Buck" w:date="2023-04-11T16:14:00Z">
        <w:del w:id="13486" w:author="John Clevenger [2]" w:date="2023-11-21T19:24:00Z">
          <w:r w:rsidDel="000F64C4">
            <w:rPr>
              <w:color w:val="000000"/>
            </w:rPr>
            <w:delText>Alternately</w:delText>
          </w:r>
        </w:del>
      </w:ins>
      <w:ins w:id="13487" w:author="John Clevenger [2]" w:date="2023-11-21T19:24:00Z">
        <w:r w:rsidR="000F64C4">
          <w:rPr>
            <w:color w:val="000000"/>
          </w:rPr>
          <w:t>Alternatively</w:t>
        </w:r>
      </w:ins>
      <w:ins w:id="13488" w:author="John Buck" w:date="2023-04-11T16:14:00Z">
        <w:r>
          <w:rPr>
            <w:color w:val="000000"/>
          </w:rPr>
          <w:t xml:space="preserve">, a </w:t>
        </w:r>
      </w:ins>
      <w:ins w:id="13489" w:author="John Buck" w:date="2023-04-11T16:15:00Z">
        <w:r>
          <w:rPr>
            <w:color w:val="000000"/>
          </w:rPr>
          <w:t xml:space="preserve">Linux </w:t>
        </w:r>
      </w:ins>
      <w:ins w:id="13490" w:author="John Buck" w:date="2023-04-11T16:14:00Z">
        <w:r w:rsidRPr="00917410">
          <w:rPr>
            <w:i/>
            <w:iCs/>
            <w:color w:val="000000"/>
            <w:rPrChange w:id="13491" w:author="John Buck" w:date="2023-04-11T16:15:00Z">
              <w:rPr>
                <w:color w:val="000000"/>
              </w:rPr>
            </w:rPrChange>
          </w:rPr>
          <w:t>system service</w:t>
        </w:r>
        <w:r>
          <w:rPr>
            <w:color w:val="000000"/>
          </w:rPr>
          <w:t xml:space="preserve"> can be installed that will automatically run t</w:t>
        </w:r>
      </w:ins>
      <w:ins w:id="13492" w:author="John Buck" w:date="2023-04-11T16:15:00Z">
        <w:r>
          <w:rPr>
            <w:color w:val="000000"/>
          </w:rPr>
          <w:t>he ”</w:t>
        </w:r>
        <w:r w:rsidRPr="00917410">
          <w:rPr>
            <w:b/>
            <w:bCs/>
            <w:color w:val="000000"/>
            <w:rPrChange w:id="13493" w:author="John Buck" w:date="2023-04-11T16:15:00Z">
              <w:rPr>
                <w:color w:val="000000"/>
              </w:rPr>
            </w:rPrChange>
          </w:rPr>
          <w:t>pc2installsandbox</w:t>
        </w:r>
        <w:r>
          <w:rPr>
            <w:color w:val="000000"/>
          </w:rPr>
          <w:t>” script at system boot time.  The script “</w:t>
        </w:r>
        <w:r w:rsidRPr="00917410">
          <w:rPr>
            <w:b/>
            <w:bCs/>
            <w:color w:val="000000"/>
            <w:rPrChange w:id="13494" w:author="John Buck" w:date="2023-04-11T16:16:00Z">
              <w:rPr>
                <w:color w:val="000000"/>
              </w:rPr>
            </w:rPrChange>
          </w:rPr>
          <w:t>pc2installservice</w:t>
        </w:r>
        <w:r>
          <w:rPr>
            <w:color w:val="000000"/>
          </w:rPr>
          <w:t>”, als</w:t>
        </w:r>
      </w:ins>
      <w:ins w:id="13495" w:author="John Buck" w:date="2023-04-11T16:16:00Z">
        <w:r>
          <w:rPr>
            <w:color w:val="000000"/>
          </w:rPr>
          <w:t>o found in the PC</w:t>
        </w:r>
        <w:r w:rsidRPr="00917410">
          <w:rPr>
            <w:color w:val="000000"/>
            <w:vertAlign w:val="superscript"/>
            <w:rPrChange w:id="13496" w:author="John Buck" w:date="2023-04-11T16:16:00Z">
              <w:rPr>
                <w:color w:val="000000"/>
              </w:rPr>
            </w:rPrChange>
          </w:rPr>
          <w:t>2</w:t>
        </w:r>
        <w:r>
          <w:rPr>
            <w:color w:val="000000"/>
          </w:rPr>
          <w:t xml:space="preserve"> </w:t>
        </w:r>
        <w:r w:rsidRPr="00917410">
          <w:rPr>
            <w:b/>
            <w:bCs/>
            <w:color w:val="000000"/>
            <w:rPrChange w:id="13497" w:author="John Buck" w:date="2023-04-11T16:16:00Z">
              <w:rPr>
                <w:color w:val="000000"/>
              </w:rPr>
            </w:rPrChange>
          </w:rPr>
          <w:t>bin</w:t>
        </w:r>
        <w:r>
          <w:rPr>
            <w:color w:val="000000"/>
          </w:rPr>
          <w:t xml:space="preserve"> folder, will install such a service.  </w:t>
        </w:r>
      </w:ins>
      <w:ins w:id="13498" w:author="John Buck" w:date="2023-04-21T13:48:00Z">
        <w:r w:rsidR="008E2241">
          <w:rPr>
            <w:color w:val="000000"/>
          </w:rPr>
          <w:t xml:space="preserve">This script must be run as the super user (root).  </w:t>
        </w:r>
      </w:ins>
      <w:ins w:id="13499" w:author="John Buck" w:date="2023-04-11T16:16:00Z">
        <w:del w:id="13500" w:author="John Buck [2]" w:date="2023-11-04T09:57:00Z">
          <w:r w:rsidDel="0092745F">
            <w:rPr>
              <w:color w:val="000000"/>
            </w:rPr>
            <w:delText>The service itself can be found in the “</w:delText>
          </w:r>
          <w:r w:rsidRPr="00D70F35" w:rsidDel="0092745F">
            <w:rPr>
              <w:b/>
              <w:bCs/>
              <w:color w:val="000000"/>
              <w:rPrChange w:id="13501" w:author="John Buck" w:date="2023-04-11T16:26:00Z">
                <w:rPr>
                  <w:color w:val="000000"/>
                </w:rPr>
              </w:rPrChange>
            </w:rPr>
            <w:delText>support</w:delText>
          </w:r>
        </w:del>
      </w:ins>
      <w:ins w:id="13502" w:author="John Buck" w:date="2023-04-11T16:17:00Z">
        <w:del w:id="13503" w:author="John Buck [2]" w:date="2023-11-04T09:57:00Z">
          <w:r w:rsidRPr="00D70F35" w:rsidDel="0092745F">
            <w:rPr>
              <w:b/>
              <w:bCs/>
              <w:color w:val="000000"/>
              <w:rPrChange w:id="13504" w:author="John Buck" w:date="2023-04-11T16:26:00Z">
                <w:rPr>
                  <w:color w:val="000000"/>
                </w:rPr>
              </w:rPrChange>
            </w:rPr>
            <w:delText>/</w:delText>
          </w:r>
        </w:del>
      </w:ins>
      <w:ins w:id="13505" w:author="John Buck" w:date="2023-04-11T16:22:00Z">
        <w:del w:id="13506" w:author="John Buck [2]" w:date="2023-11-04T09:57:00Z">
          <w:r w:rsidR="00D70F35" w:rsidRPr="00D70F35" w:rsidDel="0092745F">
            <w:rPr>
              <w:b/>
              <w:bCs/>
              <w:color w:val="000000"/>
              <w:rPrChange w:id="13507" w:author="John Buck" w:date="2023-04-11T16:26:00Z">
                <w:rPr>
                  <w:color w:val="000000"/>
                </w:rPr>
              </w:rPrChange>
            </w:rPr>
            <w:delText>system_cgroup/pc2</w:delText>
          </w:r>
        </w:del>
      </w:ins>
      <w:ins w:id="13508" w:author="John Buck" w:date="2023-04-11T16:17:00Z">
        <w:del w:id="13509" w:author="John Buck [2]" w:date="2023-11-04T09:57:00Z">
          <w:r w:rsidRPr="00D70F35" w:rsidDel="0092745F">
            <w:rPr>
              <w:b/>
              <w:bCs/>
              <w:color w:val="000000"/>
              <w:rPrChange w:id="13510" w:author="John Buck" w:date="2023-04-11T16:26:00Z">
                <w:rPr>
                  <w:color w:val="000000"/>
                </w:rPr>
              </w:rPrChange>
            </w:rPr>
            <w:delText>_cgroup.service</w:delText>
          </w:r>
          <w:r w:rsidDel="0092745F">
            <w:rPr>
              <w:color w:val="000000"/>
            </w:rPr>
            <w:delText>”</w:delText>
          </w:r>
        </w:del>
      </w:ins>
      <w:ins w:id="13511" w:author="John Buck" w:date="2023-04-11T16:22:00Z">
        <w:del w:id="13512" w:author="John Buck [2]" w:date="2023-11-04T09:57:00Z">
          <w:r w:rsidR="00D70F35" w:rsidDel="0092745F">
            <w:rPr>
              <w:color w:val="000000"/>
            </w:rPr>
            <w:delText xml:space="preserve"> file.  There is also a </w:delText>
          </w:r>
        </w:del>
      </w:ins>
      <w:ins w:id="13513" w:author="John Buck" w:date="2023-04-11T16:27:00Z">
        <w:del w:id="13514" w:author="John Buck [2]" w:date="2023-11-04T09:57:00Z">
          <w:r w:rsidR="00D70F35" w:rsidDel="0092745F">
            <w:rPr>
              <w:color w:val="000000"/>
            </w:rPr>
            <w:delText>“</w:delText>
          </w:r>
        </w:del>
      </w:ins>
      <w:ins w:id="13515" w:author="John Buck" w:date="2023-04-11T16:26:00Z">
        <w:del w:id="13516" w:author="John Buck [2]" w:date="2023-11-04T09:57:00Z">
          <w:r w:rsidR="00D70F35" w:rsidRPr="00D70F35" w:rsidDel="0092745F">
            <w:rPr>
              <w:b/>
              <w:bCs/>
              <w:color w:val="000000"/>
              <w:rPrChange w:id="13517" w:author="John Buck" w:date="2023-04-11T16:27:00Z">
                <w:rPr>
                  <w:color w:val="000000"/>
                </w:rPr>
              </w:rPrChange>
            </w:rPr>
            <w:delText>README</w:delText>
          </w:r>
        </w:del>
      </w:ins>
      <w:ins w:id="13518" w:author="John Buck" w:date="2023-04-11T16:27:00Z">
        <w:del w:id="13519"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3520" w:author="John Buck" w:date="2023-04-21T13:48:00Z">
        <w:del w:id="13521" w:author="John Buck [2]" w:date="2023-11-04T09:57:00Z">
          <w:r w:rsidR="008E2241" w:rsidDel="0092745F">
            <w:rPr>
              <w:color w:val="000000"/>
            </w:rPr>
            <w:delText xml:space="preserve"> instead of using a service.</w:delText>
          </w:r>
        </w:del>
      </w:ins>
      <w:ins w:id="13522" w:author="John Buck [2]" w:date="2023-11-04T09:57:00Z">
        <w:r w:rsidR="0092745F">
          <w:rPr>
            <w:color w:val="000000"/>
          </w:rPr>
          <w:t>The script simply installs a “</w:t>
        </w:r>
        <w:r w:rsidR="0092745F" w:rsidRPr="0092745F">
          <w:rPr>
            <w:i/>
            <w:iCs/>
            <w:color w:val="000000"/>
            <w:rPrChange w:id="13523" w:author="John Buck [2]" w:date="2023-11-04T09:57:00Z">
              <w:rPr>
                <w:color w:val="000000"/>
              </w:rPr>
            </w:rPrChange>
          </w:rPr>
          <w:t>oneshot</w:t>
        </w:r>
        <w:r w:rsidR="0092745F">
          <w:rPr>
            <w:color w:val="000000"/>
          </w:rPr>
          <w:t xml:space="preserve">” system service that runs the </w:t>
        </w:r>
      </w:ins>
      <w:ins w:id="13524" w:author="John Buck [2]" w:date="2023-11-04T09:58:00Z">
        <w:r w:rsidR="0092745F">
          <w:rPr>
            <w:color w:val="000000"/>
          </w:rPr>
          <w:t>“</w:t>
        </w:r>
      </w:ins>
      <w:ins w:id="13525" w:author="John Buck [2]" w:date="2023-11-04T09:57:00Z">
        <w:r w:rsidR="0092745F" w:rsidRPr="0092745F">
          <w:rPr>
            <w:b/>
            <w:bCs/>
            <w:color w:val="000000"/>
            <w:rPrChange w:id="13526" w:author="John Buck [2]" w:date="2023-11-04T09:58:00Z">
              <w:rPr>
                <w:color w:val="000000"/>
              </w:rPr>
            </w:rPrChange>
          </w:rPr>
          <w:t>pc2installsandbox</w:t>
        </w:r>
      </w:ins>
      <w:ins w:id="13527" w:author="John Buck [2]" w:date="2023-11-04T09:58:00Z">
        <w:r w:rsidR="0092745F">
          <w:rPr>
            <w:b/>
            <w:bCs/>
            <w:color w:val="000000"/>
          </w:rPr>
          <w:t>”</w:t>
        </w:r>
      </w:ins>
      <w:ins w:id="13528"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3529" w:author="John Buck" w:date="2023-04-11T16:57:00Z"/>
          <w:b/>
          <w:bCs/>
          <w:color w:val="000000"/>
        </w:rPr>
        <w:pPrChange w:id="13530" w:author="John Clevenger [2]" w:date="2023-11-21T19:39:00Z">
          <w:pPr>
            <w:pStyle w:val="ListParagraph"/>
            <w:numPr>
              <w:numId w:val="48"/>
            </w:numPr>
            <w:tabs>
              <w:tab w:val="num" w:pos="360"/>
            </w:tabs>
            <w:spacing w:before="240"/>
            <w:ind w:left="360" w:hanging="360"/>
            <w:jc w:val="both"/>
          </w:pPr>
        </w:pPrChange>
      </w:pPr>
      <w:ins w:id="13531" w:author="John Buck" w:date="2023-04-11T16:31:00Z">
        <w:r w:rsidRPr="0062719D">
          <w:rPr>
            <w:b/>
            <w:bCs/>
            <w:color w:val="000000"/>
            <w:rPrChange w:id="13532" w:author="John Buck" w:date="2023-04-11T16:39:00Z">
              <w:rPr/>
            </w:rPrChange>
          </w:rPr>
          <w:t>Configuring problems to use a sandbox for submissions</w:t>
        </w:r>
      </w:ins>
    </w:p>
    <w:p w14:paraId="6DBC660F" w14:textId="78BA9C28" w:rsidR="0062719D" w:rsidRPr="0062719D" w:rsidRDefault="0062719D">
      <w:pPr>
        <w:pStyle w:val="ListParagraph"/>
        <w:keepNext/>
        <w:numPr>
          <w:ilvl w:val="1"/>
          <w:numId w:val="49"/>
        </w:numPr>
        <w:spacing w:before="240"/>
        <w:jc w:val="both"/>
        <w:rPr>
          <w:ins w:id="13533" w:author="John Buck" w:date="2023-04-11T16:31:00Z"/>
          <w:b/>
          <w:bCs/>
          <w:color w:val="000000"/>
          <w:rPrChange w:id="13534" w:author="John Buck" w:date="2023-04-11T16:39:00Z">
            <w:rPr>
              <w:ins w:id="13535" w:author="John Buck" w:date="2023-04-11T16:31:00Z"/>
            </w:rPr>
          </w:rPrChange>
        </w:rPr>
        <w:pPrChange w:id="13536"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3537"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3538" w:author="John Buck" w:date="2023-04-11T16:58:00Z"/>
        </w:rPr>
        <w:pPrChange w:id="13539" w:author="John Clevenger [2]" w:date="2023-11-22T12:41:00Z">
          <w:pPr>
            <w:pStyle w:val="ListParagraph"/>
            <w:autoSpaceDE w:val="0"/>
            <w:autoSpaceDN w:val="0"/>
            <w:adjustRightInd w:val="0"/>
            <w:spacing w:before="240"/>
            <w:ind w:left="0" w:right="533" w:firstLine="720"/>
            <w:jc w:val="both"/>
          </w:pPr>
        </w:pPrChange>
      </w:pPr>
      <w:moveFromRangeStart w:id="13540" w:author="John Clevenger [2]" w:date="2023-11-21T19:26:00Z" w:name="move151487202"/>
      <w:moveFrom w:id="13541" w:author="John Clevenger [2]" w:date="2023-11-21T19:26:00Z">
        <w:ins w:id="13542" w:author="John Buck" w:date="2023-04-11T16:33:00Z">
          <w:r w:rsidDel="000F64C4">
            <w:t>In order for PC</w:t>
          </w:r>
          <w:r w:rsidRPr="0062719D" w:rsidDel="000F64C4">
            <w:rPr>
              <w:vertAlign w:val="superscript"/>
              <w:rPrChange w:id="13543" w:author="John Buck" w:date="2023-04-11T16:36:00Z">
                <w:rPr/>
              </w:rPrChange>
            </w:rPr>
            <w:t>2</w:t>
          </w:r>
          <w:r w:rsidDel="000F64C4">
            <w:t xml:space="preserve"> to run</w:t>
          </w:r>
        </w:ins>
        <w:ins w:id="13544" w:author="John Buck" w:date="2023-04-11T16:31:00Z">
          <w:r w:rsidDel="000F64C4">
            <w:t xml:space="preserve"> s</w:t>
          </w:r>
        </w:ins>
        <w:ins w:id="13545" w:author="John Buck" w:date="2023-04-11T16:32:00Z">
          <w:r w:rsidDel="000F64C4">
            <w:t>ubmissions for a problem in a sandbox</w:t>
          </w:r>
        </w:ins>
        <w:ins w:id="13546" w:author="John Buck" w:date="2023-04-11T16:33:00Z">
          <w:r w:rsidDel="000F64C4">
            <w:t xml:space="preserve">, the problem must be configured to </w:t>
          </w:r>
        </w:ins>
        <w:ins w:id="13547" w:author="John Buck" w:date="2023-04-11T16:36:00Z">
          <w:r w:rsidDel="000F64C4">
            <w:t xml:space="preserve">use </w:t>
          </w:r>
        </w:ins>
        <w:ins w:id="13548" w:author="John Buck" w:date="2023-04-11T16:33:00Z">
          <w:r w:rsidDel="000F64C4">
            <w:t xml:space="preserve">a sandbox.  </w:t>
          </w:r>
        </w:ins>
      </w:moveFrom>
      <w:moveFromRangeEnd w:id="13540"/>
      <w:ins w:id="13549" w:author="John Buck" w:date="2023-04-11T16:33:00Z">
        <w:r>
          <w:t xml:space="preserve">By default, problem submissions are </w:t>
        </w:r>
        <w:r>
          <w:rPr>
            <w:i/>
            <w:iCs/>
          </w:rPr>
          <w:t>not</w:t>
        </w:r>
        <w:r>
          <w:t xml:space="preserve"> run in a s</w:t>
        </w:r>
      </w:ins>
      <w:ins w:id="13550" w:author="John Buck" w:date="2023-04-11T16:34:00Z">
        <w:r>
          <w:t>andbox</w:t>
        </w:r>
      </w:ins>
      <w:ins w:id="13551" w:author="John Buck" w:date="2023-04-11T16:37:00Z">
        <w:r>
          <w:t xml:space="preserve"> (this is the way problems have been run historically)</w:t>
        </w:r>
      </w:ins>
      <w:ins w:id="13552" w:author="John Buck" w:date="2023-04-11T16:34:00Z">
        <w:r>
          <w:t xml:space="preserve">.  </w:t>
        </w:r>
      </w:ins>
      <w:moveToRangeStart w:id="13553" w:author="John Clevenger [2]" w:date="2023-11-21T19:26:00Z" w:name="move151487202"/>
      <w:moveTo w:id="13554" w:author="John Clevenger [2]"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3553"/>
      <w:ins w:id="13555" w:author="John Buck" w:date="2023-04-11T16:34:00Z">
        <w:r>
          <w:t xml:space="preserve">Running in a sandbox allows you to set a maximum memory limit for each problem.  In addition, </w:t>
        </w:r>
      </w:ins>
      <w:ins w:id="13556" w:author="John Buck" w:date="2023-04-11T16:38:00Z">
        <w:r>
          <w:t>when running in a sandbox, CPU time is more accurately limited and so-called “</w:t>
        </w:r>
        <w:r w:rsidRPr="008E2241">
          <w:rPr>
            <w:i/>
            <w:iCs/>
            <w:rPrChange w:id="13557" w:author="John Buck" w:date="2023-04-21T13:48:00Z">
              <w:rPr/>
            </w:rPrChange>
          </w:rPr>
          <w:t>fork-bombs</w:t>
        </w:r>
        <w:r>
          <w:t>” are not possible.</w:t>
        </w:r>
      </w:ins>
      <w:ins w:id="13558" w:author="John Buck" w:date="2023-04-11T16:39:00Z">
        <w:r>
          <w:t xml:space="preserve">  It should be noted that currently, sandbox</w:t>
        </w:r>
      </w:ins>
      <w:ins w:id="13559" w:author="John Buck" w:date="2023-04-11T16:40:00Z">
        <w:r>
          <w:t xml:space="preserve"> execution is </w:t>
        </w:r>
      </w:ins>
      <w:ins w:id="13560" w:author="John Buck" w:date="2023-04-11T16:39:00Z">
        <w:r>
          <w:t xml:space="preserve">only supported on Linux systems that </w:t>
        </w:r>
      </w:ins>
      <w:ins w:id="13561" w:author="John Buck" w:date="2023-04-11T16:40:00Z">
        <w:r>
          <w:t xml:space="preserve">are configured with </w:t>
        </w:r>
        <w:r w:rsidRPr="008E2241">
          <w:rPr>
            <w:i/>
            <w:iCs/>
            <w:rPrChange w:id="13562" w:author="John Buck" w:date="2023-04-21T13:49:00Z">
              <w:rPr/>
            </w:rPrChange>
          </w:rPr>
          <w:t>cgroup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3563" w:author="John Buck" w:date="2023-04-11T16:41:00Z"/>
          <w:b/>
          <w:bCs/>
          <w:rPrChange w:id="13564" w:author="John Buck" w:date="2023-04-11T16:58:00Z">
            <w:rPr>
              <w:ins w:id="13565" w:author="John Buck" w:date="2023-04-11T16:41:00Z"/>
            </w:rPr>
          </w:rPrChange>
        </w:rPr>
        <w:pPrChange w:id="13566" w:author="John Clevenger [2]" w:date="2023-11-21T19:39:00Z">
          <w:pPr>
            <w:pStyle w:val="ListParagraph"/>
            <w:numPr>
              <w:ilvl w:val="1"/>
              <w:numId w:val="38"/>
            </w:numPr>
            <w:autoSpaceDE w:val="0"/>
            <w:autoSpaceDN w:val="0"/>
            <w:adjustRightInd w:val="0"/>
            <w:spacing w:before="240"/>
            <w:ind w:left="792" w:right="533" w:hanging="432"/>
            <w:jc w:val="both"/>
          </w:pPr>
        </w:pPrChange>
      </w:pPr>
      <w:ins w:id="13567" w:author="John Buck" w:date="2023-04-11T16:41:00Z">
        <w:r w:rsidRPr="0062719D">
          <w:rPr>
            <w:b/>
            <w:bCs/>
            <w:rPrChange w:id="13568"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3569" w:author="John Buck" w:date="2023-04-11T16:44:00Z"/>
        </w:rPr>
        <w:pPrChange w:id="13570" w:author="John Clevenger [2]" w:date="2023-11-22T12:43:00Z">
          <w:pPr>
            <w:pStyle w:val="ListParagraph"/>
            <w:autoSpaceDE w:val="0"/>
            <w:autoSpaceDN w:val="0"/>
            <w:adjustRightInd w:val="0"/>
            <w:spacing w:before="240"/>
            <w:ind w:left="360" w:right="533"/>
            <w:jc w:val="both"/>
          </w:pPr>
        </w:pPrChange>
      </w:pPr>
      <w:ins w:id="13571" w:author="John Buck" w:date="2023-04-11T16:42:00Z">
        <w:r>
          <w:t>A new tab labelled “</w:t>
        </w:r>
        <w:r w:rsidRPr="0062719D">
          <w:rPr>
            <w:b/>
            <w:bCs/>
            <w:rPrChange w:id="13572" w:author="John Buck" w:date="2023-04-11T16:42:00Z">
              <w:rPr/>
            </w:rPrChange>
          </w:rPr>
          <w:t>Sandbox</w:t>
        </w:r>
        <w:r>
          <w:t xml:space="preserve">” now appears on the </w:t>
        </w:r>
        <w:r w:rsidRPr="0062719D">
          <w:rPr>
            <w:i/>
            <w:iCs/>
            <w:rPrChange w:id="13573" w:author="John Buck" w:date="2023-04-11T16:42:00Z">
              <w:rPr/>
            </w:rPrChange>
          </w:rPr>
          <w:t>Edit Problem</w:t>
        </w:r>
        <w:r>
          <w:t xml:space="preserve"> dialog.  Click</w:t>
        </w:r>
      </w:ins>
      <w:ins w:id="13574"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3575" w:author="John Buck" w:date="2023-04-11T16:47:00Z"/>
        </w:rPr>
      </w:pPr>
      <w:ins w:id="13576" w:author="John Buck" w:date="2023-04-11T16:44:00Z">
        <w:r>
          <w:rPr>
            <w:noProof/>
          </w:rPr>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3577" w:author="John Buck" w:date="2023-04-11T17:08:00Z"/>
        </w:rPr>
        <w:pPrChange w:id="13578" w:author="John Clevenger [2]" w:date="2023-11-22T12:44:00Z">
          <w:pPr>
            <w:pStyle w:val="ListParagraph"/>
            <w:autoSpaceDE w:val="0"/>
            <w:autoSpaceDN w:val="0"/>
            <w:adjustRightInd w:val="0"/>
            <w:spacing w:before="240"/>
            <w:ind w:left="360" w:right="533"/>
            <w:jc w:val="both"/>
          </w:pPr>
        </w:pPrChange>
      </w:pPr>
      <w:ins w:id="13579" w:author="John Buck" w:date="2023-04-11T16:59:00Z">
        <w:del w:id="13580" w:author="John Buck [2]" w:date="2023-11-04T09:59:00Z">
          <w:r w:rsidDel="0092745F">
            <w:delText>As we said, t</w:delText>
          </w:r>
        </w:del>
      </w:ins>
      <w:ins w:id="13581" w:author="John Buck [2]" w:date="2023-11-04T09:59:00Z">
        <w:r w:rsidR="0092745F">
          <w:t>T</w:t>
        </w:r>
      </w:ins>
      <w:ins w:id="13582" w:author="John Buck" w:date="2023-04-11T16:59:00Z">
        <w:r>
          <w:t xml:space="preserve">he default is to not use a sandbox, as shown above. </w:t>
        </w:r>
      </w:ins>
      <w:ins w:id="13583" w:author="John Buck" w:date="2023-04-11T17:00:00Z">
        <w:r>
          <w:t xml:space="preserve"> If you wish to use a sandbox (Linux only), simply select the “</w:t>
        </w:r>
        <w:r w:rsidRPr="0062719D">
          <w:rPr>
            <w:b/>
            <w:bCs/>
            <w:rPrChange w:id="13584" w:author="John Buck" w:date="2023-04-11T17:00:00Z">
              <w:rPr/>
            </w:rPrChange>
          </w:rPr>
          <w:t>Use PC^2 Sandbox</w:t>
        </w:r>
      </w:ins>
      <w:ins w:id="13585" w:author="John Buck" w:date="2023-04-11T17:01:00Z">
        <w:r>
          <w:rPr>
            <w:b/>
            <w:bCs/>
          </w:rPr>
          <w:t xml:space="preserve"> (not available on Windows)</w:t>
        </w:r>
      </w:ins>
      <w:ins w:id="13586" w:author="John Buck" w:date="2023-04-11T17:00:00Z">
        <w:r>
          <w:t>” choice.</w:t>
        </w:r>
      </w:ins>
      <w:ins w:id="13587" w:author="John Buck" w:date="2023-04-11T17:01:00Z">
        <w:r>
          <w:t xml:space="preserve">  You can then set a memory limit for </w:t>
        </w:r>
      </w:ins>
      <w:ins w:id="13588" w:author="John Buck" w:date="2023-04-11T17:02:00Z">
        <w:r>
          <w:t>the per-test</w:t>
        </w:r>
      </w:ins>
      <w:ins w:id="13589" w:author="John Buck" w:date="2023-04-11T17:04:00Z">
        <w:r>
          <w:t>-</w:t>
        </w:r>
      </w:ins>
      <w:ins w:id="13590" w:author="John Buck" w:date="2023-04-11T17:02:00Z">
        <w:r>
          <w:t xml:space="preserve">case execution of a submission.  The value is specified in </w:t>
        </w:r>
      </w:ins>
      <w:ins w:id="13591" w:author="John Buck" w:date="2023-04-11T17:04:00Z">
        <w:r>
          <w:t>megabytes</w:t>
        </w:r>
      </w:ins>
      <w:ins w:id="13592" w:author="John Buck" w:date="2023-04-11T17:07:00Z">
        <w:r>
          <w:t>.  Pressing the little green question mark next to the Me</w:t>
        </w:r>
      </w:ins>
      <w:ins w:id="13593"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3594" w:author="John Buck" w:date="2023-04-11T17:08:00Z"/>
        </w:rPr>
      </w:pPr>
      <w:ins w:id="13595" w:author="John Buck" w:date="2023-04-11T17:08:00Z">
        <w:r>
          <w:rPr>
            <w:noProof/>
          </w:rPr>
          <w:drawing>
            <wp:inline distT="0" distB="0" distL="0" distR="0" wp14:anchorId="1FF37E40" wp14:editId="1DD5F62B">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3596" w:author="John Buck" w:date="2023-04-11T17:12:00Z"/>
        </w:rPr>
        <w:pPrChange w:id="13597" w:author="John Clevenger [2]" w:date="2023-11-22T12:44:00Z">
          <w:pPr>
            <w:pStyle w:val="ListParagraph"/>
            <w:autoSpaceDE w:val="0"/>
            <w:autoSpaceDN w:val="0"/>
            <w:adjustRightInd w:val="0"/>
            <w:spacing w:before="240"/>
            <w:ind w:left="360" w:right="533"/>
            <w:jc w:val="both"/>
          </w:pPr>
        </w:pPrChange>
      </w:pPr>
      <w:ins w:id="13598" w:author="John Buck" w:date="2023-04-11T17:08:00Z">
        <w:r>
          <w:t>In this case, the memory limit is set to 2048 MB</w:t>
        </w:r>
      </w:ins>
      <w:ins w:id="13599" w:author="John Clevenger [2]" w:date="2023-11-21T19:28:00Z">
        <w:r w:rsidR="000F64C4">
          <w:t>,</w:t>
        </w:r>
      </w:ins>
      <w:ins w:id="13600" w:author="John Buck" w:date="2023-04-11T17:08:00Z">
        <w:r>
          <w:t xml:space="preserve"> or 2</w:t>
        </w:r>
      </w:ins>
      <w:ins w:id="13601" w:author="John Buck" w:date="2023-04-11T17:09:00Z">
        <w:r>
          <w:t xml:space="preserve"> GB.  Setting the value to 0 indicates “no limit”, meaning the limit is a function of the hardware the submission is running on.</w:t>
        </w:r>
      </w:ins>
      <w:ins w:id="13602" w:author="John Buck" w:date="2023-04-11T17:11:00Z">
        <w:r>
          <w:t xml:space="preserve">  The “</w:t>
        </w:r>
        <w:r w:rsidRPr="0062719D">
          <w:rPr>
            <w:b/>
            <w:bCs/>
            <w:rPrChange w:id="13603" w:author="John Buck" w:date="2023-04-11T17:13:00Z">
              <w:rPr/>
            </w:rPrChange>
          </w:rPr>
          <w:t>Problems</w:t>
        </w:r>
        <w:r>
          <w:t xml:space="preserve">” </w:t>
        </w:r>
      </w:ins>
      <w:ins w:id="13604" w:author="John Buck" w:date="2023-04-11T17:13:00Z">
        <w:r>
          <w:t>tab</w:t>
        </w:r>
      </w:ins>
      <w:ins w:id="13605" w:author="John Buck" w:date="2023-04-11T17:11:00Z">
        <w:r>
          <w:t xml:space="preserve"> </w:t>
        </w:r>
      </w:ins>
      <w:ins w:id="13606" w:author="John Buck" w:date="2023-04-11T17:12:00Z">
        <w:r>
          <w:t>now displays a column “</w:t>
        </w:r>
        <w:r w:rsidRPr="0062719D">
          <w:rPr>
            <w:i/>
            <w:iCs/>
            <w:rPrChange w:id="13607" w:author="John Buck" w:date="2023-04-11T17:14:00Z">
              <w:rPr/>
            </w:rPrChange>
          </w:rPr>
          <w:t>Mem Limit(MB)</w:t>
        </w:r>
        <w:r>
          <w:t xml:space="preserve">” indicating </w:t>
        </w:r>
        <w:del w:id="13608" w:author="John Clevenger [2]" w:date="2023-11-21T19:43:00Z">
          <w:r w:rsidDel="00980E6D">
            <w:delText>if a sandbox is being used</w:delText>
          </w:r>
        </w:del>
      </w:ins>
      <w:ins w:id="13609" w:author="John Buck" w:date="2023-04-11T17:15:00Z">
        <w:del w:id="13610" w:author="John Clevenger [2]" w:date="2023-11-21T19:43:00Z">
          <w:r w:rsidDel="00980E6D">
            <w:delText xml:space="preserve"> (non-zero value)</w:delText>
          </w:r>
        </w:del>
      </w:ins>
      <w:ins w:id="13611" w:author="John Buck" w:date="2023-04-11T17:12:00Z">
        <w:del w:id="13612" w:author="John Clevenger [2]" w:date="2023-11-21T19:43:00Z">
          <w:r w:rsidDel="00980E6D">
            <w:delText xml:space="preserve">, and what </w:delText>
          </w:r>
        </w:del>
        <w:r>
          <w:t xml:space="preserve">the memory limit </w:t>
        </w:r>
      </w:ins>
      <w:ins w:id="13613" w:author="John Clevenger [2]" w:date="2023-11-21T19:43:00Z">
        <w:r w:rsidR="00980E6D">
          <w:t>for each problem</w:t>
        </w:r>
      </w:ins>
      <w:ins w:id="13614" w:author="John Clevenger [2]" w:date="2023-11-21T19:44:00Z">
        <w:r w:rsidR="00B65F36">
          <w:t xml:space="preserve"> (note that problems not configured with a sandbox automatically have “0” </w:t>
        </w:r>
      </w:ins>
      <w:ins w:id="13615" w:author="John Clevenger [2]" w:date="2023-11-21T19:45:00Z">
        <w:r w:rsidR="00B65F36">
          <w:t>[</w:t>
        </w:r>
      </w:ins>
      <w:ins w:id="13616" w:author="John Clevenger [2]" w:date="2023-11-21T19:44:00Z">
        <w:r w:rsidR="00B65F36">
          <w:t>unlimited</w:t>
        </w:r>
      </w:ins>
      <w:ins w:id="13617" w:author="John Clevenger [2]" w:date="2023-11-21T19:45:00Z">
        <w:r w:rsidR="00B65F36">
          <w:t>]</w:t>
        </w:r>
      </w:ins>
      <w:ins w:id="13618" w:author="John Clevenger [2]" w:date="2023-11-21T19:44:00Z">
        <w:r w:rsidR="00B65F36">
          <w:t xml:space="preserve"> memory) </w:t>
        </w:r>
      </w:ins>
      <w:ins w:id="13619" w:author="John Buck" w:date="2023-04-11T17:12:00Z">
        <w:del w:id="13620"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3621" w:author="John Clevenger [2]" w:date="2023-11-21T19:46:00Z"/>
        </w:rPr>
      </w:pPr>
      <w:ins w:id="13622" w:author="John Buck" w:date="2023-04-11T17:15:00Z">
        <w:r>
          <w:rPr>
            <w:noProof/>
          </w:rPr>
          <w:drawing>
            <wp:inline distT="0" distB="0" distL="0" distR="0" wp14:anchorId="0DF0B95D" wp14:editId="08AADC66">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3623"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3624" w:author="John Buck [2]" w:date="2023-11-04T10:00:00Z"/>
          <w:b/>
          <w:bCs/>
        </w:rPr>
        <w:pPrChange w:id="13625" w:author="John Clevenger [2]" w:date="2023-11-21T19:39:00Z">
          <w:pPr>
            <w:pStyle w:val="ListParagraph"/>
            <w:numPr>
              <w:ilvl w:val="1"/>
              <w:numId w:val="49"/>
            </w:numPr>
            <w:autoSpaceDE w:val="0"/>
            <w:autoSpaceDN w:val="0"/>
            <w:adjustRightInd w:val="0"/>
            <w:spacing w:before="240"/>
            <w:ind w:left="360" w:right="533" w:hanging="360"/>
            <w:jc w:val="both"/>
          </w:pPr>
        </w:pPrChange>
      </w:pPr>
      <w:ins w:id="13626" w:author="John Buck" w:date="2023-04-11T17:20:00Z">
        <w:r w:rsidRPr="0062719D">
          <w:rPr>
            <w:b/>
            <w:bCs/>
            <w:rPrChange w:id="13627" w:author="John Buck" w:date="2023-04-11T17:22:00Z">
              <w:rPr/>
            </w:rPrChange>
          </w:rPr>
          <w:t>Configuration from a CDP (YAML files)</w:t>
        </w:r>
      </w:ins>
      <w:ins w:id="13628" w:author="John Buck" w:date="2023-04-11T17:27:00Z">
        <w:del w:id="13629"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3630" w:author="John Buck [2]" w:date="2023-11-04T10:04:00Z"/>
        </w:rPr>
        <w:pPrChange w:id="13631" w:author="John Clevenger [2]" w:date="2023-11-22T12:44:00Z">
          <w:pPr>
            <w:autoSpaceDE w:val="0"/>
            <w:autoSpaceDN w:val="0"/>
            <w:adjustRightInd w:val="0"/>
            <w:spacing w:before="240"/>
            <w:ind w:left="360" w:right="533"/>
            <w:jc w:val="both"/>
          </w:pPr>
        </w:pPrChange>
      </w:pPr>
      <w:ins w:id="13632" w:author="John Buck [2]" w:date="2023-11-04T10:01:00Z">
        <w:r>
          <w:t xml:space="preserve">When using a </w:t>
        </w:r>
        <w:r w:rsidRPr="0092745F">
          <w:rPr>
            <w:i/>
            <w:iCs/>
            <w:rPrChange w:id="13633" w:author="John Buck [2]" w:date="2023-11-04T10:01:00Z">
              <w:rPr/>
            </w:rPrChange>
          </w:rPr>
          <w:t>Contest Data Package</w:t>
        </w:r>
        <w:r>
          <w:t xml:space="preserve"> (CDP), each problem has a file called </w:t>
        </w:r>
        <w:r w:rsidRPr="0092745F">
          <w:rPr>
            <w:b/>
            <w:bCs/>
            <w:rPrChange w:id="13634" w:author="John Buck [2]" w:date="2023-11-04T10:05:00Z">
              <w:rPr/>
            </w:rPrChange>
          </w:rPr>
          <w:t>problem.yaml</w:t>
        </w:r>
        <w:r>
          <w:t xml:space="preserve"> </w:t>
        </w:r>
      </w:ins>
      <w:ins w:id="13635" w:author="John Buck [2]" w:date="2023-11-04T10:02:00Z">
        <w:r>
          <w:t xml:space="preserve">which is located in the problem’s CDP folder.  This file contains configuration information for the problem.  </w:t>
        </w:r>
      </w:ins>
      <w:ins w:id="13636" w:author="John Buck [2]" w:date="2023-11-04T10:03:00Z">
        <w:r>
          <w:t>As mentioned above, the default for PC</w:t>
        </w:r>
        <w:r w:rsidRPr="0092745F">
          <w:rPr>
            <w:vertAlign w:val="superscript"/>
            <w:rPrChange w:id="13637" w:author="John Buck [2]" w:date="2023-11-04T10:04:00Z">
              <w:rPr/>
            </w:rPrChange>
          </w:rPr>
          <w:t>2</w:t>
        </w:r>
        <w:r>
          <w:t xml:space="preserve"> is to </w:t>
        </w:r>
        <w:r w:rsidRPr="0092745F">
          <w:rPr>
            <w:i/>
            <w:iCs/>
            <w:rPrChange w:id="13638" w:author="John Buck [2]" w:date="2023-11-04T10:04:00Z">
              <w:rPr/>
            </w:rPrChange>
          </w:rPr>
          <w:t>not</w:t>
        </w:r>
        <w:r>
          <w:t xml:space="preserve"> use a sandbox to run submissions.  </w:t>
        </w:r>
      </w:ins>
      <w:ins w:id="13639" w:author="John Buck [2]" w:date="2023-11-04T10:04:00Z">
        <w:r>
          <w:t>To enable the use of a sandbox for a problem</w:t>
        </w:r>
      </w:ins>
      <w:ins w:id="13640" w:author="John Buck [2]" w:date="2023-11-04T10:12:00Z">
        <w:r w:rsidR="001E6C5F">
          <w:t xml:space="preserve"> (only on </w:t>
        </w:r>
        <w:r w:rsidR="001E6C5F" w:rsidRPr="001E6C5F">
          <w:rPr>
            <w:i/>
            <w:iCs/>
            <w:rPrChange w:id="13641" w:author="John Buck [2]" w:date="2023-11-04T10:12:00Z">
              <w:rPr/>
            </w:rPrChange>
          </w:rPr>
          <w:t>Linux</w:t>
        </w:r>
        <w:r w:rsidR="001E6C5F">
          <w:t>)</w:t>
        </w:r>
      </w:ins>
      <w:ins w:id="13642" w:author="John Buck [2]" w:date="2023-11-04T10:04:00Z">
        <w:r>
          <w:t xml:space="preserve">, simply add the following line to the problem’s </w:t>
        </w:r>
        <w:r w:rsidRPr="0092745F">
          <w:rPr>
            <w:b/>
            <w:bCs/>
            <w:rPrChange w:id="13643"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3644" w:author="John Buck [2]" w:date="2023-11-04T10:04:00Z"/>
          <w:rFonts w:ascii="Courier New" w:hAnsi="Courier New" w:cs="Courier New"/>
          <w:rPrChange w:id="13645" w:author="John Buck [2]" w:date="2023-11-04T10:05:00Z">
            <w:rPr>
              <w:ins w:id="13646" w:author="John Buck [2]" w:date="2023-11-04T10:04:00Z"/>
            </w:rPr>
          </w:rPrChange>
        </w:rPr>
        <w:pPrChange w:id="13647" w:author="John Buck [2]" w:date="2023-11-04T10:05:00Z">
          <w:pPr>
            <w:autoSpaceDE w:val="0"/>
            <w:autoSpaceDN w:val="0"/>
            <w:adjustRightInd w:val="0"/>
            <w:spacing w:before="240"/>
            <w:ind w:left="360" w:right="533"/>
            <w:jc w:val="both"/>
          </w:pPr>
        </w:pPrChange>
      </w:pPr>
      <w:ins w:id="13648" w:author="John Buck [2]" w:date="2023-11-04T10:05:00Z">
        <w:r>
          <w:rPr>
            <w:rFonts w:ascii="Courier New" w:hAnsi="Courier New" w:cs="Courier New"/>
          </w:rPr>
          <w:t>s</w:t>
        </w:r>
      </w:ins>
      <w:ins w:id="13649" w:author="John Buck [2]" w:date="2023-11-04T10:04:00Z">
        <w:r w:rsidRPr="0092745F">
          <w:rPr>
            <w:rFonts w:ascii="Courier New" w:hAnsi="Courier New" w:cs="Courier New"/>
            <w:rPrChange w:id="13650"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3651" w:author="John Buck [2]" w:date="2023-11-04T10:08:00Z"/>
        </w:rPr>
        <w:pPrChange w:id="13652" w:author="John Buck [2]" w:date="2023-11-04T10:14:00Z">
          <w:pPr>
            <w:autoSpaceDE w:val="0"/>
            <w:autoSpaceDN w:val="0"/>
            <w:adjustRightInd w:val="0"/>
            <w:spacing w:before="240"/>
            <w:ind w:left="360" w:right="533"/>
            <w:jc w:val="both"/>
          </w:pPr>
        </w:pPrChange>
      </w:pPr>
      <w:ins w:id="13653" w:author="John Buck [2]" w:date="2023-11-04T10:06:00Z">
        <w:r>
          <w:t>A complete example is</w:t>
        </w:r>
      </w:ins>
      <w:ins w:id="13654" w:author="John Buck [2]" w:date="2023-11-04T10:09:00Z">
        <w:r w:rsidR="001E6C5F">
          <w:t xml:space="preserve"> (note the line in bold-face text)</w:t>
        </w:r>
      </w:ins>
      <w:ins w:id="13655" w:author="John Buck [2]" w:date="2023-11-04T10:06:00Z">
        <w:r>
          <w:t>:</w:t>
        </w:r>
      </w:ins>
    </w:p>
    <w:p w14:paraId="4630A2D3" w14:textId="7E530B73" w:rsidR="001E6C5F" w:rsidRDefault="00000000">
      <w:pPr>
        <w:autoSpaceDE w:val="0"/>
        <w:autoSpaceDN w:val="0"/>
        <w:adjustRightInd w:val="0"/>
        <w:ind w:left="360" w:right="533"/>
        <w:jc w:val="both"/>
        <w:rPr>
          <w:ins w:id="13656" w:author="John Buck [2]" w:date="2023-11-04T10:06:00Z"/>
        </w:rPr>
        <w:pPrChange w:id="13657" w:author="John Buck [2]" w:date="2023-11-04T10:09:00Z">
          <w:pPr>
            <w:autoSpaceDE w:val="0"/>
            <w:autoSpaceDN w:val="0"/>
            <w:adjustRightInd w:val="0"/>
            <w:spacing w:before="240"/>
            <w:ind w:left="360" w:right="533"/>
            <w:jc w:val="both"/>
          </w:pPr>
        </w:pPrChange>
      </w:pPr>
      <w:ins w:id="13658"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3659" w:author="John Buck [2]" w:date="2023-11-04T10:07:00Z"/>
          <w:rFonts w:ascii="Courier New" w:hAnsi="Courier New" w:cs="Courier New"/>
          <w:rPrChange w:id="13660" w:author="John Buck [2]" w:date="2023-11-04T10:08:00Z">
            <w:rPr>
              <w:ins w:id="13661" w:author="John Buck [2]" w:date="2023-11-04T10:07:00Z"/>
            </w:rPr>
          </w:rPrChange>
        </w:rPr>
        <w:pPrChange w:id="13662" w:author="John Buck [2]" w:date="2023-11-04T10:08:00Z">
          <w:pPr>
            <w:autoSpaceDE w:val="0"/>
            <w:autoSpaceDN w:val="0"/>
            <w:adjustRightInd w:val="0"/>
            <w:spacing w:before="240"/>
            <w:ind w:left="360" w:right="533"/>
            <w:jc w:val="both"/>
          </w:pPr>
        </w:pPrChange>
      </w:pPr>
      <w:ins w:id="13663" w:author="John Buck [2]" w:date="2023-11-04T10:07:00Z">
        <w:r w:rsidRPr="001E6C5F">
          <w:rPr>
            <w:rFonts w:ascii="Courier New" w:hAnsi="Courier New" w:cs="Courier New"/>
            <w:rPrChange w:id="13664"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3665" w:author="John Buck [2]" w:date="2023-11-04T10:07:00Z"/>
          <w:rFonts w:ascii="Courier New" w:hAnsi="Courier New" w:cs="Courier New"/>
          <w:rPrChange w:id="13666" w:author="John Buck [2]" w:date="2023-11-04T10:08:00Z">
            <w:rPr>
              <w:ins w:id="13667" w:author="John Buck [2]" w:date="2023-11-04T10:07:00Z"/>
            </w:rPr>
          </w:rPrChange>
        </w:rPr>
        <w:pPrChange w:id="13668" w:author="John Buck [2]" w:date="2023-11-04T10:08:00Z">
          <w:pPr>
            <w:autoSpaceDE w:val="0"/>
            <w:autoSpaceDN w:val="0"/>
            <w:adjustRightInd w:val="0"/>
            <w:spacing w:before="240"/>
            <w:ind w:left="360" w:right="533"/>
            <w:jc w:val="both"/>
          </w:pPr>
        </w:pPrChange>
      </w:pPr>
      <w:ins w:id="13669" w:author="John Buck [2]" w:date="2023-11-04T10:07:00Z">
        <w:r w:rsidRPr="001E6C5F">
          <w:rPr>
            <w:rFonts w:ascii="Courier New" w:hAnsi="Courier New" w:cs="Courier New"/>
            <w:rPrChange w:id="13670"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3671" w:author="John Buck [2]" w:date="2023-11-04T10:07:00Z"/>
          <w:rFonts w:ascii="Courier New" w:hAnsi="Courier New" w:cs="Courier New"/>
          <w:rPrChange w:id="13672" w:author="John Buck [2]" w:date="2023-11-04T10:08:00Z">
            <w:rPr>
              <w:ins w:id="13673" w:author="John Buck [2]" w:date="2023-11-04T10:07:00Z"/>
            </w:rPr>
          </w:rPrChange>
        </w:rPr>
        <w:pPrChange w:id="13674"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3675" w:author="John Buck [2]" w:date="2023-11-04T10:07:00Z"/>
          <w:rFonts w:ascii="Courier New" w:hAnsi="Courier New" w:cs="Courier New"/>
          <w:b/>
          <w:bCs/>
          <w:rPrChange w:id="13676" w:author="John Buck [2]" w:date="2023-11-04T10:09:00Z">
            <w:rPr>
              <w:ins w:id="13677" w:author="John Buck [2]" w:date="2023-11-04T10:07:00Z"/>
            </w:rPr>
          </w:rPrChange>
        </w:rPr>
        <w:pPrChange w:id="13678" w:author="John Buck [2]" w:date="2023-11-04T10:08:00Z">
          <w:pPr>
            <w:autoSpaceDE w:val="0"/>
            <w:autoSpaceDN w:val="0"/>
            <w:adjustRightInd w:val="0"/>
            <w:spacing w:before="240"/>
            <w:ind w:left="360" w:right="533"/>
            <w:jc w:val="both"/>
          </w:pPr>
        </w:pPrChange>
      </w:pPr>
      <w:ins w:id="13679" w:author="John Buck [2]" w:date="2023-11-04T10:07:00Z">
        <w:r w:rsidRPr="001E6C5F">
          <w:rPr>
            <w:rFonts w:ascii="Courier New" w:hAnsi="Courier New" w:cs="Courier New"/>
            <w:b/>
            <w:bCs/>
            <w:rPrChange w:id="13680"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3681" w:author="John Buck [2]" w:date="2023-11-04T10:07:00Z"/>
          <w:rFonts w:ascii="Courier New" w:hAnsi="Courier New" w:cs="Courier New"/>
          <w:rPrChange w:id="13682" w:author="John Buck [2]" w:date="2023-11-04T10:08:00Z">
            <w:rPr>
              <w:ins w:id="13683" w:author="John Buck [2]" w:date="2023-11-04T10:07:00Z"/>
            </w:rPr>
          </w:rPrChange>
        </w:rPr>
        <w:pPrChange w:id="13684"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3685" w:author="John Buck [2]" w:date="2023-11-04T10:07:00Z"/>
          <w:rFonts w:ascii="Courier New" w:hAnsi="Courier New" w:cs="Courier New"/>
          <w:rPrChange w:id="13686" w:author="John Buck [2]" w:date="2023-11-04T10:08:00Z">
            <w:rPr>
              <w:ins w:id="13687" w:author="John Buck [2]" w:date="2023-11-04T10:07:00Z"/>
            </w:rPr>
          </w:rPrChange>
        </w:rPr>
        <w:pPrChange w:id="13688" w:author="John Buck [2]" w:date="2023-11-04T10:08:00Z">
          <w:pPr>
            <w:autoSpaceDE w:val="0"/>
            <w:autoSpaceDN w:val="0"/>
            <w:adjustRightInd w:val="0"/>
            <w:spacing w:before="240"/>
            <w:ind w:left="360" w:right="533"/>
            <w:jc w:val="both"/>
          </w:pPr>
        </w:pPrChange>
      </w:pPr>
      <w:ins w:id="13689" w:author="John Buck [2]" w:date="2023-11-04T10:07:00Z">
        <w:r w:rsidRPr="001E6C5F">
          <w:rPr>
            <w:rFonts w:ascii="Courier New" w:hAnsi="Courier New" w:cs="Courier New"/>
            <w:rPrChange w:id="13690"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3691" w:author="John Buck [2]" w:date="2023-11-04T10:07:00Z"/>
          <w:rFonts w:ascii="Courier New" w:hAnsi="Courier New" w:cs="Courier New"/>
          <w:rPrChange w:id="13692" w:author="John Buck [2]" w:date="2023-11-04T10:08:00Z">
            <w:rPr>
              <w:ins w:id="13693" w:author="John Buck [2]" w:date="2023-11-04T10:07:00Z"/>
            </w:rPr>
          </w:rPrChange>
        </w:rPr>
        <w:pPrChange w:id="13694" w:author="John Buck [2]" w:date="2023-11-04T10:08:00Z">
          <w:pPr>
            <w:autoSpaceDE w:val="0"/>
            <w:autoSpaceDN w:val="0"/>
            <w:adjustRightInd w:val="0"/>
            <w:spacing w:before="240"/>
            <w:ind w:left="360" w:right="533"/>
            <w:jc w:val="both"/>
          </w:pPr>
        </w:pPrChange>
      </w:pPr>
      <w:ins w:id="13695" w:author="John Buck [2]" w:date="2023-11-04T10:07:00Z">
        <w:r w:rsidRPr="001E6C5F">
          <w:rPr>
            <w:rFonts w:ascii="Courier New" w:hAnsi="Courier New" w:cs="Courier New"/>
            <w:rPrChange w:id="13696"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3697" w:author="John Buck [2]" w:date="2023-11-04T10:09:00Z"/>
          <w:rFonts w:ascii="Courier New" w:hAnsi="Courier New" w:cs="Courier New"/>
        </w:rPr>
      </w:pPr>
      <w:ins w:id="13698" w:author="John Buck [2]" w:date="2023-11-04T10:07:00Z">
        <w:r w:rsidRPr="001E6C5F">
          <w:rPr>
            <w:rFonts w:ascii="Courier New" w:hAnsi="Courier New" w:cs="Courier New"/>
            <w:rPrChange w:id="13699"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3700" w:author="John Buck [2]" w:date="2023-11-04T10:14:00Z"/>
        </w:rPr>
      </w:pPr>
      <w:ins w:id="13701"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3702"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3703" w:author="John Buck" w:date="2023-04-11T17:21:00Z"/>
        </w:rPr>
        <w:pPrChange w:id="13704" w:author="John Clevenger [2]" w:date="2023-11-22T12:44:00Z">
          <w:pPr>
            <w:pStyle w:val="ListParagraph"/>
            <w:autoSpaceDE w:val="0"/>
            <w:autoSpaceDN w:val="0"/>
            <w:adjustRightInd w:val="0"/>
            <w:spacing w:before="240"/>
            <w:ind w:left="360" w:right="533"/>
            <w:jc w:val="both"/>
          </w:pPr>
        </w:pPrChange>
      </w:pPr>
      <w:ins w:id="13705" w:author="John Buck [2]" w:date="2023-11-04T10:10:00Z">
        <w:r>
          <w:t xml:space="preserve">The above </w:t>
        </w:r>
        <w:r w:rsidRPr="001E6C5F">
          <w:rPr>
            <w:b/>
            <w:bCs/>
            <w:rPrChange w:id="13706" w:author="John Buck [2]" w:date="2023-11-04T10:11:00Z">
              <w:rPr/>
            </w:rPrChange>
          </w:rPr>
          <w:t>problem.yaml</w:t>
        </w:r>
        <w:r>
          <w:t xml:space="preserve"> tells PC</w:t>
        </w:r>
        <w:r w:rsidRPr="001E6C5F">
          <w:rPr>
            <w:vertAlign w:val="superscript"/>
            <w:rPrChange w:id="13707" w:author="John Buck [2]" w:date="2023-11-04T10:11:00Z">
              <w:rPr/>
            </w:rPrChange>
          </w:rPr>
          <w:t>2</w:t>
        </w:r>
        <w:r>
          <w:t xml:space="preserve"> to perform judge runs</w:t>
        </w:r>
      </w:ins>
      <w:ins w:id="13708" w:author="John Buck [2]" w:date="2023-11-04T10:16:00Z">
        <w:r>
          <w:t xml:space="preserve"> for this problem</w:t>
        </w:r>
      </w:ins>
      <w:ins w:id="13709" w:author="John Buck [2]" w:date="2023-11-04T10:10:00Z">
        <w:r>
          <w:t xml:space="preserve"> in a sandbox.  The specified </w:t>
        </w:r>
      </w:ins>
      <w:ins w:id="13710" w:author="John Buck [2]" w:date="2023-11-04T10:11:00Z">
        <w:r>
          <w:t>“</w:t>
        </w:r>
        <w:r w:rsidRPr="001E6C5F">
          <w:rPr>
            <w:rFonts w:ascii="Courier New" w:hAnsi="Courier New" w:cs="Courier New"/>
            <w:rPrChange w:id="13711" w:author="John Buck [2]" w:date="2023-11-04T10:16:00Z">
              <w:rPr/>
            </w:rPrChange>
          </w:rPr>
          <w:t>limits</w:t>
        </w:r>
        <w:r>
          <w:t>” section indicates the CPU time limit (5 seconds) and the memory limit (2048MB, or 2GB).  These values will be enforced the sandbox.</w:t>
        </w:r>
      </w:ins>
      <w:ins w:id="13712" w:author="John Buck [2]" w:date="2023-11-04T10:16:00Z">
        <w:r>
          <w:t xml:space="preserve">  Keep in mind that execution of judge runs is currently only available on </w:t>
        </w:r>
        <w:r w:rsidRPr="001E6C5F">
          <w:rPr>
            <w:i/>
            <w:iCs/>
            <w:rPrChange w:id="13713"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3714" w:author="John Buck" w:date="2023-04-11T17:22:00Z"/>
          <w:b/>
          <w:bCs/>
          <w:rPrChange w:id="13715" w:author="John Buck" w:date="2023-04-11T17:23:00Z">
            <w:rPr>
              <w:ins w:id="13716" w:author="John Buck" w:date="2023-04-11T17:22:00Z"/>
            </w:rPr>
          </w:rPrChange>
        </w:rPr>
        <w:pPrChange w:id="13717"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3718" w:author="John Buck" w:date="2023-04-11T17:22:00Z">
        <w:r w:rsidRPr="0062719D">
          <w:rPr>
            <w:b/>
            <w:bCs/>
            <w:rPrChange w:id="13719" w:author="John Buck" w:date="2023-04-11T17:23:00Z">
              <w:rPr/>
            </w:rPrChange>
          </w:rPr>
          <w:t>Judgments when using a sandbox</w:t>
        </w:r>
      </w:ins>
    </w:p>
    <w:p w14:paraId="5BF31198" w14:textId="5F09F9EC" w:rsidR="0062719D" w:rsidRDefault="0062719D">
      <w:pPr>
        <w:pStyle w:val="ListParagraph"/>
        <w:autoSpaceDE w:val="0"/>
        <w:autoSpaceDN w:val="0"/>
        <w:adjustRightInd w:val="0"/>
        <w:spacing w:before="240"/>
        <w:ind w:left="0" w:right="-7" w:firstLine="360"/>
        <w:jc w:val="both"/>
        <w:rPr>
          <w:ins w:id="13720" w:author="John Clevenger [2]" w:date="2023-11-22T11:08:00Z"/>
        </w:rPr>
        <w:pPrChange w:id="13721" w:author="John Clevenger [2]" w:date="2023-11-22T12:45:00Z">
          <w:pPr>
            <w:pStyle w:val="ListParagraph"/>
            <w:autoSpaceDE w:val="0"/>
            <w:autoSpaceDN w:val="0"/>
            <w:adjustRightInd w:val="0"/>
            <w:spacing w:before="240"/>
            <w:ind w:left="360" w:right="533" w:firstLine="720"/>
            <w:jc w:val="both"/>
          </w:pPr>
        </w:pPrChange>
      </w:pPr>
      <w:ins w:id="13722" w:author="John Buck" w:date="2023-04-11T17:22:00Z">
        <w:r>
          <w:t xml:space="preserve">If a problem specifies </w:t>
        </w:r>
      </w:ins>
      <w:ins w:id="13723" w:author="John Buck" w:date="2023-04-11T17:23:00Z">
        <w:r>
          <w:t>the use of a sandbox, and a submission exceeds the memory limit, a new judgement type, “</w:t>
        </w:r>
        <w:r w:rsidRPr="0062719D">
          <w:rPr>
            <w:b/>
            <w:bCs/>
            <w:rPrChange w:id="13724" w:author="John Buck" w:date="2023-04-11T17:25:00Z">
              <w:rPr/>
            </w:rPrChange>
          </w:rPr>
          <w:t>Memory Limit Exceeded</w:t>
        </w:r>
        <w:r>
          <w:t>”, or MLE, will be re</w:t>
        </w:r>
      </w:ins>
      <w:ins w:id="13725" w:author="John Buck" w:date="2023-04-21T13:50:00Z">
        <w:r w:rsidR="008E2241">
          <w:t>ported</w:t>
        </w:r>
      </w:ins>
      <w:ins w:id="13726" w:author="John Buck" w:date="2023-04-11T17:25:00Z">
        <w:r>
          <w:t xml:space="preserve"> as a judgement.  </w:t>
        </w:r>
      </w:ins>
      <w:ins w:id="13727" w:author="John Buck" w:date="2023-04-21T13:50:00Z">
        <w:r w:rsidR="008E2241">
          <w:t>If a user submission causes an MLE judgment, by default it is reported to the contestant team as a Run-time Error (RTE).  This can be ch</w:t>
        </w:r>
      </w:ins>
      <w:ins w:id="13728" w:author="John Buck" w:date="2023-04-21T13:51:00Z">
        <w:r w:rsidR="008E2241">
          <w:t xml:space="preserve">anged by creating an entry for MLE in the </w:t>
        </w:r>
        <w:r w:rsidR="008E2241" w:rsidRPr="008E2241">
          <w:rPr>
            <w:rFonts w:ascii="Courier New" w:hAnsi="Courier New" w:cs="Courier New"/>
            <w:rPrChange w:id="13729" w:author="John Buck" w:date="2023-04-21T13:51:00Z">
              <w:rPr/>
            </w:rPrChange>
          </w:rPr>
          <w:t>reject.ini</w:t>
        </w:r>
        <w:r w:rsidR="008E2241">
          <w:t xml:space="preserve"> file.  </w:t>
        </w:r>
      </w:ins>
      <w:ins w:id="13730" w:author="John Buck" w:date="2023-04-11T17:25:00Z">
        <w:r>
          <w:t>It should be noted that “</w:t>
        </w:r>
        <w:r w:rsidRPr="0062719D">
          <w:rPr>
            <w:b/>
            <w:bCs/>
            <w:rPrChange w:id="13731" w:author="John Buck" w:date="2023-04-11T17:26:00Z">
              <w:rPr/>
            </w:rPrChange>
          </w:rPr>
          <w:t>Time Limit E</w:t>
        </w:r>
      </w:ins>
      <w:ins w:id="13732" w:author="John Buck" w:date="2023-04-11T17:26:00Z">
        <w:r w:rsidRPr="0062719D">
          <w:rPr>
            <w:b/>
            <w:bCs/>
            <w:rPrChange w:id="13733" w:author="John Buck" w:date="2023-04-11T17:26:00Z">
              <w:rPr/>
            </w:rPrChange>
          </w:rPr>
          <w:t>xceeded</w:t>
        </w:r>
        <w:r>
          <w:t xml:space="preserve">”, or TLE, judgments now reflect CPU time usage as opposed to </w:t>
        </w:r>
        <w:r w:rsidRPr="008E2241">
          <w:rPr>
            <w:i/>
            <w:iCs/>
            <w:rPrChange w:id="13734" w:author="John Buck" w:date="2023-04-21T13:52:00Z">
              <w:rPr/>
            </w:rPrChange>
          </w:rPr>
          <w:t>wall-clock</w:t>
        </w:r>
        <w:r>
          <w:t xml:space="preserve"> time usage.  CPU time usage is more accurate and predictable than wall-clock time usage.  </w:t>
        </w:r>
      </w:ins>
      <w:ins w:id="13735"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3736" w:author="John Clevenger [2]" w:date="2023-11-22T11:08:00Z"/>
        </w:rPr>
      </w:pPr>
    </w:p>
    <w:p w14:paraId="598BF296" w14:textId="4869860F" w:rsidR="0032233A" w:rsidRDefault="0032233A" w:rsidP="0032233A">
      <w:pPr>
        <w:pStyle w:val="Appendix"/>
        <w:rPr>
          <w:ins w:id="13737" w:author="John Clevenger [2]" w:date="2023-11-22T11:08:00Z"/>
        </w:rPr>
      </w:pPr>
      <w:bookmarkStart w:id="13738" w:name="_Toc151724117"/>
      <w:ins w:id="13739" w:author="John Clevenger [2]" w:date="2023-11-22T11:08:00Z">
        <w:r>
          <w:t>Appendix V – The Judg</w:t>
        </w:r>
        <w:del w:id="13740" w:author="John Clevenger" w:date="2023-11-24T13:10:00Z">
          <w:r w:rsidDel="008B0D24">
            <w:delText>e</w:delText>
          </w:r>
        </w:del>
        <w:r>
          <w:t>ment Utilities Pane</w:t>
        </w:r>
        <w:bookmarkEnd w:id="13738"/>
      </w:ins>
    </w:p>
    <w:p w14:paraId="68E64200" w14:textId="77777777" w:rsidR="0032233A" w:rsidRDefault="0032233A">
      <w:pPr>
        <w:pStyle w:val="ListParagraph"/>
        <w:keepNext/>
        <w:keepLines/>
        <w:numPr>
          <w:ilvl w:val="0"/>
          <w:numId w:val="57"/>
        </w:numPr>
        <w:spacing w:before="240"/>
        <w:jc w:val="both"/>
        <w:rPr>
          <w:ins w:id="13741" w:author="John Clevenger [2]" w:date="2023-11-22T11:08:00Z"/>
          <w:b/>
          <w:bCs/>
          <w:color w:val="000000"/>
        </w:rPr>
        <w:pPrChange w:id="13742" w:author="John Clevenger [2]" w:date="2023-11-22T13:16:00Z">
          <w:pPr>
            <w:pStyle w:val="ListParagraph"/>
            <w:keepNext/>
            <w:numPr>
              <w:numId w:val="48"/>
            </w:numPr>
            <w:tabs>
              <w:tab w:val="num" w:pos="360"/>
            </w:tabs>
            <w:spacing w:before="240"/>
            <w:ind w:left="360" w:hanging="360"/>
            <w:jc w:val="both"/>
          </w:pPr>
        </w:pPrChange>
      </w:pPr>
      <w:ins w:id="13743"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3744" w:author="John Clevenger [2]" w:date="2023-11-22T13:02:00Z"/>
          <w:color w:val="000000"/>
        </w:rPr>
      </w:pPr>
      <w:ins w:id="13745" w:author="John Clevenger [2]" w:date="2023-11-22T13:02:00Z">
        <w:r>
          <w:rPr>
            <w:noProof/>
          </w:rPr>
          <w:drawing>
            <wp:anchor distT="0" distB="0" distL="114300" distR="114300" simplePos="0" relativeHeight="251659776" behindDoc="0" locked="0" layoutInCell="1" allowOverlap="1" wp14:anchorId="0410CD5D" wp14:editId="785E0613">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3746" w:author="John Clevenger [2]" w:date="2023-11-22T11:08:00Z">
        <w:r w:rsidR="0032233A">
          <w:rPr>
            <w:color w:val="000000"/>
          </w:rPr>
          <w:t xml:space="preserve">Starting with Version 9.9, </w:t>
        </w:r>
      </w:ins>
      <w:ins w:id="13747" w:author="John Clevenger [2]" w:date="2023-11-22T11:10:00Z">
        <w:r w:rsidR="00571C10">
          <w:rPr>
            <w:color w:val="000000"/>
          </w:rPr>
          <w:t xml:space="preserve">the </w:t>
        </w:r>
      </w:ins>
      <w:ins w:id="13748"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3749" w:author="John Clevenger [2]" w:date="2023-11-22T11:10:00Z">
        <w:r w:rsidR="00571C10">
          <w:rPr>
            <w:color w:val="000000"/>
          </w:rPr>
          <w:t xml:space="preserve">Admin </w:t>
        </w:r>
        <w:r w:rsidR="00571C10" w:rsidRPr="00571C10">
          <w:rPr>
            <w:rFonts w:ascii="Arial Narrow" w:hAnsi="Arial Narrow"/>
            <w:b/>
            <w:rPrChange w:id="13750"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3751" w:author="John Clevenger [2]" w:date="2023-11-22T11:12:00Z">
              <w:rPr>
                <w:color w:val="000000"/>
              </w:rPr>
            </w:rPrChange>
          </w:rPr>
          <w:t>Judging Utilities</w:t>
        </w:r>
        <w:r w:rsidR="00571C10">
          <w:rPr>
            <w:color w:val="000000"/>
          </w:rPr>
          <w:t xml:space="preserve"> tab, shown below</w:t>
        </w:r>
      </w:ins>
      <w:ins w:id="13752" w:author="John Clevenger [2]" w:date="2023-11-22T11:08:00Z">
        <w:r w:rsidR="0032233A">
          <w:rPr>
            <w:color w:val="000000"/>
          </w:rPr>
          <w:t>.</w:t>
        </w:r>
      </w:ins>
      <w:ins w:id="13753"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3754" w:author="John Clevenger [2]" w:date="2023-11-22T13:07:00Z"/>
          <w:color w:val="000000"/>
        </w:rPr>
      </w:pPr>
      <w:ins w:id="13755" w:author="John Clevenger [2]" w:date="2023-11-22T12:14:00Z">
        <w:r>
          <w:rPr>
            <w:color w:val="000000"/>
          </w:rPr>
          <w:t xml:space="preserve">Notice that the </w:t>
        </w:r>
        <w:r w:rsidRPr="009D7910">
          <w:rPr>
            <w:rFonts w:ascii="Arial Narrow" w:hAnsi="Arial Narrow"/>
            <w:b/>
            <w:rPrChange w:id="13756" w:author="John Clevenger [2]" w:date="2023-11-22T12:15:00Z">
              <w:rPr>
                <w:color w:val="000000"/>
              </w:rPr>
            </w:rPrChange>
          </w:rPr>
          <w:t>Judging Utilities</w:t>
        </w:r>
        <w:r>
          <w:rPr>
            <w:color w:val="000000"/>
          </w:rPr>
          <w:t xml:space="preserve"> tab displays a </w:t>
        </w:r>
      </w:ins>
      <w:ins w:id="13757" w:author="John Clevenger [2]" w:date="2023-11-22T12:15:00Z">
        <w:r>
          <w:rPr>
            <w:color w:val="000000"/>
          </w:rPr>
          <w:t>grid sh</w:t>
        </w:r>
      </w:ins>
      <w:ins w:id="13758" w:author="John Clevenger [2]" w:date="2023-11-22T12:16:00Z">
        <w:r>
          <w:rPr>
            <w:color w:val="000000"/>
          </w:rPr>
          <w:t xml:space="preserve">owing the </w:t>
        </w:r>
      </w:ins>
      <w:ins w:id="13759" w:author="John Clevenger [2]" w:date="2023-11-22T12:18:00Z">
        <w:r>
          <w:rPr>
            <w:color w:val="000000"/>
          </w:rPr>
          <w:t>runs which have been submitted by teams,</w:t>
        </w:r>
      </w:ins>
      <w:ins w:id="13760" w:author="John Clevenger [2]" w:date="2023-11-22T12:15:00Z">
        <w:r>
          <w:rPr>
            <w:color w:val="000000"/>
          </w:rPr>
          <w:t xml:space="preserve"> similar to </w:t>
        </w:r>
      </w:ins>
      <w:ins w:id="13761" w:author="John Clevenger [2]" w:date="2023-11-22T12:18:00Z">
        <w:r>
          <w:rPr>
            <w:color w:val="000000"/>
          </w:rPr>
          <w:t xml:space="preserve">the </w:t>
        </w:r>
      </w:ins>
      <w:ins w:id="13762" w:author="John Clevenger [2]" w:date="2023-11-22T12:29:00Z">
        <w:r w:rsidR="005062D3" w:rsidRPr="005062D3">
          <w:rPr>
            <w:rFonts w:ascii="Arial Narrow" w:hAnsi="Arial Narrow"/>
            <w:b/>
            <w:rPrChange w:id="13763" w:author="John Clevenger [2]" w:date="2023-11-22T12:29:00Z">
              <w:rPr>
                <w:color w:val="000000"/>
              </w:rPr>
            </w:rPrChange>
          </w:rPr>
          <w:t>Runs</w:t>
        </w:r>
        <w:r w:rsidR="005062D3">
          <w:rPr>
            <w:color w:val="000000"/>
          </w:rPr>
          <w:t xml:space="preserve"> </w:t>
        </w:r>
      </w:ins>
      <w:ins w:id="13764" w:author="John Clevenger [2]" w:date="2023-11-22T12:18:00Z">
        <w:r>
          <w:rPr>
            <w:color w:val="000000"/>
          </w:rPr>
          <w:t>grid</w:t>
        </w:r>
      </w:ins>
      <w:ins w:id="13765" w:author="John Clevenger [2]" w:date="2023-11-22T12:35:00Z">
        <w:r w:rsidR="005062D3">
          <w:rPr>
            <w:color w:val="000000"/>
          </w:rPr>
          <w:t>s</w:t>
        </w:r>
      </w:ins>
      <w:ins w:id="13766" w:author="John Clevenger [2]" w:date="2023-11-22T12:15:00Z">
        <w:r>
          <w:rPr>
            <w:color w:val="000000"/>
          </w:rPr>
          <w:t xml:space="preserve"> which appear on other Admin (and Judge) screens.  However, </w:t>
        </w:r>
      </w:ins>
      <w:ins w:id="13767" w:author="John Clevenger [2]" w:date="2023-11-22T12:29:00Z">
        <w:r w:rsidR="005062D3">
          <w:rPr>
            <w:color w:val="000000"/>
          </w:rPr>
          <w:t xml:space="preserve">the </w:t>
        </w:r>
        <w:r w:rsidR="005062D3" w:rsidRPr="005062D3">
          <w:rPr>
            <w:rFonts w:ascii="Arial Narrow" w:hAnsi="Arial Narrow"/>
            <w:b/>
            <w:rPrChange w:id="13768" w:author="John Clevenger [2]" w:date="2023-11-22T12:36:00Z">
              <w:rPr>
                <w:color w:val="000000"/>
              </w:rPr>
            </w:rPrChange>
          </w:rPr>
          <w:t>Judging Utilities</w:t>
        </w:r>
        <w:r w:rsidR="005062D3">
          <w:rPr>
            <w:color w:val="000000"/>
          </w:rPr>
          <w:t xml:space="preserve"> tab </w:t>
        </w:r>
      </w:ins>
      <w:ins w:id="13769" w:author="John Clevenger [2]" w:date="2023-11-22T12:30:00Z">
        <w:r w:rsidR="005062D3">
          <w:rPr>
            <w:color w:val="000000"/>
          </w:rPr>
          <w:t xml:space="preserve">also </w:t>
        </w:r>
      </w:ins>
      <w:ins w:id="13770" w:author="John Clevenger [2]" w:date="2023-11-22T13:36:00Z">
        <w:r w:rsidR="002706E5">
          <w:rPr>
            <w:color w:val="000000"/>
          </w:rPr>
          <w:t>provides</w:t>
        </w:r>
      </w:ins>
      <w:ins w:id="13771" w:author="John Clevenger [2]" w:date="2023-11-22T12:29:00Z">
        <w:r w:rsidR="005062D3">
          <w:rPr>
            <w:color w:val="000000"/>
          </w:rPr>
          <w:t xml:space="preserve"> a set of controls (at the bottom </w:t>
        </w:r>
      </w:ins>
      <w:ins w:id="13772" w:author="John Clevenger [2]" w:date="2023-11-22T12:30:00Z">
        <w:r w:rsidR="005062D3">
          <w:rPr>
            <w:color w:val="000000"/>
          </w:rPr>
          <w:t xml:space="preserve">of the screen) which allow </w:t>
        </w:r>
      </w:ins>
      <w:ins w:id="13773" w:author="John Clevenger [2]" w:date="2023-11-22T12:35:00Z">
        <w:r w:rsidR="005062D3">
          <w:rPr>
            <w:color w:val="000000"/>
          </w:rPr>
          <w:t xml:space="preserve">various operations </w:t>
        </w:r>
      </w:ins>
      <w:ins w:id="13774" w:author="John Clevenger [2]"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3775" w:author="John Clevenger [2]" w:date="2023-11-22T12:36:00Z"/>
          <w:color w:val="000000"/>
        </w:rPr>
        <w:pPrChange w:id="13776" w:author="John Clevenger [2]"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3777" w:author="John Clevenger [2]" w:date="2023-11-22T13:11:00Z"/>
          <w:b/>
          <w:bCs/>
          <w:color w:val="000000"/>
        </w:rPr>
        <w:pPrChange w:id="13778" w:author="John Clevenger [2]" w:date="2023-11-22T13:16:00Z">
          <w:pPr>
            <w:pStyle w:val="ListParagraph"/>
            <w:keepNext/>
            <w:numPr>
              <w:numId w:val="57"/>
            </w:numPr>
            <w:tabs>
              <w:tab w:val="num" w:pos="360"/>
            </w:tabs>
            <w:spacing w:before="240"/>
            <w:ind w:left="360" w:hanging="360"/>
            <w:jc w:val="both"/>
          </w:pPr>
        </w:pPrChange>
      </w:pPr>
      <w:ins w:id="13779"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3780" w:author="John Clevenger [2]" w:date="2023-11-22T13:14:00Z"/>
          <w:color w:val="000000"/>
        </w:rPr>
      </w:pPr>
      <w:ins w:id="13781" w:author="John Clevenger [2]" w:date="2023-11-22T13:12:00Z">
        <w:r>
          <w:rPr>
            <w:color w:val="000000"/>
          </w:rPr>
          <w:t xml:space="preserve">By default the </w:t>
        </w:r>
      </w:ins>
      <w:ins w:id="13782" w:author="John Clevenger [2]" w:date="2023-11-22T13:37:00Z">
        <w:r w:rsidR="002706E5" w:rsidRPr="00F14A43">
          <w:rPr>
            <w:rFonts w:ascii="Arial Narrow" w:hAnsi="Arial Narrow"/>
            <w:b/>
          </w:rPr>
          <w:t>Judging Utilities</w:t>
        </w:r>
        <w:r w:rsidR="002706E5">
          <w:rPr>
            <w:color w:val="000000"/>
          </w:rPr>
          <w:t xml:space="preserve"> runs </w:t>
        </w:r>
      </w:ins>
      <w:ins w:id="13783" w:author="John Clevenger [2]" w:date="2023-11-22T13:12:00Z">
        <w:r>
          <w:rPr>
            <w:color w:val="000000"/>
          </w:rPr>
          <w:t xml:space="preserve">grid displays all submitted runs.  Checking the </w:t>
        </w:r>
        <w:r w:rsidRPr="002706E5">
          <w:rPr>
            <w:rFonts w:ascii="Arial Narrow" w:hAnsi="Arial Narrow"/>
            <w:b/>
            <w:rPrChange w:id="13784" w:author="John Clevenger [2]" w:date="2023-11-22T13:37:00Z">
              <w:rPr>
                <w:color w:val="000000"/>
              </w:rPr>
            </w:rPrChange>
          </w:rPr>
          <w:t>View Unjudged only</w:t>
        </w:r>
        <w:r>
          <w:rPr>
            <w:color w:val="000000"/>
          </w:rPr>
          <w:t xml:space="preserve"> checkbox will restrict the grid to sh</w:t>
        </w:r>
      </w:ins>
      <w:ins w:id="13785" w:author="John Clevenger [2]" w:date="2023-11-22T13:13:00Z">
        <w:r>
          <w:rPr>
            <w:color w:val="000000"/>
          </w:rPr>
          <w:t xml:space="preserve">owing only runs which have not yet been judged (that is, runs that are either in the </w:t>
        </w:r>
        <w:r w:rsidRPr="00BE52E3">
          <w:rPr>
            <w:rFonts w:ascii="Arial Narrow" w:hAnsi="Arial Narrow"/>
            <w:b/>
            <w:rPrChange w:id="13786" w:author="John Clevenger [2]" w:date="2023-11-22T13:13:00Z">
              <w:rPr>
                <w:color w:val="000000"/>
              </w:rPr>
            </w:rPrChange>
          </w:rPr>
          <w:t>NEW</w:t>
        </w:r>
        <w:r>
          <w:rPr>
            <w:color w:val="000000"/>
          </w:rPr>
          <w:t xml:space="preserve"> or </w:t>
        </w:r>
        <w:r w:rsidRPr="00BE52E3">
          <w:rPr>
            <w:rFonts w:ascii="Arial Narrow" w:hAnsi="Arial Narrow"/>
            <w:b/>
            <w:rPrChange w:id="13787"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3788" w:author="John Clevenger [2]" w:date="2023-11-22T13:17:00Z"/>
          <w:color w:val="000000"/>
        </w:rPr>
      </w:pPr>
      <w:ins w:id="13789" w:author="John Clevenger [2]" w:date="2023-11-22T13:14:00Z">
        <w:r>
          <w:rPr>
            <w:color w:val="000000"/>
          </w:rPr>
          <w:t xml:space="preserve">For </w:t>
        </w:r>
      </w:ins>
      <w:ins w:id="13790" w:author="John Clevenger [2]" w:date="2023-11-22T13:38:00Z">
        <w:r w:rsidR="002706E5">
          <w:rPr>
            <w:color w:val="000000"/>
          </w:rPr>
          <w:t xml:space="preserve">even </w:t>
        </w:r>
      </w:ins>
      <w:ins w:id="13791" w:author="John Clevenger [2]" w:date="2023-11-22T13:14:00Z">
        <w:r>
          <w:rPr>
            <w:color w:val="000000"/>
          </w:rPr>
          <w:t xml:space="preserve">finer control of the </w:t>
        </w:r>
      </w:ins>
      <w:ins w:id="13792" w:author="John Clevenger [2]" w:date="2023-11-22T13:38:00Z">
        <w:r w:rsidR="002706E5">
          <w:rPr>
            <w:color w:val="000000"/>
          </w:rPr>
          <w:t>r</w:t>
        </w:r>
      </w:ins>
      <w:ins w:id="13793" w:author="John Clevenger [2]" w:date="2023-11-22T13:14:00Z">
        <w:r>
          <w:rPr>
            <w:color w:val="000000"/>
          </w:rPr>
          <w:t xml:space="preserve">uns grid, clicking the </w:t>
        </w:r>
        <w:r w:rsidRPr="002706E5">
          <w:rPr>
            <w:rFonts w:ascii="Arial Narrow" w:hAnsi="Arial Narrow"/>
            <w:b/>
            <w:rPrChange w:id="13794" w:author="John Clevenger [2]" w:date="2023-11-22T13:39:00Z">
              <w:rPr>
                <w:color w:val="000000"/>
              </w:rPr>
            </w:rPrChange>
          </w:rPr>
          <w:t>Filter</w:t>
        </w:r>
        <w:r>
          <w:rPr>
            <w:color w:val="000000"/>
          </w:rPr>
          <w:t xml:space="preserve"> button will pop up a standard PC</w:t>
        </w:r>
        <w:r w:rsidRPr="00CF3A99">
          <w:rPr>
            <w:color w:val="000000"/>
            <w:vertAlign w:val="superscript"/>
            <w:rPrChange w:id="13795" w:author="John Clevenger [2]" w:date="2023-11-22T13:39:00Z">
              <w:rPr>
                <w:color w:val="000000"/>
              </w:rPr>
            </w:rPrChange>
          </w:rPr>
          <w:t>2</w:t>
        </w:r>
        <w:r>
          <w:rPr>
            <w:color w:val="000000"/>
          </w:rPr>
          <w:t xml:space="preserve"> “</w:t>
        </w:r>
      </w:ins>
      <w:ins w:id="13796" w:author="John Clevenger [2]" w:date="2023-11-22T13:15:00Z">
        <w:r>
          <w:rPr>
            <w:color w:val="000000"/>
          </w:rPr>
          <w:t>filter configuration” screen that allows filtering the view by Site, Run State, Teams, Language</w:t>
        </w:r>
      </w:ins>
      <w:ins w:id="13797" w:author="John Clevenger [2]"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3798" w:author="John Clevenger [2]" w:date="2023-11-22T13:11:00Z"/>
          <w:color w:val="000000"/>
          <w:rPrChange w:id="13799" w:author="John Clevenger [2]" w:date="2023-11-22T13:11:00Z">
            <w:rPr>
              <w:ins w:id="13800" w:author="John Clevenger [2]" w:date="2023-11-22T13:11:00Z"/>
            </w:rPr>
          </w:rPrChange>
        </w:rPr>
        <w:pPrChange w:id="13801"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3802" w:author="John Clevenger [2]" w:date="2023-11-22T12:37:00Z"/>
          <w:b/>
          <w:bCs/>
          <w:color w:val="000000"/>
          <w:rPrChange w:id="13803" w:author="John Clevenger [2]" w:date="2023-11-22T13:11:00Z">
            <w:rPr>
              <w:ins w:id="13804" w:author="John Clevenger [2]" w:date="2023-11-22T12:37:00Z"/>
            </w:rPr>
          </w:rPrChange>
        </w:rPr>
        <w:pPrChange w:id="13805" w:author="John Clevenger [2]" w:date="2023-11-22T13:17:00Z">
          <w:pPr>
            <w:pStyle w:val="ListParagraph"/>
            <w:keepNext/>
            <w:numPr>
              <w:numId w:val="57"/>
            </w:numPr>
            <w:tabs>
              <w:tab w:val="num" w:pos="360"/>
            </w:tabs>
            <w:spacing w:before="240"/>
            <w:ind w:left="360" w:hanging="360"/>
            <w:jc w:val="both"/>
          </w:pPr>
        </w:pPrChange>
      </w:pPr>
      <w:ins w:id="13806" w:author="John Clevenger [2]" w:date="2023-11-22T13:11:00Z">
        <w:r>
          <w:rPr>
            <w:b/>
            <w:bCs/>
            <w:color w:val="000000"/>
          </w:rPr>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3807" w:author="John Clevenger [2]" w:date="2023-11-22T13:06:00Z"/>
          <w:color w:val="000000"/>
        </w:rPr>
      </w:pPr>
      <w:ins w:id="13808" w:author="John Clevenger [2]" w:date="2023-11-22T13:06:00Z">
        <w:r>
          <w:rPr>
            <w:noProof/>
          </w:rPr>
          <w:drawing>
            <wp:anchor distT="0" distB="0" distL="114300" distR="114300" simplePos="0" relativeHeight="251662848"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3809" w:author="John Clevenger [2]" w:date="2023-11-22T12:47:00Z">
        <w:r w:rsidR="00CE4339" w:rsidRPr="00CE4339">
          <w:rPr>
            <w:color w:val="000000"/>
          </w:rPr>
          <w:t xml:space="preserve">Notice that </w:t>
        </w:r>
      </w:ins>
      <w:ins w:id="13810" w:author="John Clevenger [2]" w:date="2023-11-22T12:48:00Z">
        <w:r w:rsidR="009D7AD6">
          <w:rPr>
            <w:color w:val="000000"/>
          </w:rPr>
          <w:t xml:space="preserve">in the </w:t>
        </w:r>
      </w:ins>
      <w:ins w:id="13811" w:author="John Clevenger [2]" w:date="2023-11-22T12:49:00Z">
        <w:r w:rsidR="009D7AD6">
          <w:rPr>
            <w:color w:val="000000"/>
          </w:rPr>
          <w:t xml:space="preserve">runs grid shown above, every Java submission </w:t>
        </w:r>
      </w:ins>
      <w:ins w:id="13812" w:author="John Clevenger [2]" w:date="2023-11-22T12:56:00Z">
        <w:r w:rsidR="009D7AD6">
          <w:rPr>
            <w:color w:val="000000"/>
          </w:rPr>
          <w:t>– from different teams and for different problems</w:t>
        </w:r>
      </w:ins>
      <w:ins w:id="13813" w:author="John Clevenger [2]" w:date="2023-11-22T13:07:00Z">
        <w:r w:rsidR="002321FD">
          <w:rPr>
            <w:color w:val="000000"/>
          </w:rPr>
          <w:t xml:space="preserve"> –</w:t>
        </w:r>
      </w:ins>
      <w:ins w:id="13814" w:author="John Clevenger [2]" w:date="2023-11-22T12:49:00Z">
        <w:r w:rsidR="009D7AD6">
          <w:rPr>
            <w:color w:val="000000"/>
          </w:rPr>
          <w:t xml:space="preserve"> was judged “Run-time Error</w:t>
        </w:r>
      </w:ins>
      <w:ins w:id="13815" w:author="John Clevenger [2]" w:date="2023-11-22T13:03:00Z">
        <w:r w:rsidR="002321FD">
          <w:rPr>
            <w:color w:val="000000"/>
          </w:rPr>
          <w:t>”</w:t>
        </w:r>
      </w:ins>
      <w:ins w:id="13816" w:author="John Clevenger [2]" w:date="2023-11-22T12:49:00Z">
        <w:r w:rsidR="009D7AD6">
          <w:rPr>
            <w:color w:val="000000"/>
          </w:rPr>
          <w:t xml:space="preserve">. </w:t>
        </w:r>
      </w:ins>
      <w:ins w:id="13817" w:author="John Clevenger [2]" w:date="2023-11-22T12:57:00Z">
        <w:r w:rsidR="009D7AD6">
          <w:rPr>
            <w:color w:val="000000"/>
          </w:rPr>
          <w:t>This is easier to see if the grid is sorted by language</w:t>
        </w:r>
      </w:ins>
      <w:ins w:id="13818" w:author="John Clevenger [2]" w:date="2023-11-22T13:17:00Z">
        <w:r>
          <w:rPr>
            <w:color w:val="000000"/>
          </w:rPr>
          <w:t xml:space="preserve"> (by clicking on the “Language” column header)</w:t>
        </w:r>
      </w:ins>
      <w:ins w:id="13819" w:author="John Clevenger [2]" w:date="2023-11-22T12:58:00Z">
        <w:r w:rsidR="009D7AD6">
          <w:rPr>
            <w:color w:val="000000"/>
          </w:rPr>
          <w:t>, as shown below</w:t>
        </w:r>
      </w:ins>
      <w:ins w:id="13820"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3821" w:author="John Clevenger [2]" w:date="2023-11-22T13:20:00Z"/>
          <w:color w:val="000000"/>
        </w:rPr>
      </w:pPr>
      <w:ins w:id="13822" w:author="John Clevenger [2]" w:date="2023-11-22T12:49:00Z">
        <w:r>
          <w:rPr>
            <w:color w:val="000000"/>
          </w:rPr>
          <w:t xml:space="preserve">Suppose </w:t>
        </w:r>
      </w:ins>
      <w:ins w:id="13823" w:author="John Clevenger [2]" w:date="2023-11-22T13:04:00Z">
        <w:r>
          <w:rPr>
            <w:color w:val="000000"/>
          </w:rPr>
          <w:t xml:space="preserve">that after some investigation </w:t>
        </w:r>
      </w:ins>
      <w:ins w:id="13824" w:author="John Clevenger [2]" w:date="2023-11-22T13:08:00Z">
        <w:r>
          <w:rPr>
            <w:color w:val="000000"/>
          </w:rPr>
          <w:t>it was</w:t>
        </w:r>
      </w:ins>
      <w:ins w:id="13825" w:author="John Clevenger [2]" w:date="2023-11-22T12:50:00Z">
        <w:r w:rsidR="009D7AD6">
          <w:rPr>
            <w:color w:val="000000"/>
          </w:rPr>
          <w:t xml:space="preserve"> discovered that there was an issue with the configuration of </w:t>
        </w:r>
      </w:ins>
      <w:ins w:id="13826" w:author="John Clevenger [2]" w:date="2023-11-22T13:04:00Z">
        <w:r>
          <w:rPr>
            <w:color w:val="000000"/>
          </w:rPr>
          <w:t>Java which was causing every Java submission to re</w:t>
        </w:r>
      </w:ins>
      <w:ins w:id="13827"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3828" w:author="John Clevenger [2]" w:date="2023-11-22T13:18:00Z">
        <w:r w:rsidR="00BE52E3">
          <w:rPr>
            <w:color w:val="000000"/>
          </w:rPr>
          <w:t>Doing this on the standard “</w:t>
        </w:r>
        <w:r w:rsidR="00BE52E3" w:rsidRPr="00E97DD0">
          <w:rPr>
            <w:rFonts w:ascii="Arial Narrow" w:hAnsi="Arial Narrow"/>
            <w:b/>
            <w:rPrChange w:id="13829" w:author="John Clevenger [2]" w:date="2023-11-22T13:18:00Z">
              <w:rPr>
                <w:color w:val="000000"/>
              </w:rPr>
            </w:rPrChange>
          </w:rPr>
          <w:t>Runs</w:t>
        </w:r>
        <w:r w:rsidR="00BE52E3">
          <w:rPr>
            <w:color w:val="000000"/>
          </w:rPr>
          <w:t>” screen</w:t>
        </w:r>
        <w:r w:rsidR="00E97DD0">
          <w:rPr>
            <w:color w:val="000000"/>
          </w:rPr>
          <w:t xml:space="preserve"> </w:t>
        </w:r>
      </w:ins>
      <w:ins w:id="13830"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3831" w:author="John Clevenger [2]" w:date="2023-11-22T13:05:00Z"/>
          <w:color w:val="000000"/>
        </w:rPr>
      </w:pPr>
      <w:ins w:id="13832" w:author="John Clevenger [2]" w:date="2023-11-22T13:19:00Z">
        <w:r>
          <w:rPr>
            <w:color w:val="000000"/>
          </w:rPr>
          <w:t xml:space="preserve">However, with the </w:t>
        </w:r>
        <w:r w:rsidRPr="00E97DD0">
          <w:rPr>
            <w:rFonts w:ascii="Arial Narrow" w:hAnsi="Arial Narrow"/>
            <w:b/>
            <w:rPrChange w:id="13833" w:author="John Clevenger [2]" w:date="2023-11-22T13:20:00Z">
              <w:rPr>
                <w:color w:val="000000"/>
              </w:rPr>
            </w:rPrChange>
          </w:rPr>
          <w:t>Judging Utilities</w:t>
        </w:r>
        <w:r>
          <w:rPr>
            <w:color w:val="000000"/>
          </w:rPr>
          <w:t xml:space="preserve"> screen t</w:t>
        </w:r>
      </w:ins>
      <w:ins w:id="13834" w:author="John Clevenger [2]" w:date="2023-11-22T13:08:00Z">
        <w:r w:rsidR="00BE52E3">
          <w:rPr>
            <w:color w:val="000000"/>
          </w:rPr>
          <w:t>his can be done b</w:t>
        </w:r>
      </w:ins>
      <w:ins w:id="13835" w:author="John Clevenger [2]" w:date="2023-11-22T13:09:00Z">
        <w:r w:rsidR="00BE52E3">
          <w:rPr>
            <w:color w:val="000000"/>
          </w:rPr>
          <w:t>y selecting each of the runs (the grid</w:t>
        </w:r>
      </w:ins>
      <w:ins w:id="13836" w:author="John Clevenger [2]" w:date="2023-11-22T13:21:00Z">
        <w:r>
          <w:rPr>
            <w:color w:val="000000"/>
          </w:rPr>
          <w:t xml:space="preserve"> </w:t>
        </w:r>
      </w:ins>
      <w:ins w:id="13837" w:author="John Clevenger [2]" w:date="2023-11-22T13:09:00Z">
        <w:r w:rsidR="00BE52E3">
          <w:rPr>
            <w:color w:val="000000"/>
          </w:rPr>
          <w:t xml:space="preserve">allows </w:t>
        </w:r>
      </w:ins>
      <w:ins w:id="13838" w:author="John Clevenger [2]" w:date="2023-11-22T13:21:00Z">
        <w:r>
          <w:rPr>
            <w:color w:val="000000"/>
          </w:rPr>
          <w:t>multiple selection</w:t>
        </w:r>
      </w:ins>
      <w:ins w:id="13839" w:author="John Clevenger [2]" w:date="2023-11-22T13:09:00Z">
        <w:r w:rsidR="00BE52E3">
          <w:rPr>
            <w:color w:val="000000"/>
          </w:rPr>
          <w:t xml:space="preserve"> using CTRL and/or SHIFT), then clicking the </w:t>
        </w:r>
        <w:r w:rsidR="00BE52E3" w:rsidRPr="00BE52E3">
          <w:rPr>
            <w:rFonts w:ascii="Arial Narrow" w:hAnsi="Arial Narrow"/>
            <w:b/>
            <w:rPrChange w:id="13840" w:author="John Clevenger [2]" w:date="2023-11-22T13:09:00Z">
              <w:rPr>
                <w:color w:val="000000"/>
              </w:rPr>
            </w:rPrChange>
          </w:rPr>
          <w:t>Rejuge</w:t>
        </w:r>
        <w:r w:rsidR="00BE52E3">
          <w:rPr>
            <w:color w:val="000000"/>
          </w:rPr>
          <w:t xml:space="preserve"> button.  This will cause each of the selected runs </w:t>
        </w:r>
      </w:ins>
      <w:ins w:id="13841" w:author="John Clevenger [2]" w:date="2023-11-22T13:10:00Z">
        <w:r w:rsidR="00BE52E3">
          <w:rPr>
            <w:color w:val="000000"/>
          </w:rPr>
          <w:t>to be queued for rejudgment (either manually by a human judge or automatically by an AutoJudge, depending on how the corresponding problem has been configured</w:t>
        </w:r>
      </w:ins>
      <w:ins w:id="13842" w:author="John Clevenger [2]" w:date="2023-11-22T13:21:00Z">
        <w:r>
          <w:rPr>
            <w:color w:val="000000"/>
          </w:rPr>
          <w:t>)</w:t>
        </w:r>
      </w:ins>
      <w:ins w:id="13843"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3844"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3845" w:author="John Clevenger [2]" w:date="2023-11-22T13:21:00Z"/>
          <w:b/>
          <w:bCs/>
          <w:color w:val="000000"/>
        </w:rPr>
      </w:pPr>
      <w:ins w:id="13846" w:author="John Clevenger [2]" w:date="2023-11-22T13:23:00Z">
        <w:r>
          <w:rPr>
            <w:b/>
            <w:bCs/>
            <w:color w:val="000000"/>
          </w:rPr>
          <w:t>Updating</w:t>
        </w:r>
      </w:ins>
      <w:ins w:id="13847" w:author="John Clevenger [2]" w:date="2023-11-22T13:21:00Z">
        <w:r>
          <w:rPr>
            <w:b/>
            <w:bCs/>
            <w:color w:val="000000"/>
          </w:rPr>
          <w:t xml:space="preserve"> Run</w:t>
        </w:r>
      </w:ins>
      <w:ins w:id="13848"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3849" w:author="John Clevenger [2]" w:date="2023-11-22T13:27:00Z"/>
          <w:color w:val="000000"/>
        </w:rPr>
      </w:pPr>
      <w:ins w:id="13850" w:author="John Clevenger [2]" w:date="2023-11-22T13:23:00Z">
        <w:r>
          <w:rPr>
            <w:color w:val="000000"/>
          </w:rPr>
          <w:t>Sometimes there is no need to completely rejudge a set of runs, but rather it is desired</w:t>
        </w:r>
      </w:ins>
      <w:ins w:id="13851" w:author="John Clevenger [2]" w:date="2023-11-22T13:40:00Z">
        <w:r w:rsidR="00CF3A99">
          <w:rPr>
            <w:color w:val="000000"/>
          </w:rPr>
          <w:t xml:space="preserve"> simply</w:t>
        </w:r>
      </w:ins>
      <w:ins w:id="13852" w:author="John Clevenger [2]" w:date="2023-11-22T13:23:00Z">
        <w:r>
          <w:rPr>
            <w:color w:val="000000"/>
          </w:rPr>
          <w:t xml:space="preserve"> to assign a particular </w:t>
        </w:r>
      </w:ins>
      <w:ins w:id="13853" w:author="John Clevenger [2]" w:date="2023-11-22T13:24:00Z">
        <w:r>
          <w:rPr>
            <w:color w:val="000000"/>
          </w:rPr>
          <w:t xml:space="preserve">(different) judgment to a set of runs.  This can be done by selecting the runs to be changed (again, the grid supports multiple selection), then using the </w:t>
        </w:r>
      </w:ins>
      <w:ins w:id="13854" w:author="John Clevenger [2]" w:date="2023-11-22T13:25:00Z">
        <w:r>
          <w:rPr>
            <w:color w:val="000000"/>
          </w:rPr>
          <w:t xml:space="preserve">drop-down list next to the </w:t>
        </w:r>
        <w:r w:rsidRPr="00E97DD0">
          <w:rPr>
            <w:rFonts w:ascii="Arial Narrow" w:hAnsi="Arial Narrow"/>
            <w:b/>
            <w:rPrChange w:id="13855" w:author="John Clevenger [2]" w:date="2023-11-22T13:25:00Z">
              <w:rPr>
                <w:color w:val="000000"/>
              </w:rPr>
            </w:rPrChange>
          </w:rPr>
          <w:t>Judgement</w:t>
        </w:r>
        <w:r>
          <w:rPr>
            <w:color w:val="000000"/>
          </w:rPr>
          <w:t xml:space="preserve"> label to choose desired new judgment</w:t>
        </w:r>
      </w:ins>
      <w:ins w:id="13856" w:author="John Clevenger [2]" w:date="2023-11-22T13:30:00Z">
        <w:r w:rsidR="00540C21">
          <w:rPr>
            <w:color w:val="000000"/>
          </w:rPr>
          <w:t xml:space="preserve"> (see below)</w:t>
        </w:r>
      </w:ins>
      <w:ins w:id="13857" w:author="John Clevenger [2]" w:date="2023-11-22T13:25:00Z">
        <w:r>
          <w:rPr>
            <w:color w:val="000000"/>
          </w:rPr>
          <w:t>.  Cli</w:t>
        </w:r>
      </w:ins>
      <w:ins w:id="13858" w:author="John Clevenger [2]" w:date="2023-11-22T13:26:00Z">
        <w:r>
          <w:rPr>
            <w:color w:val="000000"/>
          </w:rPr>
          <w:t xml:space="preserve">cking the </w:t>
        </w:r>
        <w:r w:rsidRPr="00E97DD0">
          <w:rPr>
            <w:rFonts w:ascii="Arial Narrow" w:hAnsi="Arial Narrow"/>
            <w:b/>
            <w:rPrChange w:id="13859" w:author="John Clevenger [2]" w:date="2023-11-22T13:26:00Z">
              <w:rPr>
                <w:color w:val="000000"/>
              </w:rPr>
            </w:rPrChange>
          </w:rPr>
          <w:t>Update Judgement</w:t>
        </w:r>
        <w:r>
          <w:rPr>
            <w:color w:val="000000"/>
          </w:rPr>
          <w:t xml:space="preserve"> button will then assign the judgement </w:t>
        </w:r>
      </w:ins>
      <w:ins w:id="13860" w:author="John Clevenger [2]" w:date="2023-11-22T13:41:00Z">
        <w:r w:rsidR="00CF3A99">
          <w:rPr>
            <w:color w:val="000000"/>
          </w:rPr>
          <w:t xml:space="preserve">currently </w:t>
        </w:r>
      </w:ins>
      <w:ins w:id="13861"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3862" w:author="John Clevenger [2]" w:date="2023-11-22T13:28:00Z"/>
          <w:color w:val="000000"/>
        </w:rPr>
      </w:pPr>
      <w:ins w:id="13863" w:author="John Clevenger [2]" w:date="2023-11-22T13:27:00Z">
        <w:r>
          <w:rPr>
            <w:color w:val="000000"/>
          </w:rPr>
          <w:t xml:space="preserve">Note that clicking </w:t>
        </w:r>
        <w:r w:rsidRPr="00CF3A99">
          <w:rPr>
            <w:rFonts w:ascii="Arial Narrow" w:hAnsi="Arial Narrow"/>
            <w:b/>
            <w:rPrChange w:id="13864"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AutoJudge) for rejudging; it merely updates the judgments in the selected runs to the </w:t>
        </w:r>
      </w:ins>
      <w:ins w:id="13865"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3866" w:author="John Clevenger [2]" w:date="2023-11-22T13:31:00Z"/>
          <w:color w:val="000000"/>
        </w:rPr>
      </w:pPr>
      <w:ins w:id="13867" w:author="John Clevenger [2]" w:date="2023-11-22T13:31:00Z">
        <w:r w:rsidRPr="00540C21">
          <w:rPr>
            <w:noProof/>
            <w:color w:val="000000"/>
          </w:rPr>
          <w:drawing>
            <wp:anchor distT="0" distB="0" distL="114300" distR="114300" simplePos="0" relativeHeight="251665920" behindDoc="0" locked="0" layoutInCell="1" allowOverlap="1" wp14:anchorId="434F5EC5" wp14:editId="36FCF4C7">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3868" w:author="John Clevenger [2]" w:date="2023-11-22T13:30:00Z">
        <w:r>
          <w:rPr>
            <w:color w:val="000000"/>
          </w:rPr>
          <w:t xml:space="preserve">The </w:t>
        </w:r>
        <w:r w:rsidRPr="00CF3A99">
          <w:rPr>
            <w:rFonts w:ascii="Arial Narrow" w:hAnsi="Arial Narrow"/>
            <w:b/>
            <w:rPrChange w:id="13869" w:author="John Clevenger [2]" w:date="2023-11-22T13:42:00Z">
              <w:rPr>
                <w:color w:val="000000"/>
              </w:rPr>
            </w:rPrChange>
          </w:rPr>
          <w:t>Ju</w:t>
        </w:r>
      </w:ins>
      <w:ins w:id="13870" w:author="John Clevenger [2]" w:date="2023-11-22T13:31:00Z">
        <w:r w:rsidRPr="00CF3A99">
          <w:rPr>
            <w:rFonts w:ascii="Arial Narrow" w:hAnsi="Arial Narrow"/>
            <w:b/>
            <w:rPrChange w:id="13871" w:author="John Clevenger [2]" w:date="2023-11-22T13:42:00Z">
              <w:rPr>
                <w:color w:val="000000"/>
              </w:rPr>
            </w:rPrChange>
          </w:rPr>
          <w:t>dgement</w:t>
        </w:r>
        <w:r>
          <w:rPr>
            <w:color w:val="000000"/>
          </w:rPr>
          <w:t xml:space="preserve"> drop-down list provides a variety of options for assigning judgments to runs</w:t>
        </w:r>
      </w:ins>
      <w:ins w:id="13872" w:author="John Clevenger [2]" w:date="2023-11-22T13:34:00Z">
        <w:r>
          <w:rPr>
            <w:color w:val="000000"/>
          </w:rPr>
          <w:t>, as shown below</w:t>
        </w:r>
      </w:ins>
      <w:ins w:id="13873" w:author="John Clevenger [2]" w:date="2023-11-22T13:31:00Z">
        <w:r>
          <w:rPr>
            <w:color w:val="000000"/>
          </w:rPr>
          <w:t xml:space="preserve">.  These include </w:t>
        </w:r>
      </w:ins>
      <w:ins w:id="13874" w:author="John Clevenger [2]" w:date="2023-11-22T13:34:00Z">
        <w:r>
          <w:rPr>
            <w:color w:val="000000"/>
          </w:rPr>
          <w:t>all</w:t>
        </w:r>
      </w:ins>
      <w:ins w:id="13875" w:author="John Clevenger [2]" w:date="2023-11-22T13:31:00Z">
        <w:r>
          <w:rPr>
            <w:color w:val="000000"/>
          </w:rPr>
          <w:t xml:space="preserve"> the configured</w:t>
        </w:r>
      </w:ins>
      <w:ins w:id="13876" w:author="John Clevenger [2]" w:date="2023-11-22T13:32:00Z">
        <w:r>
          <w:rPr>
            <w:color w:val="000000"/>
          </w:rPr>
          <w:t xml:space="preserve"> results normally available, plus a couple of unusual options:  </w:t>
        </w:r>
        <w:r w:rsidRPr="00540C21">
          <w:rPr>
            <w:rFonts w:ascii="Arial Narrow" w:hAnsi="Arial Narrow"/>
            <w:b/>
            <w:rPrChange w:id="13877" w:author="John Clevenger [2]" w:date="2023-11-22T13:32:00Z">
              <w:rPr>
                <w:color w:val="000000"/>
              </w:rPr>
            </w:rPrChange>
          </w:rPr>
          <w:t>Random No</w:t>
        </w:r>
        <w:r>
          <w:rPr>
            <w:color w:val="000000"/>
          </w:rPr>
          <w:t xml:space="preserve"> and </w:t>
        </w:r>
        <w:r w:rsidRPr="00540C21">
          <w:rPr>
            <w:rFonts w:ascii="Arial Narrow" w:hAnsi="Arial Narrow"/>
            <w:b/>
            <w:rPrChange w:id="13878" w:author="John Clevenger [2]" w:date="2023-11-22T13:32:00Z">
              <w:rPr>
                <w:color w:val="000000"/>
              </w:rPr>
            </w:rPrChange>
          </w:rPr>
          <w:t>Random Yes or No</w:t>
        </w:r>
        <w:r>
          <w:rPr>
            <w:color w:val="000000"/>
          </w:rPr>
          <w:t xml:space="preserve">.  </w:t>
        </w:r>
      </w:ins>
      <w:ins w:id="13879"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3880"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3881" w:author="John Clevenger [2]"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3882" w:author="John Clevenger [2]" w:date="2023-11-22T12:47:00Z"/>
          <w:color w:val="000000"/>
        </w:rPr>
        <w:pPrChange w:id="13883"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3884" w:author="John Clevenger [2]" w:date="2023-11-22T12:36:00Z"/>
          <w:color w:val="000000"/>
          <w:rPrChange w:id="13885" w:author="John Clevenger [2]" w:date="2023-11-22T12:37:00Z">
            <w:rPr>
              <w:ins w:id="13886" w:author="John Clevenger [2]" w:date="2023-11-22T12:36:00Z"/>
            </w:rPr>
          </w:rPrChange>
        </w:rPr>
        <w:pPrChange w:id="13887"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3888"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3889"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1B69B" w14:textId="77777777" w:rsidR="003C1CF3" w:rsidRDefault="003C1CF3">
      <w:r>
        <w:separator/>
      </w:r>
    </w:p>
  </w:endnote>
  <w:endnote w:type="continuationSeparator" w:id="0">
    <w:p w14:paraId="1C38FD5F" w14:textId="77777777" w:rsidR="003C1CF3" w:rsidRDefault="003C1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967"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968" w:author="John Clevenger [2]" w:date="2022-06-15T11:18:00Z">
      <w:r w:rsidR="00EA1ACA" w:rsidRPr="00EA1ACA">
        <w:rPr>
          <w:sz w:val="20"/>
          <w:rPrChange w:id="4969" w:author="John Clevenger [2]" w:date="2022-06-15T11:19:00Z">
            <w:rPr/>
          </w:rPrChange>
        </w:rPr>
        <w:fldChar w:fldCharType="begin"/>
      </w:r>
      <w:r w:rsidR="00EA1ACA" w:rsidRPr="00EA1ACA">
        <w:rPr>
          <w:sz w:val="20"/>
          <w:rPrChange w:id="4970" w:author="John Clevenger [2]" w:date="2022-06-15T11:19:00Z">
            <w:rPr/>
          </w:rPrChange>
        </w:rPr>
        <w:instrText xml:space="preserve"> HYPERLINK "https://pc2ccs.github.io" </w:instrText>
      </w:r>
      <w:r w:rsidR="00EA1ACA" w:rsidRPr="00B46BC3">
        <w:rPr>
          <w:sz w:val="20"/>
        </w:rPr>
      </w:r>
      <w:r w:rsidR="00EA1ACA" w:rsidRPr="00EA1ACA">
        <w:rPr>
          <w:sz w:val="20"/>
          <w:rPrChange w:id="4971" w:author="John Clevenger [2]" w:date="2022-06-15T11:19:00Z">
            <w:rPr/>
          </w:rPrChange>
        </w:rPr>
        <w:fldChar w:fldCharType="separate"/>
      </w:r>
      <w:r w:rsidR="00EA1ACA" w:rsidRPr="00EA1ACA">
        <w:rPr>
          <w:rStyle w:val="Hyperlink"/>
          <w:sz w:val="20"/>
          <w:rPrChange w:id="4972" w:author="John Clevenger [2]" w:date="2022-06-15T11:19:00Z">
            <w:rPr>
              <w:rStyle w:val="Hyperlink"/>
            </w:rPr>
          </w:rPrChange>
        </w:rPr>
        <w:t>https://pc2ccs.github.io</w:t>
      </w:r>
      <w:r w:rsidR="00EA1ACA" w:rsidRPr="00EA1ACA">
        <w:rPr>
          <w:sz w:val="20"/>
          <w:rPrChange w:id="4973" w:author="John Clevenger [2]" w:date="2022-06-15T11:19:00Z">
            <w:rPr/>
          </w:rPrChange>
        </w:rPr>
        <w:fldChar w:fldCharType="end"/>
      </w:r>
    </w:ins>
    <w:del w:id="4974"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FD9C5" w14:textId="77777777" w:rsidR="003C1CF3" w:rsidRDefault="003C1CF3">
      <w:r>
        <w:separator/>
      </w:r>
    </w:p>
  </w:footnote>
  <w:footnote w:type="continuationSeparator" w:id="0">
    <w:p w14:paraId="20EF53CA" w14:textId="77777777" w:rsidR="003C1CF3" w:rsidRDefault="003C1CF3">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5023"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5157"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5244" w:author="John Clevenger [2]"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5250" w:author="John Clevenger [2]" w:date="2022-06-15T11:39:00Z">
          <w:pPr>
            <w:pStyle w:val="FootnoteText"/>
          </w:pPr>
        </w:pPrChange>
      </w:pPr>
      <w:ins w:id="5251" w:author="John Clevenger [2]" w:date="2022-06-15T11:34:00Z">
        <w:r>
          <w:rPr>
            <w:rStyle w:val="FootnoteReference"/>
          </w:rPr>
          <w:footnoteRef/>
        </w:r>
        <w:r>
          <w:t xml:space="preserve"> Since Version 9.7 PC</w:t>
        </w:r>
        <w:r w:rsidRPr="00B2557D">
          <w:rPr>
            <w:vertAlign w:val="superscript"/>
            <w:rPrChange w:id="5252" w:author="John Clevenger [2]" w:date="2022-06-15T11:35:00Z">
              <w:rPr/>
            </w:rPrChange>
          </w:rPr>
          <w:t>2</w:t>
        </w:r>
        <w:r>
          <w:t xml:space="preserve"> supports the ability to allow multiple logins </w:t>
        </w:r>
      </w:ins>
      <w:ins w:id="5253" w:author="John Clevenger [2]" w:date="2022-06-15T11:36:00Z">
        <w:r w:rsidR="00D84E3F">
          <w:t>from</w:t>
        </w:r>
      </w:ins>
      <w:ins w:id="5254" w:author="John Clevenger [2]" w:date="2022-06-15T11:35:00Z">
        <w:r>
          <w:t xml:space="preserve"> the same </w:t>
        </w:r>
        <w:r>
          <w:rPr>
            <w:i/>
            <w:iCs/>
          </w:rPr>
          <w:t xml:space="preserve">team </w:t>
        </w:r>
        <w:r>
          <w:t xml:space="preserve">account; if this feature is enabled </w:t>
        </w:r>
      </w:ins>
      <w:ins w:id="5255" w:author="John Clevenger [2]" w:date="2022-06-15T11:36:00Z">
        <w:r w:rsidR="00D84E3F">
          <w:t>then</w:t>
        </w:r>
      </w:ins>
      <w:ins w:id="5256" w:author="John Clevenger [2]" w:date="2022-06-15T11:38:00Z">
        <w:r w:rsidR="00D84E3F">
          <w:t xml:space="preserve"> multiple logins from the same team account will not generate security alerts.  See the section on Options in the Chapter on </w:t>
        </w:r>
      </w:ins>
      <w:ins w:id="5257"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469" w:author="John Clevenger [2]" w:date="2022-06-22T12:45:00Z">
            <w:rPr/>
          </w:rPrChange>
        </w:rPr>
        <w:t>PC</w:t>
      </w:r>
      <w:r w:rsidRPr="00D70CBC">
        <w:rPr>
          <w:b/>
          <w:bCs/>
          <w:vertAlign w:val="superscript"/>
          <w:rPrChange w:id="5470" w:author="John Clevenger [2]" w:date="2022-06-22T12:45:00Z">
            <w:rPr>
              <w:vertAlign w:val="superscript"/>
            </w:rPr>
          </w:rPrChange>
        </w:rPr>
        <w:t>2</w:t>
      </w:r>
      <w:r w:rsidRPr="00D70CBC">
        <w:rPr>
          <w:b/>
          <w:bCs/>
          <w:rPrChange w:id="5471"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487" w:author="John Clevenger" w:date="2023-11-20T12:51:00Z">
          <w:pPr>
            <w:pStyle w:val="FootnoteText"/>
            <w:ind w:left="90" w:hanging="90"/>
            <w:jc w:val="both"/>
          </w:pPr>
        </w:pPrChange>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497"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498" w:author="John Clevenger" w:date="2023-11-20T12:50:00Z">
            <w:rPr/>
          </w:rPrChange>
        </w:rPr>
        <w:pPrChange w:id="5499"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5500" w:author="John Clevenger" w:date="2023-11-20T12:50:00Z">
            <w:rPr/>
          </w:rPrChange>
        </w:rPr>
        <w:t xml:space="preserve"> </w:t>
      </w:r>
      <w:r w:rsidRPr="003768BC">
        <w:rPr>
          <w:rStyle w:val="FootnoteReference"/>
          <w:vertAlign w:val="baseline"/>
          <w:rPrChange w:id="5501" w:author="John Clevenger" w:date="2023-11-20T12:51:00Z">
            <w:rPr/>
          </w:rPrChange>
        </w:rPr>
        <w:t xml:space="preserve">It is </w:t>
      </w:r>
      <w:r w:rsidRPr="003768BC">
        <w:rPr>
          <w:rStyle w:val="FootnoteReference"/>
          <w:iCs/>
          <w:vertAlign w:val="baseline"/>
          <w:rPrChange w:id="5502" w:author="John Clevenger" w:date="2023-11-20T12:52:00Z">
            <w:rPr>
              <w:i/>
            </w:rPr>
          </w:rPrChange>
        </w:rPr>
        <w:t>critically important</w:t>
      </w:r>
      <w:r w:rsidRPr="003768BC">
        <w:rPr>
          <w:rStyle w:val="FootnoteReference"/>
          <w:vertAlign w:val="baseline"/>
          <w:rPrChange w:id="5503" w:author="John Clevenger" w:date="2023-11-20T12:51:00Z">
            <w:rPr>
              <w:i/>
            </w:rPr>
          </w:rPrChange>
        </w:rPr>
        <w:t xml:space="preserve"> </w:t>
      </w:r>
      <w:r w:rsidRPr="003768BC">
        <w:rPr>
          <w:rStyle w:val="FootnoteReference"/>
          <w:vertAlign w:val="baseline"/>
          <w:rPrChange w:id="5504" w:author="John Clevenger" w:date="2023-11-20T12:51:00Z">
            <w:rPr/>
          </w:rPrChange>
        </w:rPr>
        <w:t xml:space="preserve">for the security of your contest that you enter </w:t>
      </w:r>
      <w:r w:rsidRPr="003768BC">
        <w:rPr>
          <w:rStyle w:val="FootnoteReference"/>
          <w:iCs/>
          <w:vertAlign w:val="baseline"/>
          <w:rPrChange w:id="5505" w:author="John Clevenger" w:date="2023-11-20T12:52:00Z">
            <w:rPr>
              <w:i/>
            </w:rPr>
          </w:rPrChange>
        </w:rPr>
        <w:t>new passwords</w:t>
      </w:r>
      <w:r w:rsidRPr="003768BC">
        <w:rPr>
          <w:rStyle w:val="FootnoteReference"/>
          <w:vertAlign w:val="baseline"/>
          <w:rPrChange w:id="5506" w:author="John Clevenger" w:date="2023-11-20T12:51:00Z">
            <w:rPr/>
          </w:rPrChange>
        </w:rPr>
        <w:t xml:space="preserve"> for </w:t>
      </w:r>
      <w:r w:rsidRPr="003768BC">
        <w:rPr>
          <w:rStyle w:val="FootnoteReference"/>
          <w:vertAlign w:val="baseline"/>
          <w:rPrChange w:id="5507" w:author="John Clevenger" w:date="2023-11-20T12:51:00Z">
            <w:rPr>
              <w:i/>
            </w:rPr>
          </w:rPrChange>
        </w:rPr>
        <w:t>every</w:t>
      </w:r>
      <w:r w:rsidRPr="003768BC">
        <w:rPr>
          <w:rStyle w:val="FootnoteReference"/>
          <w:vertAlign w:val="baseline"/>
          <w:rPrChange w:id="5508"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509" w:author="John Clevenger" w:date="2023-11-20T12:52:00Z">
            <w:rPr>
              <w:i/>
            </w:rPr>
          </w:rPrChange>
        </w:rPr>
        <w:t xml:space="preserve">start his own server and </w:t>
      </w:r>
      <w:r w:rsidRPr="003768BC">
        <w:rPr>
          <w:rStyle w:val="FootnoteReference"/>
          <w:iCs/>
          <w:u w:val="single"/>
          <w:vertAlign w:val="baseline"/>
          <w:rPrChange w:id="5510" w:author="John Clevenger" w:date="2023-11-20T12:52:00Z">
            <w:rPr>
              <w:i/>
            </w:rPr>
          </w:rPrChange>
        </w:rPr>
        <w:t>connect</w:t>
      </w:r>
      <w:r w:rsidRPr="003768BC">
        <w:rPr>
          <w:rStyle w:val="FootnoteReference"/>
          <w:iCs/>
          <w:vertAlign w:val="baseline"/>
          <w:rPrChange w:id="5511" w:author="John Clevenger" w:date="2023-11-20T12:52:00Z">
            <w:rPr>
              <w:i/>
            </w:rPr>
          </w:rPrChange>
        </w:rPr>
        <w:t xml:space="preserve"> to your contest while it is running</w:t>
      </w:r>
      <w:r w:rsidRPr="003768BC">
        <w:rPr>
          <w:rStyle w:val="FootnoteReference"/>
          <w:vertAlign w:val="baseline"/>
          <w:rPrChange w:id="5512" w:author="John Clevenger" w:date="2023-11-20T12:51:00Z">
            <w:rPr>
              <w:i/>
            </w:rPr>
          </w:rPrChange>
        </w:rPr>
        <w:t>.</w:t>
      </w:r>
      <w:r w:rsidRPr="003768BC">
        <w:rPr>
          <w:rStyle w:val="FootnoteReference"/>
          <w:rPrChange w:id="5513"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514"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616"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675" w:author="John Clevenger" w:date="2023-11-18T17:38:00Z">
          <w:pPr>
            <w:pStyle w:val="FootnoteText"/>
          </w:pPr>
        </w:pPrChange>
      </w:pPr>
      <w:ins w:id="5676" w:author="John Clevenger" w:date="2023-11-18T17:35:00Z">
        <w:r>
          <w:rPr>
            <w:rStyle w:val="FootnoteReference"/>
          </w:rPr>
          <w:footnoteRef/>
        </w:r>
        <w:r>
          <w:t xml:space="preserve"> See the section on </w:t>
        </w:r>
        <w:r w:rsidRPr="007B6F13">
          <w:rPr>
            <w:rFonts w:ascii="Arial" w:hAnsi="Arial" w:cs="Arial"/>
            <w:b/>
            <w:bCs/>
            <w:sz w:val="18"/>
            <w:szCs w:val="18"/>
            <w:rPrChange w:id="5677" w:author="John Clevenger" w:date="2023-11-18T17:38:00Z">
              <w:rPr/>
            </w:rPrChange>
          </w:rPr>
          <w:t>Loadi</w:t>
        </w:r>
      </w:ins>
      <w:ins w:id="5678" w:author="John Clevenger" w:date="2023-11-18T17:36:00Z">
        <w:r w:rsidRPr="007B6F13">
          <w:rPr>
            <w:rFonts w:ascii="Arial" w:hAnsi="Arial" w:cs="Arial"/>
            <w:b/>
            <w:bCs/>
            <w:sz w:val="18"/>
            <w:szCs w:val="18"/>
            <w:rPrChange w:id="5679" w:author="John Clevenger" w:date="2023-11-18T17:38:00Z">
              <w:rPr/>
            </w:rPrChange>
          </w:rPr>
          <w:t>ng Account Data</w:t>
        </w:r>
        <w:r>
          <w:t xml:space="preserve"> for </w:t>
        </w:r>
      </w:ins>
      <w:ins w:id="5680" w:author="John Clevenger" w:date="2023-11-18T17:38:00Z">
        <w:r>
          <w:t>information</w:t>
        </w:r>
      </w:ins>
      <w:ins w:id="5681"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716" w:author="John Clevenger [2]" w:date="2022-12-16T17:52:00Z"/>
        </w:rPr>
        <w:pPrChange w:id="5717" w:author="John Clevenger [2]" w:date="2022-12-17T15:13:00Z">
          <w:pPr>
            <w:pStyle w:val="FootnoteText"/>
            <w:ind w:left="180" w:hanging="180"/>
          </w:pPr>
        </w:pPrChange>
      </w:pPr>
      <w:ins w:id="5718" w:author="John Clevenger [2]" w:date="2022-12-16T17:52:00Z">
        <w:r>
          <w:rPr>
            <w:rStyle w:val="FootnoteReference"/>
          </w:rPr>
          <w:footnoteRef/>
        </w:r>
        <w:r>
          <w:t xml:space="preserve"> Note that the name of the permission as listed in the Permissions checkbox list </w:t>
        </w:r>
      </w:ins>
      <w:ins w:id="5719" w:author="John Clevenger [2]" w:date="2022-12-16T17:59:00Z">
        <w:r w:rsidR="0038543A">
          <w:t xml:space="preserve">on the </w:t>
        </w:r>
        <w:r w:rsidR="0038543A" w:rsidRPr="0038543A">
          <w:rPr>
            <w:rStyle w:val="ButtonText"/>
            <w:sz w:val="16"/>
            <w:szCs w:val="16"/>
            <w:rPrChange w:id="5720" w:author="John Clevenger [2]" w:date="2022-12-16T17:59:00Z">
              <w:rPr/>
            </w:rPrChange>
          </w:rPr>
          <w:t>Edit Account</w:t>
        </w:r>
        <w:r w:rsidR="0038543A">
          <w:t xml:space="preserve"> screen </w:t>
        </w:r>
      </w:ins>
      <w:ins w:id="5721" w:author="John Clevenger [2]" w:date="2022-12-16T17:52:00Z">
        <w:r>
          <w:t>is “Shown on Scoreboard</w:t>
        </w:r>
      </w:ins>
      <w:ins w:id="5722" w:author="John Clevenger [2]" w:date="2022-12-17T15:10:00Z">
        <w:r w:rsidR="00AC7D0D">
          <w:t xml:space="preserve"> Displays</w:t>
        </w:r>
      </w:ins>
      <w:ins w:id="5723"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724"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801"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802"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803"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888"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5977"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540"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541"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6542"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543"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7028"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7029" w:author="John Clevenger [2]" w:date="2022-06-17T10:59:00Z">
        <w:r w:rsidR="00FE3AD6" w:rsidDel="004775C1">
          <w:rPr>
            <w:rStyle w:val="Hyperlink"/>
          </w:rPr>
          <w:fldChar w:fldCharType="end"/>
        </w:r>
        <w:r w:rsidDel="004775C1">
          <w:delText xml:space="preserve">, and </w:delText>
        </w:r>
      </w:del>
      <w:r>
        <w:t xml:space="preserve">is </w:t>
      </w:r>
      <w:del w:id="7030" w:author="John Clevenger [2]" w:date="2022-06-17T10:59:00Z">
        <w:r w:rsidDel="004775C1">
          <w:delText xml:space="preserve">also </w:delText>
        </w:r>
      </w:del>
      <w:r>
        <w:t>discussed on the PC</w:t>
      </w:r>
      <w:r w:rsidRPr="008854EB">
        <w:rPr>
          <w:vertAlign w:val="superscript"/>
        </w:rPr>
        <w:t>2</w:t>
      </w:r>
      <w:r>
        <w:t xml:space="preserve"> Wiki at </w:t>
      </w:r>
      <w:ins w:id="7031"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7032"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7033"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7037"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7038"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7039"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7040"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7041"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7042" w:author="John Clevenger [2]" w:date="2022-06-14T18:50:00Z">
        <w:r w:rsidR="00D06049" w:rsidDel="00A23F8C">
          <w:rPr>
            <w:rStyle w:val="Hyperlink"/>
          </w:rPr>
          <w:fldChar w:fldCharType="end"/>
        </w:r>
      </w:del>
      <w:del w:id="7043"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7083" w:author="John Clevenger [2]" w:date="2022-06-15T16:20:00Z"/>
        </w:rPr>
      </w:pPr>
      <w:del w:id="7084"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7085"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7198"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552" w:author="John Clevenger [2]" w:date="2022-12-15T16:38:00Z"/>
        </w:rPr>
      </w:pPr>
      <w:ins w:id="7553" w:author="John Clevenger [2]"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6">
    <w:p w14:paraId="174393B7" w14:textId="77777777" w:rsidR="009E0FD5" w:rsidRPr="00801CB2" w:rsidDel="008E55F3" w:rsidRDefault="009E0FD5">
      <w:pPr>
        <w:pStyle w:val="FootnoteText"/>
        <w:rPr>
          <w:del w:id="9049" w:author="John Clevenger [2]" w:date="2022-12-15T16:33:00Z"/>
        </w:rPr>
      </w:pPr>
      <w:del w:id="9050"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9412" w:author="John Clevenger [2]" w:date="2022-06-17T12:41:00Z">
        <w:r w:rsidDel="00757A23">
          <w:delText>although  PC</w:delText>
        </w:r>
      </w:del>
      <w:ins w:id="9413"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9488" w:author="John Clevenger [2]" w:date="2022-06-15T16:37:00Z">
        <w:r w:rsidR="00D77C9D">
          <w:t xml:space="preserve"> in every PC</w:t>
        </w:r>
        <w:r w:rsidR="00D77C9D" w:rsidRPr="00D77C9D">
          <w:rPr>
            <w:vertAlign w:val="superscript"/>
            <w:rPrChange w:id="9489" w:author="John Clevenger [2]" w:date="2022-06-15T16:38:00Z">
              <w:rPr/>
            </w:rPrChange>
          </w:rPr>
          <w:t>2</w:t>
        </w:r>
        <w:r w:rsidR="00D77C9D">
          <w:t xml:space="preserve"> distribution, </w:t>
        </w:r>
      </w:ins>
      <w:ins w:id="9490" w:author="John Clevenger [2]" w:date="2022-06-15T16:38:00Z">
        <w:r w:rsidR="00D77C9D">
          <w:t>at</w:t>
        </w:r>
      </w:ins>
      <w:del w:id="9491" w:author="John Clevenger [2]" w:date="2022-06-15T16:38:00Z">
        <w:r w:rsidDel="00D77C9D">
          <w:delText>:</w:delText>
        </w:r>
      </w:del>
      <w:r>
        <w:t xml:space="preserve"> </w:t>
      </w:r>
      <w:r w:rsidRPr="00D77C9D">
        <w:rPr>
          <w:rFonts w:ascii="Courier New" w:hAnsi="Courier New" w:cs="Courier New"/>
          <w:b/>
          <w:bCs/>
          <w:sz w:val="16"/>
          <w:szCs w:val="16"/>
          <w:rPrChange w:id="9492" w:author="John Clevenger [2]" w:date="2022-06-15T16:38:00Z">
            <w:rPr/>
          </w:rPrChange>
        </w:rPr>
        <w:t>samps/web/distribute_score</w:t>
      </w:r>
      <w:del w:id="9493"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9623" w:author="John Clevenger [2]" w:date="2022-07-19T15:49:00Z">
          <w:pPr>
            <w:pStyle w:val="FootnoteText"/>
          </w:pPr>
        </w:pPrChange>
      </w:pPr>
      <w:ins w:id="9624" w:author="John Clevenger [2]" w:date="2022-07-19T15:45:00Z">
        <w:r>
          <w:rPr>
            <w:rStyle w:val="FootnoteReference"/>
          </w:rPr>
          <w:footnoteRef/>
        </w:r>
        <w:r>
          <w:t xml:space="preserve"> Every command script </w:t>
        </w:r>
      </w:ins>
      <w:ins w:id="9625" w:author="John Clevenger [2]" w:date="2022-07-19T15:49:00Z">
        <w:r w:rsidR="00494488">
          <w:t>contains</w:t>
        </w:r>
      </w:ins>
      <w:ins w:id="9626" w:author="John Clevenger [2]" w:date="2022-07-19T15:45:00Z">
        <w:r>
          <w:t xml:space="preserve"> an invocation of a program named “</w:t>
        </w:r>
        <w:r w:rsidRPr="00582869">
          <w:rPr>
            <w:rFonts w:ascii="Arial" w:hAnsi="Arial" w:cs="Arial"/>
            <w:b/>
            <w:bCs/>
            <w:sz w:val="16"/>
            <w:szCs w:val="16"/>
            <w:rPrChange w:id="9627" w:author="John Clevenger [2]" w:date="2022-07-19T15:46:00Z">
              <w:rPr/>
            </w:rPrChange>
          </w:rPr>
          <w:t>Starter</w:t>
        </w:r>
        <w:r>
          <w:t>”; each script passes a specif</w:t>
        </w:r>
      </w:ins>
      <w:ins w:id="9628" w:author="John Clevenger [2]" w:date="2022-07-19T15:46:00Z">
        <w:r>
          <w:t xml:space="preserve">ic set of command-line arguments to </w:t>
        </w:r>
      </w:ins>
      <w:ins w:id="9629" w:author="John Clevenger [2]" w:date="2022-07-19T15:47:00Z">
        <w:r w:rsidR="00494488" w:rsidRPr="003F07BE">
          <w:rPr>
            <w:rFonts w:ascii="Arial" w:hAnsi="Arial" w:cs="Arial"/>
            <w:b/>
            <w:bCs/>
            <w:sz w:val="16"/>
            <w:szCs w:val="16"/>
          </w:rPr>
          <w:t>Starter</w:t>
        </w:r>
      </w:ins>
      <w:ins w:id="9630" w:author="John Clevenger [2]" w:date="2022-07-19T15:50:00Z">
        <w:r w:rsidR="00494488">
          <w:t>.  A</w:t>
        </w:r>
      </w:ins>
      <w:ins w:id="9631" w:author="John Clevenger [2]" w:date="2022-07-19T15:48:00Z">
        <w:r w:rsidR="00494488">
          <w:t xml:space="preserve">ny </w:t>
        </w:r>
      </w:ins>
      <w:ins w:id="9632"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10136" w:author="John Clevenger [2]" w:date="2022-06-15T16:52:00Z">
        <w:r w:rsidDel="003B5AFA">
          <w:delText>of  (</w:delText>
        </w:r>
      </w:del>
      <w:ins w:id="10137"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10158" w:author="John Clevenger [2]" w:date="2022-06-15T16:54:00Z">
        <w:r w:rsidDel="00611731">
          <w:delText>Actually,  the</w:delText>
        </w:r>
      </w:del>
      <w:ins w:id="10159"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10167" w:author="John Clevenger [2]" w:date="2022-06-15T16:56:00Z">
        <w:r w:rsidDel="00353CD9">
          <w:delText>insure</w:delText>
        </w:r>
      </w:del>
      <w:ins w:id="10168"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10171" w:author="John Clevenger [2]" w:date="2023-11-21T19:07:00Z">
          <w:pPr>
            <w:pStyle w:val="FootnoteText"/>
          </w:pPr>
        </w:pPrChange>
      </w:pPr>
      <w:ins w:id="10172" w:author="John Clevenger [2]" w:date="2023-11-21T19:00:00Z">
        <w:r>
          <w:rPr>
            <w:rStyle w:val="FootnoteReference"/>
          </w:rPr>
          <w:footnoteRef/>
        </w:r>
        <w:r>
          <w:t xml:space="preserve"> </w:t>
        </w:r>
      </w:ins>
      <w:ins w:id="10173" w:author="John Clevenger [2]" w:date="2023-11-21T19:01:00Z">
        <w:r>
          <w:t>Starting with Version 9.9, PC</w:t>
        </w:r>
        <w:r w:rsidRPr="00400466">
          <w:rPr>
            <w:vertAlign w:val="superscript"/>
            <w:rPrChange w:id="10174" w:author="John Clevenger [2]" w:date="2023-11-21T19:03:00Z">
              <w:rPr/>
            </w:rPrChange>
          </w:rPr>
          <w:t>2</w:t>
        </w:r>
        <w:r>
          <w:t xml:space="preserve"> supports two different kinds of </w:t>
        </w:r>
        <w:r w:rsidRPr="00400466">
          <w:rPr>
            <w:rPrChange w:id="10175" w:author="John Clevenger [2]" w:date="2023-11-21T19:03:00Z">
              <w:rPr>
                <w:i/>
                <w:iCs/>
              </w:rPr>
            </w:rPrChange>
          </w:rPr>
          <w:t>output validators</w:t>
        </w:r>
        <w:r>
          <w:t>: those used to validat</w:t>
        </w:r>
      </w:ins>
      <w:ins w:id="10176" w:author="John Clevenger [2]" w:date="2023-11-21T19:02:00Z">
        <w:r>
          <w:t>e “standard” problems</w:t>
        </w:r>
      </w:ins>
      <w:ins w:id="10177" w:author="John Clevenger [2]" w:date="2023-11-21T19:03:00Z">
        <w:r w:rsidR="00400466">
          <w:t xml:space="preserve"> (</w:t>
        </w:r>
      </w:ins>
      <w:ins w:id="10178" w:author="John Clevenger [2]" w:date="2023-11-21T19:02:00Z">
        <w:r>
          <w:t>where the team program completely finishes prior to invocation of the output validator</w:t>
        </w:r>
      </w:ins>
      <w:ins w:id="10179" w:author="John Clevenger [2]" w:date="2023-11-21T19:03:00Z">
        <w:r w:rsidR="00400466">
          <w:t>)</w:t>
        </w:r>
      </w:ins>
      <w:ins w:id="10180" w:author="John Clevenger [2]" w:date="2023-11-21T19:02:00Z">
        <w:r>
          <w:t>, and those used to validate “interactive” problems.</w:t>
        </w:r>
      </w:ins>
      <w:ins w:id="10181" w:author="John Clevenger [2]" w:date="2023-11-21T19:03:00Z">
        <w:r w:rsidR="00400466">
          <w:t xml:space="preserve"> </w:t>
        </w:r>
        <w:r w:rsidR="00400466" w:rsidRPr="00400466">
          <w:t>See</w:t>
        </w:r>
        <w:r w:rsidR="00400466" w:rsidRPr="00400466">
          <w:rPr>
            <w:rFonts w:ascii="Arial" w:hAnsi="Arial" w:cs="Arial"/>
            <w:b/>
            <w:bCs/>
            <w:sz w:val="18"/>
            <w:szCs w:val="18"/>
            <w:rPrChange w:id="10182" w:author="John Clevenger [2]" w:date="2023-11-21T19:04:00Z">
              <w:rPr/>
            </w:rPrChange>
          </w:rPr>
          <w:t xml:space="preserve"> </w:t>
        </w:r>
      </w:ins>
      <w:ins w:id="10183" w:author="John Clevenger [2]" w:date="2023-11-21T19:05:00Z">
        <w:r w:rsidR="00400466">
          <w:rPr>
            <w:rFonts w:ascii="Arial" w:hAnsi="Arial" w:cs="Arial"/>
            <w:b/>
            <w:bCs/>
            <w:sz w:val="18"/>
            <w:szCs w:val="18"/>
          </w:rPr>
          <w:t xml:space="preserve">Chapter 6 </w:t>
        </w:r>
      </w:ins>
      <w:ins w:id="10184" w:author="John Clevenger [2]" w:date="2023-11-21T19:03:00Z">
        <w:r w:rsidR="00400466" w:rsidRPr="00400466">
          <w:rPr>
            <w:rFonts w:ascii="Arial" w:hAnsi="Arial" w:cs="Arial"/>
            <w:b/>
            <w:bCs/>
            <w:sz w:val="18"/>
            <w:szCs w:val="18"/>
            <w:rPrChange w:id="10185" w:author="John Clevenger [2]" w:date="2023-11-21T19:04:00Z">
              <w:rPr/>
            </w:rPrChange>
          </w:rPr>
          <w:t xml:space="preserve">Section </w:t>
        </w:r>
      </w:ins>
      <w:ins w:id="10186" w:author="John Clevenger [2]" w:date="2023-11-21T19:04:00Z">
        <w:r w:rsidR="00400466" w:rsidRPr="00400466">
          <w:rPr>
            <w:rFonts w:ascii="Arial" w:hAnsi="Arial" w:cs="Arial"/>
            <w:b/>
            <w:bCs/>
            <w:sz w:val="18"/>
            <w:szCs w:val="18"/>
            <w:rPrChange w:id="10187" w:author="John Clevenger [2]" w:date="2023-11-21T19:04:00Z">
              <w:rPr/>
            </w:rPrChange>
          </w:rPr>
          <w:t>6.3.1 – Defining Contest Problems</w:t>
        </w:r>
        <w:r w:rsidR="00400466">
          <w:t xml:space="preserve"> for more details on interactive problems; see </w:t>
        </w:r>
      </w:ins>
      <w:ins w:id="10188" w:author="John Clevenger [2]" w:date="2023-11-21T19:06:00Z">
        <w:r w:rsidR="00400466" w:rsidRPr="00400466">
          <w:rPr>
            <w:rFonts w:ascii="Arial" w:hAnsi="Arial" w:cs="Arial"/>
            <w:b/>
            <w:sz w:val="18"/>
            <w:szCs w:val="18"/>
            <w:rPrChange w:id="10189" w:author="John Clevenger [2]" w:date="2023-11-21T19:06:00Z">
              <w:rPr>
                <w:rFonts w:ascii="Arial" w:hAnsi="Arial" w:cs="Arial"/>
                <w:b/>
                <w:u w:val="single"/>
              </w:rPr>
            </w:rPrChange>
          </w:rPr>
          <w:t>E.5.3  Using the CLICS Interactive Problem Interface</w:t>
        </w:r>
      </w:ins>
      <w:ins w:id="10190" w:author="John Clevenger [2]" w:date="2023-11-21T19:07:00Z">
        <w:r w:rsidR="00400466">
          <w:rPr>
            <w:rFonts w:ascii="Arial" w:hAnsi="Arial" w:cs="Arial"/>
            <w:b/>
            <w:sz w:val="18"/>
            <w:szCs w:val="18"/>
          </w:rPr>
          <w:t xml:space="preserve"> </w:t>
        </w:r>
      </w:ins>
      <w:ins w:id="10191" w:author="John Clevenger [2]" w:date="2023-11-21T19:09:00Z">
        <w:r w:rsidR="00400466">
          <w:t>further down i</w:t>
        </w:r>
      </w:ins>
      <w:ins w:id="10192" w:author="John Clevenger [2]" w:date="2023-11-21T19:07:00Z">
        <w:r w:rsidR="00400466" w:rsidRPr="00400466">
          <w:rPr>
            <w:rPrChange w:id="10193"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10201" w:author="John Clevenger [2]" w:date="2022-06-15T16:57:00Z">
        <w:r w:rsidRPr="0088086C" w:rsidDel="00353CD9">
          <w:rPr>
            <w:rFonts w:ascii="Arial" w:hAnsi="Arial" w:cs="Arial"/>
            <w:b/>
            <w:bCs/>
            <w:sz w:val="18"/>
            <w:szCs w:val="18"/>
          </w:rPr>
          <w:delText>Assigning  Auto</w:delText>
        </w:r>
      </w:del>
      <w:ins w:id="10202"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10206" w:author="John Clevenger [2]" w:date="2022-12-16T12:16:00Z">
          <w:pPr>
            <w:pStyle w:val="FootnoteText"/>
          </w:pPr>
        </w:pPrChange>
      </w:pPr>
      <w:ins w:id="10207" w:author="John Clevenger [2]" w:date="2022-12-16T12:03:00Z">
        <w:r>
          <w:rPr>
            <w:rStyle w:val="FootnoteReference"/>
          </w:rPr>
          <w:footnoteRef/>
        </w:r>
        <w:r>
          <w:t xml:space="preserve"> Output validators can also be configured using YAML files; see the chapter </w:t>
        </w:r>
      </w:ins>
      <w:ins w:id="10208" w:author="John Clevenger [2]" w:date="2022-12-16T12:04:00Z">
        <w:r>
          <w:t xml:space="preserve">on </w:t>
        </w:r>
        <w:r w:rsidRPr="00724B2C">
          <w:rPr>
            <w:rFonts w:ascii="Arial" w:hAnsi="Arial" w:cs="Arial"/>
            <w:b/>
            <w:bCs/>
            <w:sz w:val="18"/>
            <w:szCs w:val="18"/>
            <w:rPrChange w:id="10209" w:author="John Clevenger [2]" w:date="2022-12-16T12:14:00Z">
              <w:rPr>
                <w:b/>
                <w:bCs/>
              </w:rPr>
            </w:rPrChange>
          </w:rPr>
          <w:t>Configuring the Contest Using Configuration Files</w:t>
        </w:r>
        <w:r>
          <w:t>;  see also the PC</w:t>
        </w:r>
        <w:r w:rsidRPr="00E767AF">
          <w:rPr>
            <w:vertAlign w:val="superscript"/>
            <w:rPrChange w:id="10210" w:author="John Clevenger [2]" w:date="2022-12-16T12:10:00Z">
              <w:rPr/>
            </w:rPrChange>
          </w:rPr>
          <w:t>2</w:t>
        </w:r>
        <w:r>
          <w:t xml:space="preserve"> Wiki page at </w:t>
        </w:r>
      </w:ins>
      <w:ins w:id="10211"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10611" w:author="John Clevenger [2]" w:date="2022-06-15T17:07:00Z">
        <w:r w:rsidDel="00A455AA">
          <w:delText>e.g.</w:delText>
        </w:r>
      </w:del>
      <w:ins w:id="10612"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10613" w:author="John Clevenger [2]" w:date="2022-06-15T17:07:00Z">
        <w:r w:rsidDel="00A455AA">
          <w:delText>for  Team</w:delText>
        </w:r>
      </w:del>
      <w:ins w:id="10614" w:author="John Clevenger [2]" w:date="2022-06-15T17:07:00Z">
        <w:r w:rsidR="00A455AA">
          <w:t>for Team</w:t>
        </w:r>
      </w:ins>
      <w:r>
        <w:t xml:space="preserve"> 3 at Site 1 is named “</w:t>
      </w:r>
      <w:r w:rsidRPr="00D358A4">
        <w:t>executesite1team3</w:t>
      </w:r>
      <w:r>
        <w:t xml:space="preserve">”; the execute directory </w:t>
      </w:r>
      <w:del w:id="10615" w:author="John Clevenger [2]" w:date="2022-06-15T17:07:00Z">
        <w:r w:rsidDel="00A455AA">
          <w:delText>for  Judge</w:delText>
        </w:r>
      </w:del>
      <w:ins w:id="10616" w:author="John Clevenger [2]"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1271"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1274" w:author="John Clevenger [2]" w:date="2022-06-22T11:52:00Z">
        <w:r w:rsidR="00E3548C">
          <w:t xml:space="preserve"> or, starting with Version 9.8, </w:t>
        </w:r>
      </w:ins>
      <w:ins w:id="11275"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1292"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1303" w:author="John Clevenger [2]" w:date="2022-06-21T13:40:00Z">
          <w:pPr>
            <w:pStyle w:val="FootnoteText"/>
            <w:spacing w:before="60"/>
          </w:pPr>
        </w:pPrChange>
      </w:pPr>
      <w:r>
        <w:rPr>
          <w:rStyle w:val="FootnoteReference"/>
        </w:rPr>
        <w:footnoteRef/>
      </w:r>
      <w:r>
        <w:t xml:space="preserve"> </w:t>
      </w:r>
      <w:del w:id="11304"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305" w:author="John Clevenger [2]" w:date="2022-06-21T13:38:00Z">
        <w:r w:rsidR="00FE3AD6" w:rsidDel="00B863CD">
          <w:rPr>
            <w:rStyle w:val="Hyperlink"/>
          </w:rPr>
          <w:fldChar w:fldCharType="end"/>
        </w:r>
      </w:del>
      <w:ins w:id="11306" w:author="John Clevenger [2]" w:date="2022-06-21T13:38:00Z">
        <w:r w:rsidR="00B863CD">
          <w:t xml:space="preserve">The original </w:t>
        </w:r>
        <w:r w:rsidR="00944FD5">
          <w:t xml:space="preserve">JSON Scoreboard specification has subsequently been deprecated by the CLICS group and replaced with </w:t>
        </w:r>
      </w:ins>
      <w:ins w:id="11307"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1308" w:author="John Clevenger [2]" w:date="2022-06-21T13:40:00Z">
              <w:rPr/>
            </w:rPrChange>
          </w:rPr>
          <w:t>2</w:t>
        </w:r>
        <w:r w:rsidR="00944FD5">
          <w:t xml:space="preserve"> to match thi</w:t>
        </w:r>
      </w:ins>
      <w:ins w:id="11309" w:author="John Clevenger [2]" w:date="2022-06-21T13:40:00Z">
        <w:r w:rsidR="00944FD5">
          <w:t>s specification; meanwhile, the older JSON implementation is still available in PC</w:t>
        </w:r>
        <w:r w:rsidR="00944FD5" w:rsidRPr="00944FD5">
          <w:rPr>
            <w:vertAlign w:val="superscript"/>
            <w:rPrChange w:id="11310"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1346"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1347"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348"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1427" w:author="John Clevenger [2]" w:date="2022-06-16T11:39:00Z">
        <w:r w:rsidDel="00E06F34">
          <w:delText>insure</w:delText>
        </w:r>
      </w:del>
      <w:ins w:id="11428"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1429" w:author="john" w:date="2020-10-22T21:29:00Z">
        <w:r>
          <w:t xml:space="preserve">; this appendix is about </w:t>
        </w:r>
        <w:r>
          <w:rPr>
            <w:i/>
          </w:rPr>
          <w:t xml:space="preserve">input </w:t>
        </w:r>
        <w:r>
          <w:t>validators.</w:t>
        </w:r>
      </w:ins>
      <w:del w:id="11430" w:author="john" w:date="2020-10-22T21:29:00Z">
        <w:r w:rsidDel="00373609">
          <w:delText>.</w:delText>
        </w:r>
      </w:del>
    </w:p>
  </w:footnote>
  <w:footnote w:id="83">
    <w:p w14:paraId="65AE1BF8" w14:textId="77777777" w:rsidR="009E0FD5" w:rsidRDefault="009E0FD5">
      <w:pPr>
        <w:pStyle w:val="FootnoteText"/>
        <w:spacing w:before="60"/>
        <w:ind w:left="187" w:hanging="187"/>
        <w:pPrChange w:id="11441" w:author="john" w:date="2020-10-22T21:29:00Z">
          <w:pPr>
            <w:pStyle w:val="FootnoteText"/>
            <w:ind w:left="180" w:hanging="180"/>
          </w:pPr>
        </w:pPrChange>
      </w:pPr>
      <w:ins w:id="11442" w:author="john" w:date="2020-10-22T21:08:00Z">
        <w:r>
          <w:rPr>
            <w:rStyle w:val="FootnoteReference"/>
          </w:rPr>
          <w:footnoteRef/>
        </w:r>
        <w:r>
          <w:t xml:space="preserve"> VIVA is “Vanb’s Input Verification Assistant</w:t>
        </w:r>
      </w:ins>
      <w:ins w:id="11443" w:author="john" w:date="2020-10-22T22:23:00Z">
        <w:r>
          <w:t>”</w:t>
        </w:r>
      </w:ins>
      <w:ins w:id="11444" w:author="john" w:date="2020-10-22T21:08:00Z">
        <w:r>
          <w:t>.  Permission to embed VIVA within PC</w:t>
        </w:r>
        <w:r w:rsidRPr="00915E86">
          <w:rPr>
            <w:vertAlign w:val="superscript"/>
            <w:rPrChange w:id="11445" w:author="john" w:date="2020-10-22T21:09:00Z">
              <w:rPr/>
            </w:rPrChange>
          </w:rPr>
          <w:t>2</w:t>
        </w:r>
        <w:r>
          <w:t xml:space="preserve"> was kindly granted by David </w:t>
        </w:r>
      </w:ins>
      <w:ins w:id="11446" w:author="john" w:date="2020-10-22T21:09:00Z">
        <w:r>
          <w:t>“vanb” Van Brackle</w:t>
        </w:r>
      </w:ins>
      <w:ins w:id="11447" w:author="john" w:date="2020-10-22T21:10:00Z">
        <w:r>
          <w:t>, the author of VIVA</w:t>
        </w:r>
      </w:ins>
      <w:ins w:id="11448" w:author="john" w:date="2020-10-22T21:09:00Z">
        <w:r>
          <w:t xml:space="preserve">.  </w:t>
        </w:r>
      </w:ins>
    </w:p>
  </w:footnote>
  <w:footnote w:id="84">
    <w:p w14:paraId="6373F65F" w14:textId="77777777" w:rsidR="009E0FD5" w:rsidRDefault="009E0FD5" w:rsidP="0063176E">
      <w:pPr>
        <w:pStyle w:val="FootnoteText"/>
        <w:ind w:left="180" w:hanging="180"/>
      </w:pPr>
      <w:ins w:id="11618" w:author="john" w:date="2020-10-22T21:57:00Z">
        <w:r>
          <w:rPr>
            <w:rStyle w:val="FootnoteReference"/>
          </w:rPr>
          <w:footnoteRef/>
        </w:r>
        <w:r>
          <w:t xml:space="preserve"> Refer to the </w:t>
        </w:r>
        <w:r w:rsidRPr="0063176E">
          <w:rPr>
            <w:i/>
            <w:rPrChange w:id="11619" w:author="john" w:date="2020-10-22T21:58:00Z">
              <w:rPr/>
            </w:rPrChange>
          </w:rPr>
          <w:t>VIVA User’s Guide</w:t>
        </w:r>
        <w:r>
          <w:t xml:space="preserve">, which can be found </w:t>
        </w:r>
      </w:ins>
      <w:ins w:id="11620" w:author="john" w:date="2020-10-22T21:58:00Z">
        <w:r>
          <w:t xml:space="preserve">in the “doc” folder </w:t>
        </w:r>
      </w:ins>
      <w:ins w:id="11621" w:author="john" w:date="2020-10-22T21:57:00Z">
        <w:r>
          <w:t>under the PC</w:t>
        </w:r>
        <w:r w:rsidRPr="0063176E">
          <w:rPr>
            <w:vertAlign w:val="superscript"/>
            <w:rPrChange w:id="11622" w:author="john" w:date="2020-10-22T21:58:00Z">
              <w:rPr/>
            </w:rPrChange>
          </w:rPr>
          <w:t>2</w:t>
        </w:r>
      </w:ins>
      <w:ins w:id="11623" w:author="john" w:date="2020-10-22T21:58:00Z">
        <w:r>
          <w:t xml:space="preserve"> installation</w:t>
        </w:r>
      </w:ins>
      <w:ins w:id="11624"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2339" w:author="John Clevenger [2]" w:date="2022-12-15T15:47:00Z"/>
        </w:rPr>
      </w:pPr>
      <w:ins w:id="12340"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2538" w:author="John Clevenger [2]" w:date="2022-12-16T17:53:00Z">
          <w:pPr>
            <w:pStyle w:val="FootnoteText"/>
          </w:pPr>
        </w:pPrChange>
      </w:pPr>
      <w:ins w:id="12539" w:author="John Clevenger [2]" w:date="2022-06-25T15:34:00Z">
        <w:r>
          <w:rPr>
            <w:rStyle w:val="FootnoteReference"/>
          </w:rPr>
          <w:footnoteRef/>
        </w:r>
        <w:r>
          <w:t xml:space="preserve"> Note</w:t>
        </w:r>
      </w:ins>
      <w:ins w:id="12540" w:author="John Clevenger [2]" w:date="2022-06-27T16:03:00Z">
        <w:r w:rsidR="00C30426">
          <w:t xml:space="preserve"> that, as mentioned previously, only the</w:t>
        </w:r>
      </w:ins>
      <w:ins w:id="12541" w:author="John Clevenger [2]" w:date="2022-06-25T15:34:00Z">
        <w:r>
          <w:t xml:space="preserve"> </w:t>
        </w:r>
        <w:r w:rsidRPr="00B13936">
          <w:rPr>
            <w:rFonts w:ascii="Arial Narrow" w:hAnsi="Arial Narrow"/>
            <w:b/>
            <w:rPrChange w:id="12542" w:author="John Clevenger [2]" w:date="2022-06-27T16:05:00Z">
              <w:rPr/>
            </w:rPrChange>
          </w:rPr>
          <w:t>FEEDER1</w:t>
        </w:r>
        <w:r>
          <w:t xml:space="preserve"> </w:t>
        </w:r>
      </w:ins>
      <w:ins w:id="12543" w:author="John Clevenger [2]" w:date="2022-06-27T16:03:00Z">
        <w:r w:rsidR="00C30426">
          <w:t>account will have the ability to resolve runs,</w:t>
        </w:r>
      </w:ins>
      <w:ins w:id="12544" w:author="John Clevenger [2]" w:date="2022-06-27T16:04:00Z">
        <w:r w:rsidR="00C30426">
          <w:t xml:space="preserve"> </w:t>
        </w:r>
      </w:ins>
      <w:ins w:id="12545" w:author="John Clevenger [2]" w:date="2022-06-25T15:34:00Z">
        <w:r>
          <w:t xml:space="preserve">since any other Feeder </w:t>
        </w:r>
      </w:ins>
      <w:ins w:id="12546" w:author="John Clevenger [2]" w:date="2022-06-25T15:35:00Z">
        <w:r>
          <w:t>account will only support “read-only” shadow operations</w:t>
        </w:r>
      </w:ins>
      <w:ins w:id="12547" w:author="John Clevenger [2]" w:date="2022-06-27T16:04:00Z">
        <w:r w:rsidR="00B13936">
          <w:t xml:space="preserve">, and that the FEEDER1 account </w:t>
        </w:r>
      </w:ins>
      <w:ins w:id="12548" w:author="John Clevenger [2]" w:date="2022-06-25T15:35:00Z">
        <w:r>
          <w:t xml:space="preserve">must </w:t>
        </w:r>
      </w:ins>
      <w:ins w:id="12549" w:author="John Clevenger [2]" w:date="2022-06-25T15:37:00Z">
        <w:r>
          <w:t>have</w:t>
        </w:r>
      </w:ins>
      <w:ins w:id="12550" w:author="John Clevenger [2]" w:date="2022-06-25T15:35:00Z">
        <w:r>
          <w:t xml:space="preserve"> </w:t>
        </w:r>
      </w:ins>
      <w:ins w:id="12551" w:author="John Clevenger [2]" w:date="2022-06-27T16:06:00Z">
        <w:r w:rsidR="00B13936">
          <w:t xml:space="preserve">been given </w:t>
        </w:r>
      </w:ins>
      <w:ins w:id="12552" w:author="John Clevenger [2]" w:date="2022-06-25T15:35:00Z">
        <w:r>
          <w:t>the “</w:t>
        </w:r>
        <w:r w:rsidRPr="00B13936">
          <w:rPr>
            <w:rFonts w:ascii="Arial Narrow" w:hAnsi="Arial Narrow"/>
            <w:b/>
            <w:rPrChange w:id="12553" w:author="John Clevenger [2]" w:date="2022-06-27T16:05:00Z">
              <w:rPr/>
            </w:rPrChange>
          </w:rPr>
          <w:t>Edit</w:t>
        </w:r>
      </w:ins>
      <w:ins w:id="12554" w:author="John Clevenger [2]" w:date="2022-12-16T17:18:00Z">
        <w:r w:rsidR="00790BFD">
          <w:rPr>
            <w:rFonts w:ascii="Arial Narrow" w:hAnsi="Arial Narrow"/>
            <w:b/>
          </w:rPr>
          <w:t>_</w:t>
        </w:r>
      </w:ins>
      <w:ins w:id="12555" w:author="John Clevenger [2]" w:date="2022-06-25T15:35:00Z">
        <w:r w:rsidRPr="00B13936">
          <w:rPr>
            <w:rFonts w:ascii="Arial Narrow" w:hAnsi="Arial Narrow"/>
            <w:b/>
            <w:rPrChange w:id="12556" w:author="John Clevenger [2]" w:date="2022-06-27T16:05:00Z">
              <w:rPr/>
            </w:rPrChange>
          </w:rPr>
          <w:t>Run</w:t>
        </w:r>
        <w:r>
          <w:t xml:space="preserve">” permission in order to actually be able to “resolve” runs.  </w:t>
        </w:r>
      </w:ins>
    </w:p>
  </w:footnote>
  <w:footnote w:id="88">
    <w:p w14:paraId="426AFEA5" w14:textId="7DB4CC76" w:rsidR="00DA6BC6" w:rsidRDefault="00DA6BC6">
      <w:pPr>
        <w:pStyle w:val="FootnoteText"/>
        <w:ind w:left="180" w:right="353" w:hanging="180"/>
        <w:jc w:val="both"/>
        <w:pPrChange w:id="12741" w:author="John Clevenger [2]" w:date="2022-06-23T22:52:00Z">
          <w:pPr>
            <w:pStyle w:val="FootnoteText"/>
          </w:pPr>
        </w:pPrChange>
      </w:pPr>
      <w:ins w:id="12742" w:author="John Clevenger [2]" w:date="2022-06-23T18:27:00Z">
        <w:r>
          <w:rPr>
            <w:rStyle w:val="FootnoteReference"/>
          </w:rPr>
          <w:footnoteRef/>
        </w:r>
        <w:r>
          <w:t xml:space="preserve"> </w:t>
        </w:r>
      </w:ins>
      <w:ins w:id="12743" w:author="John Clevenger [2]" w:date="2022-06-23T22:51:00Z">
        <w:r w:rsidR="00694F4D">
          <w:t>This could be considered to be an error in the Remote CCS, since it is reporting two different team numbers (one in the Event Feed,</w:t>
        </w:r>
      </w:ins>
      <w:ins w:id="12744" w:author="John Clevenger [2]" w:date="2022-06-23T22:52:00Z">
        <w:r w:rsidR="00694F4D">
          <w:t xml:space="preserve"> a different one in the </w:t>
        </w:r>
        <w:r w:rsidR="00694F4D" w:rsidRPr="00694F4D">
          <w:rPr>
            <w:rFonts w:ascii="Courier New" w:hAnsi="Courier New" w:cs="Courier New"/>
            <w:b/>
            <w:bCs/>
            <w:rPrChange w:id="12745" w:author="John Clevenger [2]" w:date="2022-06-23T22:52:00Z">
              <w:rPr/>
            </w:rPrChange>
          </w:rPr>
          <w:t>/scoreboard</w:t>
        </w:r>
        <w:r w:rsidR="00694F4D">
          <w:t xml:space="preserve"> endpoint) for the same team.  </w:t>
        </w:r>
      </w:ins>
      <w:ins w:id="12746" w:author="John Clevenger [2]" w:date="2022-06-23T22:53:00Z">
        <w:r w:rsidR="00694F4D">
          <w:t>In any case, plans call for a</w:t>
        </w:r>
      </w:ins>
      <w:ins w:id="12747" w:author="John Clevenger [2]" w:date="2022-06-23T18:27:00Z">
        <w:r>
          <w:t xml:space="preserve"> future version of PC</w:t>
        </w:r>
        <w:r w:rsidRPr="00871882">
          <w:rPr>
            <w:vertAlign w:val="superscript"/>
            <w:rPrChange w:id="12748" w:author="John Clevenger [2]" w:date="2022-06-23T18:36:00Z">
              <w:rPr/>
            </w:rPrChange>
          </w:rPr>
          <w:t>2</w:t>
        </w:r>
        <w:r>
          <w:t xml:space="preserve"> </w:t>
        </w:r>
      </w:ins>
      <w:ins w:id="12749" w:author="John Clevenger [2]" w:date="2022-06-23T22:53:00Z">
        <w:r w:rsidR="00694F4D">
          <w:t>to</w:t>
        </w:r>
      </w:ins>
      <w:ins w:id="12750" w:author="John Clevenger [2]" w:date="2022-06-23T18:27:00Z">
        <w:r>
          <w:t xml:space="preserve"> be updated to take this anomaly into account and </w:t>
        </w:r>
      </w:ins>
      <w:ins w:id="12751" w:author="John Clevenger [2]" w:date="2022-06-23T18:36:00Z">
        <w:r w:rsidR="00871882">
          <w:t xml:space="preserve">to </w:t>
        </w:r>
      </w:ins>
      <w:ins w:id="12752" w:author="John Clevenger [2]" w:date="2022-06-23T18:27:00Z">
        <w:r>
          <w:t xml:space="preserve">report the correct </w:t>
        </w:r>
        <w:r w:rsidRPr="00871882">
          <w:rPr>
            <w:b/>
            <w:bCs/>
            <w:rPrChange w:id="12753" w:author="John Clevenger [2]" w:date="2022-06-23T18:36:00Z">
              <w:rPr/>
            </w:rPrChange>
          </w:rPr>
          <w:t>Current Status</w:t>
        </w:r>
        <w:r>
          <w:t xml:space="preserve">, independent of the team numbers reported by the Remote </w:t>
        </w:r>
      </w:ins>
      <w:ins w:id="12754"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5"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8"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5"/>
  </w:num>
  <w:num w:numId="2" w16cid:durableId="1397817393">
    <w:abstractNumId w:val="32"/>
  </w:num>
  <w:num w:numId="3" w16cid:durableId="1178422911">
    <w:abstractNumId w:val="20"/>
  </w:num>
  <w:num w:numId="4" w16cid:durableId="102388429">
    <w:abstractNumId w:val="34"/>
  </w:num>
  <w:num w:numId="5" w16cid:durableId="1211916509">
    <w:abstractNumId w:val="34"/>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29"/>
  </w:num>
  <w:num w:numId="9" w16cid:durableId="789057227">
    <w:abstractNumId w:val="18"/>
  </w:num>
  <w:num w:numId="10" w16cid:durableId="2134401574">
    <w:abstractNumId w:val="43"/>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49"/>
  </w:num>
  <w:num w:numId="16" w16cid:durableId="121194819">
    <w:abstractNumId w:val="42"/>
  </w:num>
  <w:num w:numId="17" w16cid:durableId="1071854693">
    <w:abstractNumId w:val="37"/>
  </w:num>
  <w:num w:numId="18" w16cid:durableId="546262456">
    <w:abstractNumId w:val="51"/>
  </w:num>
  <w:num w:numId="19" w16cid:durableId="1748502105">
    <w:abstractNumId w:val="5"/>
  </w:num>
  <w:num w:numId="20" w16cid:durableId="49116099">
    <w:abstractNumId w:val="25"/>
  </w:num>
  <w:num w:numId="21" w16cid:durableId="381095061">
    <w:abstractNumId w:val="50"/>
  </w:num>
  <w:num w:numId="22" w16cid:durableId="658769191">
    <w:abstractNumId w:val="17"/>
  </w:num>
  <w:num w:numId="23" w16cid:durableId="324630861">
    <w:abstractNumId w:val="46"/>
  </w:num>
  <w:num w:numId="24" w16cid:durableId="85004989">
    <w:abstractNumId w:val="40"/>
  </w:num>
  <w:num w:numId="25" w16cid:durableId="894241411">
    <w:abstractNumId w:val="30"/>
  </w:num>
  <w:num w:numId="26" w16cid:durableId="987632512">
    <w:abstractNumId w:val="31"/>
  </w:num>
  <w:num w:numId="27" w16cid:durableId="378672126">
    <w:abstractNumId w:val="0"/>
  </w:num>
  <w:num w:numId="28" w16cid:durableId="154298318">
    <w:abstractNumId w:val="39"/>
  </w:num>
  <w:num w:numId="29" w16cid:durableId="1735278292">
    <w:abstractNumId w:val="28"/>
  </w:num>
  <w:num w:numId="30" w16cid:durableId="549418316">
    <w:abstractNumId w:val="26"/>
  </w:num>
  <w:num w:numId="31" w16cid:durableId="1063869975">
    <w:abstractNumId w:val="2"/>
  </w:num>
  <w:num w:numId="32" w16cid:durableId="1237663377">
    <w:abstractNumId w:val="3"/>
  </w:num>
  <w:num w:numId="33" w16cid:durableId="1149632963">
    <w:abstractNumId w:val="41"/>
  </w:num>
  <w:num w:numId="34" w16cid:durableId="1276593730">
    <w:abstractNumId w:val="21"/>
  </w:num>
  <w:num w:numId="35" w16cid:durableId="579024424">
    <w:abstractNumId w:val="33"/>
  </w:num>
  <w:num w:numId="36" w16cid:durableId="1106074268">
    <w:abstractNumId w:val="27"/>
  </w:num>
  <w:num w:numId="37" w16cid:durableId="1494761742">
    <w:abstractNumId w:val="11"/>
  </w:num>
  <w:num w:numId="38" w16cid:durableId="1732537659">
    <w:abstractNumId w:val="19"/>
  </w:num>
  <w:num w:numId="39" w16cid:durableId="443884430">
    <w:abstractNumId w:val="22"/>
  </w:num>
  <w:num w:numId="40" w16cid:durableId="121385853">
    <w:abstractNumId w:val="52"/>
  </w:num>
  <w:num w:numId="41" w16cid:durableId="1010521851">
    <w:abstractNumId w:val="15"/>
  </w:num>
  <w:num w:numId="42" w16cid:durableId="48697821">
    <w:abstractNumId w:val="47"/>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5"/>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4"/>
  </w:num>
  <w:num w:numId="54" w16cid:durableId="333843309">
    <w:abstractNumId w:val="48"/>
  </w:num>
  <w:num w:numId="55" w16cid:durableId="1618289311">
    <w:abstractNumId w:val="38"/>
  </w:num>
  <w:num w:numId="56" w16cid:durableId="2146193014">
    <w:abstractNumId w:val="36"/>
  </w:num>
  <w:num w:numId="57" w16cid:durableId="41029324">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53D6"/>
    <w:rsid w:val="0005660E"/>
    <w:rsid w:val="00056CE0"/>
    <w:rsid w:val="0006079B"/>
    <w:rsid w:val="000612D4"/>
    <w:rsid w:val="00065168"/>
    <w:rsid w:val="000652AA"/>
    <w:rsid w:val="00065DBE"/>
    <w:rsid w:val="000665B5"/>
    <w:rsid w:val="000672CF"/>
    <w:rsid w:val="00070516"/>
    <w:rsid w:val="00071615"/>
    <w:rsid w:val="00072D6C"/>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2861"/>
    <w:rsid w:val="002551FB"/>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80BEC"/>
    <w:rsid w:val="00380BFD"/>
    <w:rsid w:val="00382C5A"/>
    <w:rsid w:val="00383321"/>
    <w:rsid w:val="00384A7A"/>
    <w:rsid w:val="0038511A"/>
    <w:rsid w:val="0038543A"/>
    <w:rsid w:val="00387111"/>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1CF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64988"/>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5782"/>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6AEB"/>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4E97"/>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2D23"/>
    <w:rsid w:val="00893BF3"/>
    <w:rsid w:val="00897CF8"/>
    <w:rsid w:val="008A2192"/>
    <w:rsid w:val="008A2617"/>
    <w:rsid w:val="008A393A"/>
    <w:rsid w:val="008A40B6"/>
    <w:rsid w:val="008A4264"/>
    <w:rsid w:val="008A6A5F"/>
    <w:rsid w:val="008A76ED"/>
    <w:rsid w:val="008B0A03"/>
    <w:rsid w:val="008B0D24"/>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46BC3"/>
    <w:rsid w:val="00B50405"/>
    <w:rsid w:val="00B50866"/>
    <w:rsid w:val="00B51610"/>
    <w:rsid w:val="00B53590"/>
    <w:rsid w:val="00B54355"/>
    <w:rsid w:val="00B54F02"/>
    <w:rsid w:val="00B5602F"/>
    <w:rsid w:val="00B608A7"/>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142"/>
    <w:rsid w:val="00B90228"/>
    <w:rsid w:val="00B9277B"/>
    <w:rsid w:val="00B92C00"/>
    <w:rsid w:val="00B939EB"/>
    <w:rsid w:val="00B95997"/>
    <w:rsid w:val="00B95F78"/>
    <w:rsid w:val="00B968E7"/>
    <w:rsid w:val="00B971BE"/>
    <w:rsid w:val="00B97414"/>
    <w:rsid w:val="00B978AD"/>
    <w:rsid w:val="00BA0200"/>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07A"/>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1983"/>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67EA"/>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3760A"/>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4B71"/>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72D6C"/>
    <w:pPr>
      <w:tabs>
        <w:tab w:val="left" w:pos="480"/>
        <w:tab w:val="right" w:leader="dot" w:pos="9523"/>
      </w:tabs>
      <w:spacing w:before="240"/>
      <w:pPrChange w:id="3" w:author="John Clevenger" w:date="2023-11-24T12:41:00Z">
        <w:pPr>
          <w:tabs>
            <w:tab w:val="left" w:pos="480"/>
            <w:tab w:val="right" w:leader="dot" w:pos="9523"/>
          </w:tabs>
          <w:spacing w:before="240"/>
        </w:pPr>
      </w:pPrChange>
    </w:pPr>
    <w:rPr>
      <w:rFonts w:ascii="Arial" w:hAnsi="Arial"/>
      <w:b/>
      <w:bCs/>
      <w:iCs/>
      <w:noProof/>
      <w:sz w:val="28"/>
      <w:szCs w:val="28"/>
      <w:rPrChange w:id="3" w:author="John Clevenger" w:date="2023-11-24T12:41: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8B0D24"/>
    <w:pPr>
      <w:tabs>
        <w:tab w:val="left" w:pos="1440"/>
        <w:tab w:val="right" w:leader="dot" w:pos="9518"/>
      </w:tabs>
      <w:spacing w:before="120"/>
      <w:ind w:left="864"/>
      <w:outlineLvl w:val="1"/>
      <w:pPrChange w:id="4" w:author="John Clevenger" w:date="2023-11-24T13:03:00Z">
        <w:pPr>
          <w:tabs>
            <w:tab w:val="left" w:pos="1440"/>
            <w:tab w:val="right" w:leader="dot" w:pos="9518"/>
          </w:tabs>
          <w:spacing w:before="120"/>
          <w:ind w:left="864"/>
          <w:outlineLvl w:val="1"/>
        </w:pPr>
      </w:pPrChange>
    </w:pPr>
    <w:rPr>
      <w:rFonts w:ascii="Arial" w:hAnsi="Arial"/>
      <w:b/>
      <w:bCs/>
      <w:noProof/>
      <w:szCs w:val="28"/>
      <w:rPrChange w:id="4" w:author="John Clevenger" w:date="2023-11-24T13:03: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5035</TotalTime>
  <Pages>157</Pages>
  <Words>57192</Words>
  <Characters>325995</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382423</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85</cp:revision>
  <cp:lastPrinted>2023-11-24T21:11:00Z</cp:lastPrinted>
  <dcterms:created xsi:type="dcterms:W3CDTF">2023-04-11T20:30:00Z</dcterms:created>
  <dcterms:modified xsi:type="dcterms:W3CDTF">2023-11-24T23:20:00Z</dcterms:modified>
</cp:coreProperties>
</file>